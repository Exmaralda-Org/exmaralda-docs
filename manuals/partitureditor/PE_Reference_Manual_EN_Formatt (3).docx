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4.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7D50F" w14:textId="77777777" w:rsidR="00B50583" w:rsidRPr="00522DCA" w:rsidRDefault="00B50583" w:rsidP="00E17DA5">
      <w:pPr>
        <w:rPr>
          <w:rFonts w:cs="Times New Roman"/>
          <w:lang w:val="en-GB"/>
        </w:rPr>
      </w:pPr>
    </w:p>
    <w:p w14:paraId="0E655FFE" w14:textId="77777777" w:rsidR="00B50583" w:rsidRPr="00522DCA" w:rsidRDefault="00B50583" w:rsidP="00E17DA5">
      <w:pPr>
        <w:rPr>
          <w:rFonts w:cs="Times New Roman"/>
          <w:lang w:val="en-GB"/>
        </w:rPr>
      </w:pPr>
    </w:p>
    <w:p w14:paraId="622047F2" w14:textId="77777777" w:rsidR="00B50583" w:rsidRPr="00522DCA" w:rsidRDefault="00B50583" w:rsidP="00E17DA5">
      <w:pPr>
        <w:rPr>
          <w:rFonts w:cs="Times New Roman"/>
          <w:lang w:val="en-GB"/>
        </w:rPr>
      </w:pPr>
    </w:p>
    <w:p w14:paraId="0B75035B" w14:textId="77777777" w:rsidR="00B50583" w:rsidRPr="00522DCA" w:rsidRDefault="00B50583" w:rsidP="00E17DA5">
      <w:pPr>
        <w:rPr>
          <w:rFonts w:cs="Times New Roman"/>
          <w:lang w:val="en-GB"/>
        </w:rPr>
      </w:pPr>
    </w:p>
    <w:p w14:paraId="230E77E0" w14:textId="77777777" w:rsidR="00B50583" w:rsidRPr="00522DCA" w:rsidRDefault="00B50583" w:rsidP="00E17DA5">
      <w:pPr>
        <w:rPr>
          <w:rFonts w:cs="Times New Roman"/>
          <w:lang w:val="en-GB"/>
        </w:rPr>
      </w:pPr>
    </w:p>
    <w:p w14:paraId="7D19A097" w14:textId="77777777" w:rsidR="00B50583" w:rsidRPr="00522DCA" w:rsidRDefault="00B50583" w:rsidP="00E17DA5">
      <w:pPr>
        <w:rPr>
          <w:rFonts w:cs="Times New Roman"/>
          <w:lang w:val="en-GB"/>
        </w:rPr>
      </w:pPr>
    </w:p>
    <w:p w14:paraId="5B32C75A" w14:textId="77777777" w:rsidR="00B50583" w:rsidRPr="00522DCA" w:rsidRDefault="00B50583" w:rsidP="00E17DA5">
      <w:pPr>
        <w:rPr>
          <w:rFonts w:cs="Times New Roman"/>
          <w:lang w:val="en-GB"/>
        </w:rPr>
      </w:pPr>
    </w:p>
    <w:p w14:paraId="4616A355" w14:textId="77777777" w:rsidR="00B50583" w:rsidRPr="00522DCA" w:rsidRDefault="00B50583" w:rsidP="00E17DA5">
      <w:pPr>
        <w:rPr>
          <w:rFonts w:cs="Times New Roman"/>
          <w:lang w:val="en-GB"/>
        </w:rPr>
      </w:pPr>
      <w:r w:rsidRPr="00522DCA">
        <w:rPr>
          <w:rFonts w:cs="Times New Roman"/>
          <w:noProof/>
          <w:lang w:eastAsia="de-DE"/>
        </w:rPr>
        <w:drawing>
          <wp:inline distT="0" distB="0" distL="0" distR="0" wp14:anchorId="14FB3C59" wp14:editId="0546EF96">
            <wp:extent cx="5236845" cy="2860675"/>
            <wp:effectExtent l="0" t="0" r="1905" b="0"/>
            <wp:docPr id="1" name="Grafik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6D84D356" w14:textId="1B94EDE5" w:rsidR="00B50583" w:rsidRPr="00522DCA" w:rsidRDefault="00B50583" w:rsidP="00E17DA5">
      <w:pPr>
        <w:pStyle w:val="Titelblatt1"/>
        <w:rPr>
          <w:rFonts w:ascii="Times New Roman" w:hAnsi="Times New Roman"/>
          <w:sz w:val="56"/>
          <w:szCs w:val="56"/>
          <w:lang w:val="en-GB"/>
        </w:rPr>
      </w:pPr>
      <w:r w:rsidRPr="00522DCA">
        <w:rPr>
          <w:rFonts w:ascii="Times New Roman" w:hAnsi="Times New Roman"/>
          <w:sz w:val="56"/>
          <w:szCs w:val="56"/>
          <w:lang w:val="en-GB"/>
        </w:rPr>
        <w:t>EXMARaLDA Partitur-</w:t>
      </w:r>
      <w:r w:rsidR="00C11634" w:rsidRPr="00522DCA">
        <w:rPr>
          <w:rFonts w:ascii="Times New Roman" w:hAnsi="Times New Roman"/>
          <w:sz w:val="56"/>
          <w:szCs w:val="56"/>
          <w:lang w:val="en-GB"/>
        </w:rPr>
        <w:t>Editor</w:t>
      </w:r>
    </w:p>
    <w:p w14:paraId="1BAC73D2" w14:textId="66B1A708" w:rsidR="00B50583" w:rsidRPr="00522DCA" w:rsidRDefault="00E6350C" w:rsidP="00E17DA5">
      <w:pPr>
        <w:pStyle w:val="Titelblatt2"/>
        <w:rPr>
          <w:rFonts w:ascii="Times New Roman" w:hAnsi="Times New Roman"/>
          <w:sz w:val="56"/>
          <w:szCs w:val="56"/>
          <w:lang w:val="en-GB"/>
        </w:rPr>
      </w:pPr>
      <w:r w:rsidRPr="00522DCA">
        <w:rPr>
          <w:rFonts w:ascii="Times New Roman" w:hAnsi="Times New Roman"/>
          <w:sz w:val="56"/>
          <w:szCs w:val="56"/>
          <w:lang w:val="en-GB"/>
        </w:rPr>
        <w:t>Manual</w:t>
      </w:r>
    </w:p>
    <w:p w14:paraId="41E3F038" w14:textId="77777777" w:rsidR="00B50583" w:rsidRPr="00522DCA" w:rsidRDefault="00B50583" w:rsidP="00E17DA5">
      <w:pPr>
        <w:pStyle w:val="Titelblatt3"/>
        <w:rPr>
          <w:rFonts w:ascii="Times New Roman" w:hAnsi="Times New Roman"/>
          <w:lang w:val="en-GB"/>
        </w:rPr>
      </w:pPr>
      <w:r w:rsidRPr="00522DCA">
        <w:rPr>
          <w:rFonts w:ascii="Times New Roman" w:hAnsi="Times New Roman"/>
          <w:lang w:val="en-GB"/>
        </w:rPr>
        <w:t>Version 1.5.1</w:t>
      </w:r>
    </w:p>
    <w:p w14:paraId="60835F45" w14:textId="77777777" w:rsidR="00B50583" w:rsidRPr="00522DCA" w:rsidRDefault="00B50583" w:rsidP="00E17DA5">
      <w:pPr>
        <w:rPr>
          <w:rFonts w:cs="Times New Roman"/>
          <w:b/>
          <w:lang w:val="en-GB"/>
        </w:rPr>
      </w:pPr>
    </w:p>
    <w:p w14:paraId="2AEACC7C" w14:textId="0AD8CA2D" w:rsidR="00B50583" w:rsidRPr="00522DCA" w:rsidRDefault="00E6350C" w:rsidP="00E17DA5">
      <w:pPr>
        <w:rPr>
          <w:rFonts w:cs="Times New Roman"/>
          <w:b/>
          <w:lang w:val="en-GB"/>
        </w:rPr>
      </w:pPr>
      <w:r w:rsidRPr="00522DCA">
        <w:rPr>
          <w:rFonts w:cs="Times New Roman"/>
          <w:b/>
          <w:lang w:val="en-GB"/>
        </w:rPr>
        <w:t>Last update: 20</w:t>
      </w:r>
      <w:r w:rsidRPr="00522DCA">
        <w:rPr>
          <w:rFonts w:cs="Times New Roman"/>
          <w:b/>
          <w:vertAlign w:val="superscript"/>
          <w:lang w:val="en-GB"/>
        </w:rPr>
        <w:t>th</w:t>
      </w:r>
      <w:r w:rsidRPr="00522DCA">
        <w:rPr>
          <w:rFonts w:cs="Times New Roman"/>
          <w:b/>
          <w:lang w:val="en-GB"/>
        </w:rPr>
        <w:t xml:space="preserve"> </w:t>
      </w:r>
      <w:r w:rsidR="00B50583" w:rsidRPr="00522DCA">
        <w:rPr>
          <w:rFonts w:cs="Times New Roman"/>
          <w:b/>
          <w:lang w:val="en-GB"/>
        </w:rPr>
        <w:t>O</w:t>
      </w:r>
      <w:r w:rsidRPr="00522DCA">
        <w:rPr>
          <w:rFonts w:cs="Times New Roman"/>
          <w:b/>
          <w:lang w:val="en-GB"/>
        </w:rPr>
        <w:t>c</w:t>
      </w:r>
      <w:r w:rsidR="00B50583" w:rsidRPr="00522DCA">
        <w:rPr>
          <w:rFonts w:cs="Times New Roman"/>
          <w:b/>
          <w:lang w:val="en-GB"/>
        </w:rPr>
        <w:t>tober</w:t>
      </w:r>
      <w:r w:rsidRPr="00522DCA">
        <w:rPr>
          <w:rFonts w:cs="Times New Roman"/>
          <w:b/>
          <w:lang w:val="en-GB"/>
        </w:rPr>
        <w:t>,</w:t>
      </w:r>
      <w:r w:rsidR="00B50583" w:rsidRPr="00522DCA">
        <w:rPr>
          <w:rFonts w:cs="Times New Roman"/>
          <w:b/>
          <w:lang w:val="en-GB"/>
        </w:rPr>
        <w:t xml:space="preserve"> 2011</w:t>
      </w:r>
    </w:p>
    <w:p w14:paraId="0CB3728A" w14:textId="11AECE3A" w:rsidR="00B50583" w:rsidRPr="00522DCA" w:rsidRDefault="00E6350C" w:rsidP="00E17DA5">
      <w:pPr>
        <w:rPr>
          <w:rFonts w:cs="Times New Roman"/>
          <w:b/>
          <w:lang w:val="en-GB"/>
        </w:rPr>
      </w:pPr>
      <w:r w:rsidRPr="00522DCA">
        <w:rPr>
          <w:rFonts w:cs="Times New Roman"/>
          <w:b/>
          <w:lang w:val="en-GB"/>
        </w:rPr>
        <w:t xml:space="preserve">By: </w:t>
      </w:r>
      <w:r w:rsidR="00B50583" w:rsidRPr="00522DCA">
        <w:rPr>
          <w:rFonts w:cs="Times New Roman"/>
          <w:b/>
          <w:lang w:val="en-GB"/>
        </w:rPr>
        <w:t>Thomas Schmidt</w:t>
      </w:r>
    </w:p>
    <w:p w14:paraId="5B3DC22B" w14:textId="77777777" w:rsidR="00B50583" w:rsidRPr="00522DCA" w:rsidRDefault="00B50583" w:rsidP="00E17DA5">
      <w:pPr>
        <w:pStyle w:val="Titelblatt3"/>
        <w:jc w:val="both"/>
        <w:rPr>
          <w:rFonts w:ascii="Times New Roman" w:hAnsi="Times New Roman"/>
          <w:color w:val="FFFFFF"/>
          <w:lang w:val="en-GB"/>
        </w:rPr>
      </w:pPr>
    </w:p>
    <w:p w14:paraId="6B4EC1A3" w14:textId="77777777" w:rsidR="00B50583" w:rsidRPr="00522DCA" w:rsidRDefault="00B50583" w:rsidP="00E17DA5">
      <w:pPr>
        <w:pStyle w:val="Titelblatt3"/>
        <w:rPr>
          <w:rFonts w:ascii="Times New Roman" w:hAnsi="Times New Roman"/>
          <w:lang w:val="en-GB"/>
        </w:rPr>
      </w:pPr>
    </w:p>
    <w:p w14:paraId="47677822" w14:textId="77777777" w:rsidR="00B50583" w:rsidRPr="00522DCA" w:rsidRDefault="00B50583" w:rsidP="00E17DA5">
      <w:pPr>
        <w:pStyle w:val="Titelblatt3"/>
        <w:rPr>
          <w:rFonts w:ascii="Times New Roman" w:hAnsi="Times New Roman"/>
          <w:lang w:val="en-GB"/>
        </w:rPr>
        <w:sectPr w:rsidR="00B50583" w:rsidRPr="00522DCA" w:rsidSect="00E17DA5">
          <w:headerReference w:type="default" r:id="rId9"/>
          <w:footerReference w:type="even" r:id="rId10"/>
          <w:footerReference w:type="default" r:id="rId11"/>
          <w:pgSz w:w="11906" w:h="16838"/>
          <w:pgMar w:top="1417" w:right="1417" w:bottom="1134" w:left="1417" w:header="708" w:footer="708" w:gutter="0"/>
          <w:cols w:space="708"/>
          <w:docGrid w:linePitch="360"/>
        </w:sectPr>
      </w:pPr>
    </w:p>
    <w:p w14:paraId="67789C2C" w14:textId="77777777" w:rsidR="00B50583" w:rsidRPr="00522DCA" w:rsidRDefault="00B50583" w:rsidP="00E17DA5">
      <w:pPr>
        <w:rPr>
          <w:rFonts w:cs="Times New Roman"/>
          <w:b/>
          <w:sz w:val="28"/>
          <w:szCs w:val="28"/>
          <w:lang w:val="en-GB"/>
        </w:rPr>
      </w:pPr>
      <w:r w:rsidRPr="00522DCA">
        <w:rPr>
          <w:rFonts w:cs="Times New Roman"/>
          <w:b/>
          <w:sz w:val="28"/>
          <w:szCs w:val="28"/>
          <w:lang w:val="en-GB"/>
        </w:rPr>
        <w:lastRenderedPageBreak/>
        <w:t>INHALTSVERZEICHNIS</w:t>
      </w:r>
    </w:p>
    <w:p w14:paraId="190C2C70" w14:textId="77777777" w:rsidR="00B50583" w:rsidRPr="00522DCA" w:rsidRDefault="00B50583" w:rsidP="00E17DA5">
      <w:pPr>
        <w:pStyle w:val="Standard-BlockCharCharChar"/>
        <w:rPr>
          <w:lang w:val="en-GB"/>
        </w:rPr>
      </w:pPr>
    </w:p>
    <w:p w14:paraId="5730EBD8" w14:textId="77777777" w:rsidR="00C81274" w:rsidRPr="00522DCA" w:rsidRDefault="00B50583">
      <w:pPr>
        <w:pStyle w:val="Verzeichnis1"/>
        <w:rPr>
          <w:rFonts w:asciiTheme="minorHAnsi" w:eastAsiaTheme="minorEastAsia" w:hAnsiTheme="minorHAnsi" w:cstheme="minorBidi"/>
          <w:b w:val="0"/>
          <w:bCs w:val="0"/>
          <w:caps w:val="0"/>
          <w:sz w:val="22"/>
          <w:szCs w:val="22"/>
          <w:lang w:val="en-GB"/>
        </w:rPr>
      </w:pPr>
      <w:r w:rsidRPr="00522DCA">
        <w:rPr>
          <w:rFonts w:ascii="Times New Roman" w:hAnsi="Times New Roman"/>
          <w:lang w:val="en-GB"/>
        </w:rPr>
        <w:fldChar w:fldCharType="begin"/>
      </w:r>
      <w:r w:rsidRPr="00522DCA">
        <w:rPr>
          <w:rFonts w:ascii="Times New Roman" w:hAnsi="Times New Roman"/>
          <w:lang w:val="en-GB"/>
        </w:rPr>
        <w:instrText xml:space="preserve"> TOC \o "1-3" \h \z \u </w:instrText>
      </w:r>
      <w:r w:rsidRPr="00522DCA">
        <w:rPr>
          <w:rFonts w:ascii="Times New Roman" w:hAnsi="Times New Roman"/>
          <w:lang w:val="en-GB"/>
        </w:rPr>
        <w:fldChar w:fldCharType="separate"/>
      </w:r>
      <w:hyperlink w:anchor="_Toc411261198" w:history="1">
        <w:r w:rsidR="00C81274" w:rsidRPr="00522DCA">
          <w:rPr>
            <w:rStyle w:val="Hyperlink"/>
            <w:lang w:val="en-GB"/>
          </w:rPr>
          <w:t>I.</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PRELIMINARY REMARKS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_Toc411261198 \h </w:instrText>
        </w:r>
        <w:r w:rsidR="00C81274" w:rsidRPr="00522DCA">
          <w:rPr>
            <w:webHidden/>
            <w:lang w:val="en-GB"/>
          </w:rPr>
        </w:r>
        <w:r w:rsidR="00C81274" w:rsidRPr="00522DCA">
          <w:rPr>
            <w:webHidden/>
            <w:lang w:val="en-GB"/>
          </w:rPr>
          <w:fldChar w:fldCharType="separate"/>
        </w:r>
        <w:r w:rsidR="00C81274" w:rsidRPr="00522DCA">
          <w:rPr>
            <w:webHidden/>
            <w:lang w:val="en-GB"/>
          </w:rPr>
          <w:t>7</w:t>
        </w:r>
        <w:r w:rsidR="00C81274" w:rsidRPr="00522DCA">
          <w:rPr>
            <w:webHidden/>
            <w:lang w:val="en-GB"/>
          </w:rPr>
          <w:fldChar w:fldCharType="end"/>
        </w:r>
      </w:hyperlink>
    </w:p>
    <w:p w14:paraId="0AD4A639"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199" w:history="1">
        <w:r w:rsidR="00C81274" w:rsidRPr="00522DCA">
          <w:rPr>
            <w:rStyle w:val="Hyperlink"/>
            <w:lang w:val="en-GB" w:bidi="hi-IN"/>
          </w:rPr>
          <w:t>XML, EXMARaLDA and the Partitur-Editor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_Toc411261199 \h </w:instrText>
        </w:r>
        <w:r w:rsidR="00C81274" w:rsidRPr="00522DCA">
          <w:rPr>
            <w:webHidden/>
            <w:lang w:val="en-GB"/>
          </w:rPr>
        </w:r>
        <w:r w:rsidR="00C81274" w:rsidRPr="00522DCA">
          <w:rPr>
            <w:webHidden/>
            <w:lang w:val="en-GB"/>
          </w:rPr>
          <w:fldChar w:fldCharType="separate"/>
        </w:r>
        <w:r w:rsidR="00C81274" w:rsidRPr="00522DCA">
          <w:rPr>
            <w:webHidden/>
            <w:lang w:val="en-GB"/>
          </w:rPr>
          <w:t>7</w:t>
        </w:r>
        <w:r w:rsidR="00C81274" w:rsidRPr="00522DCA">
          <w:rPr>
            <w:webHidden/>
            <w:lang w:val="en-GB"/>
          </w:rPr>
          <w:fldChar w:fldCharType="end"/>
        </w:r>
      </w:hyperlink>
    </w:p>
    <w:p w14:paraId="1AF989A3"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0" w:history="1">
        <w:r w:rsidR="00C81274" w:rsidRPr="00522DCA">
          <w:rPr>
            <w:rStyle w:val="Hyperlink"/>
            <w:lang w:val="en-GB"/>
          </w:rPr>
          <w:t>“Words of Caution”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_Toc411261200 \h </w:instrText>
        </w:r>
        <w:r w:rsidR="00C81274" w:rsidRPr="00522DCA">
          <w:rPr>
            <w:webHidden/>
            <w:lang w:val="en-GB"/>
          </w:rPr>
        </w:r>
        <w:r w:rsidR="00C81274" w:rsidRPr="00522DCA">
          <w:rPr>
            <w:webHidden/>
            <w:lang w:val="en-GB"/>
          </w:rPr>
          <w:fldChar w:fldCharType="separate"/>
        </w:r>
        <w:r w:rsidR="00C81274" w:rsidRPr="00522DCA">
          <w:rPr>
            <w:webHidden/>
            <w:lang w:val="en-GB"/>
          </w:rPr>
          <w:t>8</w:t>
        </w:r>
        <w:r w:rsidR="00C81274" w:rsidRPr="00522DCA">
          <w:rPr>
            <w:webHidden/>
            <w:lang w:val="en-GB"/>
          </w:rPr>
          <w:fldChar w:fldCharType="end"/>
        </w:r>
      </w:hyperlink>
    </w:p>
    <w:p w14:paraId="7221FD24"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201" w:history="1">
        <w:r w:rsidR="00C81274" w:rsidRPr="00522DCA">
          <w:rPr>
            <w:rStyle w:val="Hyperlink"/>
            <w:lang w:val="en-GB"/>
          </w:rPr>
          <w:t>II.</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USER INTERFACE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_Toc411261201 \h </w:instrText>
        </w:r>
        <w:r w:rsidR="00C81274" w:rsidRPr="00522DCA">
          <w:rPr>
            <w:webHidden/>
            <w:lang w:val="en-GB"/>
          </w:rPr>
        </w:r>
        <w:r w:rsidR="00C81274" w:rsidRPr="00522DCA">
          <w:rPr>
            <w:webHidden/>
            <w:lang w:val="en-GB"/>
          </w:rPr>
          <w:fldChar w:fldCharType="separate"/>
        </w:r>
        <w:r w:rsidR="00C81274" w:rsidRPr="00522DCA">
          <w:rPr>
            <w:webHidden/>
            <w:lang w:val="en-GB"/>
          </w:rPr>
          <w:t>10</w:t>
        </w:r>
        <w:r w:rsidR="00C81274" w:rsidRPr="00522DCA">
          <w:rPr>
            <w:webHidden/>
            <w:lang w:val="en-GB"/>
          </w:rPr>
          <w:fldChar w:fldCharType="end"/>
        </w:r>
      </w:hyperlink>
    </w:p>
    <w:p w14:paraId="1CF9407F"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202" w:history="1">
        <w:r w:rsidR="00C81274" w:rsidRPr="00522DCA">
          <w:rPr>
            <w:rStyle w:val="Hyperlink"/>
            <w:lang w:val="en-GB"/>
          </w:rPr>
          <w:t>III.</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PANELS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_Toc411261202 \h </w:instrText>
        </w:r>
        <w:r w:rsidR="00C81274" w:rsidRPr="00522DCA">
          <w:rPr>
            <w:webHidden/>
            <w:lang w:val="en-GB"/>
          </w:rPr>
        </w:r>
        <w:r w:rsidR="00C81274" w:rsidRPr="00522DCA">
          <w:rPr>
            <w:webHidden/>
            <w:lang w:val="en-GB"/>
          </w:rPr>
          <w:fldChar w:fldCharType="separate"/>
        </w:r>
        <w:r w:rsidR="00C81274" w:rsidRPr="00522DCA">
          <w:rPr>
            <w:webHidden/>
            <w:lang w:val="en-GB"/>
          </w:rPr>
          <w:t>14</w:t>
        </w:r>
        <w:r w:rsidR="00C81274" w:rsidRPr="00522DCA">
          <w:rPr>
            <w:webHidden/>
            <w:lang w:val="en-GB"/>
          </w:rPr>
          <w:fldChar w:fldCharType="end"/>
        </w:r>
      </w:hyperlink>
    </w:p>
    <w:p w14:paraId="212C09B4"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3" w:history="1">
        <w:r w:rsidR="00C81274" w:rsidRPr="00522DCA">
          <w:rPr>
            <w:rStyle w:val="Hyperlink"/>
            <w:lang w:val="en-GB" w:bidi="hi-IN"/>
          </w:rPr>
          <w:t>A.</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Keyboard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_Toc411261203 \h </w:instrText>
        </w:r>
        <w:r w:rsidR="00C81274" w:rsidRPr="00522DCA">
          <w:rPr>
            <w:webHidden/>
            <w:lang w:val="en-GB"/>
          </w:rPr>
        </w:r>
        <w:r w:rsidR="00C81274" w:rsidRPr="00522DCA">
          <w:rPr>
            <w:webHidden/>
            <w:lang w:val="en-GB"/>
          </w:rPr>
          <w:fldChar w:fldCharType="separate"/>
        </w:r>
        <w:r w:rsidR="00C81274" w:rsidRPr="00522DCA">
          <w:rPr>
            <w:webHidden/>
            <w:lang w:val="en-GB"/>
          </w:rPr>
          <w:t>14</w:t>
        </w:r>
        <w:r w:rsidR="00C81274" w:rsidRPr="00522DCA">
          <w:rPr>
            <w:webHidden/>
            <w:lang w:val="en-GB"/>
          </w:rPr>
          <w:fldChar w:fldCharType="end"/>
        </w:r>
      </w:hyperlink>
    </w:p>
    <w:p w14:paraId="317CEF65"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4" w:history="1">
        <w:r w:rsidR="00C81274" w:rsidRPr="00522DCA">
          <w:rPr>
            <w:rStyle w:val="Hyperlink"/>
            <w:lang w:val="en-GB" w:bidi="hi-IN"/>
          </w:rPr>
          <w:t>B.</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Link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_Toc411261204 \h </w:instrText>
        </w:r>
        <w:r w:rsidR="00C81274" w:rsidRPr="00522DCA">
          <w:rPr>
            <w:webHidden/>
            <w:lang w:val="en-GB"/>
          </w:rPr>
        </w:r>
        <w:r w:rsidR="00C81274" w:rsidRPr="00522DCA">
          <w:rPr>
            <w:webHidden/>
            <w:lang w:val="en-GB"/>
          </w:rPr>
          <w:fldChar w:fldCharType="separate"/>
        </w:r>
        <w:r w:rsidR="00C81274" w:rsidRPr="00522DCA">
          <w:rPr>
            <w:webHidden/>
            <w:lang w:val="en-GB"/>
          </w:rPr>
          <w:t>15</w:t>
        </w:r>
        <w:r w:rsidR="00C81274" w:rsidRPr="00522DCA">
          <w:rPr>
            <w:webHidden/>
            <w:lang w:val="en-GB"/>
          </w:rPr>
          <w:fldChar w:fldCharType="end"/>
        </w:r>
      </w:hyperlink>
    </w:p>
    <w:p w14:paraId="20F8C797"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5" w:history="1">
        <w:r w:rsidR="00C81274" w:rsidRPr="00522DCA">
          <w:rPr>
            <w:rStyle w:val="Hyperlink"/>
            <w:lang w:val="en-GB" w:bidi="hi-IN"/>
          </w:rPr>
          <w:t>C.</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Audio/Video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_Toc411261205 \h </w:instrText>
        </w:r>
        <w:r w:rsidR="00C81274" w:rsidRPr="00522DCA">
          <w:rPr>
            <w:webHidden/>
            <w:lang w:val="en-GB"/>
          </w:rPr>
        </w:r>
        <w:r w:rsidR="00C81274" w:rsidRPr="00522DCA">
          <w:rPr>
            <w:webHidden/>
            <w:lang w:val="en-GB"/>
          </w:rPr>
          <w:fldChar w:fldCharType="separate"/>
        </w:r>
        <w:r w:rsidR="00C81274" w:rsidRPr="00522DCA">
          <w:rPr>
            <w:webHidden/>
            <w:lang w:val="en-GB"/>
          </w:rPr>
          <w:t>16</w:t>
        </w:r>
        <w:r w:rsidR="00C81274" w:rsidRPr="00522DCA">
          <w:rPr>
            <w:webHidden/>
            <w:lang w:val="en-GB"/>
          </w:rPr>
          <w:fldChar w:fldCharType="end"/>
        </w:r>
      </w:hyperlink>
    </w:p>
    <w:p w14:paraId="030DB3CA"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6" w:history="1">
        <w:r w:rsidR="00C81274" w:rsidRPr="00522DCA">
          <w:rPr>
            <w:rStyle w:val="Hyperlink"/>
            <w:lang w:val="en-GB" w:bidi="hi-IN"/>
          </w:rPr>
          <w:t>D.</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Praat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_Toc411261206 \h </w:instrText>
        </w:r>
        <w:r w:rsidR="00C81274" w:rsidRPr="00522DCA">
          <w:rPr>
            <w:webHidden/>
            <w:lang w:val="en-GB"/>
          </w:rPr>
        </w:r>
        <w:r w:rsidR="00C81274" w:rsidRPr="00522DCA">
          <w:rPr>
            <w:webHidden/>
            <w:lang w:val="en-GB"/>
          </w:rPr>
          <w:fldChar w:fldCharType="separate"/>
        </w:r>
        <w:r w:rsidR="00C81274" w:rsidRPr="00522DCA">
          <w:rPr>
            <w:webHidden/>
            <w:lang w:val="en-GB"/>
          </w:rPr>
          <w:t>21</w:t>
        </w:r>
        <w:r w:rsidR="00C81274" w:rsidRPr="00522DCA">
          <w:rPr>
            <w:webHidden/>
            <w:lang w:val="en-GB"/>
          </w:rPr>
          <w:fldChar w:fldCharType="end"/>
        </w:r>
      </w:hyperlink>
    </w:p>
    <w:p w14:paraId="3FB70E3F"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7" w:history="1">
        <w:r w:rsidR="00C81274" w:rsidRPr="00522DCA">
          <w:rPr>
            <w:rStyle w:val="Hyperlink"/>
            <w:lang w:val="en-GB" w:bidi="hi-IN"/>
          </w:rPr>
          <w:t>E.</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Annotation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_Toc411261207 \h </w:instrText>
        </w:r>
        <w:r w:rsidR="00C81274" w:rsidRPr="00522DCA">
          <w:rPr>
            <w:webHidden/>
            <w:lang w:val="en-GB"/>
          </w:rPr>
        </w:r>
        <w:r w:rsidR="00C81274" w:rsidRPr="00522DCA">
          <w:rPr>
            <w:webHidden/>
            <w:lang w:val="en-GB"/>
          </w:rPr>
          <w:fldChar w:fldCharType="separate"/>
        </w:r>
        <w:r w:rsidR="00C81274" w:rsidRPr="00522DCA">
          <w:rPr>
            <w:webHidden/>
            <w:lang w:val="en-GB"/>
          </w:rPr>
          <w:t>24</w:t>
        </w:r>
        <w:r w:rsidR="00C81274" w:rsidRPr="00522DCA">
          <w:rPr>
            <w:webHidden/>
            <w:lang w:val="en-GB"/>
          </w:rPr>
          <w:fldChar w:fldCharType="end"/>
        </w:r>
      </w:hyperlink>
    </w:p>
    <w:p w14:paraId="6CAA53C3"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08" w:history="1">
        <w:r w:rsidR="00C81274" w:rsidRPr="00522DCA">
          <w:rPr>
            <w:rStyle w:val="Hyperlink"/>
            <w:lang w:val="en-GB" w:bidi="hi-IN"/>
            <w14:scene3d>
              <w14:camera w14:prst="orthographicFront"/>
              <w14:lightRig w14:rig="threePt" w14:dir="t">
                <w14:rot w14:lat="0" w14:lon="0" w14:rev="0"/>
              </w14:lightRig>
            </w14:scene3d>
          </w:rPr>
          <w:t>F.</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IPA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_Toc411261208 \h </w:instrText>
        </w:r>
        <w:r w:rsidR="00C81274" w:rsidRPr="00522DCA">
          <w:rPr>
            <w:webHidden/>
            <w:lang w:val="en-GB"/>
          </w:rPr>
        </w:r>
        <w:r w:rsidR="00C81274" w:rsidRPr="00522DCA">
          <w:rPr>
            <w:webHidden/>
            <w:lang w:val="en-GB"/>
          </w:rPr>
          <w:fldChar w:fldCharType="separate"/>
        </w:r>
        <w:r w:rsidR="00C81274" w:rsidRPr="00522DCA">
          <w:rPr>
            <w:webHidden/>
            <w:lang w:val="en-GB"/>
          </w:rPr>
          <w:t>25</w:t>
        </w:r>
        <w:r w:rsidR="00C81274" w:rsidRPr="00522DCA">
          <w:rPr>
            <w:webHidden/>
            <w:lang w:val="en-GB"/>
          </w:rPr>
          <w:fldChar w:fldCharType="end"/>
        </w:r>
      </w:hyperlink>
    </w:p>
    <w:p w14:paraId="5D5C5E9E"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209" w:history="1">
        <w:r w:rsidR="00C81274" w:rsidRPr="00522DCA">
          <w:rPr>
            <w:rStyle w:val="Hyperlink"/>
            <w:lang w:val="en-GB"/>
          </w:rPr>
          <w:t>IV.</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Function Reference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_Toc411261209 \h </w:instrText>
        </w:r>
        <w:r w:rsidR="00C81274" w:rsidRPr="00522DCA">
          <w:rPr>
            <w:webHidden/>
            <w:lang w:val="en-GB"/>
          </w:rPr>
        </w:r>
        <w:r w:rsidR="00C81274" w:rsidRPr="00522DCA">
          <w:rPr>
            <w:webHidden/>
            <w:lang w:val="en-GB"/>
          </w:rPr>
          <w:fldChar w:fldCharType="separate"/>
        </w:r>
        <w:r w:rsidR="00C81274" w:rsidRPr="00522DCA">
          <w:rPr>
            <w:webHidden/>
            <w:lang w:val="en-GB"/>
          </w:rPr>
          <w:t>27</w:t>
        </w:r>
        <w:r w:rsidR="00C81274" w:rsidRPr="00522DCA">
          <w:rPr>
            <w:webHidden/>
            <w:lang w:val="en-GB"/>
          </w:rPr>
          <w:fldChar w:fldCharType="end"/>
        </w:r>
      </w:hyperlink>
    </w:p>
    <w:p w14:paraId="3BA6BA20"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10" w:history="1">
        <w:r w:rsidR="00C81274" w:rsidRPr="00522DCA">
          <w:rPr>
            <w:rStyle w:val="Hyperlink"/>
            <w:lang w:val="en-GB" w:bidi="hi-IN"/>
          </w:rPr>
          <w:t>A.</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File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_Toc411261210 \h </w:instrText>
        </w:r>
        <w:r w:rsidR="00C81274" w:rsidRPr="00522DCA">
          <w:rPr>
            <w:webHidden/>
            <w:lang w:val="en-GB"/>
          </w:rPr>
        </w:r>
        <w:r w:rsidR="00C81274" w:rsidRPr="00522DCA">
          <w:rPr>
            <w:webHidden/>
            <w:lang w:val="en-GB"/>
          </w:rPr>
          <w:fldChar w:fldCharType="separate"/>
        </w:r>
        <w:r w:rsidR="00C81274" w:rsidRPr="00522DCA">
          <w:rPr>
            <w:webHidden/>
            <w:lang w:val="en-GB"/>
          </w:rPr>
          <w:t>27</w:t>
        </w:r>
        <w:r w:rsidR="00C81274" w:rsidRPr="00522DCA">
          <w:rPr>
            <w:webHidden/>
            <w:lang w:val="en-GB"/>
          </w:rPr>
          <w:fldChar w:fldCharType="end"/>
        </w:r>
      </w:hyperlink>
    </w:p>
    <w:p w14:paraId="063F389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1" w:history="1">
        <w:r w:rsidR="00C81274" w:rsidRPr="00522DCA">
          <w:rPr>
            <w:rStyle w:val="Hyperlink"/>
            <w:lang w:val="en-GB"/>
          </w:rPr>
          <w:t>File &gt; New...</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_Toc411261211 \h </w:instrText>
        </w:r>
        <w:r w:rsidR="00C81274" w:rsidRPr="00522DCA">
          <w:rPr>
            <w:webHidden/>
            <w:lang w:val="en-GB"/>
          </w:rPr>
        </w:r>
        <w:r w:rsidR="00C81274" w:rsidRPr="00522DCA">
          <w:rPr>
            <w:webHidden/>
            <w:lang w:val="en-GB"/>
          </w:rPr>
          <w:fldChar w:fldCharType="separate"/>
        </w:r>
        <w:r w:rsidR="00C81274" w:rsidRPr="00522DCA">
          <w:rPr>
            <w:webHidden/>
            <w:lang w:val="en-GB"/>
          </w:rPr>
          <w:t>27</w:t>
        </w:r>
        <w:r w:rsidR="00C81274" w:rsidRPr="00522DCA">
          <w:rPr>
            <w:webHidden/>
            <w:lang w:val="en-GB"/>
          </w:rPr>
          <w:fldChar w:fldCharType="end"/>
        </w:r>
      </w:hyperlink>
    </w:p>
    <w:p w14:paraId="426ABFF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2" w:history="1">
        <w:r w:rsidR="00C81274" w:rsidRPr="00522DCA">
          <w:rPr>
            <w:rStyle w:val="Hyperlink"/>
            <w:lang w:val="en-GB" w:bidi="hi-IN"/>
          </w:rPr>
          <w:t>File &gt; New from wizard...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_Toc411261212 \h </w:instrText>
        </w:r>
        <w:r w:rsidR="00C81274" w:rsidRPr="00522DCA">
          <w:rPr>
            <w:webHidden/>
            <w:lang w:val="en-GB"/>
          </w:rPr>
        </w:r>
        <w:r w:rsidR="00C81274" w:rsidRPr="00522DCA">
          <w:rPr>
            <w:webHidden/>
            <w:lang w:val="en-GB"/>
          </w:rPr>
          <w:fldChar w:fldCharType="separate"/>
        </w:r>
        <w:r w:rsidR="00C81274" w:rsidRPr="00522DCA">
          <w:rPr>
            <w:webHidden/>
            <w:lang w:val="en-GB"/>
          </w:rPr>
          <w:t>27</w:t>
        </w:r>
        <w:r w:rsidR="00C81274" w:rsidRPr="00522DCA">
          <w:rPr>
            <w:webHidden/>
            <w:lang w:val="en-GB"/>
          </w:rPr>
          <w:fldChar w:fldCharType="end"/>
        </w:r>
      </w:hyperlink>
    </w:p>
    <w:p w14:paraId="145328A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3" w:history="1">
        <w:r w:rsidR="00C81274" w:rsidRPr="00522DCA">
          <w:rPr>
            <w:rStyle w:val="Hyperlink"/>
            <w:lang w:val="en-GB" w:bidi="hi-IN"/>
          </w:rPr>
          <w:t>File &gt; New from speakertable...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_Toc411261213 \h </w:instrText>
        </w:r>
        <w:r w:rsidR="00C81274" w:rsidRPr="00522DCA">
          <w:rPr>
            <w:webHidden/>
            <w:lang w:val="en-GB"/>
          </w:rPr>
        </w:r>
        <w:r w:rsidR="00C81274" w:rsidRPr="00522DCA">
          <w:rPr>
            <w:webHidden/>
            <w:lang w:val="en-GB"/>
          </w:rPr>
          <w:fldChar w:fldCharType="separate"/>
        </w:r>
        <w:r w:rsidR="00C81274" w:rsidRPr="00522DCA">
          <w:rPr>
            <w:webHidden/>
            <w:lang w:val="en-GB"/>
          </w:rPr>
          <w:t>28</w:t>
        </w:r>
        <w:r w:rsidR="00C81274" w:rsidRPr="00522DCA">
          <w:rPr>
            <w:webHidden/>
            <w:lang w:val="en-GB"/>
          </w:rPr>
          <w:fldChar w:fldCharType="end"/>
        </w:r>
      </w:hyperlink>
    </w:p>
    <w:p w14:paraId="554BFBF7"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4" w:history="1">
        <w:r w:rsidR="00C81274" w:rsidRPr="00522DCA">
          <w:rPr>
            <w:rStyle w:val="Hyperlink"/>
            <w:lang w:val="en-GB" w:bidi="hi-IN"/>
          </w:rPr>
          <w:t>File &gt; New from timeline...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_Toc411261214 \h </w:instrText>
        </w:r>
        <w:r w:rsidR="00C81274" w:rsidRPr="00522DCA">
          <w:rPr>
            <w:webHidden/>
            <w:lang w:val="en-GB"/>
          </w:rPr>
        </w:r>
        <w:r w:rsidR="00C81274" w:rsidRPr="00522DCA">
          <w:rPr>
            <w:webHidden/>
            <w:lang w:val="en-GB"/>
          </w:rPr>
          <w:fldChar w:fldCharType="separate"/>
        </w:r>
        <w:r w:rsidR="00C81274" w:rsidRPr="00522DCA">
          <w:rPr>
            <w:webHidden/>
            <w:lang w:val="en-GB"/>
          </w:rPr>
          <w:t>28</w:t>
        </w:r>
        <w:r w:rsidR="00C81274" w:rsidRPr="00522DCA">
          <w:rPr>
            <w:webHidden/>
            <w:lang w:val="en-GB"/>
          </w:rPr>
          <w:fldChar w:fldCharType="end"/>
        </w:r>
      </w:hyperlink>
    </w:p>
    <w:p w14:paraId="5F0E1662"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5" w:history="1">
        <w:r w:rsidR="00C81274" w:rsidRPr="00522DCA">
          <w:rPr>
            <w:rStyle w:val="Hyperlink"/>
            <w:lang w:val="en-GB" w:bidi="hi-IN"/>
          </w:rPr>
          <w:t>File &gt; Open...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_Toc411261215 \h </w:instrText>
        </w:r>
        <w:r w:rsidR="00C81274" w:rsidRPr="00522DCA">
          <w:rPr>
            <w:webHidden/>
            <w:lang w:val="en-GB"/>
          </w:rPr>
        </w:r>
        <w:r w:rsidR="00C81274" w:rsidRPr="00522DCA">
          <w:rPr>
            <w:webHidden/>
            <w:lang w:val="en-GB"/>
          </w:rPr>
          <w:fldChar w:fldCharType="separate"/>
        </w:r>
        <w:r w:rsidR="00C81274" w:rsidRPr="00522DCA">
          <w:rPr>
            <w:webHidden/>
            <w:lang w:val="en-GB"/>
          </w:rPr>
          <w:t>29</w:t>
        </w:r>
        <w:r w:rsidR="00C81274" w:rsidRPr="00522DCA">
          <w:rPr>
            <w:webHidden/>
            <w:lang w:val="en-GB"/>
          </w:rPr>
          <w:fldChar w:fldCharType="end"/>
        </w:r>
      </w:hyperlink>
    </w:p>
    <w:p w14:paraId="3A7D9DC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6" w:history="1">
        <w:r w:rsidR="00C81274" w:rsidRPr="00522DCA">
          <w:rPr>
            <w:rStyle w:val="Hyperlink"/>
            <w:lang w:val="en-GB" w:bidi="hi-IN"/>
          </w:rPr>
          <w:t>File &gt; Restore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_Toc411261216 \h </w:instrText>
        </w:r>
        <w:r w:rsidR="00C81274" w:rsidRPr="00522DCA">
          <w:rPr>
            <w:webHidden/>
            <w:lang w:val="en-GB"/>
          </w:rPr>
        </w:r>
        <w:r w:rsidR="00C81274" w:rsidRPr="00522DCA">
          <w:rPr>
            <w:webHidden/>
            <w:lang w:val="en-GB"/>
          </w:rPr>
          <w:fldChar w:fldCharType="separate"/>
        </w:r>
        <w:r w:rsidR="00C81274" w:rsidRPr="00522DCA">
          <w:rPr>
            <w:webHidden/>
            <w:lang w:val="en-GB"/>
          </w:rPr>
          <w:t>30</w:t>
        </w:r>
        <w:r w:rsidR="00C81274" w:rsidRPr="00522DCA">
          <w:rPr>
            <w:webHidden/>
            <w:lang w:val="en-GB"/>
          </w:rPr>
          <w:fldChar w:fldCharType="end"/>
        </w:r>
      </w:hyperlink>
    </w:p>
    <w:p w14:paraId="001A653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7" w:history="1">
        <w:r w:rsidR="00C81274" w:rsidRPr="00522DCA">
          <w:rPr>
            <w:rStyle w:val="Hyperlink"/>
            <w:lang w:val="en-GB" w:bidi="hi-IN"/>
          </w:rPr>
          <w:t>File &gt; Save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_Toc411261217 \h </w:instrText>
        </w:r>
        <w:r w:rsidR="00C81274" w:rsidRPr="00522DCA">
          <w:rPr>
            <w:webHidden/>
            <w:lang w:val="en-GB"/>
          </w:rPr>
        </w:r>
        <w:r w:rsidR="00C81274" w:rsidRPr="00522DCA">
          <w:rPr>
            <w:webHidden/>
            <w:lang w:val="en-GB"/>
          </w:rPr>
          <w:fldChar w:fldCharType="separate"/>
        </w:r>
        <w:r w:rsidR="00C81274" w:rsidRPr="00522DCA">
          <w:rPr>
            <w:webHidden/>
            <w:lang w:val="en-GB"/>
          </w:rPr>
          <w:t>30</w:t>
        </w:r>
        <w:r w:rsidR="00C81274" w:rsidRPr="00522DCA">
          <w:rPr>
            <w:webHidden/>
            <w:lang w:val="en-GB"/>
          </w:rPr>
          <w:fldChar w:fldCharType="end"/>
        </w:r>
      </w:hyperlink>
    </w:p>
    <w:p w14:paraId="0FA8950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8" w:history="1">
        <w:r w:rsidR="00C81274" w:rsidRPr="00522DCA">
          <w:rPr>
            <w:rStyle w:val="Hyperlink"/>
            <w:lang w:val="en-GB" w:bidi="hi-IN"/>
          </w:rPr>
          <w:t>File &gt; Save as...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_Toc411261218 \h </w:instrText>
        </w:r>
        <w:r w:rsidR="00C81274" w:rsidRPr="00522DCA">
          <w:rPr>
            <w:webHidden/>
            <w:lang w:val="en-GB"/>
          </w:rPr>
        </w:r>
        <w:r w:rsidR="00C81274" w:rsidRPr="00522DCA">
          <w:rPr>
            <w:webHidden/>
            <w:lang w:val="en-GB"/>
          </w:rPr>
          <w:fldChar w:fldCharType="separate"/>
        </w:r>
        <w:r w:rsidR="00C81274" w:rsidRPr="00522DCA">
          <w:rPr>
            <w:webHidden/>
            <w:lang w:val="en-GB"/>
          </w:rPr>
          <w:t>30</w:t>
        </w:r>
        <w:r w:rsidR="00C81274" w:rsidRPr="00522DCA">
          <w:rPr>
            <w:webHidden/>
            <w:lang w:val="en-GB"/>
          </w:rPr>
          <w:fldChar w:fldCharType="end"/>
        </w:r>
      </w:hyperlink>
    </w:p>
    <w:p w14:paraId="5169853B"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19" w:history="1">
        <w:r w:rsidR="00C81274" w:rsidRPr="00522DCA">
          <w:rPr>
            <w:rStyle w:val="Hyperlink"/>
            <w:lang w:val="en-GB" w:bidi="hi-IN"/>
          </w:rPr>
          <w:t>File &gt; Error list...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_Toc411261219 \h </w:instrText>
        </w:r>
        <w:r w:rsidR="00C81274" w:rsidRPr="00522DCA">
          <w:rPr>
            <w:webHidden/>
            <w:lang w:val="en-GB"/>
          </w:rPr>
        </w:r>
        <w:r w:rsidR="00C81274" w:rsidRPr="00522DCA">
          <w:rPr>
            <w:webHidden/>
            <w:lang w:val="en-GB"/>
          </w:rPr>
          <w:fldChar w:fldCharType="separate"/>
        </w:r>
        <w:r w:rsidR="00C81274" w:rsidRPr="00522DCA">
          <w:rPr>
            <w:webHidden/>
            <w:lang w:val="en-GB"/>
          </w:rPr>
          <w:t>31</w:t>
        </w:r>
        <w:r w:rsidR="00C81274" w:rsidRPr="00522DCA">
          <w:rPr>
            <w:webHidden/>
            <w:lang w:val="en-GB"/>
          </w:rPr>
          <w:fldChar w:fldCharType="end"/>
        </w:r>
      </w:hyperlink>
    </w:p>
    <w:p w14:paraId="58291B47"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0" w:history="1">
        <w:r w:rsidR="00C81274" w:rsidRPr="00522DCA">
          <w:rPr>
            <w:rStyle w:val="Hyperlink"/>
            <w:lang w:val="en-GB" w:bidi="hi-IN"/>
          </w:rPr>
          <w:t>File &gt; Page setup…</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_Toc411261220 \h </w:instrText>
        </w:r>
        <w:r w:rsidR="00C81274" w:rsidRPr="00522DCA">
          <w:rPr>
            <w:webHidden/>
            <w:lang w:val="en-GB"/>
          </w:rPr>
        </w:r>
        <w:r w:rsidR="00C81274" w:rsidRPr="00522DCA">
          <w:rPr>
            <w:webHidden/>
            <w:lang w:val="en-GB"/>
          </w:rPr>
          <w:fldChar w:fldCharType="separate"/>
        </w:r>
        <w:r w:rsidR="00C81274" w:rsidRPr="00522DCA">
          <w:rPr>
            <w:webHidden/>
            <w:lang w:val="en-GB"/>
          </w:rPr>
          <w:t>32</w:t>
        </w:r>
        <w:r w:rsidR="00C81274" w:rsidRPr="00522DCA">
          <w:rPr>
            <w:webHidden/>
            <w:lang w:val="en-GB"/>
          </w:rPr>
          <w:fldChar w:fldCharType="end"/>
        </w:r>
      </w:hyperlink>
    </w:p>
    <w:p w14:paraId="3C0865F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1" w:history="1">
        <w:r w:rsidR="00C81274" w:rsidRPr="00522DCA">
          <w:rPr>
            <w:rStyle w:val="Hyperlink"/>
            <w:lang w:val="en-GB" w:bidi="hi-IN"/>
          </w:rPr>
          <w:t>File &gt; Print…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_Toc411261221 \h </w:instrText>
        </w:r>
        <w:r w:rsidR="00C81274" w:rsidRPr="00522DCA">
          <w:rPr>
            <w:webHidden/>
            <w:lang w:val="en-GB"/>
          </w:rPr>
        </w:r>
        <w:r w:rsidR="00C81274" w:rsidRPr="00522DCA">
          <w:rPr>
            <w:webHidden/>
            <w:lang w:val="en-GB"/>
          </w:rPr>
          <w:fldChar w:fldCharType="separate"/>
        </w:r>
        <w:r w:rsidR="00C81274" w:rsidRPr="00522DCA">
          <w:rPr>
            <w:webHidden/>
            <w:lang w:val="en-GB"/>
          </w:rPr>
          <w:t>32</w:t>
        </w:r>
        <w:r w:rsidR="00C81274" w:rsidRPr="00522DCA">
          <w:rPr>
            <w:webHidden/>
            <w:lang w:val="en-GB"/>
          </w:rPr>
          <w:fldChar w:fldCharType="end"/>
        </w:r>
      </w:hyperlink>
    </w:p>
    <w:p w14:paraId="293C48D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2" w:history="1">
        <w:r w:rsidR="00C81274" w:rsidRPr="00522DCA">
          <w:rPr>
            <w:rStyle w:val="Hyperlink"/>
            <w:lang w:val="en-GB" w:bidi="hi-IN"/>
          </w:rPr>
          <w:t>File &gt; Output...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_Toc411261222 \h </w:instrText>
        </w:r>
        <w:r w:rsidR="00C81274" w:rsidRPr="00522DCA">
          <w:rPr>
            <w:webHidden/>
            <w:lang w:val="en-GB"/>
          </w:rPr>
        </w:r>
        <w:r w:rsidR="00C81274" w:rsidRPr="00522DCA">
          <w:rPr>
            <w:webHidden/>
            <w:lang w:val="en-GB"/>
          </w:rPr>
          <w:fldChar w:fldCharType="separate"/>
        </w:r>
        <w:r w:rsidR="00C81274" w:rsidRPr="00522DCA">
          <w:rPr>
            <w:webHidden/>
            <w:lang w:val="en-GB"/>
          </w:rPr>
          <w:t>33</w:t>
        </w:r>
        <w:r w:rsidR="00C81274" w:rsidRPr="00522DCA">
          <w:rPr>
            <w:webHidden/>
            <w:lang w:val="en-GB"/>
          </w:rPr>
          <w:fldChar w:fldCharType="end"/>
        </w:r>
      </w:hyperlink>
    </w:p>
    <w:p w14:paraId="08C2211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3" w:history="1">
        <w:r w:rsidR="00C81274" w:rsidRPr="00522DCA">
          <w:rPr>
            <w:rStyle w:val="Hyperlink"/>
            <w:lang w:val="en-GB" w:bidi="hi-IN"/>
          </w:rPr>
          <w:t>File &gt; Import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_Toc411261223 \h </w:instrText>
        </w:r>
        <w:r w:rsidR="00C81274" w:rsidRPr="00522DCA">
          <w:rPr>
            <w:webHidden/>
            <w:lang w:val="en-GB"/>
          </w:rPr>
        </w:r>
        <w:r w:rsidR="00C81274" w:rsidRPr="00522DCA">
          <w:rPr>
            <w:webHidden/>
            <w:lang w:val="en-GB"/>
          </w:rPr>
          <w:fldChar w:fldCharType="separate"/>
        </w:r>
        <w:r w:rsidR="00C81274" w:rsidRPr="00522DCA">
          <w:rPr>
            <w:webHidden/>
            <w:lang w:val="en-GB"/>
          </w:rPr>
          <w:t>39</w:t>
        </w:r>
        <w:r w:rsidR="00C81274" w:rsidRPr="00522DCA">
          <w:rPr>
            <w:webHidden/>
            <w:lang w:val="en-GB"/>
          </w:rPr>
          <w:fldChar w:fldCharType="end"/>
        </w:r>
      </w:hyperlink>
    </w:p>
    <w:p w14:paraId="1A7D2F4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4" w:history="1">
        <w:r w:rsidR="00C81274" w:rsidRPr="00522DCA">
          <w:rPr>
            <w:rStyle w:val="Hyperlink"/>
            <w:lang w:val="en-GB" w:bidi="hi-IN"/>
          </w:rPr>
          <w:t>File &gt; Export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_Toc411261224 \h </w:instrText>
        </w:r>
        <w:r w:rsidR="00C81274" w:rsidRPr="00522DCA">
          <w:rPr>
            <w:webHidden/>
            <w:lang w:val="en-GB"/>
          </w:rPr>
        </w:r>
        <w:r w:rsidR="00C81274" w:rsidRPr="00522DCA">
          <w:rPr>
            <w:webHidden/>
            <w:lang w:val="en-GB"/>
          </w:rPr>
          <w:fldChar w:fldCharType="separate"/>
        </w:r>
        <w:r w:rsidR="00C81274" w:rsidRPr="00522DCA">
          <w:rPr>
            <w:webHidden/>
            <w:lang w:val="en-GB"/>
          </w:rPr>
          <w:t>44</w:t>
        </w:r>
        <w:r w:rsidR="00C81274" w:rsidRPr="00522DCA">
          <w:rPr>
            <w:webHidden/>
            <w:lang w:val="en-GB"/>
          </w:rPr>
          <w:fldChar w:fldCharType="end"/>
        </w:r>
      </w:hyperlink>
    </w:p>
    <w:p w14:paraId="4F8C67A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5" w:history="1">
        <w:r w:rsidR="00C81274" w:rsidRPr="00522DCA">
          <w:rPr>
            <w:rStyle w:val="Hyperlink"/>
            <w:lang w:val="en-GB" w:bidi="hi-IN"/>
          </w:rPr>
          <w:t>File &gt; Exit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_Toc411261225 \h </w:instrText>
        </w:r>
        <w:r w:rsidR="00C81274" w:rsidRPr="00522DCA">
          <w:rPr>
            <w:webHidden/>
            <w:lang w:val="en-GB"/>
          </w:rPr>
        </w:r>
        <w:r w:rsidR="00C81274" w:rsidRPr="00522DCA">
          <w:rPr>
            <w:webHidden/>
            <w:lang w:val="en-GB"/>
          </w:rPr>
          <w:fldChar w:fldCharType="separate"/>
        </w:r>
        <w:r w:rsidR="00C81274" w:rsidRPr="00522DCA">
          <w:rPr>
            <w:webHidden/>
            <w:lang w:val="en-GB"/>
          </w:rPr>
          <w:t>46</w:t>
        </w:r>
        <w:r w:rsidR="00C81274" w:rsidRPr="00522DCA">
          <w:rPr>
            <w:webHidden/>
            <w:lang w:val="en-GB"/>
          </w:rPr>
          <w:fldChar w:fldCharType="end"/>
        </w:r>
      </w:hyperlink>
    </w:p>
    <w:p w14:paraId="5872355B"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26" w:history="1">
        <w:r w:rsidR="00C81274" w:rsidRPr="00522DCA">
          <w:rPr>
            <w:rStyle w:val="Hyperlink"/>
            <w:lang w:val="en-GB" w:bidi="hi-IN"/>
          </w:rPr>
          <w:t>B.</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Edit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_Toc411261226 \h </w:instrText>
        </w:r>
        <w:r w:rsidR="00C81274" w:rsidRPr="00522DCA">
          <w:rPr>
            <w:webHidden/>
            <w:lang w:val="en-GB"/>
          </w:rPr>
        </w:r>
        <w:r w:rsidR="00C81274" w:rsidRPr="00522DCA">
          <w:rPr>
            <w:webHidden/>
            <w:lang w:val="en-GB"/>
          </w:rPr>
          <w:fldChar w:fldCharType="separate"/>
        </w:r>
        <w:r w:rsidR="00C81274" w:rsidRPr="00522DCA">
          <w:rPr>
            <w:webHidden/>
            <w:lang w:val="en-GB"/>
          </w:rPr>
          <w:t>47</w:t>
        </w:r>
        <w:r w:rsidR="00C81274" w:rsidRPr="00522DCA">
          <w:rPr>
            <w:webHidden/>
            <w:lang w:val="en-GB"/>
          </w:rPr>
          <w:fldChar w:fldCharType="end"/>
        </w:r>
      </w:hyperlink>
    </w:p>
    <w:p w14:paraId="3075D84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7" w:history="1">
        <w:r w:rsidR="00C81274" w:rsidRPr="00522DCA">
          <w:rPr>
            <w:rStyle w:val="Hyperlink"/>
            <w:lang w:val="en-GB" w:bidi="hi-IN"/>
          </w:rPr>
          <w:t>Edit &gt; Undo</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_Toc411261227 \h </w:instrText>
        </w:r>
        <w:r w:rsidR="00C81274" w:rsidRPr="00522DCA">
          <w:rPr>
            <w:webHidden/>
            <w:lang w:val="en-GB"/>
          </w:rPr>
        </w:r>
        <w:r w:rsidR="00C81274" w:rsidRPr="00522DCA">
          <w:rPr>
            <w:webHidden/>
            <w:lang w:val="en-GB"/>
          </w:rPr>
          <w:fldChar w:fldCharType="separate"/>
        </w:r>
        <w:r w:rsidR="00C81274" w:rsidRPr="00522DCA">
          <w:rPr>
            <w:webHidden/>
            <w:lang w:val="en-GB"/>
          </w:rPr>
          <w:t>47</w:t>
        </w:r>
        <w:r w:rsidR="00C81274" w:rsidRPr="00522DCA">
          <w:rPr>
            <w:webHidden/>
            <w:lang w:val="en-GB"/>
          </w:rPr>
          <w:fldChar w:fldCharType="end"/>
        </w:r>
      </w:hyperlink>
    </w:p>
    <w:p w14:paraId="33F6C4B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8" w:history="1">
        <w:r w:rsidR="00C81274" w:rsidRPr="00522DCA">
          <w:rPr>
            <w:rStyle w:val="Hyperlink"/>
            <w:lang w:val="en-GB" w:bidi="hi-IN"/>
          </w:rPr>
          <w:t>Edit &gt; Copy</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_Toc411261228 \h </w:instrText>
        </w:r>
        <w:r w:rsidR="00C81274" w:rsidRPr="00522DCA">
          <w:rPr>
            <w:webHidden/>
            <w:lang w:val="en-GB"/>
          </w:rPr>
        </w:r>
        <w:r w:rsidR="00C81274" w:rsidRPr="00522DCA">
          <w:rPr>
            <w:webHidden/>
            <w:lang w:val="en-GB"/>
          </w:rPr>
          <w:fldChar w:fldCharType="separate"/>
        </w:r>
        <w:r w:rsidR="00C81274" w:rsidRPr="00522DCA">
          <w:rPr>
            <w:webHidden/>
            <w:lang w:val="en-GB"/>
          </w:rPr>
          <w:t>47</w:t>
        </w:r>
        <w:r w:rsidR="00C81274" w:rsidRPr="00522DCA">
          <w:rPr>
            <w:webHidden/>
            <w:lang w:val="en-GB"/>
          </w:rPr>
          <w:fldChar w:fldCharType="end"/>
        </w:r>
      </w:hyperlink>
    </w:p>
    <w:p w14:paraId="1CE50DFA"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29" w:history="1">
        <w:r w:rsidR="00C81274" w:rsidRPr="00522DCA">
          <w:rPr>
            <w:rStyle w:val="Hyperlink"/>
            <w:lang w:val="en-GB" w:bidi="hi-IN"/>
          </w:rPr>
          <w:t>Edit &gt; Paste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_Toc411261229 \h </w:instrText>
        </w:r>
        <w:r w:rsidR="00C81274" w:rsidRPr="00522DCA">
          <w:rPr>
            <w:webHidden/>
            <w:lang w:val="en-GB"/>
          </w:rPr>
        </w:r>
        <w:r w:rsidR="00C81274" w:rsidRPr="00522DCA">
          <w:rPr>
            <w:webHidden/>
            <w:lang w:val="en-GB"/>
          </w:rPr>
          <w:fldChar w:fldCharType="separate"/>
        </w:r>
        <w:r w:rsidR="00C81274" w:rsidRPr="00522DCA">
          <w:rPr>
            <w:webHidden/>
            <w:lang w:val="en-GB"/>
          </w:rPr>
          <w:t>48</w:t>
        </w:r>
        <w:r w:rsidR="00C81274" w:rsidRPr="00522DCA">
          <w:rPr>
            <w:webHidden/>
            <w:lang w:val="en-GB"/>
          </w:rPr>
          <w:fldChar w:fldCharType="end"/>
        </w:r>
      </w:hyperlink>
    </w:p>
    <w:p w14:paraId="1A55E87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0" w:history="1">
        <w:r w:rsidR="00C81274" w:rsidRPr="00522DCA">
          <w:rPr>
            <w:rStyle w:val="Hyperlink"/>
            <w:lang w:val="en-GB" w:bidi="hi-IN"/>
          </w:rPr>
          <w:t>Edit &gt; Cut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_Toc411261230 \h </w:instrText>
        </w:r>
        <w:r w:rsidR="00C81274" w:rsidRPr="00522DCA">
          <w:rPr>
            <w:webHidden/>
            <w:lang w:val="en-GB"/>
          </w:rPr>
        </w:r>
        <w:r w:rsidR="00C81274" w:rsidRPr="00522DCA">
          <w:rPr>
            <w:webHidden/>
            <w:lang w:val="en-GB"/>
          </w:rPr>
          <w:fldChar w:fldCharType="separate"/>
        </w:r>
        <w:r w:rsidR="00C81274" w:rsidRPr="00522DCA">
          <w:rPr>
            <w:webHidden/>
            <w:lang w:val="en-GB"/>
          </w:rPr>
          <w:t>48</w:t>
        </w:r>
        <w:r w:rsidR="00C81274" w:rsidRPr="00522DCA">
          <w:rPr>
            <w:webHidden/>
            <w:lang w:val="en-GB"/>
          </w:rPr>
          <w:fldChar w:fldCharType="end"/>
        </w:r>
      </w:hyperlink>
    </w:p>
    <w:p w14:paraId="6CC4035B"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1" w:history="1">
        <w:r w:rsidR="00C81274" w:rsidRPr="00522DCA">
          <w:rPr>
            <w:rStyle w:val="Hyperlink"/>
            <w:lang w:val="en-GB" w:bidi="hi-IN"/>
          </w:rPr>
          <w:t>Edit &gt; Search in events...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_Toc411261231 \h </w:instrText>
        </w:r>
        <w:r w:rsidR="00C81274" w:rsidRPr="00522DCA">
          <w:rPr>
            <w:webHidden/>
            <w:lang w:val="en-GB"/>
          </w:rPr>
        </w:r>
        <w:r w:rsidR="00C81274" w:rsidRPr="00522DCA">
          <w:rPr>
            <w:webHidden/>
            <w:lang w:val="en-GB"/>
          </w:rPr>
          <w:fldChar w:fldCharType="separate"/>
        </w:r>
        <w:r w:rsidR="00C81274" w:rsidRPr="00522DCA">
          <w:rPr>
            <w:webHidden/>
            <w:lang w:val="en-GB"/>
          </w:rPr>
          <w:t>48</w:t>
        </w:r>
        <w:r w:rsidR="00C81274" w:rsidRPr="00522DCA">
          <w:rPr>
            <w:webHidden/>
            <w:lang w:val="en-GB"/>
          </w:rPr>
          <w:fldChar w:fldCharType="end"/>
        </w:r>
      </w:hyperlink>
    </w:p>
    <w:p w14:paraId="36C1AA01"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2" w:history="1">
        <w:r w:rsidR="00C81274" w:rsidRPr="00522DCA">
          <w:rPr>
            <w:rStyle w:val="Hyperlink"/>
            <w:lang w:val="en-GB" w:bidi="hi-IN"/>
          </w:rPr>
          <w:t>Edit &gt; Find next...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_Toc411261232 \h </w:instrText>
        </w:r>
        <w:r w:rsidR="00C81274" w:rsidRPr="00522DCA">
          <w:rPr>
            <w:webHidden/>
            <w:lang w:val="en-GB"/>
          </w:rPr>
        </w:r>
        <w:r w:rsidR="00C81274" w:rsidRPr="00522DCA">
          <w:rPr>
            <w:webHidden/>
            <w:lang w:val="en-GB"/>
          </w:rPr>
          <w:fldChar w:fldCharType="separate"/>
        </w:r>
        <w:r w:rsidR="00C81274" w:rsidRPr="00522DCA">
          <w:rPr>
            <w:webHidden/>
            <w:lang w:val="en-GB"/>
          </w:rPr>
          <w:t>50</w:t>
        </w:r>
        <w:r w:rsidR="00C81274" w:rsidRPr="00522DCA">
          <w:rPr>
            <w:webHidden/>
            <w:lang w:val="en-GB"/>
          </w:rPr>
          <w:fldChar w:fldCharType="end"/>
        </w:r>
      </w:hyperlink>
    </w:p>
    <w:p w14:paraId="3EA3AA3A"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3" w:history="1">
        <w:r w:rsidR="00C81274" w:rsidRPr="00522DCA">
          <w:rPr>
            <w:rStyle w:val="Hyperlink"/>
            <w:lang w:val="en-GB" w:bidi="hi-IN"/>
          </w:rPr>
          <w:t>Edit &gt; Replace in events...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_Toc411261233 \h </w:instrText>
        </w:r>
        <w:r w:rsidR="00C81274" w:rsidRPr="00522DCA">
          <w:rPr>
            <w:webHidden/>
            <w:lang w:val="en-GB"/>
          </w:rPr>
        </w:r>
        <w:r w:rsidR="00C81274" w:rsidRPr="00522DCA">
          <w:rPr>
            <w:webHidden/>
            <w:lang w:val="en-GB"/>
          </w:rPr>
          <w:fldChar w:fldCharType="separate"/>
        </w:r>
        <w:r w:rsidR="00C81274" w:rsidRPr="00522DCA">
          <w:rPr>
            <w:webHidden/>
            <w:lang w:val="en-GB"/>
          </w:rPr>
          <w:t>50</w:t>
        </w:r>
        <w:r w:rsidR="00C81274" w:rsidRPr="00522DCA">
          <w:rPr>
            <w:webHidden/>
            <w:lang w:val="en-GB"/>
          </w:rPr>
          <w:fldChar w:fldCharType="end"/>
        </w:r>
      </w:hyperlink>
    </w:p>
    <w:p w14:paraId="27C63FF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4" w:history="1">
        <w:r w:rsidR="00C81274" w:rsidRPr="00522DCA">
          <w:rPr>
            <w:rStyle w:val="Hyperlink"/>
            <w:lang w:val="en-GB" w:bidi="hi-IN"/>
          </w:rPr>
          <w:t>Edit &gt; Go to...</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_Toc411261234 \h </w:instrText>
        </w:r>
        <w:r w:rsidR="00C81274" w:rsidRPr="00522DCA">
          <w:rPr>
            <w:webHidden/>
            <w:lang w:val="en-GB"/>
          </w:rPr>
        </w:r>
        <w:r w:rsidR="00C81274" w:rsidRPr="00522DCA">
          <w:rPr>
            <w:webHidden/>
            <w:lang w:val="en-GB"/>
          </w:rPr>
          <w:fldChar w:fldCharType="separate"/>
        </w:r>
        <w:r w:rsidR="00C81274" w:rsidRPr="00522DCA">
          <w:rPr>
            <w:webHidden/>
            <w:lang w:val="en-GB"/>
          </w:rPr>
          <w:t>51</w:t>
        </w:r>
        <w:r w:rsidR="00C81274" w:rsidRPr="00522DCA">
          <w:rPr>
            <w:webHidden/>
            <w:lang w:val="en-GB"/>
          </w:rPr>
          <w:fldChar w:fldCharType="end"/>
        </w:r>
      </w:hyperlink>
    </w:p>
    <w:p w14:paraId="7B900EB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5" w:history="1">
        <w:r w:rsidR="00C81274" w:rsidRPr="00522DCA">
          <w:rPr>
            <w:rStyle w:val="Hyperlink"/>
            <w:lang w:val="en-GB" w:bidi="hi-IN"/>
          </w:rPr>
          <w:t>Edit &gt; EXAKT search...</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_Toc411261235 \h </w:instrText>
        </w:r>
        <w:r w:rsidR="00C81274" w:rsidRPr="00522DCA">
          <w:rPr>
            <w:webHidden/>
            <w:lang w:val="en-GB"/>
          </w:rPr>
        </w:r>
        <w:r w:rsidR="00C81274" w:rsidRPr="00522DCA">
          <w:rPr>
            <w:webHidden/>
            <w:lang w:val="en-GB"/>
          </w:rPr>
          <w:fldChar w:fldCharType="separate"/>
        </w:r>
        <w:r w:rsidR="00C81274" w:rsidRPr="00522DCA">
          <w:rPr>
            <w:webHidden/>
            <w:lang w:val="en-GB"/>
          </w:rPr>
          <w:t>52</w:t>
        </w:r>
        <w:r w:rsidR="00C81274" w:rsidRPr="00522DCA">
          <w:rPr>
            <w:webHidden/>
            <w:lang w:val="en-GB"/>
          </w:rPr>
          <w:fldChar w:fldCharType="end"/>
        </w:r>
      </w:hyperlink>
    </w:p>
    <w:p w14:paraId="609065BB"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6" w:history="1">
        <w:r w:rsidR="00C81274" w:rsidRPr="00522DCA">
          <w:rPr>
            <w:rStyle w:val="Hyperlink"/>
            <w:lang w:val="en-GB" w:bidi="hi-IN"/>
          </w:rPr>
          <w:t>Edit &gt; Selection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_Toc411261236 \h </w:instrText>
        </w:r>
        <w:r w:rsidR="00C81274" w:rsidRPr="00522DCA">
          <w:rPr>
            <w:webHidden/>
            <w:lang w:val="en-GB"/>
          </w:rPr>
        </w:r>
        <w:r w:rsidR="00C81274" w:rsidRPr="00522DCA">
          <w:rPr>
            <w:webHidden/>
            <w:lang w:val="en-GB"/>
          </w:rPr>
          <w:fldChar w:fldCharType="separate"/>
        </w:r>
        <w:r w:rsidR="00C81274" w:rsidRPr="00522DCA">
          <w:rPr>
            <w:webHidden/>
            <w:lang w:val="en-GB"/>
          </w:rPr>
          <w:t>52</w:t>
        </w:r>
        <w:r w:rsidR="00C81274" w:rsidRPr="00522DCA">
          <w:rPr>
            <w:webHidden/>
            <w:lang w:val="en-GB"/>
          </w:rPr>
          <w:fldChar w:fldCharType="end"/>
        </w:r>
      </w:hyperlink>
    </w:p>
    <w:p w14:paraId="1E9B911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7" w:history="1">
        <w:r w:rsidR="00C81274" w:rsidRPr="00522DCA">
          <w:rPr>
            <w:rStyle w:val="Hyperlink"/>
            <w:lang w:val="en-GB" w:bidi="hi-IN"/>
          </w:rPr>
          <w:t>Edit &gt; Selection &gt; Selection to new</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_Toc411261237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51194D1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8" w:history="1">
        <w:r w:rsidR="00C81274" w:rsidRPr="00522DCA">
          <w:rPr>
            <w:rStyle w:val="Hyperlink"/>
            <w:lang w:val="en-GB" w:bidi="hi-IN"/>
          </w:rPr>
          <w:t>Edit &gt; Selection &gt; Left part to new</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_Toc411261238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52AF0DE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39" w:history="1">
        <w:r w:rsidR="00C81274" w:rsidRPr="00522DCA">
          <w:rPr>
            <w:rStyle w:val="Hyperlink"/>
            <w:lang w:val="en-GB" w:bidi="hi-IN"/>
          </w:rPr>
          <w:t>Edit &gt; Selection &gt; Right part to new</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_Toc411261239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20B5004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0" w:history="1">
        <w:r w:rsidR="00C81274" w:rsidRPr="00522DCA">
          <w:rPr>
            <w:rStyle w:val="Hyperlink"/>
            <w:lang w:val="en-GB" w:bidi="hi-IN"/>
          </w:rPr>
          <w:t>Edit &gt; Selection &gt; Selection to RTF</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_Toc411261240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5AD887D2"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1" w:history="1">
        <w:r w:rsidR="00C81274" w:rsidRPr="00522DCA">
          <w:rPr>
            <w:rStyle w:val="Hyperlink"/>
            <w:lang w:val="en-GB" w:bidi="hi-IN"/>
          </w:rPr>
          <w:t>Edit &gt; Selection &gt; Selection to HTML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_Toc411261241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3FDF6FEF"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2" w:history="1">
        <w:r w:rsidR="00C81274" w:rsidRPr="00522DCA">
          <w:rPr>
            <w:rStyle w:val="Hyperlink"/>
            <w:lang w:val="en-GB" w:bidi="hi-IN"/>
          </w:rPr>
          <w:t>Edit &gt; Selection &gt; Print selection…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_Toc411261242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79D60C32"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3" w:history="1">
        <w:r w:rsidR="00C81274" w:rsidRPr="00522DCA">
          <w:rPr>
            <w:rStyle w:val="Hyperlink"/>
            <w:lang w:val="en-GB" w:bidi="hi-IN"/>
          </w:rPr>
          <w:t>Edit &gt; Preferences…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_Toc411261243 \h </w:instrText>
        </w:r>
        <w:r w:rsidR="00C81274" w:rsidRPr="00522DCA">
          <w:rPr>
            <w:webHidden/>
            <w:lang w:val="en-GB"/>
          </w:rPr>
        </w:r>
        <w:r w:rsidR="00C81274" w:rsidRPr="00522DCA">
          <w:rPr>
            <w:webHidden/>
            <w:lang w:val="en-GB"/>
          </w:rPr>
          <w:fldChar w:fldCharType="separate"/>
        </w:r>
        <w:r w:rsidR="00C81274" w:rsidRPr="00522DCA">
          <w:rPr>
            <w:webHidden/>
            <w:lang w:val="en-GB"/>
          </w:rPr>
          <w:t>53</w:t>
        </w:r>
        <w:r w:rsidR="00C81274" w:rsidRPr="00522DCA">
          <w:rPr>
            <w:webHidden/>
            <w:lang w:val="en-GB"/>
          </w:rPr>
          <w:fldChar w:fldCharType="end"/>
        </w:r>
      </w:hyperlink>
    </w:p>
    <w:p w14:paraId="239EDB5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4" w:history="1">
        <w:r w:rsidR="00C81274" w:rsidRPr="00522DCA">
          <w:rPr>
            <w:rStyle w:val="Hyperlink"/>
            <w:lang w:val="en-GB" w:bidi="hi-IN"/>
          </w:rPr>
          <w:t>Edit &gt; Partitur preferences…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_Toc411261244 \h </w:instrText>
        </w:r>
        <w:r w:rsidR="00C81274" w:rsidRPr="00522DCA">
          <w:rPr>
            <w:webHidden/>
            <w:lang w:val="en-GB"/>
          </w:rPr>
        </w:r>
        <w:r w:rsidR="00C81274" w:rsidRPr="00522DCA">
          <w:rPr>
            <w:webHidden/>
            <w:lang w:val="en-GB"/>
          </w:rPr>
          <w:fldChar w:fldCharType="separate"/>
        </w:r>
        <w:r w:rsidR="00C81274" w:rsidRPr="00522DCA">
          <w:rPr>
            <w:webHidden/>
            <w:lang w:val="en-GB"/>
          </w:rPr>
          <w:t>59</w:t>
        </w:r>
        <w:r w:rsidR="00C81274" w:rsidRPr="00522DCA">
          <w:rPr>
            <w:webHidden/>
            <w:lang w:val="en-GB"/>
          </w:rPr>
          <w:fldChar w:fldCharType="end"/>
        </w:r>
      </w:hyperlink>
    </w:p>
    <w:p w14:paraId="20517824"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45" w:history="1">
        <w:r w:rsidR="00C81274" w:rsidRPr="00522DCA">
          <w:rPr>
            <w:rStyle w:val="Hyperlink"/>
            <w:lang w:val="en-GB" w:bidi="hi-IN"/>
          </w:rPr>
          <w:t>C.</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View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_Toc411261245 \h </w:instrText>
        </w:r>
        <w:r w:rsidR="00C81274" w:rsidRPr="00522DCA">
          <w:rPr>
            <w:webHidden/>
            <w:lang w:val="en-GB"/>
          </w:rPr>
        </w:r>
        <w:r w:rsidR="00C81274" w:rsidRPr="00522DCA">
          <w:rPr>
            <w:webHidden/>
            <w:lang w:val="en-GB"/>
          </w:rPr>
          <w:fldChar w:fldCharType="separate"/>
        </w:r>
        <w:r w:rsidR="00C81274" w:rsidRPr="00522DCA">
          <w:rPr>
            <w:webHidden/>
            <w:lang w:val="en-GB"/>
          </w:rPr>
          <w:t>65</w:t>
        </w:r>
        <w:r w:rsidR="00C81274" w:rsidRPr="00522DCA">
          <w:rPr>
            <w:webHidden/>
            <w:lang w:val="en-GB"/>
          </w:rPr>
          <w:fldChar w:fldCharType="end"/>
        </w:r>
      </w:hyperlink>
    </w:p>
    <w:p w14:paraId="707AC741"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6" w:history="1">
        <w:r w:rsidR="00C81274" w:rsidRPr="00522DCA">
          <w:rPr>
            <w:rStyle w:val="Hyperlink"/>
            <w:lang w:val="en-GB" w:bidi="hi-IN"/>
          </w:rPr>
          <w:t>View &gt; Keyboard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_Toc411261246 \h </w:instrText>
        </w:r>
        <w:r w:rsidR="00C81274" w:rsidRPr="00522DCA">
          <w:rPr>
            <w:webHidden/>
            <w:lang w:val="en-GB"/>
          </w:rPr>
        </w:r>
        <w:r w:rsidR="00C81274" w:rsidRPr="00522DCA">
          <w:rPr>
            <w:webHidden/>
            <w:lang w:val="en-GB"/>
          </w:rPr>
          <w:fldChar w:fldCharType="separate"/>
        </w:r>
        <w:r w:rsidR="00C81274" w:rsidRPr="00522DCA">
          <w:rPr>
            <w:webHidden/>
            <w:lang w:val="en-GB"/>
          </w:rPr>
          <w:t>65</w:t>
        </w:r>
        <w:r w:rsidR="00C81274" w:rsidRPr="00522DCA">
          <w:rPr>
            <w:webHidden/>
            <w:lang w:val="en-GB"/>
          </w:rPr>
          <w:fldChar w:fldCharType="end"/>
        </w:r>
      </w:hyperlink>
    </w:p>
    <w:p w14:paraId="313B021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7" w:history="1">
        <w:r w:rsidR="00C81274" w:rsidRPr="00522DCA">
          <w:rPr>
            <w:rStyle w:val="Hyperlink"/>
            <w:lang w:val="en-GB" w:bidi="hi-IN"/>
          </w:rPr>
          <w:t>View &gt; Link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_Toc411261247 \h </w:instrText>
        </w:r>
        <w:r w:rsidR="00C81274" w:rsidRPr="00522DCA">
          <w:rPr>
            <w:webHidden/>
            <w:lang w:val="en-GB"/>
          </w:rPr>
        </w:r>
        <w:r w:rsidR="00C81274" w:rsidRPr="00522DCA">
          <w:rPr>
            <w:webHidden/>
            <w:lang w:val="en-GB"/>
          </w:rPr>
          <w:fldChar w:fldCharType="separate"/>
        </w:r>
        <w:r w:rsidR="00C81274" w:rsidRPr="00522DCA">
          <w:rPr>
            <w:webHidden/>
            <w:lang w:val="en-GB"/>
          </w:rPr>
          <w:t>65</w:t>
        </w:r>
        <w:r w:rsidR="00C81274" w:rsidRPr="00522DCA">
          <w:rPr>
            <w:webHidden/>
            <w:lang w:val="en-GB"/>
          </w:rPr>
          <w:fldChar w:fldCharType="end"/>
        </w:r>
      </w:hyperlink>
    </w:p>
    <w:p w14:paraId="3FCB575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8" w:history="1">
        <w:r w:rsidR="00C81274" w:rsidRPr="00522DCA">
          <w:rPr>
            <w:rStyle w:val="Hyperlink"/>
            <w:lang w:val="en-GB" w:bidi="hi-IN"/>
          </w:rPr>
          <w:t>View &gt; Audio/Video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_Toc411261248 \h </w:instrText>
        </w:r>
        <w:r w:rsidR="00C81274" w:rsidRPr="00522DCA">
          <w:rPr>
            <w:webHidden/>
            <w:lang w:val="en-GB"/>
          </w:rPr>
        </w:r>
        <w:r w:rsidR="00C81274" w:rsidRPr="00522DCA">
          <w:rPr>
            <w:webHidden/>
            <w:lang w:val="en-GB"/>
          </w:rPr>
          <w:fldChar w:fldCharType="separate"/>
        </w:r>
        <w:r w:rsidR="00C81274" w:rsidRPr="00522DCA">
          <w:rPr>
            <w:webHidden/>
            <w:lang w:val="en-GB"/>
          </w:rPr>
          <w:t>65</w:t>
        </w:r>
        <w:r w:rsidR="00C81274" w:rsidRPr="00522DCA">
          <w:rPr>
            <w:webHidden/>
            <w:lang w:val="en-GB"/>
          </w:rPr>
          <w:fldChar w:fldCharType="end"/>
        </w:r>
      </w:hyperlink>
    </w:p>
    <w:p w14:paraId="76E16BA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49" w:history="1">
        <w:r w:rsidR="00C81274" w:rsidRPr="00522DCA">
          <w:rPr>
            <w:rStyle w:val="Hyperlink"/>
            <w:lang w:val="en-GB" w:bidi="hi-IN"/>
          </w:rPr>
          <w:t>View &gt; Praat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_Toc411261249 \h </w:instrText>
        </w:r>
        <w:r w:rsidR="00C81274" w:rsidRPr="00522DCA">
          <w:rPr>
            <w:webHidden/>
            <w:lang w:val="en-GB"/>
          </w:rPr>
        </w:r>
        <w:r w:rsidR="00C81274" w:rsidRPr="00522DCA">
          <w:rPr>
            <w:webHidden/>
            <w:lang w:val="en-GB"/>
          </w:rPr>
          <w:fldChar w:fldCharType="separate"/>
        </w:r>
        <w:r w:rsidR="00C81274" w:rsidRPr="00522DCA">
          <w:rPr>
            <w:webHidden/>
            <w:lang w:val="en-GB"/>
          </w:rPr>
          <w:t>65</w:t>
        </w:r>
        <w:r w:rsidR="00C81274" w:rsidRPr="00522DCA">
          <w:rPr>
            <w:webHidden/>
            <w:lang w:val="en-GB"/>
          </w:rPr>
          <w:fldChar w:fldCharType="end"/>
        </w:r>
      </w:hyperlink>
    </w:p>
    <w:p w14:paraId="40ECE75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0" w:history="1">
        <w:r w:rsidR="00C81274" w:rsidRPr="00522DCA">
          <w:rPr>
            <w:rStyle w:val="Hyperlink"/>
            <w:lang w:val="en-GB" w:bidi="hi-IN"/>
          </w:rPr>
          <w:t>View &gt; Annotation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_Toc411261250 \h </w:instrText>
        </w:r>
        <w:r w:rsidR="00C81274" w:rsidRPr="00522DCA">
          <w:rPr>
            <w:webHidden/>
            <w:lang w:val="en-GB"/>
          </w:rPr>
        </w:r>
        <w:r w:rsidR="00C81274" w:rsidRPr="00522DCA">
          <w:rPr>
            <w:webHidden/>
            <w:lang w:val="en-GB"/>
          </w:rPr>
          <w:fldChar w:fldCharType="separate"/>
        </w:r>
        <w:r w:rsidR="00C81274" w:rsidRPr="00522DCA">
          <w:rPr>
            <w:webHidden/>
            <w:lang w:val="en-GB"/>
          </w:rPr>
          <w:t>66</w:t>
        </w:r>
        <w:r w:rsidR="00C81274" w:rsidRPr="00522DCA">
          <w:rPr>
            <w:webHidden/>
            <w:lang w:val="en-GB"/>
          </w:rPr>
          <w:fldChar w:fldCharType="end"/>
        </w:r>
      </w:hyperlink>
    </w:p>
    <w:p w14:paraId="5B73316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1" w:history="1">
        <w:r w:rsidR="00C81274" w:rsidRPr="00522DCA">
          <w:rPr>
            <w:rStyle w:val="Hyperlink"/>
            <w:lang w:val="en-GB" w:bidi="hi-IN"/>
          </w:rPr>
          <w:t>View &gt; IPA panel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_Toc411261251 \h </w:instrText>
        </w:r>
        <w:r w:rsidR="00C81274" w:rsidRPr="00522DCA">
          <w:rPr>
            <w:webHidden/>
            <w:lang w:val="en-GB"/>
          </w:rPr>
        </w:r>
        <w:r w:rsidR="00C81274" w:rsidRPr="00522DCA">
          <w:rPr>
            <w:webHidden/>
            <w:lang w:val="en-GB"/>
          </w:rPr>
          <w:fldChar w:fldCharType="separate"/>
        </w:r>
        <w:r w:rsidR="00C81274" w:rsidRPr="00522DCA">
          <w:rPr>
            <w:webHidden/>
            <w:lang w:val="en-GB"/>
          </w:rPr>
          <w:t>66</w:t>
        </w:r>
        <w:r w:rsidR="00C81274" w:rsidRPr="00522DCA">
          <w:rPr>
            <w:webHidden/>
            <w:lang w:val="en-GB"/>
          </w:rPr>
          <w:fldChar w:fldCharType="end"/>
        </w:r>
      </w:hyperlink>
    </w:p>
    <w:p w14:paraId="6D3ACC27"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2" w:history="1">
        <w:r w:rsidR="00C81274" w:rsidRPr="00522DCA">
          <w:rPr>
            <w:rStyle w:val="Hyperlink"/>
            <w:lang w:val="en-GB" w:bidi="hi-IN"/>
          </w:rPr>
          <w:t>View &gt; Show toolbar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_Toc411261252 \h </w:instrText>
        </w:r>
        <w:r w:rsidR="00C81274" w:rsidRPr="00522DCA">
          <w:rPr>
            <w:webHidden/>
            <w:lang w:val="en-GB"/>
          </w:rPr>
        </w:r>
        <w:r w:rsidR="00C81274" w:rsidRPr="00522DCA">
          <w:rPr>
            <w:webHidden/>
            <w:lang w:val="en-GB"/>
          </w:rPr>
          <w:fldChar w:fldCharType="separate"/>
        </w:r>
        <w:r w:rsidR="00C81274" w:rsidRPr="00522DCA">
          <w:rPr>
            <w:webHidden/>
            <w:lang w:val="en-GB"/>
          </w:rPr>
          <w:t>66</w:t>
        </w:r>
        <w:r w:rsidR="00C81274" w:rsidRPr="00522DCA">
          <w:rPr>
            <w:webHidden/>
            <w:lang w:val="en-GB"/>
          </w:rPr>
          <w:fldChar w:fldCharType="end"/>
        </w:r>
      </w:hyperlink>
    </w:p>
    <w:p w14:paraId="03B6D38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3" w:history="1">
        <w:r w:rsidR="00C81274" w:rsidRPr="00522DCA">
          <w:rPr>
            <w:rStyle w:val="Hyperlink"/>
            <w:lang w:val="en-GB" w:bidi="hi-IN"/>
          </w:rPr>
          <w:t>View &gt; Show large text field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_Toc411261253 \h </w:instrText>
        </w:r>
        <w:r w:rsidR="00C81274" w:rsidRPr="00522DCA">
          <w:rPr>
            <w:webHidden/>
            <w:lang w:val="en-GB"/>
          </w:rPr>
        </w:r>
        <w:r w:rsidR="00C81274" w:rsidRPr="00522DCA">
          <w:rPr>
            <w:webHidden/>
            <w:lang w:val="en-GB"/>
          </w:rPr>
          <w:fldChar w:fldCharType="separate"/>
        </w:r>
        <w:r w:rsidR="00C81274" w:rsidRPr="00522DCA">
          <w:rPr>
            <w:webHidden/>
            <w:lang w:val="en-GB"/>
          </w:rPr>
          <w:t>66</w:t>
        </w:r>
        <w:r w:rsidR="00C81274" w:rsidRPr="00522DCA">
          <w:rPr>
            <w:webHidden/>
            <w:lang w:val="en-GB"/>
          </w:rPr>
          <w:fldChar w:fldCharType="end"/>
        </w:r>
      </w:hyperlink>
    </w:p>
    <w:p w14:paraId="17DEAAE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4" w:history="1">
        <w:r w:rsidR="00C81274" w:rsidRPr="00522DCA">
          <w:rPr>
            <w:rStyle w:val="Hyperlink"/>
            <w:lang w:val="en-GB" w:bidi="hi-IN"/>
          </w:rPr>
          <w:t>View &gt; Show grid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_Toc411261254 \h </w:instrText>
        </w:r>
        <w:r w:rsidR="00C81274" w:rsidRPr="00522DCA">
          <w:rPr>
            <w:webHidden/>
            <w:lang w:val="en-GB"/>
          </w:rPr>
        </w:r>
        <w:r w:rsidR="00C81274" w:rsidRPr="00522DCA">
          <w:rPr>
            <w:webHidden/>
            <w:lang w:val="en-GB"/>
          </w:rPr>
          <w:fldChar w:fldCharType="separate"/>
        </w:r>
        <w:r w:rsidR="00C81274" w:rsidRPr="00522DCA">
          <w:rPr>
            <w:webHidden/>
            <w:lang w:val="en-GB"/>
          </w:rPr>
          <w:t>66</w:t>
        </w:r>
        <w:r w:rsidR="00C81274" w:rsidRPr="00522DCA">
          <w:rPr>
            <w:webHidden/>
            <w:lang w:val="en-GB"/>
          </w:rPr>
          <w:fldChar w:fldCharType="end"/>
        </w:r>
      </w:hyperlink>
    </w:p>
    <w:p w14:paraId="544F423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5" w:history="1">
        <w:r w:rsidR="00C81274" w:rsidRPr="00522DCA">
          <w:rPr>
            <w:rStyle w:val="Hyperlink"/>
            <w:lang w:val="en-GB" w:bidi="hi-IN"/>
          </w:rPr>
          <w:t>View &gt; Show special characters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_Toc411261255 \h </w:instrText>
        </w:r>
        <w:r w:rsidR="00C81274" w:rsidRPr="00522DCA">
          <w:rPr>
            <w:webHidden/>
            <w:lang w:val="en-GB"/>
          </w:rPr>
        </w:r>
        <w:r w:rsidR="00C81274" w:rsidRPr="00522DCA">
          <w:rPr>
            <w:webHidden/>
            <w:lang w:val="en-GB"/>
          </w:rPr>
          <w:fldChar w:fldCharType="separate"/>
        </w:r>
        <w:r w:rsidR="00C81274" w:rsidRPr="00522DCA">
          <w:rPr>
            <w:webHidden/>
            <w:lang w:val="en-GB"/>
          </w:rPr>
          <w:t>67</w:t>
        </w:r>
        <w:r w:rsidR="00C81274" w:rsidRPr="00522DCA">
          <w:rPr>
            <w:webHidden/>
            <w:lang w:val="en-GB"/>
          </w:rPr>
          <w:fldChar w:fldCharType="end"/>
        </w:r>
      </w:hyperlink>
    </w:p>
    <w:p w14:paraId="7FAC6A8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6" w:history="1">
        <w:r w:rsidR="00C81274" w:rsidRPr="00522DCA">
          <w:rPr>
            <w:rStyle w:val="Hyperlink"/>
            <w:lang w:val="en-GB" w:bidi="hi-IN"/>
          </w:rPr>
          <w:t>View &gt; Color empty events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_Toc411261256 \h </w:instrText>
        </w:r>
        <w:r w:rsidR="00C81274" w:rsidRPr="00522DCA">
          <w:rPr>
            <w:webHidden/>
            <w:lang w:val="en-GB"/>
          </w:rPr>
        </w:r>
        <w:r w:rsidR="00C81274" w:rsidRPr="00522DCA">
          <w:rPr>
            <w:webHidden/>
            <w:lang w:val="en-GB"/>
          </w:rPr>
          <w:fldChar w:fldCharType="separate"/>
        </w:r>
        <w:r w:rsidR="00C81274" w:rsidRPr="00522DCA">
          <w:rPr>
            <w:webHidden/>
            <w:lang w:val="en-GB"/>
          </w:rPr>
          <w:t>67</w:t>
        </w:r>
        <w:r w:rsidR="00C81274" w:rsidRPr="00522DCA">
          <w:rPr>
            <w:webHidden/>
            <w:lang w:val="en-GB"/>
          </w:rPr>
          <w:fldChar w:fldCharType="end"/>
        </w:r>
      </w:hyperlink>
    </w:p>
    <w:p w14:paraId="147FDDD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7" w:history="1">
        <w:r w:rsidR="00C81274" w:rsidRPr="00522DCA">
          <w:rPr>
            <w:rStyle w:val="Hyperlink"/>
            <w:lang w:val="en-GB" w:bidi="hi-IN"/>
          </w:rPr>
          <w:t>View &gt; Change scale constant…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_Toc411261257 \h </w:instrText>
        </w:r>
        <w:r w:rsidR="00C81274" w:rsidRPr="00522DCA">
          <w:rPr>
            <w:webHidden/>
            <w:lang w:val="en-GB"/>
          </w:rPr>
        </w:r>
        <w:r w:rsidR="00C81274" w:rsidRPr="00522DCA">
          <w:rPr>
            <w:webHidden/>
            <w:lang w:val="en-GB"/>
          </w:rPr>
          <w:fldChar w:fldCharType="separate"/>
        </w:r>
        <w:r w:rsidR="00C81274" w:rsidRPr="00522DCA">
          <w:rPr>
            <w:webHidden/>
            <w:lang w:val="en-GB"/>
          </w:rPr>
          <w:t>67</w:t>
        </w:r>
        <w:r w:rsidR="00C81274" w:rsidRPr="00522DCA">
          <w:rPr>
            <w:webHidden/>
            <w:lang w:val="en-GB"/>
          </w:rPr>
          <w:fldChar w:fldCharType="end"/>
        </w:r>
      </w:hyperlink>
    </w:p>
    <w:p w14:paraId="086E537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58" w:history="1">
        <w:r w:rsidR="00C81274" w:rsidRPr="00522DCA">
          <w:rPr>
            <w:rStyle w:val="Hyperlink"/>
            <w:lang w:val="en-GB" w:bidi="hi-IN"/>
          </w:rPr>
          <w:t>View &gt; Text proportional / Time proportional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_Toc411261258 \h </w:instrText>
        </w:r>
        <w:r w:rsidR="00C81274" w:rsidRPr="00522DCA">
          <w:rPr>
            <w:webHidden/>
            <w:lang w:val="en-GB"/>
          </w:rPr>
        </w:r>
        <w:r w:rsidR="00C81274" w:rsidRPr="00522DCA">
          <w:rPr>
            <w:webHidden/>
            <w:lang w:val="en-GB"/>
          </w:rPr>
          <w:fldChar w:fldCharType="separate"/>
        </w:r>
        <w:r w:rsidR="00C81274" w:rsidRPr="00522DCA">
          <w:rPr>
            <w:webHidden/>
            <w:lang w:val="en-GB"/>
          </w:rPr>
          <w:t>68</w:t>
        </w:r>
        <w:r w:rsidR="00C81274" w:rsidRPr="00522DCA">
          <w:rPr>
            <w:webHidden/>
            <w:lang w:val="en-GB"/>
          </w:rPr>
          <w:fldChar w:fldCharType="end"/>
        </w:r>
      </w:hyperlink>
    </w:p>
    <w:p w14:paraId="0B845486"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59" w:history="1">
        <w:r w:rsidR="00C81274" w:rsidRPr="00522DCA">
          <w:rPr>
            <w:rStyle w:val="Hyperlink"/>
            <w:lang w:val="en-GB" w:bidi="hi-IN"/>
          </w:rPr>
          <w:t>D.</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Transcription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_Toc411261259 \h </w:instrText>
        </w:r>
        <w:r w:rsidR="00C81274" w:rsidRPr="00522DCA">
          <w:rPr>
            <w:webHidden/>
            <w:lang w:val="en-GB"/>
          </w:rPr>
        </w:r>
        <w:r w:rsidR="00C81274" w:rsidRPr="00522DCA">
          <w:rPr>
            <w:webHidden/>
            <w:lang w:val="en-GB"/>
          </w:rPr>
          <w:fldChar w:fldCharType="separate"/>
        </w:r>
        <w:r w:rsidR="00C81274" w:rsidRPr="00522DCA">
          <w:rPr>
            <w:webHidden/>
            <w:lang w:val="en-GB"/>
          </w:rPr>
          <w:t>69</w:t>
        </w:r>
        <w:r w:rsidR="00C81274" w:rsidRPr="00522DCA">
          <w:rPr>
            <w:webHidden/>
            <w:lang w:val="en-GB"/>
          </w:rPr>
          <w:fldChar w:fldCharType="end"/>
        </w:r>
      </w:hyperlink>
    </w:p>
    <w:p w14:paraId="6EAB41D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0" w:history="1">
        <w:r w:rsidR="00C81274" w:rsidRPr="00522DCA">
          <w:rPr>
            <w:rStyle w:val="Hyperlink"/>
            <w:lang w:val="en-GB" w:bidi="hi-IN"/>
          </w:rPr>
          <w:t>Transcription &gt; Meta information…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_Toc411261260 \h </w:instrText>
        </w:r>
        <w:r w:rsidR="00C81274" w:rsidRPr="00522DCA">
          <w:rPr>
            <w:webHidden/>
            <w:lang w:val="en-GB"/>
          </w:rPr>
        </w:r>
        <w:r w:rsidR="00C81274" w:rsidRPr="00522DCA">
          <w:rPr>
            <w:webHidden/>
            <w:lang w:val="en-GB"/>
          </w:rPr>
          <w:fldChar w:fldCharType="separate"/>
        </w:r>
        <w:r w:rsidR="00C81274" w:rsidRPr="00522DCA">
          <w:rPr>
            <w:webHidden/>
            <w:lang w:val="en-GB"/>
          </w:rPr>
          <w:t>69</w:t>
        </w:r>
        <w:r w:rsidR="00C81274" w:rsidRPr="00522DCA">
          <w:rPr>
            <w:webHidden/>
            <w:lang w:val="en-GB"/>
          </w:rPr>
          <w:fldChar w:fldCharType="end"/>
        </w:r>
      </w:hyperlink>
    </w:p>
    <w:p w14:paraId="3B08BE0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1" w:history="1">
        <w:r w:rsidR="00C81274" w:rsidRPr="00522DCA">
          <w:rPr>
            <w:rStyle w:val="Hyperlink"/>
            <w:lang w:val="en-GB" w:bidi="hi-IN"/>
          </w:rPr>
          <w:t>Transcription &gt; Speakertable…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_Toc411261261 \h </w:instrText>
        </w:r>
        <w:r w:rsidR="00C81274" w:rsidRPr="00522DCA">
          <w:rPr>
            <w:webHidden/>
            <w:lang w:val="en-GB"/>
          </w:rPr>
        </w:r>
        <w:r w:rsidR="00C81274" w:rsidRPr="00522DCA">
          <w:rPr>
            <w:webHidden/>
            <w:lang w:val="en-GB"/>
          </w:rPr>
          <w:fldChar w:fldCharType="separate"/>
        </w:r>
        <w:r w:rsidR="00C81274" w:rsidRPr="00522DCA">
          <w:rPr>
            <w:webHidden/>
            <w:lang w:val="en-GB"/>
          </w:rPr>
          <w:t>71</w:t>
        </w:r>
        <w:r w:rsidR="00C81274" w:rsidRPr="00522DCA">
          <w:rPr>
            <w:webHidden/>
            <w:lang w:val="en-GB"/>
          </w:rPr>
          <w:fldChar w:fldCharType="end"/>
        </w:r>
      </w:hyperlink>
    </w:p>
    <w:p w14:paraId="596FCB5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2" w:history="1">
        <w:r w:rsidR="00C81274" w:rsidRPr="00522DCA">
          <w:rPr>
            <w:rStyle w:val="Hyperlink"/>
            <w:lang w:val="en-GB" w:bidi="hi-IN"/>
          </w:rPr>
          <w:t>Transcription &gt; Recordings…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_Toc411261262 \h </w:instrText>
        </w:r>
        <w:r w:rsidR="00C81274" w:rsidRPr="00522DCA">
          <w:rPr>
            <w:webHidden/>
            <w:lang w:val="en-GB"/>
          </w:rPr>
        </w:r>
        <w:r w:rsidR="00C81274" w:rsidRPr="00522DCA">
          <w:rPr>
            <w:webHidden/>
            <w:lang w:val="en-GB"/>
          </w:rPr>
          <w:fldChar w:fldCharType="separate"/>
        </w:r>
        <w:r w:rsidR="00C81274" w:rsidRPr="00522DCA">
          <w:rPr>
            <w:webHidden/>
            <w:lang w:val="en-GB"/>
          </w:rPr>
          <w:t>72</w:t>
        </w:r>
        <w:r w:rsidR="00C81274" w:rsidRPr="00522DCA">
          <w:rPr>
            <w:webHidden/>
            <w:lang w:val="en-GB"/>
          </w:rPr>
          <w:fldChar w:fldCharType="end"/>
        </w:r>
      </w:hyperlink>
    </w:p>
    <w:p w14:paraId="30D9BC67"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3" w:history="1">
        <w:r w:rsidR="00C81274" w:rsidRPr="00522DCA">
          <w:rPr>
            <w:rStyle w:val="Hyperlink"/>
            <w:lang w:val="en-GB" w:bidi="hi-IN"/>
          </w:rPr>
          <w:t>Transcription &gt; Structure errors…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_Toc411261263 \h </w:instrText>
        </w:r>
        <w:r w:rsidR="00C81274" w:rsidRPr="00522DCA">
          <w:rPr>
            <w:webHidden/>
            <w:lang w:val="en-GB"/>
          </w:rPr>
        </w:r>
        <w:r w:rsidR="00C81274" w:rsidRPr="00522DCA">
          <w:rPr>
            <w:webHidden/>
            <w:lang w:val="en-GB"/>
          </w:rPr>
          <w:fldChar w:fldCharType="separate"/>
        </w:r>
        <w:r w:rsidR="00C81274" w:rsidRPr="00522DCA">
          <w:rPr>
            <w:webHidden/>
            <w:lang w:val="en-GB"/>
          </w:rPr>
          <w:t>73</w:t>
        </w:r>
        <w:r w:rsidR="00C81274" w:rsidRPr="00522DCA">
          <w:rPr>
            <w:webHidden/>
            <w:lang w:val="en-GB"/>
          </w:rPr>
          <w:fldChar w:fldCharType="end"/>
        </w:r>
      </w:hyperlink>
    </w:p>
    <w:p w14:paraId="2C1D7A6F"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4" w:history="1">
        <w:r w:rsidR="00C81274" w:rsidRPr="00522DCA">
          <w:rPr>
            <w:rStyle w:val="Hyperlink"/>
            <w:lang w:val="en-GB" w:bidi="hi-IN"/>
          </w:rPr>
          <w:t>Transcription &gt; Calculate annotated time…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_Toc411261264 \h </w:instrText>
        </w:r>
        <w:r w:rsidR="00C81274" w:rsidRPr="00522DCA">
          <w:rPr>
            <w:webHidden/>
            <w:lang w:val="en-GB"/>
          </w:rPr>
        </w:r>
        <w:r w:rsidR="00C81274" w:rsidRPr="00522DCA">
          <w:rPr>
            <w:webHidden/>
            <w:lang w:val="en-GB"/>
          </w:rPr>
          <w:fldChar w:fldCharType="separate"/>
        </w:r>
        <w:r w:rsidR="00C81274" w:rsidRPr="00522DCA">
          <w:rPr>
            <w:webHidden/>
            <w:lang w:val="en-GB"/>
          </w:rPr>
          <w:t>74</w:t>
        </w:r>
        <w:r w:rsidR="00C81274" w:rsidRPr="00522DCA">
          <w:rPr>
            <w:webHidden/>
            <w:lang w:val="en-GB"/>
          </w:rPr>
          <w:fldChar w:fldCharType="end"/>
        </w:r>
      </w:hyperlink>
    </w:p>
    <w:p w14:paraId="01EEC4F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5" w:history="1">
        <w:r w:rsidR="00C81274" w:rsidRPr="00522DCA">
          <w:rPr>
            <w:rStyle w:val="Hyperlink"/>
            <w:lang w:val="en-GB" w:bidi="hi-IN"/>
          </w:rPr>
          <w:t>Transcription &gt; Segmentation errors…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_Toc411261265 \h </w:instrText>
        </w:r>
        <w:r w:rsidR="00C81274" w:rsidRPr="00522DCA">
          <w:rPr>
            <w:webHidden/>
            <w:lang w:val="en-GB"/>
          </w:rPr>
        </w:r>
        <w:r w:rsidR="00C81274" w:rsidRPr="00522DCA">
          <w:rPr>
            <w:webHidden/>
            <w:lang w:val="en-GB"/>
          </w:rPr>
          <w:fldChar w:fldCharType="separate"/>
        </w:r>
        <w:r w:rsidR="00C81274" w:rsidRPr="00522DCA">
          <w:rPr>
            <w:webHidden/>
            <w:lang w:val="en-GB"/>
          </w:rPr>
          <w:t>74</w:t>
        </w:r>
        <w:r w:rsidR="00C81274" w:rsidRPr="00522DCA">
          <w:rPr>
            <w:webHidden/>
            <w:lang w:val="en-GB"/>
          </w:rPr>
          <w:fldChar w:fldCharType="end"/>
        </w:r>
      </w:hyperlink>
    </w:p>
    <w:p w14:paraId="400662D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6" w:history="1">
        <w:r w:rsidR="00C81274" w:rsidRPr="00522DCA">
          <w:rPr>
            <w:rStyle w:val="Hyperlink"/>
            <w:lang w:val="en-GB" w:bidi="hi-IN"/>
          </w:rPr>
          <w:t>Transcription &gt; Export Segmented Transcription…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_Toc411261266 \h </w:instrText>
        </w:r>
        <w:r w:rsidR="00C81274" w:rsidRPr="00522DCA">
          <w:rPr>
            <w:webHidden/>
            <w:lang w:val="en-GB"/>
          </w:rPr>
        </w:r>
        <w:r w:rsidR="00C81274" w:rsidRPr="00522DCA">
          <w:rPr>
            <w:webHidden/>
            <w:lang w:val="en-GB"/>
          </w:rPr>
          <w:fldChar w:fldCharType="separate"/>
        </w:r>
        <w:r w:rsidR="00C81274" w:rsidRPr="00522DCA">
          <w:rPr>
            <w:webHidden/>
            <w:lang w:val="en-GB"/>
          </w:rPr>
          <w:t>75</w:t>
        </w:r>
        <w:r w:rsidR="00C81274" w:rsidRPr="00522DCA">
          <w:rPr>
            <w:webHidden/>
            <w:lang w:val="en-GB"/>
          </w:rPr>
          <w:fldChar w:fldCharType="end"/>
        </w:r>
      </w:hyperlink>
    </w:p>
    <w:p w14:paraId="500A8D4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7" w:history="1">
        <w:r w:rsidR="00C81274" w:rsidRPr="00522DCA">
          <w:rPr>
            <w:rStyle w:val="Hyperlink"/>
            <w:lang w:val="en-GB" w:bidi="hi-IN"/>
          </w:rPr>
          <w:t>Transcription &gt; Count Segments…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_Toc411261267 \h </w:instrText>
        </w:r>
        <w:r w:rsidR="00C81274" w:rsidRPr="00522DCA">
          <w:rPr>
            <w:webHidden/>
            <w:lang w:val="en-GB"/>
          </w:rPr>
        </w:r>
        <w:r w:rsidR="00C81274" w:rsidRPr="00522DCA">
          <w:rPr>
            <w:webHidden/>
            <w:lang w:val="en-GB"/>
          </w:rPr>
          <w:fldChar w:fldCharType="separate"/>
        </w:r>
        <w:r w:rsidR="00C81274" w:rsidRPr="00522DCA">
          <w:rPr>
            <w:webHidden/>
            <w:lang w:val="en-GB"/>
          </w:rPr>
          <w:t>76</w:t>
        </w:r>
        <w:r w:rsidR="00C81274" w:rsidRPr="00522DCA">
          <w:rPr>
            <w:webHidden/>
            <w:lang w:val="en-GB"/>
          </w:rPr>
          <w:fldChar w:fldCharType="end"/>
        </w:r>
      </w:hyperlink>
    </w:p>
    <w:p w14:paraId="3FDBA07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8" w:history="1">
        <w:r w:rsidR="00C81274" w:rsidRPr="00522DCA">
          <w:rPr>
            <w:rStyle w:val="Hyperlink"/>
            <w:lang w:val="en-GB" w:bidi="hi-IN"/>
          </w:rPr>
          <w:t>Transcription &gt; Word list…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_Toc411261268 \h </w:instrText>
        </w:r>
        <w:r w:rsidR="00C81274" w:rsidRPr="00522DCA">
          <w:rPr>
            <w:webHidden/>
            <w:lang w:val="en-GB"/>
          </w:rPr>
        </w:r>
        <w:r w:rsidR="00C81274" w:rsidRPr="00522DCA">
          <w:rPr>
            <w:webHidden/>
            <w:lang w:val="en-GB"/>
          </w:rPr>
          <w:fldChar w:fldCharType="separate"/>
        </w:r>
        <w:r w:rsidR="00C81274" w:rsidRPr="00522DCA">
          <w:rPr>
            <w:webHidden/>
            <w:lang w:val="en-GB"/>
          </w:rPr>
          <w:t>76</w:t>
        </w:r>
        <w:r w:rsidR="00C81274" w:rsidRPr="00522DCA">
          <w:rPr>
            <w:webHidden/>
            <w:lang w:val="en-GB"/>
          </w:rPr>
          <w:fldChar w:fldCharType="end"/>
        </w:r>
      </w:hyperlink>
    </w:p>
    <w:p w14:paraId="67A882E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69" w:history="1">
        <w:r w:rsidR="00C81274" w:rsidRPr="00522DCA">
          <w:rPr>
            <w:rStyle w:val="Hyperlink"/>
            <w:lang w:val="en-GB" w:bidi="hi-IN"/>
          </w:rPr>
          <w:t>Transcription &gt; Insert Utterance Numbers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_Toc411261269 \h </w:instrText>
        </w:r>
        <w:r w:rsidR="00C81274" w:rsidRPr="00522DCA">
          <w:rPr>
            <w:webHidden/>
            <w:lang w:val="en-GB"/>
          </w:rPr>
        </w:r>
        <w:r w:rsidR="00C81274" w:rsidRPr="00522DCA">
          <w:rPr>
            <w:webHidden/>
            <w:lang w:val="en-GB"/>
          </w:rPr>
          <w:fldChar w:fldCharType="separate"/>
        </w:r>
        <w:r w:rsidR="00C81274" w:rsidRPr="00522DCA">
          <w:rPr>
            <w:webHidden/>
            <w:lang w:val="en-GB"/>
          </w:rPr>
          <w:t>79</w:t>
        </w:r>
        <w:r w:rsidR="00C81274" w:rsidRPr="00522DCA">
          <w:rPr>
            <w:webHidden/>
            <w:lang w:val="en-GB"/>
          </w:rPr>
          <w:fldChar w:fldCharType="end"/>
        </w:r>
      </w:hyperlink>
    </w:p>
    <w:p w14:paraId="46B280D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0" w:history="1">
        <w:r w:rsidR="00C81274" w:rsidRPr="00522DCA">
          <w:rPr>
            <w:rStyle w:val="Hyperlink"/>
            <w:lang w:val="en-GB" w:bidi="hi-IN"/>
          </w:rPr>
          <w:t>Transcription &gt; Transformation…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_Toc411261270 \h </w:instrText>
        </w:r>
        <w:r w:rsidR="00C81274" w:rsidRPr="00522DCA">
          <w:rPr>
            <w:webHidden/>
            <w:lang w:val="en-GB"/>
          </w:rPr>
        </w:r>
        <w:r w:rsidR="00C81274" w:rsidRPr="00522DCA">
          <w:rPr>
            <w:webHidden/>
            <w:lang w:val="en-GB"/>
          </w:rPr>
          <w:fldChar w:fldCharType="separate"/>
        </w:r>
        <w:r w:rsidR="00C81274" w:rsidRPr="00522DCA">
          <w:rPr>
            <w:webHidden/>
            <w:lang w:val="en-GB"/>
          </w:rPr>
          <w:t>80</w:t>
        </w:r>
        <w:r w:rsidR="00C81274" w:rsidRPr="00522DCA">
          <w:rPr>
            <w:webHidden/>
            <w:lang w:val="en-GB"/>
          </w:rPr>
          <w:fldChar w:fldCharType="end"/>
        </w:r>
      </w:hyperlink>
    </w:p>
    <w:p w14:paraId="4905259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1" w:history="1">
        <w:r w:rsidR="00C81274" w:rsidRPr="00522DCA">
          <w:rPr>
            <w:rStyle w:val="Hyperlink"/>
            <w:lang w:val="en-GB" w:bidi="hi-IN"/>
          </w:rPr>
          <w:t>Transcription &gt; Clean up...</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_Toc411261271 \h </w:instrText>
        </w:r>
        <w:r w:rsidR="00C81274" w:rsidRPr="00522DCA">
          <w:rPr>
            <w:webHidden/>
            <w:lang w:val="en-GB"/>
          </w:rPr>
        </w:r>
        <w:r w:rsidR="00C81274" w:rsidRPr="00522DCA">
          <w:rPr>
            <w:webHidden/>
            <w:lang w:val="en-GB"/>
          </w:rPr>
          <w:fldChar w:fldCharType="separate"/>
        </w:r>
        <w:r w:rsidR="00C81274" w:rsidRPr="00522DCA">
          <w:rPr>
            <w:webHidden/>
            <w:lang w:val="en-GB"/>
          </w:rPr>
          <w:t>81</w:t>
        </w:r>
        <w:r w:rsidR="00C81274" w:rsidRPr="00522DCA">
          <w:rPr>
            <w:webHidden/>
            <w:lang w:val="en-GB"/>
          </w:rPr>
          <w:fldChar w:fldCharType="end"/>
        </w:r>
      </w:hyperlink>
    </w:p>
    <w:p w14:paraId="65803D97"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2" w:history="1">
        <w:r w:rsidR="00C81274" w:rsidRPr="00522DCA">
          <w:rPr>
            <w:rStyle w:val="Hyperlink"/>
            <w:lang w:val="en-GB" w:bidi="hi-IN"/>
          </w:rPr>
          <w:t>Transcription &gt; Glue transcriptions...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_Toc411261272 \h </w:instrText>
        </w:r>
        <w:r w:rsidR="00C81274" w:rsidRPr="00522DCA">
          <w:rPr>
            <w:webHidden/>
            <w:lang w:val="en-GB"/>
          </w:rPr>
        </w:r>
        <w:r w:rsidR="00C81274" w:rsidRPr="00522DCA">
          <w:rPr>
            <w:webHidden/>
            <w:lang w:val="en-GB"/>
          </w:rPr>
          <w:fldChar w:fldCharType="separate"/>
        </w:r>
        <w:r w:rsidR="00C81274" w:rsidRPr="00522DCA">
          <w:rPr>
            <w:webHidden/>
            <w:lang w:val="en-GB"/>
          </w:rPr>
          <w:t>82</w:t>
        </w:r>
        <w:r w:rsidR="00C81274" w:rsidRPr="00522DCA">
          <w:rPr>
            <w:webHidden/>
            <w:lang w:val="en-GB"/>
          </w:rPr>
          <w:fldChar w:fldCharType="end"/>
        </w:r>
      </w:hyperlink>
    </w:p>
    <w:p w14:paraId="03C7AFF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3" w:history="1">
        <w:r w:rsidR="00C81274" w:rsidRPr="00522DCA">
          <w:rPr>
            <w:rStyle w:val="Hyperlink"/>
            <w:lang w:val="en-GB" w:bidi="hi-IN"/>
          </w:rPr>
          <w:t>Transcription &gt; Chop transcription…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_Toc411261273 \h </w:instrText>
        </w:r>
        <w:r w:rsidR="00C81274" w:rsidRPr="00522DCA">
          <w:rPr>
            <w:webHidden/>
            <w:lang w:val="en-GB"/>
          </w:rPr>
        </w:r>
        <w:r w:rsidR="00C81274" w:rsidRPr="00522DCA">
          <w:rPr>
            <w:webHidden/>
            <w:lang w:val="en-GB"/>
          </w:rPr>
          <w:fldChar w:fldCharType="separate"/>
        </w:r>
        <w:r w:rsidR="00C81274" w:rsidRPr="00522DCA">
          <w:rPr>
            <w:webHidden/>
            <w:lang w:val="en-GB"/>
          </w:rPr>
          <w:t>83</w:t>
        </w:r>
        <w:r w:rsidR="00C81274" w:rsidRPr="00522DCA">
          <w:rPr>
            <w:webHidden/>
            <w:lang w:val="en-GB"/>
          </w:rPr>
          <w:fldChar w:fldCharType="end"/>
        </w:r>
      </w:hyperlink>
    </w:p>
    <w:p w14:paraId="1EB72021"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4" w:history="1">
        <w:r w:rsidR="00C81274" w:rsidRPr="00522DCA">
          <w:rPr>
            <w:rStyle w:val="Hyperlink"/>
            <w:lang w:val="en-GB" w:bidi="hi-IN"/>
          </w:rPr>
          <w:t>Transcription &gt; Chop audio…</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_Toc411261274 \h </w:instrText>
        </w:r>
        <w:r w:rsidR="00C81274" w:rsidRPr="00522DCA">
          <w:rPr>
            <w:webHidden/>
            <w:lang w:val="en-GB"/>
          </w:rPr>
        </w:r>
        <w:r w:rsidR="00C81274" w:rsidRPr="00522DCA">
          <w:rPr>
            <w:webHidden/>
            <w:lang w:val="en-GB"/>
          </w:rPr>
          <w:fldChar w:fldCharType="separate"/>
        </w:r>
        <w:r w:rsidR="00C81274" w:rsidRPr="00522DCA">
          <w:rPr>
            <w:webHidden/>
            <w:lang w:val="en-GB"/>
          </w:rPr>
          <w:t>84</w:t>
        </w:r>
        <w:r w:rsidR="00C81274" w:rsidRPr="00522DCA">
          <w:rPr>
            <w:webHidden/>
            <w:lang w:val="en-GB"/>
          </w:rPr>
          <w:fldChar w:fldCharType="end"/>
        </w:r>
      </w:hyperlink>
    </w:p>
    <w:p w14:paraId="725853B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5" w:history="1">
        <w:r w:rsidR="00C81274" w:rsidRPr="00522DCA">
          <w:rPr>
            <w:rStyle w:val="Hyperlink"/>
            <w:lang w:val="en-GB" w:bidi="hi-IN"/>
          </w:rPr>
          <w:t>Transcription &gt; ExSync Event Shrinker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_Toc411261275 \h </w:instrText>
        </w:r>
        <w:r w:rsidR="00C81274" w:rsidRPr="00522DCA">
          <w:rPr>
            <w:webHidden/>
            <w:lang w:val="en-GB"/>
          </w:rPr>
        </w:r>
        <w:r w:rsidR="00C81274" w:rsidRPr="00522DCA">
          <w:rPr>
            <w:webHidden/>
            <w:lang w:val="en-GB"/>
          </w:rPr>
          <w:fldChar w:fldCharType="separate"/>
        </w:r>
        <w:r w:rsidR="00C81274" w:rsidRPr="00522DCA">
          <w:rPr>
            <w:webHidden/>
            <w:lang w:val="en-GB"/>
          </w:rPr>
          <w:t>86</w:t>
        </w:r>
        <w:r w:rsidR="00C81274" w:rsidRPr="00522DCA">
          <w:rPr>
            <w:webHidden/>
            <w:lang w:val="en-GB"/>
          </w:rPr>
          <w:fldChar w:fldCharType="end"/>
        </w:r>
      </w:hyperlink>
    </w:p>
    <w:p w14:paraId="418FDF55"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76" w:history="1">
        <w:r w:rsidR="00C81274" w:rsidRPr="00522DCA">
          <w:rPr>
            <w:rStyle w:val="Hyperlink"/>
            <w:lang w:val="en-GB" w:bidi="hi-IN"/>
          </w:rPr>
          <w:t>E.</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Tier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_Toc411261276 \h </w:instrText>
        </w:r>
        <w:r w:rsidR="00C81274" w:rsidRPr="00522DCA">
          <w:rPr>
            <w:webHidden/>
            <w:lang w:val="en-GB"/>
          </w:rPr>
        </w:r>
        <w:r w:rsidR="00C81274" w:rsidRPr="00522DCA">
          <w:rPr>
            <w:webHidden/>
            <w:lang w:val="en-GB"/>
          </w:rPr>
          <w:fldChar w:fldCharType="separate"/>
        </w:r>
        <w:r w:rsidR="00C81274" w:rsidRPr="00522DCA">
          <w:rPr>
            <w:webHidden/>
            <w:lang w:val="en-GB"/>
          </w:rPr>
          <w:t>86</w:t>
        </w:r>
        <w:r w:rsidR="00C81274" w:rsidRPr="00522DCA">
          <w:rPr>
            <w:webHidden/>
            <w:lang w:val="en-GB"/>
          </w:rPr>
          <w:fldChar w:fldCharType="end"/>
        </w:r>
      </w:hyperlink>
    </w:p>
    <w:p w14:paraId="4777898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7" w:history="1">
        <w:r w:rsidR="00C81274" w:rsidRPr="00522DCA">
          <w:rPr>
            <w:rStyle w:val="Hyperlink"/>
            <w:lang w:val="en-GB" w:bidi="hi-IN"/>
          </w:rPr>
          <w:t>Tier &gt; Tier properties…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_Toc411261277 \h </w:instrText>
        </w:r>
        <w:r w:rsidR="00C81274" w:rsidRPr="00522DCA">
          <w:rPr>
            <w:webHidden/>
            <w:lang w:val="en-GB"/>
          </w:rPr>
        </w:r>
        <w:r w:rsidR="00C81274" w:rsidRPr="00522DCA">
          <w:rPr>
            <w:webHidden/>
            <w:lang w:val="en-GB"/>
          </w:rPr>
          <w:fldChar w:fldCharType="separate"/>
        </w:r>
        <w:r w:rsidR="00C81274" w:rsidRPr="00522DCA">
          <w:rPr>
            <w:webHidden/>
            <w:lang w:val="en-GB"/>
          </w:rPr>
          <w:t>87</w:t>
        </w:r>
        <w:r w:rsidR="00C81274" w:rsidRPr="00522DCA">
          <w:rPr>
            <w:webHidden/>
            <w:lang w:val="en-GB"/>
          </w:rPr>
          <w:fldChar w:fldCharType="end"/>
        </w:r>
      </w:hyperlink>
    </w:p>
    <w:p w14:paraId="4FE4157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8" w:history="1">
        <w:r w:rsidR="00C81274" w:rsidRPr="00522DCA">
          <w:rPr>
            <w:rStyle w:val="Hyperlink"/>
            <w:lang w:val="en-GB" w:bidi="hi-IN"/>
          </w:rPr>
          <w:t>Tier &gt; Add tier…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_Toc411261278 \h </w:instrText>
        </w:r>
        <w:r w:rsidR="00C81274" w:rsidRPr="00522DCA">
          <w:rPr>
            <w:webHidden/>
            <w:lang w:val="en-GB"/>
          </w:rPr>
        </w:r>
        <w:r w:rsidR="00C81274" w:rsidRPr="00522DCA">
          <w:rPr>
            <w:webHidden/>
            <w:lang w:val="en-GB"/>
          </w:rPr>
          <w:fldChar w:fldCharType="separate"/>
        </w:r>
        <w:r w:rsidR="00C81274" w:rsidRPr="00522DCA">
          <w:rPr>
            <w:webHidden/>
            <w:lang w:val="en-GB"/>
          </w:rPr>
          <w:t>88</w:t>
        </w:r>
        <w:r w:rsidR="00C81274" w:rsidRPr="00522DCA">
          <w:rPr>
            <w:webHidden/>
            <w:lang w:val="en-GB"/>
          </w:rPr>
          <w:fldChar w:fldCharType="end"/>
        </w:r>
      </w:hyperlink>
    </w:p>
    <w:p w14:paraId="7C17BDF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79" w:history="1">
        <w:r w:rsidR="00C81274" w:rsidRPr="00522DCA">
          <w:rPr>
            <w:rStyle w:val="Hyperlink"/>
            <w:lang w:val="en-GB" w:bidi="hi-IN"/>
          </w:rPr>
          <w:t>Tier &gt; Insert tier…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_Toc411261279 \h </w:instrText>
        </w:r>
        <w:r w:rsidR="00C81274" w:rsidRPr="00522DCA">
          <w:rPr>
            <w:webHidden/>
            <w:lang w:val="en-GB"/>
          </w:rPr>
        </w:r>
        <w:r w:rsidR="00C81274" w:rsidRPr="00522DCA">
          <w:rPr>
            <w:webHidden/>
            <w:lang w:val="en-GB"/>
          </w:rPr>
          <w:fldChar w:fldCharType="separate"/>
        </w:r>
        <w:r w:rsidR="00C81274" w:rsidRPr="00522DCA">
          <w:rPr>
            <w:webHidden/>
            <w:lang w:val="en-GB"/>
          </w:rPr>
          <w:t>88</w:t>
        </w:r>
        <w:r w:rsidR="00C81274" w:rsidRPr="00522DCA">
          <w:rPr>
            <w:webHidden/>
            <w:lang w:val="en-GB"/>
          </w:rPr>
          <w:fldChar w:fldCharType="end"/>
        </w:r>
      </w:hyperlink>
    </w:p>
    <w:p w14:paraId="35DF506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0" w:history="1">
        <w:r w:rsidR="00C81274" w:rsidRPr="00522DCA">
          <w:rPr>
            <w:rStyle w:val="Hyperlink"/>
            <w:lang w:val="en-GB" w:bidi="hi-IN"/>
          </w:rPr>
          <w:t>Tier &gt; Remove tier…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_Toc411261280 \h </w:instrText>
        </w:r>
        <w:r w:rsidR="00C81274" w:rsidRPr="00522DCA">
          <w:rPr>
            <w:webHidden/>
            <w:lang w:val="en-GB"/>
          </w:rPr>
        </w:r>
        <w:r w:rsidR="00C81274" w:rsidRPr="00522DCA">
          <w:rPr>
            <w:webHidden/>
            <w:lang w:val="en-GB"/>
          </w:rPr>
          <w:fldChar w:fldCharType="separate"/>
        </w:r>
        <w:r w:rsidR="00C81274" w:rsidRPr="00522DCA">
          <w:rPr>
            <w:webHidden/>
            <w:lang w:val="en-GB"/>
          </w:rPr>
          <w:t>89</w:t>
        </w:r>
        <w:r w:rsidR="00C81274" w:rsidRPr="00522DCA">
          <w:rPr>
            <w:webHidden/>
            <w:lang w:val="en-GB"/>
          </w:rPr>
          <w:fldChar w:fldCharType="end"/>
        </w:r>
      </w:hyperlink>
    </w:p>
    <w:p w14:paraId="531C1E3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1" w:history="1">
        <w:r w:rsidR="00C81274" w:rsidRPr="00522DCA">
          <w:rPr>
            <w:rStyle w:val="Hyperlink"/>
            <w:lang w:val="en-GB" w:bidi="hi-IN"/>
          </w:rPr>
          <w:t>Tier &gt; Move tier upwards…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_Toc411261281 \h </w:instrText>
        </w:r>
        <w:r w:rsidR="00C81274" w:rsidRPr="00522DCA">
          <w:rPr>
            <w:webHidden/>
            <w:lang w:val="en-GB"/>
          </w:rPr>
        </w:r>
        <w:r w:rsidR="00C81274" w:rsidRPr="00522DCA">
          <w:rPr>
            <w:webHidden/>
            <w:lang w:val="en-GB"/>
          </w:rPr>
          <w:fldChar w:fldCharType="separate"/>
        </w:r>
        <w:r w:rsidR="00C81274" w:rsidRPr="00522DCA">
          <w:rPr>
            <w:webHidden/>
            <w:lang w:val="en-GB"/>
          </w:rPr>
          <w:t>90</w:t>
        </w:r>
        <w:r w:rsidR="00C81274" w:rsidRPr="00522DCA">
          <w:rPr>
            <w:webHidden/>
            <w:lang w:val="en-GB"/>
          </w:rPr>
          <w:fldChar w:fldCharType="end"/>
        </w:r>
      </w:hyperlink>
    </w:p>
    <w:p w14:paraId="78BFF08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2" w:history="1">
        <w:r w:rsidR="00C81274" w:rsidRPr="00522DCA">
          <w:rPr>
            <w:rStyle w:val="Hyperlink"/>
            <w:lang w:val="en-GB" w:bidi="hi-IN"/>
          </w:rPr>
          <w:t>Tier &gt; Change tier order…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_Toc411261282 \h </w:instrText>
        </w:r>
        <w:r w:rsidR="00C81274" w:rsidRPr="00522DCA">
          <w:rPr>
            <w:webHidden/>
            <w:lang w:val="en-GB"/>
          </w:rPr>
        </w:r>
        <w:r w:rsidR="00C81274" w:rsidRPr="00522DCA">
          <w:rPr>
            <w:webHidden/>
            <w:lang w:val="en-GB"/>
          </w:rPr>
          <w:fldChar w:fldCharType="separate"/>
        </w:r>
        <w:r w:rsidR="00C81274" w:rsidRPr="00522DCA">
          <w:rPr>
            <w:webHidden/>
            <w:lang w:val="en-GB"/>
          </w:rPr>
          <w:t>90</w:t>
        </w:r>
        <w:r w:rsidR="00C81274" w:rsidRPr="00522DCA">
          <w:rPr>
            <w:webHidden/>
            <w:lang w:val="en-GB"/>
          </w:rPr>
          <w:fldChar w:fldCharType="end"/>
        </w:r>
      </w:hyperlink>
    </w:p>
    <w:p w14:paraId="767C69D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3" w:history="1">
        <w:r w:rsidR="00C81274" w:rsidRPr="00522DCA">
          <w:rPr>
            <w:rStyle w:val="Hyperlink"/>
            <w:lang w:val="en-GB" w:bidi="hi-IN"/>
          </w:rPr>
          <w:t>Tier &gt; Hide tier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_Toc411261283 \h </w:instrText>
        </w:r>
        <w:r w:rsidR="00C81274" w:rsidRPr="00522DCA">
          <w:rPr>
            <w:webHidden/>
            <w:lang w:val="en-GB"/>
          </w:rPr>
        </w:r>
        <w:r w:rsidR="00C81274" w:rsidRPr="00522DCA">
          <w:rPr>
            <w:webHidden/>
            <w:lang w:val="en-GB"/>
          </w:rPr>
          <w:fldChar w:fldCharType="separate"/>
        </w:r>
        <w:r w:rsidR="00C81274" w:rsidRPr="00522DCA">
          <w:rPr>
            <w:webHidden/>
            <w:lang w:val="en-GB"/>
          </w:rPr>
          <w:t>90</w:t>
        </w:r>
        <w:r w:rsidR="00C81274" w:rsidRPr="00522DCA">
          <w:rPr>
            <w:webHidden/>
            <w:lang w:val="en-GB"/>
          </w:rPr>
          <w:fldChar w:fldCharType="end"/>
        </w:r>
      </w:hyperlink>
    </w:p>
    <w:p w14:paraId="1DF5AA3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4" w:history="1">
        <w:r w:rsidR="00C81274" w:rsidRPr="00522DCA">
          <w:rPr>
            <w:rStyle w:val="Hyperlink"/>
            <w:lang w:val="en-GB" w:bidi="hi-IN"/>
          </w:rPr>
          <w:t>Tier &gt; Show all tiers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_Toc411261284 \h </w:instrText>
        </w:r>
        <w:r w:rsidR="00C81274" w:rsidRPr="00522DCA">
          <w:rPr>
            <w:webHidden/>
            <w:lang w:val="en-GB"/>
          </w:rPr>
        </w:r>
        <w:r w:rsidR="00C81274" w:rsidRPr="00522DCA">
          <w:rPr>
            <w:webHidden/>
            <w:lang w:val="en-GB"/>
          </w:rPr>
          <w:fldChar w:fldCharType="separate"/>
        </w:r>
        <w:r w:rsidR="00C81274" w:rsidRPr="00522DCA">
          <w:rPr>
            <w:webHidden/>
            <w:lang w:val="en-GB"/>
          </w:rPr>
          <w:t>90</w:t>
        </w:r>
        <w:r w:rsidR="00C81274" w:rsidRPr="00522DCA">
          <w:rPr>
            <w:webHidden/>
            <w:lang w:val="en-GB"/>
          </w:rPr>
          <w:fldChar w:fldCharType="end"/>
        </w:r>
      </w:hyperlink>
    </w:p>
    <w:p w14:paraId="748EACC1"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5" w:history="1">
        <w:r w:rsidR="00C81274" w:rsidRPr="00522DCA">
          <w:rPr>
            <w:rStyle w:val="Hyperlink"/>
            <w:lang w:val="en-GB" w:bidi="hi-IN"/>
          </w:rPr>
          <w:t>Tier &gt; Remove empty events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_Toc411261285 \h </w:instrText>
        </w:r>
        <w:r w:rsidR="00C81274" w:rsidRPr="00522DCA">
          <w:rPr>
            <w:webHidden/>
            <w:lang w:val="en-GB"/>
          </w:rPr>
        </w:r>
        <w:r w:rsidR="00C81274" w:rsidRPr="00522DCA">
          <w:rPr>
            <w:webHidden/>
            <w:lang w:val="en-GB"/>
          </w:rPr>
          <w:fldChar w:fldCharType="separate"/>
        </w:r>
        <w:r w:rsidR="00C81274" w:rsidRPr="00522DCA">
          <w:rPr>
            <w:webHidden/>
            <w:lang w:val="en-GB"/>
          </w:rPr>
          <w:t>90</w:t>
        </w:r>
        <w:r w:rsidR="00C81274" w:rsidRPr="00522DCA">
          <w:rPr>
            <w:webHidden/>
            <w:lang w:val="en-GB"/>
          </w:rPr>
          <w:fldChar w:fldCharType="end"/>
        </w:r>
      </w:hyperlink>
    </w:p>
    <w:p w14:paraId="2086669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6" w:history="1">
        <w:r w:rsidR="00C81274" w:rsidRPr="00522DCA">
          <w:rPr>
            <w:rStyle w:val="Hyperlink"/>
            <w:lang w:val="en-GB" w:bidi="hi-IN"/>
          </w:rPr>
          <w:t>Tier &gt; Edit tiers…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_Toc411261286 \h </w:instrText>
        </w:r>
        <w:r w:rsidR="00C81274" w:rsidRPr="00522DCA">
          <w:rPr>
            <w:webHidden/>
            <w:lang w:val="en-GB"/>
          </w:rPr>
        </w:r>
        <w:r w:rsidR="00C81274" w:rsidRPr="00522DCA">
          <w:rPr>
            <w:webHidden/>
            <w:lang w:val="en-GB"/>
          </w:rPr>
          <w:fldChar w:fldCharType="separate"/>
        </w:r>
        <w:r w:rsidR="00C81274" w:rsidRPr="00522DCA">
          <w:rPr>
            <w:webHidden/>
            <w:lang w:val="en-GB"/>
          </w:rPr>
          <w:t>90</w:t>
        </w:r>
        <w:r w:rsidR="00C81274" w:rsidRPr="00522DCA">
          <w:rPr>
            <w:webHidden/>
            <w:lang w:val="en-GB"/>
          </w:rPr>
          <w:fldChar w:fldCharType="end"/>
        </w:r>
      </w:hyperlink>
    </w:p>
    <w:p w14:paraId="5F1AA012"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287" w:history="1">
        <w:r w:rsidR="00C81274" w:rsidRPr="00522DCA">
          <w:rPr>
            <w:rStyle w:val="Hyperlink"/>
            <w:lang w:val="en-GB" w:bidi="hi-IN"/>
          </w:rPr>
          <w:t>F.</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Event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_Toc411261287 \h </w:instrText>
        </w:r>
        <w:r w:rsidR="00C81274" w:rsidRPr="00522DCA">
          <w:rPr>
            <w:webHidden/>
            <w:lang w:val="en-GB"/>
          </w:rPr>
        </w:r>
        <w:r w:rsidR="00C81274" w:rsidRPr="00522DCA">
          <w:rPr>
            <w:webHidden/>
            <w:lang w:val="en-GB"/>
          </w:rPr>
          <w:fldChar w:fldCharType="separate"/>
        </w:r>
        <w:r w:rsidR="00C81274" w:rsidRPr="00522DCA">
          <w:rPr>
            <w:webHidden/>
            <w:lang w:val="en-GB"/>
          </w:rPr>
          <w:t>92</w:t>
        </w:r>
        <w:r w:rsidR="00C81274" w:rsidRPr="00522DCA">
          <w:rPr>
            <w:webHidden/>
            <w:lang w:val="en-GB"/>
          </w:rPr>
          <w:fldChar w:fldCharType="end"/>
        </w:r>
      </w:hyperlink>
    </w:p>
    <w:p w14:paraId="1B7BBDF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8" w:history="1">
        <w:r w:rsidR="00C81274" w:rsidRPr="00522DCA">
          <w:rPr>
            <w:rStyle w:val="Hyperlink"/>
            <w:lang w:val="en-GB" w:bidi="hi-IN"/>
          </w:rPr>
          <w:t>Event &gt; Event properties…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_Toc411261288 \h </w:instrText>
        </w:r>
        <w:r w:rsidR="00C81274" w:rsidRPr="00522DCA">
          <w:rPr>
            <w:webHidden/>
            <w:lang w:val="en-GB"/>
          </w:rPr>
        </w:r>
        <w:r w:rsidR="00C81274" w:rsidRPr="00522DCA">
          <w:rPr>
            <w:webHidden/>
            <w:lang w:val="en-GB"/>
          </w:rPr>
          <w:fldChar w:fldCharType="separate"/>
        </w:r>
        <w:r w:rsidR="00C81274" w:rsidRPr="00522DCA">
          <w:rPr>
            <w:webHidden/>
            <w:lang w:val="en-GB"/>
          </w:rPr>
          <w:t>92</w:t>
        </w:r>
        <w:r w:rsidR="00C81274" w:rsidRPr="00522DCA">
          <w:rPr>
            <w:webHidden/>
            <w:lang w:val="en-GB"/>
          </w:rPr>
          <w:fldChar w:fldCharType="end"/>
        </w:r>
      </w:hyperlink>
    </w:p>
    <w:p w14:paraId="7534588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89" w:history="1">
        <w:r w:rsidR="00C81274" w:rsidRPr="00522DCA">
          <w:rPr>
            <w:rStyle w:val="Hyperlink"/>
            <w:lang w:val="en-GB" w:bidi="hi-IN"/>
          </w:rPr>
          <w:t>Event &gt; Remove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_Toc411261289 \h </w:instrText>
        </w:r>
        <w:r w:rsidR="00C81274" w:rsidRPr="00522DCA">
          <w:rPr>
            <w:webHidden/>
            <w:lang w:val="en-GB"/>
          </w:rPr>
        </w:r>
        <w:r w:rsidR="00C81274" w:rsidRPr="00522DCA">
          <w:rPr>
            <w:webHidden/>
            <w:lang w:val="en-GB"/>
          </w:rPr>
          <w:fldChar w:fldCharType="separate"/>
        </w:r>
        <w:r w:rsidR="00C81274" w:rsidRPr="00522DCA">
          <w:rPr>
            <w:webHidden/>
            <w:lang w:val="en-GB"/>
          </w:rPr>
          <w:t>93</w:t>
        </w:r>
        <w:r w:rsidR="00C81274" w:rsidRPr="00522DCA">
          <w:rPr>
            <w:webHidden/>
            <w:lang w:val="en-GB"/>
          </w:rPr>
          <w:fldChar w:fldCharType="end"/>
        </w:r>
      </w:hyperlink>
    </w:p>
    <w:p w14:paraId="7434B65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0" w:history="1">
        <w:r w:rsidR="00C81274" w:rsidRPr="00522DCA">
          <w:rPr>
            <w:rStyle w:val="Hyperlink"/>
            <w:lang w:val="en-GB" w:bidi="hi-IN"/>
          </w:rPr>
          <w:t>Event &gt; Shift characters to the right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_Toc411261290 \h </w:instrText>
        </w:r>
        <w:r w:rsidR="00C81274" w:rsidRPr="00522DCA">
          <w:rPr>
            <w:webHidden/>
            <w:lang w:val="en-GB"/>
          </w:rPr>
        </w:r>
        <w:r w:rsidR="00C81274" w:rsidRPr="00522DCA">
          <w:rPr>
            <w:webHidden/>
            <w:lang w:val="en-GB"/>
          </w:rPr>
          <w:fldChar w:fldCharType="separate"/>
        </w:r>
        <w:r w:rsidR="00C81274" w:rsidRPr="00522DCA">
          <w:rPr>
            <w:webHidden/>
            <w:lang w:val="en-GB"/>
          </w:rPr>
          <w:t>93</w:t>
        </w:r>
        <w:r w:rsidR="00C81274" w:rsidRPr="00522DCA">
          <w:rPr>
            <w:webHidden/>
            <w:lang w:val="en-GB"/>
          </w:rPr>
          <w:fldChar w:fldCharType="end"/>
        </w:r>
      </w:hyperlink>
    </w:p>
    <w:p w14:paraId="2544012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1" w:history="1">
        <w:r w:rsidR="00C81274" w:rsidRPr="00522DCA">
          <w:rPr>
            <w:rStyle w:val="Hyperlink"/>
            <w:lang w:val="en-GB" w:bidi="hi-IN"/>
          </w:rPr>
          <w:t>Event &gt; Shift characters to the left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_Toc411261291 \h </w:instrText>
        </w:r>
        <w:r w:rsidR="00C81274" w:rsidRPr="00522DCA">
          <w:rPr>
            <w:webHidden/>
            <w:lang w:val="en-GB"/>
          </w:rPr>
        </w:r>
        <w:r w:rsidR="00C81274" w:rsidRPr="00522DCA">
          <w:rPr>
            <w:webHidden/>
            <w:lang w:val="en-GB"/>
          </w:rPr>
          <w:fldChar w:fldCharType="separate"/>
        </w:r>
        <w:r w:rsidR="00C81274" w:rsidRPr="00522DCA">
          <w:rPr>
            <w:webHidden/>
            <w:lang w:val="en-GB"/>
          </w:rPr>
          <w:t>94</w:t>
        </w:r>
        <w:r w:rsidR="00C81274" w:rsidRPr="00522DCA">
          <w:rPr>
            <w:webHidden/>
            <w:lang w:val="en-GB"/>
          </w:rPr>
          <w:fldChar w:fldCharType="end"/>
        </w:r>
      </w:hyperlink>
    </w:p>
    <w:p w14:paraId="3CECC4A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2" w:history="1">
        <w:r w:rsidR="00C81274" w:rsidRPr="00522DCA">
          <w:rPr>
            <w:rStyle w:val="Hyperlink"/>
            <w:lang w:val="en-GB" w:bidi="hi-IN"/>
          </w:rPr>
          <w:t>Event &gt; Merge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_Toc411261292 \h </w:instrText>
        </w:r>
        <w:r w:rsidR="00C81274" w:rsidRPr="00522DCA">
          <w:rPr>
            <w:webHidden/>
            <w:lang w:val="en-GB"/>
          </w:rPr>
        </w:r>
        <w:r w:rsidR="00C81274" w:rsidRPr="00522DCA">
          <w:rPr>
            <w:webHidden/>
            <w:lang w:val="en-GB"/>
          </w:rPr>
          <w:fldChar w:fldCharType="separate"/>
        </w:r>
        <w:r w:rsidR="00C81274" w:rsidRPr="00522DCA">
          <w:rPr>
            <w:webHidden/>
            <w:lang w:val="en-GB"/>
          </w:rPr>
          <w:t>94</w:t>
        </w:r>
        <w:r w:rsidR="00C81274" w:rsidRPr="00522DCA">
          <w:rPr>
            <w:webHidden/>
            <w:lang w:val="en-GB"/>
          </w:rPr>
          <w:fldChar w:fldCharType="end"/>
        </w:r>
      </w:hyperlink>
    </w:p>
    <w:p w14:paraId="624211B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3" w:history="1">
        <w:r w:rsidR="00C81274" w:rsidRPr="00522DCA">
          <w:rPr>
            <w:rStyle w:val="Hyperlink"/>
            <w:lang w:val="en-GB" w:bidi="hi-IN"/>
          </w:rPr>
          <w:t>Event &gt; Split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_Toc411261293 \h </w:instrText>
        </w:r>
        <w:r w:rsidR="00C81274" w:rsidRPr="00522DCA">
          <w:rPr>
            <w:webHidden/>
            <w:lang w:val="en-GB"/>
          </w:rPr>
        </w:r>
        <w:r w:rsidR="00C81274" w:rsidRPr="00522DCA">
          <w:rPr>
            <w:webHidden/>
            <w:lang w:val="en-GB"/>
          </w:rPr>
          <w:fldChar w:fldCharType="separate"/>
        </w:r>
        <w:r w:rsidR="00C81274" w:rsidRPr="00522DCA">
          <w:rPr>
            <w:webHidden/>
            <w:lang w:val="en-GB"/>
          </w:rPr>
          <w:t>95</w:t>
        </w:r>
        <w:r w:rsidR="00C81274" w:rsidRPr="00522DCA">
          <w:rPr>
            <w:webHidden/>
            <w:lang w:val="en-GB"/>
          </w:rPr>
          <w:fldChar w:fldCharType="end"/>
        </w:r>
      </w:hyperlink>
    </w:p>
    <w:p w14:paraId="1BAD7BE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4" w:history="1">
        <w:r w:rsidR="00C81274" w:rsidRPr="00522DCA">
          <w:rPr>
            <w:rStyle w:val="Hyperlink"/>
            <w:lang w:val="en-GB" w:bidi="hi-IN"/>
          </w:rPr>
          <w:t>Event &gt; Double split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_Toc411261294 \h </w:instrText>
        </w:r>
        <w:r w:rsidR="00C81274" w:rsidRPr="00522DCA">
          <w:rPr>
            <w:webHidden/>
            <w:lang w:val="en-GB"/>
          </w:rPr>
        </w:r>
        <w:r w:rsidR="00C81274" w:rsidRPr="00522DCA">
          <w:rPr>
            <w:webHidden/>
            <w:lang w:val="en-GB"/>
          </w:rPr>
          <w:fldChar w:fldCharType="separate"/>
        </w:r>
        <w:r w:rsidR="00C81274" w:rsidRPr="00522DCA">
          <w:rPr>
            <w:webHidden/>
            <w:lang w:val="en-GB"/>
          </w:rPr>
          <w:t>96</w:t>
        </w:r>
        <w:r w:rsidR="00C81274" w:rsidRPr="00522DCA">
          <w:rPr>
            <w:webHidden/>
            <w:lang w:val="en-GB"/>
          </w:rPr>
          <w:fldChar w:fldCharType="end"/>
        </w:r>
      </w:hyperlink>
    </w:p>
    <w:p w14:paraId="69774D7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5" w:history="1">
        <w:r w:rsidR="00C81274" w:rsidRPr="00522DCA">
          <w:rPr>
            <w:rStyle w:val="Hyperlink"/>
            <w:lang w:val="en-GB" w:bidi="hi-IN"/>
          </w:rPr>
          <w:t>Event &gt; Extend to the right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_Toc411261295 \h </w:instrText>
        </w:r>
        <w:r w:rsidR="00C81274" w:rsidRPr="00522DCA">
          <w:rPr>
            <w:webHidden/>
            <w:lang w:val="en-GB"/>
          </w:rPr>
        </w:r>
        <w:r w:rsidR="00C81274" w:rsidRPr="00522DCA">
          <w:rPr>
            <w:webHidden/>
            <w:lang w:val="en-GB"/>
          </w:rPr>
          <w:fldChar w:fldCharType="separate"/>
        </w:r>
        <w:r w:rsidR="00C81274" w:rsidRPr="00522DCA">
          <w:rPr>
            <w:webHidden/>
            <w:lang w:val="en-GB"/>
          </w:rPr>
          <w:t>96</w:t>
        </w:r>
        <w:r w:rsidR="00C81274" w:rsidRPr="00522DCA">
          <w:rPr>
            <w:webHidden/>
            <w:lang w:val="en-GB"/>
          </w:rPr>
          <w:fldChar w:fldCharType="end"/>
        </w:r>
      </w:hyperlink>
    </w:p>
    <w:p w14:paraId="20E4CF4A"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6" w:history="1">
        <w:r w:rsidR="00C81274" w:rsidRPr="00522DCA">
          <w:rPr>
            <w:rStyle w:val="Hyperlink"/>
            <w:lang w:val="en-GB" w:bidi="hi-IN"/>
          </w:rPr>
          <w:t>Event &gt; Extend to the left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_Toc411261296 \h </w:instrText>
        </w:r>
        <w:r w:rsidR="00C81274" w:rsidRPr="00522DCA">
          <w:rPr>
            <w:webHidden/>
            <w:lang w:val="en-GB"/>
          </w:rPr>
        </w:r>
        <w:r w:rsidR="00C81274" w:rsidRPr="00522DCA">
          <w:rPr>
            <w:webHidden/>
            <w:lang w:val="en-GB"/>
          </w:rPr>
          <w:fldChar w:fldCharType="separate"/>
        </w:r>
        <w:r w:rsidR="00C81274" w:rsidRPr="00522DCA">
          <w:rPr>
            <w:webHidden/>
            <w:lang w:val="en-GB"/>
          </w:rPr>
          <w:t>96</w:t>
        </w:r>
        <w:r w:rsidR="00C81274" w:rsidRPr="00522DCA">
          <w:rPr>
            <w:webHidden/>
            <w:lang w:val="en-GB"/>
          </w:rPr>
          <w:fldChar w:fldCharType="end"/>
        </w:r>
      </w:hyperlink>
    </w:p>
    <w:p w14:paraId="04F10EA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7" w:history="1">
        <w:r w:rsidR="00C81274" w:rsidRPr="00522DCA">
          <w:rPr>
            <w:rStyle w:val="Hyperlink"/>
            <w:lang w:val="en-GB" w:bidi="hi-IN"/>
          </w:rPr>
          <w:t>Event &gt; Shrink on the right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_Toc411261297 \h </w:instrText>
        </w:r>
        <w:r w:rsidR="00C81274" w:rsidRPr="00522DCA">
          <w:rPr>
            <w:webHidden/>
            <w:lang w:val="en-GB"/>
          </w:rPr>
        </w:r>
        <w:r w:rsidR="00C81274" w:rsidRPr="00522DCA">
          <w:rPr>
            <w:webHidden/>
            <w:lang w:val="en-GB"/>
          </w:rPr>
          <w:fldChar w:fldCharType="separate"/>
        </w:r>
        <w:r w:rsidR="00C81274" w:rsidRPr="00522DCA">
          <w:rPr>
            <w:webHidden/>
            <w:lang w:val="en-GB"/>
          </w:rPr>
          <w:t>96</w:t>
        </w:r>
        <w:r w:rsidR="00C81274" w:rsidRPr="00522DCA">
          <w:rPr>
            <w:webHidden/>
            <w:lang w:val="en-GB"/>
          </w:rPr>
          <w:fldChar w:fldCharType="end"/>
        </w:r>
      </w:hyperlink>
    </w:p>
    <w:p w14:paraId="2ECC863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8" w:history="1">
        <w:r w:rsidR="00C81274" w:rsidRPr="00522DCA">
          <w:rPr>
            <w:rStyle w:val="Hyperlink"/>
            <w:lang w:val="en-GB" w:bidi="hi-IN"/>
          </w:rPr>
          <w:t>Event &gt; Shrink on the left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_Toc411261298 \h </w:instrText>
        </w:r>
        <w:r w:rsidR="00C81274" w:rsidRPr="00522DCA">
          <w:rPr>
            <w:webHidden/>
            <w:lang w:val="en-GB"/>
          </w:rPr>
        </w:r>
        <w:r w:rsidR="00C81274" w:rsidRPr="00522DCA">
          <w:rPr>
            <w:webHidden/>
            <w:lang w:val="en-GB"/>
          </w:rPr>
          <w:fldChar w:fldCharType="separate"/>
        </w:r>
        <w:r w:rsidR="00C81274" w:rsidRPr="00522DCA">
          <w:rPr>
            <w:webHidden/>
            <w:lang w:val="en-GB"/>
          </w:rPr>
          <w:t>97</w:t>
        </w:r>
        <w:r w:rsidR="00C81274" w:rsidRPr="00522DCA">
          <w:rPr>
            <w:webHidden/>
            <w:lang w:val="en-GB"/>
          </w:rPr>
          <w:fldChar w:fldCharType="end"/>
        </w:r>
      </w:hyperlink>
    </w:p>
    <w:p w14:paraId="7745F2D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299" w:history="1">
        <w:r w:rsidR="00C81274" w:rsidRPr="00522DCA">
          <w:rPr>
            <w:rStyle w:val="Hyperlink"/>
            <w:lang w:val="en-GB" w:bidi="hi-IN"/>
          </w:rPr>
          <w:t>Event &gt; Move to the right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_Toc411261299 \h </w:instrText>
        </w:r>
        <w:r w:rsidR="00C81274" w:rsidRPr="00522DCA">
          <w:rPr>
            <w:webHidden/>
            <w:lang w:val="en-GB"/>
          </w:rPr>
        </w:r>
        <w:r w:rsidR="00C81274" w:rsidRPr="00522DCA">
          <w:rPr>
            <w:webHidden/>
            <w:lang w:val="en-GB"/>
          </w:rPr>
          <w:fldChar w:fldCharType="separate"/>
        </w:r>
        <w:r w:rsidR="00C81274" w:rsidRPr="00522DCA">
          <w:rPr>
            <w:webHidden/>
            <w:lang w:val="en-GB"/>
          </w:rPr>
          <w:t>97</w:t>
        </w:r>
        <w:r w:rsidR="00C81274" w:rsidRPr="00522DCA">
          <w:rPr>
            <w:webHidden/>
            <w:lang w:val="en-GB"/>
          </w:rPr>
          <w:fldChar w:fldCharType="end"/>
        </w:r>
      </w:hyperlink>
    </w:p>
    <w:p w14:paraId="51826D3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0" w:history="1">
        <w:r w:rsidR="00C81274" w:rsidRPr="00522DCA">
          <w:rPr>
            <w:rStyle w:val="Hyperlink"/>
            <w:lang w:val="en-GB" w:bidi="hi-IN"/>
          </w:rPr>
          <w:t>Event &gt; Move to the left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_Toc411261300 \h </w:instrText>
        </w:r>
        <w:r w:rsidR="00C81274" w:rsidRPr="00522DCA">
          <w:rPr>
            <w:webHidden/>
            <w:lang w:val="en-GB"/>
          </w:rPr>
        </w:r>
        <w:r w:rsidR="00C81274" w:rsidRPr="00522DCA">
          <w:rPr>
            <w:webHidden/>
            <w:lang w:val="en-GB"/>
          </w:rPr>
          <w:fldChar w:fldCharType="separate"/>
        </w:r>
        <w:r w:rsidR="00C81274" w:rsidRPr="00522DCA">
          <w:rPr>
            <w:webHidden/>
            <w:lang w:val="en-GB"/>
          </w:rPr>
          <w:t>97</w:t>
        </w:r>
        <w:r w:rsidR="00C81274" w:rsidRPr="00522DCA">
          <w:rPr>
            <w:webHidden/>
            <w:lang w:val="en-GB"/>
          </w:rPr>
          <w:fldChar w:fldCharType="end"/>
        </w:r>
      </w:hyperlink>
    </w:p>
    <w:p w14:paraId="13A5812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1" w:history="1">
        <w:r w:rsidR="00C81274" w:rsidRPr="00522DCA">
          <w:rPr>
            <w:rStyle w:val="Hyperlink"/>
            <w:lang w:val="en-GB" w:bidi="hi-IN"/>
          </w:rPr>
          <w:t>Event &gt; Find next event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_Toc411261301 \h </w:instrText>
        </w:r>
        <w:r w:rsidR="00C81274" w:rsidRPr="00522DCA">
          <w:rPr>
            <w:webHidden/>
            <w:lang w:val="en-GB"/>
          </w:rPr>
        </w:r>
        <w:r w:rsidR="00C81274" w:rsidRPr="00522DCA">
          <w:rPr>
            <w:webHidden/>
            <w:lang w:val="en-GB"/>
          </w:rPr>
          <w:fldChar w:fldCharType="separate"/>
        </w:r>
        <w:r w:rsidR="00C81274" w:rsidRPr="00522DCA">
          <w:rPr>
            <w:webHidden/>
            <w:lang w:val="en-GB"/>
          </w:rPr>
          <w:t>97</w:t>
        </w:r>
        <w:r w:rsidR="00C81274" w:rsidRPr="00522DCA">
          <w:rPr>
            <w:webHidden/>
            <w:lang w:val="en-GB"/>
          </w:rPr>
          <w:fldChar w:fldCharType="end"/>
        </w:r>
      </w:hyperlink>
    </w:p>
    <w:p w14:paraId="4F57526F"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2" w:history="1">
        <w:r w:rsidR="00C81274" w:rsidRPr="00522DCA">
          <w:rPr>
            <w:rStyle w:val="Hyperlink"/>
            <w:lang w:val="en-GB" w:bidi="hi-IN"/>
          </w:rPr>
          <w:t>Event &gt; Insert Pause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_Toc411261302 \h </w:instrText>
        </w:r>
        <w:r w:rsidR="00C81274" w:rsidRPr="00522DCA">
          <w:rPr>
            <w:webHidden/>
            <w:lang w:val="en-GB"/>
          </w:rPr>
        </w:r>
        <w:r w:rsidR="00C81274" w:rsidRPr="00522DCA">
          <w:rPr>
            <w:webHidden/>
            <w:lang w:val="en-GB"/>
          </w:rPr>
          <w:fldChar w:fldCharType="separate"/>
        </w:r>
        <w:r w:rsidR="00C81274" w:rsidRPr="00522DCA">
          <w:rPr>
            <w:webHidden/>
            <w:lang w:val="en-GB"/>
          </w:rPr>
          <w:t>97</w:t>
        </w:r>
        <w:r w:rsidR="00C81274" w:rsidRPr="00522DCA">
          <w:rPr>
            <w:webHidden/>
            <w:lang w:val="en-GB"/>
          </w:rPr>
          <w:fldChar w:fldCharType="end"/>
        </w:r>
      </w:hyperlink>
    </w:p>
    <w:p w14:paraId="640253CC"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03" w:history="1">
        <w:r w:rsidR="00C81274" w:rsidRPr="00522DCA">
          <w:rPr>
            <w:rStyle w:val="Hyperlink"/>
            <w:lang w:val="en-GB" w:bidi="hi-IN"/>
          </w:rPr>
          <w:t>G.</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Timeline 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_Toc411261303 \h </w:instrText>
        </w:r>
        <w:r w:rsidR="00C81274" w:rsidRPr="00522DCA">
          <w:rPr>
            <w:webHidden/>
            <w:lang w:val="en-GB"/>
          </w:rPr>
        </w:r>
        <w:r w:rsidR="00C81274" w:rsidRPr="00522DCA">
          <w:rPr>
            <w:webHidden/>
            <w:lang w:val="en-GB"/>
          </w:rPr>
          <w:fldChar w:fldCharType="separate"/>
        </w:r>
        <w:r w:rsidR="00C81274" w:rsidRPr="00522DCA">
          <w:rPr>
            <w:webHidden/>
            <w:lang w:val="en-GB"/>
          </w:rPr>
          <w:t>98</w:t>
        </w:r>
        <w:r w:rsidR="00C81274" w:rsidRPr="00522DCA">
          <w:rPr>
            <w:webHidden/>
            <w:lang w:val="en-GB"/>
          </w:rPr>
          <w:fldChar w:fldCharType="end"/>
        </w:r>
      </w:hyperlink>
    </w:p>
    <w:p w14:paraId="4855B36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4" w:history="1">
        <w:r w:rsidR="00C81274" w:rsidRPr="00522DCA">
          <w:rPr>
            <w:rStyle w:val="Hyperlink"/>
            <w:lang w:val="en-GB" w:bidi="hi-IN"/>
          </w:rPr>
          <w:t>Timeline &gt; Edit timeline item...</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_Toc411261304 \h </w:instrText>
        </w:r>
        <w:r w:rsidR="00C81274" w:rsidRPr="00522DCA">
          <w:rPr>
            <w:webHidden/>
            <w:lang w:val="en-GB"/>
          </w:rPr>
        </w:r>
        <w:r w:rsidR="00C81274" w:rsidRPr="00522DCA">
          <w:rPr>
            <w:webHidden/>
            <w:lang w:val="en-GB"/>
          </w:rPr>
          <w:fldChar w:fldCharType="separate"/>
        </w:r>
        <w:r w:rsidR="00C81274" w:rsidRPr="00522DCA">
          <w:rPr>
            <w:webHidden/>
            <w:lang w:val="en-GB"/>
          </w:rPr>
          <w:t>98</w:t>
        </w:r>
        <w:r w:rsidR="00C81274" w:rsidRPr="00522DCA">
          <w:rPr>
            <w:webHidden/>
            <w:lang w:val="en-GB"/>
          </w:rPr>
          <w:fldChar w:fldCharType="end"/>
        </w:r>
      </w:hyperlink>
    </w:p>
    <w:p w14:paraId="1ACFEDF4"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5" w:history="1">
        <w:r w:rsidR="00C81274" w:rsidRPr="00522DCA">
          <w:rPr>
            <w:rStyle w:val="Hyperlink"/>
            <w:lang w:val="en-GB" w:bidi="hi-IN"/>
          </w:rPr>
          <w:t>Timeline &gt; Insert timeline item</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_Toc411261305 \h </w:instrText>
        </w:r>
        <w:r w:rsidR="00C81274" w:rsidRPr="00522DCA">
          <w:rPr>
            <w:webHidden/>
            <w:lang w:val="en-GB"/>
          </w:rPr>
        </w:r>
        <w:r w:rsidR="00C81274" w:rsidRPr="00522DCA">
          <w:rPr>
            <w:webHidden/>
            <w:lang w:val="en-GB"/>
          </w:rPr>
          <w:fldChar w:fldCharType="separate"/>
        </w:r>
        <w:r w:rsidR="00C81274" w:rsidRPr="00522DCA">
          <w:rPr>
            <w:webHidden/>
            <w:lang w:val="en-GB"/>
          </w:rPr>
          <w:t>99</w:t>
        </w:r>
        <w:r w:rsidR="00C81274" w:rsidRPr="00522DCA">
          <w:rPr>
            <w:webHidden/>
            <w:lang w:val="en-GB"/>
          </w:rPr>
          <w:fldChar w:fldCharType="end"/>
        </w:r>
      </w:hyperlink>
    </w:p>
    <w:p w14:paraId="35E86F5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6" w:history="1">
        <w:r w:rsidR="00C81274" w:rsidRPr="00522DCA">
          <w:rPr>
            <w:rStyle w:val="Hyperlink"/>
            <w:lang w:val="en-GB" w:bidi="hi-IN"/>
          </w:rPr>
          <w:t>Timeline &gt; Remove gap</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_Toc411261306 \h </w:instrText>
        </w:r>
        <w:r w:rsidR="00C81274" w:rsidRPr="00522DCA">
          <w:rPr>
            <w:webHidden/>
            <w:lang w:val="en-GB"/>
          </w:rPr>
        </w:r>
        <w:r w:rsidR="00C81274" w:rsidRPr="00522DCA">
          <w:rPr>
            <w:webHidden/>
            <w:lang w:val="en-GB"/>
          </w:rPr>
          <w:fldChar w:fldCharType="separate"/>
        </w:r>
        <w:r w:rsidR="00C81274" w:rsidRPr="00522DCA">
          <w:rPr>
            <w:webHidden/>
            <w:lang w:val="en-GB"/>
          </w:rPr>
          <w:t>99</w:t>
        </w:r>
        <w:r w:rsidR="00C81274" w:rsidRPr="00522DCA">
          <w:rPr>
            <w:webHidden/>
            <w:lang w:val="en-GB"/>
          </w:rPr>
          <w:fldChar w:fldCharType="end"/>
        </w:r>
      </w:hyperlink>
    </w:p>
    <w:p w14:paraId="31039A2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7" w:history="1">
        <w:r w:rsidR="00C81274" w:rsidRPr="00522DCA">
          <w:rPr>
            <w:rStyle w:val="Hyperlink"/>
            <w:lang w:val="en-GB" w:bidi="hi-IN"/>
          </w:rPr>
          <w:t>Timeline &gt; Remove all gaps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_Toc411261307 \h </w:instrText>
        </w:r>
        <w:r w:rsidR="00C81274" w:rsidRPr="00522DCA">
          <w:rPr>
            <w:webHidden/>
            <w:lang w:val="en-GB"/>
          </w:rPr>
        </w:r>
        <w:r w:rsidR="00C81274" w:rsidRPr="00522DCA">
          <w:rPr>
            <w:webHidden/>
            <w:lang w:val="en-GB"/>
          </w:rPr>
          <w:fldChar w:fldCharType="separate"/>
        </w:r>
        <w:r w:rsidR="00C81274" w:rsidRPr="00522DCA">
          <w:rPr>
            <w:webHidden/>
            <w:lang w:val="en-GB"/>
          </w:rPr>
          <w:t>99</w:t>
        </w:r>
        <w:r w:rsidR="00C81274" w:rsidRPr="00522DCA">
          <w:rPr>
            <w:webHidden/>
            <w:lang w:val="en-GB"/>
          </w:rPr>
          <w:fldChar w:fldCharType="end"/>
        </w:r>
      </w:hyperlink>
    </w:p>
    <w:p w14:paraId="723D52DB"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8" w:history="1">
        <w:r w:rsidR="00C81274" w:rsidRPr="00522DCA">
          <w:rPr>
            <w:rStyle w:val="Hyperlink"/>
            <w:lang w:val="en-GB" w:bidi="hi-IN"/>
          </w:rPr>
          <w:t>Timeline &gt; Remove unused timeline items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_Toc411261308 \h </w:instrText>
        </w:r>
        <w:r w:rsidR="00C81274" w:rsidRPr="00522DCA">
          <w:rPr>
            <w:webHidden/>
            <w:lang w:val="en-GB"/>
          </w:rPr>
        </w:r>
        <w:r w:rsidR="00C81274" w:rsidRPr="00522DCA">
          <w:rPr>
            <w:webHidden/>
            <w:lang w:val="en-GB"/>
          </w:rPr>
          <w:fldChar w:fldCharType="separate"/>
        </w:r>
        <w:r w:rsidR="00C81274" w:rsidRPr="00522DCA">
          <w:rPr>
            <w:webHidden/>
            <w:lang w:val="en-GB"/>
          </w:rPr>
          <w:t>100</w:t>
        </w:r>
        <w:r w:rsidR="00C81274" w:rsidRPr="00522DCA">
          <w:rPr>
            <w:webHidden/>
            <w:lang w:val="en-GB"/>
          </w:rPr>
          <w:fldChar w:fldCharType="end"/>
        </w:r>
      </w:hyperlink>
    </w:p>
    <w:p w14:paraId="35A09E7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09" w:history="1">
        <w:r w:rsidR="00C81274" w:rsidRPr="00522DCA">
          <w:rPr>
            <w:rStyle w:val="Hyperlink"/>
            <w:lang w:val="en-GB" w:bidi="hi-IN"/>
          </w:rPr>
          <w:t>Timeline &gt; Make timeline consistent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_Toc411261309 \h </w:instrText>
        </w:r>
        <w:r w:rsidR="00C81274" w:rsidRPr="00522DCA">
          <w:rPr>
            <w:webHidden/>
            <w:lang w:val="en-GB"/>
          </w:rPr>
        </w:r>
        <w:r w:rsidR="00C81274" w:rsidRPr="00522DCA">
          <w:rPr>
            <w:webHidden/>
            <w:lang w:val="en-GB"/>
          </w:rPr>
          <w:fldChar w:fldCharType="separate"/>
        </w:r>
        <w:r w:rsidR="00C81274" w:rsidRPr="00522DCA">
          <w:rPr>
            <w:webHidden/>
            <w:lang w:val="en-GB"/>
          </w:rPr>
          <w:t>100</w:t>
        </w:r>
        <w:r w:rsidR="00C81274" w:rsidRPr="00522DCA">
          <w:rPr>
            <w:webHidden/>
            <w:lang w:val="en-GB"/>
          </w:rPr>
          <w:fldChar w:fldCharType="end"/>
        </w:r>
      </w:hyperlink>
    </w:p>
    <w:p w14:paraId="6DEBD4EE"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0" w:history="1">
        <w:r w:rsidR="00C81274" w:rsidRPr="00522DCA">
          <w:rPr>
            <w:rStyle w:val="Hyperlink"/>
            <w:lang w:val="en-GB" w:bidi="hi-IN"/>
          </w:rPr>
          <w:t>Timeline &gt; Smooth timeline...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_Toc411261310 \h </w:instrText>
        </w:r>
        <w:r w:rsidR="00C81274" w:rsidRPr="00522DCA">
          <w:rPr>
            <w:webHidden/>
            <w:lang w:val="en-GB"/>
          </w:rPr>
        </w:r>
        <w:r w:rsidR="00C81274" w:rsidRPr="00522DCA">
          <w:rPr>
            <w:webHidden/>
            <w:lang w:val="en-GB"/>
          </w:rPr>
          <w:fldChar w:fldCharType="separate"/>
        </w:r>
        <w:r w:rsidR="00C81274" w:rsidRPr="00522DCA">
          <w:rPr>
            <w:webHidden/>
            <w:lang w:val="en-GB"/>
          </w:rPr>
          <w:t>100</w:t>
        </w:r>
        <w:r w:rsidR="00C81274" w:rsidRPr="00522DCA">
          <w:rPr>
            <w:webHidden/>
            <w:lang w:val="en-GB"/>
          </w:rPr>
          <w:fldChar w:fldCharType="end"/>
        </w:r>
      </w:hyperlink>
    </w:p>
    <w:p w14:paraId="0B5493EB"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1" w:history="1">
        <w:r w:rsidR="00C81274" w:rsidRPr="00522DCA">
          <w:rPr>
            <w:rStyle w:val="Hyperlink"/>
            <w:lang w:val="en-GB" w:bidi="hi-IN"/>
          </w:rPr>
          <w:t>Timeline &gt; Interpolate timeline...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_Toc411261311 \h </w:instrText>
        </w:r>
        <w:r w:rsidR="00C81274" w:rsidRPr="00522DCA">
          <w:rPr>
            <w:webHidden/>
            <w:lang w:val="en-GB"/>
          </w:rPr>
        </w:r>
        <w:r w:rsidR="00C81274" w:rsidRPr="00522DCA">
          <w:rPr>
            <w:webHidden/>
            <w:lang w:val="en-GB"/>
          </w:rPr>
          <w:fldChar w:fldCharType="separate"/>
        </w:r>
        <w:r w:rsidR="00C81274" w:rsidRPr="00522DCA">
          <w:rPr>
            <w:webHidden/>
            <w:lang w:val="en-GB"/>
          </w:rPr>
          <w:t>100</w:t>
        </w:r>
        <w:r w:rsidR="00C81274" w:rsidRPr="00522DCA">
          <w:rPr>
            <w:webHidden/>
            <w:lang w:val="en-GB"/>
          </w:rPr>
          <w:fldChar w:fldCharType="end"/>
        </w:r>
      </w:hyperlink>
    </w:p>
    <w:p w14:paraId="46BB4FC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2" w:history="1">
        <w:r w:rsidR="00C81274" w:rsidRPr="00522DCA">
          <w:rPr>
            <w:rStyle w:val="Hyperlink"/>
            <w:lang w:val="en-GB" w:bidi="hi-IN"/>
          </w:rPr>
          <w:t>Timeline &gt; Remove interpolated times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_Toc411261312 \h </w:instrText>
        </w:r>
        <w:r w:rsidR="00C81274" w:rsidRPr="00522DCA">
          <w:rPr>
            <w:webHidden/>
            <w:lang w:val="en-GB"/>
          </w:rPr>
        </w:r>
        <w:r w:rsidR="00C81274" w:rsidRPr="00522DCA">
          <w:rPr>
            <w:webHidden/>
            <w:lang w:val="en-GB"/>
          </w:rPr>
          <w:fldChar w:fldCharType="separate"/>
        </w:r>
        <w:r w:rsidR="00C81274" w:rsidRPr="00522DCA">
          <w:rPr>
            <w:webHidden/>
            <w:lang w:val="en-GB"/>
          </w:rPr>
          <w:t>101</w:t>
        </w:r>
        <w:r w:rsidR="00C81274" w:rsidRPr="00522DCA">
          <w:rPr>
            <w:webHidden/>
            <w:lang w:val="en-GB"/>
          </w:rPr>
          <w:fldChar w:fldCharType="end"/>
        </w:r>
      </w:hyperlink>
    </w:p>
    <w:p w14:paraId="1AEF4721"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3" w:history="1">
        <w:r w:rsidR="00C81274" w:rsidRPr="00522DCA">
          <w:rPr>
            <w:rStyle w:val="Hyperlink"/>
            <w:lang w:val="en-GB" w:bidi="hi-IN"/>
          </w:rPr>
          <w:t>Timeline &gt; Confirm timeline item(s)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_Toc411261313 \h </w:instrText>
        </w:r>
        <w:r w:rsidR="00C81274" w:rsidRPr="00522DCA">
          <w:rPr>
            <w:webHidden/>
            <w:lang w:val="en-GB"/>
          </w:rPr>
        </w:r>
        <w:r w:rsidR="00C81274" w:rsidRPr="00522DCA">
          <w:rPr>
            <w:webHidden/>
            <w:lang w:val="en-GB"/>
          </w:rPr>
          <w:fldChar w:fldCharType="separate"/>
        </w:r>
        <w:r w:rsidR="00C81274" w:rsidRPr="00522DCA">
          <w:rPr>
            <w:webHidden/>
            <w:lang w:val="en-GB"/>
          </w:rPr>
          <w:t>101</w:t>
        </w:r>
        <w:r w:rsidR="00C81274" w:rsidRPr="00522DCA">
          <w:rPr>
            <w:webHidden/>
            <w:lang w:val="en-GB"/>
          </w:rPr>
          <w:fldChar w:fldCharType="end"/>
        </w:r>
      </w:hyperlink>
    </w:p>
    <w:p w14:paraId="6888705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4" w:history="1">
        <w:r w:rsidR="00C81274" w:rsidRPr="00522DCA">
          <w:rPr>
            <w:rStyle w:val="Hyperlink"/>
            <w:lang w:val="en-GB" w:bidi="hi-IN"/>
          </w:rPr>
          <w:t>Timeline &gt; Shift absolute times...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_Toc411261314 \h </w:instrText>
        </w:r>
        <w:r w:rsidR="00C81274" w:rsidRPr="00522DCA">
          <w:rPr>
            <w:webHidden/>
            <w:lang w:val="en-GB"/>
          </w:rPr>
        </w:r>
        <w:r w:rsidR="00C81274" w:rsidRPr="00522DCA">
          <w:rPr>
            <w:webHidden/>
            <w:lang w:val="en-GB"/>
          </w:rPr>
          <w:fldChar w:fldCharType="separate"/>
        </w:r>
        <w:r w:rsidR="00C81274" w:rsidRPr="00522DCA">
          <w:rPr>
            <w:webHidden/>
            <w:lang w:val="en-GB"/>
          </w:rPr>
          <w:t>101</w:t>
        </w:r>
        <w:r w:rsidR="00C81274" w:rsidRPr="00522DCA">
          <w:rPr>
            <w:webHidden/>
            <w:lang w:val="en-GB"/>
          </w:rPr>
          <w:fldChar w:fldCharType="end"/>
        </w:r>
      </w:hyperlink>
    </w:p>
    <w:p w14:paraId="55499729"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5" w:history="1">
        <w:r w:rsidR="00C81274" w:rsidRPr="00522DCA">
          <w:rPr>
            <w:rStyle w:val="Hyperlink"/>
            <w:lang w:val="en-GB" w:bidi="hi-IN"/>
          </w:rPr>
          <w:t>Timeline &gt; Add bookmark…</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_Toc411261315 \h </w:instrText>
        </w:r>
        <w:r w:rsidR="00C81274" w:rsidRPr="00522DCA">
          <w:rPr>
            <w:webHidden/>
            <w:lang w:val="en-GB"/>
          </w:rPr>
        </w:r>
        <w:r w:rsidR="00C81274" w:rsidRPr="00522DCA">
          <w:rPr>
            <w:webHidden/>
            <w:lang w:val="en-GB"/>
          </w:rPr>
          <w:fldChar w:fldCharType="separate"/>
        </w:r>
        <w:r w:rsidR="00C81274" w:rsidRPr="00522DCA">
          <w:rPr>
            <w:webHidden/>
            <w:lang w:val="en-GB"/>
          </w:rPr>
          <w:t>102</w:t>
        </w:r>
        <w:r w:rsidR="00C81274" w:rsidRPr="00522DCA">
          <w:rPr>
            <w:webHidden/>
            <w:lang w:val="en-GB"/>
          </w:rPr>
          <w:fldChar w:fldCharType="end"/>
        </w:r>
      </w:hyperlink>
    </w:p>
    <w:p w14:paraId="0338E18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6" w:history="1">
        <w:r w:rsidR="00C81274" w:rsidRPr="00522DCA">
          <w:rPr>
            <w:rStyle w:val="Hyperlink"/>
            <w:lang w:val="en-GB" w:bidi="hi-IN"/>
          </w:rPr>
          <w:t>Timeline &gt; Fine tuning mode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_Toc411261316 \h </w:instrText>
        </w:r>
        <w:r w:rsidR="00C81274" w:rsidRPr="00522DCA">
          <w:rPr>
            <w:webHidden/>
            <w:lang w:val="en-GB"/>
          </w:rPr>
        </w:r>
        <w:r w:rsidR="00C81274" w:rsidRPr="00522DCA">
          <w:rPr>
            <w:webHidden/>
            <w:lang w:val="en-GB"/>
          </w:rPr>
          <w:fldChar w:fldCharType="separate"/>
        </w:r>
        <w:r w:rsidR="00C81274" w:rsidRPr="00522DCA">
          <w:rPr>
            <w:webHidden/>
            <w:lang w:val="en-GB"/>
          </w:rPr>
          <w:t>102</w:t>
        </w:r>
        <w:r w:rsidR="00C81274" w:rsidRPr="00522DCA">
          <w:rPr>
            <w:webHidden/>
            <w:lang w:val="en-GB"/>
          </w:rPr>
          <w:fldChar w:fldCharType="end"/>
        </w:r>
      </w:hyperlink>
    </w:p>
    <w:p w14:paraId="3830C58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7" w:history="1">
        <w:r w:rsidR="00C81274" w:rsidRPr="00522DCA">
          <w:rPr>
            <w:rStyle w:val="Hyperlink"/>
            <w:lang w:val="en-GB" w:bidi="hi-IN"/>
          </w:rPr>
          <w:t>Timeline &gt; Bookmarks…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_Toc411261317 \h </w:instrText>
        </w:r>
        <w:r w:rsidR="00C81274" w:rsidRPr="00522DCA">
          <w:rPr>
            <w:webHidden/>
            <w:lang w:val="en-GB"/>
          </w:rPr>
        </w:r>
        <w:r w:rsidR="00C81274" w:rsidRPr="00522DCA">
          <w:rPr>
            <w:webHidden/>
            <w:lang w:val="en-GB"/>
          </w:rPr>
          <w:fldChar w:fldCharType="separate"/>
        </w:r>
        <w:r w:rsidR="00C81274" w:rsidRPr="00522DCA">
          <w:rPr>
            <w:webHidden/>
            <w:lang w:val="en-GB"/>
          </w:rPr>
          <w:t>103</w:t>
        </w:r>
        <w:r w:rsidR="00C81274" w:rsidRPr="00522DCA">
          <w:rPr>
            <w:webHidden/>
            <w:lang w:val="en-GB"/>
          </w:rPr>
          <w:fldChar w:fldCharType="end"/>
        </w:r>
      </w:hyperlink>
    </w:p>
    <w:p w14:paraId="4216521D"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18" w:history="1">
        <w:r w:rsidR="00C81274" w:rsidRPr="00522DCA">
          <w:rPr>
            <w:rStyle w:val="Hyperlink"/>
            <w:lang w:val="en-GB" w:eastAsia="ar-SA"/>
          </w:rPr>
          <w:t>H.</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Fo</w:t>
        </w:r>
        <w:r w:rsidR="00C81274" w:rsidRPr="00522DCA">
          <w:rPr>
            <w:rStyle w:val="Hyperlink"/>
            <w:lang w:val="en-GB" w:eastAsia="ar-SA"/>
          </w:rPr>
          <w:t>rmat-Menu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_Toc411261318 \h </w:instrText>
        </w:r>
        <w:r w:rsidR="00C81274" w:rsidRPr="00522DCA">
          <w:rPr>
            <w:webHidden/>
            <w:lang w:val="en-GB"/>
          </w:rPr>
        </w:r>
        <w:r w:rsidR="00C81274" w:rsidRPr="00522DCA">
          <w:rPr>
            <w:webHidden/>
            <w:lang w:val="en-GB"/>
          </w:rPr>
          <w:fldChar w:fldCharType="separate"/>
        </w:r>
        <w:r w:rsidR="00C81274" w:rsidRPr="00522DCA">
          <w:rPr>
            <w:webHidden/>
            <w:lang w:val="en-GB"/>
          </w:rPr>
          <w:t>103</w:t>
        </w:r>
        <w:r w:rsidR="00C81274" w:rsidRPr="00522DCA">
          <w:rPr>
            <w:webHidden/>
            <w:lang w:val="en-GB"/>
          </w:rPr>
          <w:fldChar w:fldCharType="end"/>
        </w:r>
      </w:hyperlink>
    </w:p>
    <w:p w14:paraId="6D59085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19" w:history="1">
        <w:r w:rsidR="00C81274" w:rsidRPr="00522DCA">
          <w:rPr>
            <w:rStyle w:val="Hyperlink"/>
            <w:lang w:val="en-GB" w:bidi="hi-IN"/>
          </w:rPr>
          <w:t>Format &gt; Apply stylesheet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_Toc411261319 \h </w:instrText>
        </w:r>
        <w:r w:rsidR="00C81274" w:rsidRPr="00522DCA">
          <w:rPr>
            <w:webHidden/>
            <w:lang w:val="en-GB"/>
          </w:rPr>
        </w:r>
        <w:r w:rsidR="00C81274" w:rsidRPr="00522DCA">
          <w:rPr>
            <w:webHidden/>
            <w:lang w:val="en-GB"/>
          </w:rPr>
          <w:fldChar w:fldCharType="separate"/>
        </w:r>
        <w:r w:rsidR="00C81274" w:rsidRPr="00522DCA">
          <w:rPr>
            <w:webHidden/>
            <w:lang w:val="en-GB"/>
          </w:rPr>
          <w:t>108</w:t>
        </w:r>
        <w:r w:rsidR="00C81274" w:rsidRPr="00522DCA">
          <w:rPr>
            <w:webHidden/>
            <w:lang w:val="en-GB"/>
          </w:rPr>
          <w:fldChar w:fldCharType="end"/>
        </w:r>
      </w:hyperlink>
    </w:p>
    <w:p w14:paraId="0BA2ABD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0" w:history="1">
        <w:r w:rsidR="00C81274" w:rsidRPr="00522DCA">
          <w:rPr>
            <w:rStyle w:val="Hyperlink"/>
            <w:lang w:val="en-GB" w:bidi="hi-IN"/>
          </w:rPr>
          <w:t>Format &gt; Open format table...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_Toc411261320 \h </w:instrText>
        </w:r>
        <w:r w:rsidR="00C81274" w:rsidRPr="00522DCA">
          <w:rPr>
            <w:webHidden/>
            <w:lang w:val="en-GB"/>
          </w:rPr>
        </w:r>
        <w:r w:rsidR="00C81274" w:rsidRPr="00522DCA">
          <w:rPr>
            <w:webHidden/>
            <w:lang w:val="en-GB"/>
          </w:rPr>
          <w:fldChar w:fldCharType="separate"/>
        </w:r>
        <w:r w:rsidR="00C81274" w:rsidRPr="00522DCA">
          <w:rPr>
            <w:webHidden/>
            <w:lang w:val="en-GB"/>
          </w:rPr>
          <w:t>108</w:t>
        </w:r>
        <w:r w:rsidR="00C81274" w:rsidRPr="00522DCA">
          <w:rPr>
            <w:webHidden/>
            <w:lang w:val="en-GB"/>
          </w:rPr>
          <w:fldChar w:fldCharType="end"/>
        </w:r>
      </w:hyperlink>
    </w:p>
    <w:p w14:paraId="7AA7C2E7"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1" w:history="1">
        <w:r w:rsidR="00C81274" w:rsidRPr="00522DCA">
          <w:rPr>
            <w:rStyle w:val="Hyperlink"/>
            <w:lang w:val="en-GB" w:bidi="hi-IN"/>
          </w:rPr>
          <w:t>Format &gt; Save format table as...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_Toc411261321 \h </w:instrText>
        </w:r>
        <w:r w:rsidR="00C81274" w:rsidRPr="00522DCA">
          <w:rPr>
            <w:webHidden/>
            <w:lang w:val="en-GB"/>
          </w:rPr>
        </w:r>
        <w:r w:rsidR="00C81274" w:rsidRPr="00522DCA">
          <w:rPr>
            <w:webHidden/>
            <w:lang w:val="en-GB"/>
          </w:rPr>
          <w:fldChar w:fldCharType="separate"/>
        </w:r>
        <w:r w:rsidR="00C81274" w:rsidRPr="00522DCA">
          <w:rPr>
            <w:webHidden/>
            <w:lang w:val="en-GB"/>
          </w:rPr>
          <w:t>108</w:t>
        </w:r>
        <w:r w:rsidR="00C81274" w:rsidRPr="00522DCA">
          <w:rPr>
            <w:webHidden/>
            <w:lang w:val="en-GB"/>
          </w:rPr>
          <w:fldChar w:fldCharType="end"/>
        </w:r>
      </w:hyperlink>
    </w:p>
    <w:p w14:paraId="10ED09AA"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2" w:history="1">
        <w:r w:rsidR="00C81274" w:rsidRPr="00522DCA">
          <w:rPr>
            <w:rStyle w:val="Hyperlink"/>
            <w:lang w:val="en-GB" w:bidi="hi-IN"/>
          </w:rPr>
          <w:t>Format &gt; Edit format table...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_Toc411261322 \h </w:instrText>
        </w:r>
        <w:r w:rsidR="00C81274" w:rsidRPr="00522DCA">
          <w:rPr>
            <w:webHidden/>
            <w:lang w:val="en-GB"/>
          </w:rPr>
        </w:r>
        <w:r w:rsidR="00C81274" w:rsidRPr="00522DCA">
          <w:rPr>
            <w:webHidden/>
            <w:lang w:val="en-GB"/>
          </w:rPr>
          <w:fldChar w:fldCharType="separate"/>
        </w:r>
        <w:r w:rsidR="00C81274" w:rsidRPr="00522DCA">
          <w:rPr>
            <w:webHidden/>
            <w:lang w:val="en-GB"/>
          </w:rPr>
          <w:t>108</w:t>
        </w:r>
        <w:r w:rsidR="00C81274" w:rsidRPr="00522DCA">
          <w:rPr>
            <w:webHidden/>
            <w:lang w:val="en-GB"/>
          </w:rPr>
          <w:fldChar w:fldCharType="end"/>
        </w:r>
      </w:hyperlink>
    </w:p>
    <w:p w14:paraId="7098680A"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3" w:history="1">
        <w:r w:rsidR="00C81274" w:rsidRPr="00522DCA">
          <w:rPr>
            <w:rStyle w:val="Hyperlink"/>
            <w:lang w:val="en-GB" w:bidi="hi-IN"/>
          </w:rPr>
          <w:t>Format &gt; Format tier...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_Toc411261323 \h </w:instrText>
        </w:r>
        <w:r w:rsidR="00C81274" w:rsidRPr="00522DCA">
          <w:rPr>
            <w:webHidden/>
            <w:lang w:val="en-GB"/>
          </w:rPr>
        </w:r>
        <w:r w:rsidR="00C81274" w:rsidRPr="00522DCA">
          <w:rPr>
            <w:webHidden/>
            <w:lang w:val="en-GB"/>
          </w:rPr>
          <w:fldChar w:fldCharType="separate"/>
        </w:r>
        <w:r w:rsidR="00C81274" w:rsidRPr="00522DCA">
          <w:rPr>
            <w:webHidden/>
            <w:lang w:val="en-GB"/>
          </w:rPr>
          <w:t>108</w:t>
        </w:r>
        <w:r w:rsidR="00C81274" w:rsidRPr="00522DCA">
          <w:rPr>
            <w:webHidden/>
            <w:lang w:val="en-GB"/>
          </w:rPr>
          <w:fldChar w:fldCharType="end"/>
        </w:r>
      </w:hyperlink>
    </w:p>
    <w:p w14:paraId="21DC4B0F"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4" w:history="1">
        <w:r w:rsidR="00C81274" w:rsidRPr="00522DCA">
          <w:rPr>
            <w:rStyle w:val="Hyperlink"/>
            <w:lang w:val="en-GB" w:bidi="hi-IN"/>
          </w:rPr>
          <w:t>Format &gt; Format tier labels...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_Toc411261324 \h </w:instrText>
        </w:r>
        <w:r w:rsidR="00C81274" w:rsidRPr="00522DCA">
          <w:rPr>
            <w:webHidden/>
            <w:lang w:val="en-GB"/>
          </w:rPr>
        </w:r>
        <w:r w:rsidR="00C81274" w:rsidRPr="00522DCA">
          <w:rPr>
            <w:webHidden/>
            <w:lang w:val="en-GB"/>
          </w:rPr>
          <w:fldChar w:fldCharType="separate"/>
        </w:r>
        <w:r w:rsidR="00C81274" w:rsidRPr="00522DCA">
          <w:rPr>
            <w:webHidden/>
            <w:lang w:val="en-GB"/>
          </w:rPr>
          <w:t>108</w:t>
        </w:r>
        <w:r w:rsidR="00C81274" w:rsidRPr="00522DCA">
          <w:rPr>
            <w:webHidden/>
            <w:lang w:val="en-GB"/>
          </w:rPr>
          <w:fldChar w:fldCharType="end"/>
        </w:r>
      </w:hyperlink>
    </w:p>
    <w:p w14:paraId="1B384901"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5" w:history="1">
        <w:r w:rsidR="00C81274" w:rsidRPr="00522DCA">
          <w:rPr>
            <w:rStyle w:val="Hyperlink"/>
            <w:lang w:val="en-GB" w:bidi="hi-IN"/>
          </w:rPr>
          <w:t>Format &gt; Format timeline...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_Toc411261325 \h </w:instrText>
        </w:r>
        <w:r w:rsidR="00C81274" w:rsidRPr="00522DCA">
          <w:rPr>
            <w:webHidden/>
            <w:lang w:val="en-GB"/>
          </w:rPr>
        </w:r>
        <w:r w:rsidR="00C81274" w:rsidRPr="00522DCA">
          <w:rPr>
            <w:webHidden/>
            <w:lang w:val="en-GB"/>
          </w:rPr>
          <w:fldChar w:fldCharType="separate"/>
        </w:r>
        <w:r w:rsidR="00C81274" w:rsidRPr="00522DCA">
          <w:rPr>
            <w:webHidden/>
            <w:lang w:val="en-GB"/>
          </w:rPr>
          <w:t>109</w:t>
        </w:r>
        <w:r w:rsidR="00C81274" w:rsidRPr="00522DCA">
          <w:rPr>
            <w:webHidden/>
            <w:lang w:val="en-GB"/>
          </w:rPr>
          <w:fldChar w:fldCharType="end"/>
        </w:r>
      </w:hyperlink>
    </w:p>
    <w:p w14:paraId="59557AF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6" w:history="1">
        <w:r w:rsidR="00C81274" w:rsidRPr="00522DCA">
          <w:rPr>
            <w:rStyle w:val="Hyperlink"/>
            <w:lang w:val="en-GB" w:bidi="hi-IN"/>
          </w:rPr>
          <w:t>Format &gt; Format timeline items...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_Toc411261326 \h </w:instrText>
        </w:r>
        <w:r w:rsidR="00C81274" w:rsidRPr="00522DCA">
          <w:rPr>
            <w:webHidden/>
            <w:lang w:val="en-GB"/>
          </w:rPr>
        </w:r>
        <w:r w:rsidR="00C81274" w:rsidRPr="00522DCA">
          <w:rPr>
            <w:webHidden/>
            <w:lang w:val="en-GB"/>
          </w:rPr>
          <w:fldChar w:fldCharType="separate"/>
        </w:r>
        <w:r w:rsidR="00C81274" w:rsidRPr="00522DCA">
          <w:rPr>
            <w:webHidden/>
            <w:lang w:val="en-GB"/>
          </w:rPr>
          <w:t>109</w:t>
        </w:r>
        <w:r w:rsidR="00C81274" w:rsidRPr="00522DCA">
          <w:rPr>
            <w:webHidden/>
            <w:lang w:val="en-GB"/>
          </w:rPr>
          <w:fldChar w:fldCharType="end"/>
        </w:r>
      </w:hyperlink>
    </w:p>
    <w:p w14:paraId="3F5A1F4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7" w:history="1">
        <w:r w:rsidR="00C81274" w:rsidRPr="00522DCA">
          <w:rPr>
            <w:rStyle w:val="Hyperlink"/>
            <w:lang w:val="en-GB" w:bidi="hi-IN"/>
          </w:rPr>
          <w:t>Format &gt; Set frame end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_Toc411261327 \h </w:instrText>
        </w:r>
        <w:r w:rsidR="00C81274" w:rsidRPr="00522DCA">
          <w:rPr>
            <w:webHidden/>
            <w:lang w:val="en-GB"/>
          </w:rPr>
        </w:r>
        <w:r w:rsidR="00C81274" w:rsidRPr="00522DCA">
          <w:rPr>
            <w:webHidden/>
            <w:lang w:val="en-GB"/>
          </w:rPr>
          <w:fldChar w:fldCharType="separate"/>
        </w:r>
        <w:r w:rsidR="00C81274" w:rsidRPr="00522DCA">
          <w:rPr>
            <w:webHidden/>
            <w:lang w:val="en-GB"/>
          </w:rPr>
          <w:t>110</w:t>
        </w:r>
        <w:r w:rsidR="00C81274" w:rsidRPr="00522DCA">
          <w:rPr>
            <w:webHidden/>
            <w:lang w:val="en-GB"/>
          </w:rPr>
          <w:fldChar w:fldCharType="end"/>
        </w:r>
      </w:hyperlink>
    </w:p>
    <w:p w14:paraId="7F6EDBAD"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8" w:history="1">
        <w:r w:rsidR="00C81274" w:rsidRPr="00522DCA">
          <w:rPr>
            <w:rStyle w:val="Hyperlink"/>
            <w:lang w:val="en-GB" w:bidi="hi-IN"/>
          </w:rPr>
          <w:t>Format &gt; Reformat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_Toc411261328 \h </w:instrText>
        </w:r>
        <w:r w:rsidR="00C81274" w:rsidRPr="00522DCA">
          <w:rPr>
            <w:webHidden/>
            <w:lang w:val="en-GB"/>
          </w:rPr>
        </w:r>
        <w:r w:rsidR="00C81274" w:rsidRPr="00522DCA">
          <w:rPr>
            <w:webHidden/>
            <w:lang w:val="en-GB"/>
          </w:rPr>
          <w:fldChar w:fldCharType="separate"/>
        </w:r>
        <w:r w:rsidR="00C81274" w:rsidRPr="00522DCA">
          <w:rPr>
            <w:webHidden/>
            <w:lang w:val="en-GB"/>
          </w:rPr>
          <w:t>110</w:t>
        </w:r>
        <w:r w:rsidR="00C81274" w:rsidRPr="00522DCA">
          <w:rPr>
            <w:webHidden/>
            <w:lang w:val="en-GB"/>
          </w:rPr>
          <w:fldChar w:fldCharType="end"/>
        </w:r>
      </w:hyperlink>
    </w:p>
    <w:p w14:paraId="5AEE89D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29" w:history="1">
        <w:r w:rsidR="00C81274" w:rsidRPr="00522DCA">
          <w:rPr>
            <w:rStyle w:val="Hyperlink"/>
            <w:lang w:val="en-GB" w:bidi="hi-IN"/>
          </w:rPr>
          <w:t>Format &gt; Underline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_Toc411261329 \h </w:instrText>
        </w:r>
        <w:r w:rsidR="00C81274" w:rsidRPr="00522DCA">
          <w:rPr>
            <w:webHidden/>
            <w:lang w:val="en-GB"/>
          </w:rPr>
        </w:r>
        <w:r w:rsidR="00C81274" w:rsidRPr="00522DCA">
          <w:rPr>
            <w:webHidden/>
            <w:lang w:val="en-GB"/>
          </w:rPr>
          <w:fldChar w:fldCharType="separate"/>
        </w:r>
        <w:r w:rsidR="00C81274" w:rsidRPr="00522DCA">
          <w:rPr>
            <w:webHidden/>
            <w:lang w:val="en-GB"/>
          </w:rPr>
          <w:t>111</w:t>
        </w:r>
        <w:r w:rsidR="00C81274" w:rsidRPr="00522DCA">
          <w:rPr>
            <w:webHidden/>
            <w:lang w:val="en-GB"/>
          </w:rPr>
          <w:fldChar w:fldCharType="end"/>
        </w:r>
      </w:hyperlink>
    </w:p>
    <w:p w14:paraId="0C2AB8AD"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30" w:history="1">
        <w:r w:rsidR="00C81274" w:rsidRPr="00522DCA">
          <w:rPr>
            <w:rStyle w:val="Hyperlink"/>
            <w:lang w:val="en-GB" w:bidi="hi-IN"/>
          </w:rPr>
          <w:t>I.</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Help-Menu</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_Toc411261330 \h </w:instrText>
        </w:r>
        <w:r w:rsidR="00C81274" w:rsidRPr="00522DCA">
          <w:rPr>
            <w:webHidden/>
            <w:lang w:val="en-GB"/>
          </w:rPr>
        </w:r>
        <w:r w:rsidR="00C81274" w:rsidRPr="00522DCA">
          <w:rPr>
            <w:webHidden/>
            <w:lang w:val="en-GB"/>
          </w:rPr>
          <w:fldChar w:fldCharType="separate"/>
        </w:r>
        <w:r w:rsidR="00C81274" w:rsidRPr="00522DCA">
          <w:rPr>
            <w:webHidden/>
            <w:lang w:val="en-GB"/>
          </w:rPr>
          <w:t>111</w:t>
        </w:r>
        <w:r w:rsidR="00C81274" w:rsidRPr="00522DCA">
          <w:rPr>
            <w:webHidden/>
            <w:lang w:val="en-GB"/>
          </w:rPr>
          <w:fldChar w:fldCharType="end"/>
        </w:r>
      </w:hyperlink>
    </w:p>
    <w:p w14:paraId="5DFB87D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31" w:history="1">
        <w:r w:rsidR="00C81274" w:rsidRPr="00522DCA">
          <w:rPr>
            <w:rStyle w:val="Hyperlink"/>
            <w:lang w:val="en-GB" w:bidi="hi-IN"/>
          </w:rPr>
          <w:t>Help &gt; EXMARaLDA on the web</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_Toc411261331 \h </w:instrText>
        </w:r>
        <w:r w:rsidR="00C81274" w:rsidRPr="00522DCA">
          <w:rPr>
            <w:webHidden/>
            <w:lang w:val="en-GB"/>
          </w:rPr>
        </w:r>
        <w:r w:rsidR="00C81274" w:rsidRPr="00522DCA">
          <w:rPr>
            <w:webHidden/>
            <w:lang w:val="en-GB"/>
          </w:rPr>
          <w:fldChar w:fldCharType="separate"/>
        </w:r>
        <w:r w:rsidR="00C81274" w:rsidRPr="00522DCA">
          <w:rPr>
            <w:webHidden/>
            <w:lang w:val="en-GB"/>
          </w:rPr>
          <w:t>111</w:t>
        </w:r>
        <w:r w:rsidR="00C81274" w:rsidRPr="00522DCA">
          <w:rPr>
            <w:webHidden/>
            <w:lang w:val="en-GB"/>
          </w:rPr>
          <w:fldChar w:fldCharType="end"/>
        </w:r>
      </w:hyperlink>
    </w:p>
    <w:p w14:paraId="1596DF0F"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32" w:history="1">
        <w:r w:rsidR="00C81274" w:rsidRPr="00522DCA">
          <w:rPr>
            <w:rStyle w:val="Hyperlink"/>
            <w:lang w:val="en-GB" w:bidi="hi-IN"/>
          </w:rPr>
          <w:t>Help &gt; About…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_Toc411261332 \h </w:instrText>
        </w:r>
        <w:r w:rsidR="00C81274" w:rsidRPr="00522DCA">
          <w:rPr>
            <w:webHidden/>
            <w:lang w:val="en-GB"/>
          </w:rPr>
        </w:r>
        <w:r w:rsidR="00C81274" w:rsidRPr="00522DCA">
          <w:rPr>
            <w:webHidden/>
            <w:lang w:val="en-GB"/>
          </w:rPr>
          <w:fldChar w:fldCharType="separate"/>
        </w:r>
        <w:r w:rsidR="00C81274" w:rsidRPr="00522DCA">
          <w:rPr>
            <w:webHidden/>
            <w:lang w:val="en-GB"/>
          </w:rPr>
          <w:t>112</w:t>
        </w:r>
        <w:r w:rsidR="00C81274" w:rsidRPr="00522DCA">
          <w:rPr>
            <w:webHidden/>
            <w:lang w:val="en-GB"/>
          </w:rPr>
          <w:fldChar w:fldCharType="end"/>
        </w:r>
      </w:hyperlink>
    </w:p>
    <w:p w14:paraId="57F7EC68"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33" w:history="1">
        <w:r w:rsidR="00C81274" w:rsidRPr="00522DCA">
          <w:rPr>
            <w:rStyle w:val="Hyperlink"/>
            <w:lang w:val="en-GB" w:bidi="hi-IN"/>
          </w:rPr>
          <w:t>Help &gt; Check for update…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_Toc411261333 \h </w:instrText>
        </w:r>
        <w:r w:rsidR="00C81274" w:rsidRPr="00522DCA">
          <w:rPr>
            <w:webHidden/>
            <w:lang w:val="en-GB"/>
          </w:rPr>
        </w:r>
        <w:r w:rsidR="00C81274" w:rsidRPr="00522DCA">
          <w:rPr>
            <w:webHidden/>
            <w:lang w:val="en-GB"/>
          </w:rPr>
          <w:fldChar w:fldCharType="separate"/>
        </w:r>
        <w:r w:rsidR="00C81274" w:rsidRPr="00522DCA">
          <w:rPr>
            <w:webHidden/>
            <w:lang w:val="en-GB"/>
          </w:rPr>
          <w:t>113</w:t>
        </w:r>
        <w:r w:rsidR="00C81274" w:rsidRPr="00522DCA">
          <w:rPr>
            <w:webHidden/>
            <w:lang w:val="en-GB"/>
          </w:rPr>
          <w:fldChar w:fldCharType="end"/>
        </w:r>
      </w:hyperlink>
    </w:p>
    <w:p w14:paraId="5D354731"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34" w:history="1">
        <w:r w:rsidR="00C81274" w:rsidRPr="00522DCA">
          <w:rPr>
            <w:rStyle w:val="Hyperlink"/>
            <w:lang w:val="en-GB"/>
          </w:rPr>
          <w:t>V.</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Appendix A: SIMPLE EXMARaLDA Conventions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_Toc411261334 \h </w:instrText>
        </w:r>
        <w:r w:rsidR="00C81274" w:rsidRPr="00522DCA">
          <w:rPr>
            <w:webHidden/>
            <w:lang w:val="en-GB"/>
          </w:rPr>
        </w:r>
        <w:r w:rsidR="00C81274" w:rsidRPr="00522DCA">
          <w:rPr>
            <w:webHidden/>
            <w:lang w:val="en-GB"/>
          </w:rPr>
          <w:fldChar w:fldCharType="separate"/>
        </w:r>
        <w:r w:rsidR="00C81274" w:rsidRPr="00522DCA">
          <w:rPr>
            <w:webHidden/>
            <w:lang w:val="en-GB"/>
          </w:rPr>
          <w:t>113</w:t>
        </w:r>
        <w:r w:rsidR="00C81274" w:rsidRPr="00522DCA">
          <w:rPr>
            <w:webHidden/>
            <w:lang w:val="en-GB"/>
          </w:rPr>
          <w:fldChar w:fldCharType="end"/>
        </w:r>
      </w:hyperlink>
    </w:p>
    <w:p w14:paraId="5FF914D7"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35" w:history="1">
        <w:r w:rsidR="00C81274" w:rsidRPr="00522DCA">
          <w:rPr>
            <w:rStyle w:val="Hyperlink"/>
            <w:lang w:val="en-GB" w:bidi="hi-IN"/>
          </w:rPr>
          <w:t>2. Per line, an utterance is transcribed. Every line is ended with an end-of-line symbol (carriage return). Spaces are allowed for a clear structure.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_Toc411261335 \h </w:instrText>
        </w:r>
        <w:r w:rsidR="00C81274" w:rsidRPr="00522DCA">
          <w:rPr>
            <w:webHidden/>
            <w:lang w:val="en-GB"/>
          </w:rPr>
        </w:r>
        <w:r w:rsidR="00C81274" w:rsidRPr="00522DCA">
          <w:rPr>
            <w:webHidden/>
            <w:lang w:val="en-GB"/>
          </w:rPr>
          <w:fldChar w:fldCharType="separate"/>
        </w:r>
        <w:r w:rsidR="00C81274" w:rsidRPr="00522DCA">
          <w:rPr>
            <w:webHidden/>
            <w:lang w:val="en-GB"/>
          </w:rPr>
          <w:t>114</w:t>
        </w:r>
        <w:r w:rsidR="00C81274" w:rsidRPr="00522DCA">
          <w:rPr>
            <w:webHidden/>
            <w:lang w:val="en-GB"/>
          </w:rPr>
          <w:fldChar w:fldCharType="end"/>
        </w:r>
      </w:hyperlink>
    </w:p>
    <w:p w14:paraId="71A1677A"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36" w:history="1">
        <w:r w:rsidR="00C81274" w:rsidRPr="00522DCA">
          <w:rPr>
            <w:rStyle w:val="Hyperlink"/>
            <w:lang w:val="en-GB" w:bidi="hi-IN"/>
          </w:rPr>
          <w:t>3. A transcription of non-verbal actions that accompany the utterances (i.e. that happen simultaneously ), can be placed in square brackets before the utterance.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_Toc411261336 \h </w:instrText>
        </w:r>
        <w:r w:rsidR="00C81274" w:rsidRPr="00522DCA">
          <w:rPr>
            <w:webHidden/>
            <w:lang w:val="en-GB"/>
          </w:rPr>
        </w:r>
        <w:r w:rsidR="00C81274" w:rsidRPr="00522DCA">
          <w:rPr>
            <w:webHidden/>
            <w:lang w:val="en-GB"/>
          </w:rPr>
          <w:fldChar w:fldCharType="separate"/>
        </w:r>
        <w:r w:rsidR="00C81274" w:rsidRPr="00522DCA">
          <w:rPr>
            <w:webHidden/>
            <w:lang w:val="en-GB"/>
          </w:rPr>
          <w:t>114</w:t>
        </w:r>
        <w:r w:rsidR="00C81274" w:rsidRPr="00522DCA">
          <w:rPr>
            <w:webHidden/>
            <w:lang w:val="en-GB"/>
          </w:rPr>
          <w:fldChar w:fldCharType="end"/>
        </w:r>
      </w:hyperlink>
    </w:p>
    <w:p w14:paraId="580B9853"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37" w:history="1">
        <w:r w:rsidR="00C81274" w:rsidRPr="00522DCA">
          <w:rPr>
            <w:rStyle w:val="Hyperlink"/>
            <w:lang w:val="en-GB" w:bidi="hi-IN"/>
          </w:rPr>
          <w:t>4. An annotation of the utterance (e.g. a translation) can be placed in curly brackets behind the utterance. It is placed into the same line as the associated utterance.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_Toc411261337 \h </w:instrText>
        </w:r>
        <w:r w:rsidR="00C81274" w:rsidRPr="00522DCA">
          <w:rPr>
            <w:webHidden/>
            <w:lang w:val="en-GB"/>
          </w:rPr>
        </w:r>
        <w:r w:rsidR="00C81274" w:rsidRPr="00522DCA">
          <w:rPr>
            <w:webHidden/>
            <w:lang w:val="en-GB"/>
          </w:rPr>
          <w:fldChar w:fldCharType="separate"/>
        </w:r>
        <w:r w:rsidR="00C81274" w:rsidRPr="00522DCA">
          <w:rPr>
            <w:webHidden/>
            <w:lang w:val="en-GB"/>
          </w:rPr>
          <w:t>114</w:t>
        </w:r>
        <w:r w:rsidR="00C81274" w:rsidRPr="00522DCA">
          <w:rPr>
            <w:webHidden/>
            <w:lang w:val="en-GB"/>
          </w:rPr>
          <w:fldChar w:fldCharType="end"/>
        </w:r>
      </w:hyperlink>
    </w:p>
    <w:p w14:paraId="4FDF7C4C"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38" w:history="1">
        <w:r w:rsidR="00C81274" w:rsidRPr="00522DCA">
          <w:rPr>
            <w:rStyle w:val="Hyperlink"/>
            <w:lang w:val="en-GB" w:bidi="hi-IN"/>
          </w:rPr>
          <w:t>5. 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_Toc411261338 \h </w:instrText>
        </w:r>
        <w:r w:rsidR="00C81274" w:rsidRPr="00522DCA">
          <w:rPr>
            <w:webHidden/>
            <w:lang w:val="en-GB"/>
          </w:rPr>
        </w:r>
        <w:r w:rsidR="00C81274" w:rsidRPr="00522DCA">
          <w:rPr>
            <w:webHidden/>
            <w:lang w:val="en-GB"/>
          </w:rPr>
          <w:fldChar w:fldCharType="separate"/>
        </w:r>
        <w:r w:rsidR="00C81274" w:rsidRPr="00522DCA">
          <w:rPr>
            <w:webHidden/>
            <w:lang w:val="en-GB"/>
          </w:rPr>
          <w:t>114</w:t>
        </w:r>
        <w:r w:rsidR="00C81274" w:rsidRPr="00522DCA">
          <w:rPr>
            <w:webHidden/>
            <w:lang w:val="en-GB"/>
          </w:rPr>
          <w:fldChar w:fldCharType="end"/>
        </w:r>
      </w:hyperlink>
    </w:p>
    <w:p w14:paraId="4BB048C6"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39" w:history="1">
        <w:r w:rsidR="00C81274" w:rsidRPr="00522DCA">
          <w:rPr>
            <w:rStyle w:val="Hyperlink"/>
            <w:lang w:val="en-GB" w:eastAsia="ar-SA"/>
          </w:rPr>
          <w:t>6. Square, curly and angle brackets may only be used as specified above. They should not occur within the transcription in any other way.</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_Toc411261339 \h </w:instrText>
        </w:r>
        <w:r w:rsidR="00C81274" w:rsidRPr="00522DCA">
          <w:rPr>
            <w:webHidden/>
            <w:lang w:val="en-GB"/>
          </w:rPr>
        </w:r>
        <w:r w:rsidR="00C81274" w:rsidRPr="00522DCA">
          <w:rPr>
            <w:webHidden/>
            <w:lang w:val="en-GB"/>
          </w:rPr>
          <w:fldChar w:fldCharType="separate"/>
        </w:r>
        <w:r w:rsidR="00C81274" w:rsidRPr="00522DCA">
          <w:rPr>
            <w:webHidden/>
            <w:lang w:val="en-GB"/>
          </w:rPr>
          <w:t>114</w:t>
        </w:r>
        <w:r w:rsidR="00C81274" w:rsidRPr="00522DCA">
          <w:rPr>
            <w:webHidden/>
            <w:lang w:val="en-GB"/>
          </w:rPr>
          <w:fldChar w:fldCharType="end"/>
        </w:r>
      </w:hyperlink>
    </w:p>
    <w:p w14:paraId="44E4B39D"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40" w:history="1">
        <w:r w:rsidR="00C81274" w:rsidRPr="00522DCA">
          <w:rPr>
            <w:rStyle w:val="Hyperlink"/>
            <w:lang w:val="en-GB"/>
          </w:rPr>
          <w:t>VI.</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Appendix B: Segmentation Algorithms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_Toc411261340 \h </w:instrText>
        </w:r>
        <w:r w:rsidR="00C81274" w:rsidRPr="00522DCA">
          <w:rPr>
            <w:webHidden/>
            <w:lang w:val="en-GB"/>
          </w:rPr>
        </w:r>
        <w:r w:rsidR="00C81274" w:rsidRPr="00522DCA">
          <w:rPr>
            <w:webHidden/>
            <w:lang w:val="en-GB"/>
          </w:rPr>
          <w:fldChar w:fldCharType="separate"/>
        </w:r>
        <w:r w:rsidR="00C81274" w:rsidRPr="00522DCA">
          <w:rPr>
            <w:webHidden/>
            <w:lang w:val="en-GB"/>
          </w:rPr>
          <w:t>115</w:t>
        </w:r>
        <w:r w:rsidR="00C81274" w:rsidRPr="00522DCA">
          <w:rPr>
            <w:webHidden/>
            <w:lang w:val="en-GB"/>
          </w:rPr>
          <w:fldChar w:fldCharType="end"/>
        </w:r>
      </w:hyperlink>
    </w:p>
    <w:p w14:paraId="14CB6627"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41" w:history="1">
        <w:r w:rsidR="00C81274" w:rsidRPr="00522DCA">
          <w:rPr>
            <w:rStyle w:val="Hyperlink"/>
            <w:lang w:val="en-GB" w:bidi="hi-IN"/>
            <w14:scene3d>
              <w14:camera w14:prst="orthographicFront"/>
              <w14:lightRig w14:rig="threePt" w14:dir="t">
                <w14:rot w14:lat="0" w14:lon="0" w14:rev="0"/>
              </w14:lightRig>
            </w14:scene3d>
          </w:rPr>
          <w:t>G.</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General Information on Segmentation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_Toc411261341 \h </w:instrText>
        </w:r>
        <w:r w:rsidR="00C81274" w:rsidRPr="00522DCA">
          <w:rPr>
            <w:webHidden/>
            <w:lang w:val="en-GB"/>
          </w:rPr>
        </w:r>
        <w:r w:rsidR="00C81274" w:rsidRPr="00522DCA">
          <w:rPr>
            <w:webHidden/>
            <w:lang w:val="en-GB"/>
          </w:rPr>
          <w:fldChar w:fldCharType="separate"/>
        </w:r>
        <w:r w:rsidR="00C81274" w:rsidRPr="00522DCA">
          <w:rPr>
            <w:webHidden/>
            <w:lang w:val="en-GB"/>
          </w:rPr>
          <w:t>115</w:t>
        </w:r>
        <w:r w:rsidR="00C81274" w:rsidRPr="00522DCA">
          <w:rPr>
            <w:webHidden/>
            <w:lang w:val="en-GB"/>
          </w:rPr>
          <w:fldChar w:fldCharType="end"/>
        </w:r>
      </w:hyperlink>
    </w:p>
    <w:p w14:paraId="5A1AB105"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42" w:history="1">
        <w:r w:rsidR="00C81274" w:rsidRPr="00522DCA">
          <w:rPr>
            <w:rStyle w:val="Hyperlink"/>
            <w:lang w:val="en-GB" w:bidi="hi-IN"/>
          </w:rPr>
          <w:t>Introduction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_Toc411261342 \h </w:instrText>
        </w:r>
        <w:r w:rsidR="00C81274" w:rsidRPr="00522DCA">
          <w:rPr>
            <w:webHidden/>
            <w:lang w:val="en-GB"/>
          </w:rPr>
        </w:r>
        <w:r w:rsidR="00C81274" w:rsidRPr="00522DCA">
          <w:rPr>
            <w:webHidden/>
            <w:lang w:val="en-GB"/>
          </w:rPr>
          <w:fldChar w:fldCharType="separate"/>
        </w:r>
        <w:r w:rsidR="00C81274" w:rsidRPr="00522DCA">
          <w:rPr>
            <w:webHidden/>
            <w:lang w:val="en-GB"/>
          </w:rPr>
          <w:t>115</w:t>
        </w:r>
        <w:r w:rsidR="00C81274" w:rsidRPr="00522DCA">
          <w:rPr>
            <w:webHidden/>
            <w:lang w:val="en-GB"/>
          </w:rPr>
          <w:fldChar w:fldCharType="end"/>
        </w:r>
      </w:hyperlink>
    </w:p>
    <w:p w14:paraId="4D05F843"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43" w:history="1">
        <w:r w:rsidR="00C81274" w:rsidRPr="00522DCA">
          <w:rPr>
            <w:rStyle w:val="Hyperlink"/>
            <w:lang w:val="en-GB" w:bidi="hi-IN"/>
          </w:rPr>
          <w:t>What to segment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_Toc411261343 \h </w:instrText>
        </w:r>
        <w:r w:rsidR="00C81274" w:rsidRPr="00522DCA">
          <w:rPr>
            <w:webHidden/>
            <w:lang w:val="en-GB"/>
          </w:rPr>
        </w:r>
        <w:r w:rsidR="00C81274" w:rsidRPr="00522DCA">
          <w:rPr>
            <w:webHidden/>
            <w:lang w:val="en-GB"/>
          </w:rPr>
          <w:fldChar w:fldCharType="separate"/>
        </w:r>
        <w:r w:rsidR="00C81274" w:rsidRPr="00522DCA">
          <w:rPr>
            <w:webHidden/>
            <w:lang w:val="en-GB"/>
          </w:rPr>
          <w:t>115</w:t>
        </w:r>
        <w:r w:rsidR="00C81274" w:rsidRPr="00522DCA">
          <w:rPr>
            <w:webHidden/>
            <w:lang w:val="en-GB"/>
          </w:rPr>
          <w:fldChar w:fldCharType="end"/>
        </w:r>
      </w:hyperlink>
    </w:p>
    <w:p w14:paraId="79120E4F"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44" w:history="1">
        <w:r w:rsidR="00C81274" w:rsidRPr="00522DCA">
          <w:rPr>
            <w:rStyle w:val="Hyperlink"/>
            <w:lang w:val="en-GB" w:bidi="hi-IN"/>
          </w:rPr>
          <w:t>How to segment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_Toc411261344 \h </w:instrText>
        </w:r>
        <w:r w:rsidR="00C81274" w:rsidRPr="00522DCA">
          <w:rPr>
            <w:webHidden/>
            <w:lang w:val="en-GB"/>
          </w:rPr>
        </w:r>
        <w:r w:rsidR="00C81274" w:rsidRPr="00522DCA">
          <w:rPr>
            <w:webHidden/>
            <w:lang w:val="en-GB"/>
          </w:rPr>
          <w:fldChar w:fldCharType="separate"/>
        </w:r>
        <w:r w:rsidR="00C81274" w:rsidRPr="00522DCA">
          <w:rPr>
            <w:webHidden/>
            <w:lang w:val="en-GB"/>
          </w:rPr>
          <w:t>115</w:t>
        </w:r>
        <w:r w:rsidR="00C81274" w:rsidRPr="00522DCA">
          <w:rPr>
            <w:webHidden/>
            <w:lang w:val="en-GB"/>
          </w:rPr>
          <w:fldChar w:fldCharType="end"/>
        </w:r>
      </w:hyperlink>
    </w:p>
    <w:p w14:paraId="44BBE316"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45" w:history="1">
        <w:r w:rsidR="00C81274" w:rsidRPr="00522DCA">
          <w:rPr>
            <w:rStyle w:val="Hyperlink"/>
            <w:lang w:val="en-GB" w:bidi="hi-IN"/>
          </w:rPr>
          <w:t>Troubleshooting and Segmentation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_Toc411261345 \h </w:instrText>
        </w:r>
        <w:r w:rsidR="00C81274" w:rsidRPr="00522DCA">
          <w:rPr>
            <w:webHidden/>
            <w:lang w:val="en-GB"/>
          </w:rPr>
        </w:r>
        <w:r w:rsidR="00C81274" w:rsidRPr="00522DCA">
          <w:rPr>
            <w:webHidden/>
            <w:lang w:val="en-GB"/>
          </w:rPr>
          <w:fldChar w:fldCharType="separate"/>
        </w:r>
        <w:r w:rsidR="00C81274" w:rsidRPr="00522DCA">
          <w:rPr>
            <w:webHidden/>
            <w:lang w:val="en-GB"/>
          </w:rPr>
          <w:t>116</w:t>
        </w:r>
        <w:r w:rsidR="00C81274" w:rsidRPr="00522DCA">
          <w:rPr>
            <w:webHidden/>
            <w:lang w:val="en-GB"/>
          </w:rPr>
          <w:fldChar w:fldCharType="end"/>
        </w:r>
      </w:hyperlink>
    </w:p>
    <w:p w14:paraId="77039C87"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46" w:history="1">
        <w:r w:rsidR="00C81274" w:rsidRPr="00522DCA">
          <w:rPr>
            <w:rStyle w:val="Hyperlink"/>
            <w:lang w:val="en-GB" w:bidi="hi-IN"/>
            <w14:scene3d>
              <w14:camera w14:prst="orthographicFront"/>
              <w14:lightRig w14:rig="threePt" w14:dir="t">
                <w14:rot w14:lat="0" w14:lon="0" w14:rev="0"/>
              </w14:lightRig>
            </w14:scene3d>
          </w:rPr>
          <w:t>H.</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Segmentation: “HIAT: Utterance and Words”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_Toc411261346 \h </w:instrText>
        </w:r>
        <w:r w:rsidR="00C81274" w:rsidRPr="00522DCA">
          <w:rPr>
            <w:webHidden/>
            <w:lang w:val="en-GB"/>
          </w:rPr>
        </w:r>
        <w:r w:rsidR="00C81274" w:rsidRPr="00522DCA">
          <w:rPr>
            <w:webHidden/>
            <w:lang w:val="en-GB"/>
          </w:rPr>
          <w:fldChar w:fldCharType="separate"/>
        </w:r>
        <w:r w:rsidR="00C81274" w:rsidRPr="00522DCA">
          <w:rPr>
            <w:webHidden/>
            <w:lang w:val="en-GB"/>
          </w:rPr>
          <w:t>117</w:t>
        </w:r>
        <w:r w:rsidR="00C81274" w:rsidRPr="00522DCA">
          <w:rPr>
            <w:webHidden/>
            <w:lang w:val="en-GB"/>
          </w:rPr>
          <w:fldChar w:fldCharType="end"/>
        </w:r>
      </w:hyperlink>
    </w:p>
    <w:p w14:paraId="6098E991"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47" w:history="1">
        <w:r w:rsidR="00C81274" w:rsidRPr="00522DCA">
          <w:rPr>
            <w:rStyle w:val="Hyperlink"/>
            <w:lang w:val="en-GB" w:bidi="hi-IN"/>
            <w14:scene3d>
              <w14:camera w14:prst="orthographicFront"/>
              <w14:lightRig w14:rig="threePt" w14:dir="t">
                <w14:rot w14:lat="0" w14:lon="0" w14:rev="0"/>
              </w14:lightRig>
            </w14:scene3d>
          </w:rPr>
          <w:t>I.</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Segmentation: “DIDA: Words”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_Toc411261347 \h </w:instrText>
        </w:r>
        <w:r w:rsidR="00C81274" w:rsidRPr="00522DCA">
          <w:rPr>
            <w:webHidden/>
            <w:lang w:val="en-GB"/>
          </w:rPr>
        </w:r>
        <w:r w:rsidR="00C81274" w:rsidRPr="00522DCA">
          <w:rPr>
            <w:webHidden/>
            <w:lang w:val="en-GB"/>
          </w:rPr>
          <w:fldChar w:fldCharType="separate"/>
        </w:r>
        <w:r w:rsidR="00C81274" w:rsidRPr="00522DCA">
          <w:rPr>
            <w:webHidden/>
            <w:lang w:val="en-GB"/>
          </w:rPr>
          <w:t>121</w:t>
        </w:r>
        <w:r w:rsidR="00C81274" w:rsidRPr="00522DCA">
          <w:rPr>
            <w:webHidden/>
            <w:lang w:val="en-GB"/>
          </w:rPr>
          <w:fldChar w:fldCharType="end"/>
        </w:r>
      </w:hyperlink>
    </w:p>
    <w:p w14:paraId="654549B3"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48" w:history="1">
        <w:r w:rsidR="00C81274" w:rsidRPr="00522DCA">
          <w:rPr>
            <w:rStyle w:val="Hyperlink"/>
            <w:lang w:val="en-GB" w:bidi="hi-IN"/>
            <w14:scene3d>
              <w14:camera w14:prst="orthographicFront"/>
              <w14:lightRig w14:rig="threePt" w14:dir="t">
                <w14:rot w14:lat="0" w14:lon="0" w14:rev="0"/>
              </w14:lightRig>
            </w14:scene3d>
          </w:rPr>
          <w:t>J.</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Segmentation: “GAT: Intonation Units”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_Toc411261348 \h </w:instrText>
        </w:r>
        <w:r w:rsidR="00C81274" w:rsidRPr="00522DCA">
          <w:rPr>
            <w:webHidden/>
            <w:lang w:val="en-GB"/>
          </w:rPr>
        </w:r>
        <w:r w:rsidR="00C81274" w:rsidRPr="00522DCA">
          <w:rPr>
            <w:webHidden/>
            <w:lang w:val="en-GB"/>
          </w:rPr>
          <w:fldChar w:fldCharType="separate"/>
        </w:r>
        <w:r w:rsidR="00C81274" w:rsidRPr="00522DCA">
          <w:rPr>
            <w:webHidden/>
            <w:lang w:val="en-GB"/>
          </w:rPr>
          <w:t>125</w:t>
        </w:r>
        <w:r w:rsidR="00C81274" w:rsidRPr="00522DCA">
          <w:rPr>
            <w:webHidden/>
            <w:lang w:val="en-GB"/>
          </w:rPr>
          <w:fldChar w:fldCharType="end"/>
        </w:r>
      </w:hyperlink>
    </w:p>
    <w:p w14:paraId="2E2932B1"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49" w:history="1">
        <w:r w:rsidR="00C81274" w:rsidRPr="00522DCA">
          <w:rPr>
            <w:rStyle w:val="Hyperlink"/>
            <w:lang w:val="en-GB" w:bidi="hi-IN"/>
            <w14:scene3d>
              <w14:camera w14:prst="orthographicFront"/>
              <w14:lightRig w14:rig="threePt" w14:dir="t">
                <w14:rot w14:lat="0" w14:lon="0" w14:rev="0"/>
              </w14:lightRig>
            </w14:scene3d>
          </w:rPr>
          <w:t>K.</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Segmentation: “CHAT: Utterance”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_Toc411261349 \h </w:instrText>
        </w:r>
        <w:r w:rsidR="00C81274" w:rsidRPr="00522DCA">
          <w:rPr>
            <w:webHidden/>
            <w:lang w:val="en-GB"/>
          </w:rPr>
        </w:r>
        <w:r w:rsidR="00C81274" w:rsidRPr="00522DCA">
          <w:rPr>
            <w:webHidden/>
            <w:lang w:val="en-GB"/>
          </w:rPr>
          <w:fldChar w:fldCharType="separate"/>
        </w:r>
        <w:r w:rsidR="00C81274" w:rsidRPr="00522DCA">
          <w:rPr>
            <w:webHidden/>
            <w:lang w:val="en-GB"/>
          </w:rPr>
          <w:t>127</w:t>
        </w:r>
        <w:r w:rsidR="00C81274" w:rsidRPr="00522DCA">
          <w:rPr>
            <w:webHidden/>
            <w:lang w:val="en-GB"/>
          </w:rPr>
          <w:fldChar w:fldCharType="end"/>
        </w:r>
      </w:hyperlink>
    </w:p>
    <w:p w14:paraId="7D8A81E5"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50" w:history="1">
        <w:r w:rsidR="00C81274" w:rsidRPr="00522DCA">
          <w:rPr>
            <w:rStyle w:val="Hyperlink"/>
            <w:lang w:val="en-GB" w:bidi="hi-IN"/>
            <w14:scene3d>
              <w14:camera w14:prst="orthographicFront"/>
              <w14:lightRig w14:rig="threePt" w14:dir="t">
                <w14:rot w14:lat="0" w14:lon="0" w14:rev="0"/>
              </w14:lightRig>
            </w14:scene3d>
          </w:rPr>
          <w:t>L.</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Segmentation: “IPA: Words and Syllables”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_Toc411261350 \h </w:instrText>
        </w:r>
        <w:r w:rsidR="00C81274" w:rsidRPr="00522DCA">
          <w:rPr>
            <w:webHidden/>
            <w:lang w:val="en-GB"/>
          </w:rPr>
        </w:r>
        <w:r w:rsidR="00C81274" w:rsidRPr="00522DCA">
          <w:rPr>
            <w:webHidden/>
            <w:lang w:val="en-GB"/>
          </w:rPr>
          <w:fldChar w:fldCharType="separate"/>
        </w:r>
        <w:r w:rsidR="00C81274" w:rsidRPr="00522DCA">
          <w:rPr>
            <w:webHidden/>
            <w:lang w:val="en-GB"/>
          </w:rPr>
          <w:t>128</w:t>
        </w:r>
        <w:r w:rsidR="00C81274" w:rsidRPr="00522DCA">
          <w:rPr>
            <w:webHidden/>
            <w:lang w:val="en-GB"/>
          </w:rPr>
          <w:fldChar w:fldCharType="end"/>
        </w:r>
      </w:hyperlink>
    </w:p>
    <w:p w14:paraId="45A626FA"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51" w:history="1">
        <w:r w:rsidR="00C81274" w:rsidRPr="00522DCA">
          <w:rPr>
            <w:rStyle w:val="Hyperlink"/>
            <w:lang w:val="en-GB"/>
          </w:rPr>
          <w:t>VII.</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Appendix C: EXMARALDA and stylesheets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_Toc411261351 \h </w:instrText>
        </w:r>
        <w:r w:rsidR="00C81274" w:rsidRPr="00522DCA">
          <w:rPr>
            <w:webHidden/>
            <w:lang w:val="en-GB"/>
          </w:rPr>
        </w:r>
        <w:r w:rsidR="00C81274" w:rsidRPr="00522DCA">
          <w:rPr>
            <w:webHidden/>
            <w:lang w:val="en-GB"/>
          </w:rPr>
          <w:fldChar w:fldCharType="separate"/>
        </w:r>
        <w:r w:rsidR="00C81274" w:rsidRPr="00522DCA">
          <w:rPr>
            <w:webHidden/>
            <w:lang w:val="en-GB"/>
          </w:rPr>
          <w:t>130</w:t>
        </w:r>
        <w:r w:rsidR="00C81274" w:rsidRPr="00522DCA">
          <w:rPr>
            <w:webHidden/>
            <w:lang w:val="en-GB"/>
          </w:rPr>
          <w:fldChar w:fldCharType="end"/>
        </w:r>
      </w:hyperlink>
    </w:p>
    <w:p w14:paraId="1232172B"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52" w:history="1">
        <w:r w:rsidR="00C81274" w:rsidRPr="00522DCA">
          <w:rPr>
            <w:rStyle w:val="Hyperlink"/>
            <w:lang w:val="en-GB" w:bidi="hi-IN"/>
          </w:rPr>
          <w:t>What is a Stylesheet?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_Toc411261352 \h </w:instrText>
        </w:r>
        <w:r w:rsidR="00C81274" w:rsidRPr="00522DCA">
          <w:rPr>
            <w:webHidden/>
            <w:lang w:val="en-GB"/>
          </w:rPr>
        </w:r>
        <w:r w:rsidR="00C81274" w:rsidRPr="00522DCA">
          <w:rPr>
            <w:webHidden/>
            <w:lang w:val="en-GB"/>
          </w:rPr>
          <w:fldChar w:fldCharType="separate"/>
        </w:r>
        <w:r w:rsidR="00C81274" w:rsidRPr="00522DCA">
          <w:rPr>
            <w:webHidden/>
            <w:lang w:val="en-GB"/>
          </w:rPr>
          <w:t>130</w:t>
        </w:r>
        <w:r w:rsidR="00C81274" w:rsidRPr="00522DCA">
          <w:rPr>
            <w:webHidden/>
            <w:lang w:val="en-GB"/>
          </w:rPr>
          <w:fldChar w:fldCharType="end"/>
        </w:r>
      </w:hyperlink>
    </w:p>
    <w:p w14:paraId="26AF980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53" w:history="1">
        <w:r w:rsidR="00C81274" w:rsidRPr="00522DCA">
          <w:rPr>
            <w:rStyle w:val="Hyperlink"/>
            <w:lang w:val="en-GB" w:bidi="hi-IN"/>
          </w:rPr>
          <w:t>The use of Stylesheets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_Toc411261353 \h </w:instrText>
        </w:r>
        <w:r w:rsidR="00C81274" w:rsidRPr="00522DCA">
          <w:rPr>
            <w:webHidden/>
            <w:lang w:val="en-GB"/>
          </w:rPr>
        </w:r>
        <w:r w:rsidR="00C81274" w:rsidRPr="00522DCA">
          <w:rPr>
            <w:webHidden/>
            <w:lang w:val="en-GB"/>
          </w:rPr>
          <w:fldChar w:fldCharType="separate"/>
        </w:r>
        <w:r w:rsidR="00C81274" w:rsidRPr="00522DCA">
          <w:rPr>
            <w:webHidden/>
            <w:lang w:val="en-GB"/>
          </w:rPr>
          <w:t>130</w:t>
        </w:r>
        <w:r w:rsidR="00C81274" w:rsidRPr="00522DCA">
          <w:rPr>
            <w:webHidden/>
            <w:lang w:val="en-GB"/>
          </w:rPr>
          <w:fldChar w:fldCharType="end"/>
        </w:r>
      </w:hyperlink>
    </w:p>
    <w:p w14:paraId="39670780"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54" w:history="1">
        <w:r w:rsidR="00C81274" w:rsidRPr="00522DCA">
          <w:rPr>
            <w:rStyle w:val="Hyperlink"/>
            <w:lang w:val="en-GB" w:bidi="hi-IN"/>
          </w:rPr>
          <w:t>1.</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bidi="hi-IN"/>
          </w:rPr>
          <w:t>When creating a tier, a specific number of tiers should be added for every speaker automatically. The parameters for this task can depend on the transcription conventions used, for example. E.g., if a transcription is made according to the HIAT-conventions, every speaker needs a verbal tier, a tier for special pronunciation and a tier for comments. For a DIDA-transcription, only a verbal tier and a comment tier are required per speaker, as well as a golbal comment tier. By using a suitable stylesheet in combination with the function “File &gt; New from speakertable”, this task can be automated:</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_Toc411261354 \h </w:instrText>
        </w:r>
        <w:r w:rsidR="00C81274" w:rsidRPr="00522DCA">
          <w:rPr>
            <w:webHidden/>
            <w:lang w:val="en-GB"/>
          </w:rPr>
        </w:r>
        <w:r w:rsidR="00C81274" w:rsidRPr="00522DCA">
          <w:rPr>
            <w:webHidden/>
            <w:lang w:val="en-GB"/>
          </w:rPr>
          <w:fldChar w:fldCharType="separate"/>
        </w:r>
        <w:r w:rsidR="00C81274" w:rsidRPr="00522DCA">
          <w:rPr>
            <w:webHidden/>
            <w:lang w:val="en-GB"/>
          </w:rPr>
          <w:t>130</w:t>
        </w:r>
        <w:r w:rsidR="00C81274" w:rsidRPr="00522DCA">
          <w:rPr>
            <w:webHidden/>
            <w:lang w:val="en-GB"/>
          </w:rPr>
          <w:fldChar w:fldCharType="end"/>
        </w:r>
      </w:hyperlink>
    </w:p>
    <w:p w14:paraId="409788A0"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55" w:history="1">
        <w:r w:rsidR="00C81274" w:rsidRPr="00522DCA">
          <w:rPr>
            <w:rStyle w:val="Hyperlink"/>
            <w:lang w:val="en-GB" w:bidi="hi-IN"/>
          </w:rPr>
          <w:t>2. An existing transcription is to be formatted automatically subject to the tier types e.g. all tiers of category “v” should be formatted in “Arial, 12pt, bold” and all tiers of category “nv” should be formatted in “Times, 10pt, italic”.</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_Toc411261355 \h </w:instrText>
        </w:r>
        <w:r w:rsidR="00C81274" w:rsidRPr="00522DCA">
          <w:rPr>
            <w:webHidden/>
            <w:lang w:val="en-GB"/>
          </w:rPr>
        </w:r>
        <w:r w:rsidR="00C81274" w:rsidRPr="00522DCA">
          <w:rPr>
            <w:webHidden/>
            <w:lang w:val="en-GB"/>
          </w:rPr>
          <w:fldChar w:fldCharType="separate"/>
        </w:r>
        <w:r w:rsidR="00C81274" w:rsidRPr="00522DCA">
          <w:rPr>
            <w:webHidden/>
            <w:lang w:val="en-GB"/>
          </w:rPr>
          <w:t>131</w:t>
        </w:r>
        <w:r w:rsidR="00C81274" w:rsidRPr="00522DCA">
          <w:rPr>
            <w:webHidden/>
            <w:lang w:val="en-GB"/>
          </w:rPr>
          <w:fldChar w:fldCharType="end"/>
        </w:r>
      </w:hyperlink>
    </w:p>
    <w:p w14:paraId="106134C6"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56" w:history="1">
        <w:r w:rsidR="00C81274" w:rsidRPr="00522DCA">
          <w:rPr>
            <w:rStyle w:val="Hyperlink"/>
            <w:lang w:val="en-GB" w:bidi="hi-IN"/>
          </w:rPr>
          <w:t>3. A HIAT-utterance list should be issued as an HTML-file, the individual utterances should be numbered and all annotation and description should be hidden.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_Toc411261356 \h </w:instrText>
        </w:r>
        <w:r w:rsidR="00C81274" w:rsidRPr="00522DCA">
          <w:rPr>
            <w:webHidden/>
            <w:lang w:val="en-GB"/>
          </w:rPr>
        </w:r>
        <w:r w:rsidR="00C81274" w:rsidRPr="00522DCA">
          <w:rPr>
            <w:webHidden/>
            <w:lang w:val="en-GB"/>
          </w:rPr>
          <w:fldChar w:fldCharType="separate"/>
        </w:r>
        <w:r w:rsidR="00C81274" w:rsidRPr="00522DCA">
          <w:rPr>
            <w:webHidden/>
            <w:lang w:val="en-GB"/>
          </w:rPr>
          <w:t>131</w:t>
        </w:r>
        <w:r w:rsidR="00C81274" w:rsidRPr="00522DCA">
          <w:rPr>
            <w:webHidden/>
            <w:lang w:val="en-GB"/>
          </w:rPr>
          <w:fldChar w:fldCharType="end"/>
        </w:r>
      </w:hyperlink>
    </w:p>
    <w:p w14:paraId="7C3250D0"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57" w:history="1">
        <w:r w:rsidR="00C81274" w:rsidRPr="00522DCA">
          <w:rPr>
            <w:rStyle w:val="Hyperlink"/>
            <w:lang w:val="en-GB" w:bidi="hi-IN"/>
          </w:rPr>
          <w:t>i.</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Where to get Stylesheets?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_Toc411261357 \h </w:instrText>
        </w:r>
        <w:r w:rsidR="00C81274" w:rsidRPr="00522DCA">
          <w:rPr>
            <w:webHidden/>
            <w:lang w:val="en-GB"/>
          </w:rPr>
        </w:r>
        <w:r w:rsidR="00C81274" w:rsidRPr="00522DCA">
          <w:rPr>
            <w:webHidden/>
            <w:lang w:val="en-GB"/>
          </w:rPr>
          <w:fldChar w:fldCharType="separate"/>
        </w:r>
        <w:r w:rsidR="00C81274" w:rsidRPr="00522DCA">
          <w:rPr>
            <w:webHidden/>
            <w:lang w:val="en-GB"/>
          </w:rPr>
          <w:t>131</w:t>
        </w:r>
        <w:r w:rsidR="00C81274" w:rsidRPr="00522DCA">
          <w:rPr>
            <w:webHidden/>
            <w:lang w:val="en-GB"/>
          </w:rPr>
          <w:fldChar w:fldCharType="end"/>
        </w:r>
      </w:hyperlink>
    </w:p>
    <w:p w14:paraId="3153474E"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58" w:history="1">
        <w:r w:rsidR="00C81274" w:rsidRPr="00522DCA">
          <w:rPr>
            <w:rStyle w:val="Hyperlink"/>
            <w:lang w:val="en-GB" w:bidi="hi-IN"/>
          </w:rPr>
          <w:t>3.</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bidi="hi-IN"/>
          </w:rPr>
          <w:t>Download of a ready to use stylesheet from the EXMARaLDA website: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_Toc411261358 \h </w:instrText>
        </w:r>
        <w:r w:rsidR="00C81274" w:rsidRPr="00522DCA">
          <w:rPr>
            <w:webHidden/>
            <w:lang w:val="en-GB"/>
          </w:rPr>
        </w:r>
        <w:r w:rsidR="00C81274" w:rsidRPr="00522DCA">
          <w:rPr>
            <w:webHidden/>
            <w:lang w:val="en-GB"/>
          </w:rPr>
          <w:fldChar w:fldCharType="separate"/>
        </w:r>
        <w:r w:rsidR="00C81274" w:rsidRPr="00522DCA">
          <w:rPr>
            <w:webHidden/>
            <w:lang w:val="en-GB"/>
          </w:rPr>
          <w:t>131</w:t>
        </w:r>
        <w:r w:rsidR="00C81274" w:rsidRPr="00522DCA">
          <w:rPr>
            <w:webHidden/>
            <w:lang w:val="en-GB"/>
          </w:rPr>
          <w:fldChar w:fldCharType="end"/>
        </w:r>
      </w:hyperlink>
    </w:p>
    <w:p w14:paraId="62E34C08"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59" w:history="1">
        <w:r w:rsidR="00C81274" w:rsidRPr="00522DCA">
          <w:rPr>
            <w:rStyle w:val="Hyperlink"/>
            <w:lang w:val="en-GB" w:bidi="hi-IN"/>
          </w:rPr>
          <w:t>3. Creating own stylesheets: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_Toc411261359 \h </w:instrText>
        </w:r>
        <w:r w:rsidR="00C81274" w:rsidRPr="00522DCA">
          <w:rPr>
            <w:webHidden/>
            <w:lang w:val="en-GB"/>
          </w:rPr>
        </w:r>
        <w:r w:rsidR="00C81274" w:rsidRPr="00522DCA">
          <w:rPr>
            <w:webHidden/>
            <w:lang w:val="en-GB"/>
          </w:rPr>
          <w:fldChar w:fldCharType="separate"/>
        </w:r>
        <w:r w:rsidR="00C81274" w:rsidRPr="00522DCA">
          <w:rPr>
            <w:webHidden/>
            <w:lang w:val="en-GB"/>
          </w:rPr>
          <w:t>132</w:t>
        </w:r>
        <w:r w:rsidR="00C81274" w:rsidRPr="00522DCA">
          <w:rPr>
            <w:webHidden/>
            <w:lang w:val="en-GB"/>
          </w:rPr>
          <w:fldChar w:fldCharType="end"/>
        </w:r>
      </w:hyperlink>
    </w:p>
    <w:p w14:paraId="44E8C0CC" w14:textId="77777777" w:rsidR="00C81274" w:rsidRPr="00522DCA" w:rsidRDefault="00B16F25">
      <w:pPr>
        <w:pStyle w:val="Verzeichnis3"/>
        <w:rPr>
          <w:rFonts w:asciiTheme="minorHAnsi" w:eastAsiaTheme="minorEastAsia" w:hAnsiTheme="minorHAnsi" w:cstheme="minorBidi"/>
          <w:sz w:val="22"/>
          <w:szCs w:val="22"/>
          <w:lang w:val="en-GB"/>
        </w:rPr>
      </w:pPr>
      <w:hyperlink w:anchor="_Toc411261360" w:history="1">
        <w:r w:rsidR="00C81274" w:rsidRPr="00522DCA">
          <w:rPr>
            <w:rStyle w:val="Hyperlink"/>
            <w:lang w:val="en-GB" w:bidi="hi-IN"/>
          </w:rPr>
          <w:t>Using Stylesheets in the Partitur-Editor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_Toc411261360 \h </w:instrText>
        </w:r>
        <w:r w:rsidR="00C81274" w:rsidRPr="00522DCA">
          <w:rPr>
            <w:webHidden/>
            <w:lang w:val="en-GB"/>
          </w:rPr>
        </w:r>
        <w:r w:rsidR="00C81274" w:rsidRPr="00522DCA">
          <w:rPr>
            <w:webHidden/>
            <w:lang w:val="en-GB"/>
          </w:rPr>
          <w:fldChar w:fldCharType="separate"/>
        </w:r>
        <w:r w:rsidR="00C81274" w:rsidRPr="00522DCA">
          <w:rPr>
            <w:webHidden/>
            <w:lang w:val="en-GB"/>
          </w:rPr>
          <w:t>132</w:t>
        </w:r>
        <w:r w:rsidR="00C81274" w:rsidRPr="00522DCA">
          <w:rPr>
            <w:webHidden/>
            <w:lang w:val="en-GB"/>
          </w:rPr>
          <w:fldChar w:fldCharType="end"/>
        </w:r>
      </w:hyperlink>
    </w:p>
    <w:p w14:paraId="30392F8C"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1" w:history="1">
        <w:r w:rsidR="00C81274" w:rsidRPr="00522DCA">
          <w:rPr>
            <w:rStyle w:val="Hyperlink"/>
            <w:lang w:val="en-GB" w:bidi="hi-IN"/>
          </w:rPr>
          <w:t>1.</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i/>
            <w:lang w:val="en-GB" w:bidi="hi-IN"/>
          </w:rPr>
          <w:t>File &gt; New from speakertable</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_Toc411261361 \h </w:instrText>
        </w:r>
        <w:r w:rsidR="00C81274" w:rsidRPr="00522DCA">
          <w:rPr>
            <w:webHidden/>
            <w:lang w:val="en-GB"/>
          </w:rPr>
        </w:r>
        <w:r w:rsidR="00C81274" w:rsidRPr="00522DCA">
          <w:rPr>
            <w:webHidden/>
            <w:lang w:val="en-GB"/>
          </w:rPr>
          <w:fldChar w:fldCharType="separate"/>
        </w:r>
        <w:r w:rsidR="00C81274" w:rsidRPr="00522DCA">
          <w:rPr>
            <w:webHidden/>
            <w:lang w:val="en-GB"/>
          </w:rPr>
          <w:t>132</w:t>
        </w:r>
        <w:r w:rsidR="00C81274" w:rsidRPr="00522DCA">
          <w:rPr>
            <w:webHidden/>
            <w:lang w:val="en-GB"/>
          </w:rPr>
          <w:fldChar w:fldCharType="end"/>
        </w:r>
      </w:hyperlink>
    </w:p>
    <w:p w14:paraId="1CE1D4BE"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2" w:history="1">
        <w:r w:rsidR="00C81274" w:rsidRPr="00522DCA">
          <w:rPr>
            <w:rStyle w:val="Hyperlink"/>
            <w:lang w:val="en-GB" w:bidi="hi-IN"/>
          </w:rPr>
          <w:t>2.</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i/>
            <w:lang w:val="en-GB" w:bidi="hi-IN"/>
          </w:rPr>
          <w:t>File &gt; Visualize &gt; HTML partitur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_Toc411261362 \h </w:instrText>
        </w:r>
        <w:r w:rsidR="00C81274" w:rsidRPr="00522DCA">
          <w:rPr>
            <w:webHidden/>
            <w:lang w:val="en-GB"/>
          </w:rPr>
        </w:r>
        <w:r w:rsidR="00C81274" w:rsidRPr="00522DCA">
          <w:rPr>
            <w:webHidden/>
            <w:lang w:val="en-GB"/>
          </w:rPr>
          <w:fldChar w:fldCharType="separate"/>
        </w:r>
        <w:r w:rsidR="00C81274" w:rsidRPr="00522DCA">
          <w:rPr>
            <w:webHidden/>
            <w:lang w:val="en-GB"/>
          </w:rPr>
          <w:t>132</w:t>
        </w:r>
        <w:r w:rsidR="00C81274" w:rsidRPr="00522DCA">
          <w:rPr>
            <w:webHidden/>
            <w:lang w:val="en-GB"/>
          </w:rPr>
          <w:fldChar w:fldCharType="end"/>
        </w:r>
      </w:hyperlink>
    </w:p>
    <w:p w14:paraId="1EAB506C"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3" w:history="1">
        <w:r w:rsidR="00C81274" w:rsidRPr="00522DCA">
          <w:rPr>
            <w:rStyle w:val="Hyperlink"/>
            <w:lang w:val="en-GB" w:bidi="hi-IN"/>
          </w:rPr>
          <w:t>3.</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i/>
            <w:lang w:val="en-GB" w:bidi="hi-IN"/>
          </w:rPr>
          <w:t>File &gt; Visualize &gt; Free stylesheet visualization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_Toc411261363 \h </w:instrText>
        </w:r>
        <w:r w:rsidR="00C81274" w:rsidRPr="00522DCA">
          <w:rPr>
            <w:webHidden/>
            <w:lang w:val="en-GB"/>
          </w:rPr>
        </w:r>
        <w:r w:rsidR="00C81274" w:rsidRPr="00522DCA">
          <w:rPr>
            <w:webHidden/>
            <w:lang w:val="en-GB"/>
          </w:rPr>
          <w:fldChar w:fldCharType="separate"/>
        </w:r>
        <w:r w:rsidR="00C81274" w:rsidRPr="00522DCA">
          <w:rPr>
            <w:webHidden/>
            <w:lang w:val="en-GB"/>
          </w:rPr>
          <w:t>133</w:t>
        </w:r>
        <w:r w:rsidR="00C81274" w:rsidRPr="00522DCA">
          <w:rPr>
            <w:webHidden/>
            <w:lang w:val="en-GB"/>
          </w:rPr>
          <w:fldChar w:fldCharType="end"/>
        </w:r>
      </w:hyperlink>
    </w:p>
    <w:p w14:paraId="2D38F915"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4" w:history="1">
        <w:r w:rsidR="00C81274" w:rsidRPr="00522DCA">
          <w:rPr>
            <w:rStyle w:val="Hyperlink"/>
            <w:lang w:val="en-GB" w:bidi="hi-IN"/>
          </w:rPr>
          <w:t>4.</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i/>
            <w:lang w:val="en-GB" w:bidi="hi-IN"/>
          </w:rPr>
          <w:t>Format &gt; Apply Stylesheet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_Toc411261364 \h </w:instrText>
        </w:r>
        <w:r w:rsidR="00C81274" w:rsidRPr="00522DCA">
          <w:rPr>
            <w:webHidden/>
            <w:lang w:val="en-GB"/>
          </w:rPr>
        </w:r>
        <w:r w:rsidR="00C81274" w:rsidRPr="00522DCA">
          <w:rPr>
            <w:webHidden/>
            <w:lang w:val="en-GB"/>
          </w:rPr>
          <w:fldChar w:fldCharType="separate"/>
        </w:r>
        <w:r w:rsidR="00C81274" w:rsidRPr="00522DCA">
          <w:rPr>
            <w:webHidden/>
            <w:lang w:val="en-GB"/>
          </w:rPr>
          <w:t>135</w:t>
        </w:r>
        <w:r w:rsidR="00C81274" w:rsidRPr="00522DCA">
          <w:rPr>
            <w:webHidden/>
            <w:lang w:val="en-GB"/>
          </w:rPr>
          <w:fldChar w:fldCharType="end"/>
        </w:r>
      </w:hyperlink>
    </w:p>
    <w:p w14:paraId="7DB856CB"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5" w:history="1">
        <w:r w:rsidR="00C81274" w:rsidRPr="00522DCA">
          <w:rPr>
            <w:rStyle w:val="Hyperlink"/>
            <w:lang w:val="en-GB" w:bidi="hi-IN"/>
          </w:rPr>
          <w:t>5.</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i/>
            <w:lang w:val="en-GB" w:bidi="hi-IN"/>
          </w:rPr>
          <w:t>Segmentation &gt; HIAT segmentation &gt; Utterance list (HTML)</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_Toc411261365 \h </w:instrText>
        </w:r>
        <w:r w:rsidR="00C81274" w:rsidRPr="00522DCA">
          <w:rPr>
            <w:webHidden/>
            <w:lang w:val="en-GB"/>
          </w:rPr>
        </w:r>
        <w:r w:rsidR="00C81274" w:rsidRPr="00522DCA">
          <w:rPr>
            <w:webHidden/>
            <w:lang w:val="en-GB"/>
          </w:rPr>
          <w:fldChar w:fldCharType="separate"/>
        </w:r>
        <w:r w:rsidR="00C81274" w:rsidRPr="00522DCA">
          <w:rPr>
            <w:webHidden/>
            <w:lang w:val="en-GB"/>
          </w:rPr>
          <w:t>136</w:t>
        </w:r>
        <w:r w:rsidR="00C81274" w:rsidRPr="00522DCA">
          <w:rPr>
            <w:webHidden/>
            <w:lang w:val="en-GB"/>
          </w:rPr>
          <w:fldChar w:fldCharType="end"/>
        </w:r>
      </w:hyperlink>
    </w:p>
    <w:p w14:paraId="23E6A47B"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6" w:history="1">
        <w:r w:rsidR="00C81274" w:rsidRPr="00522DCA">
          <w:rPr>
            <w:rStyle w:val="Hyperlink"/>
            <w:lang w:val="en-GB"/>
          </w:rPr>
          <w:t>VIII.</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Appendix D: Shortcut Overview</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_Toc411261366 \h </w:instrText>
        </w:r>
        <w:r w:rsidR="00C81274" w:rsidRPr="00522DCA">
          <w:rPr>
            <w:webHidden/>
            <w:lang w:val="en-GB"/>
          </w:rPr>
        </w:r>
        <w:r w:rsidR="00C81274" w:rsidRPr="00522DCA">
          <w:rPr>
            <w:webHidden/>
            <w:lang w:val="en-GB"/>
          </w:rPr>
          <w:fldChar w:fldCharType="separate"/>
        </w:r>
        <w:r w:rsidR="00C81274" w:rsidRPr="00522DCA">
          <w:rPr>
            <w:webHidden/>
            <w:lang w:val="en-GB"/>
          </w:rPr>
          <w:t>138</w:t>
        </w:r>
        <w:r w:rsidR="00C81274" w:rsidRPr="00522DCA">
          <w:rPr>
            <w:webHidden/>
            <w:lang w:val="en-GB"/>
          </w:rPr>
          <w:fldChar w:fldCharType="end"/>
        </w:r>
      </w:hyperlink>
    </w:p>
    <w:p w14:paraId="6240CA8A"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7" w:history="1">
        <w:r w:rsidR="00C81274" w:rsidRPr="00522DCA">
          <w:rPr>
            <w:rStyle w:val="Hyperlink"/>
            <w:spacing w:val="-10"/>
            <w:lang w:val="en-GB"/>
          </w:rPr>
          <w:t>IX.</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rPr>
          <w:t>Appendix E: </w:t>
        </w:r>
        <w:r w:rsidR="00C81274" w:rsidRPr="00522DCA">
          <w:rPr>
            <w:rStyle w:val="Hyperlink"/>
            <w:spacing w:val="-10"/>
            <w:lang w:val="en-GB"/>
          </w:rPr>
          <w:t>SYNCHRONISATION OF AN EXMARALDA TRANSCRIPTION WITH A DIGITALISED AUDIO RECORDING IN PRAAT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_Toc411261367 \h </w:instrText>
        </w:r>
        <w:r w:rsidR="00C81274" w:rsidRPr="00522DCA">
          <w:rPr>
            <w:webHidden/>
            <w:lang w:val="en-GB"/>
          </w:rPr>
        </w:r>
        <w:r w:rsidR="00C81274" w:rsidRPr="00522DCA">
          <w:rPr>
            <w:webHidden/>
            <w:lang w:val="en-GB"/>
          </w:rPr>
          <w:fldChar w:fldCharType="separate"/>
        </w:r>
        <w:r w:rsidR="00C81274" w:rsidRPr="00522DCA">
          <w:rPr>
            <w:webHidden/>
            <w:lang w:val="en-GB"/>
          </w:rPr>
          <w:t>141</w:t>
        </w:r>
        <w:r w:rsidR="00C81274" w:rsidRPr="00522DCA">
          <w:rPr>
            <w:webHidden/>
            <w:lang w:val="en-GB"/>
          </w:rPr>
          <w:fldChar w:fldCharType="end"/>
        </w:r>
      </w:hyperlink>
    </w:p>
    <w:p w14:paraId="6AA6F163"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68" w:history="1">
        <w:r w:rsidR="00C81274" w:rsidRPr="00522DCA">
          <w:rPr>
            <w:rStyle w:val="Hyperlink"/>
            <w:lang w:val="en-GB" w:bidi="hi-IN"/>
            <w14:scene3d>
              <w14:camera w14:prst="orthographicFront"/>
              <w14:lightRig w14:rig="threePt" w14:dir="t">
                <w14:rot w14:lat="0" w14:lon="0" w14:rev="0"/>
              </w14:lightRig>
            </w14:scene3d>
          </w:rPr>
          <w:t>M.</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Preparation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_Toc411261368 \h </w:instrText>
        </w:r>
        <w:r w:rsidR="00C81274" w:rsidRPr="00522DCA">
          <w:rPr>
            <w:webHidden/>
            <w:lang w:val="en-GB"/>
          </w:rPr>
        </w:r>
        <w:r w:rsidR="00C81274" w:rsidRPr="00522DCA">
          <w:rPr>
            <w:webHidden/>
            <w:lang w:val="en-GB"/>
          </w:rPr>
          <w:fldChar w:fldCharType="separate"/>
        </w:r>
        <w:r w:rsidR="00C81274" w:rsidRPr="00522DCA">
          <w:rPr>
            <w:webHidden/>
            <w:lang w:val="en-GB"/>
          </w:rPr>
          <w:t>141</w:t>
        </w:r>
        <w:r w:rsidR="00C81274" w:rsidRPr="00522DCA">
          <w:rPr>
            <w:webHidden/>
            <w:lang w:val="en-GB"/>
          </w:rPr>
          <w:fldChar w:fldCharType="end"/>
        </w:r>
      </w:hyperlink>
    </w:p>
    <w:p w14:paraId="21875A54"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69" w:history="1">
        <w:r w:rsidR="00C81274" w:rsidRPr="00522DCA">
          <w:rPr>
            <w:rStyle w:val="Hyperlink"/>
            <w:lang w:val="en-GB" w:bidi="hi-IN"/>
            <w14:scene3d>
              <w14:camera w14:prst="orthographicFront"/>
              <w14:lightRig w14:rig="threePt" w14:dir="t">
                <w14:rot w14:lat="0" w14:lon="0" w14:rev="0"/>
              </w14:lightRig>
            </w14:scene3d>
          </w:rPr>
          <w:t>5.</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bidi="hi-IN"/>
          </w:rPr>
          <w:t>1. Copy the audio file to the hard drive (has to be either .aiff- or .wav-Format).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_Toc411261369 \h </w:instrText>
        </w:r>
        <w:r w:rsidR="00C81274" w:rsidRPr="00522DCA">
          <w:rPr>
            <w:webHidden/>
            <w:lang w:val="en-GB"/>
          </w:rPr>
        </w:r>
        <w:r w:rsidR="00C81274" w:rsidRPr="00522DCA">
          <w:rPr>
            <w:webHidden/>
            <w:lang w:val="en-GB"/>
          </w:rPr>
          <w:fldChar w:fldCharType="separate"/>
        </w:r>
        <w:r w:rsidR="00C81274" w:rsidRPr="00522DCA">
          <w:rPr>
            <w:webHidden/>
            <w:lang w:val="en-GB"/>
          </w:rPr>
          <w:t>141</w:t>
        </w:r>
        <w:r w:rsidR="00C81274" w:rsidRPr="00522DCA">
          <w:rPr>
            <w:webHidden/>
            <w:lang w:val="en-GB"/>
          </w:rPr>
          <w:fldChar w:fldCharType="end"/>
        </w:r>
      </w:hyperlink>
    </w:p>
    <w:p w14:paraId="60A1098D"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0" w:history="1">
        <w:r w:rsidR="00C81274" w:rsidRPr="00522DCA">
          <w:rPr>
            <w:rStyle w:val="Hyperlink"/>
            <w:lang w:val="en-GB" w:bidi="hi-IN"/>
            <w14:scene3d>
              <w14:camera w14:prst="orthographicFront"/>
              <w14:lightRig w14:rig="threePt" w14:dir="t">
                <w14:rot w14:lat="0" w14:lon="0" w14:rev="0"/>
              </w14:lightRig>
            </w14:scene3d>
          </w:rPr>
          <w:t>6.</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bidi="hi-IN"/>
          </w:rPr>
          <w:t>2. Start EXMARaLDA Partitur-Editor (Version 1.3 or higher)</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_Toc411261370 \h </w:instrText>
        </w:r>
        <w:r w:rsidR="00C81274" w:rsidRPr="00522DCA">
          <w:rPr>
            <w:webHidden/>
            <w:lang w:val="en-GB"/>
          </w:rPr>
        </w:r>
        <w:r w:rsidR="00C81274" w:rsidRPr="00522DCA">
          <w:rPr>
            <w:webHidden/>
            <w:lang w:val="en-GB"/>
          </w:rPr>
          <w:fldChar w:fldCharType="separate"/>
        </w:r>
        <w:r w:rsidR="00C81274" w:rsidRPr="00522DCA">
          <w:rPr>
            <w:webHidden/>
            <w:lang w:val="en-GB"/>
          </w:rPr>
          <w:t>141</w:t>
        </w:r>
        <w:r w:rsidR="00C81274" w:rsidRPr="00522DCA">
          <w:rPr>
            <w:webHidden/>
            <w:lang w:val="en-GB"/>
          </w:rPr>
          <w:fldChar w:fldCharType="end"/>
        </w:r>
      </w:hyperlink>
    </w:p>
    <w:p w14:paraId="1CF8598A"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1" w:history="1">
        <w:r w:rsidR="00C81274" w:rsidRPr="00522DCA">
          <w:rPr>
            <w:rStyle w:val="Hyperlink"/>
            <w:lang w:val="en-GB" w:bidi="hi-IN"/>
            <w14:scene3d>
              <w14:camera w14:prst="orthographicFront"/>
              <w14:lightRig w14:rig="threePt" w14:dir="t">
                <w14:rot w14:lat="0" w14:lon="0" w14:rev="0"/>
              </w14:lightRig>
            </w14:scene3d>
          </w:rPr>
          <w:t>7.</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bidi="hi-IN"/>
          </w:rPr>
          <w:t>3. Edit meta information (</w:t>
        </w:r>
        <w:r w:rsidR="00C81274" w:rsidRPr="00522DCA">
          <w:rPr>
            <w:rStyle w:val="Hyperlink"/>
            <w:i/>
            <w:lang w:val="en-GB" w:bidi="hi-IN"/>
          </w:rPr>
          <w:t>File &gt; Meta-Information…</w:t>
        </w:r>
        <w:r w:rsidR="00C81274" w:rsidRPr="00522DCA">
          <w:rPr>
            <w:rStyle w:val="Hyperlink"/>
            <w:lang w:val="en-GB" w:bidi="hi-IN"/>
          </w:rPr>
          <w: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_Toc411261371 \h </w:instrText>
        </w:r>
        <w:r w:rsidR="00C81274" w:rsidRPr="00522DCA">
          <w:rPr>
            <w:webHidden/>
            <w:lang w:val="en-GB"/>
          </w:rPr>
        </w:r>
        <w:r w:rsidR="00C81274" w:rsidRPr="00522DCA">
          <w:rPr>
            <w:webHidden/>
            <w:lang w:val="en-GB"/>
          </w:rPr>
          <w:fldChar w:fldCharType="separate"/>
        </w:r>
        <w:r w:rsidR="00C81274" w:rsidRPr="00522DCA">
          <w:rPr>
            <w:webHidden/>
            <w:lang w:val="en-GB"/>
          </w:rPr>
          <w:t>141</w:t>
        </w:r>
        <w:r w:rsidR="00C81274" w:rsidRPr="00522DCA">
          <w:rPr>
            <w:webHidden/>
            <w:lang w:val="en-GB"/>
          </w:rPr>
          <w:fldChar w:fldCharType="end"/>
        </w:r>
      </w:hyperlink>
    </w:p>
    <w:p w14:paraId="7E8FCB83"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2" w:history="1">
        <w:r w:rsidR="00C81274" w:rsidRPr="00522DCA">
          <w:rPr>
            <w:rStyle w:val="Hyperlink"/>
            <w:lang w:val="en-GB" w:bidi="hi-IN"/>
          </w:rPr>
          <w:t>4. Start Praat and set it up</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_Toc411261372 \h </w:instrText>
        </w:r>
        <w:r w:rsidR="00C81274" w:rsidRPr="00522DCA">
          <w:rPr>
            <w:webHidden/>
            <w:lang w:val="en-GB"/>
          </w:rPr>
        </w:r>
        <w:r w:rsidR="00C81274" w:rsidRPr="00522DCA">
          <w:rPr>
            <w:webHidden/>
            <w:lang w:val="en-GB"/>
          </w:rPr>
          <w:fldChar w:fldCharType="separate"/>
        </w:r>
        <w:r w:rsidR="00C81274" w:rsidRPr="00522DCA">
          <w:rPr>
            <w:webHidden/>
            <w:lang w:val="en-GB"/>
          </w:rPr>
          <w:t>143</w:t>
        </w:r>
        <w:r w:rsidR="00C81274" w:rsidRPr="00522DCA">
          <w:rPr>
            <w:webHidden/>
            <w:lang w:val="en-GB"/>
          </w:rPr>
          <w:fldChar w:fldCharType="end"/>
        </w:r>
      </w:hyperlink>
    </w:p>
    <w:p w14:paraId="6D7F4C42"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3" w:history="1">
        <w:r w:rsidR="00C81274" w:rsidRPr="00522DCA">
          <w:rPr>
            <w:rStyle w:val="Hyperlink"/>
            <w:lang w:val="en-GB" w:bidi="hi-IN"/>
          </w:rPr>
          <w:t>5. Open the audio file in Praat</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_Toc411261373 \h </w:instrText>
        </w:r>
        <w:r w:rsidR="00C81274" w:rsidRPr="00522DCA">
          <w:rPr>
            <w:webHidden/>
            <w:lang w:val="en-GB"/>
          </w:rPr>
        </w:r>
        <w:r w:rsidR="00C81274" w:rsidRPr="00522DCA">
          <w:rPr>
            <w:webHidden/>
            <w:lang w:val="en-GB"/>
          </w:rPr>
          <w:fldChar w:fldCharType="separate"/>
        </w:r>
        <w:r w:rsidR="00C81274" w:rsidRPr="00522DCA">
          <w:rPr>
            <w:webHidden/>
            <w:lang w:val="en-GB"/>
          </w:rPr>
          <w:t>145</w:t>
        </w:r>
        <w:r w:rsidR="00C81274" w:rsidRPr="00522DCA">
          <w:rPr>
            <w:webHidden/>
            <w:lang w:val="en-GB"/>
          </w:rPr>
          <w:fldChar w:fldCharType="end"/>
        </w:r>
      </w:hyperlink>
    </w:p>
    <w:p w14:paraId="479D80EE" w14:textId="77777777" w:rsidR="00C81274" w:rsidRPr="00522DCA" w:rsidRDefault="00B16F25">
      <w:pPr>
        <w:pStyle w:val="Verzeichnis2"/>
        <w:rPr>
          <w:rFonts w:asciiTheme="minorHAnsi" w:eastAsiaTheme="minorEastAsia" w:hAnsiTheme="minorHAnsi" w:cstheme="minorBidi"/>
          <w:sz w:val="22"/>
          <w:szCs w:val="22"/>
          <w:lang w:val="en-GB"/>
        </w:rPr>
      </w:pPr>
      <w:hyperlink w:anchor="_Toc411261374" w:history="1">
        <w:r w:rsidR="00C81274" w:rsidRPr="00522DCA">
          <w:rPr>
            <w:rStyle w:val="Hyperlink"/>
            <w:lang w:val="en-GB" w:bidi="hi-IN"/>
            <w14:scene3d>
              <w14:camera w14:prst="orthographicFront"/>
              <w14:lightRig w14:rig="threePt" w14:dir="t">
                <w14:rot w14:lat="0" w14:lon="0" w14:rev="0"/>
              </w14:lightRig>
            </w14:scene3d>
          </w:rPr>
          <w:t>N.</w:t>
        </w:r>
        <w:r w:rsidR="00C81274" w:rsidRPr="00522DCA">
          <w:rPr>
            <w:rFonts w:asciiTheme="minorHAnsi" w:eastAsiaTheme="minorEastAsia" w:hAnsiTheme="minorHAnsi" w:cstheme="minorBidi"/>
            <w:sz w:val="22"/>
            <w:szCs w:val="22"/>
            <w:lang w:val="en-GB"/>
          </w:rPr>
          <w:tab/>
        </w:r>
        <w:r w:rsidR="00C81274" w:rsidRPr="00522DCA">
          <w:rPr>
            <w:rStyle w:val="Hyperlink"/>
            <w:lang w:val="en-GB" w:bidi="hi-IN"/>
          </w:rPr>
          <w:t>Synchronization</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_Toc411261374 \h </w:instrText>
        </w:r>
        <w:r w:rsidR="00C81274" w:rsidRPr="00522DCA">
          <w:rPr>
            <w:webHidden/>
            <w:lang w:val="en-GB"/>
          </w:rPr>
        </w:r>
        <w:r w:rsidR="00C81274" w:rsidRPr="00522DCA">
          <w:rPr>
            <w:webHidden/>
            <w:lang w:val="en-GB"/>
          </w:rPr>
          <w:fldChar w:fldCharType="separate"/>
        </w:r>
        <w:r w:rsidR="00C81274" w:rsidRPr="00522DCA">
          <w:rPr>
            <w:webHidden/>
            <w:lang w:val="en-GB"/>
          </w:rPr>
          <w:t>147</w:t>
        </w:r>
        <w:r w:rsidR="00C81274" w:rsidRPr="00522DCA">
          <w:rPr>
            <w:webHidden/>
            <w:lang w:val="en-GB"/>
          </w:rPr>
          <w:fldChar w:fldCharType="end"/>
        </w:r>
      </w:hyperlink>
    </w:p>
    <w:p w14:paraId="0067F52B"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5" w:history="1">
        <w:r w:rsidR="00C81274" w:rsidRPr="00522DCA">
          <w:rPr>
            <w:rStyle w:val="Hyperlink"/>
            <w:rFonts w:ascii="Wingdings" w:hAnsi="Wingdings"/>
            <w:lang w:val="en-GB" w:bidi="hi-IN"/>
          </w:rPr>
          <w:t></w:t>
        </w:r>
        <w:r w:rsidR="00C81274" w:rsidRPr="00522DCA">
          <w:rPr>
            <w:rFonts w:asciiTheme="minorHAnsi" w:eastAsiaTheme="minorEastAsia" w:hAnsiTheme="minorHAnsi" w:cstheme="minorBidi"/>
            <w:b w:val="0"/>
            <w:bCs w:val="0"/>
            <w:caps w:val="0"/>
            <w:sz w:val="22"/>
            <w:szCs w:val="22"/>
            <w:lang w:val="en-GB"/>
          </w:rPr>
          <w:tab/>
        </w:r>
        <w:r w:rsidR="00C81274" w:rsidRPr="00522DCA">
          <w:rPr>
            <w:rStyle w:val="Hyperlink"/>
            <w:lang w:val="en-GB" w:bidi="hi-IN"/>
          </w:rPr>
          <w:t>Select a time point in the Partitur-Editor (to do this, click onto the corresponding position on the time axis):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_Toc411261375 \h </w:instrText>
        </w:r>
        <w:r w:rsidR="00C81274" w:rsidRPr="00522DCA">
          <w:rPr>
            <w:webHidden/>
            <w:lang w:val="en-GB"/>
          </w:rPr>
        </w:r>
        <w:r w:rsidR="00C81274" w:rsidRPr="00522DCA">
          <w:rPr>
            <w:webHidden/>
            <w:lang w:val="en-GB"/>
          </w:rPr>
          <w:fldChar w:fldCharType="separate"/>
        </w:r>
        <w:r w:rsidR="00C81274" w:rsidRPr="00522DCA">
          <w:rPr>
            <w:webHidden/>
            <w:lang w:val="en-GB"/>
          </w:rPr>
          <w:t>147</w:t>
        </w:r>
        <w:r w:rsidR="00C81274" w:rsidRPr="00522DCA">
          <w:rPr>
            <w:webHidden/>
            <w:lang w:val="en-GB"/>
          </w:rPr>
          <w:fldChar w:fldCharType="end"/>
        </w:r>
      </w:hyperlink>
    </w:p>
    <w:p w14:paraId="2F3529C5"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6" w:history="1">
        <w:r w:rsidR="00C81274" w:rsidRPr="00522DCA">
          <w:rPr>
            <w:rStyle w:val="Hyperlink"/>
            <w:lang w:val="en-GB" w:bidi="hi-IN"/>
          </w:rPr>
          <w:t>2. Look for the corresponding position in the recording in the Praat-Editor, i.e. move the recording to where the selected element starts.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_Toc411261376 \h </w:instrText>
        </w:r>
        <w:r w:rsidR="00C81274" w:rsidRPr="00522DCA">
          <w:rPr>
            <w:webHidden/>
            <w:lang w:val="en-GB"/>
          </w:rPr>
        </w:r>
        <w:r w:rsidR="00C81274" w:rsidRPr="00522DCA">
          <w:rPr>
            <w:webHidden/>
            <w:lang w:val="en-GB"/>
          </w:rPr>
          <w:fldChar w:fldCharType="separate"/>
        </w:r>
        <w:r w:rsidR="00C81274" w:rsidRPr="00522DCA">
          <w:rPr>
            <w:webHidden/>
            <w:lang w:val="en-GB"/>
          </w:rPr>
          <w:t>147</w:t>
        </w:r>
        <w:r w:rsidR="00C81274" w:rsidRPr="00522DCA">
          <w:rPr>
            <w:webHidden/>
            <w:lang w:val="en-GB"/>
          </w:rPr>
          <w:fldChar w:fldCharType="end"/>
        </w:r>
      </w:hyperlink>
    </w:p>
    <w:p w14:paraId="2590386C" w14:textId="77777777" w:rsidR="00C81274" w:rsidRPr="00522DCA" w:rsidRDefault="00B16F25">
      <w:pPr>
        <w:pStyle w:val="Verzeichnis1"/>
        <w:rPr>
          <w:rFonts w:asciiTheme="minorHAnsi" w:eastAsiaTheme="minorEastAsia" w:hAnsiTheme="minorHAnsi" w:cstheme="minorBidi"/>
          <w:b w:val="0"/>
          <w:bCs w:val="0"/>
          <w:caps w:val="0"/>
          <w:sz w:val="22"/>
          <w:szCs w:val="22"/>
          <w:lang w:val="en-GB"/>
        </w:rPr>
      </w:pPr>
      <w:hyperlink w:anchor="_Toc411261377" w:history="1">
        <w:r w:rsidR="00C81274" w:rsidRPr="00522DCA">
          <w:rPr>
            <w:rStyle w:val="Hyperlink"/>
            <w:lang w:val="en-GB" w:bidi="hi-IN"/>
          </w:rPr>
          <w:t xml:space="preserve">3. Click </w:t>
        </w:r>
        <w:r w:rsidR="00C81274" w:rsidRPr="00522DCA">
          <w:rPr>
            <w:rStyle w:val="Hyperlink"/>
            <w:i/>
            <w:lang w:val="en-GB" w:bidi="hi-IN"/>
          </w:rPr>
          <w:t>Get</w:t>
        </w:r>
        <w:r w:rsidR="00C81274" w:rsidRPr="00522DCA">
          <w:rPr>
            <w:rStyle w:val="Hyperlink"/>
            <w:lang w:val="en-GB" w:bidi="hi-IN"/>
          </w:rPr>
          <w:t xml:space="preserve"> in the Praat panel. The position of the recording in Praat is assigned to the selected time point in EXMARaLDA as an absolute time value. In the Editor this can be seen by an absolute time value appearing on the time axis:</w:t>
        </w:r>
        <w:r w:rsidR="00C81274" w:rsidRPr="00522DCA">
          <w:rPr>
            <w:webHidden/>
            <w:lang w:val="en-GB"/>
          </w:rPr>
          <w:tab/>
        </w:r>
        <w:r w:rsidR="00C81274" w:rsidRPr="00522DCA">
          <w:rPr>
            <w:webHidden/>
            <w:lang w:val="en-GB"/>
          </w:rPr>
          <w:fldChar w:fldCharType="begin"/>
        </w:r>
        <w:r w:rsidR="00C81274" w:rsidRPr="00522DCA">
          <w:rPr>
            <w:webHidden/>
            <w:lang w:val="en-GB"/>
          </w:rPr>
          <w:instrText xml:space="preserve"> PAGEREF _Toc411261377 \h </w:instrText>
        </w:r>
        <w:r w:rsidR="00C81274" w:rsidRPr="00522DCA">
          <w:rPr>
            <w:webHidden/>
            <w:lang w:val="en-GB"/>
          </w:rPr>
        </w:r>
        <w:r w:rsidR="00C81274" w:rsidRPr="00522DCA">
          <w:rPr>
            <w:webHidden/>
            <w:lang w:val="en-GB"/>
          </w:rPr>
          <w:fldChar w:fldCharType="separate"/>
        </w:r>
        <w:r w:rsidR="00C81274" w:rsidRPr="00522DCA">
          <w:rPr>
            <w:webHidden/>
            <w:lang w:val="en-GB"/>
          </w:rPr>
          <w:t>147</w:t>
        </w:r>
        <w:r w:rsidR="00C81274" w:rsidRPr="00522DCA">
          <w:rPr>
            <w:webHidden/>
            <w:lang w:val="en-GB"/>
          </w:rPr>
          <w:fldChar w:fldCharType="end"/>
        </w:r>
      </w:hyperlink>
    </w:p>
    <w:p w14:paraId="114F6B29" w14:textId="22EE174D" w:rsidR="00E17DA5" w:rsidRPr="00522DCA" w:rsidRDefault="00B50583" w:rsidP="00E17DA5">
      <w:pPr>
        <w:rPr>
          <w:rFonts w:cs="Times New Roman"/>
          <w:lang w:val="en-GB"/>
        </w:rPr>
      </w:pPr>
      <w:r w:rsidRPr="00522DCA">
        <w:rPr>
          <w:rFonts w:cs="Times New Roman"/>
          <w:lang w:val="en-GB"/>
        </w:rPr>
        <w:fldChar w:fldCharType="end"/>
      </w:r>
    </w:p>
    <w:p w14:paraId="2300B466" w14:textId="77777777" w:rsidR="00E17DA5" w:rsidRPr="00522DCA" w:rsidRDefault="00E17DA5">
      <w:pPr>
        <w:rPr>
          <w:rFonts w:cs="Times New Roman"/>
          <w:lang w:val="en-GB"/>
        </w:rPr>
      </w:pPr>
      <w:r w:rsidRPr="00522DCA">
        <w:rPr>
          <w:rFonts w:cs="Times New Roman"/>
          <w:lang w:val="en-GB"/>
        </w:rPr>
        <w:br w:type="page"/>
      </w:r>
    </w:p>
    <w:p w14:paraId="4F349CF4" w14:textId="25D1E476" w:rsidR="000959A2" w:rsidRPr="00522DCA" w:rsidRDefault="00E17DA5" w:rsidP="009C0644">
      <w:pPr>
        <w:pStyle w:val="berschrift1"/>
      </w:pPr>
      <w:bookmarkStart w:id="0" w:name="_Toc411261198"/>
      <w:r w:rsidRPr="00522DCA">
        <w:lastRenderedPageBreak/>
        <w:t>PRELIMINARY REMARKS</w:t>
      </w:r>
      <w:bookmarkEnd w:id="0"/>
    </w:p>
    <w:p w14:paraId="30762012" w14:textId="4A1D7E10" w:rsidR="000959A2" w:rsidRPr="00522DCA" w:rsidRDefault="000959A2" w:rsidP="00522DCA">
      <w:pPr>
        <w:pStyle w:val="Standard-BlockCharCharChar"/>
        <w:rPr>
          <w:lang w:val="en-GB"/>
        </w:rPr>
      </w:pPr>
      <w:r w:rsidRPr="00522DCA">
        <w:rPr>
          <w:lang w:val="en-GB"/>
        </w:rPr>
        <w:t>This user manual describes the EXMARaLDA Partitur-</w:t>
      </w:r>
      <w:r w:rsidR="00C11634" w:rsidRPr="00522DCA">
        <w:rPr>
          <w:lang w:val="en-GB"/>
        </w:rPr>
        <w:t>Editor</w:t>
      </w:r>
      <w:r w:rsidRPr="00522DCA">
        <w:rPr>
          <w:lang w:val="en-GB"/>
        </w:rPr>
        <w:t xml:space="preserve"> in its current version (1.5.1 of October 2011). If you’re using the </w:t>
      </w:r>
      <w:r w:rsidR="00C11634" w:rsidRPr="00522DCA">
        <w:rPr>
          <w:lang w:val="en-GB"/>
        </w:rPr>
        <w:t>Editor</w:t>
      </w:r>
      <w:r w:rsidRPr="00522DCA">
        <w:rPr>
          <w:lang w:val="en-GB"/>
        </w:rPr>
        <w:t xml:space="preserve"> for the first time,</w:t>
      </w:r>
      <w:r w:rsidR="0083003E" w:rsidRPr="00522DCA">
        <w:rPr>
          <w:lang w:val="en-GB"/>
        </w:rPr>
        <w:t xml:space="preserve"> please be kindly</w:t>
      </w:r>
      <w:r w:rsidRPr="00522DCA">
        <w:rPr>
          <w:lang w:val="en-GB"/>
        </w:rPr>
        <w:t xml:space="preserve"> advised to read this manual and consult it, while familiarising yourself with the program. Over the years we have learnt the importance of a detailed documentation for the user. However, we also learnt that updating, as well as maintaining such </w:t>
      </w:r>
      <w:r w:rsidR="0083003E" w:rsidRPr="00522DCA">
        <w:rPr>
          <w:lang w:val="en-GB"/>
        </w:rPr>
        <w:t>documentation, may be very time-</w:t>
      </w:r>
      <w:r w:rsidRPr="00522DCA">
        <w:rPr>
          <w:lang w:val="en-GB"/>
        </w:rPr>
        <w:t>consuming, especially considering that the EXMARaLDA user group is a multilingual one. Unlike previous versions, this user manual, thus, no longer includes a</w:t>
      </w:r>
      <w:r w:rsidR="00C11634" w:rsidRPr="00522DCA">
        <w:rPr>
          <w:lang w:val="en-GB"/>
        </w:rPr>
        <w:t xml:space="preserve"> </w:t>
      </w:r>
      <w:r w:rsidR="00335746" w:rsidRPr="00522DCA">
        <w:rPr>
          <w:lang w:val="en-GB"/>
        </w:rPr>
        <w:t>“</w:t>
      </w:r>
      <w:r w:rsidRPr="00522DCA">
        <w:rPr>
          <w:lang w:val="en-GB"/>
        </w:rPr>
        <w:t>tutorial</w:t>
      </w:r>
      <w:r w:rsidR="00C11634" w:rsidRPr="00522DCA">
        <w:rPr>
          <w:lang w:val="en-GB"/>
        </w:rPr>
        <w:t>”</w:t>
      </w:r>
      <w:r w:rsidRPr="00522DCA">
        <w:rPr>
          <w:lang w:val="en-GB"/>
        </w:rPr>
        <w:t xml:space="preserve">. Instead we now offer a few </w:t>
      </w:r>
      <w:r w:rsidR="00C11634" w:rsidRPr="00522DCA">
        <w:rPr>
          <w:lang w:val="en-GB"/>
        </w:rPr>
        <w:t xml:space="preserve">short English documents in the </w:t>
      </w:r>
      <w:r w:rsidR="00B0162A" w:rsidRPr="00522DCA">
        <w:rPr>
          <w:lang w:val="en-GB"/>
        </w:rPr>
        <w:t>“</w:t>
      </w:r>
      <w:r w:rsidRPr="00522DCA">
        <w:rPr>
          <w:lang w:val="en-GB"/>
        </w:rPr>
        <w:t>Help</w:t>
      </w:r>
      <w:r w:rsidR="00D217F8" w:rsidRPr="00522DCA">
        <w:rPr>
          <w:lang w:val="en-GB"/>
        </w:rPr>
        <w:t>”</w:t>
      </w:r>
      <w:r w:rsidRPr="00522DCA">
        <w:rPr>
          <w:lang w:val="en-GB"/>
        </w:rPr>
        <w:t xml:space="preserve"> menu on the EXMARaLDA website (</w:t>
      </w:r>
      <w:r w:rsidR="00EB67E8" w:rsidRPr="00522DCA">
        <w:fldChar w:fldCharType="begin"/>
      </w:r>
      <w:r w:rsidR="00EB67E8" w:rsidRPr="00522DCA">
        <w:rPr>
          <w:lang w:val="en-GB"/>
          <w:rPrChange w:id="1" w:author="Karolina Kaminska" w:date="2014-10-08T10:17:00Z">
            <w:rPr/>
          </w:rPrChange>
        </w:rPr>
        <w:instrText xml:space="preserve"> HYPERLINK "http://www.exmaralda.org/" </w:instrText>
      </w:r>
      <w:r w:rsidR="00EB67E8" w:rsidRPr="00522DCA">
        <w:fldChar w:fldCharType="separate"/>
      </w:r>
      <w:r w:rsidRPr="00522DCA">
        <w:rPr>
          <w:rStyle w:val="Hyperlink"/>
          <w:szCs w:val="24"/>
          <w:lang w:val="en-GB"/>
        </w:rPr>
        <w:t>www.exmaralda.org</w:t>
      </w:r>
      <w:r w:rsidR="00EB67E8" w:rsidRPr="00522DCA">
        <w:rPr>
          <w:rStyle w:val="Hyperlink"/>
          <w:szCs w:val="24"/>
          <w:lang w:val="en-GB"/>
        </w:rPr>
        <w:fldChar w:fldCharType="end"/>
      </w:r>
      <w:r w:rsidRPr="00522DCA">
        <w:rPr>
          <w:lang w:val="en-GB"/>
        </w:rPr>
        <w:t>), which el</w:t>
      </w:r>
      <w:r w:rsidR="0083003E" w:rsidRPr="00522DCA">
        <w:rPr>
          <w:lang w:val="en-GB"/>
        </w:rPr>
        <w:t>aborate on the individual steps</w:t>
      </w:r>
      <w:r w:rsidRPr="00522DCA">
        <w:rPr>
          <w:lang w:val="en-GB"/>
        </w:rPr>
        <w:t xml:space="preserve"> (</w:t>
      </w:r>
      <w:r w:rsidRPr="00522DCA">
        <w:rPr>
          <w:rStyle w:val="Dokumentation"/>
          <w:szCs w:val="24"/>
          <w:lang w:val="en-GB"/>
        </w:rPr>
        <w:t>References</w:t>
      </w:r>
      <w:r w:rsidRPr="00522DCA">
        <w:rPr>
          <w:lang w:val="en-GB"/>
        </w:rPr>
        <w:t xml:space="preserve"> to these documents have been marked in </w:t>
      </w:r>
      <w:r w:rsidRPr="00522DCA">
        <w:rPr>
          <w:rStyle w:val="Dokumentation"/>
          <w:szCs w:val="24"/>
          <w:lang w:val="en-GB"/>
        </w:rPr>
        <w:t>green</w:t>
      </w:r>
      <w:r w:rsidRPr="00522DCA">
        <w:rPr>
          <w:lang w:val="en-GB"/>
        </w:rPr>
        <w:t xml:space="preserve"> in this user guide). In addition, a fifteen minute video tutorial can be found there, explaining the basic steps of transcribing with the </w:t>
      </w:r>
      <w:r w:rsidR="00C11634" w:rsidRPr="00522DCA">
        <w:rPr>
          <w:lang w:val="en-GB"/>
        </w:rPr>
        <w:t>Editor</w:t>
      </w:r>
      <w:r w:rsidRPr="00522DCA">
        <w:rPr>
          <w:lang w:val="en-GB"/>
        </w:rPr>
        <w:t>.</w:t>
      </w:r>
    </w:p>
    <w:p w14:paraId="611EF474" w14:textId="45A6EC50" w:rsidR="000959A2" w:rsidRPr="00522DCA" w:rsidRDefault="000959A2" w:rsidP="007F2DFE">
      <w:pPr>
        <w:pStyle w:val="berschrift2"/>
        <w:numPr>
          <w:ilvl w:val="0"/>
          <w:numId w:val="0"/>
        </w:numPr>
        <w:rPr>
          <w:lang w:val="en-GB"/>
        </w:rPr>
      </w:pPr>
      <w:bookmarkStart w:id="2" w:name="_Toc411261199"/>
      <w:r w:rsidRPr="00522DCA">
        <w:rPr>
          <w:lang w:val="en-GB"/>
        </w:rPr>
        <w:t>XML, EXMARaLDA and the Partitur-</w:t>
      </w:r>
      <w:r w:rsidR="00C11634" w:rsidRPr="00522DCA">
        <w:rPr>
          <w:lang w:val="en-GB"/>
        </w:rPr>
        <w:t>Editor</w:t>
      </w:r>
      <w:bookmarkEnd w:id="2"/>
    </w:p>
    <w:p w14:paraId="1913D55A" w14:textId="4B98D988" w:rsidR="000959A2" w:rsidRPr="00522DCA" w:rsidRDefault="00C11634" w:rsidP="00522DCA">
      <w:pPr>
        <w:pStyle w:val="Standard-BlockCharCharChar"/>
      </w:pPr>
      <w:r w:rsidRPr="00522DCA">
        <w:rPr>
          <w:lang w:val="en-GB"/>
        </w:rPr>
        <w:t>The Partitur-Editor is a tool for the input</w:t>
      </w:r>
      <w:r w:rsidR="000959A2" w:rsidRPr="00522DCA">
        <w:rPr>
          <w:lang w:val="en-GB"/>
        </w:rPr>
        <w:t xml:space="preserve"> and output</w:t>
      </w:r>
      <w:r w:rsidRPr="00522DCA">
        <w:rPr>
          <w:lang w:val="en-GB"/>
        </w:rPr>
        <w:t xml:space="preserve"> of</w:t>
      </w:r>
      <w:r w:rsidR="000959A2" w:rsidRPr="00522DCA">
        <w:rPr>
          <w:lang w:val="en-GB"/>
        </w:rPr>
        <w:t xml:space="preserve"> transcriptions. EXMARaLDA is an XML-based system for </w:t>
      </w:r>
      <w:r w:rsidRPr="00522DCA">
        <w:rPr>
          <w:lang w:val="en-GB"/>
        </w:rPr>
        <w:t xml:space="preserve">computer-assisted </w:t>
      </w:r>
      <w:r w:rsidR="000959A2" w:rsidRPr="00522DCA">
        <w:rPr>
          <w:lang w:val="en-GB"/>
        </w:rPr>
        <w:t>discourse transcription. It represents the foundation of the Special Research Centre on Multilingualism (SFB538) of the University</w:t>
      </w:r>
      <w:r w:rsidRPr="00522DCA">
        <w:rPr>
          <w:lang w:val="en-GB"/>
        </w:rPr>
        <w:t xml:space="preserve"> of Hamburg and their database </w:t>
      </w:r>
      <w:r w:rsidR="002A2455" w:rsidRPr="00522DCA">
        <w:rPr>
          <w:lang w:val="en-GB"/>
        </w:rPr>
        <w:t>“</w:t>
      </w:r>
      <w:r w:rsidR="000959A2" w:rsidRPr="00522DCA">
        <w:rPr>
          <w:lang w:val="en-GB"/>
        </w:rPr>
        <w:t>Multilingualism</w:t>
      </w:r>
      <w:r w:rsidR="00E6350C" w:rsidRPr="00522DCA">
        <w:rPr>
          <w:lang w:val="en-GB"/>
        </w:rPr>
        <w:t>“</w:t>
      </w:r>
      <w:r w:rsidR="000959A2" w:rsidRPr="00522DCA">
        <w:rPr>
          <w:lang w:val="en-GB"/>
        </w:rPr>
        <w:t xml:space="preserve">. It is not </w:t>
      </w:r>
      <w:r w:rsidR="0083003E" w:rsidRPr="00522DCA">
        <w:rPr>
          <w:lang w:val="en-GB"/>
        </w:rPr>
        <w:t>necessary</w:t>
      </w:r>
      <w:r w:rsidR="000959A2" w:rsidRPr="00522DCA">
        <w:rPr>
          <w:lang w:val="en-GB"/>
        </w:rPr>
        <w:t xml:space="preserve"> to continuously remember th</w:t>
      </w:r>
      <w:r w:rsidR="0083003E" w:rsidRPr="00522DCA">
        <w:rPr>
          <w:lang w:val="en-GB"/>
        </w:rPr>
        <w:t xml:space="preserve">ese connections when using the </w:t>
      </w:r>
      <w:r w:rsidRPr="00522DCA">
        <w:rPr>
          <w:lang w:val="en-GB"/>
        </w:rPr>
        <w:t>Editor</w:t>
      </w:r>
      <w:r w:rsidR="000959A2" w:rsidRPr="00522DCA">
        <w:rPr>
          <w:lang w:val="en-GB"/>
        </w:rPr>
        <w:t>, but it is certainly useful to bear them in mind. More specifically this means</w:t>
      </w:r>
      <w:r w:rsidR="000959A2" w:rsidRPr="00522DCA">
        <w:t>:</w:t>
      </w:r>
    </w:p>
    <w:p w14:paraId="15E91DE7" w14:textId="358B57F9" w:rsidR="000959A2" w:rsidRPr="00522DCA" w:rsidRDefault="000959A2" w:rsidP="00522DCA">
      <w:pPr>
        <w:pStyle w:val="Aufzhlung"/>
        <w:rPr>
          <w:lang w:val="en-GB"/>
        </w:rPr>
      </w:pPr>
      <w:r w:rsidRPr="00522DCA">
        <w:rPr>
          <w:lang w:val="en-GB"/>
        </w:rPr>
        <w:t>There are other option</w:t>
      </w:r>
      <w:r w:rsidR="00C11634" w:rsidRPr="00522DCA">
        <w:rPr>
          <w:lang w:val="en-GB"/>
        </w:rPr>
        <w:t>s to create and edit EXMARaLDA-t</w:t>
      </w:r>
      <w:r w:rsidRPr="00522DCA">
        <w:rPr>
          <w:lang w:val="en-GB"/>
        </w:rPr>
        <w:t>ranscriptions besides the Partitur-</w:t>
      </w:r>
      <w:r w:rsidR="00C11634" w:rsidRPr="00522DCA">
        <w:rPr>
          <w:lang w:val="en-GB"/>
        </w:rPr>
        <w:t>Editor</w:t>
      </w:r>
      <w:r w:rsidRPr="00522DCA">
        <w:rPr>
          <w:lang w:val="en-GB"/>
        </w:rPr>
        <w:t xml:space="preserve"> (i.e. with the help of the transcription tool</w:t>
      </w:r>
      <w:r w:rsidR="00C11634" w:rsidRPr="00522DCA">
        <w:rPr>
          <w:lang w:val="en-GB"/>
        </w:rPr>
        <w:t>s</w:t>
      </w:r>
      <w:r w:rsidRPr="00522DCA">
        <w:rPr>
          <w:lang w:val="en-GB"/>
        </w:rPr>
        <w:t xml:space="preserve"> Praat, ELAN or FOLKER, with any XML-</w:t>
      </w:r>
      <w:r w:rsidR="00C11634" w:rsidRPr="00522DCA">
        <w:rPr>
          <w:lang w:val="en-GB"/>
        </w:rPr>
        <w:t xml:space="preserve">Editor </w:t>
      </w:r>
      <w:r w:rsidR="00E6350C" w:rsidRPr="00522DCA">
        <w:rPr>
          <w:lang w:val="en-GB"/>
        </w:rPr>
        <w:t xml:space="preserve">as </w:t>
      </w:r>
      <w:r w:rsidR="00C11634" w:rsidRPr="00522DCA">
        <w:rPr>
          <w:lang w:val="en-GB"/>
        </w:rPr>
        <w:t xml:space="preserve">the </w:t>
      </w:r>
      <w:r w:rsidR="00007CB6" w:rsidRPr="00522DCA">
        <w:rPr>
          <w:lang w:val="en-GB"/>
        </w:rPr>
        <w:t>“</w:t>
      </w:r>
      <w:r w:rsidRPr="00522DCA">
        <w:rPr>
          <w:lang w:val="en-GB"/>
        </w:rPr>
        <w:t>Simple EXMARaLDA</w:t>
      </w:r>
      <w:r w:rsidR="00D217F8" w:rsidRPr="00522DCA">
        <w:rPr>
          <w:lang w:val="en-GB"/>
        </w:rPr>
        <w:t>”</w:t>
      </w:r>
      <w:r w:rsidR="00C11634" w:rsidRPr="00522DCA">
        <w:rPr>
          <w:lang w:val="en-GB"/>
        </w:rPr>
        <w:t xml:space="preserve"> </w:t>
      </w:r>
      <w:r w:rsidR="00E6350C" w:rsidRPr="00522DCA">
        <w:rPr>
          <w:lang w:val="en-GB"/>
        </w:rPr>
        <w:t xml:space="preserve">formatting </w:t>
      </w:r>
      <w:r w:rsidRPr="00522DCA">
        <w:rPr>
          <w:lang w:val="en-GB"/>
        </w:rPr>
        <w:t>method</w:t>
      </w:r>
      <w:r w:rsidR="00537B1E" w:rsidRPr="00522DCA">
        <w:rPr>
          <w:lang w:val="en-GB"/>
        </w:rPr>
        <w:t>,</w:t>
      </w:r>
      <w:r w:rsidRPr="00522DCA">
        <w:rPr>
          <w:lang w:val="en-GB"/>
        </w:rPr>
        <w:t xml:space="preserve"> in a conventional text </w:t>
      </w:r>
      <w:r w:rsidR="00C11634" w:rsidRPr="00522DCA">
        <w:rPr>
          <w:lang w:val="en-GB"/>
        </w:rPr>
        <w:t>editor</w:t>
      </w:r>
      <w:r w:rsidRPr="00522DCA">
        <w:rPr>
          <w:lang w:val="en-GB"/>
        </w:rPr>
        <w:t xml:space="preserve"> or word processing program).</w:t>
      </w:r>
    </w:p>
    <w:p w14:paraId="2B2CDA8C" w14:textId="447DE2D1" w:rsidR="000959A2" w:rsidRPr="00522DCA" w:rsidRDefault="000959A2" w:rsidP="00522DCA">
      <w:pPr>
        <w:pStyle w:val="Aufzhlung"/>
        <w:rPr>
          <w:lang w:val="en-GB"/>
        </w:rPr>
      </w:pPr>
      <w:r w:rsidRPr="00522DCA">
        <w:rPr>
          <w:lang w:val="en-GB"/>
        </w:rPr>
        <w:t xml:space="preserve">The main purpose of the </w:t>
      </w:r>
      <w:r w:rsidR="00C11634" w:rsidRPr="00522DCA">
        <w:rPr>
          <w:lang w:val="en-GB"/>
        </w:rPr>
        <w:t>Editor</w:t>
      </w:r>
      <w:r w:rsidRPr="00522DCA">
        <w:rPr>
          <w:lang w:val="en-GB"/>
        </w:rPr>
        <w:t xml:space="preserve"> is not, to supply a tool that creates </w:t>
      </w:r>
      <w:r w:rsidR="00615CCC" w:rsidRPr="00522DCA">
        <w:rPr>
          <w:lang w:val="en-GB"/>
        </w:rPr>
        <w:t>“</w:t>
      </w:r>
      <w:r w:rsidRPr="00522DCA">
        <w:rPr>
          <w:lang w:val="en-GB"/>
        </w:rPr>
        <w:t xml:space="preserve">pretty” musical scores, but to create transcription data in a form that can further be used in computer-aided processing (especially in computer-aided searching). Nonetheless, musical score input and </w:t>
      </w:r>
      <w:r w:rsidR="00C11634" w:rsidRPr="00522DCA">
        <w:rPr>
          <w:lang w:val="en-GB"/>
        </w:rPr>
        <w:t>output can be created with the Editor</w:t>
      </w:r>
      <w:r w:rsidRPr="00522DCA">
        <w:rPr>
          <w:lang w:val="en-GB"/>
        </w:rPr>
        <w:t>.</w:t>
      </w:r>
    </w:p>
    <w:p w14:paraId="06843E5F" w14:textId="6CDADBF5" w:rsidR="00007CB6" w:rsidRPr="00522DCA" w:rsidRDefault="000959A2" w:rsidP="00522DCA">
      <w:pPr>
        <w:pStyle w:val="Aufzhlung"/>
        <w:rPr>
          <w:lang w:val="en-GB"/>
        </w:rPr>
      </w:pPr>
      <w:r w:rsidRPr="00522DCA">
        <w:rPr>
          <w:lang w:val="en-GB"/>
        </w:rPr>
        <w:t xml:space="preserve">As an XML-based system, EXMARaLDA makes use of the concept of separating the logical and graphical structure of a date. EXMARaLDA transcriptions, thus, </w:t>
      </w:r>
      <w:r w:rsidR="00007CB6" w:rsidRPr="00522DCA">
        <w:rPr>
          <w:lang w:val="en-GB"/>
        </w:rPr>
        <w:t>“</w:t>
      </w:r>
      <w:r w:rsidRPr="00522DCA">
        <w:rPr>
          <w:lang w:val="en-GB"/>
        </w:rPr>
        <w:t>are not</w:t>
      </w:r>
      <w:r w:rsidR="00D217F8" w:rsidRPr="00522DCA">
        <w:rPr>
          <w:lang w:val="en-GB"/>
        </w:rPr>
        <w:t>”</w:t>
      </w:r>
      <w:r w:rsidR="00007CB6" w:rsidRPr="00522DCA">
        <w:rPr>
          <w:lang w:val="en-GB"/>
        </w:rPr>
        <w:t xml:space="preserve"> </w:t>
      </w:r>
      <w:r w:rsidRPr="00522DCA">
        <w:rPr>
          <w:lang w:val="en-GB"/>
        </w:rPr>
        <w:t xml:space="preserve">musical scores and do not </w:t>
      </w:r>
      <w:r w:rsidR="00D217F8" w:rsidRPr="00522DCA">
        <w:rPr>
          <w:lang w:val="en-GB"/>
        </w:rPr>
        <w:t>“</w:t>
      </w:r>
      <w:r w:rsidRPr="00522DCA">
        <w:rPr>
          <w:lang w:val="en-GB"/>
        </w:rPr>
        <w:t>consist</w:t>
      </w:r>
      <w:r w:rsidR="00D217F8" w:rsidRPr="00522DCA">
        <w:rPr>
          <w:lang w:val="en-GB"/>
        </w:rPr>
        <w:t>”</w:t>
      </w:r>
      <w:r w:rsidRPr="00522DCA">
        <w:rPr>
          <w:lang w:val="en-GB"/>
        </w:rPr>
        <w:t xml:space="preserve"> of tiers – these are only elements, which have use in reference to the graphical display of EXMARaLDA transcriptions on screen or on paper. EXMARaLDA is only familiar with elements that relate to the logical structures of </w:t>
      </w:r>
      <w:r w:rsidR="00007CB6" w:rsidRPr="00522DCA">
        <w:rPr>
          <w:lang w:val="en-GB"/>
        </w:rPr>
        <w:t xml:space="preserve">the </w:t>
      </w:r>
      <w:r w:rsidRPr="00522DCA">
        <w:rPr>
          <w:lang w:val="en-GB"/>
        </w:rPr>
        <w:t xml:space="preserve">transcriptions, such as </w:t>
      </w:r>
      <w:r w:rsidR="00007CB6" w:rsidRPr="00522DCA">
        <w:rPr>
          <w:lang w:val="en-GB"/>
        </w:rPr>
        <w:t>“</w:t>
      </w:r>
      <w:r w:rsidRPr="00522DCA">
        <w:rPr>
          <w:lang w:val="en-GB"/>
        </w:rPr>
        <w:t>events</w:t>
      </w:r>
      <w:r w:rsidR="00E6350C" w:rsidRPr="00522DCA">
        <w:rPr>
          <w:lang w:val="en-GB"/>
        </w:rPr>
        <w:t>“</w:t>
      </w:r>
      <w:r w:rsidRPr="00522DCA">
        <w:rPr>
          <w:lang w:val="en-GB"/>
        </w:rPr>
        <w:t xml:space="preserve">, </w:t>
      </w:r>
      <w:r w:rsidR="00007CB6" w:rsidRPr="00522DCA">
        <w:rPr>
          <w:lang w:val="en-GB"/>
        </w:rPr>
        <w:t>“</w:t>
      </w:r>
      <w:r w:rsidRPr="00522DCA">
        <w:rPr>
          <w:lang w:val="en-GB"/>
        </w:rPr>
        <w:t>time intervals</w:t>
      </w:r>
      <w:r w:rsidR="00E6350C" w:rsidRPr="00522DCA">
        <w:rPr>
          <w:lang w:val="en-GB"/>
        </w:rPr>
        <w:t>“</w:t>
      </w:r>
      <w:r w:rsidRPr="00522DCA">
        <w:rPr>
          <w:lang w:val="en-GB"/>
        </w:rPr>
        <w:t xml:space="preserve">, </w:t>
      </w:r>
      <w:r w:rsidR="00007CB6" w:rsidRPr="00522DCA">
        <w:rPr>
          <w:lang w:val="en-GB"/>
        </w:rPr>
        <w:t>“</w:t>
      </w:r>
      <w:r w:rsidRPr="00522DCA">
        <w:rPr>
          <w:lang w:val="en-GB"/>
        </w:rPr>
        <w:t>speakers</w:t>
      </w:r>
      <w:r w:rsidR="00E6350C" w:rsidRPr="00522DCA">
        <w:rPr>
          <w:lang w:val="en-GB"/>
        </w:rPr>
        <w:t>“</w:t>
      </w:r>
      <w:r w:rsidRPr="00522DCA">
        <w:rPr>
          <w:lang w:val="en-GB"/>
        </w:rPr>
        <w:t xml:space="preserve"> etc. Thus, you can find all of these elements in the user manual of the Partitur-</w:t>
      </w:r>
      <w:r w:rsidR="00C11634" w:rsidRPr="00522DCA">
        <w:rPr>
          <w:lang w:val="en-GB"/>
        </w:rPr>
        <w:t>Editor</w:t>
      </w:r>
      <w:r w:rsidRPr="00522DCA">
        <w:rPr>
          <w:lang w:val="en-GB"/>
        </w:rPr>
        <w:t>.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w:t>
      </w:r>
      <w:r w:rsidR="00C11634" w:rsidRPr="00522DCA">
        <w:rPr>
          <w:lang w:val="en-GB"/>
        </w:rPr>
        <w:t>Editor</w:t>
      </w:r>
      <w:r w:rsidRPr="00522DCA">
        <w:rPr>
          <w:lang w:val="en-GB"/>
        </w:rPr>
        <w:t xml:space="preserve"> is not really a </w:t>
      </w:r>
      <w:r w:rsidR="00D217F8" w:rsidRPr="00522DCA">
        <w:rPr>
          <w:lang w:val="en-GB"/>
        </w:rPr>
        <w:t>“</w:t>
      </w:r>
      <w:r w:rsidRPr="00522DCA">
        <w:rPr>
          <w:lang w:val="en-GB"/>
        </w:rPr>
        <w:t>What you see is what you get</w:t>
      </w:r>
      <w:r w:rsidR="00D217F8" w:rsidRPr="00522DCA">
        <w:rPr>
          <w:lang w:val="en-GB"/>
        </w:rPr>
        <w:t>”</w:t>
      </w:r>
      <w:r w:rsidR="00007CB6" w:rsidRPr="00522DCA">
        <w:rPr>
          <w:lang w:val="en-GB"/>
        </w:rPr>
        <w:t>-kind-of-</w:t>
      </w:r>
      <w:r w:rsidRPr="00522DCA">
        <w:rPr>
          <w:lang w:val="en-GB"/>
        </w:rPr>
        <w:t>instrument. When using the Partitur-</w:t>
      </w:r>
      <w:r w:rsidR="00C11634" w:rsidRPr="00522DCA">
        <w:rPr>
          <w:lang w:val="en-GB"/>
        </w:rPr>
        <w:t>Editor</w:t>
      </w:r>
      <w:r w:rsidR="00007CB6" w:rsidRPr="00522DCA">
        <w:rPr>
          <w:lang w:val="en-GB"/>
        </w:rPr>
        <w:t xml:space="preserve"> it is therefore </w:t>
      </w:r>
      <w:r w:rsidRPr="00522DCA">
        <w:rPr>
          <w:lang w:val="en-GB"/>
        </w:rPr>
        <w:t>helpful to keep the logical structure behind it in mind, and not only its graphical appearance.</w:t>
      </w:r>
    </w:p>
    <w:p w14:paraId="7C84080D" w14:textId="1A596DAC" w:rsidR="000959A2" w:rsidRPr="00522DCA" w:rsidRDefault="000959A2" w:rsidP="00522DCA">
      <w:pPr>
        <w:pStyle w:val="Aufzhlung"/>
        <w:rPr>
          <w:lang w:val="en-GB"/>
        </w:rPr>
      </w:pPr>
      <w:r w:rsidRPr="00522DCA">
        <w:rPr>
          <w:lang w:val="en-GB"/>
        </w:rPr>
        <w:t>In a nutshell: You do not need to be an expert in the field of text technology to create transcriptions in the Partitur-</w:t>
      </w:r>
      <w:r w:rsidR="00C11634" w:rsidRPr="00522DCA">
        <w:rPr>
          <w:lang w:val="en-GB"/>
        </w:rPr>
        <w:t>Editor</w:t>
      </w:r>
      <w:r w:rsidRPr="00522DCA">
        <w:rPr>
          <w:lang w:val="en-GB"/>
        </w:rPr>
        <w:t xml:space="preserve">, but a general understanding of the EXMARaLDA concept could prove itself as helpful. Due to the fact that this user manual does not focus on the concepts of EXMARaLDA, kindly note the following publications: </w:t>
      </w:r>
    </w:p>
    <w:p w14:paraId="7035CCC3" w14:textId="77777777" w:rsidR="000959A2" w:rsidRPr="00522DCA" w:rsidRDefault="000959A2" w:rsidP="004D620B">
      <w:pPr>
        <w:pStyle w:val="Standard-BlockCharCharChar"/>
        <w:rPr>
          <w:szCs w:val="24"/>
          <w:lang w:val="en-GB"/>
        </w:rPr>
      </w:pPr>
    </w:p>
    <w:p w14:paraId="5AFD405C" w14:textId="25665B14" w:rsidR="000959A2" w:rsidRPr="00B16F25" w:rsidRDefault="000959A2" w:rsidP="004D620B">
      <w:pPr>
        <w:pStyle w:val="Literaturliste"/>
        <w:spacing w:line="240" w:lineRule="auto"/>
        <w:rPr>
          <w:szCs w:val="24"/>
        </w:rPr>
      </w:pPr>
      <w:r w:rsidRPr="00522DCA">
        <w:rPr>
          <w:szCs w:val="24"/>
        </w:rPr>
        <w:t xml:space="preserve">Schmidt, Thomas (2002a): </w:t>
      </w:r>
      <w:r w:rsidRPr="00522DCA">
        <w:rPr>
          <w:iCs/>
          <w:szCs w:val="24"/>
        </w:rPr>
        <w:t>EXMARaLDA – ein System zur Diskurstranskription auf dem Computer.</w:t>
      </w:r>
      <w:r w:rsidRPr="00522DCA">
        <w:rPr>
          <w:szCs w:val="24"/>
        </w:rPr>
        <w:t xml:space="preserve"> </w:t>
      </w:r>
      <w:r w:rsidRPr="00B16F25">
        <w:rPr>
          <w:szCs w:val="24"/>
        </w:rPr>
        <w:t xml:space="preserve">In: </w:t>
      </w:r>
      <w:r w:rsidRPr="00B16F25">
        <w:rPr>
          <w:i/>
          <w:szCs w:val="24"/>
        </w:rPr>
        <w:t>Arbeiten zur Mehrsprachigkeit</w:t>
      </w:r>
      <w:r w:rsidRPr="00B16F25">
        <w:rPr>
          <w:szCs w:val="24"/>
        </w:rPr>
        <w:t xml:space="preserve"> (Working Papers in </w:t>
      </w:r>
      <w:proofErr w:type="spellStart"/>
      <w:r w:rsidRPr="00B16F25">
        <w:rPr>
          <w:szCs w:val="24"/>
        </w:rPr>
        <w:t>Multilingualism</w:t>
      </w:r>
      <w:proofErr w:type="spellEnd"/>
      <w:r w:rsidRPr="00B16F25">
        <w:rPr>
          <w:szCs w:val="24"/>
        </w:rPr>
        <w:t>), Serie</w:t>
      </w:r>
      <w:r w:rsidR="00D67931" w:rsidRPr="00B16F25">
        <w:rPr>
          <w:szCs w:val="24"/>
        </w:rPr>
        <w:t>s</w:t>
      </w:r>
      <w:r w:rsidRPr="00B16F25">
        <w:rPr>
          <w:szCs w:val="24"/>
        </w:rPr>
        <w:t xml:space="preserve"> B (34). Hamburg.</w:t>
      </w:r>
    </w:p>
    <w:p w14:paraId="409AFC70" w14:textId="13C4E1D5" w:rsidR="000959A2" w:rsidRPr="00B16F25" w:rsidRDefault="000959A2" w:rsidP="004D620B">
      <w:pPr>
        <w:pStyle w:val="Literaturliste"/>
        <w:spacing w:line="240" w:lineRule="auto"/>
        <w:rPr>
          <w:szCs w:val="24"/>
        </w:rPr>
      </w:pPr>
      <w:r w:rsidRPr="00B16F25">
        <w:rPr>
          <w:szCs w:val="24"/>
        </w:rPr>
        <w:t xml:space="preserve">Schmidt, Thomas (2002b): </w:t>
      </w:r>
      <w:r w:rsidRPr="00B16F25">
        <w:rPr>
          <w:iCs/>
          <w:szCs w:val="24"/>
        </w:rPr>
        <w:t>Gesprächstranskription auf dem Computer – das System EXMARaLDA.</w:t>
      </w:r>
      <w:r w:rsidRPr="00B16F25">
        <w:rPr>
          <w:szCs w:val="24"/>
        </w:rPr>
        <w:t xml:space="preserve"> In: </w:t>
      </w:r>
      <w:r w:rsidRPr="00B16F25">
        <w:rPr>
          <w:i/>
          <w:szCs w:val="24"/>
        </w:rPr>
        <w:t>Gesprächsforschung</w:t>
      </w:r>
      <w:r w:rsidRPr="00B16F25">
        <w:rPr>
          <w:szCs w:val="24"/>
        </w:rPr>
        <w:t xml:space="preserve"> (Online-Zeitschrift zur verbalen Interaktion</w:t>
      </w:r>
      <w:r w:rsidR="00D67931" w:rsidRPr="00B16F25">
        <w:rPr>
          <w:szCs w:val="24"/>
        </w:rPr>
        <w:t xml:space="preserve">, [Online </w:t>
      </w:r>
      <w:proofErr w:type="spellStart"/>
      <w:r w:rsidR="00D67931" w:rsidRPr="00B16F25">
        <w:rPr>
          <w:szCs w:val="24"/>
        </w:rPr>
        <w:t>journal</w:t>
      </w:r>
      <w:proofErr w:type="spellEnd"/>
      <w:r w:rsidR="00D67931" w:rsidRPr="00B16F25">
        <w:rPr>
          <w:szCs w:val="24"/>
        </w:rPr>
        <w:t xml:space="preserve"> </w:t>
      </w:r>
      <w:proofErr w:type="spellStart"/>
      <w:r w:rsidR="00D67931" w:rsidRPr="00B16F25">
        <w:rPr>
          <w:szCs w:val="24"/>
        </w:rPr>
        <w:t>about</w:t>
      </w:r>
      <w:proofErr w:type="spellEnd"/>
      <w:r w:rsidR="00D67931" w:rsidRPr="00B16F25">
        <w:rPr>
          <w:szCs w:val="24"/>
        </w:rPr>
        <w:t xml:space="preserve"> verbal </w:t>
      </w:r>
      <w:proofErr w:type="spellStart"/>
      <w:r w:rsidR="00D67931" w:rsidRPr="00B16F25">
        <w:rPr>
          <w:szCs w:val="24"/>
        </w:rPr>
        <w:t>interaction</w:t>
      </w:r>
      <w:proofErr w:type="spellEnd"/>
      <w:r w:rsidR="00D67931" w:rsidRPr="00B16F25">
        <w:rPr>
          <w:szCs w:val="24"/>
        </w:rPr>
        <w:t>]</w:t>
      </w:r>
      <w:r w:rsidRPr="00B16F25">
        <w:rPr>
          <w:szCs w:val="24"/>
        </w:rPr>
        <w:t>) 3, 1-23.</w:t>
      </w:r>
    </w:p>
    <w:p w14:paraId="14D32790" w14:textId="198126CC" w:rsidR="000959A2" w:rsidRPr="00B16F25" w:rsidRDefault="000959A2" w:rsidP="004D620B">
      <w:pPr>
        <w:pStyle w:val="Literaturliste"/>
        <w:spacing w:line="240" w:lineRule="auto"/>
        <w:rPr>
          <w:szCs w:val="24"/>
        </w:rPr>
      </w:pPr>
      <w:r w:rsidRPr="00522DCA">
        <w:rPr>
          <w:szCs w:val="24"/>
          <w:lang w:val="en-GB"/>
        </w:rPr>
        <w:t xml:space="preserve">Schmidt, Thomas (2003): </w:t>
      </w:r>
      <w:r w:rsidRPr="00522DCA">
        <w:rPr>
          <w:iCs/>
          <w:szCs w:val="24"/>
          <w:lang w:val="en-GB"/>
        </w:rPr>
        <w:t>Visualising Linguistic Annotation as Interlinear Text.</w:t>
      </w:r>
      <w:r w:rsidRPr="00522DCA">
        <w:rPr>
          <w:szCs w:val="24"/>
          <w:lang w:val="en-GB"/>
        </w:rPr>
        <w:t xml:space="preserve"> </w:t>
      </w:r>
      <w:r w:rsidRPr="00B16F25">
        <w:rPr>
          <w:szCs w:val="24"/>
        </w:rPr>
        <w:t xml:space="preserve">In: </w:t>
      </w:r>
      <w:r w:rsidRPr="00B16F25">
        <w:rPr>
          <w:i/>
          <w:szCs w:val="24"/>
        </w:rPr>
        <w:t>Arbeiten zur Mehrsprachigkeit</w:t>
      </w:r>
      <w:r w:rsidR="00D67931" w:rsidRPr="00B16F25">
        <w:rPr>
          <w:i/>
          <w:szCs w:val="24"/>
        </w:rPr>
        <w:t xml:space="preserve"> </w:t>
      </w:r>
      <w:r w:rsidR="00D67931" w:rsidRPr="00B16F25">
        <w:rPr>
          <w:szCs w:val="24"/>
        </w:rPr>
        <w:t xml:space="preserve">(Working Papers in </w:t>
      </w:r>
      <w:proofErr w:type="spellStart"/>
      <w:r w:rsidR="00D67931" w:rsidRPr="00B16F25">
        <w:rPr>
          <w:szCs w:val="24"/>
        </w:rPr>
        <w:t>Multilingualism</w:t>
      </w:r>
      <w:proofErr w:type="spellEnd"/>
      <w:r w:rsidR="00D67931" w:rsidRPr="00B16F25">
        <w:rPr>
          <w:szCs w:val="24"/>
        </w:rPr>
        <w:t>)</w:t>
      </w:r>
      <w:r w:rsidRPr="00B16F25">
        <w:rPr>
          <w:szCs w:val="24"/>
        </w:rPr>
        <w:t>, Serie</w:t>
      </w:r>
      <w:r w:rsidR="00D67931" w:rsidRPr="00B16F25">
        <w:rPr>
          <w:szCs w:val="24"/>
        </w:rPr>
        <w:t>s</w:t>
      </w:r>
      <w:r w:rsidRPr="00B16F25">
        <w:rPr>
          <w:szCs w:val="24"/>
        </w:rPr>
        <w:t xml:space="preserve"> B (46). Hamburg. </w:t>
      </w:r>
    </w:p>
    <w:p w14:paraId="03A16EBF" w14:textId="26BD4504" w:rsidR="000959A2" w:rsidRPr="00B16F25" w:rsidRDefault="000959A2" w:rsidP="004D620B">
      <w:pPr>
        <w:pStyle w:val="Literaturliste"/>
        <w:spacing w:line="240" w:lineRule="auto"/>
        <w:rPr>
          <w:szCs w:val="24"/>
        </w:rPr>
      </w:pPr>
      <w:r w:rsidRPr="00B16F25">
        <w:rPr>
          <w:szCs w:val="24"/>
        </w:rPr>
        <w:t xml:space="preserve">Schmidt, Thomas (2005): </w:t>
      </w:r>
      <w:r w:rsidRPr="00B16F25">
        <w:rPr>
          <w:i/>
          <w:szCs w:val="24"/>
        </w:rPr>
        <w:t>Computergestützte Transkription – Modellierung und Visualisierung gesprochener Sprache mit texttechnologischen Mitteln</w:t>
      </w:r>
      <w:r w:rsidR="00D217F8" w:rsidRPr="00B16F25">
        <w:rPr>
          <w:szCs w:val="24"/>
        </w:rPr>
        <w:t xml:space="preserve">. </w:t>
      </w:r>
      <w:r w:rsidR="00D67931" w:rsidRPr="00B16F25">
        <w:rPr>
          <w:szCs w:val="24"/>
        </w:rPr>
        <w:t xml:space="preserve">[Series: </w:t>
      </w:r>
      <w:r w:rsidR="00335746" w:rsidRPr="00B16F25">
        <w:rPr>
          <w:szCs w:val="24"/>
        </w:rPr>
        <w:t>“</w:t>
      </w:r>
      <w:r w:rsidR="00D67931" w:rsidRPr="00B16F25">
        <w:rPr>
          <w:szCs w:val="24"/>
        </w:rPr>
        <w:t>Sprache, Sprechen, Computer</w:t>
      </w:r>
      <w:r w:rsidR="00335746" w:rsidRPr="00B16F25">
        <w:rPr>
          <w:szCs w:val="24"/>
        </w:rPr>
        <w:t>“</w:t>
      </w:r>
      <w:r w:rsidR="00D217F8" w:rsidRPr="00B16F25">
        <w:rPr>
          <w:szCs w:val="24"/>
        </w:rPr>
        <w:t>; 7</w:t>
      </w:r>
      <w:r w:rsidR="00D67931" w:rsidRPr="00B16F25">
        <w:rPr>
          <w:szCs w:val="24"/>
        </w:rPr>
        <w:t>]</w:t>
      </w:r>
      <w:r w:rsidR="00D217F8" w:rsidRPr="00B16F25">
        <w:rPr>
          <w:szCs w:val="24"/>
        </w:rPr>
        <w:t>). Frankfurt/</w:t>
      </w:r>
      <w:r w:rsidRPr="00B16F25">
        <w:rPr>
          <w:szCs w:val="24"/>
        </w:rPr>
        <w:t>M</w:t>
      </w:r>
      <w:r w:rsidR="00D217F8" w:rsidRPr="00B16F25">
        <w:rPr>
          <w:szCs w:val="24"/>
        </w:rPr>
        <w:t>ain</w:t>
      </w:r>
      <w:r w:rsidRPr="00B16F25">
        <w:rPr>
          <w:szCs w:val="24"/>
        </w:rPr>
        <w:t>.</w:t>
      </w:r>
    </w:p>
    <w:p w14:paraId="63224809" w14:textId="4E68CCC8" w:rsidR="000959A2" w:rsidRPr="00B16F25" w:rsidRDefault="000959A2" w:rsidP="004D620B">
      <w:pPr>
        <w:pStyle w:val="Literaturliste"/>
        <w:spacing w:line="240" w:lineRule="auto"/>
        <w:rPr>
          <w:szCs w:val="24"/>
        </w:rPr>
      </w:pPr>
      <w:r w:rsidRPr="00B16F25">
        <w:rPr>
          <w:szCs w:val="24"/>
        </w:rPr>
        <w:t xml:space="preserve">Schmidt, Thomas / Wörner, Kai (2005): Erstellen und Analysieren von Gesprächskorpora mit EXMARaLDA. In: </w:t>
      </w:r>
      <w:r w:rsidRPr="00B16F25">
        <w:rPr>
          <w:i/>
          <w:szCs w:val="24"/>
        </w:rPr>
        <w:t>Gesprächsforschung</w:t>
      </w:r>
      <w:r w:rsidRPr="00B16F25">
        <w:rPr>
          <w:szCs w:val="24"/>
        </w:rPr>
        <w:t xml:space="preserve"> </w:t>
      </w:r>
      <w:r w:rsidR="00D67931" w:rsidRPr="00B16F25">
        <w:rPr>
          <w:szCs w:val="24"/>
        </w:rPr>
        <w:t xml:space="preserve">(Online-Zeitschrift zur verbalen Interaktion, [Online </w:t>
      </w:r>
      <w:proofErr w:type="spellStart"/>
      <w:r w:rsidR="00D67931" w:rsidRPr="00B16F25">
        <w:rPr>
          <w:szCs w:val="24"/>
        </w:rPr>
        <w:t>journal</w:t>
      </w:r>
      <w:proofErr w:type="spellEnd"/>
      <w:r w:rsidR="00D67931" w:rsidRPr="00B16F25">
        <w:rPr>
          <w:szCs w:val="24"/>
        </w:rPr>
        <w:t xml:space="preserve"> </w:t>
      </w:r>
      <w:proofErr w:type="spellStart"/>
      <w:r w:rsidR="00D67931" w:rsidRPr="00B16F25">
        <w:rPr>
          <w:szCs w:val="24"/>
        </w:rPr>
        <w:t>about</w:t>
      </w:r>
      <w:proofErr w:type="spellEnd"/>
      <w:r w:rsidR="00D67931" w:rsidRPr="00B16F25">
        <w:rPr>
          <w:szCs w:val="24"/>
        </w:rPr>
        <w:t xml:space="preserve"> verbal </w:t>
      </w:r>
      <w:proofErr w:type="spellStart"/>
      <w:r w:rsidR="00D67931" w:rsidRPr="00B16F25">
        <w:rPr>
          <w:szCs w:val="24"/>
        </w:rPr>
        <w:t>interaction</w:t>
      </w:r>
      <w:proofErr w:type="spellEnd"/>
      <w:r w:rsidR="00D67931" w:rsidRPr="00B16F25">
        <w:rPr>
          <w:szCs w:val="24"/>
        </w:rPr>
        <w:t>)</w:t>
      </w:r>
      <w:r w:rsidRPr="00B16F25">
        <w:rPr>
          <w:szCs w:val="24"/>
        </w:rPr>
        <w:t xml:space="preserve"> 6, 171-195. </w:t>
      </w:r>
    </w:p>
    <w:p w14:paraId="6C675E98" w14:textId="0318746F" w:rsidR="000959A2" w:rsidRPr="00522DCA" w:rsidRDefault="000959A2" w:rsidP="00D67931">
      <w:pPr>
        <w:pStyle w:val="Literaturliste"/>
        <w:spacing w:line="240" w:lineRule="auto"/>
        <w:rPr>
          <w:szCs w:val="24"/>
          <w:lang w:val="en-GB"/>
        </w:rPr>
      </w:pPr>
      <w:r w:rsidRPr="00522DCA">
        <w:rPr>
          <w:szCs w:val="24"/>
          <w:lang w:val="en-GB"/>
        </w:rPr>
        <w:t xml:space="preserve">Schmidt, Thomas (2009): Creating and Working with Spoken Language Corpora in EXMARaLDA. In: </w:t>
      </w:r>
      <w:proofErr w:type="spellStart"/>
      <w:r w:rsidRPr="00522DCA">
        <w:rPr>
          <w:szCs w:val="24"/>
          <w:lang w:val="en-GB"/>
        </w:rPr>
        <w:t>Lyding</w:t>
      </w:r>
      <w:proofErr w:type="spellEnd"/>
      <w:r w:rsidRPr="00522DCA">
        <w:rPr>
          <w:szCs w:val="24"/>
          <w:lang w:val="en-GB"/>
        </w:rPr>
        <w:t xml:space="preserve">, </w:t>
      </w:r>
      <w:proofErr w:type="spellStart"/>
      <w:r w:rsidRPr="00522DCA">
        <w:rPr>
          <w:szCs w:val="24"/>
          <w:lang w:val="en-GB"/>
        </w:rPr>
        <w:t>Verena</w:t>
      </w:r>
      <w:proofErr w:type="spellEnd"/>
      <w:r w:rsidRPr="00522DCA">
        <w:rPr>
          <w:szCs w:val="24"/>
          <w:lang w:val="en-GB"/>
        </w:rPr>
        <w:t xml:space="preserve"> (ed.): </w:t>
      </w:r>
      <w:r w:rsidRPr="00522DCA">
        <w:rPr>
          <w:i/>
          <w:szCs w:val="24"/>
          <w:lang w:val="en-GB"/>
        </w:rPr>
        <w:t>LULCL II: Lesser Used Languages &amp; Computer Linguistics II</w:t>
      </w:r>
      <w:r w:rsidR="00D67931" w:rsidRPr="00522DCA">
        <w:rPr>
          <w:szCs w:val="24"/>
          <w:lang w:val="en-GB"/>
        </w:rPr>
        <w:t>.</w:t>
      </w:r>
    </w:p>
    <w:p w14:paraId="54A4DDAF" w14:textId="2391F44C" w:rsidR="000959A2" w:rsidRPr="00522DCA" w:rsidRDefault="00B0162A" w:rsidP="007F2DFE">
      <w:pPr>
        <w:pStyle w:val="berschrift2"/>
        <w:numPr>
          <w:ilvl w:val="0"/>
          <w:numId w:val="0"/>
        </w:numPr>
        <w:suppressAutoHyphens w:val="0"/>
        <w:spacing w:before="240" w:line="240" w:lineRule="auto"/>
        <w:rPr>
          <w:kern w:val="0"/>
          <w:lang w:val="en-GB" w:eastAsia="de-DE" w:bidi="ar-SA"/>
        </w:rPr>
      </w:pPr>
      <w:bookmarkStart w:id="3" w:name="_Toc411261200"/>
      <w:r w:rsidRPr="00522DCA">
        <w:rPr>
          <w:kern w:val="0"/>
          <w:lang w:val="en-GB" w:eastAsia="de-DE" w:bidi="ar-SA"/>
        </w:rPr>
        <w:t>“</w:t>
      </w:r>
      <w:r w:rsidR="000959A2" w:rsidRPr="00522DCA">
        <w:rPr>
          <w:kern w:val="0"/>
          <w:lang w:val="en-GB" w:eastAsia="de-DE" w:bidi="ar-SA"/>
        </w:rPr>
        <w:t>Words of Caution</w:t>
      </w:r>
      <w:r w:rsidR="00D217F8" w:rsidRPr="00522DCA">
        <w:rPr>
          <w:kern w:val="0"/>
          <w:lang w:val="en-GB" w:eastAsia="de-DE" w:bidi="ar-SA"/>
        </w:rPr>
        <w:t>”</w:t>
      </w:r>
      <w:bookmarkEnd w:id="3"/>
    </w:p>
    <w:p w14:paraId="53D97524" w14:textId="77777777" w:rsidR="000959A2" w:rsidRPr="00522DCA" w:rsidRDefault="000959A2" w:rsidP="00522DCA">
      <w:pPr>
        <w:pStyle w:val="Standard-BlockCharCharChar"/>
        <w:rPr>
          <w:lang w:val="en-GB"/>
        </w:rPr>
      </w:pPr>
      <w:r w:rsidRPr="00522DCA">
        <w:rPr>
          <w:lang w:val="en-GB"/>
        </w:rPr>
        <w:t>As an additional preliminary remark, and in order to avoid misunderstandings, we would like to bring three important circumstances to your attention:</w:t>
      </w:r>
    </w:p>
    <w:p w14:paraId="5092DE05" w14:textId="3F66735A" w:rsidR="000959A2" w:rsidRPr="00522DCA" w:rsidRDefault="000959A2" w:rsidP="00522DCA">
      <w:pPr>
        <w:pStyle w:val="ZwischenberschriftManual"/>
      </w:pPr>
      <w:r w:rsidRPr="00522DCA">
        <w:t xml:space="preserve">EXMARaLDA is a </w:t>
      </w:r>
      <w:r w:rsidR="00B0162A" w:rsidRPr="00522DCA">
        <w:t>“</w:t>
      </w:r>
      <w:r w:rsidRPr="00522DCA">
        <w:t>Work in Progress</w:t>
      </w:r>
      <w:r w:rsidR="00E6350C" w:rsidRPr="00522DCA">
        <w:t>“</w:t>
      </w:r>
    </w:p>
    <w:p w14:paraId="2D5C3C96" w14:textId="772F4956" w:rsidR="000959A2" w:rsidRPr="00522DCA" w:rsidRDefault="000959A2" w:rsidP="009C0644">
      <w:pPr>
        <w:pStyle w:val="Standard-BlockCharCharChar"/>
        <w:rPr>
          <w:szCs w:val="24"/>
          <w:lang w:val="en-GB"/>
        </w:rPr>
      </w:pPr>
      <w:r w:rsidRPr="00522DCA">
        <w:rPr>
          <w:szCs w:val="24"/>
          <w:lang w:val="en-GB"/>
        </w:rPr>
        <w:t>After more than ten years of development of the Partitur-</w:t>
      </w:r>
      <w:r w:rsidR="00C11634" w:rsidRPr="00522DCA">
        <w:rPr>
          <w:szCs w:val="24"/>
          <w:lang w:val="en-GB"/>
        </w:rPr>
        <w:t>Editor</w:t>
      </w:r>
      <w:r w:rsidRPr="00522DCA">
        <w:rPr>
          <w:szCs w:val="24"/>
          <w:lang w:val="en-GB"/>
        </w:rPr>
        <w:t xml:space="preserve">,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522DCA">
        <w:rPr>
          <w:rStyle w:val="Menufunction"/>
          <w:kern w:val="0"/>
          <w:lang w:val="en-GB" w:eastAsia="de-DE" w:bidi="ar-SA"/>
        </w:rPr>
        <w:t xml:space="preserve">Help &gt; </w:t>
      </w:r>
      <w:proofErr w:type="gramStart"/>
      <w:r w:rsidRPr="00522DCA">
        <w:rPr>
          <w:rStyle w:val="Menufunction"/>
          <w:kern w:val="0"/>
          <w:lang w:val="en-GB" w:eastAsia="de-DE" w:bidi="ar-SA"/>
        </w:rPr>
        <w:t>About</w:t>
      </w:r>
      <w:proofErr w:type="gramEnd"/>
      <w:r w:rsidRPr="00522DCA">
        <w:rPr>
          <w:rStyle w:val="Menufunction"/>
          <w:kern w:val="0"/>
          <w:lang w:val="en-GB" w:eastAsia="de-DE" w:bidi="ar-SA"/>
        </w:rPr>
        <w:t>...</w:t>
      </w:r>
      <w:r w:rsidRPr="00522DCA">
        <w:rPr>
          <w:szCs w:val="24"/>
          <w:lang w:val="en-GB"/>
        </w:rPr>
        <w:t>). We will then try our best to remedy the situation.</w:t>
      </w:r>
    </w:p>
    <w:p w14:paraId="2B529A44" w14:textId="2ACD25F6" w:rsidR="000959A2" w:rsidRPr="00522DCA" w:rsidRDefault="000959A2" w:rsidP="009C0644">
      <w:pPr>
        <w:pStyle w:val="Standard-BlockCharCharChar"/>
        <w:rPr>
          <w:szCs w:val="24"/>
          <w:lang w:val="en-GB"/>
        </w:rPr>
      </w:pPr>
      <w:r w:rsidRPr="00522DCA">
        <w:rPr>
          <w:szCs w:val="24"/>
          <w:lang w:val="en-GB"/>
        </w:rPr>
        <w:t xml:space="preserve">Software updates are published regularly, in which the errors of previous versions have been resolved and new functions are introduced. It is, thus, advisable to work with the current version of the </w:t>
      </w:r>
      <w:r w:rsidR="00C11634" w:rsidRPr="00522DCA">
        <w:rPr>
          <w:szCs w:val="24"/>
          <w:lang w:val="en-GB"/>
        </w:rPr>
        <w:t>Editor</w:t>
      </w:r>
      <w:r w:rsidRPr="00522DCA">
        <w:rPr>
          <w:szCs w:val="24"/>
          <w:lang w:val="en-GB"/>
        </w:rPr>
        <w:t xml:space="preserve">,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2" w:history="1">
        <w:r w:rsidRPr="00522DCA">
          <w:rPr>
            <w:rStyle w:val="Hyperlink"/>
            <w:szCs w:val="24"/>
            <w:lang w:val="en-GB"/>
          </w:rPr>
          <w:t>http://www.exmaralda.org</w:t>
        </w:r>
      </w:hyperlink>
      <w:r w:rsidRPr="00522DCA">
        <w:rPr>
          <w:szCs w:val="24"/>
          <w:lang w:val="en-GB"/>
        </w:rPr>
        <w:t xml:space="preserve"> in the sub menu </w:t>
      </w:r>
      <w:r w:rsidR="00007CB6" w:rsidRPr="00522DCA">
        <w:rPr>
          <w:szCs w:val="24"/>
          <w:lang w:val="en-GB"/>
        </w:rPr>
        <w:t>“</w:t>
      </w:r>
      <w:r w:rsidRPr="00522DCA">
        <w:rPr>
          <w:szCs w:val="24"/>
          <w:lang w:val="en-GB"/>
        </w:rPr>
        <w:t>Help</w:t>
      </w:r>
      <w:r w:rsidR="005E7A4C" w:rsidRPr="00522DCA">
        <w:rPr>
          <w:szCs w:val="24"/>
          <w:lang w:val="en-GB"/>
        </w:rPr>
        <w:t>”</w:t>
      </w:r>
      <w:r w:rsidRPr="00522DCA">
        <w:rPr>
          <w:szCs w:val="24"/>
          <w:lang w:val="en-GB"/>
        </w:rPr>
        <w:t>).</w:t>
      </w:r>
    </w:p>
    <w:p w14:paraId="3F7E60BA" w14:textId="2DAC08F6" w:rsidR="000959A2" w:rsidRPr="00522DCA" w:rsidRDefault="000959A2" w:rsidP="00522DCA">
      <w:pPr>
        <w:pStyle w:val="ZwischenberschriftManual"/>
      </w:pPr>
      <w:r w:rsidRPr="00522DCA">
        <w:t>The EXMARaLDA Partitur-</w:t>
      </w:r>
      <w:r w:rsidR="00C11634" w:rsidRPr="00522DCA">
        <w:t>Editor</w:t>
      </w:r>
      <w:r w:rsidRPr="00522DCA">
        <w:t xml:space="preserve"> is neither the new </w:t>
      </w:r>
      <w:proofErr w:type="spellStart"/>
      <w:r w:rsidRPr="00522DCA">
        <w:t>syncWRITER</w:t>
      </w:r>
      <w:proofErr w:type="spellEnd"/>
      <w:r w:rsidRPr="00522DCA">
        <w:t>, nor the new HIAT-DOS</w:t>
      </w:r>
    </w:p>
    <w:p w14:paraId="6E518C5F" w14:textId="656CE0BE" w:rsidR="000959A2" w:rsidRPr="00522DCA" w:rsidRDefault="000959A2" w:rsidP="00522DCA">
      <w:pPr>
        <w:pStyle w:val="Standard-BlockCharCharChar"/>
        <w:rPr>
          <w:lang w:val="en-GB"/>
        </w:rPr>
      </w:pPr>
      <w:r w:rsidRPr="00522DCA">
        <w:rPr>
          <w:lang w:val="en-GB"/>
        </w:rPr>
        <w:t>In some aspects the Partitur-</w:t>
      </w:r>
      <w:r w:rsidR="00C11634" w:rsidRPr="00522DCA">
        <w:rPr>
          <w:lang w:val="en-GB"/>
        </w:rPr>
        <w:t>Editor</w:t>
      </w:r>
      <w:r w:rsidRPr="00522DCA">
        <w:rPr>
          <w:lang w:val="en-GB"/>
        </w:rPr>
        <w:t xml:space="preserve"> does follow the model of these two programs, but essentially it has a different approach: It should not only serve as an in- and output instrument for transcriptions written </w:t>
      </w:r>
      <w:r w:rsidR="00683BAF" w:rsidRPr="00522DCA">
        <w:rPr>
          <w:lang w:val="en-GB"/>
        </w:rPr>
        <w:t>in form of</w:t>
      </w:r>
      <w:r w:rsidRPr="00522DCA">
        <w:rPr>
          <w:lang w:val="en-GB"/>
        </w:rPr>
        <w:t xml:space="preserve"> musical scores, but also produce data beyond that – data that is suitable for further extensive, computer-assisted processing. Thus, many things work </w:t>
      </w:r>
      <w:r w:rsidRPr="00522DCA">
        <w:rPr>
          <w:lang w:val="en-GB"/>
        </w:rPr>
        <w:lastRenderedPageBreak/>
        <w:t xml:space="preserve">differently than the users of </w:t>
      </w:r>
      <w:proofErr w:type="spellStart"/>
      <w:r w:rsidRPr="00522DCA">
        <w:rPr>
          <w:lang w:val="en-GB"/>
        </w:rPr>
        <w:t>syncWRITER</w:t>
      </w:r>
      <w:proofErr w:type="spellEnd"/>
      <w:r w:rsidRPr="00522DCA">
        <w:rPr>
          <w:lang w:val="en-GB"/>
        </w:rPr>
        <w:t xml:space="preserve"> or of HIAT-DOS may be used to.</w:t>
      </w:r>
    </w:p>
    <w:p w14:paraId="40A38C57" w14:textId="77777777" w:rsidR="000959A2" w:rsidRPr="00522DCA" w:rsidRDefault="000959A2" w:rsidP="00522DCA">
      <w:pPr>
        <w:pStyle w:val="ZwischenberschriftManual"/>
      </w:pPr>
      <w:r w:rsidRPr="00522DCA">
        <w:t xml:space="preserve">This manual is not a guideline for transcribing </w:t>
      </w:r>
    </w:p>
    <w:p w14:paraId="5D4BBF5E" w14:textId="3099F56C" w:rsidR="000959A2" w:rsidRPr="00522DCA" w:rsidRDefault="000959A2" w:rsidP="00522DCA">
      <w:pPr>
        <w:pStyle w:val="Standard-BlockCharCharChar"/>
        <w:rPr>
          <w:lang w:val="en-GB"/>
        </w:rPr>
      </w:pPr>
      <w:r w:rsidRPr="00522DCA">
        <w:rPr>
          <w:lang w:val="en-GB"/>
        </w:rPr>
        <w:t xml:space="preserve">EXMARaLDA is a formal framework that is situated a level of abstraction above the specific transcription systems like HIAT, DIDA, </w:t>
      </w:r>
      <w:proofErr w:type="gramStart"/>
      <w:r w:rsidRPr="00522DCA">
        <w:rPr>
          <w:lang w:val="en-GB"/>
        </w:rPr>
        <w:t>GAT</w:t>
      </w:r>
      <w:proofErr w:type="gramEnd"/>
      <w:r w:rsidRPr="00522DCA">
        <w:rPr>
          <w:lang w:val="en-GB"/>
        </w:rPr>
        <w:t xml:space="preserve"> etc. Therefore, this manual does not provide specific</w:t>
      </w:r>
      <w:r w:rsidR="00683BAF" w:rsidRPr="00522DCA">
        <w:rPr>
          <w:lang w:val="en-GB"/>
        </w:rPr>
        <w:t xml:space="preserve"> instructions on how phenomena</w:t>
      </w:r>
      <w:r w:rsidRPr="00522DCA">
        <w:rPr>
          <w:lang w:val="en-GB"/>
        </w:rPr>
        <w:t xml:space="preserve"> of spoken language should be transcribed. This needs to be defined separately in the transcription convention. </w:t>
      </w:r>
    </w:p>
    <w:p w14:paraId="246C9D7E" w14:textId="77777777" w:rsidR="000959A2" w:rsidRPr="00522DCA" w:rsidRDefault="000959A2" w:rsidP="00522DCA">
      <w:pPr>
        <w:pStyle w:val="Standard-BlockCharCharChar"/>
        <w:rPr>
          <w:lang w:val="en-GB"/>
        </w:rPr>
      </w:pPr>
      <w:r w:rsidRPr="00522DCA">
        <w:rPr>
          <w:lang w:val="en-GB"/>
        </w:rPr>
        <w:t>A manual for the transcribing with the EXMARaLDA according to HIAT was published in the summer of 2004:</w:t>
      </w:r>
    </w:p>
    <w:p w14:paraId="15D1A167" w14:textId="4AAAFF11" w:rsidR="000959A2" w:rsidRPr="00B16F25" w:rsidRDefault="000959A2">
      <w:pPr>
        <w:pStyle w:val="Literaturliste"/>
        <w:rPr>
          <w:szCs w:val="24"/>
        </w:rPr>
      </w:pPr>
      <w:r w:rsidRPr="00B16F25">
        <w:rPr>
          <w:szCs w:val="24"/>
        </w:rPr>
        <w:t>Rehbein, Jochen / Schmidt, Thomas / Meyer, Bernd / </w:t>
      </w:r>
      <w:proofErr w:type="spellStart"/>
      <w:r w:rsidRPr="00B16F25">
        <w:rPr>
          <w:szCs w:val="24"/>
        </w:rPr>
        <w:t>Watzke</w:t>
      </w:r>
      <w:proofErr w:type="spellEnd"/>
      <w:r w:rsidRPr="00B16F25">
        <w:rPr>
          <w:szCs w:val="24"/>
        </w:rPr>
        <w:t>, Franziska / </w:t>
      </w:r>
      <w:proofErr w:type="spellStart"/>
      <w:r w:rsidRPr="00B16F25">
        <w:rPr>
          <w:szCs w:val="24"/>
        </w:rPr>
        <w:t>Herkenrath</w:t>
      </w:r>
      <w:proofErr w:type="spellEnd"/>
      <w:r w:rsidRPr="00B16F25">
        <w:rPr>
          <w:szCs w:val="24"/>
        </w:rPr>
        <w:t xml:space="preserve">, Annette (2004): Handbuch für das computergestützte Transkribieren nach HIAT. </w:t>
      </w:r>
      <w:r w:rsidR="00683BAF" w:rsidRPr="00B16F25">
        <w:rPr>
          <w:szCs w:val="24"/>
        </w:rPr>
        <w:t xml:space="preserve">In: </w:t>
      </w:r>
      <w:r w:rsidRPr="00B16F25">
        <w:rPr>
          <w:i/>
          <w:szCs w:val="24"/>
        </w:rPr>
        <w:t>Arbeiten zur Mehrsprachigkeit</w:t>
      </w:r>
      <w:r w:rsidR="00683BAF" w:rsidRPr="00B16F25">
        <w:rPr>
          <w:szCs w:val="24"/>
        </w:rPr>
        <w:t xml:space="preserve"> (Working Papers in </w:t>
      </w:r>
      <w:proofErr w:type="spellStart"/>
      <w:r w:rsidR="00683BAF" w:rsidRPr="00B16F25">
        <w:rPr>
          <w:szCs w:val="24"/>
        </w:rPr>
        <w:t>Multilingualism</w:t>
      </w:r>
      <w:proofErr w:type="spellEnd"/>
      <w:r w:rsidR="00683BAF" w:rsidRPr="00B16F25">
        <w:rPr>
          <w:szCs w:val="24"/>
        </w:rPr>
        <w:t>),</w:t>
      </w:r>
      <w:r w:rsidRPr="00B16F25">
        <w:rPr>
          <w:szCs w:val="24"/>
        </w:rPr>
        <w:t xml:space="preserve"> Serie</w:t>
      </w:r>
      <w:r w:rsidR="00683BAF" w:rsidRPr="00B16F25">
        <w:rPr>
          <w:szCs w:val="24"/>
        </w:rPr>
        <w:t>s</w:t>
      </w:r>
      <w:r w:rsidRPr="00B16F25">
        <w:rPr>
          <w:szCs w:val="24"/>
        </w:rPr>
        <w:t xml:space="preserve"> B</w:t>
      </w:r>
      <w:r w:rsidR="00683BAF" w:rsidRPr="00B16F25">
        <w:rPr>
          <w:szCs w:val="24"/>
        </w:rPr>
        <w:t>,</w:t>
      </w:r>
      <w:r w:rsidRPr="00B16F25">
        <w:rPr>
          <w:szCs w:val="24"/>
        </w:rPr>
        <w:t xml:space="preserve"> Hamburg.</w:t>
      </w:r>
    </w:p>
    <w:p w14:paraId="26F059F8" w14:textId="4B9EFD93" w:rsidR="000959A2" w:rsidRPr="00522DCA" w:rsidRDefault="000959A2" w:rsidP="00522DCA">
      <w:pPr>
        <w:pStyle w:val="Standard-BlockCharCharChar"/>
        <w:rPr>
          <w:lang w:val="en-GB"/>
        </w:rPr>
      </w:pPr>
      <w:r w:rsidRPr="00522DCA">
        <w:rPr>
          <w:lang w:val="en-GB"/>
        </w:rPr>
        <w:t xml:space="preserve">In addition to this HIAT-manual, the sub menu </w:t>
      </w:r>
      <w:r w:rsidR="00683BAF" w:rsidRPr="00522DCA">
        <w:rPr>
          <w:lang w:val="en-GB"/>
        </w:rPr>
        <w:t>“</w:t>
      </w:r>
      <w:r w:rsidRPr="00522DCA">
        <w:rPr>
          <w:lang w:val="en-GB"/>
        </w:rPr>
        <w:t>HIAT</w:t>
      </w:r>
      <w:r w:rsidR="005E7A4C" w:rsidRPr="00522DCA">
        <w:rPr>
          <w:lang w:val="en-GB"/>
        </w:rPr>
        <w:t>”</w:t>
      </w:r>
      <w:r w:rsidR="00615CCC" w:rsidRPr="00522DCA">
        <w:rPr>
          <w:lang w:val="en-GB"/>
        </w:rPr>
        <w:t xml:space="preserve"> </w:t>
      </w:r>
      <w:r w:rsidRPr="00522DCA">
        <w:rPr>
          <w:lang w:val="en-GB"/>
        </w:rPr>
        <w:t xml:space="preserve">on the EXMARaLDA-Homepage </w:t>
      </w:r>
      <w:r w:rsidR="00683BAF" w:rsidRPr="00522DCA">
        <w:rPr>
          <w:lang w:val="en-GB"/>
        </w:rPr>
        <w:t>(</w:t>
      </w:r>
      <w:r w:rsidRPr="00522DCA">
        <w:rPr>
          <w:rStyle w:val="Hyperlink"/>
          <w:color w:val="auto"/>
          <w:u w:val="none"/>
          <w:lang w:val="en-GB"/>
        </w:rPr>
        <w:t>http://www.exmaralda.org/</w:t>
      </w:r>
      <w:r w:rsidR="00683BAF" w:rsidRPr="00522DCA">
        <w:rPr>
          <w:lang w:val="en-GB"/>
        </w:rPr>
        <w:t>)</w:t>
      </w:r>
      <w:r w:rsidRPr="00522DCA">
        <w:rPr>
          <w:lang w:val="en-GB"/>
        </w:rPr>
        <w:t xml:space="preserve"> features an extensive collection of samples for transcribing with the EXMARaLDA Partitur-</w:t>
      </w:r>
      <w:r w:rsidR="00C11634" w:rsidRPr="00522DCA">
        <w:rPr>
          <w:lang w:val="en-GB"/>
        </w:rPr>
        <w:t>Editor</w:t>
      </w:r>
      <w:r w:rsidRPr="00522DCA">
        <w:rPr>
          <w:lang w:val="en-GB"/>
        </w:rPr>
        <w:t xml:space="preserve"> according to HIAT. These examples consist of a screen shot in the Partitur-</w:t>
      </w:r>
      <w:r w:rsidR="00C11634" w:rsidRPr="00522DCA">
        <w:rPr>
          <w:lang w:val="en-GB"/>
        </w:rPr>
        <w:t>Editor</w:t>
      </w:r>
      <w:r w:rsidRPr="00522DCA">
        <w:rPr>
          <w:lang w:val="en-GB"/>
        </w:rPr>
        <w:t>, a screen shot of an RTF-output, an XML-file that can be edited in the Partitur-</w:t>
      </w:r>
      <w:r w:rsidR="00C11634" w:rsidRPr="00522DCA">
        <w:rPr>
          <w:lang w:val="en-GB"/>
        </w:rPr>
        <w:t>Editor</w:t>
      </w:r>
      <w:r w:rsidRPr="00522DCA">
        <w:rPr>
          <w:lang w:val="en-GB"/>
        </w:rPr>
        <w:t xml:space="preserve"> and, if available for the chosen example, an audio file. </w:t>
      </w:r>
    </w:p>
    <w:p w14:paraId="4F1415BA" w14:textId="71E615EE" w:rsidR="000959A2" w:rsidRPr="00522DCA" w:rsidRDefault="000959A2" w:rsidP="00522DCA">
      <w:pPr>
        <w:pStyle w:val="Standard-BlockCharCharChar"/>
        <w:rPr>
          <w:lang w:val="en-GB"/>
        </w:rPr>
      </w:pPr>
      <w:r w:rsidRPr="00522DCA">
        <w:rPr>
          <w:lang w:val="en-GB"/>
        </w:rPr>
        <w:t>The IDS Mannheim produced a manual for transcribing with the EXMARaLDA Partitur-</w:t>
      </w:r>
      <w:r w:rsidR="00C11634" w:rsidRPr="00522DCA">
        <w:rPr>
          <w:lang w:val="en-GB"/>
        </w:rPr>
        <w:t>Editor</w:t>
      </w:r>
      <w:r w:rsidRPr="00522DCA">
        <w:rPr>
          <w:lang w:val="en-GB"/>
        </w:rPr>
        <w:t xml:space="preserve"> according to DIDA: </w:t>
      </w:r>
    </w:p>
    <w:p w14:paraId="013BC3D3" w14:textId="11157700" w:rsidR="000959A2" w:rsidRPr="00B16F25" w:rsidRDefault="000959A2">
      <w:pPr>
        <w:pStyle w:val="Literaturliste"/>
        <w:rPr>
          <w:szCs w:val="24"/>
        </w:rPr>
      </w:pPr>
      <w:r w:rsidRPr="00B16F25">
        <w:rPr>
          <w:szCs w:val="24"/>
        </w:rPr>
        <w:t xml:space="preserve">Schütte, Wilfried (2004): </w:t>
      </w:r>
      <w:r w:rsidRPr="00B16F25">
        <w:rPr>
          <w:i/>
          <w:szCs w:val="24"/>
        </w:rPr>
        <w:t>Transkriptionsrichtlinien für die Eingabe in EXMARaLDA (ab Version 1.2.7) nach DIDA-Konventionen</w:t>
      </w:r>
      <w:r w:rsidRPr="00B16F25">
        <w:rPr>
          <w:szCs w:val="24"/>
        </w:rPr>
        <w:t>. Mannheim: Institut für Deutsche Sprache: http://www.ids-mannheim.de/ksgd/kt/dida-exmaralda-trl.pdf.</w:t>
      </w:r>
    </w:p>
    <w:p w14:paraId="202120D9" w14:textId="501EB09A" w:rsidR="002A2455" w:rsidRPr="00522DCA" w:rsidRDefault="000959A2" w:rsidP="00522DCA">
      <w:pPr>
        <w:pStyle w:val="Standard-BlockCharCharChar"/>
        <w:rPr>
          <w:lang w:val="en-GB"/>
        </w:rPr>
      </w:pPr>
      <w:r w:rsidRPr="00522DCA">
        <w:rPr>
          <w:lang w:val="en-GB"/>
        </w:rPr>
        <w:t>For further information, please contact the IDS in Mannheim.</w:t>
      </w:r>
    </w:p>
    <w:p w14:paraId="4469EC3F" w14:textId="77777777" w:rsidR="002A2455" w:rsidRPr="00522DCA" w:rsidRDefault="002A2455" w:rsidP="00522DCA">
      <w:pPr>
        <w:pStyle w:val="Standard-BlockCharCharChar"/>
        <w:rPr>
          <w:lang w:val="en-GB"/>
        </w:rPr>
      </w:pPr>
      <w:r w:rsidRPr="00522DCA">
        <w:rPr>
          <w:lang w:val="en-GB"/>
        </w:rPr>
        <w:br w:type="page"/>
      </w:r>
    </w:p>
    <w:p w14:paraId="41A5C748" w14:textId="77777777" w:rsidR="000959A2" w:rsidRPr="00522DCA" w:rsidRDefault="000959A2" w:rsidP="00522DCA">
      <w:pPr>
        <w:pStyle w:val="berschrift1"/>
      </w:pPr>
      <w:bookmarkStart w:id="4" w:name="_Toc411261201"/>
      <w:r w:rsidRPr="00522DCA">
        <w:lastRenderedPageBreak/>
        <w:t>USER INTERFACE</w:t>
      </w:r>
      <w:bookmarkEnd w:id="4"/>
    </w:p>
    <w:p w14:paraId="5DE9F47A" w14:textId="5953096B" w:rsidR="000959A2" w:rsidRPr="00522DCA" w:rsidRDefault="000959A2" w:rsidP="00522DCA">
      <w:pPr>
        <w:pStyle w:val="Standard-BlockCharCharChar"/>
        <w:rPr>
          <w:lang w:val="en-GB"/>
        </w:rPr>
      </w:pPr>
      <w:r w:rsidRPr="00522DCA">
        <w:rPr>
          <w:lang w:val="en-GB"/>
        </w:rPr>
        <w:t xml:space="preserve">The two main components of the interface are the musical score (1) and the oscillogram (2). If required, the panels discussed in the following chapter can be added. </w:t>
      </w:r>
    </w:p>
    <w:p w14:paraId="1AFFEDFE" w14:textId="77777777" w:rsidR="000959A2" w:rsidRPr="00522DCA" w:rsidRDefault="00B16F25" w:rsidP="00522DCA">
      <w:pPr>
        <w:pStyle w:val="Standard-BlockCharCharChar"/>
        <w:rPr>
          <w:lang w:val="en-GB"/>
        </w:rPr>
      </w:pPr>
      <w:r>
        <w:pict w14:anchorId="0D620B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25.35pt" filled="t">
            <v:fill color2="black"/>
            <v:imagedata r:id="rId13" o:title=""/>
          </v:shape>
        </w:pict>
      </w:r>
    </w:p>
    <w:p w14:paraId="013C57F9" w14:textId="19971F94" w:rsidR="000959A2" w:rsidRPr="00522DCA" w:rsidRDefault="000959A2" w:rsidP="00522DCA">
      <w:pPr>
        <w:pStyle w:val="Standard-BlockCharCharChar"/>
        <w:rPr>
          <w:lang w:val="en-GB"/>
        </w:rPr>
      </w:pPr>
      <w:r w:rsidRPr="00522DCA">
        <w:rPr>
          <w:lang w:val="en-GB"/>
        </w:rPr>
        <w:t xml:space="preserve">The oscillogram will only be displayed, if the transcription is linked to an audio or video file (via </w:t>
      </w:r>
      <w:r w:rsidRPr="00522DCA">
        <w:rPr>
          <w:rStyle w:val="Menufunction"/>
          <w:lang w:val="en-GB"/>
        </w:rPr>
        <w:t>Transcription &gt; Recordings...</w:t>
      </w:r>
      <w:r w:rsidRPr="00522DCA">
        <w:rPr>
          <w:lang w:val="en-GB"/>
        </w:rPr>
        <w:t xml:space="preserve">). Should the list of linked recordings not hold a </w:t>
      </w:r>
      <w:r w:rsidR="002A2455" w:rsidRPr="00522DCA">
        <w:rPr>
          <w:lang w:val="en-GB"/>
        </w:rPr>
        <w:t>.</w:t>
      </w:r>
      <w:r w:rsidRPr="00522DCA">
        <w:rPr>
          <w:lang w:val="en-GB"/>
        </w:rPr>
        <w:t>WAV file, only a time line will be displayed instead of the oscillogram:</w:t>
      </w:r>
    </w:p>
    <w:p w14:paraId="55CDCF7B" w14:textId="77777777" w:rsidR="000959A2" w:rsidRPr="00522DCA" w:rsidRDefault="00B16F25" w:rsidP="002A2455">
      <w:pPr>
        <w:spacing w:before="240"/>
        <w:rPr>
          <w:rFonts w:cs="Times New Roman"/>
          <w:lang w:val="en-GB"/>
        </w:rPr>
      </w:pPr>
      <w:r>
        <w:rPr>
          <w:rFonts w:cs="Times New Roman"/>
          <w:lang w:val="en-GB"/>
        </w:rPr>
        <w:pict w14:anchorId="055B89CB">
          <v:shape id="_x0000_i1026" type="#_x0000_t75" style="width:283.3pt;height:73.85pt" filled="t">
            <v:fill color2="black"/>
            <v:imagedata r:id="rId14" o:title=""/>
          </v:shape>
        </w:pict>
      </w:r>
    </w:p>
    <w:p w14:paraId="1DB940C0" w14:textId="77777777" w:rsidR="000959A2" w:rsidRPr="00522DCA" w:rsidRDefault="000959A2" w:rsidP="002A2455">
      <w:pPr>
        <w:pStyle w:val="Standard-BlockCharCharChar"/>
        <w:rPr>
          <w:lang w:val="en-GB"/>
        </w:rPr>
      </w:pPr>
      <w:r w:rsidRPr="00522DCA">
        <w:rPr>
          <w:lang w:val="en-GB"/>
        </w:rPr>
        <w:t>The buttons for playing the recording can be found between the oscillogram and the musical score:</w:t>
      </w:r>
    </w:p>
    <w:p w14:paraId="7F11523C" w14:textId="77777777" w:rsidR="000959A2" w:rsidRPr="00522DCA" w:rsidRDefault="00B16F25">
      <w:pPr>
        <w:rPr>
          <w:rFonts w:cs="Times New Roman"/>
          <w:lang w:val="en-GB"/>
        </w:rPr>
      </w:pPr>
      <w:r>
        <w:rPr>
          <w:rFonts w:cs="Times New Roman"/>
          <w:lang w:val="en-GB"/>
        </w:rPr>
        <w:pict w14:anchorId="23C1E666">
          <v:shape id="_x0000_i1027" type="#_x0000_t75" style="width:355.3pt;height:24.3pt" filled="t">
            <v:fill color2="black"/>
            <v:imagedata r:id="rId15" o:title=""/>
          </v:shape>
        </w:pict>
      </w:r>
    </w:p>
    <w:p w14:paraId="70F0049C" w14:textId="77777777" w:rsidR="000959A2" w:rsidRPr="00522DCA" w:rsidRDefault="000959A2" w:rsidP="002A2455">
      <w:pPr>
        <w:pStyle w:val="Standard-BlockCharCharChar"/>
        <w:rPr>
          <w:lang w:val="en-GB"/>
        </w:rPr>
      </w:pPr>
      <w:r w:rsidRPr="00522DCA">
        <w:rPr>
          <w:lang w:val="en-GB"/>
        </w:rPr>
        <w:t>Their functions are (from right to left):</w:t>
      </w:r>
    </w:p>
    <w:p w14:paraId="42EDB5EE" w14:textId="77777777" w:rsidR="000959A2" w:rsidRPr="00522DCA" w:rsidRDefault="000959A2" w:rsidP="002A2455">
      <w:pPr>
        <w:pStyle w:val="Standard-BlockCharCharChar"/>
        <w:spacing w:before="0" w:after="0"/>
        <w:rPr>
          <w:lang w:val="en-GB"/>
        </w:rPr>
      </w:pPr>
      <w:r w:rsidRPr="00522DCA">
        <w:rPr>
          <w:lang w:val="en-GB"/>
        </w:rPr>
        <w:t>(1) Play the second before the selection in the oscillogram</w:t>
      </w:r>
    </w:p>
    <w:p w14:paraId="34693C9C" w14:textId="77777777" w:rsidR="000959A2" w:rsidRPr="00522DCA" w:rsidRDefault="000959A2" w:rsidP="002A2455">
      <w:pPr>
        <w:pStyle w:val="Standard-BlockCharCharChar"/>
        <w:spacing w:before="0" w:after="0"/>
        <w:rPr>
          <w:lang w:val="en-GB"/>
        </w:rPr>
      </w:pPr>
      <w:r w:rsidRPr="00522DCA">
        <w:rPr>
          <w:lang w:val="en-GB"/>
        </w:rPr>
        <w:t>(2) Play the first second of the selection</w:t>
      </w:r>
    </w:p>
    <w:p w14:paraId="4446FBA5" w14:textId="77777777" w:rsidR="000959A2" w:rsidRPr="00522DCA" w:rsidRDefault="000959A2" w:rsidP="002A2455">
      <w:pPr>
        <w:pStyle w:val="Standard-BlockCharCharChar"/>
        <w:spacing w:before="0" w:after="0"/>
        <w:rPr>
          <w:lang w:val="en-GB"/>
        </w:rPr>
      </w:pPr>
      <w:r w:rsidRPr="00522DCA">
        <w:rPr>
          <w:lang w:val="en-GB"/>
        </w:rPr>
        <w:t>(3) Play the current selection (Shortcut: Ctrl + Space)</w:t>
      </w:r>
    </w:p>
    <w:p w14:paraId="7230D403" w14:textId="77777777" w:rsidR="000959A2" w:rsidRPr="00522DCA" w:rsidRDefault="000959A2" w:rsidP="002A2455">
      <w:pPr>
        <w:pStyle w:val="Standard-BlockCharCharChar"/>
        <w:spacing w:before="0" w:after="0"/>
        <w:rPr>
          <w:lang w:val="en-GB"/>
        </w:rPr>
      </w:pPr>
      <w:r w:rsidRPr="00522DCA">
        <w:rPr>
          <w:lang w:val="en-GB"/>
        </w:rPr>
        <w:t>(4) Play the last second of the selection (Shortcut: Ctrl + Shift + Space)</w:t>
      </w:r>
    </w:p>
    <w:p w14:paraId="56426695" w14:textId="77777777" w:rsidR="000959A2" w:rsidRPr="00522DCA" w:rsidRDefault="000959A2" w:rsidP="002A2455">
      <w:pPr>
        <w:pStyle w:val="Standard-BlockCharCharChar"/>
        <w:spacing w:before="0" w:after="0"/>
        <w:rPr>
          <w:lang w:val="en-GB"/>
        </w:rPr>
      </w:pPr>
      <w:r w:rsidRPr="00522DCA">
        <w:rPr>
          <w:lang w:val="en-GB"/>
        </w:rPr>
        <w:t xml:space="preserve">(5) Play the first second after the selection </w:t>
      </w:r>
    </w:p>
    <w:p w14:paraId="4C6646C2" w14:textId="77777777" w:rsidR="000959A2" w:rsidRPr="00522DCA" w:rsidRDefault="000959A2" w:rsidP="002A2455">
      <w:pPr>
        <w:pStyle w:val="Standard-BlockCharCharChar"/>
        <w:spacing w:before="0" w:after="0"/>
        <w:rPr>
          <w:lang w:val="en-GB"/>
        </w:rPr>
      </w:pPr>
      <w:r w:rsidRPr="00522DCA">
        <w:rPr>
          <w:lang w:val="en-GB"/>
        </w:rPr>
        <w:t>(6) Loop the selection</w:t>
      </w:r>
    </w:p>
    <w:p w14:paraId="0AB55825" w14:textId="77777777" w:rsidR="000959A2" w:rsidRPr="00522DCA" w:rsidRDefault="000959A2" w:rsidP="002A2455">
      <w:pPr>
        <w:pStyle w:val="Standard-BlockCharCharChar"/>
        <w:spacing w:before="0" w:after="0"/>
        <w:rPr>
          <w:lang w:val="en-GB"/>
        </w:rPr>
      </w:pPr>
      <w:r w:rsidRPr="00522DCA">
        <w:rPr>
          <w:lang w:val="en-GB"/>
        </w:rPr>
        <w:t>(7) Play from cursor position (Shortcut: Ctrl + F4)</w:t>
      </w:r>
    </w:p>
    <w:p w14:paraId="6A034AD9" w14:textId="77777777" w:rsidR="000959A2" w:rsidRPr="00522DCA" w:rsidRDefault="000959A2" w:rsidP="002A2455">
      <w:pPr>
        <w:pStyle w:val="Standard-BlockCharCharChar"/>
        <w:spacing w:before="0" w:after="0"/>
        <w:rPr>
          <w:lang w:val="en-GB"/>
        </w:rPr>
      </w:pPr>
      <w:r w:rsidRPr="00522DCA">
        <w:rPr>
          <w:lang w:val="en-GB"/>
        </w:rPr>
        <w:t>(8) Pause (Shortcut: Ctrl + F5)</w:t>
      </w:r>
    </w:p>
    <w:p w14:paraId="1B5B44A5" w14:textId="77777777" w:rsidR="000959A2" w:rsidRPr="00522DCA" w:rsidRDefault="000959A2" w:rsidP="002A2455">
      <w:pPr>
        <w:pStyle w:val="Standard-BlockCharCharChar"/>
        <w:spacing w:before="0" w:after="0"/>
        <w:rPr>
          <w:lang w:val="en-GB"/>
        </w:rPr>
      </w:pPr>
      <w:r w:rsidRPr="00522DCA">
        <w:rPr>
          <w:lang w:val="en-GB"/>
        </w:rPr>
        <w:t>(9) Stop (Shortcut: Ctrl + F6)</w:t>
      </w:r>
    </w:p>
    <w:p w14:paraId="1765314E" w14:textId="77777777" w:rsidR="000959A2" w:rsidRPr="00522DCA" w:rsidRDefault="000959A2" w:rsidP="002A2455">
      <w:pPr>
        <w:pStyle w:val="Standard-BlockCharCharChar"/>
        <w:rPr>
          <w:lang w:val="en-GB"/>
        </w:rPr>
      </w:pPr>
    </w:p>
    <w:p w14:paraId="20213C21" w14:textId="4AB2E025" w:rsidR="000959A2" w:rsidRPr="00B16F25" w:rsidRDefault="000959A2" w:rsidP="00522DCA">
      <w:pPr>
        <w:pStyle w:val="Standard-BlockCharCharChar"/>
        <w:rPr>
          <w:lang w:val="en-US"/>
        </w:rPr>
      </w:pPr>
      <w:r w:rsidRPr="00522DCA">
        <w:rPr>
          <w:lang w:val="en-GB"/>
        </w:rPr>
        <w:lastRenderedPageBreak/>
        <w:t xml:space="preserve">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 In reverse, the buttons </w:t>
      </w:r>
      <w:r w:rsidR="00537B1E" w:rsidRPr="00522DCA">
        <w:rPr>
          <w:lang w:val="en-GB"/>
        </w:rPr>
        <w:t>“</w:t>
      </w:r>
      <w:r w:rsidRPr="00522DCA">
        <w:rPr>
          <w:lang w:val="en-GB"/>
        </w:rPr>
        <w:t>Add event...</w:t>
      </w:r>
      <w:r w:rsidR="005E7A4C" w:rsidRPr="00522DCA">
        <w:rPr>
          <w:lang w:val="en-GB"/>
        </w:rPr>
        <w:t>”</w:t>
      </w:r>
      <w:r w:rsidRPr="00522DCA">
        <w:rPr>
          <w:lang w:val="en-GB"/>
        </w:rPr>
        <w:t xml:space="preserve"> and </w:t>
      </w:r>
      <w:r w:rsidR="005E7A4C" w:rsidRPr="00522DCA">
        <w:rPr>
          <w:lang w:val="en-GB"/>
        </w:rPr>
        <w:t>“</w:t>
      </w:r>
      <w:r w:rsidRPr="00522DCA">
        <w:rPr>
          <w:lang w:val="en-GB"/>
        </w:rPr>
        <w:t>Append interval</w:t>
      </w:r>
      <w:r w:rsidR="005E7A4C" w:rsidRPr="00522DCA">
        <w:rPr>
          <w:lang w:val="en-GB"/>
        </w:rPr>
        <w:t>”</w:t>
      </w:r>
      <w:r w:rsidRPr="00522DCA">
        <w:rPr>
          <w:lang w:val="en-GB"/>
        </w:rPr>
        <w:t xml:space="preserve"> can be used to insert events or time intervals into the musical score according to the current selection in the oscillogram. </w:t>
      </w:r>
      <w:r w:rsidR="00537B1E" w:rsidRPr="00522DCA">
        <w:rPr>
          <w:lang w:val="en-GB"/>
        </w:rPr>
        <w:t xml:space="preserve">           </w:t>
      </w:r>
      <w:r w:rsidRPr="00522DCA">
        <w:rPr>
          <w:lang w:val="en-GB"/>
        </w:rPr>
        <w:t xml:space="preserve">A detailed description can be found in the document </w:t>
      </w:r>
      <w:r w:rsidRPr="00522DCA">
        <w:rPr>
          <w:rStyle w:val="Dokumentation"/>
          <w:lang w:val="en-GB"/>
        </w:rPr>
        <w:t>How to make a transcription from a digital recording</w:t>
      </w:r>
      <w:r w:rsidRPr="00522DCA">
        <w:rPr>
          <w:lang w:val="en-GB"/>
        </w:rPr>
        <w:t xml:space="preserve">. </w:t>
      </w:r>
    </w:p>
    <w:p w14:paraId="17A5E5AE" w14:textId="77777777" w:rsidR="000959A2" w:rsidRPr="00522DCA" w:rsidRDefault="00B16F25" w:rsidP="002A2455">
      <w:pPr>
        <w:spacing w:before="240" w:after="0"/>
        <w:rPr>
          <w:rFonts w:cs="Times New Roman"/>
          <w:lang w:val="en-GB"/>
        </w:rPr>
      </w:pPr>
      <w:r>
        <w:rPr>
          <w:rFonts w:cs="Times New Roman"/>
          <w:lang w:val="en-GB"/>
        </w:rPr>
        <w:pict w14:anchorId="60B08CA0">
          <v:shape id="_x0000_i1028" type="#_x0000_t75" style="width:467.55pt;height:116.9pt" filled="t">
            <v:fill color2="black"/>
            <v:imagedata r:id="rId16" o:title=""/>
          </v:shape>
        </w:pict>
      </w:r>
    </w:p>
    <w:p w14:paraId="2DA05C71" w14:textId="06F32347" w:rsidR="000959A2" w:rsidRPr="00522DCA" w:rsidRDefault="000959A2" w:rsidP="002A2455">
      <w:pPr>
        <w:pStyle w:val="Standard-BlockCharCharChar"/>
        <w:rPr>
          <w:lang w:val="en-GB"/>
        </w:rPr>
      </w:pPr>
      <w:r w:rsidRPr="00522DCA">
        <w:rPr>
          <w:lang w:val="en-GB"/>
        </w:rPr>
        <w:t xml:space="preserve">The musical score is composed of one or more tiers. Every tier contains events that are assigned to one or more intervals on the timeline. A detailed description of the basic units of an EXMARaLDA transcription can be found in the document </w:t>
      </w:r>
      <w:r w:rsidRPr="00522DCA">
        <w:rPr>
          <w:rStyle w:val="Dokumentation"/>
          <w:lang w:val="en-GB"/>
        </w:rPr>
        <w:t>Understanding the basics of EXMARaLDA</w:t>
      </w:r>
      <w:r w:rsidR="002A2455" w:rsidRPr="00522DCA">
        <w:rPr>
          <w:lang w:val="en-GB"/>
        </w:rPr>
        <w:t xml:space="preserve">. </w:t>
      </w:r>
    </w:p>
    <w:p w14:paraId="7C0723E1" w14:textId="77777777" w:rsidR="000959A2" w:rsidRPr="00522DCA" w:rsidRDefault="00B16F25" w:rsidP="002A2455">
      <w:pPr>
        <w:spacing w:before="240"/>
        <w:rPr>
          <w:rFonts w:cs="Times New Roman"/>
          <w:lang w:val="en-GB"/>
        </w:rPr>
      </w:pPr>
      <w:r>
        <w:rPr>
          <w:rFonts w:cs="Times New Roman"/>
          <w:lang w:val="en-GB"/>
        </w:rPr>
        <w:pict w14:anchorId="700FD174">
          <v:shape id="_x0000_i1029" type="#_x0000_t75" style="width:468.45pt;height:106.6pt" filled="t">
            <v:fill color2="black"/>
            <v:imagedata r:id="rId17" o:title=""/>
          </v:shape>
        </w:pict>
      </w:r>
    </w:p>
    <w:p w14:paraId="3EE725E5" w14:textId="77777777" w:rsidR="000959A2" w:rsidRPr="00522DCA" w:rsidRDefault="000959A2" w:rsidP="00213A2F">
      <w:pPr>
        <w:pStyle w:val="Standard-BlockCharCharChar"/>
        <w:rPr>
          <w:lang w:val="en-GB"/>
        </w:rPr>
      </w:pPr>
      <w:r w:rsidRPr="00522DCA">
        <w:rPr>
          <w:lang w:val="en-GB"/>
        </w:rPr>
        <w:t>The visual nature of the oscillogram view can be altered by scrolling:</w:t>
      </w:r>
    </w:p>
    <w:p w14:paraId="22765887" w14:textId="389852E1" w:rsidR="000959A2" w:rsidRPr="00B16F25" w:rsidRDefault="000959A2" w:rsidP="00DF3265">
      <w:pPr>
        <w:pStyle w:val="Aufzhlung"/>
        <w:rPr>
          <w:lang w:val="en-US"/>
        </w:rPr>
      </w:pPr>
      <w:r w:rsidRPr="00B16F25">
        <w:rPr>
          <w:lang w:val="en-US"/>
        </w:rPr>
        <w:t>Pressing and holding the Control-key and scrolling up or down zooms in and out of the display horizontally, hence, a greater or smaller time unit is then shown per pixel.</w:t>
      </w:r>
    </w:p>
    <w:p w14:paraId="795C5A4F" w14:textId="77777777" w:rsidR="00213A2F" w:rsidRPr="00B16F25" w:rsidRDefault="000959A2" w:rsidP="00DF3265">
      <w:pPr>
        <w:pStyle w:val="Aufzhlung"/>
        <w:rPr>
          <w:lang w:val="en-US"/>
        </w:rPr>
      </w:pPr>
      <w:r w:rsidRPr="00B16F25">
        <w:rPr>
          <w:lang w:val="en-US"/>
        </w:rPr>
        <w:t>Pressing and holding the Control and the Shift key and scrolling up or down zooms in and out of the display vertically, hence, the oscillations are increased and decreased in size. This can be particularly useful, if the overall recording volume is too soft.</w:t>
      </w:r>
    </w:p>
    <w:p w14:paraId="632C63DC" w14:textId="67018168" w:rsidR="000959A2" w:rsidRPr="00522DCA" w:rsidRDefault="000959A2" w:rsidP="00213A2F">
      <w:pPr>
        <w:pStyle w:val="Standard-BlockCharCharChar"/>
        <w:rPr>
          <w:lang w:val="en-GB"/>
        </w:rPr>
      </w:pPr>
      <w:r w:rsidRPr="00522DCA">
        <w:rPr>
          <w:lang w:val="en-GB"/>
        </w:rPr>
        <w:t xml:space="preserve">If the current selection in the oscillogram is connected to the musical score, the selection boundaries will be displayed in green (at the beginning) and in red (at the end). If the selection boundaries in the oscillogram are altered in this state, these alterations will also be applied to the connected time values in the musical score. If the oscillogram view and the musical score are not connected, the selection boundaries will be displayed in blue. </w:t>
      </w:r>
    </w:p>
    <w:p w14:paraId="4C0441A0" w14:textId="77777777" w:rsidR="000959A2" w:rsidRPr="00522DCA" w:rsidRDefault="00B16F25" w:rsidP="00213A2F">
      <w:pPr>
        <w:pStyle w:val="Standard-BlockCharCharChar"/>
        <w:rPr>
          <w:lang w:val="en-GB"/>
        </w:rPr>
      </w:pPr>
      <w:r>
        <w:rPr>
          <w:lang w:val="en-GB"/>
        </w:rPr>
        <w:lastRenderedPageBreak/>
        <w:pict w14:anchorId="29E34E98">
          <v:shape id="_x0000_i1030" type="#_x0000_t75" style="width:324.45pt;height:103.8pt" filled="t">
            <v:fill color2="black"/>
            <v:imagedata r:id="rId18" o:title=""/>
          </v:shape>
        </w:pict>
      </w:r>
    </w:p>
    <w:p w14:paraId="436BEC0E" w14:textId="77777777" w:rsidR="000959A2" w:rsidRPr="00522DCA" w:rsidRDefault="000959A2" w:rsidP="009C0644">
      <w:pPr>
        <w:pStyle w:val="Standard-BlockCharCharChar"/>
        <w:rPr>
          <w:lang w:val="en-GB"/>
        </w:rPr>
      </w:pPr>
      <w:r w:rsidRPr="00522DCA">
        <w:rPr>
          <w:lang w:val="en-GB"/>
        </w:rPr>
        <w:t>The buttons to modify the oscillogram can be found under it on the right hand side:</w:t>
      </w:r>
    </w:p>
    <w:p w14:paraId="5820D02A" w14:textId="77777777" w:rsidR="000959A2" w:rsidRPr="00522DCA" w:rsidRDefault="00B16F25">
      <w:pPr>
        <w:rPr>
          <w:rFonts w:cs="Times New Roman"/>
          <w:lang w:val="en-GB"/>
        </w:rPr>
      </w:pPr>
      <w:r>
        <w:rPr>
          <w:rFonts w:cs="Times New Roman"/>
          <w:lang w:val="en-GB"/>
        </w:rPr>
        <w:pict w14:anchorId="104AF603">
          <v:shape id="_x0000_i1031" type="#_x0000_t75" style="width:124.35pt;height:25.25pt" filled="t">
            <v:fill color2="black"/>
            <v:imagedata r:id="rId19" o:title=""/>
          </v:shape>
        </w:pict>
      </w:r>
    </w:p>
    <w:p w14:paraId="67852755" w14:textId="34AB2F65" w:rsidR="000959A2" w:rsidRPr="00522DCA" w:rsidRDefault="000959A2" w:rsidP="009C0644">
      <w:pPr>
        <w:pStyle w:val="Standard-BlockCharCharChar"/>
        <w:rPr>
          <w:lang w:val="en-GB"/>
        </w:rPr>
      </w:pPr>
      <w:r w:rsidRPr="00522DCA">
        <w:rPr>
          <w:lang w:val="en-GB"/>
        </w:rPr>
        <w:t>The first button</w:t>
      </w:r>
      <w:r w:rsidR="00B0162A" w:rsidRPr="00522DCA">
        <w:rPr>
          <w:lang w:val="en-GB"/>
        </w:rPr>
        <w:t xml:space="preserve"> </w:t>
      </w:r>
      <w:r w:rsidRPr="00522DCA">
        <w:rPr>
          <w:lang w:val="en-GB"/>
        </w:rPr>
        <w:t>(</w:t>
      </w:r>
      <w:r w:rsidR="005E7A4C" w:rsidRPr="00522DCA">
        <w:rPr>
          <w:lang w:val="en-GB"/>
        </w:rPr>
        <w:t>“</w:t>
      </w:r>
      <w:r w:rsidRPr="00522DCA">
        <w:rPr>
          <w:lang w:val="en-GB"/>
        </w:rPr>
        <w:t>Shift selection</w:t>
      </w:r>
      <w:r w:rsidR="005E7A4C" w:rsidRPr="00522DCA">
        <w:rPr>
          <w:lang w:val="en-GB"/>
        </w:rPr>
        <w:t>”</w:t>
      </w:r>
      <w:r w:rsidRPr="00522DCA">
        <w:rPr>
          <w:lang w:val="en-GB"/>
        </w:rPr>
        <w:t>) moves the current selection in such a way that the new starting point is the same as the previous endpoint. The length of the selection is maintained:</w:t>
      </w:r>
    </w:p>
    <w:p w14:paraId="6043FC11" w14:textId="77777777" w:rsidR="000959A2" w:rsidRPr="00522DCA" w:rsidRDefault="00B16F25">
      <w:pPr>
        <w:rPr>
          <w:rFonts w:cs="Times New Roman"/>
          <w:lang w:val="en-GB"/>
        </w:rPr>
      </w:pPr>
      <w:r>
        <w:rPr>
          <w:rFonts w:cs="Times New Roman"/>
          <w:lang w:val="en-GB"/>
        </w:rPr>
        <w:pict w14:anchorId="26CC8DEF">
          <v:shape id="_x0000_i1032" type="#_x0000_t75" style="width:203.85pt;height:69.2pt" filled="t">
            <v:fill color2="black"/>
            <v:imagedata r:id="rId20" o:title=""/>
          </v:shape>
        </w:pict>
      </w:r>
      <w:r w:rsidR="000959A2" w:rsidRPr="00522DCA">
        <w:rPr>
          <w:rFonts w:cs="Times New Roman"/>
          <w:lang w:val="en-GB"/>
        </w:rPr>
        <w:tab/>
      </w:r>
      <w:r w:rsidR="000959A2" w:rsidRPr="00522DCA">
        <w:rPr>
          <w:rFonts w:cs="Times New Roman"/>
          <w:lang w:val="en-GB"/>
        </w:rPr>
        <w:tab/>
      </w:r>
      <w:r>
        <w:rPr>
          <w:rFonts w:cs="Times New Roman"/>
          <w:lang w:val="en-GB"/>
        </w:rPr>
        <w:pict w14:anchorId="106DD02F">
          <v:shape id="_x0000_i1033" type="#_x0000_t75" style="width:183.25pt;height:69.2pt" filled="t">
            <v:fill color2="black"/>
            <v:imagedata r:id="rId21" o:title=""/>
          </v:shape>
        </w:pict>
      </w:r>
    </w:p>
    <w:p w14:paraId="2658DE58" w14:textId="642681E3" w:rsidR="000959A2" w:rsidRPr="00522DCA" w:rsidRDefault="000959A2" w:rsidP="009C0644">
      <w:pPr>
        <w:pStyle w:val="Standard-BlockCharCharChar"/>
        <w:rPr>
          <w:lang w:val="en-GB"/>
        </w:rPr>
      </w:pPr>
      <w:r w:rsidRPr="00522DCA">
        <w:rPr>
          <w:lang w:val="en-GB"/>
        </w:rPr>
        <w:t>The second button (</w:t>
      </w:r>
      <w:r w:rsidR="005E7A4C" w:rsidRPr="00522DCA">
        <w:rPr>
          <w:lang w:val="en-GB"/>
        </w:rPr>
        <w:t>“</w:t>
      </w:r>
      <w:r w:rsidRPr="00522DCA">
        <w:rPr>
          <w:lang w:val="en-GB"/>
        </w:rPr>
        <w:t>Detach selection</w:t>
      </w:r>
      <w:r w:rsidR="005E7A4C" w:rsidRPr="00522DCA">
        <w:rPr>
          <w:lang w:val="en-GB"/>
        </w:rPr>
        <w:t>”</w:t>
      </w:r>
      <w:r w:rsidRPr="00522DCA">
        <w:rPr>
          <w:lang w:val="en-GB"/>
        </w:rPr>
        <w:t>) keeps the current selection, but detaches the musical score from it. The colours of the boundaries then change from green/red to blue. The third button (</w:t>
      </w:r>
      <w:r w:rsidR="005E7A4C" w:rsidRPr="00522DCA">
        <w:rPr>
          <w:lang w:val="en-GB"/>
        </w:rPr>
        <w:t>“</w:t>
      </w:r>
      <w:r w:rsidRPr="00522DCA">
        <w:rPr>
          <w:lang w:val="en-GB"/>
        </w:rPr>
        <w:t>Assign times</w:t>
      </w:r>
      <w:r w:rsidR="005E7A4C" w:rsidRPr="00522DCA">
        <w:rPr>
          <w:lang w:val="en-GB"/>
        </w:rPr>
        <w:t>”</w:t>
      </w:r>
      <w:r w:rsidRPr="00522DCA">
        <w:rPr>
          <w:lang w:val="en-GB"/>
        </w:rPr>
        <w:t>) assigns the start and end time of the current selection in the oscillogram to the currently selected time points in the musical score.</w:t>
      </w:r>
    </w:p>
    <w:p w14:paraId="2A614CD9" w14:textId="77777777" w:rsidR="000959A2" w:rsidRPr="00522DCA" w:rsidRDefault="000959A2" w:rsidP="009C0644">
      <w:pPr>
        <w:pStyle w:val="Standard-BlockCharCharChar"/>
        <w:rPr>
          <w:lang w:val="en-GB"/>
        </w:rPr>
      </w:pPr>
      <w:r w:rsidRPr="00522DCA">
        <w:rPr>
          <w:lang w:val="en-GB"/>
        </w:rPr>
        <w:t>The selection boundaries in the oscillogram can be changed in the following way:</w:t>
      </w:r>
    </w:p>
    <w:p w14:paraId="71CDE5EA" w14:textId="77777777" w:rsidR="000959A2" w:rsidRPr="00522DCA" w:rsidRDefault="000959A2">
      <w:pPr>
        <w:pStyle w:val="Aufzhlung"/>
        <w:spacing w:after="0"/>
        <w:rPr>
          <w:lang w:val="en-GB"/>
        </w:rPr>
      </w:pPr>
      <w:r w:rsidRPr="00522DCA">
        <w:rPr>
          <w:lang w:val="en-GB"/>
        </w:rPr>
        <w:t>Clicking and pulling with the mouse</w:t>
      </w:r>
    </w:p>
    <w:p w14:paraId="02FA2DFC" w14:textId="77777777" w:rsidR="000959A2" w:rsidRPr="00522DCA" w:rsidRDefault="000959A2">
      <w:pPr>
        <w:pStyle w:val="Aufzhlung"/>
        <w:spacing w:after="0"/>
        <w:rPr>
          <w:lang w:val="en-GB"/>
        </w:rPr>
      </w:pPr>
      <w:r w:rsidRPr="00522DCA">
        <w:rPr>
          <w:lang w:val="en-GB"/>
        </w:rPr>
        <w:t>Placing the cursor near one of the boundaries and scrolling thereafter moves the boundary to the right or left.</w:t>
      </w:r>
    </w:p>
    <w:p w14:paraId="46FF36EA" w14:textId="26136EEC" w:rsidR="00E1642E" w:rsidRPr="00522DCA" w:rsidRDefault="000959A2" w:rsidP="00335746">
      <w:pPr>
        <w:pStyle w:val="Aufzhlung"/>
        <w:tabs>
          <w:tab w:val="num" w:pos="482"/>
        </w:tabs>
        <w:spacing w:after="0"/>
        <w:rPr>
          <w:lang w:val="en-GB"/>
        </w:rPr>
      </w:pPr>
      <w:r w:rsidRPr="00522DCA">
        <w:rPr>
          <w:lang w:val="en-GB"/>
        </w:rPr>
        <w:t xml:space="preserve">Alt + Right Arrow key moves the right boundary of the selection to the right. </w:t>
      </w:r>
    </w:p>
    <w:p w14:paraId="52C2C648" w14:textId="6F31E125" w:rsidR="000959A2" w:rsidRPr="00522DCA" w:rsidRDefault="000959A2">
      <w:pPr>
        <w:pStyle w:val="Aufzhlung"/>
        <w:spacing w:after="0"/>
        <w:rPr>
          <w:lang w:val="en-GB"/>
        </w:rPr>
      </w:pPr>
      <w:r w:rsidRPr="00522DCA">
        <w:rPr>
          <w:lang w:val="en-GB"/>
        </w:rPr>
        <w:t>Alt +</w:t>
      </w:r>
      <w:r w:rsidR="00D217F8" w:rsidRPr="00522DCA">
        <w:rPr>
          <w:lang w:val="en-GB"/>
        </w:rPr>
        <w:t xml:space="preserve"> </w:t>
      </w:r>
      <w:r w:rsidRPr="00522DCA">
        <w:rPr>
          <w:lang w:val="en-GB"/>
        </w:rPr>
        <w:t>Left arrow key moves the right boundary to the left. Pressing Shift along with Alt and the arrow keys moves the left boundary of the selection.</w:t>
      </w:r>
    </w:p>
    <w:p w14:paraId="153D98AB" w14:textId="77777777" w:rsidR="000959A2" w:rsidRPr="00522DCA" w:rsidRDefault="000959A2">
      <w:pPr>
        <w:pStyle w:val="Aufzhlung"/>
        <w:spacing w:after="0"/>
        <w:rPr>
          <w:lang w:val="en-GB"/>
        </w:rPr>
      </w:pPr>
      <w:r w:rsidRPr="00522DCA">
        <w:rPr>
          <w:lang w:val="en-GB"/>
        </w:rPr>
        <w:t>Placing the cursor in the middle of the selection and scrolling thereafter moves the entire boundary to the right or left.</w:t>
      </w:r>
    </w:p>
    <w:p w14:paraId="3A23B9A8" w14:textId="77777777" w:rsidR="000959A2" w:rsidRPr="00522DCA" w:rsidRDefault="000959A2" w:rsidP="009C0644">
      <w:pPr>
        <w:pStyle w:val="Standard-BlockCharCharChar"/>
        <w:rPr>
          <w:lang w:val="en-GB"/>
        </w:rPr>
      </w:pPr>
      <w:r w:rsidRPr="00522DCA">
        <w:rPr>
          <w:lang w:val="en-GB"/>
        </w:rPr>
        <w:t>There are two possible ways to choose longer selections:</w:t>
      </w:r>
    </w:p>
    <w:p w14:paraId="272806D8" w14:textId="6314D222" w:rsidR="000959A2" w:rsidRPr="00522DCA" w:rsidRDefault="000959A2" w:rsidP="009C0644">
      <w:pPr>
        <w:pStyle w:val="Aufzhlung"/>
        <w:tabs>
          <w:tab w:val="num" w:pos="482"/>
        </w:tabs>
        <w:spacing w:after="0"/>
        <w:rPr>
          <w:rStyle w:val="BildCharChar1"/>
          <w:lang w:val="en-GB"/>
        </w:rPr>
      </w:pPr>
      <w:r w:rsidRPr="00522DCA">
        <w:rPr>
          <w:lang w:val="en-GB"/>
        </w:rPr>
        <w:t xml:space="preserve">Using the button </w:t>
      </w:r>
      <w:r w:rsidR="005E7A4C" w:rsidRPr="00522DCA">
        <w:rPr>
          <w:lang w:val="en-GB"/>
        </w:rPr>
        <w:t>“</w:t>
      </w:r>
      <w:r w:rsidRPr="00522DCA">
        <w:rPr>
          <w:lang w:val="en-GB"/>
        </w:rPr>
        <w:t>Navigate in the recording</w:t>
      </w:r>
      <w:r w:rsidR="005E7A4C" w:rsidRPr="00522DCA">
        <w:rPr>
          <w:lang w:val="en-GB"/>
        </w:rPr>
        <w:t>”</w:t>
      </w:r>
      <w:r w:rsidRPr="00522DCA">
        <w:rPr>
          <w:lang w:val="en-GB"/>
        </w:rPr>
        <w:t xml:space="preserve"> (above the oscillogram view to the left) opens a dialog that allows input of selection boundaries in numbers:</w:t>
      </w:r>
      <w:r w:rsidRPr="00522DCA">
        <w:rPr>
          <w:rStyle w:val="BildCharChar1"/>
          <w:lang w:val="en-GB"/>
        </w:rPr>
        <w:t xml:space="preserve"> </w:t>
      </w:r>
    </w:p>
    <w:p w14:paraId="459B54ED" w14:textId="77777777" w:rsidR="000959A2" w:rsidRPr="00522DCA" w:rsidRDefault="000959A2">
      <w:pPr>
        <w:rPr>
          <w:rStyle w:val="BildCharChar1"/>
          <w:lang w:val="en-GB"/>
        </w:rPr>
      </w:pPr>
    </w:p>
    <w:p w14:paraId="7315D45F" w14:textId="77777777" w:rsidR="000959A2" w:rsidRPr="00522DCA" w:rsidRDefault="00B16F25">
      <w:pPr>
        <w:rPr>
          <w:rStyle w:val="BildCharChar1"/>
          <w:lang w:val="en-GB"/>
        </w:rPr>
      </w:pPr>
      <w:r>
        <w:rPr>
          <w:rStyle w:val="BildCharChar1"/>
          <w:lang w:val="en-GB"/>
        </w:rPr>
        <w:lastRenderedPageBreak/>
        <w:pict w14:anchorId="5FD8640E">
          <v:shape id="_x0000_i1034" type="#_x0000_t75" style="width:141.2pt;height:196.35pt" filled="t">
            <v:fill color2="black"/>
            <v:imagedata r:id="rId22" o:title=""/>
          </v:shape>
        </w:pict>
      </w:r>
    </w:p>
    <w:p w14:paraId="27813D45" w14:textId="77777777" w:rsidR="000959A2" w:rsidRPr="00522DCA" w:rsidRDefault="000959A2">
      <w:pPr>
        <w:rPr>
          <w:rStyle w:val="BildCharChar1"/>
          <w:lang w:val="en-GB"/>
        </w:rPr>
      </w:pPr>
    </w:p>
    <w:p w14:paraId="2418442E" w14:textId="2A4CBECC" w:rsidR="00155B02" w:rsidRPr="00522DCA" w:rsidRDefault="000959A2" w:rsidP="009C0644">
      <w:pPr>
        <w:pStyle w:val="Aufzhlung"/>
        <w:tabs>
          <w:tab w:val="num" w:pos="482"/>
        </w:tabs>
        <w:spacing w:after="0"/>
        <w:rPr>
          <w:lang w:val="en-GB"/>
        </w:rPr>
      </w:pPr>
      <w:r w:rsidRPr="00522DCA">
        <w:rPr>
          <w:lang w:val="en-GB"/>
        </w:rPr>
        <w:t>Double-clicking sets a mark in the oscillogram view. The next double-click then places a selection from the marked position up to the second double-click.</w:t>
      </w:r>
    </w:p>
    <w:p w14:paraId="7ED77266" w14:textId="0B0198BB" w:rsidR="000959A2" w:rsidRPr="00522DCA" w:rsidRDefault="00155B02" w:rsidP="00155B02">
      <w:pPr>
        <w:rPr>
          <w:rFonts w:cs="Times New Roman"/>
          <w:lang w:val="en-GB"/>
        </w:rPr>
      </w:pPr>
      <w:r w:rsidRPr="00522DCA">
        <w:rPr>
          <w:rFonts w:cs="Times New Roman"/>
          <w:lang w:val="en-GB"/>
        </w:rPr>
        <w:br w:type="page"/>
      </w:r>
    </w:p>
    <w:p w14:paraId="57A777BD" w14:textId="77A2D0DC" w:rsidR="000959A2" w:rsidRPr="00522DCA" w:rsidRDefault="000959A2" w:rsidP="009C0644">
      <w:pPr>
        <w:pStyle w:val="berschrift1"/>
      </w:pPr>
      <w:bookmarkStart w:id="5" w:name="_Toc411261202"/>
      <w:r w:rsidRPr="00522DCA">
        <w:lastRenderedPageBreak/>
        <w:t>PANELS</w:t>
      </w:r>
      <w:bookmarkEnd w:id="5"/>
      <w:r w:rsidRPr="00522DCA">
        <w:t xml:space="preserve"> </w:t>
      </w:r>
    </w:p>
    <w:p w14:paraId="532E1418" w14:textId="77777777" w:rsidR="000959A2" w:rsidRPr="00522DCA" w:rsidRDefault="000959A2" w:rsidP="000959A2">
      <w:pPr>
        <w:pStyle w:val="berschrift2"/>
        <w:numPr>
          <w:ilvl w:val="1"/>
          <w:numId w:val="2"/>
        </w:numPr>
        <w:rPr>
          <w:lang w:val="en-GB"/>
        </w:rPr>
      </w:pPr>
      <w:bookmarkStart w:id="6" w:name="_Toc411261203"/>
      <w:r w:rsidRPr="00522DCA">
        <w:rPr>
          <w:lang w:val="en-GB"/>
        </w:rPr>
        <w:t>Keyboard</w:t>
      </w:r>
      <w:bookmarkEnd w:id="6"/>
    </w:p>
    <w:p w14:paraId="67EC41BC" w14:textId="574CF501" w:rsidR="000959A2" w:rsidRPr="00522DCA" w:rsidRDefault="000959A2">
      <w:pPr>
        <w:pStyle w:val="Standard-BlockCharCharChar"/>
        <w:rPr>
          <w:lang w:val="en-GB"/>
        </w:rPr>
      </w:pPr>
      <w:r w:rsidRPr="00522DCA">
        <w:rPr>
          <w:lang w:val="en-GB"/>
        </w:rP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sidRPr="00522DCA">
        <w:rPr>
          <w:rStyle w:val="Menufunction"/>
          <w:lang w:val="en-GB"/>
        </w:rPr>
        <w:t>View &gt; Keyboard</w:t>
      </w:r>
      <w:r w:rsidRPr="00522DCA">
        <w:rPr>
          <w:lang w:val="en-GB"/>
        </w:rPr>
        <w:t xml:space="preserve"> to have it displayed. </w:t>
      </w:r>
    </w:p>
    <w:p w14:paraId="6DA2BDF5" w14:textId="77777777" w:rsidR="000959A2" w:rsidRPr="00522DCA" w:rsidRDefault="00B16F25">
      <w:pPr>
        <w:pStyle w:val="BildChar"/>
        <w:rPr>
          <w:rFonts w:ascii="Times New Roman" w:hAnsi="Times New Roman"/>
          <w:lang w:val="en-GB"/>
        </w:rPr>
      </w:pPr>
      <w:r>
        <w:rPr>
          <w:rFonts w:ascii="Times New Roman" w:hAnsi="Times New Roman"/>
          <w:lang w:val="en-GB"/>
        </w:rPr>
        <w:pict w14:anchorId="0B8343C8">
          <v:shape id="_x0000_i1035" type="#_x0000_t75" style="width:297.35pt;height:278.65pt" filled="t">
            <v:fill color2="black"/>
            <v:imagedata r:id="rId23" o:title=""/>
          </v:shape>
        </w:pict>
      </w:r>
    </w:p>
    <w:p w14:paraId="0156BAB6" w14:textId="77777777" w:rsidR="00EB67E8" w:rsidRPr="00522DCA" w:rsidRDefault="000959A2">
      <w:pPr>
        <w:pStyle w:val="Standard-BlockCharCharChar"/>
        <w:rPr>
          <w:lang w:val="en-GB"/>
        </w:rPr>
      </w:pPr>
      <w:r w:rsidRPr="00522DCA">
        <w:rPr>
          <w:lang w:val="en-GB"/>
        </w:rPr>
        <w:t>The scrollbar on the right hand side allows alterations in size of the keyboard symbols.</w:t>
      </w:r>
      <w:r w:rsidR="00EB67E8" w:rsidRPr="00522DCA">
        <w:rPr>
          <w:lang w:val="en-GB"/>
        </w:rPr>
        <w:t xml:space="preserve"> </w:t>
      </w:r>
    </w:p>
    <w:p w14:paraId="405EEBE0" w14:textId="32D94147" w:rsidR="000959A2" w:rsidRPr="00522DCA" w:rsidRDefault="000959A2">
      <w:pPr>
        <w:pStyle w:val="Standard-BlockCharCharChar"/>
        <w:rPr>
          <w:lang w:val="en-GB"/>
        </w:rPr>
      </w:pPr>
      <w:r w:rsidRPr="00522DCA">
        <w:rPr>
          <w:lang w:val="en-GB"/>
        </w:rPr>
        <w:t xml:space="preserve">Most symbols are equipped with a short </w:t>
      </w:r>
      <w:r w:rsidR="005E7A4C" w:rsidRPr="00522DCA">
        <w:rPr>
          <w:lang w:val="en-GB"/>
        </w:rPr>
        <w:t>“</w:t>
      </w:r>
      <w:r w:rsidRPr="00522DCA">
        <w:rPr>
          <w:lang w:val="en-GB"/>
        </w:rPr>
        <w:t>tool tip</w:t>
      </w:r>
      <w:r w:rsidR="005E7A4C" w:rsidRPr="00522DCA">
        <w:rPr>
          <w:lang w:val="en-GB"/>
        </w:rPr>
        <w:t>”</w:t>
      </w:r>
      <w:r w:rsidRPr="00522DCA">
        <w:rPr>
          <w:lang w:val="en-GB"/>
        </w:rPr>
        <w:t xml:space="preserve"> that elaborates on both meaning and function. Hover over the symbol to have the </w:t>
      </w:r>
      <w:r w:rsidR="005E7A4C" w:rsidRPr="00522DCA">
        <w:rPr>
          <w:lang w:val="en-GB"/>
        </w:rPr>
        <w:t>“</w:t>
      </w:r>
      <w:r w:rsidRPr="00522DCA">
        <w:rPr>
          <w:lang w:val="en-GB"/>
        </w:rPr>
        <w:t>tool tip</w:t>
      </w:r>
      <w:r w:rsidR="005E7A4C" w:rsidRPr="00522DCA">
        <w:rPr>
          <w:lang w:val="en-GB"/>
        </w:rPr>
        <w:t>”</w:t>
      </w:r>
      <w:r w:rsidRPr="00522DCA">
        <w:rPr>
          <w:lang w:val="en-GB"/>
        </w:rPr>
        <w:t xml:space="preserve"> displayed:</w:t>
      </w:r>
    </w:p>
    <w:p w14:paraId="508640E9" w14:textId="77777777" w:rsidR="000959A2" w:rsidRPr="00522DCA" w:rsidRDefault="00B16F25">
      <w:pPr>
        <w:pStyle w:val="BildChar"/>
        <w:rPr>
          <w:rFonts w:ascii="Times New Roman" w:hAnsi="Times New Roman"/>
          <w:lang w:val="en-GB"/>
        </w:rPr>
      </w:pPr>
      <w:r>
        <w:rPr>
          <w:rFonts w:ascii="Times New Roman" w:hAnsi="Times New Roman"/>
          <w:lang w:val="en-GB"/>
        </w:rPr>
        <w:pict w14:anchorId="45CC0933">
          <v:shape id="_x0000_i1036" type="#_x0000_t75" style="width:142.15pt;height:73.85pt" filled="t">
            <v:fill color2="black"/>
            <v:imagedata r:id="rId24" o:title=""/>
          </v:shape>
        </w:pict>
      </w:r>
    </w:p>
    <w:p w14:paraId="2D0B2EC0" w14:textId="77777777" w:rsidR="000959A2" w:rsidRPr="00522DCA" w:rsidRDefault="000959A2">
      <w:pPr>
        <w:pStyle w:val="Standard-BlockCharCharChar"/>
        <w:rPr>
          <w:lang w:val="en-GB"/>
        </w:rPr>
      </w:pPr>
      <w:r w:rsidRPr="00522DCA">
        <w:rPr>
          <w:lang w:val="en-GB"/>
        </w:rPr>
        <w:t>To insert a symbol into the musical score, move the cursor to that position in the musical score and click on the desired symbol. To choose a different keyboard, click on the arrow and select a different keyboard from the list. Please note:</w:t>
      </w:r>
    </w:p>
    <w:p w14:paraId="1485B6F7" w14:textId="13EA6B2D" w:rsidR="000959A2" w:rsidRPr="00522DCA" w:rsidRDefault="000959A2" w:rsidP="009C0644">
      <w:pPr>
        <w:pStyle w:val="Aufzhlung"/>
        <w:rPr>
          <w:lang w:val="en-GB"/>
        </w:rPr>
      </w:pPr>
      <w:r w:rsidRPr="00522DCA">
        <w:rPr>
          <w:lang w:val="en-GB"/>
        </w:rPr>
        <w:t xml:space="preserve">A number of symbols are only available in a few fonts, namely those that cover a great range of Unicode </w:t>
      </w:r>
      <w:commentRangeStart w:id="7"/>
      <w:r w:rsidRPr="00522DCA">
        <w:rPr>
          <w:lang w:val="en-GB"/>
        </w:rPr>
        <w:t xml:space="preserve">(e.g. </w:t>
      </w:r>
      <w:r w:rsidR="005E7A4C" w:rsidRPr="00522DCA">
        <w:rPr>
          <w:lang w:val="en-GB"/>
        </w:rPr>
        <w:t>“</w:t>
      </w:r>
      <w:r w:rsidRPr="00522DCA">
        <w:rPr>
          <w:lang w:val="en-GB"/>
        </w:rPr>
        <w:t>Arial Unicode MS</w:t>
      </w:r>
      <w:r w:rsidR="005E7A4C" w:rsidRPr="00522DCA">
        <w:rPr>
          <w:lang w:val="en-GB"/>
        </w:rPr>
        <w:t>”</w:t>
      </w:r>
      <w:r w:rsidRPr="00522DCA">
        <w:rPr>
          <w:lang w:val="en-GB"/>
        </w:rPr>
        <w:t xml:space="preserve">). </w:t>
      </w:r>
      <w:commentRangeEnd w:id="7"/>
      <w:r w:rsidRPr="00522DCA">
        <w:rPr>
          <w:rStyle w:val="Kommentarzeichen"/>
          <w:rFonts w:eastAsia="SimSun"/>
          <w:lang w:val="en-GB"/>
        </w:rPr>
        <w:commentReference w:id="7"/>
      </w:r>
      <w:r w:rsidRPr="00522DCA">
        <w:rPr>
          <w:lang w:val="en-GB"/>
        </w:rPr>
        <w:t xml:space="preserve">The font that is used in the keyboard can be selected in </w:t>
      </w:r>
      <w:r w:rsidRPr="00522DCA">
        <w:rPr>
          <w:rStyle w:val="Menufunction"/>
          <w:lang w:val="en-GB"/>
        </w:rPr>
        <w:t>Edit </w:t>
      </w:r>
      <w:proofErr w:type="gramStart"/>
      <w:r w:rsidRPr="00522DCA">
        <w:rPr>
          <w:rStyle w:val="Menufunction"/>
          <w:lang w:val="en-GB"/>
        </w:rPr>
        <w:t>&gt;  Preferences</w:t>
      </w:r>
      <w:proofErr w:type="gramEnd"/>
      <w:r w:rsidRPr="00522DCA">
        <w:rPr>
          <w:rStyle w:val="Menufunction"/>
          <w:lang w:val="en-GB"/>
        </w:rPr>
        <w:t xml:space="preserve"> &gt; Fonts</w:t>
      </w:r>
      <w:r w:rsidRPr="00522DCA">
        <w:rPr>
          <w:lang w:val="en-GB"/>
        </w:rPr>
        <w:t xml:space="preserve">. If the desired symbol appears as a square in the musical score, the tier's font needs to be reformatted (see also </w:t>
      </w:r>
      <w:r w:rsidRPr="00522DCA">
        <w:rPr>
          <w:rStyle w:val="Menufunction"/>
          <w:lang w:val="en-GB"/>
        </w:rPr>
        <w:t>Format &gt; Edit format table</w:t>
      </w:r>
      <w:r w:rsidRPr="00522DCA">
        <w:rPr>
          <w:lang w:val="en-GB"/>
        </w:rPr>
        <w:t>).</w:t>
      </w:r>
    </w:p>
    <w:p w14:paraId="68C8E563" w14:textId="77777777" w:rsidR="000959A2" w:rsidRPr="00522DCA" w:rsidRDefault="000959A2">
      <w:pPr>
        <w:pStyle w:val="Standard-BlockCharCharChar"/>
        <w:rPr>
          <w:lang w:val="en-GB"/>
        </w:rPr>
      </w:pPr>
    </w:p>
    <w:p w14:paraId="7E1507FD" w14:textId="77777777" w:rsidR="000959A2" w:rsidRPr="00522DCA" w:rsidRDefault="000959A2">
      <w:pPr>
        <w:rPr>
          <w:rFonts w:cs="Times New Roman"/>
          <w:lang w:val="en-GB"/>
        </w:rPr>
        <w:sectPr w:rsidR="000959A2" w:rsidRPr="00522DCA" w:rsidSect="004D620B">
          <w:headerReference w:type="default" r:id="rId27"/>
          <w:footerReference w:type="even" r:id="rId28"/>
          <w:footerReference w:type="default" r:id="rId29"/>
          <w:headerReference w:type="first" r:id="rId30"/>
          <w:footerReference w:type="first" r:id="rId31"/>
          <w:pgSz w:w="11906" w:h="16838"/>
          <w:pgMar w:top="1417" w:right="1417" w:bottom="1134" w:left="1417" w:header="708" w:footer="708" w:gutter="0"/>
          <w:cols w:space="708"/>
          <w:docGrid w:linePitch="360"/>
        </w:sectPr>
      </w:pPr>
    </w:p>
    <w:p w14:paraId="07E06CE0" w14:textId="77777777" w:rsidR="000959A2" w:rsidRPr="00522DCA" w:rsidRDefault="000959A2" w:rsidP="000959A2">
      <w:pPr>
        <w:pStyle w:val="berschrift2"/>
        <w:numPr>
          <w:ilvl w:val="1"/>
          <w:numId w:val="2"/>
        </w:numPr>
        <w:rPr>
          <w:lang w:val="en-GB"/>
        </w:rPr>
      </w:pPr>
      <w:bookmarkStart w:id="8" w:name="_Toc411261204"/>
      <w:r w:rsidRPr="00522DCA">
        <w:rPr>
          <w:lang w:val="en-GB"/>
        </w:rPr>
        <w:lastRenderedPageBreak/>
        <w:t>Link panel</w:t>
      </w:r>
      <w:bookmarkEnd w:id="8"/>
    </w:p>
    <w:p w14:paraId="4AEB498A" w14:textId="77777777" w:rsidR="000959A2" w:rsidRPr="00522DCA" w:rsidRDefault="000959A2">
      <w:pPr>
        <w:pStyle w:val="Standard-BlockCharCharChar"/>
        <w:rPr>
          <w:lang w:val="en-GB"/>
        </w:rPr>
      </w:pPr>
      <w:r w:rsidRPr="00522DCA">
        <w:rPr>
          <w:lang w:val="en-GB"/>
        </w:rPr>
        <w:t xml:space="preserve">The link panel links event descriptions to image, audio, video and text files. Should the link panel not appear on your screen, choose </w:t>
      </w:r>
      <w:r w:rsidRPr="00522DCA">
        <w:rPr>
          <w:rStyle w:val="Menufunction"/>
          <w:lang w:val="en-GB"/>
        </w:rPr>
        <w:t>View &gt; Link panel</w:t>
      </w:r>
      <w:r w:rsidRPr="00522DCA">
        <w:rPr>
          <w:lang w:val="en-GB"/>
        </w:rPr>
        <w:t xml:space="preserve"> to have it displayed. </w:t>
      </w:r>
    </w:p>
    <w:p w14:paraId="72025BFC" w14:textId="7511693D" w:rsidR="000959A2" w:rsidRPr="00522DCA" w:rsidRDefault="000959A2">
      <w:pPr>
        <w:pStyle w:val="Standard-BlockCharCharChar"/>
        <w:rPr>
          <w:lang w:val="en-GB"/>
        </w:rPr>
      </w:pPr>
      <w:r w:rsidRPr="00522DCA">
        <w:rPr>
          <w:lang w:val="en-GB"/>
        </w:rPr>
        <w:t xml:space="preserve">To link an event to an external file, select the event in the musical score and choose whether it's an image, audio, video or text file in the </w:t>
      </w:r>
      <w:r w:rsidR="005E7A4C" w:rsidRPr="00522DCA">
        <w:rPr>
          <w:lang w:val="en-GB"/>
        </w:rPr>
        <w:t>“</w:t>
      </w:r>
      <w:r w:rsidRPr="00522DCA">
        <w:rPr>
          <w:lang w:val="en-GB"/>
        </w:rPr>
        <w:t>Link Medium</w:t>
      </w:r>
      <w:r w:rsidR="005E7A4C" w:rsidRPr="00522DCA">
        <w:rPr>
          <w:lang w:val="en-GB"/>
        </w:rPr>
        <w:t>”</w:t>
      </w:r>
      <w:r w:rsidRPr="00522DCA">
        <w:rPr>
          <w:lang w:val="en-GB"/>
        </w:rPr>
        <w:t xml:space="preserve"> menu. Enter the storage location of the file to be linked in </w:t>
      </w:r>
      <w:r w:rsidR="005E7A4C" w:rsidRPr="00522DCA">
        <w:rPr>
          <w:lang w:val="en-GB"/>
        </w:rPr>
        <w:t>“</w:t>
      </w:r>
      <w:r w:rsidRPr="00522DCA">
        <w:rPr>
          <w:lang w:val="en-GB"/>
        </w:rPr>
        <w:t>Link URL</w:t>
      </w:r>
      <w:r w:rsidR="005E7A4C" w:rsidRPr="00522DCA">
        <w:rPr>
          <w:lang w:val="en-GB"/>
        </w:rPr>
        <w:t>”</w:t>
      </w:r>
      <w:r w:rsidRPr="00522DCA">
        <w:rPr>
          <w:lang w:val="en-GB"/>
        </w:rPr>
        <w:t xml:space="preserve">. Click </w:t>
      </w:r>
      <w:r w:rsidR="005E7A4C" w:rsidRPr="00522DCA">
        <w:rPr>
          <w:lang w:val="en-GB"/>
        </w:rPr>
        <w:t>“</w:t>
      </w:r>
      <w:r w:rsidRPr="00522DCA">
        <w:rPr>
          <w:lang w:val="en-GB"/>
        </w:rPr>
        <w:t>Browse</w:t>
      </w:r>
      <w:proofErr w:type="gramStart"/>
      <w:r w:rsidRPr="00522DCA">
        <w:rPr>
          <w:lang w:val="en-GB"/>
        </w:rPr>
        <w:t>..</w:t>
      </w:r>
      <w:r w:rsidR="005E7A4C" w:rsidRPr="00522DCA">
        <w:rPr>
          <w:lang w:val="en-GB"/>
        </w:rPr>
        <w:t>”</w:t>
      </w:r>
      <w:proofErr w:type="gramEnd"/>
      <w:r w:rsidRPr="00522DCA">
        <w:rPr>
          <w:lang w:val="en-GB"/>
        </w:rPr>
        <w:t xml:space="preserve"> to open a new dialog. Here, you can search for the file on your computer. </w:t>
      </w:r>
    </w:p>
    <w:p w14:paraId="2972BA12" w14:textId="77777777" w:rsidR="000959A2" w:rsidRPr="00522DCA" w:rsidRDefault="000959A2">
      <w:pPr>
        <w:pStyle w:val="Standard-BlockCharCharChar"/>
        <w:rPr>
          <w:lang w:val="en-GB"/>
        </w:rPr>
      </w:pPr>
      <w:r w:rsidRPr="00522DCA">
        <w:rPr>
          <w:lang w:val="en-GB"/>
        </w:rPr>
        <w:t xml:space="preserve">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 </w:t>
      </w:r>
    </w:p>
    <w:p w14:paraId="31590E45" w14:textId="77777777" w:rsidR="000959A2" w:rsidRPr="00522DCA" w:rsidRDefault="000959A2">
      <w:pPr>
        <w:pStyle w:val="Standard-BlockCharCharChar"/>
        <w:rPr>
          <w:lang w:val="en-GB"/>
        </w:rPr>
      </w:pPr>
    </w:p>
    <w:p w14:paraId="40853CB7" w14:textId="77777777" w:rsidR="000959A2" w:rsidRPr="00522DCA" w:rsidRDefault="00B16F25">
      <w:pPr>
        <w:pStyle w:val="BildChar"/>
        <w:rPr>
          <w:rFonts w:ascii="Times New Roman" w:hAnsi="Times New Roman"/>
          <w:lang w:val="en-GB"/>
        </w:rPr>
      </w:pPr>
      <w:r>
        <w:rPr>
          <w:rFonts w:ascii="Times New Roman" w:hAnsi="Times New Roman"/>
          <w:lang w:val="en-GB"/>
        </w:rPr>
        <w:pict w14:anchorId="3F89D68C">
          <v:shape id="_x0000_i1037" type="#_x0000_t75" style="width:211.3pt;height:247.8pt" filled="t">
            <v:fill color2="black"/>
            <v:imagedata r:id="rId32" o:title=""/>
          </v:shape>
        </w:pict>
      </w:r>
      <w:commentRangeStart w:id="9"/>
    </w:p>
    <w:p w14:paraId="5277158A" w14:textId="77777777" w:rsidR="000959A2" w:rsidRPr="00522DCA" w:rsidRDefault="000959A2">
      <w:pPr>
        <w:pStyle w:val="BildChar"/>
        <w:rPr>
          <w:rFonts w:ascii="Times New Roman" w:hAnsi="Times New Roman"/>
          <w:lang w:val="en-GB"/>
        </w:rPr>
      </w:pPr>
    </w:p>
    <w:p w14:paraId="3D823FE6" w14:textId="230A1330" w:rsidR="000959A2" w:rsidRPr="00522DCA" w:rsidRDefault="00B16F25">
      <w:pPr>
        <w:pStyle w:val="BildChar"/>
        <w:rPr>
          <w:rFonts w:ascii="Times New Roman" w:hAnsi="Times New Roman"/>
          <w:lang w:val="en-GB"/>
        </w:rPr>
      </w:pPr>
      <w:r>
        <w:rPr>
          <w:rFonts w:ascii="Times New Roman" w:hAnsi="Times New Roman"/>
          <w:lang w:val="en-GB"/>
        </w:rPr>
        <w:pict w14:anchorId="25F89DB7">
          <v:shape id="_x0000_i1038" type="#_x0000_t75" style="width:195.45pt;height:173.9pt" filled="t">
            <v:fill color2="black"/>
            <v:imagedata r:id="rId33" o:title=""/>
          </v:shape>
        </w:pict>
      </w:r>
      <w:r w:rsidR="000959A2" w:rsidRPr="00522DCA">
        <w:rPr>
          <w:rFonts w:ascii="Times New Roman" w:hAnsi="Times New Roman"/>
          <w:lang w:val="en-GB"/>
        </w:rPr>
        <w:t xml:space="preserve"> </w:t>
      </w:r>
      <w:r>
        <w:rPr>
          <w:rFonts w:ascii="Times New Roman" w:hAnsi="Times New Roman"/>
          <w:lang w:val="en-GB"/>
        </w:rPr>
        <w:pict w14:anchorId="4DC73BB0">
          <v:shape id="_x0000_i1039" type="#_x0000_t75" style="width:190.75pt;height:173.9pt" filled="t">
            <v:fill color2="black"/>
            <v:imagedata r:id="rId34" o:title=""/>
          </v:shape>
        </w:pict>
      </w:r>
      <w:commentRangeEnd w:id="9"/>
      <w:r w:rsidR="000959A2" w:rsidRPr="00522DCA">
        <w:rPr>
          <w:rStyle w:val="Kommentarzeichen"/>
          <w:rFonts w:ascii="Times New Roman" w:eastAsia="SimSun" w:hAnsi="Times New Roman"/>
          <w:lang w:val="en-GB"/>
        </w:rPr>
        <w:commentReference w:id="9"/>
      </w:r>
    </w:p>
    <w:p w14:paraId="48DA428E" w14:textId="77777777" w:rsidR="000959A2" w:rsidRPr="00522DCA" w:rsidRDefault="000959A2">
      <w:pPr>
        <w:pStyle w:val="Standard-BlockCharCharChar"/>
        <w:rPr>
          <w:lang w:val="en-GB"/>
        </w:rPr>
      </w:pPr>
    </w:p>
    <w:p w14:paraId="78381FEB" w14:textId="77777777" w:rsidR="000959A2" w:rsidRPr="00522DCA" w:rsidRDefault="000959A2">
      <w:pPr>
        <w:pStyle w:val="Standard-BlockCharCharChar"/>
        <w:rPr>
          <w:lang w:val="en-GB"/>
        </w:rPr>
      </w:pPr>
    </w:p>
    <w:p w14:paraId="1C2D6E83" w14:textId="77777777" w:rsidR="000959A2" w:rsidRPr="00522DCA" w:rsidRDefault="000959A2">
      <w:pPr>
        <w:rPr>
          <w:rFonts w:cs="Times New Roman"/>
          <w:lang w:val="en-GB"/>
        </w:rPr>
        <w:sectPr w:rsidR="000959A2" w:rsidRPr="00522DCA">
          <w:headerReference w:type="even" r:id="rId35"/>
          <w:headerReference w:type="default" r:id="rId36"/>
          <w:footerReference w:type="even" r:id="rId37"/>
          <w:footerReference w:type="default" r:id="rId38"/>
          <w:headerReference w:type="first" r:id="rId39"/>
          <w:footerReference w:type="first" r:id="rId40"/>
          <w:pgSz w:w="11906" w:h="16838"/>
          <w:pgMar w:top="1361" w:right="1134" w:bottom="907" w:left="1418" w:header="624" w:footer="720" w:gutter="0"/>
          <w:cols w:space="720"/>
          <w:docGrid w:linePitch="240" w:charSpace="32768"/>
        </w:sectPr>
      </w:pPr>
    </w:p>
    <w:p w14:paraId="15F5600C" w14:textId="77777777" w:rsidR="000959A2" w:rsidRPr="00522DCA" w:rsidRDefault="000959A2" w:rsidP="000959A2">
      <w:pPr>
        <w:pStyle w:val="berschrift2"/>
        <w:numPr>
          <w:ilvl w:val="1"/>
          <w:numId w:val="2"/>
        </w:numPr>
        <w:tabs>
          <w:tab w:val="clear" w:pos="502"/>
          <w:tab w:val="left" w:pos="482"/>
        </w:tabs>
        <w:ind w:left="482" w:hanging="482"/>
        <w:rPr>
          <w:lang w:val="en-GB"/>
        </w:rPr>
      </w:pPr>
      <w:bookmarkStart w:id="10" w:name="_Toc411261205"/>
      <w:r w:rsidRPr="00522DCA">
        <w:rPr>
          <w:lang w:val="en-GB"/>
        </w:rPr>
        <w:lastRenderedPageBreak/>
        <w:t>Audio/Video panel</w:t>
      </w:r>
      <w:bookmarkEnd w:id="10"/>
    </w:p>
    <w:p w14:paraId="1F8ADB9C" w14:textId="18412AA7" w:rsidR="000959A2" w:rsidRPr="00522DCA" w:rsidRDefault="000959A2">
      <w:pPr>
        <w:pStyle w:val="Standard-BlockCharCharChar"/>
        <w:rPr>
          <w:lang w:val="en-GB"/>
        </w:rPr>
      </w:pPr>
      <w:r w:rsidRPr="00522DCA">
        <w:rPr>
          <w:lang w:val="en-GB"/>
        </w:rPr>
        <w:t xml:space="preserve">The Audio/Video panel plays digitised recordings and assigns absolute time values of the recording to points on the EXMARaLDA time axis. When working with a single audio recording that does not need to be realigned or the like, it is not required to display the Audio/Video panel. If the Audio/Video panel does not appear on your screen automatically, choose </w:t>
      </w:r>
      <w:r w:rsidRPr="00522DCA">
        <w:rPr>
          <w:rStyle w:val="Menufunction"/>
          <w:lang w:val="en-GB"/>
        </w:rPr>
        <w:t>View &gt; Audio/Video panel</w:t>
      </w:r>
      <w:r w:rsidRPr="00522DCA">
        <w:rPr>
          <w:lang w:val="en-GB"/>
        </w:rPr>
        <w:t xml:space="preserve"> to have it displayed. </w:t>
      </w:r>
    </w:p>
    <w:p w14:paraId="01560967" w14:textId="77777777" w:rsidR="000959A2" w:rsidRPr="00522DCA" w:rsidRDefault="00B16F25">
      <w:pPr>
        <w:pStyle w:val="BildChar"/>
        <w:rPr>
          <w:rFonts w:ascii="Times New Roman" w:hAnsi="Times New Roman"/>
          <w:lang w:val="en-GB"/>
        </w:rPr>
      </w:pPr>
      <w:r>
        <w:rPr>
          <w:rFonts w:ascii="Times New Roman" w:hAnsi="Times New Roman"/>
          <w:lang w:val="en-GB"/>
        </w:rPr>
        <w:pict w14:anchorId="6F49B057">
          <v:shape id="_x0000_i1040" type="#_x0000_t75" style="width:285.2pt;height:319.8pt" filled="t">
            <v:fill color2="black"/>
            <v:imagedata r:id="rId41" o:title=""/>
          </v:shape>
        </w:pict>
      </w:r>
    </w:p>
    <w:p w14:paraId="5CB359B2" w14:textId="77777777" w:rsidR="000959A2" w:rsidRPr="00522DCA" w:rsidRDefault="000959A2">
      <w:pPr>
        <w:rPr>
          <w:rFonts w:cs="Times New Roman"/>
          <w:lang w:val="en-GB"/>
        </w:rPr>
      </w:pPr>
    </w:p>
    <w:p w14:paraId="6784D65F" w14:textId="77777777" w:rsidR="000959A2" w:rsidRPr="00522DCA" w:rsidRDefault="000959A2">
      <w:pPr>
        <w:rPr>
          <w:rFonts w:cs="Times New Roman"/>
          <w:szCs w:val="24"/>
          <w:lang w:val="en-GB"/>
        </w:rPr>
      </w:pPr>
      <w:r w:rsidRPr="00522DCA">
        <w:rPr>
          <w:rFonts w:cs="Times New Roman"/>
          <w:szCs w:val="24"/>
          <w:lang w:val="en-GB"/>
        </w:rPr>
        <w:t>Depending on whether it is an audio or video file, the panel will be shown with or without a display. The controls are almost identical in both cases.</w:t>
      </w:r>
    </w:p>
    <w:p w14:paraId="7D5408CB" w14:textId="77777777" w:rsidR="000959A2" w:rsidRPr="00522DCA" w:rsidRDefault="000959A2">
      <w:pPr>
        <w:pStyle w:val="Zwischenberschrift"/>
        <w:keepNext/>
        <w:rPr>
          <w:lang w:val="en-GB"/>
        </w:rPr>
      </w:pPr>
      <w:r w:rsidRPr="00522DCA">
        <w:rPr>
          <w:lang w:val="en-GB"/>
        </w:rPr>
        <w:t>Controls:</w:t>
      </w:r>
    </w:p>
    <w:p w14:paraId="1BE25573" w14:textId="77777777" w:rsidR="000959A2" w:rsidRPr="00522DCA" w:rsidRDefault="000959A2">
      <w:pPr>
        <w:pStyle w:val="BildChar"/>
        <w:keepNext/>
        <w:rPr>
          <w:rFonts w:ascii="Times New Roman" w:hAnsi="Times New Roman"/>
          <w:lang w:val="en-GB"/>
        </w:rPr>
      </w:pPr>
    </w:p>
    <w:p w14:paraId="78B4654A" w14:textId="77777777" w:rsidR="000959A2" w:rsidRPr="00522DCA" w:rsidRDefault="00B16F25">
      <w:pPr>
        <w:pStyle w:val="Standard-BlockCharCharChar"/>
        <w:keepNext/>
        <w:pageBreakBefore/>
        <w:spacing w:line="100" w:lineRule="atLeast"/>
        <w:rPr>
          <w:lang w:val="en-GB"/>
        </w:rPr>
      </w:pPr>
      <w:r>
        <w:rPr>
          <w:lang w:val="en-GB"/>
        </w:rPr>
        <w:lastRenderedPageBreak/>
        <w:pict w14:anchorId="78FEFEE6">
          <v:shape id="_x0000_i1041" type="#_x0000_t75" style="width:448.85pt;height:441.35pt" filled="t">
            <v:fill color2="black"/>
            <v:imagedata r:id="rId42" o:title=""/>
          </v:shape>
        </w:pict>
      </w:r>
      <w:r w:rsidR="000959A2" w:rsidRPr="00522DCA">
        <w:rPr>
          <w:rStyle w:val="Kommentarzeichen"/>
          <w:rFonts w:eastAsia="SimSun"/>
          <w:lang w:val="en-GB"/>
        </w:rPr>
        <w:commentReference w:id="11"/>
      </w:r>
    </w:p>
    <w:p w14:paraId="3B9EC0AB" w14:textId="437AECC7" w:rsidR="000959A2" w:rsidRPr="00522DCA" w:rsidRDefault="000959A2">
      <w:pPr>
        <w:pStyle w:val="Standard-BlockCharCharChar"/>
        <w:keepNext/>
        <w:pageBreakBefore/>
        <w:spacing w:line="100" w:lineRule="atLeast"/>
        <w:rPr>
          <w:lang w:val="en-GB"/>
        </w:rPr>
      </w:pPr>
      <w:r w:rsidRPr="00522DCA">
        <w:rPr>
          <w:lang w:val="en-GB"/>
        </w:rPr>
        <w:lastRenderedPageBreak/>
        <w:t>Normally the Partitur-</w:t>
      </w:r>
      <w:r w:rsidR="00C11634" w:rsidRPr="00522DCA">
        <w:rPr>
          <w:lang w:val="en-GB"/>
        </w:rPr>
        <w:t>Editor</w:t>
      </w:r>
      <w:r w:rsidRPr="00522DCA">
        <w:rPr>
          <w:lang w:val="en-GB"/>
        </w:rPr>
        <w:t xml:space="preserve"> will load the first audio/video file into the currently open transcription that has been marked as the </w:t>
      </w:r>
      <w:r w:rsidR="005E7A4C" w:rsidRPr="00522DCA">
        <w:rPr>
          <w:lang w:val="en-GB"/>
        </w:rPr>
        <w:t>“</w:t>
      </w:r>
      <w:r w:rsidRPr="00522DCA">
        <w:rPr>
          <w:lang w:val="en-GB"/>
        </w:rPr>
        <w:t>Referenced media file</w:t>
      </w:r>
      <w:r w:rsidR="005E7A4C" w:rsidRPr="00522DCA">
        <w:rPr>
          <w:lang w:val="en-GB"/>
        </w:rPr>
        <w:t>”</w:t>
      </w:r>
      <w:r w:rsidRPr="00522DCA">
        <w:rPr>
          <w:lang w:val="en-GB"/>
        </w:rPr>
        <w:t xml:space="preserve"> in the </w:t>
      </w:r>
      <w:proofErr w:type="gramStart"/>
      <w:r w:rsidRPr="00522DCA">
        <w:rPr>
          <w:lang w:val="en-GB"/>
        </w:rPr>
        <w:t>meta</w:t>
      </w:r>
      <w:proofErr w:type="gramEnd"/>
      <w:r w:rsidRPr="00522DCA">
        <w:rPr>
          <w:lang w:val="en-GB"/>
        </w:rPr>
        <w:t xml:space="preserve"> information. Should you want to use a different audio/video file that is linked to the transcription, select it on the drop-down </w:t>
      </w:r>
      <w:proofErr w:type="gramStart"/>
      <w:r w:rsidRPr="00522DCA">
        <w:rPr>
          <w:lang w:val="en-GB"/>
        </w:rPr>
        <w:t>list</w:t>
      </w:r>
      <w:r w:rsidR="00010569" w:rsidRPr="00522DCA">
        <w:rPr>
          <w:szCs w:val="24"/>
          <w:lang w:val="en-GB"/>
        </w:rPr>
        <w:t xml:space="preserve"> </w:t>
      </w:r>
      <w:r w:rsidR="00010569" w:rsidRPr="00522DCA">
        <w:rPr>
          <w:szCs w:val="24"/>
          <w:bdr w:val="single" w:sz="4" w:space="0" w:color="auto"/>
          <w:lang w:val="en-GB"/>
        </w:rPr>
        <w:t> </w:t>
      </w:r>
      <w:r w:rsidR="00010569" w:rsidRPr="00522DCA">
        <w:rPr>
          <w:b/>
          <w:szCs w:val="24"/>
          <w:bdr w:val="single" w:sz="4" w:space="0" w:color="auto"/>
          <w:lang w:val="en-GB"/>
        </w:rPr>
        <w:t>1</w:t>
      </w:r>
      <w:proofErr w:type="gramEnd"/>
      <w:r w:rsidR="00010569" w:rsidRPr="00522DCA">
        <w:rPr>
          <w:szCs w:val="24"/>
          <w:bdr w:val="single" w:sz="4" w:space="0" w:color="auto"/>
          <w:lang w:val="en-GB"/>
        </w:rPr>
        <w:t> </w:t>
      </w:r>
      <w:r w:rsidRPr="00522DCA">
        <w:rPr>
          <w:lang w:val="en-GB"/>
        </w:rPr>
        <w:t xml:space="preserve"> . </w:t>
      </w:r>
    </w:p>
    <w:p w14:paraId="7066F0F8" w14:textId="0FFC2338" w:rsidR="000959A2" w:rsidRPr="00522DCA" w:rsidRDefault="000959A2">
      <w:pPr>
        <w:pStyle w:val="Standard-BlockCharCharChar"/>
        <w:rPr>
          <w:lang w:val="en-GB"/>
        </w:rPr>
      </w:pPr>
      <w:r w:rsidRPr="00522DCA">
        <w:rPr>
          <w:lang w:val="en-GB"/>
        </w:rPr>
        <w:t xml:space="preserve">The size of the panel is adjustable. You can minimize the panel by clicking the control </w:t>
      </w:r>
      <w:proofErr w:type="gramStart"/>
      <w:r w:rsidRPr="00522DCA">
        <w:rPr>
          <w:lang w:val="en-GB"/>
        </w:rPr>
        <w:t>element</w:t>
      </w:r>
      <w:r w:rsidR="00010569" w:rsidRPr="00522DCA">
        <w:rPr>
          <w:spacing w:val="-4"/>
          <w:szCs w:val="24"/>
          <w:lang w:val="en-GB"/>
        </w:rPr>
        <w:t xml:space="preserve"> </w:t>
      </w:r>
      <w:r w:rsidR="00010569" w:rsidRPr="00522DCA">
        <w:rPr>
          <w:b/>
          <w:spacing w:val="-4"/>
          <w:szCs w:val="24"/>
          <w:bdr w:val="single" w:sz="4" w:space="0" w:color="auto"/>
          <w:lang w:val="en-GB"/>
        </w:rPr>
        <w:t> 6</w:t>
      </w:r>
      <w:proofErr w:type="gramEnd"/>
      <w:r w:rsidR="00010569" w:rsidRPr="00522DCA">
        <w:rPr>
          <w:spacing w:val="-4"/>
          <w:szCs w:val="24"/>
          <w:bdr w:val="single" w:sz="4" w:space="0" w:color="auto"/>
          <w:lang w:val="en-GB"/>
        </w:rPr>
        <w:t> </w:t>
      </w:r>
      <w:r w:rsidR="00010569" w:rsidRPr="00522DCA">
        <w:rPr>
          <w:spacing w:val="-4"/>
          <w:szCs w:val="24"/>
          <w:lang w:val="en-GB"/>
        </w:rPr>
        <w:t xml:space="preserve"> </w:t>
      </w:r>
      <w:r w:rsidRPr="00522DCA">
        <w:rPr>
          <w:lang w:val="en-GB"/>
        </w:rPr>
        <w:t>by hiding the slide bar (1). Should you open a video file, the panel will automatically be extended by a display. In addition, the button panel (2) can be hidden by</w:t>
      </w:r>
      <w:r w:rsidR="00010569" w:rsidRPr="00522DCA">
        <w:rPr>
          <w:lang w:val="en-GB"/>
        </w:rPr>
        <w:t xml:space="preserve"> clicking on the control </w:t>
      </w:r>
      <w:proofErr w:type="gramStart"/>
      <w:r w:rsidR="00010569" w:rsidRPr="00522DCA">
        <w:rPr>
          <w:lang w:val="en-GB"/>
        </w:rPr>
        <w:t>eleme</w:t>
      </w:r>
      <w:r w:rsidR="007479B0" w:rsidRPr="00522DCA">
        <w:rPr>
          <w:lang w:val="en-GB"/>
        </w:rPr>
        <w:t>nt</w:t>
      </w:r>
      <w:r w:rsidR="00010569" w:rsidRPr="00522DCA">
        <w:rPr>
          <w:szCs w:val="24"/>
          <w:lang w:val="en-GB"/>
        </w:rPr>
        <w:t xml:space="preserve"> </w:t>
      </w:r>
      <w:r w:rsidR="00010569" w:rsidRPr="00522DCA">
        <w:rPr>
          <w:b/>
          <w:spacing w:val="-4"/>
          <w:szCs w:val="24"/>
          <w:bdr w:val="single" w:sz="4" w:space="0" w:color="auto"/>
          <w:lang w:val="en-GB"/>
        </w:rPr>
        <w:t> 5</w:t>
      </w:r>
      <w:proofErr w:type="gramEnd"/>
      <w:r w:rsidR="00010569" w:rsidRPr="00522DCA">
        <w:rPr>
          <w:spacing w:val="-4"/>
          <w:szCs w:val="24"/>
          <w:bdr w:val="single" w:sz="4" w:space="0" w:color="auto"/>
          <w:lang w:val="en-GB"/>
        </w:rPr>
        <w:t> </w:t>
      </w:r>
      <w:r w:rsidRPr="00522DCA">
        <w:rPr>
          <w:lang w:val="en-GB"/>
        </w:rPr>
        <w:t xml:space="preserve">. Under these conditions, the arrow </w:t>
      </w:r>
      <w:proofErr w:type="gramStart"/>
      <w:r w:rsidRPr="00522DCA">
        <w:rPr>
          <w:lang w:val="en-GB"/>
        </w:rPr>
        <w:t>key</w:t>
      </w:r>
      <w:r w:rsidR="009C0490" w:rsidRPr="00522DCA">
        <w:rPr>
          <w:szCs w:val="24"/>
          <w:lang w:val="en-GB"/>
        </w:rPr>
        <w:t xml:space="preserve"> </w:t>
      </w:r>
      <w:r w:rsidR="009C0490" w:rsidRPr="00522DCA">
        <w:rPr>
          <w:szCs w:val="24"/>
          <w:bdr w:val="single" w:sz="4" w:space="0" w:color="auto"/>
          <w:lang w:val="en-GB"/>
        </w:rPr>
        <w:t> </w:t>
      </w:r>
      <w:r w:rsidR="009C0490" w:rsidRPr="00522DCA">
        <w:rPr>
          <w:b/>
          <w:szCs w:val="24"/>
          <w:bdr w:val="single" w:sz="4" w:space="0" w:color="auto"/>
          <w:lang w:val="en-GB"/>
        </w:rPr>
        <w:t>4</w:t>
      </w:r>
      <w:proofErr w:type="gramEnd"/>
      <w:r w:rsidR="009C0490" w:rsidRPr="00522DCA">
        <w:rPr>
          <w:szCs w:val="24"/>
          <w:bdr w:val="single" w:sz="4" w:space="0" w:color="auto"/>
          <w:lang w:val="en-GB"/>
        </w:rPr>
        <w:t> </w:t>
      </w:r>
      <w:r w:rsidRPr="00522DCA">
        <w:rPr>
          <w:lang w:val="en-GB"/>
        </w:rPr>
        <w:t xml:space="preserve"> allows you to choose whether the video should be displayed next to the panel, or above it. </w:t>
      </w:r>
    </w:p>
    <w:p w14:paraId="3D033934" w14:textId="77777777" w:rsidR="000959A2" w:rsidRPr="00522DCA" w:rsidRDefault="000959A2">
      <w:pPr>
        <w:pStyle w:val="BildChar"/>
        <w:jc w:val="left"/>
        <w:rPr>
          <w:rFonts w:ascii="Times New Roman" w:hAnsi="Times New Roman"/>
          <w:b/>
          <w:lang w:val="en-GB"/>
        </w:rPr>
      </w:pPr>
      <w:r w:rsidRPr="00522DCA">
        <w:rPr>
          <w:rFonts w:ascii="Times New Roman" w:hAnsi="Times New Roman"/>
          <w:b/>
          <w:lang w:val="en-GB"/>
        </w:rPr>
        <w:t>(1)</w:t>
      </w:r>
    </w:p>
    <w:p w14:paraId="3FB65981" w14:textId="77777777" w:rsidR="000959A2" w:rsidRPr="00522DCA" w:rsidRDefault="00B16F25">
      <w:pPr>
        <w:pStyle w:val="BildChar"/>
        <w:rPr>
          <w:rFonts w:ascii="Times New Roman" w:hAnsi="Times New Roman"/>
          <w:lang w:val="en-GB"/>
        </w:rPr>
      </w:pPr>
      <w:r>
        <w:rPr>
          <w:rFonts w:ascii="Times New Roman" w:hAnsi="Times New Roman"/>
          <w:lang w:val="en-GB"/>
        </w:rPr>
        <w:pict w14:anchorId="6985C326">
          <v:shape id="_x0000_s1026" type="#_x0000_t75" style="position:absolute;left:0;text-align:left;margin-left:91.05pt;margin-top:26.5pt;width:280.4pt;height:188.85pt;z-index:251659264" filled="t">
            <v:fill color2="black"/>
            <v:imagedata r:id="rId43" o:title=""/>
          </v:shape>
        </w:pict>
      </w:r>
      <w:r>
        <w:rPr>
          <w:rFonts w:ascii="Times New Roman" w:hAnsi="Times New Roman"/>
          <w:lang w:val="en-GB"/>
        </w:rPr>
        <w:pict w14:anchorId="4B9C83E9">
          <v:shape id="_x0000_i1042" type="#_x0000_t75" style="width:364.7pt;height:290.8pt" filled="t">
            <v:fill color2="black"/>
            <v:imagedata r:id="rId44" o:title=""/>
          </v:shape>
        </w:pict>
      </w:r>
      <w:r w:rsidR="000959A2" w:rsidRPr="00522DCA">
        <w:rPr>
          <w:rFonts w:ascii="Times New Roman" w:hAnsi="Times New Roman"/>
          <w:lang w:val="en-GB"/>
        </w:rPr>
        <w:t xml:space="preserve"> </w:t>
      </w:r>
    </w:p>
    <w:p w14:paraId="51948CFE" w14:textId="77777777" w:rsidR="000959A2" w:rsidRPr="00522DCA" w:rsidRDefault="000959A2">
      <w:pPr>
        <w:pStyle w:val="BildChar"/>
        <w:rPr>
          <w:rFonts w:ascii="Times New Roman" w:hAnsi="Times New Roman"/>
          <w:lang w:val="en-GB"/>
        </w:rPr>
      </w:pPr>
    </w:p>
    <w:p w14:paraId="4AF1D207" w14:textId="77777777" w:rsidR="000959A2" w:rsidRPr="00522DCA" w:rsidRDefault="000959A2">
      <w:pPr>
        <w:pStyle w:val="BildChar"/>
        <w:jc w:val="left"/>
        <w:rPr>
          <w:rFonts w:ascii="Times New Roman" w:hAnsi="Times New Roman"/>
          <w:b/>
          <w:lang w:val="en-GB"/>
        </w:rPr>
      </w:pPr>
      <w:r w:rsidRPr="00522DCA">
        <w:rPr>
          <w:rFonts w:ascii="Times New Roman" w:hAnsi="Times New Roman"/>
          <w:b/>
          <w:lang w:val="en-GB"/>
        </w:rPr>
        <w:t>(2)</w:t>
      </w:r>
    </w:p>
    <w:p w14:paraId="3A1323A5"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E7D6C31">
          <v:shape id="_x0000_s1027" type="#_x0000_t75" style="position:absolute;left:0;text-align:left;margin-left:81.75pt;margin-top:28.2pt;width:298.5pt;height:196.05pt;z-index:251660288" filled="t">
            <v:fill color2="black"/>
            <v:imagedata r:id="rId43" o:title=""/>
          </v:shape>
        </w:pict>
      </w:r>
      <w:r>
        <w:rPr>
          <w:rFonts w:ascii="Times New Roman" w:hAnsi="Times New Roman"/>
          <w:lang w:val="en-GB"/>
        </w:rPr>
        <w:pict w14:anchorId="3CAC78E1">
          <v:shape id="_x0000_i1043" type="#_x0000_t75" style="width:307.65pt;height:241.25pt" filled="t">
            <v:fill color2="black"/>
            <v:imagedata r:id="rId45" o:title=""/>
          </v:shape>
        </w:pict>
      </w:r>
    </w:p>
    <w:p w14:paraId="0B4B4743" w14:textId="77777777" w:rsidR="000959A2" w:rsidRPr="00522DCA" w:rsidRDefault="000959A2">
      <w:pPr>
        <w:pStyle w:val="BildChar"/>
        <w:rPr>
          <w:rFonts w:ascii="Times New Roman" w:hAnsi="Times New Roman"/>
          <w:lang w:val="en-GB"/>
        </w:rPr>
      </w:pPr>
    </w:p>
    <w:p w14:paraId="61F99268" w14:textId="77777777" w:rsidR="000959A2" w:rsidRPr="00522DCA" w:rsidRDefault="000959A2">
      <w:pPr>
        <w:pStyle w:val="Standard-BlockCharCharChar"/>
        <w:rPr>
          <w:spacing w:val="-6"/>
          <w:lang w:val="en-GB"/>
        </w:rPr>
      </w:pPr>
      <w:r w:rsidRPr="00522DCA">
        <w:rPr>
          <w:spacing w:val="-6"/>
          <w:lang w:val="en-GB"/>
        </w:rPr>
        <w:t>The three slide controls show the start and end position, as well as the current position in the audio/video file:</w:t>
      </w:r>
    </w:p>
    <w:p w14:paraId="3E727B0B" w14:textId="153E6EDC" w:rsidR="000959A2" w:rsidRPr="00522DCA"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522DCA">
        <w:rPr>
          <w:lang w:val="en-GB"/>
        </w:rPr>
        <w:t xml:space="preserve">The </w:t>
      </w:r>
      <w:r w:rsidR="005E7A4C" w:rsidRPr="00522DCA">
        <w:rPr>
          <w:lang w:val="en-GB"/>
        </w:rPr>
        <w:t>“</w:t>
      </w:r>
      <w:r w:rsidRPr="00522DCA">
        <w:rPr>
          <w:lang w:val="en-GB"/>
        </w:rPr>
        <w:t>Start</w:t>
      </w:r>
      <w:r w:rsidR="005E7A4C" w:rsidRPr="00522DCA">
        <w:rPr>
          <w:lang w:val="en-GB"/>
        </w:rPr>
        <w:t>”</w:t>
      </w:r>
      <w:r w:rsidR="00342200" w:rsidRPr="00522DCA">
        <w:rPr>
          <w:lang w:val="en-GB"/>
        </w:rPr>
        <w:t xml:space="preserve"> </w:t>
      </w:r>
      <w:r w:rsidRPr="00522DCA">
        <w:rPr>
          <w:lang w:val="en-GB"/>
        </w:rPr>
        <w:t xml:space="preserve">slide </w:t>
      </w:r>
      <w:proofErr w:type="gramStart"/>
      <w:r w:rsidRPr="00522DCA">
        <w:rPr>
          <w:lang w:val="en-GB"/>
        </w:rPr>
        <w:t>control</w:t>
      </w:r>
      <w:r w:rsidR="009C0490" w:rsidRPr="00522DCA">
        <w:rPr>
          <w:szCs w:val="24"/>
          <w:lang w:val="en-GB"/>
        </w:rPr>
        <w:t xml:space="preserve"> </w:t>
      </w:r>
      <w:r w:rsidR="009C0490" w:rsidRPr="00522DCA">
        <w:rPr>
          <w:b/>
          <w:szCs w:val="24"/>
          <w:bdr w:val="single" w:sz="4" w:space="0" w:color="auto"/>
          <w:lang w:val="en-GB"/>
        </w:rPr>
        <w:t> 2</w:t>
      </w:r>
      <w:proofErr w:type="gramEnd"/>
      <w:r w:rsidR="009C0490" w:rsidRPr="00522DCA">
        <w:rPr>
          <w:szCs w:val="24"/>
          <w:bdr w:val="single" w:sz="4" w:space="0" w:color="auto"/>
          <w:lang w:val="en-GB"/>
        </w:rPr>
        <w:t> </w:t>
      </w:r>
      <w:r w:rsidR="009C0490" w:rsidRPr="00522DCA">
        <w:rPr>
          <w:szCs w:val="24"/>
          <w:lang w:val="en-GB"/>
        </w:rPr>
        <w:t xml:space="preserve"> </w:t>
      </w:r>
      <w:r w:rsidRPr="00522DCA">
        <w:rPr>
          <w:lang w:val="en-GB"/>
        </w:rPr>
        <w:t>defines at which position in the file playback should begin. The corresponding numerical value (seconds from beginning of file) is displayed in green below the slide controls. For fine tuning of the value, use the mouse. Left clicking on the green digits reduces the value by 0</w:t>
      </w:r>
      <w:proofErr w:type="gramStart"/>
      <w:r w:rsidRPr="00522DCA">
        <w:rPr>
          <w:lang w:val="en-GB"/>
        </w:rPr>
        <w:t>,1</w:t>
      </w:r>
      <w:proofErr w:type="gramEnd"/>
      <w:r w:rsidRPr="00522DCA">
        <w:rPr>
          <w:lang w:val="en-GB"/>
        </w:rPr>
        <w:t xml:space="preserve"> seconds, right clicking increases it by 0,1 seconds.</w:t>
      </w:r>
    </w:p>
    <w:p w14:paraId="48E737FA" w14:textId="39824078" w:rsidR="000959A2" w:rsidRPr="00522DCA"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522DCA">
        <w:rPr>
          <w:lang w:val="en-GB"/>
        </w:rPr>
        <w:t xml:space="preserve">The </w:t>
      </w:r>
      <w:r w:rsidR="005E7A4C" w:rsidRPr="00522DCA">
        <w:rPr>
          <w:lang w:val="en-GB"/>
        </w:rPr>
        <w:t>“</w:t>
      </w:r>
      <w:r w:rsidRPr="00522DCA">
        <w:rPr>
          <w:lang w:val="en-GB"/>
        </w:rPr>
        <w:t>Stop</w:t>
      </w:r>
      <w:r w:rsidR="005E7A4C" w:rsidRPr="00522DCA">
        <w:rPr>
          <w:lang w:val="en-GB"/>
        </w:rPr>
        <w:t>”</w:t>
      </w:r>
      <w:r w:rsidRPr="00522DCA">
        <w:rPr>
          <w:lang w:val="en-GB"/>
        </w:rPr>
        <w:t xml:space="preserve"> slide control defines at which position in the file playback should end. The corresponding numerical value (seconds from beginning of file) is displayed in red below the slide controls. For fine tuning of the value, use the mouse key. Left clicking on the red digits reduces the value by 0</w:t>
      </w:r>
      <w:proofErr w:type="gramStart"/>
      <w:r w:rsidRPr="00522DCA">
        <w:rPr>
          <w:lang w:val="en-GB"/>
        </w:rPr>
        <w:t>,1</w:t>
      </w:r>
      <w:proofErr w:type="gramEnd"/>
      <w:r w:rsidRPr="00522DCA">
        <w:rPr>
          <w:lang w:val="en-GB"/>
        </w:rPr>
        <w:t xml:space="preserve"> seconds, right clicking increases it by 0,1 seconds.</w:t>
      </w:r>
    </w:p>
    <w:p w14:paraId="695B49A2" w14:textId="7E94DCCF" w:rsidR="000959A2" w:rsidRPr="00522DCA"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522DCA">
        <w:rPr>
          <w:lang w:val="en-GB"/>
        </w:rPr>
        <w:t xml:space="preserve">During playback the </w:t>
      </w:r>
      <w:r w:rsidR="005E7A4C" w:rsidRPr="00522DCA">
        <w:rPr>
          <w:lang w:val="en-GB"/>
        </w:rPr>
        <w:t>“</w:t>
      </w:r>
      <w:r w:rsidRPr="00522DCA">
        <w:rPr>
          <w:lang w:val="en-GB"/>
        </w:rPr>
        <w:t>Position</w:t>
      </w:r>
      <w:r w:rsidR="005E7A4C" w:rsidRPr="00522DCA">
        <w:rPr>
          <w:lang w:val="en-GB"/>
        </w:rPr>
        <w:t>”</w:t>
      </w:r>
      <w:r w:rsidRPr="00522DCA">
        <w:rPr>
          <w:lang w:val="en-GB"/>
        </w:rPr>
        <w:t xml:space="preserve"> slide control displays the current position in the file. The corresponding numerical value (seconds from beginning of file) is displayed in black in the number sequence below the slide controls.</w:t>
      </w:r>
    </w:p>
    <w:p w14:paraId="14088E85" w14:textId="78A2E7C0" w:rsidR="000959A2" w:rsidRPr="00522DCA" w:rsidRDefault="000959A2">
      <w:pPr>
        <w:pStyle w:val="Standard-BlockCharCharChar"/>
        <w:rPr>
          <w:spacing w:val="-4"/>
          <w:lang w:val="en-GB"/>
        </w:rPr>
      </w:pPr>
      <w:r w:rsidRPr="00522DCA">
        <w:rPr>
          <w:spacing w:val="-4"/>
          <w:lang w:val="en-GB"/>
        </w:rPr>
        <w:t xml:space="preserve">For playback of a file, click the </w:t>
      </w:r>
      <w:r w:rsidR="005E7A4C" w:rsidRPr="00522DCA">
        <w:rPr>
          <w:spacing w:val="-4"/>
          <w:lang w:val="en-GB"/>
        </w:rPr>
        <w:t>“</w:t>
      </w:r>
      <w:r w:rsidRPr="00522DCA">
        <w:rPr>
          <w:spacing w:val="-4"/>
          <w:lang w:val="en-GB"/>
        </w:rPr>
        <w:t>Start</w:t>
      </w:r>
      <w:r w:rsidR="005E7A4C" w:rsidRPr="00522DCA">
        <w:rPr>
          <w:spacing w:val="-4"/>
          <w:lang w:val="en-GB"/>
        </w:rPr>
        <w:t>”</w:t>
      </w:r>
      <w:r w:rsidRPr="00522DCA">
        <w:rPr>
          <w:spacing w:val="-4"/>
          <w:lang w:val="en-GB"/>
        </w:rPr>
        <w:t xml:space="preserve"> </w:t>
      </w:r>
      <w:proofErr w:type="gramStart"/>
      <w:r w:rsidRPr="00522DCA">
        <w:rPr>
          <w:spacing w:val="-4"/>
          <w:lang w:val="en-GB"/>
        </w:rPr>
        <w:t>button</w:t>
      </w:r>
      <w:r w:rsidR="000C2BFD" w:rsidRPr="00522DCA">
        <w:rPr>
          <w:spacing w:val="-4"/>
          <w:szCs w:val="24"/>
          <w:lang w:val="en-GB"/>
        </w:rPr>
        <w:t xml:space="preserve"> </w:t>
      </w:r>
      <w:r w:rsidR="000C2BFD" w:rsidRPr="00522DCA">
        <w:rPr>
          <w:b/>
          <w:spacing w:val="-4"/>
          <w:szCs w:val="24"/>
          <w:bdr w:val="single" w:sz="4" w:space="0" w:color="auto"/>
          <w:lang w:val="en-GB"/>
        </w:rPr>
        <w:t> 10</w:t>
      </w:r>
      <w:proofErr w:type="gramEnd"/>
      <w:r w:rsidR="000C2BFD" w:rsidRPr="00522DCA">
        <w:rPr>
          <w:spacing w:val="-4"/>
          <w:szCs w:val="24"/>
          <w:bdr w:val="single" w:sz="4" w:space="0" w:color="auto"/>
          <w:lang w:val="en-GB"/>
        </w:rPr>
        <w:t> </w:t>
      </w:r>
      <w:r w:rsidRPr="00522DCA">
        <w:rPr>
          <w:spacing w:val="-4"/>
          <w:lang w:val="en-GB"/>
        </w:rPr>
        <w:t xml:space="preserve"> </w:t>
      </w:r>
      <w:r w:rsidR="000C2BFD" w:rsidRPr="00522DCA">
        <w:rPr>
          <w:spacing w:val="-4"/>
          <w:lang w:val="en-GB"/>
        </w:rPr>
        <w:t>=</w:t>
      </w:r>
      <w:r w:rsidRPr="00522DCA">
        <w:rPr>
          <w:spacing w:val="-4"/>
          <w:lang w:val="en-GB"/>
        </w:rPr>
        <w:t xml:space="preserve"> </w:t>
      </w:r>
      <w:r w:rsidR="000C2BFD" w:rsidRPr="00522DCA">
        <w:rPr>
          <w:spacing w:val="-4"/>
          <w:szCs w:val="24"/>
          <w:bdr w:val="single" w:sz="4" w:space="0" w:color="auto"/>
          <w:lang w:val="en-GB"/>
        </w:rPr>
        <w:t>F1</w:t>
      </w:r>
      <w:r w:rsidR="000C2BFD" w:rsidRPr="00522DCA">
        <w:rPr>
          <w:spacing w:val="-4"/>
          <w:lang w:val="en-GB"/>
        </w:rPr>
        <w:t xml:space="preserve"> </w:t>
      </w:r>
      <w:r w:rsidRPr="00522DCA">
        <w:rPr>
          <w:spacing w:val="-4"/>
          <w:lang w:val="en-GB"/>
        </w:rPr>
        <w:t xml:space="preserve">button. If desired, it can be paused and continued with the </w:t>
      </w:r>
      <w:r w:rsidR="005E7A4C" w:rsidRPr="00522DCA">
        <w:rPr>
          <w:spacing w:val="-4"/>
          <w:lang w:val="en-GB"/>
        </w:rPr>
        <w:t>“</w:t>
      </w:r>
      <w:r w:rsidRPr="00522DCA">
        <w:rPr>
          <w:spacing w:val="-4"/>
          <w:lang w:val="en-GB"/>
        </w:rPr>
        <w:t>Pause</w:t>
      </w:r>
      <w:r w:rsidR="005E7A4C" w:rsidRPr="00522DCA">
        <w:rPr>
          <w:spacing w:val="-4"/>
          <w:lang w:val="en-GB"/>
        </w:rPr>
        <w:t>”</w:t>
      </w:r>
      <w:r w:rsidRPr="00522DCA">
        <w:rPr>
          <w:spacing w:val="-4"/>
          <w:lang w:val="en-GB"/>
        </w:rPr>
        <w:t xml:space="preserve"> </w:t>
      </w:r>
      <w:proofErr w:type="gramStart"/>
      <w:r w:rsidRPr="00522DCA">
        <w:rPr>
          <w:spacing w:val="-4"/>
          <w:lang w:val="en-GB"/>
        </w:rPr>
        <w:t>button</w:t>
      </w:r>
      <w:r w:rsidR="000C2BFD" w:rsidRPr="00522DCA">
        <w:rPr>
          <w:spacing w:val="-4"/>
          <w:szCs w:val="24"/>
          <w:lang w:val="en-GB"/>
        </w:rPr>
        <w:t xml:space="preserve"> </w:t>
      </w:r>
      <w:r w:rsidR="000C2BFD" w:rsidRPr="00522DCA">
        <w:rPr>
          <w:b/>
          <w:spacing w:val="-4"/>
          <w:szCs w:val="24"/>
          <w:bdr w:val="single" w:sz="4" w:space="0" w:color="auto"/>
          <w:lang w:val="en-GB"/>
        </w:rPr>
        <w:t> 11</w:t>
      </w:r>
      <w:proofErr w:type="gramEnd"/>
      <w:r w:rsidR="000C2BFD" w:rsidRPr="00522DCA">
        <w:rPr>
          <w:spacing w:val="-4"/>
          <w:szCs w:val="24"/>
          <w:bdr w:val="single" w:sz="4" w:space="0" w:color="auto"/>
          <w:lang w:val="en-GB"/>
        </w:rPr>
        <w:t> </w:t>
      </w:r>
      <w:r w:rsidRPr="00522DCA">
        <w:rPr>
          <w:spacing w:val="-4"/>
          <w:lang w:val="en-GB"/>
        </w:rPr>
        <w:t xml:space="preserve"> </w:t>
      </w:r>
      <w:r w:rsidR="000C2BFD" w:rsidRPr="00522DCA">
        <w:rPr>
          <w:spacing w:val="-4"/>
          <w:lang w:val="en-GB"/>
        </w:rPr>
        <w:t>=</w:t>
      </w:r>
      <w:r w:rsidRPr="00522DCA">
        <w:rPr>
          <w:spacing w:val="-4"/>
          <w:lang w:val="en-GB"/>
        </w:rPr>
        <w:t xml:space="preserve"> </w:t>
      </w:r>
      <w:r w:rsidR="000C2BFD" w:rsidRPr="00522DCA">
        <w:rPr>
          <w:spacing w:val="-4"/>
          <w:szCs w:val="24"/>
          <w:bdr w:val="single" w:sz="4" w:space="0" w:color="auto"/>
          <w:lang w:val="en-GB"/>
        </w:rPr>
        <w:t>F2</w:t>
      </w:r>
      <w:r w:rsidR="000C2BFD" w:rsidRPr="00522DCA">
        <w:rPr>
          <w:spacing w:val="-4"/>
          <w:lang w:val="en-GB"/>
        </w:rPr>
        <w:t xml:space="preserve"> </w:t>
      </w:r>
      <w:r w:rsidRPr="00522DCA">
        <w:rPr>
          <w:spacing w:val="-4"/>
          <w:lang w:val="en-GB"/>
        </w:rPr>
        <w:t xml:space="preserve">or stopped with the </w:t>
      </w:r>
      <w:r w:rsidR="005E7A4C" w:rsidRPr="00522DCA">
        <w:rPr>
          <w:spacing w:val="-4"/>
          <w:lang w:val="en-GB"/>
        </w:rPr>
        <w:t>“</w:t>
      </w:r>
      <w:r w:rsidRPr="00522DCA">
        <w:rPr>
          <w:spacing w:val="-4"/>
          <w:lang w:val="en-GB"/>
        </w:rPr>
        <w:t>Stop</w:t>
      </w:r>
      <w:r w:rsidR="005E7A4C" w:rsidRPr="00522DCA">
        <w:rPr>
          <w:spacing w:val="-4"/>
          <w:lang w:val="en-GB"/>
        </w:rPr>
        <w:t>”</w:t>
      </w:r>
      <w:r w:rsidRPr="00522DCA">
        <w:rPr>
          <w:spacing w:val="-4"/>
          <w:lang w:val="en-GB"/>
        </w:rPr>
        <w:t xml:space="preserve"> button</w:t>
      </w:r>
      <w:r w:rsidR="000C2BFD" w:rsidRPr="00522DCA">
        <w:rPr>
          <w:spacing w:val="-4"/>
          <w:szCs w:val="24"/>
          <w:lang w:val="en-GB"/>
        </w:rPr>
        <w:t xml:space="preserve"> </w:t>
      </w:r>
      <w:r w:rsidR="000C2BFD" w:rsidRPr="00522DCA">
        <w:rPr>
          <w:b/>
          <w:spacing w:val="-4"/>
          <w:szCs w:val="24"/>
          <w:bdr w:val="single" w:sz="4" w:space="0" w:color="auto"/>
          <w:lang w:val="en-GB"/>
        </w:rPr>
        <w:t> 12</w:t>
      </w:r>
      <w:r w:rsidR="000C2BFD" w:rsidRPr="00522DCA">
        <w:rPr>
          <w:spacing w:val="-4"/>
          <w:szCs w:val="24"/>
          <w:bdr w:val="single" w:sz="4" w:space="0" w:color="auto"/>
          <w:lang w:val="en-GB"/>
        </w:rPr>
        <w:t> </w:t>
      </w:r>
      <w:r w:rsidR="000C2BFD" w:rsidRPr="00522DCA">
        <w:rPr>
          <w:spacing w:val="-4"/>
          <w:szCs w:val="24"/>
          <w:lang w:val="en-GB"/>
        </w:rPr>
        <w:t xml:space="preserve"> </w:t>
      </w:r>
      <w:r w:rsidR="000C2BFD" w:rsidRPr="00522DCA">
        <w:rPr>
          <w:spacing w:val="-4"/>
          <w:lang w:val="en-GB"/>
        </w:rPr>
        <w:t xml:space="preserve"> = </w:t>
      </w:r>
      <w:r w:rsidR="000C2BFD" w:rsidRPr="00522DCA">
        <w:rPr>
          <w:spacing w:val="-4"/>
          <w:szCs w:val="24"/>
          <w:bdr w:val="single" w:sz="4" w:space="0" w:color="auto"/>
          <w:lang w:val="en-GB"/>
        </w:rPr>
        <w:t>F3</w:t>
      </w:r>
      <w:r w:rsidR="00342200" w:rsidRPr="00522DCA">
        <w:rPr>
          <w:spacing w:val="-4"/>
          <w:lang w:val="en-GB"/>
        </w:rPr>
        <w:t xml:space="preserve">. </w:t>
      </w:r>
      <w:r w:rsidRPr="00522DCA">
        <w:rPr>
          <w:spacing w:val="-4"/>
          <w:lang w:val="en-GB"/>
        </w:rPr>
        <w:t xml:space="preserve">If the </w:t>
      </w:r>
      <w:r w:rsidR="005E7A4C" w:rsidRPr="00522DCA">
        <w:rPr>
          <w:spacing w:val="-4"/>
          <w:lang w:val="en-GB"/>
        </w:rPr>
        <w:t>“</w:t>
      </w:r>
      <w:r w:rsidR="00342200" w:rsidRPr="00522DCA">
        <w:rPr>
          <w:spacing w:val="-4"/>
          <w:lang w:val="en-GB"/>
        </w:rPr>
        <w:t>Stop</w:t>
      </w:r>
      <w:proofErr w:type="gramStart"/>
      <w:r w:rsidR="005E7A4C" w:rsidRPr="00522DCA">
        <w:rPr>
          <w:spacing w:val="-4"/>
          <w:lang w:val="en-GB"/>
        </w:rPr>
        <w:t>”</w:t>
      </w:r>
      <w:r w:rsidR="00342200" w:rsidRPr="00522DCA">
        <w:rPr>
          <w:spacing w:val="-4"/>
          <w:lang w:val="en-GB"/>
        </w:rPr>
        <w:t xml:space="preserve">  </w:t>
      </w:r>
      <w:r w:rsidRPr="00522DCA">
        <w:rPr>
          <w:spacing w:val="-4"/>
          <w:lang w:val="en-GB"/>
        </w:rPr>
        <w:t>position</w:t>
      </w:r>
      <w:proofErr w:type="gramEnd"/>
      <w:r w:rsidRPr="00522DCA">
        <w:rPr>
          <w:spacing w:val="-4"/>
          <w:lang w:val="en-GB"/>
        </w:rPr>
        <w:t xml:space="preserve"> or the end of the file is reached, playback will terminate automatically. If the </w:t>
      </w:r>
      <w:r w:rsidR="005E7A4C" w:rsidRPr="00522DCA">
        <w:rPr>
          <w:spacing w:val="-4"/>
          <w:lang w:val="en-GB"/>
        </w:rPr>
        <w:t>“</w:t>
      </w:r>
      <w:r w:rsidRPr="00522DCA">
        <w:rPr>
          <w:spacing w:val="-4"/>
          <w:lang w:val="en-GB"/>
        </w:rPr>
        <w:t>Loop</w:t>
      </w:r>
      <w:r w:rsidR="005E7A4C" w:rsidRPr="00522DCA">
        <w:rPr>
          <w:spacing w:val="-4"/>
          <w:lang w:val="en-GB"/>
        </w:rPr>
        <w:t>”</w:t>
      </w:r>
      <w:r w:rsidRPr="00522DCA">
        <w:rPr>
          <w:spacing w:val="-4"/>
          <w:lang w:val="en-GB"/>
        </w:rPr>
        <w:t xml:space="preserve"> option </w:t>
      </w:r>
      <w:r w:rsidR="000C2BFD" w:rsidRPr="00522DCA">
        <w:rPr>
          <w:spacing w:val="-4"/>
          <w:szCs w:val="24"/>
          <w:lang w:val="en-GB"/>
        </w:rPr>
        <w:t xml:space="preserve"> </w:t>
      </w:r>
      <w:r w:rsidR="000C2BFD" w:rsidRPr="00522DCA">
        <w:rPr>
          <w:b/>
          <w:spacing w:val="-4"/>
          <w:szCs w:val="24"/>
          <w:bdr w:val="single" w:sz="4" w:space="0" w:color="auto"/>
          <w:lang w:val="en-GB"/>
        </w:rPr>
        <w:t> 18</w:t>
      </w:r>
      <w:proofErr w:type="gramStart"/>
      <w:r w:rsidR="000C2BFD" w:rsidRPr="00522DCA">
        <w:rPr>
          <w:spacing w:val="-4"/>
          <w:szCs w:val="24"/>
          <w:bdr w:val="single" w:sz="4" w:space="0" w:color="auto"/>
          <w:lang w:val="en-GB"/>
        </w:rPr>
        <w:t> </w:t>
      </w:r>
      <w:r w:rsidRPr="00522DCA">
        <w:rPr>
          <w:b/>
          <w:spacing w:val="-4"/>
          <w:lang w:val="en-GB"/>
        </w:rPr>
        <w:t> </w:t>
      </w:r>
      <w:r w:rsidRPr="00522DCA">
        <w:rPr>
          <w:spacing w:val="-4"/>
          <w:lang w:val="en-GB"/>
        </w:rPr>
        <w:t>is</w:t>
      </w:r>
      <w:proofErr w:type="gramEnd"/>
      <w:r w:rsidRPr="00522DCA">
        <w:rPr>
          <w:spacing w:val="-4"/>
          <w:lang w:val="en-GB"/>
        </w:rPr>
        <w:t xml:space="preserve"> activated, the current selection will be played in a loop. </w:t>
      </w:r>
    </w:p>
    <w:p w14:paraId="4DFD1B73" w14:textId="77777777" w:rsidR="000959A2" w:rsidRPr="00522DCA" w:rsidRDefault="000959A2">
      <w:pPr>
        <w:pStyle w:val="Standard-BlockCharCharChar"/>
        <w:rPr>
          <w:lang w:val="en-GB"/>
        </w:rPr>
      </w:pPr>
      <w:r w:rsidRPr="00522DCA">
        <w:rPr>
          <w:lang w:val="en-GB"/>
        </w:rPr>
        <w:t>There are multiple options to change the start and stop times of playback:</w:t>
      </w:r>
    </w:p>
    <w:p w14:paraId="0212E1C6" w14:textId="2761D89C" w:rsidR="000959A2" w:rsidRPr="00522DCA" w:rsidRDefault="005E7A4C"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522DCA">
        <w:rPr>
          <w:lang w:val="en-GB"/>
        </w:rPr>
        <w:t>Using the “S</w:t>
      </w:r>
      <w:r w:rsidR="000959A2" w:rsidRPr="00522DCA">
        <w:rPr>
          <w:lang w:val="en-GB"/>
        </w:rPr>
        <w:t>tart</w:t>
      </w:r>
      <w:r w:rsidRPr="00522DCA">
        <w:rPr>
          <w:lang w:val="en-GB"/>
        </w:rPr>
        <w:t>”</w:t>
      </w:r>
      <w:r w:rsidR="000959A2" w:rsidRPr="00522DCA">
        <w:rPr>
          <w:lang w:val="en-GB"/>
        </w:rPr>
        <w:t xml:space="preserve"> and </w:t>
      </w:r>
      <w:r w:rsidRPr="00522DCA">
        <w:rPr>
          <w:lang w:val="en-GB"/>
        </w:rPr>
        <w:t>“</w:t>
      </w:r>
      <w:r w:rsidR="000959A2" w:rsidRPr="00522DCA">
        <w:rPr>
          <w:lang w:val="en-GB"/>
        </w:rPr>
        <w:t>Stop</w:t>
      </w:r>
      <w:r w:rsidRPr="00522DCA">
        <w:rPr>
          <w:lang w:val="en-GB"/>
        </w:rPr>
        <w:t>”</w:t>
      </w:r>
      <w:r w:rsidR="000959A2" w:rsidRPr="00522DCA">
        <w:rPr>
          <w:lang w:val="en-GB"/>
        </w:rPr>
        <w:t xml:space="preserve"> slide </w:t>
      </w:r>
      <w:proofErr w:type="gramStart"/>
      <w:r w:rsidR="000959A2" w:rsidRPr="00522DCA">
        <w:rPr>
          <w:lang w:val="en-GB"/>
        </w:rPr>
        <w:t>control</w:t>
      </w:r>
      <w:r w:rsidR="000C2BFD" w:rsidRPr="00522DCA">
        <w:rPr>
          <w:lang w:val="en-GB"/>
        </w:rPr>
        <w:t xml:space="preserve"> </w:t>
      </w:r>
      <w:r w:rsidR="000C2BFD" w:rsidRPr="00522DCA">
        <w:rPr>
          <w:b/>
          <w:szCs w:val="24"/>
          <w:bdr w:val="single" w:sz="4" w:space="0" w:color="auto"/>
          <w:lang w:val="en-GB"/>
        </w:rPr>
        <w:t> 2</w:t>
      </w:r>
      <w:proofErr w:type="gramEnd"/>
      <w:r w:rsidR="000C2BFD" w:rsidRPr="00522DCA">
        <w:rPr>
          <w:szCs w:val="24"/>
          <w:bdr w:val="single" w:sz="4" w:space="0" w:color="auto"/>
          <w:lang w:val="en-GB"/>
        </w:rPr>
        <w:t> </w:t>
      </w:r>
      <w:r w:rsidR="000C2BFD" w:rsidRPr="00522DCA">
        <w:rPr>
          <w:szCs w:val="24"/>
          <w:lang w:val="en-GB"/>
        </w:rPr>
        <w:t xml:space="preserve"> and </w:t>
      </w:r>
      <w:r w:rsidR="000C2BFD" w:rsidRPr="00522DCA">
        <w:rPr>
          <w:b/>
          <w:szCs w:val="24"/>
          <w:bdr w:val="single" w:sz="4" w:space="0" w:color="auto"/>
          <w:lang w:val="en-GB"/>
        </w:rPr>
        <w:t> 3</w:t>
      </w:r>
      <w:r w:rsidR="000C2BFD" w:rsidRPr="00522DCA">
        <w:rPr>
          <w:szCs w:val="24"/>
          <w:bdr w:val="single" w:sz="4" w:space="0" w:color="auto"/>
          <w:lang w:val="en-GB"/>
        </w:rPr>
        <w:t> </w:t>
      </w:r>
      <w:r w:rsidR="000C2BFD" w:rsidRPr="00522DCA">
        <w:rPr>
          <w:szCs w:val="24"/>
          <w:lang w:val="en-GB"/>
        </w:rPr>
        <w:t xml:space="preserve"> </w:t>
      </w:r>
      <w:r w:rsidR="000959A2" w:rsidRPr="00522DCA">
        <w:rPr>
          <w:lang w:val="en-GB"/>
        </w:rPr>
        <w:t>or clicking on the coloured values.</w:t>
      </w:r>
    </w:p>
    <w:p w14:paraId="296C17FD" w14:textId="6DAF4FDA" w:rsidR="000959A2" w:rsidRPr="00522DCA"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2"/>
          <w:lang w:val="en-GB"/>
        </w:rPr>
      </w:pPr>
      <w:r w:rsidRPr="00522DCA">
        <w:rPr>
          <w:lang w:val="en-GB"/>
        </w:rPr>
        <w:t>Transferring the currently selected time values from the transcription: When clicking on</w:t>
      </w:r>
      <w:r w:rsidRPr="00522DCA">
        <w:rPr>
          <w:spacing w:val="-2"/>
          <w:lang w:val="en-GB"/>
        </w:rPr>
        <w:t xml:space="preserve"> </w:t>
      </w:r>
      <w:proofErr w:type="gramStart"/>
      <w:r w:rsidRPr="00522DCA">
        <w:rPr>
          <w:spacing w:val="-2"/>
          <w:lang w:val="en-GB"/>
        </w:rPr>
        <w:t>button</w:t>
      </w:r>
      <w:r w:rsidR="000C2BFD" w:rsidRPr="00522DCA">
        <w:rPr>
          <w:spacing w:val="-2"/>
          <w:lang w:val="en-GB"/>
        </w:rPr>
        <w:t xml:space="preserve"> </w:t>
      </w:r>
      <w:r w:rsidR="000C2BFD" w:rsidRPr="00522DCA">
        <w:rPr>
          <w:b/>
          <w:spacing w:val="-2"/>
          <w:szCs w:val="24"/>
          <w:bdr w:val="single" w:sz="4" w:space="0" w:color="auto"/>
          <w:lang w:val="en-GB"/>
        </w:rPr>
        <w:t> 8</w:t>
      </w:r>
      <w:proofErr w:type="gramEnd"/>
      <w:r w:rsidR="000C2BFD" w:rsidRPr="00522DCA">
        <w:rPr>
          <w:spacing w:val="-2"/>
          <w:szCs w:val="24"/>
          <w:bdr w:val="single" w:sz="4" w:space="0" w:color="auto"/>
          <w:lang w:val="en-GB"/>
        </w:rPr>
        <w:t> </w:t>
      </w:r>
      <w:r w:rsidRPr="00522DCA">
        <w:rPr>
          <w:b/>
          <w:spacing w:val="-2"/>
          <w:lang w:val="en-GB"/>
        </w:rPr>
        <w:t> </w:t>
      </w:r>
      <w:r w:rsidRPr="00522DCA">
        <w:rPr>
          <w:spacing w:val="-2"/>
          <w:lang w:val="en-GB"/>
        </w:rPr>
        <w:t xml:space="preserve">the absolute time value of the current selection in the transcription in the </w:t>
      </w:r>
      <w:r w:rsidR="00C11634" w:rsidRPr="00522DCA">
        <w:rPr>
          <w:spacing w:val="-2"/>
          <w:lang w:val="en-GB"/>
        </w:rPr>
        <w:t>Editor</w:t>
      </w:r>
      <w:r w:rsidRPr="00522DCA">
        <w:rPr>
          <w:spacing w:val="-2"/>
          <w:lang w:val="en-GB"/>
        </w:rPr>
        <w:t xml:space="preserve"> will be determined and transferred to the </w:t>
      </w:r>
      <w:r w:rsidR="005E7A4C" w:rsidRPr="00522DCA">
        <w:rPr>
          <w:spacing w:val="-2"/>
          <w:lang w:val="en-GB"/>
        </w:rPr>
        <w:t>“</w:t>
      </w:r>
      <w:r w:rsidRPr="00522DCA">
        <w:rPr>
          <w:spacing w:val="-2"/>
          <w:lang w:val="en-GB"/>
        </w:rPr>
        <w:t>Start</w:t>
      </w:r>
      <w:r w:rsidR="005E7A4C" w:rsidRPr="00522DCA">
        <w:rPr>
          <w:spacing w:val="-2"/>
          <w:lang w:val="en-GB"/>
        </w:rPr>
        <w:t>”</w:t>
      </w:r>
      <w:r w:rsidRPr="00522DCA">
        <w:rPr>
          <w:spacing w:val="-2"/>
          <w:lang w:val="en-GB"/>
        </w:rPr>
        <w:t xml:space="preserve"> slide control. There is an equivalent button for the </w:t>
      </w:r>
      <w:r w:rsidR="005E7A4C" w:rsidRPr="00522DCA">
        <w:rPr>
          <w:spacing w:val="-2"/>
          <w:lang w:val="en-GB"/>
        </w:rPr>
        <w:t>“</w:t>
      </w:r>
      <w:r w:rsidRPr="00522DCA">
        <w:rPr>
          <w:spacing w:val="-2"/>
          <w:lang w:val="en-GB"/>
        </w:rPr>
        <w:t>Stop</w:t>
      </w:r>
      <w:r w:rsidR="005E7A4C" w:rsidRPr="00522DCA">
        <w:rPr>
          <w:spacing w:val="-2"/>
          <w:lang w:val="en-GB"/>
        </w:rPr>
        <w:t>”</w:t>
      </w:r>
      <w:r w:rsidRPr="00522DCA">
        <w:rPr>
          <w:spacing w:val="-2"/>
          <w:lang w:val="en-GB"/>
        </w:rPr>
        <w:t xml:space="preserve"> slide control.</w:t>
      </w:r>
    </w:p>
    <w:p w14:paraId="32E0FB16" w14:textId="50805F0A" w:rsidR="000959A2" w:rsidRPr="00522DCA"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522DCA">
        <w:rPr>
          <w:lang w:val="en-GB"/>
        </w:rPr>
        <w:lastRenderedPageBreak/>
        <w:t xml:space="preserve">Synchronising the start and stop times with the transcription selection. If the sync options of the start or stop slide </w:t>
      </w:r>
      <w:proofErr w:type="gramStart"/>
      <w:r w:rsidRPr="00522DCA">
        <w:rPr>
          <w:lang w:val="en-GB"/>
        </w:rPr>
        <w:t>controls</w:t>
      </w:r>
      <w:r w:rsidR="000C2BFD" w:rsidRPr="00522DCA">
        <w:rPr>
          <w:szCs w:val="24"/>
          <w:lang w:val="en-GB"/>
        </w:rPr>
        <w:t xml:space="preserve"> </w:t>
      </w:r>
      <w:r w:rsidR="000C2BFD" w:rsidRPr="00522DCA">
        <w:rPr>
          <w:b/>
          <w:szCs w:val="24"/>
          <w:bdr w:val="single" w:sz="4" w:space="0" w:color="auto"/>
          <w:lang w:val="en-GB"/>
        </w:rPr>
        <w:t> 7</w:t>
      </w:r>
      <w:proofErr w:type="gramEnd"/>
      <w:r w:rsidR="000C2BFD" w:rsidRPr="00522DCA">
        <w:rPr>
          <w:szCs w:val="24"/>
          <w:bdr w:val="single" w:sz="4" w:space="0" w:color="auto"/>
          <w:lang w:val="en-GB"/>
        </w:rPr>
        <w:t> </w:t>
      </w:r>
      <w:r w:rsidR="000C2BFD" w:rsidRPr="00522DCA">
        <w:rPr>
          <w:szCs w:val="24"/>
          <w:lang w:val="en-GB"/>
        </w:rPr>
        <w:t xml:space="preserve"> </w:t>
      </w:r>
      <w:r w:rsidRPr="00522DCA">
        <w:rPr>
          <w:lang w:val="en-GB"/>
        </w:rPr>
        <w:t xml:space="preserve">are selected, the transfer of the currently selected time values in the transcription will automatically be used. Thus, the start and stop times will continuously be adjusted according to the transcription selection in the </w:t>
      </w:r>
      <w:r w:rsidR="00C11634" w:rsidRPr="00522DCA">
        <w:rPr>
          <w:lang w:val="en-GB"/>
        </w:rPr>
        <w:t>Editor</w:t>
      </w:r>
      <w:r w:rsidRPr="00522DCA">
        <w:rPr>
          <w:lang w:val="en-GB"/>
        </w:rPr>
        <w:t>.</w:t>
      </w:r>
    </w:p>
    <w:p w14:paraId="7C0D51FB" w14:textId="5F0DAC19" w:rsidR="000959A2" w:rsidRPr="00522DCA"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4"/>
          <w:lang w:val="en-GB"/>
        </w:rPr>
      </w:pPr>
      <w:r w:rsidRPr="00522DCA">
        <w:rPr>
          <w:spacing w:val="-4"/>
          <w:lang w:val="en-GB"/>
        </w:rPr>
        <w:t xml:space="preserve">Transfer of a break duration: If the recording has been stopped with the </w:t>
      </w:r>
      <w:r w:rsidR="005E7A4C" w:rsidRPr="00522DCA">
        <w:rPr>
          <w:spacing w:val="-4"/>
          <w:lang w:val="en-GB"/>
        </w:rPr>
        <w:t>“</w:t>
      </w:r>
      <w:r w:rsidRPr="00522DCA">
        <w:rPr>
          <w:spacing w:val="-4"/>
          <w:lang w:val="en-GB"/>
        </w:rPr>
        <w:t>Pause</w:t>
      </w:r>
      <w:r w:rsidR="005E7A4C" w:rsidRPr="00522DCA">
        <w:rPr>
          <w:spacing w:val="-4"/>
          <w:lang w:val="en-GB"/>
        </w:rPr>
        <w:t>”</w:t>
      </w:r>
      <w:r w:rsidRPr="00522DCA">
        <w:rPr>
          <w:spacing w:val="-4"/>
          <w:lang w:val="en-GB"/>
        </w:rPr>
        <w:t xml:space="preserve"> button, the current position can be transferred to the</w:t>
      </w:r>
      <w:r w:rsidR="000C2BFD" w:rsidRPr="00522DCA">
        <w:rPr>
          <w:spacing w:val="-4"/>
          <w:lang w:val="en-GB"/>
        </w:rPr>
        <w:t xml:space="preserve"> </w:t>
      </w:r>
      <w:r w:rsidR="005E7A4C" w:rsidRPr="00522DCA">
        <w:rPr>
          <w:spacing w:val="-4"/>
          <w:lang w:val="en-GB"/>
        </w:rPr>
        <w:t>“</w:t>
      </w:r>
      <w:r w:rsidRPr="00522DCA">
        <w:rPr>
          <w:spacing w:val="-4"/>
          <w:lang w:val="en-GB"/>
        </w:rPr>
        <w:t>Start</w:t>
      </w:r>
      <w:r w:rsidR="005E7A4C" w:rsidRPr="00522DCA">
        <w:rPr>
          <w:spacing w:val="-4"/>
          <w:lang w:val="en-GB"/>
        </w:rPr>
        <w:t>”</w:t>
      </w:r>
      <w:r w:rsidRPr="00522DCA">
        <w:rPr>
          <w:spacing w:val="-4"/>
          <w:lang w:val="en-GB"/>
        </w:rPr>
        <w:t xml:space="preserve"> or </w:t>
      </w:r>
      <w:r w:rsidR="005E7A4C" w:rsidRPr="00522DCA">
        <w:rPr>
          <w:spacing w:val="-4"/>
          <w:lang w:val="en-GB"/>
        </w:rPr>
        <w:t>“</w:t>
      </w:r>
      <w:r w:rsidRPr="00522DCA">
        <w:rPr>
          <w:spacing w:val="-4"/>
          <w:lang w:val="en-GB"/>
        </w:rPr>
        <w:t>Stop</w:t>
      </w:r>
      <w:r w:rsidR="005E7A4C" w:rsidRPr="00522DCA">
        <w:rPr>
          <w:spacing w:val="-4"/>
          <w:lang w:val="en-GB"/>
        </w:rPr>
        <w:t>”</w:t>
      </w:r>
      <w:r w:rsidRPr="00522DCA">
        <w:rPr>
          <w:spacing w:val="-4"/>
          <w:lang w:val="en-GB"/>
        </w:rPr>
        <w:t xml:space="preserve"> slide control with button</w:t>
      </w:r>
      <w:proofErr w:type="gramStart"/>
      <w:r w:rsidR="00D47FA2" w:rsidRPr="00522DCA">
        <w:rPr>
          <w:b/>
          <w:spacing w:val="-4"/>
          <w:lang w:val="en-GB"/>
        </w:rPr>
        <w:t> </w:t>
      </w:r>
      <w:r w:rsidR="00D47FA2" w:rsidRPr="00522DCA">
        <w:rPr>
          <w:b/>
          <w:spacing w:val="-4"/>
          <w:szCs w:val="24"/>
          <w:bdr w:val="single" w:sz="4" w:space="0" w:color="auto"/>
          <w:lang w:val="en-GB"/>
        </w:rPr>
        <w:t> 9</w:t>
      </w:r>
      <w:proofErr w:type="gramEnd"/>
      <w:r w:rsidR="00D47FA2" w:rsidRPr="00522DCA">
        <w:rPr>
          <w:spacing w:val="-4"/>
          <w:szCs w:val="24"/>
          <w:bdr w:val="single" w:sz="4" w:space="0" w:color="auto"/>
          <w:lang w:val="en-GB"/>
        </w:rPr>
        <w:t> </w:t>
      </w:r>
      <w:r w:rsidRPr="00522DCA">
        <w:rPr>
          <w:spacing w:val="-4"/>
          <w:lang w:val="en-GB"/>
        </w:rPr>
        <w:t> .</w:t>
      </w:r>
    </w:p>
    <w:p w14:paraId="2964B145" w14:textId="1A06723D" w:rsidR="000959A2" w:rsidRPr="00522DCA" w:rsidRDefault="000959A2">
      <w:pPr>
        <w:pStyle w:val="Standard-BlockCharCharChar"/>
        <w:rPr>
          <w:lang w:val="en-GB"/>
        </w:rPr>
      </w:pPr>
      <w:r w:rsidRPr="00522DCA">
        <w:rPr>
          <w:lang w:val="en-GB"/>
        </w:rPr>
        <w:t xml:space="preserve">The current values of the </w:t>
      </w:r>
      <w:r w:rsidR="005E7A4C" w:rsidRPr="00522DCA">
        <w:rPr>
          <w:lang w:val="en-GB"/>
        </w:rPr>
        <w:t>“</w:t>
      </w:r>
      <w:r w:rsidRPr="00522DCA">
        <w:rPr>
          <w:lang w:val="en-GB"/>
        </w:rPr>
        <w:t>Start</w:t>
      </w:r>
      <w:r w:rsidR="005E7A4C" w:rsidRPr="00522DCA">
        <w:rPr>
          <w:lang w:val="en-GB"/>
        </w:rPr>
        <w:t>”</w:t>
      </w:r>
      <w:r w:rsidRPr="00522DCA">
        <w:rPr>
          <w:lang w:val="en-GB"/>
        </w:rPr>
        <w:t xml:space="preserve">, </w:t>
      </w:r>
      <w:r w:rsidR="005E7A4C" w:rsidRPr="00522DCA">
        <w:rPr>
          <w:lang w:val="en-GB"/>
        </w:rPr>
        <w:t>“S</w:t>
      </w:r>
      <w:r w:rsidRPr="00522DCA">
        <w:rPr>
          <w:lang w:val="en-GB"/>
        </w:rPr>
        <w:t>top</w:t>
      </w:r>
      <w:r w:rsidR="005E7A4C" w:rsidRPr="00522DCA">
        <w:rPr>
          <w:lang w:val="en-GB"/>
        </w:rPr>
        <w:t>”</w:t>
      </w:r>
      <w:r w:rsidRPr="00522DCA">
        <w:rPr>
          <w:lang w:val="en-GB"/>
        </w:rPr>
        <w:t xml:space="preserve"> and </w:t>
      </w:r>
      <w:r w:rsidR="005E7A4C" w:rsidRPr="00522DCA">
        <w:rPr>
          <w:lang w:val="en-GB"/>
        </w:rPr>
        <w:t>“</w:t>
      </w:r>
      <w:r w:rsidRPr="00522DCA">
        <w:rPr>
          <w:lang w:val="en-GB"/>
        </w:rPr>
        <w:t>Pause</w:t>
      </w:r>
      <w:r w:rsidR="005E7A4C" w:rsidRPr="00522DCA">
        <w:rPr>
          <w:lang w:val="en-GB"/>
        </w:rPr>
        <w:t>”</w:t>
      </w:r>
      <w:r w:rsidRPr="00522DCA">
        <w:rPr>
          <w:lang w:val="en-GB"/>
        </w:rPr>
        <w:t xml:space="preserve"> slide controls can be transferred to a marked time point (i.e. from the recording into the transcription) with button</w:t>
      </w:r>
      <w:r w:rsidR="00BC63E6" w:rsidRPr="00522DCA">
        <w:rPr>
          <w:szCs w:val="24"/>
          <w:lang w:val="en-GB"/>
        </w:rPr>
        <w:t xml:space="preserve"> </w:t>
      </w:r>
      <w:r w:rsidR="00BC63E6" w:rsidRPr="00522DCA">
        <w:rPr>
          <w:b/>
          <w:szCs w:val="24"/>
          <w:bdr w:val="single" w:sz="4" w:space="0" w:color="auto"/>
          <w:lang w:val="en-GB"/>
        </w:rPr>
        <w:t> 3</w:t>
      </w:r>
      <w:r w:rsidR="00BC63E6" w:rsidRPr="00522DCA">
        <w:rPr>
          <w:szCs w:val="24"/>
          <w:bdr w:val="single" w:sz="4" w:space="0" w:color="auto"/>
          <w:lang w:val="en-GB"/>
        </w:rPr>
        <w:t> </w:t>
      </w:r>
      <w:r w:rsidRPr="00522DCA">
        <w:rPr>
          <w:lang w:val="en-GB"/>
        </w:rPr>
        <w:t>. If no time point is marked on the time axis of the transcriptions, these buttons will be deactivated.</w:t>
      </w:r>
    </w:p>
    <w:p w14:paraId="45984B92" w14:textId="32FB5C03" w:rsidR="000959A2" w:rsidRPr="00522DCA" w:rsidRDefault="000959A2">
      <w:pPr>
        <w:pStyle w:val="Standard-BlockCharCharChar"/>
        <w:rPr>
          <w:spacing w:val="-4"/>
          <w:lang w:val="en-GB"/>
        </w:rPr>
      </w:pPr>
      <w:r w:rsidRPr="00522DCA">
        <w:rPr>
          <w:lang w:val="en-GB"/>
        </w:rPr>
        <w:t xml:space="preserve">The two arrow </w:t>
      </w:r>
      <w:proofErr w:type="gramStart"/>
      <w:r w:rsidRPr="00522DCA">
        <w:rPr>
          <w:lang w:val="en-GB"/>
        </w:rPr>
        <w:t>keys</w:t>
      </w:r>
      <w:r w:rsidR="005539C8" w:rsidRPr="00522DCA">
        <w:rPr>
          <w:spacing w:val="-4"/>
          <w:szCs w:val="24"/>
          <w:lang w:val="en-GB"/>
        </w:rPr>
        <w:t xml:space="preserve"> </w:t>
      </w:r>
      <w:r w:rsidR="005539C8" w:rsidRPr="00522DCA">
        <w:rPr>
          <w:b/>
          <w:spacing w:val="-4"/>
          <w:szCs w:val="24"/>
          <w:bdr w:val="single" w:sz="4" w:space="0" w:color="auto"/>
          <w:lang w:val="en-GB"/>
        </w:rPr>
        <w:t> 14</w:t>
      </w:r>
      <w:proofErr w:type="gramEnd"/>
      <w:r w:rsidR="005539C8" w:rsidRPr="00522DCA">
        <w:rPr>
          <w:spacing w:val="-4"/>
          <w:szCs w:val="24"/>
          <w:bdr w:val="single" w:sz="4" w:space="0" w:color="auto"/>
          <w:lang w:val="en-GB"/>
        </w:rPr>
        <w:t> </w:t>
      </w:r>
      <w:r w:rsidRPr="00522DCA">
        <w:rPr>
          <w:spacing w:val="-4"/>
          <w:lang w:val="en-GB"/>
        </w:rPr>
        <w:t xml:space="preserve"> allow a direct access from the Audio/Video panel to the cursor position in the musical score. By clicking, the cursor can be moved to an event further to the right or to the left.</w:t>
      </w:r>
    </w:p>
    <w:p w14:paraId="27A1DB2E" w14:textId="4804B7C7" w:rsidR="000959A2" w:rsidRPr="00522DCA" w:rsidRDefault="000959A2">
      <w:pPr>
        <w:pStyle w:val="Standard-BlockCharCharChar"/>
        <w:rPr>
          <w:spacing w:val="-4"/>
          <w:lang w:val="en-GB"/>
        </w:rPr>
      </w:pPr>
      <w:r w:rsidRPr="00522DCA">
        <w:rPr>
          <w:spacing w:val="-4"/>
          <w:lang w:val="en-GB"/>
        </w:rPr>
        <w:t>Depending on whether an audio or video file has been opened, the control element</w:t>
      </w:r>
      <w:r w:rsidR="005539C8" w:rsidRPr="00522DCA">
        <w:rPr>
          <w:spacing w:val="-4"/>
          <w:lang w:val="en-GB"/>
        </w:rPr>
        <w:t xml:space="preserve"> </w:t>
      </w:r>
      <w:r w:rsidR="005539C8" w:rsidRPr="00522DCA">
        <w:rPr>
          <w:spacing w:val="-4"/>
          <w:szCs w:val="24"/>
          <w:lang w:val="en-GB"/>
        </w:rPr>
        <w:t xml:space="preserve"> </w:t>
      </w:r>
      <w:r w:rsidR="005539C8" w:rsidRPr="00522DCA">
        <w:rPr>
          <w:b/>
          <w:spacing w:val="-4"/>
          <w:szCs w:val="24"/>
          <w:bdr w:val="single" w:sz="4" w:space="0" w:color="auto"/>
          <w:lang w:val="en-GB"/>
        </w:rPr>
        <w:t> 15</w:t>
      </w:r>
      <w:proofErr w:type="gramStart"/>
      <w:r w:rsidR="005539C8" w:rsidRPr="00522DCA">
        <w:rPr>
          <w:spacing w:val="-4"/>
          <w:szCs w:val="24"/>
          <w:bdr w:val="single" w:sz="4" w:space="0" w:color="auto"/>
          <w:lang w:val="en-GB"/>
        </w:rPr>
        <w:t> </w:t>
      </w:r>
      <w:r w:rsidRPr="00522DCA">
        <w:rPr>
          <w:spacing w:val="-4"/>
          <w:lang w:val="en-GB"/>
        </w:rPr>
        <w:t xml:space="preserve"> or</w:t>
      </w:r>
      <w:proofErr w:type="gramEnd"/>
      <w:r w:rsidRPr="00522DCA">
        <w:rPr>
          <w:spacing w:val="-4"/>
          <w:lang w:val="en-GB"/>
        </w:rPr>
        <w:t xml:space="preserve"> the control element</w:t>
      </w:r>
      <w:r w:rsidRPr="00522DCA">
        <w:rPr>
          <w:b/>
          <w:spacing w:val="-4"/>
          <w:lang w:val="en-GB"/>
        </w:rPr>
        <w:t> </w:t>
      </w:r>
      <w:r w:rsidR="005539C8" w:rsidRPr="00522DCA">
        <w:rPr>
          <w:b/>
          <w:spacing w:val="-4"/>
          <w:szCs w:val="24"/>
          <w:bdr w:val="single" w:sz="4" w:space="0" w:color="auto"/>
          <w:lang w:val="en-GB"/>
        </w:rPr>
        <w:t> 16</w:t>
      </w:r>
      <w:r w:rsidR="005539C8" w:rsidRPr="00522DCA">
        <w:rPr>
          <w:spacing w:val="-4"/>
          <w:szCs w:val="24"/>
          <w:bdr w:val="single" w:sz="4" w:space="0" w:color="auto"/>
          <w:lang w:val="en-GB"/>
        </w:rPr>
        <w:t> </w:t>
      </w:r>
      <w:r w:rsidR="005539C8" w:rsidRPr="00522DCA">
        <w:rPr>
          <w:spacing w:val="-4"/>
          <w:szCs w:val="24"/>
          <w:lang w:val="en-GB"/>
        </w:rPr>
        <w:t xml:space="preserve"> </w:t>
      </w:r>
      <w:del w:id="12" w:author="Moritz Lautenbach" w:date="2014-04-14T15:13:00Z">
        <w:r w:rsidRPr="00522DCA" w:rsidDel="00F6095F">
          <w:rPr>
            <w:spacing w:val="-4"/>
            <w:lang w:val="en-GB"/>
          </w:rPr>
          <w:delText xml:space="preserve"> </w:delText>
        </w:r>
      </w:del>
      <w:ins w:id="13" w:author="Moritz Lautenbach" w:date="2014-04-14T15:13:00Z">
        <w:r w:rsidRPr="00522DCA">
          <w:rPr>
            <w:spacing w:val="-4"/>
            <w:lang w:val="en-GB"/>
          </w:rPr>
          <w:t xml:space="preserve"> </w:t>
        </w:r>
      </w:ins>
      <w:r w:rsidRPr="00522DCA">
        <w:rPr>
          <w:spacing w:val="-4"/>
          <w:lang w:val="en-GB"/>
        </w:rPr>
        <w:t xml:space="preserve">will be activated. </w:t>
      </w:r>
    </w:p>
    <w:p w14:paraId="5D4699EF" w14:textId="658F1EF9" w:rsidR="000959A2" w:rsidRPr="00522DCA" w:rsidRDefault="000959A2">
      <w:pPr>
        <w:pStyle w:val="Standard-BlockCharCharChar"/>
        <w:rPr>
          <w:spacing w:val="-4"/>
          <w:lang w:val="en-GB"/>
        </w:rPr>
      </w:pPr>
      <w:r w:rsidRPr="00522DCA">
        <w:rPr>
          <w:spacing w:val="-4"/>
          <w:lang w:val="en-GB"/>
        </w:rPr>
        <w:t xml:space="preserve">The </w:t>
      </w:r>
      <w:r w:rsidR="00D47FA2" w:rsidRPr="00522DCA">
        <w:rPr>
          <w:spacing w:val="-4"/>
          <w:lang w:val="en-GB"/>
        </w:rPr>
        <w:t>“</w:t>
      </w:r>
      <w:r w:rsidRPr="00522DCA">
        <w:rPr>
          <w:spacing w:val="-4"/>
          <w:lang w:val="en-GB"/>
        </w:rPr>
        <w:t>camera</w:t>
      </w:r>
      <w:proofErr w:type="gramStart"/>
      <w:r w:rsidR="00E6350C" w:rsidRPr="00522DCA">
        <w:rPr>
          <w:spacing w:val="-4"/>
          <w:lang w:val="en-GB"/>
        </w:rPr>
        <w:t>“</w:t>
      </w:r>
      <w:r w:rsidR="005539C8" w:rsidRPr="00522DCA">
        <w:rPr>
          <w:spacing w:val="-4"/>
          <w:szCs w:val="24"/>
          <w:lang w:val="en-GB"/>
        </w:rPr>
        <w:t xml:space="preserve"> </w:t>
      </w:r>
      <w:r w:rsidR="005539C8" w:rsidRPr="00522DCA">
        <w:rPr>
          <w:b/>
          <w:spacing w:val="-4"/>
          <w:szCs w:val="24"/>
          <w:bdr w:val="single" w:sz="4" w:space="0" w:color="auto"/>
          <w:lang w:val="en-GB"/>
        </w:rPr>
        <w:t> 15</w:t>
      </w:r>
      <w:proofErr w:type="gramEnd"/>
      <w:r w:rsidR="005539C8" w:rsidRPr="00522DCA">
        <w:rPr>
          <w:spacing w:val="-4"/>
          <w:szCs w:val="24"/>
          <w:bdr w:val="single" w:sz="4" w:space="0" w:color="auto"/>
          <w:lang w:val="en-GB"/>
        </w:rPr>
        <w:t> </w:t>
      </w:r>
      <w:r w:rsidR="005539C8" w:rsidRPr="00522DCA">
        <w:rPr>
          <w:spacing w:val="-4"/>
          <w:szCs w:val="24"/>
          <w:lang w:val="en-GB"/>
        </w:rPr>
        <w:t xml:space="preserve"> </w:t>
      </w:r>
      <w:del w:id="14" w:author="Moritz Lautenbach" w:date="2014-04-14T15:13:00Z">
        <w:r w:rsidRPr="00522DCA" w:rsidDel="00F6095F">
          <w:rPr>
            <w:spacing w:val="-4"/>
            <w:lang w:val="en-GB"/>
          </w:rPr>
          <w:delText xml:space="preserve"> </w:delText>
        </w:r>
      </w:del>
      <w:ins w:id="15" w:author="Moritz Lautenbach" w:date="2014-04-14T15:13:00Z">
        <w:r w:rsidRPr="00522DCA">
          <w:rPr>
            <w:spacing w:val="-4"/>
            <w:lang w:val="en-GB"/>
          </w:rPr>
          <w:t xml:space="preserve"> </w:t>
        </w:r>
      </w:ins>
      <w:r w:rsidRPr="00522DCA">
        <w:rPr>
          <w:spacing w:val="-4"/>
          <w:lang w:val="en-GB"/>
        </w:rPr>
        <w:t xml:space="preserve">allows you to generate single frames from the imported video file in the transcription in a </w:t>
      </w:r>
      <w:r w:rsidR="005E7A4C" w:rsidRPr="00522DCA">
        <w:rPr>
          <w:spacing w:val="-4"/>
          <w:lang w:val="en-GB"/>
        </w:rPr>
        <w:t>.</w:t>
      </w:r>
      <w:proofErr w:type="spellStart"/>
      <w:r w:rsidRPr="00522DCA">
        <w:rPr>
          <w:spacing w:val="-4"/>
          <w:lang w:val="en-GB"/>
        </w:rPr>
        <w:t>png</w:t>
      </w:r>
      <w:proofErr w:type="spellEnd"/>
      <w:r w:rsidRPr="00522DCA">
        <w:rPr>
          <w:spacing w:val="-4"/>
          <w:lang w:val="en-GB"/>
        </w:rPr>
        <w:t xml:space="preserve"> format. In order to do this, move the</w:t>
      </w:r>
      <w:r w:rsidR="005E7A4C" w:rsidRPr="00522DCA">
        <w:rPr>
          <w:spacing w:val="-4"/>
          <w:lang w:val="en-GB"/>
        </w:rPr>
        <w:t xml:space="preserve"> “</w:t>
      </w:r>
      <w:r w:rsidRPr="00522DCA">
        <w:rPr>
          <w:lang w:val="en-GB"/>
        </w:rPr>
        <w:t>Start</w:t>
      </w:r>
      <w:r w:rsidR="005E7A4C" w:rsidRPr="00522DCA">
        <w:rPr>
          <w:lang w:val="en-GB"/>
        </w:rPr>
        <w:t>”</w:t>
      </w:r>
      <w:r w:rsidRPr="00522DCA">
        <w:rPr>
          <w:lang w:val="en-GB"/>
        </w:rPr>
        <w:t xml:space="preserve"> slide control</w:t>
      </w:r>
      <w:del w:id="16" w:author="Moritz Lautenbach" w:date="2014-04-14T15:13:00Z">
        <w:r w:rsidRPr="00522DCA" w:rsidDel="00F6095F">
          <w:rPr>
            <w:lang w:val="en-GB"/>
          </w:rPr>
          <w:delText xml:space="preserve"> </w:delText>
        </w:r>
        <w:r w:rsidRPr="00522DCA" w:rsidDel="00F6095F">
          <w:rPr>
            <w:b/>
            <w:lang w:val="en-GB"/>
          </w:rPr>
          <w:delText> </w:delText>
        </w:r>
      </w:del>
      <w:ins w:id="17" w:author="Moritz Lautenbach" w:date="2014-04-14T15:13:00Z">
        <w:r w:rsidRPr="00522DCA">
          <w:rPr>
            <w:lang w:val="en-GB"/>
          </w:rPr>
          <w:t xml:space="preserve"> </w:t>
        </w:r>
      </w:ins>
      <w:r w:rsidR="005539C8" w:rsidRPr="00522DCA">
        <w:rPr>
          <w:b/>
          <w:szCs w:val="24"/>
          <w:bdr w:val="single" w:sz="4" w:space="0" w:color="auto"/>
          <w:lang w:val="en-GB"/>
        </w:rPr>
        <w:t> 2</w:t>
      </w:r>
      <w:r w:rsidR="005539C8" w:rsidRPr="00522DCA">
        <w:rPr>
          <w:szCs w:val="24"/>
          <w:bdr w:val="single" w:sz="4" w:space="0" w:color="auto"/>
          <w:lang w:val="en-GB"/>
        </w:rPr>
        <w:t> </w:t>
      </w:r>
      <w:r w:rsidR="005539C8" w:rsidRPr="00522DCA">
        <w:rPr>
          <w:szCs w:val="24"/>
          <w:lang w:val="en-GB"/>
        </w:rPr>
        <w:t xml:space="preserve"> </w:t>
      </w:r>
      <w:del w:id="18" w:author="Moritz Lautenbach" w:date="2014-04-14T15:13:00Z">
        <w:r w:rsidRPr="00522DCA" w:rsidDel="00F6095F">
          <w:rPr>
            <w:lang w:val="en-GB"/>
          </w:rPr>
          <w:delText xml:space="preserve">  </w:delText>
        </w:r>
      </w:del>
      <w:ins w:id="19" w:author="Moritz Lautenbach" w:date="2014-04-14T15:13:00Z">
        <w:r w:rsidRPr="00522DCA">
          <w:rPr>
            <w:lang w:val="en-GB"/>
          </w:rPr>
          <w:t xml:space="preserve"> </w:t>
        </w:r>
      </w:ins>
      <w:r w:rsidRPr="00522DCA">
        <w:rPr>
          <w:lang w:val="en-GB"/>
        </w:rPr>
        <w:t xml:space="preserve">to the desired position of the video and click on the </w:t>
      </w:r>
      <w:r w:rsidR="005E7A4C" w:rsidRPr="00522DCA">
        <w:rPr>
          <w:lang w:val="en-GB"/>
        </w:rPr>
        <w:t>“</w:t>
      </w:r>
      <w:r w:rsidR="00D47FA2" w:rsidRPr="00522DCA">
        <w:rPr>
          <w:lang w:val="en-GB"/>
        </w:rPr>
        <w:t>C</w:t>
      </w:r>
      <w:r w:rsidRPr="00522DCA">
        <w:rPr>
          <w:lang w:val="en-GB"/>
        </w:rPr>
        <w:t>amera</w:t>
      </w:r>
      <w:r w:rsidR="005E7A4C" w:rsidRPr="00522DCA">
        <w:rPr>
          <w:lang w:val="en-GB"/>
        </w:rPr>
        <w:t>”</w:t>
      </w:r>
      <w:r w:rsidRPr="00522DCA">
        <w:rPr>
          <w:lang w:val="en-GB"/>
        </w:rPr>
        <w:t xml:space="preserve">. </w:t>
      </w:r>
      <w:r w:rsidRPr="00522DCA">
        <w:rPr>
          <w:spacing w:val="-4"/>
          <w:lang w:val="en-GB"/>
        </w:rPr>
        <w:t xml:space="preserve">A pop-up window will then ask you to choose a storage location for the image file. </w:t>
      </w:r>
    </w:p>
    <w:p w14:paraId="38C65F2C" w14:textId="77777777" w:rsidR="000959A2" w:rsidRPr="00522DCA" w:rsidRDefault="00B16F25">
      <w:pPr>
        <w:pStyle w:val="BildChar"/>
        <w:rPr>
          <w:rFonts w:ascii="Times New Roman" w:hAnsi="Times New Roman"/>
          <w:spacing w:val="-4"/>
          <w:shd w:val="clear" w:color="auto" w:fill="FFFF00"/>
          <w:lang w:val="en-GB"/>
        </w:rPr>
      </w:pPr>
      <w:r>
        <w:rPr>
          <w:rFonts w:ascii="Times New Roman" w:hAnsi="Times New Roman"/>
          <w:lang w:val="en-GB"/>
        </w:rPr>
        <w:pict w14:anchorId="3FA62ADA">
          <v:shape id="_x0000_i1044" type="#_x0000_t75" style="width:330.1pt;height:85.1pt" filled="t">
            <v:fill color2="black"/>
            <v:imagedata r:id="rId46" o:title=""/>
          </v:shape>
        </w:pict>
      </w:r>
    </w:p>
    <w:p w14:paraId="38F241D9" w14:textId="6BB10F08" w:rsidR="000959A2" w:rsidRPr="00522DCA" w:rsidRDefault="000959A2">
      <w:pPr>
        <w:pStyle w:val="Standard-BlockCharCharChar"/>
        <w:rPr>
          <w:spacing w:val="-4"/>
          <w:lang w:val="en-GB"/>
        </w:rPr>
      </w:pPr>
      <w:r w:rsidRPr="00522DCA">
        <w:rPr>
          <w:spacing w:val="-4"/>
          <w:lang w:val="en-GB"/>
        </w:rPr>
        <w:t xml:space="preserve">Should you want to select a different storage location than the one that the program automatically generated, click </w:t>
      </w:r>
      <w:r w:rsidR="005E7A4C" w:rsidRPr="00522DCA">
        <w:rPr>
          <w:spacing w:val="-4"/>
          <w:lang w:val="en-GB"/>
        </w:rPr>
        <w:t>“</w:t>
      </w:r>
      <w:r w:rsidRPr="00522DCA">
        <w:rPr>
          <w:spacing w:val="-4"/>
          <w:lang w:val="en-GB"/>
        </w:rPr>
        <w:t>Browse…</w:t>
      </w:r>
      <w:proofErr w:type="gramStart"/>
      <w:r w:rsidR="005E7A4C" w:rsidRPr="00522DCA">
        <w:rPr>
          <w:spacing w:val="-4"/>
          <w:lang w:val="en-GB"/>
        </w:rPr>
        <w:t>”</w:t>
      </w:r>
      <w:r w:rsidRPr="00522DCA">
        <w:rPr>
          <w:spacing w:val="-4"/>
          <w:lang w:val="en-GB"/>
        </w:rPr>
        <w:t>.</w:t>
      </w:r>
      <w:proofErr w:type="gramEnd"/>
      <w:r w:rsidRPr="00522DCA">
        <w:rPr>
          <w:spacing w:val="-4"/>
          <w:lang w:val="en-GB"/>
        </w:rPr>
        <w:t xml:space="preserve"> Please not</w:t>
      </w:r>
      <w:ins w:id="20" w:author="Moritz Lautenbach" w:date="2014-04-14T15:51:00Z">
        <w:r w:rsidRPr="00522DCA">
          <w:rPr>
            <w:spacing w:val="-4"/>
            <w:lang w:val="en-GB"/>
          </w:rPr>
          <w:t>e</w:t>
        </w:r>
      </w:ins>
      <w:r w:rsidRPr="00522DCA">
        <w:rPr>
          <w:spacing w:val="-4"/>
          <w:lang w:val="en-GB"/>
        </w:rPr>
        <w:t xml:space="preserve"> that the file ending </w:t>
      </w:r>
      <w:r w:rsidR="005E7A4C" w:rsidRPr="00522DCA">
        <w:rPr>
          <w:spacing w:val="-4"/>
          <w:lang w:val="en-GB"/>
        </w:rPr>
        <w:t>“</w:t>
      </w:r>
      <w:r w:rsidRPr="00522DCA">
        <w:rPr>
          <w:spacing w:val="-4"/>
          <w:lang w:val="en-GB"/>
        </w:rPr>
        <w:t>.</w:t>
      </w:r>
      <w:proofErr w:type="spellStart"/>
      <w:r w:rsidRPr="00522DCA">
        <w:rPr>
          <w:spacing w:val="-4"/>
          <w:lang w:val="en-GB"/>
        </w:rPr>
        <w:t>png</w:t>
      </w:r>
      <w:proofErr w:type="spellEnd"/>
      <w:r w:rsidR="005E7A4C" w:rsidRPr="00522DCA">
        <w:rPr>
          <w:spacing w:val="-4"/>
          <w:lang w:val="en-GB"/>
        </w:rPr>
        <w:t>”</w:t>
      </w:r>
      <w:r w:rsidRPr="00522DCA">
        <w:rPr>
          <w:spacing w:val="-4"/>
          <w:lang w:val="en-GB"/>
        </w:rPr>
        <w:t xml:space="preserve"> may not be changed.</w:t>
      </w:r>
    </w:p>
    <w:p w14:paraId="44A29459" w14:textId="7378CA06" w:rsidR="000959A2" w:rsidRPr="00522DCA" w:rsidRDefault="000959A2">
      <w:pPr>
        <w:pStyle w:val="Standard-BlockCharCharChar"/>
        <w:rPr>
          <w:spacing w:val="2"/>
          <w:lang w:val="en-GB"/>
        </w:rPr>
      </w:pPr>
      <w:r w:rsidRPr="00522DCA">
        <w:rPr>
          <w:spacing w:val="2"/>
          <w:lang w:val="en-GB"/>
        </w:rPr>
        <w:t xml:space="preserve">If you have added a tier for links in your transcription and placed the cursor into the tier of this event, the panel will offer the option to link the event to the newly generated </w:t>
      </w:r>
      <w:r w:rsidR="005E7A4C" w:rsidRPr="00522DCA">
        <w:rPr>
          <w:spacing w:val="2"/>
          <w:lang w:val="en-GB"/>
        </w:rPr>
        <w:t>“</w:t>
      </w:r>
      <w:r w:rsidRPr="00522DCA">
        <w:rPr>
          <w:spacing w:val="2"/>
          <w:lang w:val="en-GB"/>
        </w:rPr>
        <w:t>Snapshot</w:t>
      </w:r>
      <w:r w:rsidR="005E7A4C" w:rsidRPr="00522DCA">
        <w:rPr>
          <w:spacing w:val="2"/>
          <w:lang w:val="en-GB"/>
        </w:rPr>
        <w:t>”</w:t>
      </w:r>
      <w:r w:rsidRPr="00522DCA">
        <w:rPr>
          <w:spacing w:val="2"/>
          <w:lang w:val="en-GB"/>
        </w:rPr>
        <w:t xml:space="preserve">. Click on </w:t>
      </w:r>
      <w:r w:rsidR="005E7A4C" w:rsidRPr="00522DCA">
        <w:rPr>
          <w:spacing w:val="2"/>
          <w:lang w:val="en-GB"/>
        </w:rPr>
        <w:t>“</w:t>
      </w:r>
      <w:r w:rsidRPr="00522DCA">
        <w:rPr>
          <w:spacing w:val="2"/>
          <w:lang w:val="en-GB"/>
        </w:rPr>
        <w:t>Link to transcription</w:t>
      </w:r>
      <w:r w:rsidR="005E7A4C" w:rsidRPr="00522DCA">
        <w:rPr>
          <w:spacing w:val="2"/>
          <w:lang w:val="en-GB"/>
        </w:rPr>
        <w:t>”</w:t>
      </w:r>
      <w:r w:rsidRPr="00522DCA">
        <w:rPr>
          <w:spacing w:val="2"/>
          <w:lang w:val="en-GB"/>
        </w:rPr>
        <w:t xml:space="preserve">. A detailed description on linking files can be found in the functional reference under </w:t>
      </w:r>
      <w:r w:rsidR="005539C8" w:rsidRPr="00522DCA">
        <w:rPr>
          <w:spacing w:val="2"/>
          <w:highlight w:val="yellow"/>
          <w:lang w:val="en-GB"/>
        </w:rPr>
        <w:t>II</w:t>
      </w:r>
      <w:commentRangeStart w:id="21"/>
      <w:r w:rsidRPr="00522DCA">
        <w:rPr>
          <w:spacing w:val="2"/>
          <w:highlight w:val="yellow"/>
          <w:lang w:val="en-GB"/>
        </w:rPr>
        <w:t>I. Panels &gt; B. Link panel</w:t>
      </w:r>
      <w:commentRangeEnd w:id="21"/>
      <w:r w:rsidRPr="00522DCA">
        <w:rPr>
          <w:rStyle w:val="Kommentarzeichen"/>
          <w:rFonts w:eastAsia="SimSun"/>
          <w:highlight w:val="yellow"/>
          <w:lang w:val="en-GB"/>
        </w:rPr>
        <w:commentReference w:id="21"/>
      </w:r>
      <w:r w:rsidRPr="00522DCA">
        <w:rPr>
          <w:spacing w:val="2"/>
          <w:lang w:val="en-GB"/>
        </w:rPr>
        <w:t>.</w:t>
      </w:r>
    </w:p>
    <w:p w14:paraId="2D509147" w14:textId="37C7A6D0" w:rsidR="000959A2" w:rsidRPr="00522DCA" w:rsidRDefault="000959A2">
      <w:pPr>
        <w:pStyle w:val="Standard-BlockCharCharChar"/>
        <w:rPr>
          <w:spacing w:val="-4"/>
          <w:lang w:val="en-GB"/>
        </w:rPr>
      </w:pPr>
      <w:r w:rsidRPr="00522DCA">
        <w:rPr>
          <w:spacing w:val="-4"/>
          <w:lang w:val="en-GB"/>
        </w:rPr>
        <w:t xml:space="preserve">The </w:t>
      </w:r>
      <w:r w:rsidR="005E7A4C" w:rsidRPr="00522DCA">
        <w:rPr>
          <w:spacing w:val="-4"/>
          <w:lang w:val="en-GB"/>
        </w:rPr>
        <w:t>“</w:t>
      </w:r>
      <w:r w:rsidRPr="00522DCA">
        <w:rPr>
          <w:spacing w:val="-4"/>
          <w:lang w:val="en-GB"/>
        </w:rPr>
        <w:t>scissors</w:t>
      </w:r>
      <w:r w:rsidR="005E7A4C" w:rsidRPr="00522DCA">
        <w:rPr>
          <w:spacing w:val="-4"/>
          <w:lang w:val="en-GB"/>
        </w:rPr>
        <w:t>”</w:t>
      </w:r>
      <w:del w:id="22" w:author="Moritz Lautenbach" w:date="2014-04-14T15:13:00Z">
        <w:r w:rsidRPr="00522DCA" w:rsidDel="00F6095F">
          <w:rPr>
            <w:spacing w:val="-4"/>
            <w:lang w:val="en-GB"/>
          </w:rPr>
          <w:delText xml:space="preserve"> </w:delText>
        </w:r>
        <w:r w:rsidRPr="00522DCA" w:rsidDel="00F6095F">
          <w:rPr>
            <w:b/>
            <w:spacing w:val="-4"/>
            <w:lang w:val="en-GB"/>
          </w:rPr>
          <w:delText> </w:delText>
        </w:r>
      </w:del>
      <w:r w:rsidR="005539C8" w:rsidRPr="00522DCA">
        <w:rPr>
          <w:spacing w:val="-4"/>
          <w:szCs w:val="24"/>
          <w:lang w:val="en-GB"/>
        </w:rPr>
        <w:t xml:space="preserve"> </w:t>
      </w:r>
      <w:r w:rsidR="005539C8" w:rsidRPr="00522DCA">
        <w:rPr>
          <w:b/>
          <w:spacing w:val="-4"/>
          <w:szCs w:val="24"/>
          <w:bdr w:val="single" w:sz="4" w:space="0" w:color="auto"/>
          <w:lang w:val="en-GB"/>
        </w:rPr>
        <w:t> 16</w:t>
      </w:r>
      <w:r w:rsidR="005539C8" w:rsidRPr="00522DCA">
        <w:rPr>
          <w:spacing w:val="-4"/>
          <w:szCs w:val="24"/>
          <w:bdr w:val="single" w:sz="4" w:space="0" w:color="auto"/>
          <w:lang w:val="en-GB"/>
        </w:rPr>
        <w:t> </w:t>
      </w:r>
      <w:r w:rsidR="005539C8" w:rsidRPr="00522DCA">
        <w:rPr>
          <w:spacing w:val="-4"/>
          <w:szCs w:val="24"/>
          <w:lang w:val="en-GB"/>
        </w:rPr>
        <w:t xml:space="preserve"> </w:t>
      </w:r>
      <w:del w:id="23" w:author="Moritz Lautenbach" w:date="2014-04-14T15:13:00Z">
        <w:r w:rsidRPr="00522DCA" w:rsidDel="00F6095F">
          <w:rPr>
            <w:spacing w:val="-4"/>
            <w:lang w:val="en-GB"/>
          </w:rPr>
          <w:delText xml:space="preserve"> </w:delText>
        </w:r>
      </w:del>
      <w:ins w:id="24" w:author="Moritz Lautenbach" w:date="2014-04-14T15:13:00Z">
        <w:r w:rsidRPr="00522DCA">
          <w:rPr>
            <w:spacing w:val="-4"/>
            <w:lang w:val="en-GB"/>
          </w:rPr>
          <w:t xml:space="preserve"> </w:t>
        </w:r>
      </w:ins>
      <w:r w:rsidRPr="00522DCA">
        <w:rPr>
          <w:spacing w:val="-4"/>
          <w:lang w:val="en-GB"/>
        </w:rPr>
        <w:t xml:space="preserve">allow you to create </w:t>
      </w:r>
      <w:r w:rsidR="005E7A4C" w:rsidRPr="00522DCA">
        <w:rPr>
          <w:spacing w:val="-4"/>
          <w:lang w:val="en-GB"/>
        </w:rPr>
        <w:t>“</w:t>
      </w:r>
      <w:r w:rsidRPr="00522DCA">
        <w:rPr>
          <w:spacing w:val="-4"/>
          <w:lang w:val="en-GB"/>
        </w:rPr>
        <w:t>audio snippets</w:t>
      </w:r>
      <w:r w:rsidR="005E7A4C" w:rsidRPr="00522DCA">
        <w:rPr>
          <w:spacing w:val="-4"/>
          <w:lang w:val="en-GB"/>
        </w:rPr>
        <w:t>”</w:t>
      </w:r>
      <w:r w:rsidRPr="00522DCA">
        <w:rPr>
          <w:spacing w:val="-4"/>
          <w:lang w:val="en-GB"/>
        </w:rPr>
        <w:t xml:space="preserve"> in the </w:t>
      </w:r>
      <w:r w:rsidR="0023019D" w:rsidRPr="00522DCA">
        <w:rPr>
          <w:spacing w:val="-4"/>
          <w:lang w:val="en-GB"/>
        </w:rPr>
        <w:t>.</w:t>
      </w:r>
      <w:r w:rsidRPr="00522DCA">
        <w:rPr>
          <w:spacing w:val="-4"/>
          <w:lang w:val="en-GB"/>
        </w:rPr>
        <w:t>wav</w:t>
      </w:r>
      <w:ins w:id="25" w:author="Moritz Lautenbach" w:date="2014-04-14T15:56:00Z">
        <w:r w:rsidRPr="00522DCA">
          <w:rPr>
            <w:spacing w:val="-4"/>
            <w:lang w:val="en-GB"/>
          </w:rPr>
          <w:t>-</w:t>
        </w:r>
      </w:ins>
      <w:del w:id="26" w:author="Moritz Lautenbach" w:date="2014-04-14T15:56:00Z">
        <w:r w:rsidRPr="00522DCA" w:rsidDel="00B3065A">
          <w:rPr>
            <w:spacing w:val="-4"/>
            <w:lang w:val="en-GB"/>
          </w:rPr>
          <w:delText xml:space="preserve"> </w:delText>
        </w:r>
      </w:del>
      <w:r w:rsidRPr="00522DCA">
        <w:rPr>
          <w:spacing w:val="-4"/>
          <w:lang w:val="en-GB"/>
        </w:rPr>
        <w:t xml:space="preserve">format in a synchronised transcription linked to an audio file. Position the cursor into the transcription in the event for which you would like to create an audio snippet and click on the </w:t>
      </w:r>
      <w:r w:rsidR="005E7A4C" w:rsidRPr="00522DCA">
        <w:rPr>
          <w:spacing w:val="-4"/>
          <w:lang w:val="en-GB"/>
        </w:rPr>
        <w:t>“</w:t>
      </w:r>
      <w:r w:rsidRPr="00522DCA">
        <w:rPr>
          <w:spacing w:val="-4"/>
          <w:lang w:val="en-GB"/>
        </w:rPr>
        <w:t>scissors</w:t>
      </w:r>
      <w:r w:rsidR="005E7A4C" w:rsidRPr="00522DCA">
        <w:rPr>
          <w:spacing w:val="-4"/>
          <w:lang w:val="en-GB"/>
        </w:rPr>
        <w:t>”</w:t>
      </w:r>
      <w:r w:rsidRPr="00522DCA">
        <w:rPr>
          <w:spacing w:val="-4"/>
          <w:lang w:val="en-GB"/>
        </w:rPr>
        <w:t xml:space="preserve">. A pop-up window will then ask you to choose a name and a storage location for the audio file. </w:t>
      </w:r>
    </w:p>
    <w:p w14:paraId="2D849AC9" w14:textId="77777777" w:rsidR="000959A2" w:rsidRPr="00522DCA" w:rsidRDefault="00B16F25">
      <w:pPr>
        <w:pStyle w:val="BildChar"/>
        <w:rPr>
          <w:rFonts w:ascii="Times New Roman" w:hAnsi="Times New Roman"/>
          <w:spacing w:val="-4"/>
          <w:shd w:val="clear" w:color="auto" w:fill="FFFF00"/>
          <w:lang w:val="en-GB"/>
        </w:rPr>
      </w:pPr>
      <w:r>
        <w:rPr>
          <w:rFonts w:ascii="Times New Roman" w:hAnsi="Times New Roman"/>
          <w:lang w:val="en-GB"/>
        </w:rPr>
        <w:pict w14:anchorId="64C6C23D">
          <v:shape id="_x0000_i1045" type="#_x0000_t75" style="width:403.95pt;height:109.4pt" filled="t">
            <v:fill color2="black"/>
            <v:imagedata r:id="rId47" o:title=""/>
          </v:shape>
        </w:pict>
      </w:r>
    </w:p>
    <w:p w14:paraId="5ED4005B" w14:textId="716C915D" w:rsidR="000959A2" w:rsidRPr="00522DCA" w:rsidRDefault="000959A2">
      <w:pPr>
        <w:pStyle w:val="Standard-BlockCharCharChar"/>
        <w:rPr>
          <w:spacing w:val="-4"/>
          <w:lang w:val="en-GB"/>
        </w:rPr>
      </w:pPr>
      <w:r w:rsidRPr="00522DCA">
        <w:rPr>
          <w:spacing w:val="-4"/>
          <w:lang w:val="en-GB"/>
        </w:rPr>
        <w:lastRenderedPageBreak/>
        <w:t xml:space="preserve">Should you want to select a different storage location than the one that the program automatically generated, click </w:t>
      </w:r>
      <w:r w:rsidR="005E7A4C" w:rsidRPr="00522DCA">
        <w:rPr>
          <w:spacing w:val="-4"/>
          <w:lang w:val="en-GB"/>
        </w:rPr>
        <w:t>“</w:t>
      </w:r>
      <w:r w:rsidRPr="00522DCA">
        <w:rPr>
          <w:spacing w:val="-4"/>
          <w:lang w:val="en-GB"/>
        </w:rPr>
        <w:t>Browse…</w:t>
      </w:r>
      <w:proofErr w:type="gramStart"/>
      <w:r w:rsidR="005E7A4C" w:rsidRPr="00522DCA">
        <w:rPr>
          <w:spacing w:val="-4"/>
          <w:lang w:val="en-GB"/>
        </w:rPr>
        <w:t>”</w:t>
      </w:r>
      <w:r w:rsidRPr="00522DCA">
        <w:rPr>
          <w:spacing w:val="-4"/>
          <w:lang w:val="en-GB"/>
        </w:rPr>
        <w:t>.</w:t>
      </w:r>
      <w:proofErr w:type="gramEnd"/>
      <w:r w:rsidRPr="00522DCA">
        <w:rPr>
          <w:spacing w:val="-4"/>
          <w:lang w:val="en-GB"/>
        </w:rPr>
        <w:t xml:space="preserve"> Please not</w:t>
      </w:r>
      <w:ins w:id="27" w:author="Moritz Lautenbach" w:date="2014-04-14T15:59:00Z">
        <w:r w:rsidRPr="00522DCA">
          <w:rPr>
            <w:spacing w:val="-4"/>
            <w:lang w:val="en-GB"/>
          </w:rPr>
          <w:t>e</w:t>
        </w:r>
      </w:ins>
      <w:r w:rsidRPr="00522DCA">
        <w:rPr>
          <w:spacing w:val="-4"/>
          <w:lang w:val="en-GB"/>
        </w:rPr>
        <w:t xml:space="preserve"> that the file ending </w:t>
      </w:r>
      <w:r w:rsidR="005E7A4C" w:rsidRPr="00522DCA">
        <w:rPr>
          <w:spacing w:val="-4"/>
          <w:lang w:val="en-GB"/>
        </w:rPr>
        <w:t>“</w:t>
      </w:r>
      <w:r w:rsidRPr="00522DCA">
        <w:rPr>
          <w:spacing w:val="-4"/>
          <w:lang w:val="en-GB"/>
        </w:rPr>
        <w:t>.</w:t>
      </w:r>
      <w:proofErr w:type="spellStart"/>
      <w:r w:rsidRPr="00522DCA">
        <w:rPr>
          <w:spacing w:val="-4"/>
          <w:lang w:val="en-GB"/>
        </w:rPr>
        <w:t>mov</w:t>
      </w:r>
      <w:proofErr w:type="spellEnd"/>
      <w:r w:rsidR="005E7A4C" w:rsidRPr="00522DCA">
        <w:rPr>
          <w:spacing w:val="-4"/>
          <w:lang w:val="en-GB"/>
        </w:rPr>
        <w:t>”</w:t>
      </w:r>
      <w:r w:rsidRPr="00522DCA">
        <w:rPr>
          <w:spacing w:val="-4"/>
          <w:lang w:val="en-GB"/>
        </w:rPr>
        <w:t xml:space="preserve"> may not be changed.</w:t>
      </w:r>
    </w:p>
    <w:p w14:paraId="5F5BDF2B" w14:textId="10D945B1" w:rsidR="000959A2" w:rsidRPr="00522DCA" w:rsidRDefault="000959A2">
      <w:pPr>
        <w:pStyle w:val="Standard-BlockCharCharChar"/>
        <w:rPr>
          <w:spacing w:val="2"/>
          <w:lang w:val="en-GB"/>
        </w:rPr>
      </w:pPr>
      <w:r w:rsidRPr="00522DCA">
        <w:rPr>
          <w:spacing w:val="2"/>
          <w:lang w:val="en-GB"/>
        </w:rPr>
        <w:t xml:space="preserve">If you've added a tier for links in your transcription and placed the cursor into the tier of this event, the panel will offer the option to link the event to the newly generated </w:t>
      </w:r>
      <w:r w:rsidR="005E7A4C" w:rsidRPr="00522DCA">
        <w:rPr>
          <w:spacing w:val="2"/>
          <w:lang w:val="en-GB"/>
        </w:rPr>
        <w:t>“</w:t>
      </w:r>
      <w:r w:rsidRPr="00522DCA">
        <w:rPr>
          <w:spacing w:val="2"/>
          <w:lang w:val="en-GB"/>
        </w:rPr>
        <w:t>Audio snippet</w:t>
      </w:r>
      <w:r w:rsidR="005E7A4C" w:rsidRPr="00522DCA">
        <w:rPr>
          <w:spacing w:val="2"/>
          <w:lang w:val="en-GB"/>
        </w:rPr>
        <w:t>”</w:t>
      </w:r>
      <w:r w:rsidRPr="00522DCA">
        <w:rPr>
          <w:spacing w:val="2"/>
          <w:lang w:val="en-GB"/>
        </w:rPr>
        <w:t xml:space="preserve">. Click on </w:t>
      </w:r>
      <w:r w:rsidR="005E7A4C" w:rsidRPr="00522DCA">
        <w:rPr>
          <w:spacing w:val="2"/>
          <w:lang w:val="en-GB"/>
        </w:rPr>
        <w:t>“</w:t>
      </w:r>
      <w:r w:rsidRPr="00522DCA">
        <w:rPr>
          <w:spacing w:val="2"/>
          <w:lang w:val="en-GB"/>
        </w:rPr>
        <w:t>Link to transcription</w:t>
      </w:r>
      <w:r w:rsidR="005E7A4C" w:rsidRPr="00522DCA">
        <w:rPr>
          <w:spacing w:val="2"/>
          <w:lang w:val="en-GB"/>
        </w:rPr>
        <w:t>”</w:t>
      </w:r>
      <w:r w:rsidRPr="00522DCA">
        <w:rPr>
          <w:spacing w:val="2"/>
          <w:lang w:val="en-GB"/>
        </w:rPr>
        <w:t>. A detailed description into linking files can be found in the functional reference under Panels &gt;</w:t>
      </w:r>
      <w:del w:id="28" w:author="Moritz Lautenbach" w:date="2014-04-14T15:13:00Z">
        <w:r w:rsidRPr="00522DCA" w:rsidDel="00F6095F">
          <w:rPr>
            <w:spacing w:val="2"/>
            <w:lang w:val="en-GB"/>
          </w:rPr>
          <w:delText xml:space="preserve">  </w:delText>
        </w:r>
      </w:del>
      <w:ins w:id="29" w:author="Moritz Lautenbach" w:date="2014-04-14T15:13:00Z">
        <w:r w:rsidRPr="00522DCA">
          <w:rPr>
            <w:spacing w:val="2"/>
            <w:lang w:val="en-GB"/>
          </w:rPr>
          <w:t xml:space="preserve"> </w:t>
        </w:r>
      </w:ins>
      <w:r w:rsidRPr="00522DCA">
        <w:rPr>
          <w:spacing w:val="2"/>
          <w:lang w:val="en-GB"/>
        </w:rPr>
        <w:t>Link panel</w:t>
      </w:r>
      <w:r w:rsidR="005E7A4C" w:rsidRPr="00522DCA">
        <w:rPr>
          <w:spacing w:val="2"/>
          <w:lang w:val="en-GB"/>
        </w:rPr>
        <w:t xml:space="preserve">; </w:t>
      </w:r>
      <w:r w:rsidR="0023019D" w:rsidRPr="00522DCA">
        <w:rPr>
          <w:spacing w:val="2"/>
          <w:highlight w:val="yellow"/>
          <w:lang w:val="en-GB"/>
        </w:rPr>
        <w:t>II</w:t>
      </w:r>
      <w:commentRangeStart w:id="30"/>
      <w:r w:rsidR="0023019D" w:rsidRPr="00522DCA">
        <w:rPr>
          <w:spacing w:val="2"/>
          <w:highlight w:val="yellow"/>
          <w:lang w:val="en-GB"/>
        </w:rPr>
        <w:t>I. Panels &gt; B. Link panel</w:t>
      </w:r>
      <w:commentRangeEnd w:id="30"/>
      <w:r w:rsidR="0023019D" w:rsidRPr="00522DCA">
        <w:rPr>
          <w:rStyle w:val="Kommentarzeichen"/>
          <w:rFonts w:eastAsia="SimSun"/>
          <w:highlight w:val="yellow"/>
          <w:lang w:val="en-GB"/>
        </w:rPr>
        <w:commentReference w:id="30"/>
      </w:r>
      <w:r w:rsidR="0023019D" w:rsidRPr="00522DCA">
        <w:rPr>
          <w:spacing w:val="2"/>
          <w:lang w:val="en-GB"/>
        </w:rPr>
        <w:t>.</w:t>
      </w:r>
    </w:p>
    <w:p w14:paraId="0C7B6067" w14:textId="77777777" w:rsidR="00870FF7" w:rsidRPr="00522DCA" w:rsidRDefault="000959A2" w:rsidP="00870FF7">
      <w:pPr>
        <w:pStyle w:val="Standard-BlockCharCharChar"/>
        <w:rPr>
          <w:spacing w:val="2"/>
          <w:lang w:val="en-GB"/>
        </w:rPr>
      </w:pPr>
      <w:r w:rsidRPr="00522DCA">
        <w:rPr>
          <w:spacing w:val="2"/>
          <w:lang w:val="en-GB"/>
        </w:rPr>
        <w:t>Please note that the embedding of media files will not always run smoothly. A</w:t>
      </w:r>
      <w:r w:rsidR="007479B0" w:rsidRPr="00522DCA">
        <w:rPr>
          <w:spacing w:val="2"/>
          <w:lang w:val="en-GB"/>
        </w:rPr>
        <w:t xml:space="preserve"> successful linking depends on:</w:t>
      </w:r>
    </w:p>
    <w:p w14:paraId="27766F66" w14:textId="77777777" w:rsidR="00870FF7" w:rsidRPr="00522DCA" w:rsidRDefault="000959A2" w:rsidP="007F2DFE">
      <w:pPr>
        <w:pStyle w:val="Nummerierung1"/>
        <w:outlineLvl w:val="9"/>
        <w:rPr>
          <w:lang w:val="en-GB"/>
        </w:rPr>
      </w:pPr>
      <w:r w:rsidRPr="00522DCA">
        <w:rPr>
          <w:lang w:val="en-GB"/>
        </w:rPr>
        <w:t>the file format of the video (we recommend .</w:t>
      </w:r>
      <w:proofErr w:type="spellStart"/>
      <w:r w:rsidRPr="00522DCA">
        <w:rPr>
          <w:lang w:val="en-GB"/>
        </w:rPr>
        <w:t>avi</w:t>
      </w:r>
      <w:proofErr w:type="spellEnd"/>
      <w:r w:rsidRPr="00522DCA">
        <w:rPr>
          <w:lang w:val="en-GB"/>
        </w:rPr>
        <w:t xml:space="preserve"> or .</w:t>
      </w:r>
      <w:proofErr w:type="spellStart"/>
      <w:r w:rsidRPr="00522DCA">
        <w:rPr>
          <w:lang w:val="en-GB"/>
        </w:rPr>
        <w:t>mov</w:t>
      </w:r>
      <w:proofErr w:type="spellEnd"/>
      <w:r w:rsidRPr="00522DCA">
        <w:rPr>
          <w:lang w:val="en-GB"/>
        </w:rPr>
        <w:t xml:space="preserve">), </w:t>
      </w:r>
    </w:p>
    <w:p w14:paraId="612F6316" w14:textId="77777777" w:rsidR="00870FF7" w:rsidRPr="00522DCA" w:rsidRDefault="000959A2" w:rsidP="007F2DFE">
      <w:pPr>
        <w:pStyle w:val="Nummerierung1"/>
        <w:outlineLvl w:val="9"/>
        <w:rPr>
          <w:kern w:val="0"/>
          <w:szCs w:val="24"/>
          <w:lang w:val="en-GB"/>
        </w:rPr>
      </w:pPr>
      <w:r w:rsidRPr="00522DCA">
        <w:rPr>
          <w:kern w:val="0"/>
          <w:szCs w:val="24"/>
          <w:lang w:val="en-GB"/>
        </w:rPr>
        <w:t xml:space="preserve">the performance features of the video card of your computer, and </w:t>
      </w:r>
    </w:p>
    <w:p w14:paraId="2DA7DB45" w14:textId="71F93781" w:rsidR="000959A2" w:rsidRPr="00522DCA" w:rsidRDefault="000959A2" w:rsidP="007F2DFE">
      <w:pPr>
        <w:pStyle w:val="Nummerierung1"/>
        <w:outlineLvl w:val="9"/>
        <w:rPr>
          <w:spacing w:val="2"/>
          <w:lang w:val="en-GB"/>
        </w:rPr>
      </w:pPr>
      <w:proofErr w:type="gramStart"/>
      <w:r w:rsidRPr="00522DCA">
        <w:rPr>
          <w:kern w:val="0"/>
          <w:szCs w:val="24"/>
          <w:lang w:val="en-GB"/>
        </w:rPr>
        <w:t>the</w:t>
      </w:r>
      <w:proofErr w:type="gramEnd"/>
      <w:r w:rsidRPr="00522DCA">
        <w:rPr>
          <w:kern w:val="0"/>
          <w:szCs w:val="24"/>
          <w:lang w:val="en-GB"/>
        </w:rPr>
        <w:t xml:space="preserve"> Codec settings. </w:t>
      </w:r>
    </w:p>
    <w:p w14:paraId="0E417870" w14:textId="77777777" w:rsidR="000959A2" w:rsidRPr="00522DCA" w:rsidRDefault="000959A2" w:rsidP="00767340">
      <w:pPr>
        <w:pStyle w:val="Standard-BlockCharCharChar"/>
        <w:spacing w:after="0"/>
        <w:rPr>
          <w:spacing w:val="-4"/>
          <w:lang w:val="en-GB"/>
        </w:rPr>
        <w:sectPr w:rsidR="000959A2" w:rsidRPr="00522DCA">
          <w:headerReference w:type="even" r:id="rId48"/>
          <w:headerReference w:type="default" r:id="rId49"/>
          <w:footerReference w:type="even" r:id="rId50"/>
          <w:footerReference w:type="default" r:id="rId51"/>
          <w:headerReference w:type="first" r:id="rId52"/>
          <w:footerReference w:type="first" r:id="rId53"/>
          <w:pgSz w:w="11906" w:h="16838"/>
          <w:pgMar w:top="1361" w:right="1134" w:bottom="907" w:left="1418" w:header="624" w:footer="720" w:gutter="0"/>
          <w:cols w:space="720"/>
          <w:docGrid w:linePitch="240" w:charSpace="32768"/>
        </w:sectPr>
      </w:pPr>
      <w:r w:rsidRPr="00522DCA">
        <w:rPr>
          <w:spacing w:val="-4"/>
          <w:lang w:val="en-GB"/>
        </w:rPr>
        <w:t xml:space="preserve">Should you encounter problems, please consult the document </w:t>
      </w:r>
      <w:r w:rsidRPr="00522DCA">
        <w:rPr>
          <w:rStyle w:val="Dokumentation"/>
          <w:lang w:val="en-GB"/>
        </w:rPr>
        <w:t>Audio and Video Support in</w:t>
      </w:r>
      <w:del w:id="31" w:author="Moritz Lautenbach" w:date="2014-04-14T15:13:00Z">
        <w:r w:rsidRPr="00522DCA" w:rsidDel="00F6095F">
          <w:rPr>
            <w:rStyle w:val="Dokumentation"/>
            <w:lang w:val="en-GB"/>
          </w:rPr>
          <w:delText xml:space="preserve">  </w:delText>
        </w:r>
      </w:del>
      <w:ins w:id="32" w:author="Moritz Lautenbach" w:date="2014-04-14T15:13:00Z">
        <w:r w:rsidRPr="00522DCA">
          <w:rPr>
            <w:rStyle w:val="Dokumentation"/>
            <w:lang w:val="en-GB"/>
          </w:rPr>
          <w:t xml:space="preserve"> </w:t>
        </w:r>
      </w:ins>
      <w:r w:rsidRPr="00522DCA">
        <w:rPr>
          <w:rStyle w:val="Dokumentation"/>
          <w:lang w:val="en-GB"/>
        </w:rPr>
        <w:t>EXMARaLDA</w:t>
      </w:r>
      <w:r w:rsidRPr="00522DCA">
        <w:rPr>
          <w:spacing w:val="-4"/>
          <w:lang w:val="en-GB"/>
        </w:rPr>
        <w:t xml:space="preserve">. </w:t>
      </w:r>
    </w:p>
    <w:p w14:paraId="00B62999" w14:textId="77777777" w:rsidR="000959A2" w:rsidRPr="00522DCA" w:rsidRDefault="000959A2" w:rsidP="000959A2">
      <w:pPr>
        <w:pStyle w:val="berschrift2"/>
        <w:numPr>
          <w:ilvl w:val="1"/>
          <w:numId w:val="2"/>
        </w:numPr>
        <w:tabs>
          <w:tab w:val="clear" w:pos="502"/>
          <w:tab w:val="left" w:pos="482"/>
        </w:tabs>
        <w:ind w:left="482" w:hanging="482"/>
        <w:rPr>
          <w:lang w:val="en-GB"/>
        </w:rPr>
      </w:pPr>
      <w:bookmarkStart w:id="33" w:name="_Toc411261206"/>
      <w:r w:rsidRPr="00522DCA">
        <w:rPr>
          <w:lang w:val="en-GB"/>
        </w:rPr>
        <w:lastRenderedPageBreak/>
        <w:t>Praat panel</w:t>
      </w:r>
      <w:bookmarkEnd w:id="33"/>
    </w:p>
    <w:p w14:paraId="61ADB094" w14:textId="722ED163" w:rsidR="000959A2" w:rsidRPr="00522DCA" w:rsidRDefault="000959A2">
      <w:pPr>
        <w:pStyle w:val="Standard-BlockCharCharChar"/>
        <w:rPr>
          <w:lang w:val="en-GB"/>
        </w:rPr>
      </w:pPr>
      <w:r w:rsidRPr="00522DCA">
        <w:rPr>
          <w:lang w:val="en-GB"/>
        </w:rPr>
        <w:t xml:space="preserve">The Praat panel plays digitised recordings and assigns absolute time values of the recording to points on the EXMARaLDA time axis. Should the Praat panel not appear on your screen, select </w:t>
      </w:r>
      <w:r w:rsidRPr="00522DCA">
        <w:rPr>
          <w:rStyle w:val="Menufunction"/>
          <w:lang w:val="en-GB"/>
        </w:rPr>
        <w:t>View &gt; Praat panel</w:t>
      </w:r>
      <w:r w:rsidRPr="00522DCA">
        <w:rPr>
          <w:lang w:val="en-GB"/>
        </w:rPr>
        <w:t xml:space="preserve"> to have it displayed. </w:t>
      </w:r>
    </w:p>
    <w:p w14:paraId="6AC012BB" w14:textId="77777777" w:rsidR="000959A2" w:rsidRPr="00522DCA" w:rsidRDefault="00B16F25">
      <w:pPr>
        <w:pStyle w:val="BildChar"/>
        <w:rPr>
          <w:rFonts w:ascii="Times New Roman" w:hAnsi="Times New Roman"/>
          <w:lang w:val="en-GB"/>
        </w:rPr>
      </w:pPr>
      <w:r>
        <w:rPr>
          <w:rFonts w:ascii="Times New Roman" w:hAnsi="Times New Roman"/>
          <w:lang w:val="en-GB"/>
        </w:rPr>
        <w:pict w14:anchorId="38167E38">
          <v:shape id="_x0000_i1046" type="#_x0000_t75" style="width:153.35pt;height:164.55pt" filled="t">
            <v:fill color2="black"/>
            <v:imagedata r:id="rId54" o:title=""/>
          </v:shape>
        </w:pict>
      </w:r>
    </w:p>
    <w:p w14:paraId="517FA4AC" w14:textId="77777777" w:rsidR="0023019D" w:rsidRPr="00522DCA"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b/>
          <w:lang w:val="en-GB"/>
        </w:rPr>
      </w:pPr>
      <w:r w:rsidRPr="00522DCA">
        <w:rPr>
          <w:b/>
          <w:lang w:val="en-GB"/>
        </w:rPr>
        <w:t>Configuration of Windows and Praat for working with EXMARaLDA</w:t>
      </w:r>
    </w:p>
    <w:p w14:paraId="194264C9" w14:textId="28DD2869" w:rsidR="000959A2" w:rsidRPr="00522DCA"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522DCA">
        <w:rPr>
          <w:lang w:val="en-GB"/>
        </w:rPr>
        <w:t xml:space="preserve">The current version of Praat can be found on </w:t>
      </w:r>
      <w:hyperlink r:id="rId55" w:history="1">
        <w:r w:rsidRPr="00522DCA">
          <w:rPr>
            <w:rStyle w:val="Hyperlink"/>
            <w:lang w:val="en-GB"/>
          </w:rPr>
          <w:t>http://www.praat.org</w:t>
        </w:r>
      </w:hyperlink>
      <w:r w:rsidRPr="00522DCA">
        <w:rPr>
          <w:lang w:val="en-GB"/>
        </w:rPr>
        <w:t xml:space="preserve">.There, the current version of </w:t>
      </w:r>
      <w:proofErr w:type="spellStart"/>
      <w:r w:rsidRPr="00522DCA">
        <w:rPr>
          <w:lang w:val="en-GB"/>
        </w:rPr>
        <w:t>Sendpraat</w:t>
      </w:r>
      <w:proofErr w:type="spellEnd"/>
      <w:r w:rsidRPr="00522DCA">
        <w:rPr>
          <w:lang w:val="en-GB"/>
        </w:rPr>
        <w:t xml:space="preserve"> is available as well, on </w:t>
      </w:r>
      <w:hyperlink r:id="rId56" w:history="1">
        <w:r w:rsidRPr="00522DCA">
          <w:rPr>
            <w:rStyle w:val="Hyperlink"/>
            <w:lang w:val="en-GB"/>
          </w:rPr>
          <w:t>http://www.fon.hum.uva.nl/praat/sendpraat.html</w:t>
        </w:r>
      </w:hyperlink>
      <w:r w:rsidRPr="00522DCA">
        <w:rPr>
          <w:lang w:val="en-GB"/>
        </w:rPr>
        <w:t>.</w:t>
      </w:r>
    </w:p>
    <w:p w14:paraId="2321370E" w14:textId="77777777" w:rsidR="000959A2" w:rsidRPr="00522DCA"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522DCA">
        <w:rPr>
          <w:lang w:val="en-GB"/>
        </w:rPr>
        <w:t>Download both programs and save them in the same directory (e.g. c:\Programs\Praat). Then create the path</w:t>
      </w:r>
      <w:del w:id="34" w:author="Moritz Lautenbach" w:date="2014-04-14T15:13:00Z">
        <w:r w:rsidRPr="00522DCA" w:rsidDel="00F6095F">
          <w:rPr>
            <w:lang w:val="en-GB"/>
          </w:rPr>
          <w:delText xml:space="preserve">  </w:delText>
        </w:r>
      </w:del>
      <w:ins w:id="35" w:author="Moritz Lautenbach" w:date="2014-04-14T15:13:00Z">
        <w:r w:rsidRPr="00522DCA">
          <w:rPr>
            <w:lang w:val="en-GB"/>
          </w:rPr>
          <w:t xml:space="preserve"> </w:t>
        </w:r>
      </w:ins>
    </w:p>
    <w:p w14:paraId="4AD1F36D" w14:textId="71FF191B" w:rsidR="000959A2" w:rsidRPr="00522DCA" w:rsidRDefault="000959A2" w:rsidP="00AD171C">
      <w:pPr>
        <w:pStyle w:val="Standard-BlockCharCharChar"/>
        <w:numPr>
          <w:ilvl w:val="0"/>
          <w:numId w:val="7"/>
        </w:numP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proofErr w:type="gramStart"/>
      <w:r w:rsidRPr="00522DCA">
        <w:rPr>
          <w:lang w:val="en-GB"/>
        </w:rPr>
        <w:t>by</w:t>
      </w:r>
      <w:proofErr w:type="gramEnd"/>
      <w:r w:rsidRPr="00522DCA">
        <w:rPr>
          <w:lang w:val="en-GB"/>
        </w:rPr>
        <w:t xml:space="preserve"> either selecting </w:t>
      </w:r>
      <w:r w:rsidRPr="00522DCA">
        <w:rPr>
          <w:rStyle w:val="Menufunction"/>
          <w:lang w:val="en-GB"/>
        </w:rPr>
        <w:t>Edit &gt; Preferences</w:t>
      </w:r>
      <w:r w:rsidRPr="00522DCA">
        <w:rPr>
          <w:lang w:val="en-GB"/>
        </w:rPr>
        <w:t xml:space="preserve"> in the tab </w:t>
      </w:r>
      <w:r w:rsidR="005E7A4C" w:rsidRPr="00522DCA">
        <w:rPr>
          <w:lang w:val="en-GB"/>
        </w:rPr>
        <w:t>“</w:t>
      </w:r>
      <w:r w:rsidRPr="00522DCA">
        <w:rPr>
          <w:lang w:val="en-GB"/>
        </w:rPr>
        <w:t>Paths</w:t>
      </w:r>
      <w:r w:rsidR="005E7A4C" w:rsidRPr="00522DCA">
        <w:rPr>
          <w:lang w:val="en-GB"/>
        </w:rPr>
        <w:t>”</w:t>
      </w:r>
      <w:r w:rsidRPr="00522DCA">
        <w:rPr>
          <w:lang w:val="en-GB"/>
        </w:rPr>
        <w:t xml:space="preserve"> under </w:t>
      </w:r>
      <w:r w:rsidR="005E7A4C" w:rsidRPr="00522DCA">
        <w:rPr>
          <w:lang w:val="en-GB"/>
        </w:rPr>
        <w:t>“</w:t>
      </w:r>
      <w:r w:rsidRPr="00522DCA">
        <w:rPr>
          <w:lang w:val="en-GB"/>
        </w:rPr>
        <w:t>Praat Directory</w:t>
      </w:r>
      <w:r w:rsidR="005E7A4C" w:rsidRPr="00522DCA">
        <w:rPr>
          <w:lang w:val="en-GB"/>
        </w:rPr>
        <w:t>”</w:t>
      </w:r>
      <w:r w:rsidRPr="00522DCA">
        <w:rPr>
          <w:lang w:val="en-GB"/>
        </w:rPr>
        <w:t xml:space="preserve"> and entering the directory of praat.exe and sendpraat.exe. (This option is available since version 1.4.3.) </w:t>
      </w:r>
    </w:p>
    <w:p w14:paraId="551BC1EE" w14:textId="77777777" w:rsidR="000959A2" w:rsidRPr="00522DCA"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522DCA">
        <w:rPr>
          <w:lang w:val="en-GB"/>
        </w:rPr>
        <w:t xml:space="preserve"> </w:t>
      </w:r>
      <w:r w:rsidR="00B16F25">
        <w:rPr>
          <w:lang w:val="en-GB"/>
        </w:rPr>
        <w:pict w14:anchorId="51F4FEF0">
          <v:shape id="_x0000_i1047" type="#_x0000_t75" style="width:457.25pt;height:277.7pt" filled="t">
            <v:fill color2="black"/>
            <v:imagedata r:id="rId57" o:title=""/>
          </v:shape>
        </w:pict>
      </w:r>
    </w:p>
    <w:p w14:paraId="46C18EC5" w14:textId="77777777" w:rsidR="00BF10C0" w:rsidRPr="00522DCA" w:rsidRDefault="00BF10C0">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p>
    <w:p w14:paraId="5991CED4" w14:textId="15FC83BC" w:rsidR="000959A2" w:rsidRPr="00522DCA"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522DCA">
        <w:rPr>
          <w:lang w:val="en-GB"/>
        </w:rPr>
        <w:t xml:space="preserve">2) </w:t>
      </w:r>
      <w:proofErr w:type="gramStart"/>
      <w:r w:rsidRPr="00522DCA">
        <w:rPr>
          <w:lang w:val="en-GB"/>
        </w:rPr>
        <w:t>or</w:t>
      </w:r>
      <w:proofErr w:type="gramEnd"/>
      <w:r w:rsidRPr="00522DCA">
        <w:rPr>
          <w:lang w:val="en-GB"/>
        </w:rPr>
        <w:t xml:space="preserve"> by setting up the system path so that it contains the directory: Go to the Control Panel (e.g. in MS Windows XP </w:t>
      </w:r>
      <w:r w:rsidRPr="00522DCA">
        <w:rPr>
          <w:rStyle w:val="Menufunction"/>
          <w:lang w:val="en-GB"/>
        </w:rPr>
        <w:t>Start &gt; Control Panel &gt; System &gt; Advanced &gt; Environment Variable</w:t>
      </w:r>
      <w:r w:rsidRPr="00522DCA">
        <w:rPr>
          <w:lang w:val="en-GB"/>
        </w:rPr>
        <w:t>)</w:t>
      </w:r>
      <w:r w:rsidR="00AD171C" w:rsidRPr="00522DCA">
        <w:rPr>
          <w:lang w:val="en-GB"/>
        </w:rPr>
        <w:t>.</w:t>
      </w:r>
      <w:ins w:id="36" w:author="Moritz Lautenbach" w:date="2014-04-14T15:13:00Z">
        <w:r w:rsidRPr="00522DCA">
          <w:rPr>
            <w:lang w:val="en-GB"/>
          </w:rPr>
          <w:t xml:space="preserve"> </w:t>
        </w:r>
      </w:ins>
    </w:p>
    <w:p w14:paraId="46A0EDA0" w14:textId="77777777" w:rsidR="000959A2" w:rsidRPr="00522DCA" w:rsidRDefault="00B16F25">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jc w:val="center"/>
        <w:rPr>
          <w:lang w:val="en-GB"/>
        </w:rPr>
      </w:pPr>
      <w:r>
        <w:rPr>
          <w:lang w:val="en-GB"/>
        </w:rPr>
        <w:pict w14:anchorId="3EE519CD">
          <v:shape id="_x0000_i1048" type="#_x0000_t75" style="width:171.1pt;height:217.85pt" filled="t">
            <v:fill color2="black"/>
            <v:imagedata r:id="rId58" o:title=""/>
          </v:shape>
        </w:pict>
      </w:r>
      <w:r w:rsidR="000959A2" w:rsidRPr="00522DCA">
        <w:rPr>
          <w:lang w:val="en-GB"/>
        </w:rPr>
        <w:t xml:space="preserve"> </w:t>
      </w:r>
      <w:r>
        <w:rPr>
          <w:lang w:val="en-GB"/>
        </w:rPr>
        <w:pict w14:anchorId="761B946D">
          <v:shape id="_x0000_i1049" type="#_x0000_t75" style="width:196.35pt;height:220.7pt" filled="t">
            <v:fill color2="black"/>
            <v:imagedata r:id="rId59" o:title=""/>
          </v:shape>
        </w:pict>
      </w:r>
      <w:r w:rsidR="000959A2" w:rsidRPr="00522DCA">
        <w:rPr>
          <w:lang w:val="en-GB"/>
        </w:rPr>
        <w:t xml:space="preserve"> </w:t>
      </w:r>
      <w:r>
        <w:rPr>
          <w:lang w:val="en-GB"/>
        </w:rPr>
        <w:pict w14:anchorId="1B1A1A54">
          <v:shape id="_x0000_i1050" type="#_x0000_t75" style="width:230.95pt;height:97.25pt" filled="t">
            <v:fill color2="black"/>
            <v:imagedata r:id="rId60" o:title=""/>
          </v:shape>
        </w:pict>
      </w:r>
    </w:p>
    <w:p w14:paraId="0399A407" w14:textId="64C7976B" w:rsidR="000959A2" w:rsidRPr="00522DCA" w:rsidRDefault="000959A2">
      <w:pPr>
        <w:pStyle w:val="Standard-BlockCharCharChar"/>
        <w:rPr>
          <w:lang w:val="en-GB"/>
        </w:rPr>
      </w:pPr>
      <w:r w:rsidRPr="00522DCA">
        <w:rPr>
          <w:lang w:val="en-GB"/>
        </w:rPr>
        <w:t xml:space="preserve">Please note: The Praat panel is currently only available in MS Windows. The use of the Praat panel requires the installation of the programs Praat and </w:t>
      </w:r>
      <w:proofErr w:type="spellStart"/>
      <w:r w:rsidRPr="00522DCA">
        <w:rPr>
          <w:lang w:val="en-GB"/>
        </w:rPr>
        <w:t>Sendpraat</w:t>
      </w:r>
      <w:proofErr w:type="spellEnd"/>
      <w:r w:rsidRPr="00522DCA">
        <w:rPr>
          <w:lang w:val="en-GB"/>
        </w:rPr>
        <w:t xml:space="preserve"> on your computer and the system path pointing to the directory in which these programs are located.</w:t>
      </w:r>
    </w:p>
    <w:p w14:paraId="19E2B73B" w14:textId="01E9A38F" w:rsidR="000959A2" w:rsidRPr="00522DCA" w:rsidRDefault="000959A2">
      <w:pPr>
        <w:pStyle w:val="Standard-BlockCharCharChar"/>
        <w:rPr>
          <w:lang w:val="en-GB"/>
        </w:rPr>
      </w:pPr>
      <w:r w:rsidRPr="00522DCA">
        <w:rPr>
          <w:lang w:val="en-GB"/>
        </w:rPr>
        <w:t>If you have completed this set up, you can start the program Praat directly in the Partitur-</w:t>
      </w:r>
      <w:r w:rsidR="00C11634" w:rsidRPr="00522DCA">
        <w:rPr>
          <w:lang w:val="en-GB"/>
        </w:rPr>
        <w:t>Editor</w:t>
      </w:r>
      <w:r w:rsidRPr="00522DCA">
        <w:rPr>
          <w:lang w:val="en-GB"/>
        </w:rPr>
        <w:t xml:space="preserve"> by selecting </w:t>
      </w:r>
      <w:r w:rsidR="00A515F1" w:rsidRPr="00522DCA">
        <w:rPr>
          <w:lang w:val="en-GB"/>
        </w:rPr>
        <w:t>“</w:t>
      </w:r>
      <w:r w:rsidRPr="00522DCA">
        <w:rPr>
          <w:lang w:val="en-GB"/>
        </w:rPr>
        <w:t>Start Praat</w:t>
      </w:r>
      <w:r w:rsidR="00A515F1" w:rsidRPr="00522DCA">
        <w:rPr>
          <w:lang w:val="en-GB"/>
        </w:rPr>
        <w:t>”</w:t>
      </w:r>
      <w:r w:rsidRPr="00522DCA">
        <w:rPr>
          <w:lang w:val="en-GB"/>
        </w:rPr>
        <w:t xml:space="preserve">. This will take a few seconds. Wait until the program has started completely and then confirm the </w:t>
      </w:r>
      <w:r w:rsidR="005E7A4C" w:rsidRPr="00522DCA">
        <w:rPr>
          <w:lang w:val="en-GB"/>
        </w:rPr>
        <w:t>“</w:t>
      </w:r>
      <w:r w:rsidRPr="00522DCA">
        <w:rPr>
          <w:lang w:val="en-GB"/>
        </w:rPr>
        <w:t>Starting Praat...</w:t>
      </w:r>
      <w:r w:rsidR="005E7A4C" w:rsidRPr="00522DCA">
        <w:rPr>
          <w:lang w:val="en-GB"/>
        </w:rPr>
        <w:t>”</w:t>
      </w:r>
      <w:r w:rsidRPr="00522DCA">
        <w:rPr>
          <w:lang w:val="en-GB"/>
        </w:rPr>
        <w:t xml:space="preserve"> dialog that will be displayed in the Partitur-</w:t>
      </w:r>
      <w:r w:rsidR="00C11634" w:rsidRPr="00522DCA">
        <w:rPr>
          <w:lang w:val="en-GB"/>
        </w:rPr>
        <w:t>Editor</w:t>
      </w:r>
      <w:r w:rsidRPr="00522DCA">
        <w:rPr>
          <w:lang w:val="en-GB"/>
        </w:rPr>
        <w:t xml:space="preserve"> with</w:t>
      </w:r>
      <w:r w:rsidRPr="00522DCA">
        <w:rPr>
          <w:i/>
          <w:lang w:val="en-GB"/>
        </w:rPr>
        <w:t xml:space="preserve"> </w:t>
      </w:r>
      <w:r w:rsidR="005E7A4C" w:rsidRPr="00522DCA">
        <w:rPr>
          <w:lang w:val="en-GB"/>
        </w:rPr>
        <w:t>“</w:t>
      </w:r>
      <w:r w:rsidRPr="00522DCA">
        <w:rPr>
          <w:lang w:val="en-GB"/>
        </w:rPr>
        <w:t>OK</w:t>
      </w:r>
      <w:r w:rsidR="005E7A4C" w:rsidRPr="00522DCA">
        <w:rPr>
          <w:lang w:val="en-GB"/>
        </w:rPr>
        <w:t>”</w:t>
      </w:r>
      <w:r w:rsidRPr="00522DCA">
        <w:rPr>
          <w:lang w:val="en-GB"/>
        </w:rPr>
        <w:t>.</w:t>
      </w:r>
    </w:p>
    <w:p w14:paraId="60C11725" w14:textId="77777777" w:rsidR="000959A2" w:rsidRPr="00522DCA" w:rsidRDefault="00B16F25">
      <w:pPr>
        <w:pStyle w:val="BildChar"/>
        <w:rPr>
          <w:rFonts w:ascii="Times New Roman" w:hAnsi="Times New Roman"/>
          <w:lang w:val="en-GB"/>
        </w:rPr>
      </w:pPr>
      <w:r>
        <w:rPr>
          <w:rFonts w:ascii="Times New Roman" w:hAnsi="Times New Roman"/>
          <w:lang w:val="en-GB"/>
        </w:rPr>
        <w:pict w14:anchorId="5370BE63">
          <v:shape id="_x0000_i1051" type="#_x0000_t75" style="width:187.95pt;height:81.35pt" filled="t">
            <v:fill color2="black"/>
            <v:imagedata r:id="rId61" o:title=""/>
          </v:shape>
        </w:pict>
      </w:r>
    </w:p>
    <w:p w14:paraId="5B3A91BD" w14:textId="54C9CD06" w:rsidR="000959A2" w:rsidRPr="00522DCA" w:rsidRDefault="000959A2">
      <w:pPr>
        <w:pStyle w:val="Standard-BlockCharCharChar"/>
        <w:rPr>
          <w:lang w:val="en-GB"/>
        </w:rPr>
      </w:pPr>
      <w:r w:rsidRPr="00522DCA">
        <w:rPr>
          <w:lang w:val="en-GB"/>
        </w:rPr>
        <w:t xml:space="preserve">If the </w:t>
      </w:r>
      <w:proofErr w:type="gramStart"/>
      <w:r w:rsidRPr="00522DCA">
        <w:rPr>
          <w:lang w:val="en-GB"/>
        </w:rPr>
        <w:t>meta</w:t>
      </w:r>
      <w:proofErr w:type="gramEnd"/>
      <w:r w:rsidRPr="00522DCA">
        <w:rPr>
          <w:lang w:val="en-GB"/>
        </w:rPr>
        <w:t xml:space="preserve"> information of currently loaded transcription in the Partitur-</w:t>
      </w:r>
      <w:r w:rsidR="00C11634" w:rsidRPr="00522DCA">
        <w:rPr>
          <w:lang w:val="en-GB"/>
        </w:rPr>
        <w:t>Editor</w:t>
      </w:r>
      <w:r w:rsidRPr="00522DCA">
        <w:rPr>
          <w:lang w:val="en-GB"/>
        </w:rPr>
        <w:t xml:space="preserve"> holds an audio file as a </w:t>
      </w:r>
      <w:r w:rsidR="005E7A4C" w:rsidRPr="00522DCA">
        <w:rPr>
          <w:lang w:val="en-GB"/>
        </w:rPr>
        <w:t>“</w:t>
      </w:r>
      <w:r w:rsidRPr="00522DCA">
        <w:rPr>
          <w:lang w:val="en-GB"/>
        </w:rPr>
        <w:t>Referenced File</w:t>
      </w:r>
      <w:r w:rsidR="005E7A4C" w:rsidRPr="00522DCA">
        <w:rPr>
          <w:lang w:val="en-GB"/>
        </w:rPr>
        <w:t>”</w:t>
      </w:r>
      <w:r w:rsidRPr="00522DCA">
        <w:rPr>
          <w:lang w:val="en-GB"/>
        </w:rPr>
        <w:t xml:space="preserve">, the Praat panel will automatically insert it as a file that should be loaded in Praat. </w:t>
      </w:r>
    </w:p>
    <w:p w14:paraId="2626ACD3" w14:textId="704DD847" w:rsidR="000959A2" w:rsidRPr="00522DCA" w:rsidRDefault="000959A2">
      <w:pPr>
        <w:pStyle w:val="Standard-BlockCharCharChar"/>
        <w:rPr>
          <w:lang w:val="en-GB"/>
        </w:rPr>
      </w:pPr>
      <w:r w:rsidRPr="00522DCA">
        <w:rPr>
          <w:lang w:val="en-GB"/>
        </w:rPr>
        <w:t xml:space="preserve">The actual loading process of the file can be done by selecting </w:t>
      </w:r>
      <w:r w:rsidR="005E7A4C" w:rsidRPr="00522DCA">
        <w:rPr>
          <w:lang w:val="en-GB"/>
        </w:rPr>
        <w:t>“</w:t>
      </w:r>
      <w:r w:rsidRPr="00522DCA">
        <w:rPr>
          <w:lang w:val="en-GB"/>
        </w:rPr>
        <w:t>(Re</w:t>
      </w:r>
      <w:proofErr w:type="gramStart"/>
      <w:r w:rsidRPr="00522DCA">
        <w:rPr>
          <w:lang w:val="en-GB"/>
        </w:rPr>
        <w:t>)load</w:t>
      </w:r>
      <w:proofErr w:type="gramEnd"/>
      <w:r w:rsidR="005E7A4C" w:rsidRPr="00522DCA">
        <w:rPr>
          <w:lang w:val="en-GB"/>
        </w:rPr>
        <w:t>”</w:t>
      </w:r>
      <w:r w:rsidRPr="00522DCA">
        <w:rPr>
          <w:lang w:val="en-GB"/>
        </w:rPr>
        <w:t xml:space="preserve">. Praat will now open a </w:t>
      </w:r>
      <w:r w:rsidR="005E7A4C" w:rsidRPr="00522DCA">
        <w:rPr>
          <w:lang w:val="en-GB"/>
        </w:rPr>
        <w:t>“</w:t>
      </w:r>
      <w:r w:rsidRPr="00522DCA">
        <w:rPr>
          <w:lang w:val="en-GB"/>
        </w:rPr>
        <w:t>Long Sound</w:t>
      </w:r>
      <w:r w:rsidR="005E7A4C" w:rsidRPr="00522DCA">
        <w:rPr>
          <w:lang w:val="en-GB"/>
        </w:rPr>
        <w:t>”</w:t>
      </w:r>
      <w:r w:rsidRPr="00522DCA">
        <w:rPr>
          <w:lang w:val="en-GB"/>
        </w:rPr>
        <w:t xml:space="preserve"> window that will display an oscillogram and possibly further visualisations of the audio file.</w:t>
      </w:r>
    </w:p>
    <w:p w14:paraId="666DFA1A"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2744CCCF">
          <v:shape id="_x0000_i1052" type="#_x0000_t75" style="width:469.4pt;height:218.8pt" filled="t">
            <v:fill color2="black"/>
            <v:imagedata r:id="rId62" o:title=""/>
          </v:shape>
        </w:pict>
      </w:r>
    </w:p>
    <w:p w14:paraId="14EA7BB9" w14:textId="6ADAB5FE" w:rsidR="000959A2" w:rsidRPr="00522DCA" w:rsidRDefault="000959A2">
      <w:pPr>
        <w:pStyle w:val="Standard-BlockCharCharChar"/>
        <w:rPr>
          <w:lang w:val="en-GB"/>
        </w:rPr>
      </w:pPr>
      <w:r w:rsidRPr="00522DCA">
        <w:rPr>
          <w:lang w:val="en-GB"/>
        </w:rPr>
        <w:t xml:space="preserve">Rearrange this window on the screen so that the musical score, the Praat panel and </w:t>
      </w:r>
      <w:r w:rsidR="005E7A4C" w:rsidRPr="00522DCA">
        <w:rPr>
          <w:lang w:val="en-GB"/>
        </w:rPr>
        <w:t>“</w:t>
      </w:r>
      <w:r w:rsidRPr="00522DCA">
        <w:rPr>
          <w:lang w:val="en-GB"/>
        </w:rPr>
        <w:t>Long Sound</w:t>
      </w:r>
      <w:r w:rsidR="005E7A4C" w:rsidRPr="00522DCA">
        <w:rPr>
          <w:lang w:val="en-GB"/>
        </w:rPr>
        <w:t>”</w:t>
      </w:r>
      <w:r w:rsidRPr="00522DCA">
        <w:rPr>
          <w:lang w:val="en-GB"/>
        </w:rPr>
        <w:t xml:space="preserve"> window are simultaneously accessible. To determine the audio file snippet shown in Praat, choose one of the following two options:</w:t>
      </w:r>
    </w:p>
    <w:p w14:paraId="4820CABA" w14:textId="28770912" w:rsidR="000959A2" w:rsidRPr="00522DCA" w:rsidRDefault="000959A2" w:rsidP="007F2DFE">
      <w:pPr>
        <w:pStyle w:val="Nummerierung1"/>
        <w:numPr>
          <w:ilvl w:val="0"/>
          <w:numId w:val="89"/>
        </w:numPr>
        <w:outlineLvl w:val="9"/>
        <w:rPr>
          <w:lang w:val="en-GB"/>
        </w:rPr>
      </w:pPr>
      <w:r w:rsidRPr="00522DCA">
        <w:rPr>
          <w:lang w:val="en-GB"/>
        </w:rPr>
        <w:t>Choose a section of the transcription in the Partitur-</w:t>
      </w:r>
      <w:r w:rsidR="00C11634" w:rsidRPr="00522DCA">
        <w:rPr>
          <w:lang w:val="en-GB"/>
        </w:rPr>
        <w:t>Editor</w:t>
      </w:r>
      <w:r w:rsidRPr="00522DCA">
        <w:rPr>
          <w:lang w:val="en-GB"/>
        </w:rPr>
        <w:t xml:space="preserve"> and then choose</w:t>
      </w:r>
      <w:r w:rsidR="00FE40BC" w:rsidRPr="00522DCA">
        <w:rPr>
          <w:lang w:val="en-GB"/>
        </w:rPr>
        <w:t xml:space="preserve"> </w:t>
      </w:r>
      <w:r w:rsidR="005E7A4C" w:rsidRPr="00522DCA">
        <w:rPr>
          <w:lang w:val="en-GB"/>
        </w:rPr>
        <w:t>“</w:t>
      </w:r>
      <w:r w:rsidRPr="00522DCA">
        <w:rPr>
          <w:lang w:val="en-GB"/>
        </w:rPr>
        <w:t>Set</w:t>
      </w:r>
      <w:r w:rsidR="005E7A4C" w:rsidRPr="00522DCA">
        <w:rPr>
          <w:lang w:val="en-GB"/>
        </w:rPr>
        <w:t>”</w:t>
      </w:r>
      <w:r w:rsidRPr="00522DCA">
        <w:rPr>
          <w:lang w:val="en-GB"/>
        </w:rPr>
        <w:t xml:space="preserve">. </w:t>
      </w:r>
      <w:proofErr w:type="gramStart"/>
      <w:r w:rsidRPr="00522DCA">
        <w:rPr>
          <w:lang w:val="en-GB"/>
        </w:rPr>
        <w:t>in</w:t>
      </w:r>
      <w:proofErr w:type="gramEnd"/>
      <w:r w:rsidRPr="00522DCA">
        <w:rPr>
          <w:lang w:val="en-GB"/>
        </w:rPr>
        <w:t xml:space="preserve"> the Praat panel. The section's absolute time values of the transcription's time axis will be used as the start and end values of the section displayed in Praat.</w:t>
      </w:r>
    </w:p>
    <w:p w14:paraId="2D0E1F29" w14:textId="556E27CA" w:rsidR="000959A2" w:rsidRPr="00522DCA" w:rsidRDefault="000959A2" w:rsidP="007F2DFE">
      <w:pPr>
        <w:pStyle w:val="Nummerierung1"/>
        <w:outlineLvl w:val="9"/>
        <w:rPr>
          <w:lang w:val="en-GB"/>
        </w:rPr>
      </w:pPr>
      <w:r w:rsidRPr="00522DCA">
        <w:rPr>
          <w:lang w:val="en-GB"/>
        </w:rPr>
        <w:t xml:space="preserve">Activate the option </w:t>
      </w:r>
      <w:r w:rsidR="005E7A4C" w:rsidRPr="00522DCA">
        <w:rPr>
          <w:lang w:val="en-GB"/>
        </w:rPr>
        <w:t>“</w:t>
      </w:r>
      <w:r w:rsidRPr="00522DCA">
        <w:rPr>
          <w:lang w:val="en-GB"/>
        </w:rPr>
        <w:t>Synchronize with selection</w:t>
      </w:r>
      <w:r w:rsidR="005E7A4C" w:rsidRPr="00522DCA">
        <w:rPr>
          <w:lang w:val="en-GB"/>
        </w:rPr>
        <w:t>”</w:t>
      </w:r>
      <w:r w:rsidRPr="00522DCA">
        <w:rPr>
          <w:lang w:val="en-GB"/>
        </w:rPr>
        <w:t xml:space="preserve"> in the Praat panel. The selection in the Partitur-</w:t>
      </w:r>
      <w:r w:rsidR="00C11634" w:rsidRPr="00522DCA">
        <w:rPr>
          <w:lang w:val="en-GB"/>
        </w:rPr>
        <w:t>Editor</w:t>
      </w:r>
      <w:r w:rsidRPr="00522DCA">
        <w:rPr>
          <w:lang w:val="en-GB"/>
        </w:rPr>
        <w:t xml:space="preserve"> will automatically be synchronised with the displayed section of the audio file in Praat.</w:t>
      </w:r>
    </w:p>
    <w:p w14:paraId="2DAEBE26" w14:textId="19F095B6" w:rsidR="000959A2" w:rsidRPr="00522DCA" w:rsidRDefault="000959A2">
      <w:pPr>
        <w:pStyle w:val="Standard-BlockCharCharChar"/>
        <w:rPr>
          <w:spacing w:val="-2"/>
          <w:lang w:val="en-GB"/>
        </w:rPr>
      </w:pPr>
      <w:r w:rsidRPr="00522DCA">
        <w:rPr>
          <w:lang w:val="en-GB"/>
        </w:rPr>
        <w:t xml:space="preserve">While </w:t>
      </w:r>
      <w:r w:rsidR="005E7A4C" w:rsidRPr="00522DCA">
        <w:rPr>
          <w:lang w:val="en-GB"/>
        </w:rPr>
        <w:t>“</w:t>
      </w:r>
      <w:r w:rsidRPr="00522DCA">
        <w:rPr>
          <w:lang w:val="en-GB"/>
        </w:rPr>
        <w:t>Set</w:t>
      </w:r>
      <w:r w:rsidR="005E7A4C" w:rsidRPr="00522DCA">
        <w:rPr>
          <w:lang w:val="en-GB"/>
        </w:rPr>
        <w:t xml:space="preserve">” </w:t>
      </w:r>
      <w:r w:rsidRPr="00522DCA">
        <w:rPr>
          <w:lang w:val="en-GB"/>
        </w:rPr>
        <w:t>transmits time values from the Partitur-</w:t>
      </w:r>
      <w:r w:rsidR="00C11634" w:rsidRPr="00522DCA">
        <w:rPr>
          <w:lang w:val="en-GB"/>
        </w:rPr>
        <w:t>Editor</w:t>
      </w:r>
      <w:r w:rsidRPr="00522DCA">
        <w:rPr>
          <w:lang w:val="en-GB"/>
        </w:rPr>
        <w:t xml:space="preserve"> to Praat, </w:t>
      </w:r>
      <w:r w:rsidR="005E7A4C" w:rsidRPr="00522DCA">
        <w:rPr>
          <w:lang w:val="en-GB"/>
        </w:rPr>
        <w:t>“</w:t>
      </w:r>
      <w:r w:rsidRPr="00522DCA">
        <w:rPr>
          <w:lang w:val="en-GB"/>
        </w:rPr>
        <w:t>Get</w:t>
      </w:r>
      <w:r w:rsidR="005E7A4C" w:rsidRPr="00522DCA">
        <w:rPr>
          <w:lang w:val="en-GB"/>
        </w:rPr>
        <w:t>”</w:t>
      </w:r>
      <w:r w:rsidRPr="00522DCA">
        <w:rPr>
          <w:lang w:val="en-GB"/>
        </w:rPr>
        <w:t xml:space="preserve"> transmits this communication the other way around. For this, mark a point on the time line in the Partitur-</w:t>
      </w:r>
      <w:r w:rsidR="00C11634" w:rsidRPr="00522DCA">
        <w:rPr>
          <w:lang w:val="en-GB"/>
        </w:rPr>
        <w:t>Editor</w:t>
      </w:r>
      <w:r w:rsidRPr="00522DCA">
        <w:rPr>
          <w:lang w:val="en-GB"/>
        </w:rPr>
        <w:t xml:space="preserve"> and click </w:t>
      </w:r>
      <w:r w:rsidR="005E7A4C" w:rsidRPr="00522DCA">
        <w:rPr>
          <w:lang w:val="en-GB"/>
        </w:rPr>
        <w:t>“</w:t>
      </w:r>
      <w:r w:rsidRPr="00522DCA">
        <w:rPr>
          <w:lang w:val="en-GB"/>
        </w:rPr>
        <w:t>Get</w:t>
      </w:r>
      <w:r w:rsidR="005E7A4C" w:rsidRPr="00522DCA">
        <w:rPr>
          <w:lang w:val="en-GB"/>
        </w:rPr>
        <w:t>”</w:t>
      </w:r>
      <w:r w:rsidRPr="00522DCA">
        <w:rPr>
          <w:lang w:val="en-GB"/>
        </w:rPr>
        <w:t xml:space="preserve">. The absolute time value at which the cursor in Praat (the red line in the image above) is now will be attached to the selected time point (see also Appendix </w:t>
      </w:r>
      <w:r w:rsidRPr="00522DCA">
        <w:rPr>
          <w:spacing w:val="-2"/>
          <w:lang w:val="en-GB"/>
        </w:rPr>
        <w:t>E).</w:t>
      </w:r>
    </w:p>
    <w:p w14:paraId="23C1733A" w14:textId="77777777" w:rsidR="000959A2" w:rsidRPr="00522DCA" w:rsidRDefault="000959A2">
      <w:pPr>
        <w:pStyle w:val="Standard-BlockCharCharChar"/>
        <w:rPr>
          <w:lang w:val="en-GB"/>
        </w:rPr>
      </w:pPr>
    </w:p>
    <w:p w14:paraId="4F6E2D1E" w14:textId="77777777" w:rsidR="000959A2" w:rsidRPr="00522DCA" w:rsidRDefault="000959A2">
      <w:pPr>
        <w:pStyle w:val="Standard-BlockCharCharChar"/>
        <w:rPr>
          <w:lang w:val="en-GB"/>
        </w:rPr>
      </w:pPr>
    </w:p>
    <w:p w14:paraId="50C5C8D1" w14:textId="77777777" w:rsidR="000959A2" w:rsidRPr="00522DCA" w:rsidRDefault="000959A2">
      <w:pPr>
        <w:rPr>
          <w:rFonts w:cs="Times New Roman"/>
          <w:lang w:val="en-GB"/>
        </w:rPr>
        <w:sectPr w:rsidR="000959A2" w:rsidRPr="00522DCA">
          <w:headerReference w:type="even" r:id="rId63"/>
          <w:headerReference w:type="default" r:id="rId64"/>
          <w:footerReference w:type="even" r:id="rId65"/>
          <w:footerReference w:type="default" r:id="rId66"/>
          <w:headerReference w:type="first" r:id="rId67"/>
          <w:footerReference w:type="first" r:id="rId68"/>
          <w:pgSz w:w="11906" w:h="16838"/>
          <w:pgMar w:top="1361" w:right="1134" w:bottom="907" w:left="1418" w:header="624" w:footer="720" w:gutter="0"/>
          <w:cols w:space="720"/>
          <w:docGrid w:linePitch="240" w:charSpace="32768"/>
        </w:sectPr>
      </w:pPr>
    </w:p>
    <w:p w14:paraId="4EB5C980" w14:textId="346901F8" w:rsidR="000959A2" w:rsidRPr="00522DCA" w:rsidRDefault="000959A2" w:rsidP="000959A2">
      <w:pPr>
        <w:pStyle w:val="berschrift2"/>
        <w:numPr>
          <w:ilvl w:val="1"/>
          <w:numId w:val="2"/>
        </w:numPr>
        <w:tabs>
          <w:tab w:val="clear" w:pos="502"/>
          <w:tab w:val="left" w:pos="482"/>
        </w:tabs>
        <w:ind w:left="482" w:hanging="482"/>
        <w:rPr>
          <w:lang w:val="en-GB"/>
        </w:rPr>
      </w:pPr>
      <w:bookmarkStart w:id="37" w:name="_Toc411261207"/>
      <w:r w:rsidRPr="00522DCA">
        <w:rPr>
          <w:lang w:val="en-GB"/>
        </w:rPr>
        <w:lastRenderedPageBreak/>
        <w:t>Annotation Panel</w:t>
      </w:r>
      <w:bookmarkEnd w:id="37"/>
    </w:p>
    <w:p w14:paraId="2F7CDABF" w14:textId="0F314598" w:rsidR="000959A2" w:rsidRPr="00522DCA" w:rsidRDefault="000959A2">
      <w:pPr>
        <w:pStyle w:val="Standard-BlockCharCharChar"/>
        <w:rPr>
          <w:lang w:val="en-GB"/>
        </w:rPr>
      </w:pPr>
      <w:r w:rsidRPr="00522DCA">
        <w:rPr>
          <w:lang w:val="en-GB"/>
        </w:rPr>
        <w:t xml:space="preserve">The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522DCA">
        <w:rPr>
          <w:rStyle w:val="Dokumentation"/>
          <w:lang w:val="en-GB"/>
        </w:rPr>
        <w:t>How to use and configure the annotation panel</w:t>
      </w:r>
      <w:r w:rsidRPr="00522DCA">
        <w:rPr>
          <w:lang w:val="en-GB"/>
        </w:rPr>
        <w:t xml:space="preserve">). Third, the annotation panel can </w:t>
      </w:r>
      <w:r w:rsidR="005E7A4C" w:rsidRPr="00522DCA">
        <w:rPr>
          <w:lang w:val="en-GB"/>
        </w:rPr>
        <w:t>“</w:t>
      </w:r>
      <w:r w:rsidRPr="00522DCA">
        <w:rPr>
          <w:lang w:val="en-GB"/>
        </w:rPr>
        <w:t>intelligently</w:t>
      </w:r>
      <w:r w:rsidR="005E7A4C" w:rsidRPr="00522DCA">
        <w:rPr>
          <w:lang w:val="en-GB"/>
        </w:rPr>
        <w:t>”</w:t>
      </w:r>
      <w:r w:rsidRPr="00522DCA">
        <w:rPr>
          <w:lang w:val="en-GB"/>
        </w:rPr>
        <w:t xml:space="preserve"> adapt itself to the annotation task by hiding certain category sets in the hierarchy depending on the current selection in the musical score.</w:t>
      </w:r>
    </w:p>
    <w:p w14:paraId="3966CC29" w14:textId="77777777" w:rsidR="000959A2" w:rsidRPr="00522DCA" w:rsidRDefault="00B16F25">
      <w:pPr>
        <w:pStyle w:val="Standard-BlockCharCharChar"/>
        <w:spacing w:line="100" w:lineRule="atLeast"/>
        <w:jc w:val="center"/>
        <w:rPr>
          <w:lang w:val="en-GB"/>
        </w:rPr>
      </w:pPr>
      <w:r>
        <w:rPr>
          <w:lang w:val="en-GB"/>
        </w:rPr>
        <w:pict w14:anchorId="1571E9CF">
          <v:shape id="_x0000_i1053" type="#_x0000_t75" style="width:225.35pt;height:253.4pt" filled="t">
            <v:fill color2="black"/>
            <v:imagedata r:id="rId69" o:title=""/>
          </v:shape>
        </w:pict>
      </w:r>
    </w:p>
    <w:p w14:paraId="6E5D2139" w14:textId="44577808" w:rsidR="000959A2" w:rsidRPr="00522DCA" w:rsidRDefault="000959A2">
      <w:pPr>
        <w:pStyle w:val="Standard-BlockCharCharChar"/>
        <w:rPr>
          <w:lang w:val="en-GB"/>
        </w:rPr>
      </w:pPr>
      <w:r w:rsidRPr="00522DCA">
        <w:rPr>
          <w:lang w:val="en-GB"/>
        </w:rPr>
        <w:t xml:space="preserve">Show the annotation panel via </w:t>
      </w:r>
      <w:r w:rsidRPr="00522DCA">
        <w:rPr>
          <w:rStyle w:val="Menufunction"/>
          <w:lang w:val="en-GB"/>
        </w:rPr>
        <w:t>View &gt; Annotation Panel</w:t>
      </w:r>
      <w:r w:rsidRPr="00522DCA">
        <w:rPr>
          <w:lang w:val="en-GB"/>
        </w:rPr>
        <w:t xml:space="preserve">. If available, the last annotation specification will be loaded automatically. To load a new specification, click </w:t>
      </w:r>
      <w:r w:rsidR="005E7A4C" w:rsidRPr="00522DCA">
        <w:rPr>
          <w:lang w:val="en-GB"/>
        </w:rPr>
        <w:t>“</w:t>
      </w:r>
      <w:r w:rsidRPr="00522DCA">
        <w:rPr>
          <w:lang w:val="en-GB"/>
        </w:rPr>
        <w:t>Open...</w:t>
      </w:r>
      <w:r w:rsidR="005E7A4C" w:rsidRPr="00522DCA">
        <w:rPr>
          <w:lang w:val="en-GB"/>
        </w:rPr>
        <w:t xml:space="preserve">” </w:t>
      </w:r>
      <w:r w:rsidRPr="00522DCA">
        <w:rPr>
          <w:lang w:val="en-GB"/>
        </w:rPr>
        <w:t>and select the XML file in which the annotation specifications are defined.</w:t>
      </w:r>
    </w:p>
    <w:p w14:paraId="72718E1E" w14:textId="44BD2FB2" w:rsidR="000959A2" w:rsidRPr="00522DCA" w:rsidRDefault="00B16F25" w:rsidP="00BF10C0">
      <w:pPr>
        <w:pStyle w:val="Standard-BlockCharCharChar"/>
        <w:rPr>
          <w:lang w:val="en-GB"/>
        </w:rPr>
      </w:pPr>
      <w:r>
        <w:rPr>
          <w:lang w:val="en-GB"/>
        </w:rPr>
        <w:pict w14:anchorId="4B8191A4">
          <v:shape id="_x0000_s1274" type="#_x0000_t75" style="position:absolute;left:0;text-align:left;margin-left:0;margin-top:84.1pt;width:390.75pt;height:163.5pt;z-index:-251654144" wrapcoords="-41 0 -41 21501 21600 21501 21600 0 -41 0" filled="t">
            <v:fill color2="black"/>
            <v:imagedata r:id="rId70" o:title=""/>
            <w10:wrap type="tight"/>
          </v:shape>
        </w:pict>
      </w:r>
      <w:r w:rsidR="000959A2" w:rsidRPr="00522DCA">
        <w:rPr>
          <w:lang w:val="en-GB"/>
        </w:rPr>
        <w:t xml:space="preserve">An annotation specification consists of one or more annotation sets. In the annotation panel </w:t>
      </w:r>
      <w:del w:id="38" w:author="Moritz Lautenbach" w:date="2014-04-14T16:09:00Z">
        <w:r w:rsidR="000959A2" w:rsidRPr="00522DCA" w:rsidDel="008D0BFF">
          <w:rPr>
            <w:lang w:val="en-GB"/>
          </w:rPr>
          <w:delText>,</w:delText>
        </w:r>
      </w:del>
      <w:r w:rsidR="000959A2" w:rsidRPr="00522DCA">
        <w:rPr>
          <w:lang w:val="en-GB"/>
        </w:rPr>
        <w:t>an individual tab is opened for every annotation set. Every annotation set consists of categories within categories that are presented in the form of a tree. Categories can be equipped with a day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14:paraId="13AC3EFE" w14:textId="77777777" w:rsidR="008C2E33" w:rsidRDefault="008C2E33" w:rsidP="008C2E33">
      <w:pPr>
        <w:pStyle w:val="berschrift2"/>
        <w:numPr>
          <w:ilvl w:val="0"/>
          <w:numId w:val="0"/>
        </w:numPr>
        <w:rPr>
          <w:lang w:val="en-GB"/>
        </w:rPr>
      </w:pPr>
      <w:bookmarkStart w:id="39" w:name="_Toc411261208"/>
    </w:p>
    <w:p w14:paraId="51F94328" w14:textId="77777777" w:rsidR="008C2E33" w:rsidRDefault="008C2E33" w:rsidP="008C2E33">
      <w:pPr>
        <w:pStyle w:val="berschrift2"/>
        <w:numPr>
          <w:ilvl w:val="0"/>
          <w:numId w:val="0"/>
        </w:numPr>
        <w:rPr>
          <w:lang w:val="en-GB"/>
        </w:rPr>
      </w:pPr>
    </w:p>
    <w:p w14:paraId="629227CD" w14:textId="77777777" w:rsidR="008C2E33" w:rsidRDefault="008C2E33" w:rsidP="008C2E33">
      <w:pPr>
        <w:pStyle w:val="berschrift2"/>
        <w:numPr>
          <w:ilvl w:val="0"/>
          <w:numId w:val="0"/>
        </w:numPr>
        <w:rPr>
          <w:lang w:val="en-GB"/>
        </w:rPr>
      </w:pPr>
    </w:p>
    <w:p w14:paraId="1E801B4E" w14:textId="77777777" w:rsidR="000959A2" w:rsidRPr="00522DCA" w:rsidRDefault="000959A2" w:rsidP="008C2E33">
      <w:pPr>
        <w:pStyle w:val="berschrift2"/>
        <w:rPr>
          <w:lang w:val="en-GB"/>
        </w:rPr>
      </w:pPr>
      <w:r w:rsidRPr="00522DCA">
        <w:rPr>
          <w:lang w:val="en-GB"/>
        </w:rPr>
        <w:lastRenderedPageBreak/>
        <w:t>IPA Panel</w:t>
      </w:r>
      <w:bookmarkEnd w:id="39"/>
    </w:p>
    <w:p w14:paraId="3DC82107" w14:textId="77777777" w:rsidR="000959A2" w:rsidRPr="00522DCA" w:rsidRDefault="000959A2">
      <w:pPr>
        <w:pStyle w:val="Standard-BlockCharCharChar"/>
        <w:rPr>
          <w:lang w:val="en-GB"/>
        </w:rPr>
      </w:pPr>
      <w:r w:rsidRPr="00522DCA">
        <w:rPr>
          <w:lang w:val="en-GB"/>
        </w:rPr>
        <w:t>The IPA-Panel supplies the symbols of the International Phonetic Alphabet. The symbols are organised by parameters, such as manner or place of articulation. The Panel consists of three tabs:</w:t>
      </w:r>
    </w:p>
    <w:p w14:paraId="5FD3C365" w14:textId="77777777" w:rsidR="000959A2" w:rsidRPr="00522DCA" w:rsidRDefault="000959A2">
      <w:pPr>
        <w:pStyle w:val="Standard-BlockCharCharChar"/>
        <w:rPr>
          <w:lang w:val="en-GB"/>
        </w:rPr>
      </w:pPr>
      <w:r w:rsidRPr="00522DCA">
        <w:rPr>
          <w:lang w:val="en-GB"/>
        </w:rPr>
        <w:t xml:space="preserve">Vowels and </w:t>
      </w:r>
      <w:proofErr w:type="spellStart"/>
      <w:r w:rsidRPr="00522DCA">
        <w:rPr>
          <w:lang w:val="en-GB"/>
        </w:rPr>
        <w:t>Suprasegmentals</w:t>
      </w:r>
      <w:proofErr w:type="spellEnd"/>
      <w:r w:rsidRPr="00522DCA">
        <w:rPr>
          <w:lang w:val="en-GB"/>
        </w:rPr>
        <w:t>:</w:t>
      </w:r>
    </w:p>
    <w:p w14:paraId="2E3C4B14" w14:textId="77777777" w:rsidR="000959A2" w:rsidRPr="00522DCA" w:rsidRDefault="00B16F25">
      <w:pPr>
        <w:pStyle w:val="Standard-BlockCharCharChar"/>
        <w:spacing w:line="100" w:lineRule="atLeast"/>
        <w:rPr>
          <w:lang w:val="en-GB"/>
        </w:rPr>
      </w:pPr>
      <w:r>
        <w:rPr>
          <w:lang w:val="en-GB"/>
        </w:rPr>
        <w:pict w14:anchorId="3DDBE6E0">
          <v:shape id="_x0000_i1054" type="#_x0000_t75" style="width:466.6pt;height:259.95pt" filled="t">
            <v:fill color2="black"/>
            <v:imagedata r:id="rId71" o:title=""/>
          </v:shape>
        </w:pict>
      </w:r>
    </w:p>
    <w:p w14:paraId="2A7F3310" w14:textId="77777777" w:rsidR="00BF10C0" w:rsidRPr="00522DCA" w:rsidRDefault="000959A2">
      <w:pPr>
        <w:pStyle w:val="Standard-BlockCharCharChar"/>
        <w:rPr>
          <w:szCs w:val="24"/>
          <w:lang w:val="en-GB"/>
        </w:rPr>
      </w:pPr>
      <w:r w:rsidRPr="00522DCA">
        <w:rPr>
          <w:lang w:val="en-GB"/>
        </w:rPr>
        <w:t>Consonants:</w:t>
      </w:r>
      <w:r w:rsidR="0023019D" w:rsidRPr="00522DCA">
        <w:rPr>
          <w:szCs w:val="24"/>
          <w:lang w:val="en-GB"/>
        </w:rPr>
        <w:t xml:space="preserve"> </w:t>
      </w:r>
    </w:p>
    <w:p w14:paraId="0D06F4C8" w14:textId="6CD6AA7A" w:rsidR="000959A2" w:rsidRPr="00522DCA" w:rsidRDefault="0023019D">
      <w:pPr>
        <w:pStyle w:val="Standard-BlockCharCharChar"/>
        <w:rPr>
          <w:lang w:val="en-GB"/>
        </w:rPr>
      </w:pPr>
      <w:r w:rsidRPr="00522DCA">
        <w:rPr>
          <w:noProof/>
          <w:szCs w:val="24"/>
          <w:lang w:eastAsia="de-DE" w:bidi="ar-SA"/>
        </w:rPr>
        <w:drawing>
          <wp:inline distT="0" distB="0" distL="0" distR="0" wp14:anchorId="48D376E9" wp14:editId="7385A57A">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379CFB0F" w14:textId="340359F6" w:rsidR="000959A2" w:rsidRPr="00522DCA" w:rsidRDefault="000959A2">
      <w:pPr>
        <w:pStyle w:val="Standard-BlockCharCharChar"/>
        <w:rPr>
          <w:lang w:val="en-GB"/>
        </w:rPr>
        <w:sectPr w:rsidR="000959A2" w:rsidRPr="00522DCA">
          <w:headerReference w:type="even" r:id="rId73"/>
          <w:headerReference w:type="default" r:id="rId74"/>
          <w:footerReference w:type="even" r:id="rId75"/>
          <w:footerReference w:type="default" r:id="rId76"/>
          <w:headerReference w:type="first" r:id="rId77"/>
          <w:footerReference w:type="first" r:id="rId78"/>
          <w:pgSz w:w="11906" w:h="16838"/>
          <w:pgMar w:top="1361" w:right="1134" w:bottom="907" w:left="1418" w:header="624" w:footer="720" w:gutter="0"/>
          <w:cols w:space="720"/>
          <w:docGrid w:linePitch="240" w:charSpace="32768"/>
        </w:sectPr>
      </w:pPr>
    </w:p>
    <w:p w14:paraId="1C584272" w14:textId="77777777" w:rsidR="000959A2" w:rsidRPr="00522DCA" w:rsidRDefault="000959A2">
      <w:pPr>
        <w:pStyle w:val="Standard-BlockCharCharChar"/>
        <w:rPr>
          <w:lang w:val="en-GB"/>
        </w:rPr>
      </w:pPr>
      <w:r w:rsidRPr="00522DCA">
        <w:rPr>
          <w:lang w:val="en-GB"/>
        </w:rPr>
        <w:lastRenderedPageBreak/>
        <w:t>Diacritics:</w:t>
      </w:r>
    </w:p>
    <w:p w14:paraId="0C45AD82" w14:textId="77777777" w:rsidR="000959A2" w:rsidRPr="00522DCA" w:rsidRDefault="00B16F25">
      <w:pPr>
        <w:pStyle w:val="Standard-BlockCharCharChar"/>
        <w:spacing w:line="100" w:lineRule="atLeast"/>
        <w:rPr>
          <w:lang w:val="en-GB"/>
        </w:rPr>
      </w:pPr>
      <w:r>
        <w:rPr>
          <w:lang w:val="en-GB"/>
        </w:rPr>
        <w:pict w14:anchorId="6021C8FE">
          <v:shape id="_x0000_i1055" type="#_x0000_t75" style="width:466.6pt;height:259.95pt" filled="t">
            <v:fill color2="black"/>
            <v:imagedata r:id="rId79" o:title=""/>
          </v:shape>
        </w:pict>
      </w:r>
    </w:p>
    <w:p w14:paraId="4F0A12FF" w14:textId="77777777" w:rsidR="000959A2" w:rsidRPr="00522DCA" w:rsidRDefault="000959A2">
      <w:pPr>
        <w:pStyle w:val="Standard-BlockCharCharChar"/>
        <w:rPr>
          <w:lang w:val="en-GB"/>
        </w:rPr>
      </w:pPr>
      <w:r w:rsidRPr="00522DCA">
        <w:rPr>
          <w:lang w:val="en-GB"/>
        </w:rPr>
        <w:t>A larger version of the symbol will be displayed in the lower part of the panel, when hovering over the symbol with the cursor. Clicking on the symbol adds it to the current cursor position in the musical score.</w:t>
      </w:r>
    </w:p>
    <w:p w14:paraId="50879993" w14:textId="143B3803" w:rsidR="0023019D" w:rsidRPr="00522DCA" w:rsidRDefault="0023019D">
      <w:pPr>
        <w:rPr>
          <w:rFonts w:cs="Times New Roman"/>
          <w:lang w:val="en-GB"/>
        </w:rPr>
      </w:pPr>
      <w:r w:rsidRPr="00522DCA">
        <w:rPr>
          <w:rFonts w:cs="Times New Roman"/>
          <w:lang w:val="en-GB"/>
        </w:rPr>
        <w:br w:type="page"/>
      </w:r>
    </w:p>
    <w:p w14:paraId="620623E2" w14:textId="48CA8850" w:rsidR="00BC7D6E" w:rsidRPr="00522DCA" w:rsidRDefault="000959A2" w:rsidP="009C0644">
      <w:pPr>
        <w:pStyle w:val="berschrift1"/>
        <w:numPr>
          <w:ilvl w:val="0"/>
          <w:numId w:val="85"/>
        </w:numPr>
      </w:pPr>
      <w:bookmarkStart w:id="40" w:name="_Toc411261209"/>
      <w:r w:rsidRPr="00522DCA">
        <w:lastRenderedPageBreak/>
        <w:t>Function Reference</w:t>
      </w:r>
      <w:bookmarkEnd w:id="40"/>
      <w:r w:rsidRPr="00522DCA">
        <w:t xml:space="preserve"> </w:t>
      </w:r>
    </w:p>
    <w:p w14:paraId="3C7CCDA0" w14:textId="5FD2BFB8" w:rsidR="000959A2" w:rsidRPr="00522DCA" w:rsidRDefault="000959A2" w:rsidP="007F2DFE">
      <w:pPr>
        <w:pStyle w:val="berschrift2"/>
        <w:numPr>
          <w:ilvl w:val="1"/>
          <w:numId w:val="90"/>
        </w:numPr>
        <w:rPr>
          <w:lang w:val="en-GB"/>
        </w:rPr>
      </w:pPr>
      <w:bookmarkStart w:id="41" w:name="_Toc411261210"/>
      <w:r w:rsidRPr="00522DCA">
        <w:rPr>
          <w:lang w:val="en-GB"/>
        </w:rPr>
        <w:t>File Menu</w:t>
      </w:r>
      <w:bookmarkEnd w:id="41"/>
    </w:p>
    <w:p w14:paraId="1AE949BF" w14:textId="77777777" w:rsidR="000959A2" w:rsidRPr="00522DCA" w:rsidRDefault="00B16F25">
      <w:pPr>
        <w:pStyle w:val="Standard-BlockCharCharChar"/>
        <w:spacing w:line="100" w:lineRule="atLeast"/>
        <w:rPr>
          <w:lang w:val="en-GB"/>
        </w:rPr>
      </w:pPr>
      <w:r>
        <w:rPr>
          <w:lang w:val="en-GB"/>
        </w:rPr>
        <w:pict w14:anchorId="0B2898C9">
          <v:shape id="_x0000_i1056" type="#_x0000_t75" style="width:248.75pt;height:394.6pt" filled="t">
            <v:fill color2="black"/>
            <v:imagedata r:id="rId80" o:title=""/>
          </v:shape>
        </w:pict>
      </w:r>
    </w:p>
    <w:p w14:paraId="6E498C82" w14:textId="77777777" w:rsidR="000959A2" w:rsidRPr="00522DCA" w:rsidRDefault="000959A2" w:rsidP="00BC7D6E">
      <w:pPr>
        <w:pStyle w:val="berschrift3"/>
        <w:rPr>
          <w:lang w:val="en-GB" w:bidi="ar-SA"/>
        </w:rPr>
      </w:pPr>
      <w:bookmarkStart w:id="42" w:name="_Ref108437634"/>
      <w:bookmarkStart w:id="43" w:name="_Toc411261211"/>
      <w:bookmarkStart w:id="44" w:name="_File_%3E_New..."/>
      <w:r w:rsidRPr="00522DCA">
        <w:rPr>
          <w:lang w:val="en-GB" w:bidi="ar-SA"/>
        </w:rPr>
        <w:t>File &gt; New...</w:t>
      </w:r>
      <w:bookmarkEnd w:id="42"/>
      <w:bookmarkEnd w:id="43"/>
    </w:p>
    <w:p w14:paraId="1C1F6F7D" w14:textId="25FEA237" w:rsidR="000959A2" w:rsidRPr="00522DCA" w:rsidRDefault="000959A2" w:rsidP="00804B2E">
      <w:pPr>
        <w:pStyle w:val="Standard-BlockCharCharChar"/>
        <w:jc w:val="left"/>
        <w:rPr>
          <w:iCs/>
          <w:lang w:val="en-GB"/>
        </w:rPr>
      </w:pPr>
      <w:r w:rsidRPr="00522DCA">
        <w:rPr>
          <w:iCs/>
          <w:lang w:val="en-GB"/>
        </w:rPr>
        <w:t xml:space="preserve">(Shortcut: </w:t>
      </w:r>
      <w:r w:rsidR="00BC7D6E" w:rsidRPr="00522DCA">
        <w:rPr>
          <w:iCs/>
          <w:szCs w:val="24"/>
          <w:bdr w:val="single" w:sz="4" w:space="0" w:color="auto"/>
          <w:lang w:val="en-GB"/>
        </w:rPr>
        <w:t>CTRL</w:t>
      </w:r>
      <w:r w:rsidR="00BC7D6E" w:rsidRPr="00522DCA">
        <w:rPr>
          <w:iCs/>
          <w:szCs w:val="24"/>
          <w:lang w:val="en-GB"/>
        </w:rPr>
        <w:t>+</w:t>
      </w:r>
      <w:r w:rsidR="00BC7D6E" w:rsidRPr="00522DCA">
        <w:rPr>
          <w:iCs/>
          <w:szCs w:val="24"/>
          <w:bdr w:val="single" w:sz="4" w:space="0" w:color="auto"/>
          <w:lang w:val="en-GB"/>
        </w:rPr>
        <w:t>N</w:t>
      </w:r>
      <w:r w:rsidRPr="00522DCA">
        <w:rPr>
          <w:iCs/>
          <w:lang w:val="en-GB"/>
        </w:rPr>
        <w:t xml:space="preserve"> on Windows, </w:t>
      </w:r>
      <w:r w:rsidRPr="00522DCA">
        <w:rPr>
          <w:rFonts w:ascii="Cambria Math" w:eastAsia="Arial Unicode MS" w:hAnsi="Cambria Math" w:cs="Cambria Math"/>
          <w:lang w:val="en-GB"/>
        </w:rPr>
        <w:t>⌘</w:t>
      </w:r>
      <w:r w:rsidR="00804B2E" w:rsidRPr="00522DCA">
        <w:rPr>
          <w:iCs/>
          <w:szCs w:val="24"/>
          <w:lang w:val="en-GB"/>
        </w:rPr>
        <w:t>+</w:t>
      </w:r>
      <w:r w:rsidR="00804B2E" w:rsidRPr="00522DCA">
        <w:rPr>
          <w:iCs/>
          <w:szCs w:val="24"/>
          <w:bdr w:val="single" w:sz="4" w:space="0" w:color="auto"/>
          <w:lang w:val="en-GB"/>
        </w:rPr>
        <w:t>N</w:t>
      </w:r>
      <w:r w:rsidR="00804B2E" w:rsidRPr="00522DCA">
        <w:rPr>
          <w:iCs/>
          <w:lang w:val="en-GB"/>
        </w:rPr>
        <w:t xml:space="preserve"> </w:t>
      </w:r>
      <w:r w:rsidR="00BC7D6E" w:rsidRPr="00522DCA">
        <w:rPr>
          <w:iCs/>
          <w:lang w:val="en-GB"/>
        </w:rPr>
        <w:t>on Mac)</w:t>
      </w:r>
    </w:p>
    <w:p w14:paraId="3D6BF229" w14:textId="707D5332" w:rsidR="000959A2" w:rsidRPr="00522DCA" w:rsidRDefault="000959A2" w:rsidP="00690BCF">
      <w:pPr>
        <w:pStyle w:val="Literaturliste"/>
        <w:tabs>
          <w:tab w:val="clear" w:pos="482"/>
          <w:tab w:val="left" w:pos="0"/>
        </w:tabs>
        <w:spacing w:before="0" w:after="0"/>
        <w:ind w:left="0" w:firstLine="0"/>
        <w:rPr>
          <w:lang w:val="en-GB"/>
        </w:rPr>
      </w:pPr>
      <w:r w:rsidRPr="00522DCA">
        <w:rPr>
          <w:lang w:val="en-GB"/>
        </w:rPr>
        <w:t xml:space="preserve">Creates a new transcription. The new transcription consists of a </w:t>
      </w:r>
      <w:r w:rsidR="0023019D" w:rsidRPr="00522DCA">
        <w:rPr>
          <w:lang w:val="en-GB"/>
        </w:rPr>
        <w:t xml:space="preserve">time axis with two time points, </w:t>
      </w:r>
      <w:r w:rsidRPr="00522DCA">
        <w:rPr>
          <w:lang w:val="en-GB"/>
        </w:rPr>
        <w:t xml:space="preserve">a speaker table containing a speaker X, as well as a </w:t>
      </w:r>
      <w:r w:rsidR="005E7A4C" w:rsidRPr="00522DCA">
        <w:rPr>
          <w:lang w:val="en-GB"/>
        </w:rPr>
        <w:t>“</w:t>
      </w:r>
      <w:r w:rsidRPr="00522DCA">
        <w:rPr>
          <w:lang w:val="en-GB"/>
        </w:rPr>
        <w:t>T</w:t>
      </w:r>
      <w:r w:rsidR="005E7A4C" w:rsidRPr="00522DCA">
        <w:rPr>
          <w:lang w:val="en-GB"/>
        </w:rPr>
        <w:t>”</w:t>
      </w:r>
      <w:r w:rsidR="0023019D" w:rsidRPr="00522DCA">
        <w:rPr>
          <w:lang w:val="en-GB"/>
        </w:rPr>
        <w:t>-</w:t>
      </w:r>
      <w:r w:rsidRPr="00522DCA">
        <w:rPr>
          <w:lang w:val="en-GB"/>
        </w:rPr>
        <w:t>tier that both the speaker and the category</w:t>
      </w:r>
      <w:r w:rsidR="005E7A4C" w:rsidRPr="00522DCA">
        <w:rPr>
          <w:lang w:val="en-GB"/>
        </w:rPr>
        <w:t xml:space="preserve"> “</w:t>
      </w:r>
      <w:r w:rsidRPr="00522DCA">
        <w:rPr>
          <w:lang w:val="en-GB"/>
        </w:rPr>
        <w:t>v</w:t>
      </w:r>
      <w:r w:rsidR="005E7A4C" w:rsidRPr="00522DCA">
        <w:rPr>
          <w:lang w:val="en-GB"/>
        </w:rPr>
        <w:t>”</w:t>
      </w:r>
      <w:r w:rsidR="00804B2E" w:rsidRPr="00522DCA">
        <w:rPr>
          <w:lang w:val="en-GB"/>
        </w:rPr>
        <w:t xml:space="preserve"> </w:t>
      </w:r>
      <w:r w:rsidRPr="00522DCA">
        <w:rPr>
          <w:lang w:val="en-GB"/>
        </w:rPr>
        <w:t xml:space="preserve">(for </w:t>
      </w:r>
      <w:r w:rsidR="00804B2E" w:rsidRPr="00522DCA">
        <w:rPr>
          <w:lang w:val="en-GB"/>
        </w:rPr>
        <w:t>‘</w:t>
      </w:r>
      <w:r w:rsidRPr="00522DCA">
        <w:rPr>
          <w:lang w:val="en-GB"/>
        </w:rPr>
        <w:t>verbal</w:t>
      </w:r>
      <w:r w:rsidR="00804B2E" w:rsidRPr="00522DCA">
        <w:rPr>
          <w:lang w:val="en-GB"/>
        </w:rPr>
        <w:t>’</w:t>
      </w:r>
      <w:r w:rsidRPr="00522DCA">
        <w:rPr>
          <w:lang w:val="en-GB"/>
        </w:rPr>
        <w:t xml:space="preserve">) are assigned to. To change the attributes of the configured speaker, go to </w:t>
      </w:r>
      <w:r w:rsidRPr="00522DCA">
        <w:rPr>
          <w:rStyle w:val="Menufunction"/>
          <w:lang w:val="en-GB"/>
        </w:rPr>
        <w:t>File &gt; Speakertable...</w:t>
      </w:r>
      <w:r w:rsidRPr="00522DCA">
        <w:rPr>
          <w:lang w:val="en-GB"/>
        </w:rPr>
        <w:t xml:space="preserve">. To change other tier properties, go to </w:t>
      </w:r>
      <w:r w:rsidRPr="00522DCA">
        <w:rPr>
          <w:rStyle w:val="Menufunction"/>
          <w:lang w:val="en-GB"/>
        </w:rPr>
        <w:t>Tier &gt; Tier properties...</w:t>
      </w:r>
      <w:r w:rsidRPr="00522DCA">
        <w:rPr>
          <w:lang w:val="en-GB"/>
        </w:rPr>
        <w:t xml:space="preserve">. The tier contains all the standard formats. To change the format, select </w:t>
      </w:r>
      <w:r w:rsidRPr="00522DCA">
        <w:rPr>
          <w:rStyle w:val="Menufunction"/>
          <w:lang w:val="en-GB"/>
        </w:rPr>
        <w:t>Format &gt; Format tier...</w:t>
      </w:r>
      <w:r w:rsidRPr="00522DCA">
        <w:rPr>
          <w:lang w:val="en-GB"/>
        </w:rPr>
        <w:t xml:space="preserve"> or </w:t>
      </w:r>
      <w:r w:rsidRPr="00522DCA">
        <w:rPr>
          <w:rStyle w:val="Menufunction"/>
          <w:lang w:val="en-GB"/>
        </w:rPr>
        <w:t>Edit &gt; Preferences...</w:t>
      </w:r>
      <w:r w:rsidR="00BC7D6E" w:rsidRPr="00522DCA">
        <w:rPr>
          <w:lang w:val="en-GB"/>
        </w:rPr>
        <w:t>.</w:t>
      </w:r>
    </w:p>
    <w:p w14:paraId="389DD041" w14:textId="77777777" w:rsidR="00690BCF" w:rsidRPr="00522DCA" w:rsidRDefault="00690BCF" w:rsidP="00690BCF">
      <w:pPr>
        <w:pStyle w:val="Literaturliste"/>
        <w:tabs>
          <w:tab w:val="clear" w:pos="482"/>
          <w:tab w:val="left" w:pos="0"/>
        </w:tabs>
        <w:spacing w:before="0" w:after="0"/>
        <w:ind w:left="0" w:firstLine="0"/>
        <w:rPr>
          <w:lang w:val="en-GB"/>
        </w:rPr>
      </w:pPr>
    </w:p>
    <w:p w14:paraId="7135D94C" w14:textId="5F259C5C" w:rsidR="000959A2" w:rsidRPr="00522DCA" w:rsidRDefault="000959A2" w:rsidP="00BC7D6E">
      <w:pPr>
        <w:pStyle w:val="berschrift3"/>
        <w:rPr>
          <w:lang w:val="en-GB"/>
        </w:rPr>
      </w:pPr>
      <w:bookmarkStart w:id="45" w:name="_Toc411261212"/>
      <w:r w:rsidRPr="00522DCA">
        <w:rPr>
          <w:lang w:val="en-GB"/>
        </w:rPr>
        <w:t>File &gt; New from wizard...</w:t>
      </w:r>
      <w:bookmarkEnd w:id="45"/>
    </w:p>
    <w:p w14:paraId="39DE209C" w14:textId="77777777" w:rsidR="000959A2" w:rsidRPr="00522DCA" w:rsidRDefault="000959A2" w:rsidP="00584CD4">
      <w:pPr>
        <w:pStyle w:val="Standard-BlockCharCharChar"/>
        <w:spacing w:after="0"/>
        <w:rPr>
          <w:lang w:val="en-GB"/>
        </w:rPr>
      </w:pPr>
      <w:r w:rsidRPr="00522DCA">
        <w:rPr>
          <w:lang w:val="en-GB"/>
        </w:rPr>
        <w:t xml:space="preserve">Opens an assistant to create a new transcription step by step. </w:t>
      </w:r>
    </w:p>
    <w:p w14:paraId="1995DF02" w14:textId="77777777" w:rsidR="000959A2" w:rsidRPr="00522DCA" w:rsidRDefault="000959A2" w:rsidP="00584CD4">
      <w:pPr>
        <w:pStyle w:val="Standard-BlockCharCharChar"/>
        <w:spacing w:before="0"/>
        <w:rPr>
          <w:lang w:val="en-GB"/>
        </w:rPr>
      </w:pPr>
      <w:r w:rsidRPr="00522DCA">
        <w:rPr>
          <w:lang w:val="en-GB"/>
        </w:rPr>
        <w:t xml:space="preserve">The individual steps that are also explained in the assistant are: </w:t>
      </w:r>
    </w:p>
    <w:p w14:paraId="7E0DA62A" w14:textId="7A0ECDE1" w:rsidR="000959A2" w:rsidRPr="00DF3265" w:rsidRDefault="000959A2" w:rsidP="00DF3265">
      <w:pPr>
        <w:pStyle w:val="Nummerierung1"/>
        <w:numPr>
          <w:ilvl w:val="0"/>
          <w:numId w:val="116"/>
        </w:numPr>
        <w:rPr>
          <w:lang w:val="en-GB"/>
        </w:rPr>
      </w:pPr>
      <w:r w:rsidRPr="00DF3265">
        <w:rPr>
          <w:lang w:val="en-GB"/>
        </w:rPr>
        <w:t xml:space="preserve">Creating Meta Data. If you're managing a corpus with the Corpus-Manager, the meta- data </w:t>
      </w:r>
      <w:r w:rsidRPr="00DF3265">
        <w:rPr>
          <w:lang w:val="en-GB"/>
        </w:rPr>
        <w:lastRenderedPageBreak/>
        <w:t>can be imported from the COMA file. The recording and speaker information of the COMA file will also be imported in the following steps.</w:t>
      </w:r>
    </w:p>
    <w:p w14:paraId="6CACA453" w14:textId="24FD3C2F" w:rsidR="000959A2" w:rsidRPr="00DF3265" w:rsidRDefault="000959A2" w:rsidP="00DF3265">
      <w:pPr>
        <w:pStyle w:val="Nummerierung1"/>
        <w:numPr>
          <w:ilvl w:val="0"/>
          <w:numId w:val="116"/>
        </w:numPr>
        <w:rPr>
          <w:lang w:val="en-GB"/>
        </w:rPr>
      </w:pPr>
      <w:r w:rsidRPr="00DF3265">
        <w:rPr>
          <w:lang w:val="en-GB"/>
        </w:rPr>
        <w:t>Assignment of Audio and/or Video Files</w:t>
      </w:r>
    </w:p>
    <w:p w14:paraId="3628E2CA" w14:textId="21FA8BE7" w:rsidR="000959A2" w:rsidRPr="00DF3265" w:rsidRDefault="000959A2" w:rsidP="00DF3265">
      <w:pPr>
        <w:pStyle w:val="Nummerierung1"/>
        <w:rPr>
          <w:lang w:val="en-GB"/>
        </w:rPr>
      </w:pPr>
      <w:r w:rsidRPr="00DF3265">
        <w:rPr>
          <w:lang w:val="en-GB"/>
        </w:rPr>
        <w:t>Defining a Speaker</w:t>
      </w:r>
    </w:p>
    <w:p w14:paraId="599122BE" w14:textId="23D5D292" w:rsidR="000959A2" w:rsidRPr="00DF3265" w:rsidRDefault="000959A2" w:rsidP="00DF3265">
      <w:pPr>
        <w:pStyle w:val="Nummerierung1"/>
        <w:rPr>
          <w:lang w:val="en-GB"/>
        </w:rPr>
      </w:pPr>
      <w:r w:rsidRPr="00DF3265">
        <w:rPr>
          <w:lang w:val="en-GB"/>
        </w:rPr>
        <w:t>Defining a pattern to generate tiers for every speaker.</w:t>
      </w:r>
    </w:p>
    <w:p w14:paraId="741C786D" w14:textId="77777777" w:rsidR="000959A2" w:rsidRPr="00522DCA" w:rsidRDefault="00B16F25" w:rsidP="00DF3265">
      <w:pPr>
        <w:rPr>
          <w:lang w:val="en-GB"/>
        </w:rPr>
      </w:pPr>
      <w:r>
        <w:rPr>
          <w:lang w:val="en-GB"/>
        </w:rPr>
        <w:pict w14:anchorId="2F7A08B3">
          <v:shape id="_x0000_i1057" type="#_x0000_t75" style="width:468.45pt;height:298.3pt" filled="t">
            <v:fill color2="black"/>
            <v:imagedata r:id="rId81" o:title=""/>
          </v:shape>
        </w:pict>
      </w:r>
    </w:p>
    <w:p w14:paraId="050D928A" w14:textId="77777777" w:rsidR="000959A2" w:rsidRPr="00522DCA" w:rsidRDefault="000959A2" w:rsidP="00690BCF">
      <w:pPr>
        <w:pStyle w:val="berschrift3"/>
        <w:rPr>
          <w:lang w:val="en-GB"/>
        </w:rPr>
      </w:pPr>
      <w:bookmarkStart w:id="46" w:name="_Ref108437640"/>
      <w:bookmarkStart w:id="47" w:name="_Toc411261213"/>
      <w:bookmarkStart w:id="48" w:name="_File_%3E_New_from%20speakertable..."/>
      <w:r w:rsidRPr="00522DCA">
        <w:rPr>
          <w:lang w:val="en-GB"/>
        </w:rPr>
        <w:t>File &gt; New from speakertable...</w:t>
      </w:r>
      <w:bookmarkEnd w:id="46"/>
      <w:bookmarkEnd w:id="47"/>
    </w:p>
    <w:p w14:paraId="74BB62D7" w14:textId="13375A0F" w:rsidR="000959A2" w:rsidRPr="00522DCA" w:rsidRDefault="000959A2" w:rsidP="00DF3265">
      <w:pPr>
        <w:pStyle w:val="Standard-BlockCharCharChar"/>
        <w:rPr>
          <w:lang w:val="en-GB"/>
        </w:rPr>
      </w:pPr>
      <w:r w:rsidRPr="00522DCA">
        <w:rPr>
          <w:lang w:val="en-GB"/>
        </w:rPr>
        <w:t xml:space="preserve">Generates a new transcription from a speakertable and a stylesheet (see also Appendix C). The stylesheet that is specified in the user settings (see </w:t>
      </w:r>
      <w:r w:rsidRPr="00522DCA">
        <w:rPr>
          <w:rStyle w:val="Menufunction"/>
          <w:lang w:val="en-GB"/>
        </w:rPr>
        <w:t>Edit &gt; Preferences...</w:t>
      </w:r>
      <w:r w:rsidRPr="00522DCA">
        <w:rPr>
          <w:lang w:val="en-GB"/>
        </w:rPr>
        <w:t xml:space="preserve">) in </w:t>
      </w:r>
      <w:r w:rsidR="005E7A4C" w:rsidRPr="00522DCA">
        <w:rPr>
          <w:lang w:val="en-GB"/>
        </w:rPr>
        <w:t>“</w:t>
      </w:r>
      <w:r w:rsidRPr="00522DCA">
        <w:rPr>
          <w:lang w:val="en-GB"/>
        </w:rPr>
        <w:t xml:space="preserve">Speakertable to </w:t>
      </w:r>
      <w:r w:rsidRPr="00B16F25">
        <w:rPr>
          <w:lang w:val="en-US"/>
        </w:rPr>
        <w:t>transcription</w:t>
      </w:r>
      <w:r w:rsidR="005E7A4C" w:rsidRPr="00522DCA">
        <w:rPr>
          <w:lang w:val="en-GB"/>
        </w:rPr>
        <w:t>”</w:t>
      </w:r>
      <w:r w:rsidRPr="00522DCA">
        <w:rPr>
          <w:lang w:val="en-GB"/>
        </w:rPr>
        <w:t xml:space="preserve"> will be used. If there is no entry, a local stylesheet with a tier of the type </w:t>
      </w:r>
      <w:r w:rsidR="005E7A4C" w:rsidRPr="00522DCA">
        <w:rPr>
          <w:lang w:val="en-GB"/>
        </w:rPr>
        <w:t>“</w:t>
      </w:r>
      <w:r w:rsidRPr="00522DCA">
        <w:rPr>
          <w:lang w:val="en-GB"/>
        </w:rPr>
        <w:t>T</w:t>
      </w:r>
      <w:r w:rsidR="005E7A4C" w:rsidRPr="00522DCA">
        <w:rPr>
          <w:lang w:val="en-GB"/>
        </w:rPr>
        <w:t>”</w:t>
      </w:r>
      <w:r w:rsidRPr="00522DCA">
        <w:rPr>
          <w:lang w:val="en-GB"/>
        </w:rPr>
        <w:t xml:space="preserve"> and the category </w:t>
      </w:r>
      <w:r w:rsidR="005E7A4C" w:rsidRPr="00522DCA">
        <w:rPr>
          <w:lang w:val="en-GB"/>
        </w:rPr>
        <w:t>“</w:t>
      </w:r>
      <w:r w:rsidRPr="00522DCA">
        <w:rPr>
          <w:lang w:val="en-GB"/>
        </w:rPr>
        <w:t>v</w:t>
      </w:r>
      <w:r w:rsidR="005E7A4C" w:rsidRPr="00522DCA">
        <w:rPr>
          <w:lang w:val="en-GB"/>
        </w:rPr>
        <w:t>”</w:t>
      </w:r>
      <w:r w:rsidRPr="00522DCA">
        <w:rPr>
          <w:lang w:val="en-GB"/>
        </w:rPr>
        <w:t xml:space="preserve"> per speaker will be generated.</w:t>
      </w:r>
    </w:p>
    <w:p w14:paraId="4E15ED96" w14:textId="5441B08A" w:rsidR="000959A2" w:rsidRPr="00522DCA" w:rsidRDefault="000959A2" w:rsidP="00DF3265">
      <w:pPr>
        <w:pStyle w:val="Standard-BlockCharCharChar"/>
        <w:rPr>
          <w:lang w:val="en-GB"/>
        </w:rPr>
      </w:pPr>
      <w:r w:rsidRPr="00522DCA">
        <w:rPr>
          <w:lang w:val="en-GB"/>
        </w:rPr>
        <w:t xml:space="preserve">First, the window to edit a speakertable is displayed. Insert the desired speakers and edit their properties (see </w:t>
      </w:r>
      <w:r w:rsidRPr="00522DCA">
        <w:rPr>
          <w:rStyle w:val="Menufunction"/>
          <w:lang w:val="en-GB"/>
        </w:rPr>
        <w:t>File &gt; Speakertable...</w:t>
      </w:r>
      <w:r w:rsidRPr="00522DCA">
        <w:rPr>
          <w:lang w:val="en-GB"/>
        </w:rPr>
        <w:t xml:space="preserve">). The stylesheet is used by clicking </w:t>
      </w:r>
      <w:r w:rsidR="005E7A4C" w:rsidRPr="00522DCA">
        <w:rPr>
          <w:lang w:val="en-GB"/>
        </w:rPr>
        <w:t>“</w:t>
      </w:r>
      <w:r w:rsidRPr="00522DCA">
        <w:rPr>
          <w:iCs/>
          <w:lang w:val="en-GB"/>
        </w:rPr>
        <w:t>OK</w:t>
      </w:r>
      <w:r w:rsidR="005E7A4C" w:rsidRPr="00522DCA">
        <w:rPr>
          <w:iCs/>
          <w:lang w:val="en-GB"/>
        </w:rPr>
        <w:t>”</w:t>
      </w:r>
      <w:r w:rsidRPr="00522DCA">
        <w:rPr>
          <w:lang w:val="en-GB"/>
        </w:rPr>
        <w:t>. A new, empty musical score will be created with the tiers defined by the stylesheet.</w:t>
      </w:r>
    </w:p>
    <w:p w14:paraId="06ED8F2F" w14:textId="77777777" w:rsidR="000959A2" w:rsidRPr="00522DCA" w:rsidRDefault="000959A2" w:rsidP="004B7471">
      <w:pPr>
        <w:pStyle w:val="berschrift3"/>
        <w:rPr>
          <w:lang w:val="en-GB"/>
        </w:rPr>
      </w:pPr>
      <w:bookmarkStart w:id="49" w:name="_Toc411261214"/>
      <w:bookmarkStart w:id="50" w:name="_Ref108437650"/>
      <w:bookmarkStart w:id="51" w:name="_File_%3E_Open..."/>
      <w:r w:rsidRPr="00522DCA">
        <w:rPr>
          <w:lang w:val="en-GB"/>
        </w:rPr>
        <w:t>File &gt; New from timeline...</w:t>
      </w:r>
      <w:bookmarkEnd w:id="49"/>
    </w:p>
    <w:p w14:paraId="629ABE10" w14:textId="2C7343D2" w:rsidR="000959A2" w:rsidRPr="00522DCA" w:rsidRDefault="000959A2" w:rsidP="00DF3265">
      <w:pPr>
        <w:pStyle w:val="Standard-BlockCharCharChar"/>
        <w:rPr>
          <w:lang w:val="en-GB"/>
        </w:rPr>
      </w:pPr>
      <w:r w:rsidRPr="00522DCA">
        <w:rPr>
          <w:lang w:val="en-GB"/>
        </w:rP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Pr="00522DCA">
        <w:rPr>
          <w:rStyle w:val="Menufunction"/>
          <w:lang w:val="en-GB"/>
        </w:rPr>
        <w:t>Transcription &gt; Recordings...</w:t>
      </w:r>
      <w:r w:rsidRPr="00522DCA">
        <w:rPr>
          <w:lang w:val="en-GB"/>
        </w:rPr>
        <w:t>). Then, the following window will appear and open the previously selected audio or video file in a player.</w:t>
      </w:r>
    </w:p>
    <w:p w14:paraId="1F812153" w14:textId="77777777" w:rsidR="000959A2" w:rsidRPr="00522DCA" w:rsidRDefault="00B16F25" w:rsidP="00DF3265">
      <w:pPr>
        <w:rPr>
          <w:lang w:val="en-GB"/>
        </w:rPr>
      </w:pPr>
      <w:r>
        <w:rPr>
          <w:lang w:val="en-GB"/>
        </w:rPr>
        <w:lastRenderedPageBreak/>
        <w:pict w14:anchorId="77AC7EE9">
          <v:shape id="_x0000_i1058" type="#_x0000_t75" style="width:180.45pt;height:277.7pt" filled="t">
            <v:fill color2="black"/>
            <v:imagedata r:id="rId82" o:title=""/>
          </v:shape>
        </w:pict>
      </w:r>
    </w:p>
    <w:p w14:paraId="611B7C6F" w14:textId="07ABC32F" w:rsidR="000959A2" w:rsidRPr="00522DCA" w:rsidRDefault="000959A2" w:rsidP="00DF3265">
      <w:pPr>
        <w:pStyle w:val="Standard-BlockCharCharChar"/>
        <w:rPr>
          <w:lang w:val="en-GB"/>
        </w:rPr>
      </w:pPr>
      <w:r w:rsidRPr="00522DCA">
        <w:rPr>
          <w:lang w:val="en-GB"/>
        </w:rPr>
        <w:t xml:space="preserve">The maximum interval length for the resulting intervals can be defined via the </w:t>
      </w:r>
      <w:r w:rsidR="005E7A4C" w:rsidRPr="00522DCA">
        <w:rPr>
          <w:lang w:val="en-GB"/>
        </w:rPr>
        <w:t>“</w:t>
      </w:r>
      <w:r w:rsidRPr="00522DCA">
        <w:rPr>
          <w:lang w:val="en-GB"/>
        </w:rPr>
        <w:t>Maximum interval length</w:t>
      </w:r>
      <w:r w:rsidR="005E7A4C" w:rsidRPr="00522DCA">
        <w:rPr>
          <w:lang w:val="en-GB"/>
        </w:rPr>
        <w:t>”</w:t>
      </w:r>
      <w:r w:rsidRPr="00522DCA">
        <w:rPr>
          <w:lang w:val="en-GB"/>
        </w:rPr>
        <w:t xml:space="preserve"> check box.</w:t>
      </w:r>
      <w:r w:rsidR="00584CD4" w:rsidRPr="00522DCA">
        <w:rPr>
          <w:lang w:val="en-GB"/>
        </w:rPr>
        <w:t xml:space="preserve"> For instance, </w:t>
      </w:r>
      <w:r w:rsidRPr="00522DCA">
        <w:rPr>
          <w:lang w:val="en-GB"/>
        </w:rPr>
        <w:t xml:space="preserve">if the check box is activated, the value is set to five seconds, and you insert time points at 11.0 and 25.0 seconds, additional time points will automatically be inserted between these two time points, so that no intervals of more than 5 seconds are created.  Click the </w:t>
      </w:r>
      <w:r w:rsidRPr="00B16F25">
        <w:rPr>
          <w:lang w:val="en-US"/>
        </w:rPr>
        <w:t>start</w:t>
      </w:r>
      <w:r w:rsidRPr="00522DCA">
        <w:rPr>
          <w:lang w:val="en-GB"/>
        </w:rPr>
        <w:t xml:space="preserve"> button to start playback of the recording. Then hit </w:t>
      </w:r>
      <w:r w:rsidR="005E7A4C" w:rsidRPr="00522DCA">
        <w:rPr>
          <w:lang w:val="en-GB"/>
        </w:rPr>
        <w:t>“</w:t>
      </w:r>
      <w:r w:rsidR="00690BCF" w:rsidRPr="00522DCA">
        <w:rPr>
          <w:lang w:val="en-GB"/>
        </w:rPr>
        <w:t>SPACE</w:t>
      </w:r>
      <w:r w:rsidR="005E7A4C" w:rsidRPr="00522DCA">
        <w:rPr>
          <w:lang w:val="en-GB"/>
        </w:rPr>
        <w:t>”</w:t>
      </w:r>
      <w:r w:rsidR="00144869" w:rsidRPr="00522DCA">
        <w:rPr>
          <w:lang w:val="en-GB"/>
        </w:rPr>
        <w:t xml:space="preserve"> </w:t>
      </w:r>
      <w:r w:rsidRPr="00522DCA">
        <w:rPr>
          <w:lang w:val="en-GB"/>
        </w:rPr>
        <w:t xml:space="preserve">whenever you want to insert a new time point (i.e. at a speaker change).  The list will show the time points you have inserted.  </w:t>
      </w:r>
    </w:p>
    <w:p w14:paraId="61FB48CF" w14:textId="77777777" w:rsidR="000959A2" w:rsidRPr="00522DCA" w:rsidRDefault="00B16F25" w:rsidP="00DF3265">
      <w:pPr>
        <w:rPr>
          <w:lang w:val="en-GB"/>
        </w:rPr>
      </w:pPr>
      <w:r>
        <w:rPr>
          <w:lang w:val="en-GB"/>
        </w:rPr>
        <w:pict w14:anchorId="2F8DA037">
          <v:shape id="_x0000_i1059" type="#_x0000_t75" style="width:199.15pt;height:103.8pt" filled="t">
            <v:fill color2="black"/>
            <v:imagedata r:id="rId83" o:title=""/>
          </v:shape>
        </w:pict>
      </w:r>
    </w:p>
    <w:p w14:paraId="28C24E57" w14:textId="3854129D" w:rsidR="000959A2" w:rsidRPr="00522DCA" w:rsidRDefault="000959A2" w:rsidP="00DF3265">
      <w:pPr>
        <w:pStyle w:val="Standard-BlockCharCharChar"/>
        <w:rPr>
          <w:lang w:val="en-GB"/>
        </w:rPr>
      </w:pPr>
      <w:r w:rsidRPr="00522DCA">
        <w:rPr>
          <w:lang w:val="en-GB"/>
        </w:rPr>
        <w:t xml:space="preserve">Play </w:t>
      </w:r>
      <w:r w:rsidRPr="00B16F25">
        <w:rPr>
          <w:lang w:val="en-US"/>
        </w:rPr>
        <w:t>the</w:t>
      </w:r>
      <w:r w:rsidRPr="00522DCA">
        <w:rPr>
          <w:lang w:val="en-GB"/>
        </w:rPr>
        <w:t xml:space="preserve"> recording to the end and click </w:t>
      </w:r>
      <w:r w:rsidR="005E7A4C" w:rsidRPr="00522DCA">
        <w:rPr>
          <w:lang w:val="en-GB"/>
        </w:rPr>
        <w:t>“OK”</w:t>
      </w:r>
      <w:r w:rsidRPr="00522DCA">
        <w:rPr>
          <w:lang w:val="en-GB"/>
        </w:rPr>
        <w:t xml:space="preserve"> afterwards. A new, (empty) transcription will open in the </w:t>
      </w:r>
      <w:r w:rsidR="00C11634" w:rsidRPr="00522DCA">
        <w:rPr>
          <w:lang w:val="en-GB"/>
        </w:rPr>
        <w:t>Editor</w:t>
      </w:r>
      <w:r w:rsidRPr="00522DCA">
        <w:rPr>
          <w:lang w:val="en-GB"/>
        </w:rPr>
        <w:t xml:space="preserve"> and the timeline will contain the values you have set.</w:t>
      </w:r>
    </w:p>
    <w:p w14:paraId="6DD61314" w14:textId="77777777" w:rsidR="000959A2" w:rsidRPr="00522DCA" w:rsidRDefault="00B16F25" w:rsidP="00DF3265">
      <w:pPr>
        <w:rPr>
          <w:lang w:val="en-GB"/>
        </w:rPr>
      </w:pPr>
      <w:r>
        <w:rPr>
          <w:lang w:val="en-GB"/>
        </w:rPr>
        <w:pict w14:anchorId="67482349">
          <v:shape id="_x0000_i1060" type="#_x0000_t75" style="width:331.95pt;height:36.45pt" filled="t">
            <v:fill color2="black"/>
            <v:imagedata r:id="rId84" o:title=""/>
          </v:shape>
        </w:pict>
      </w:r>
    </w:p>
    <w:p w14:paraId="48A6D6E2" w14:textId="77777777" w:rsidR="000959A2" w:rsidRPr="00522DCA" w:rsidRDefault="000959A2" w:rsidP="00DF3265">
      <w:pPr>
        <w:pStyle w:val="berschrift3"/>
        <w:rPr>
          <w:lang w:val="en-GB"/>
        </w:rPr>
      </w:pPr>
      <w:bookmarkStart w:id="52" w:name="_Toc411261215"/>
      <w:r w:rsidRPr="00B16F25">
        <w:rPr>
          <w:lang w:val="en-US"/>
        </w:rPr>
        <w:t>File</w:t>
      </w:r>
      <w:r w:rsidRPr="00522DCA">
        <w:rPr>
          <w:lang w:val="en-GB"/>
        </w:rPr>
        <w:t> &gt; Open...</w:t>
      </w:r>
      <w:bookmarkEnd w:id="50"/>
      <w:bookmarkEnd w:id="52"/>
    </w:p>
    <w:p w14:paraId="438E763E" w14:textId="4864C699" w:rsidR="000959A2" w:rsidRPr="00522DCA" w:rsidRDefault="000959A2" w:rsidP="00DF3265">
      <w:pPr>
        <w:pStyle w:val="Standard-BlockCharCharChar"/>
        <w:rPr>
          <w:lang w:val="en-GB"/>
        </w:rPr>
      </w:pPr>
      <w:r w:rsidRPr="00522DCA">
        <w:rPr>
          <w:lang w:val="en-GB"/>
        </w:rPr>
        <w:t xml:space="preserve"> (Shortcut:</w:t>
      </w:r>
      <w:r w:rsidR="00AD5D98" w:rsidRPr="00522DCA">
        <w:rPr>
          <w:lang w:val="en-GB"/>
        </w:rPr>
        <w:t xml:space="preserve"> </w:t>
      </w:r>
      <w:r w:rsidR="00584CD4" w:rsidRPr="00522DCA">
        <w:rPr>
          <w:szCs w:val="24"/>
          <w:bdr w:val="single" w:sz="4" w:space="0" w:color="auto"/>
          <w:lang w:val="en-GB"/>
        </w:rPr>
        <w:t xml:space="preserve"> </w:t>
      </w:r>
      <w:r w:rsidR="00AD5D98" w:rsidRPr="00522DCA">
        <w:rPr>
          <w:szCs w:val="24"/>
          <w:bdr w:val="single" w:sz="4" w:space="0" w:color="auto"/>
          <w:lang w:val="en-GB"/>
        </w:rPr>
        <w:t>CTRL</w:t>
      </w:r>
      <w:r w:rsidR="00584CD4" w:rsidRPr="00522DCA">
        <w:rPr>
          <w:szCs w:val="24"/>
          <w:lang w:val="en-GB"/>
        </w:rPr>
        <w:t>+</w:t>
      </w:r>
      <w:r w:rsidR="00584CD4" w:rsidRPr="00522DCA">
        <w:rPr>
          <w:szCs w:val="24"/>
          <w:bdr w:val="single" w:sz="4" w:space="0" w:color="auto"/>
          <w:lang w:val="en-GB"/>
        </w:rPr>
        <w:t>O</w:t>
      </w:r>
      <w:r w:rsidRPr="00522DCA">
        <w:rPr>
          <w:lang w:val="en-GB"/>
        </w:rPr>
        <w:t xml:space="preserve"> on Windows, </w:t>
      </w:r>
      <w:r w:rsidR="00584CD4" w:rsidRPr="00522DCA">
        <w:rPr>
          <w:rFonts w:ascii="Cambria Math" w:eastAsia="Arial Unicode MS" w:hAnsi="Cambria Math" w:cs="Cambria Math"/>
          <w:szCs w:val="24"/>
          <w:bdr w:val="single" w:sz="4" w:space="0" w:color="auto"/>
          <w:lang w:val="en-GB"/>
        </w:rPr>
        <w:t>⌘</w:t>
      </w:r>
      <w:r w:rsidR="00584CD4" w:rsidRPr="00522DCA">
        <w:rPr>
          <w:szCs w:val="24"/>
          <w:lang w:val="en-GB"/>
        </w:rPr>
        <w:t>+</w:t>
      </w:r>
      <w:r w:rsidR="00584CD4" w:rsidRPr="00522DCA">
        <w:rPr>
          <w:szCs w:val="24"/>
          <w:bdr w:val="single" w:sz="4" w:space="0" w:color="auto"/>
          <w:lang w:val="en-GB"/>
        </w:rPr>
        <w:t>O</w:t>
      </w:r>
      <w:r w:rsidRPr="00522DCA">
        <w:rPr>
          <w:lang w:val="en-GB"/>
        </w:rPr>
        <w:t xml:space="preserve"> on Mac)</w:t>
      </w:r>
    </w:p>
    <w:p w14:paraId="7AAABBA8" w14:textId="77777777" w:rsidR="000959A2" w:rsidRPr="00522DCA" w:rsidRDefault="00B16F25" w:rsidP="00DF3265">
      <w:pPr>
        <w:rPr>
          <w:lang w:val="en-GB"/>
        </w:rPr>
      </w:pPr>
      <w:r>
        <w:rPr>
          <w:lang w:val="en-GB"/>
        </w:rPr>
        <w:lastRenderedPageBreak/>
        <w:pict w14:anchorId="557EA865">
          <v:shape id="_x0000_i1061" type="#_x0000_t75" style="width:468.45pt;height:247.8pt" filled="t">
            <v:fill color2="black"/>
            <v:imagedata r:id="rId85" o:title=""/>
          </v:shape>
        </w:pict>
      </w:r>
    </w:p>
    <w:p w14:paraId="0239ECEF" w14:textId="5A6A36A9" w:rsidR="000959A2" w:rsidRPr="00522DCA" w:rsidRDefault="000959A2" w:rsidP="00DF3265">
      <w:pPr>
        <w:pStyle w:val="Standard-BlockCharCharChar"/>
        <w:rPr>
          <w:lang w:val="en-GB"/>
        </w:rPr>
      </w:pPr>
      <w:r w:rsidRPr="00522DCA">
        <w:rPr>
          <w:lang w:val="en-GB"/>
        </w:rPr>
        <w:t xml:space="preserve">Opens a saved transcription. A standard file window of the system will be displayed, as well as all files ending in </w:t>
      </w:r>
      <w:r w:rsidR="005E7A4C" w:rsidRPr="00522DCA">
        <w:rPr>
          <w:lang w:val="en-GB"/>
        </w:rPr>
        <w:t>“</w:t>
      </w:r>
      <w:r w:rsidRPr="00522DCA">
        <w:rPr>
          <w:lang w:val="en-GB"/>
        </w:rPr>
        <w:t>.</w:t>
      </w:r>
      <w:proofErr w:type="spellStart"/>
      <w:r w:rsidRPr="00522DCA">
        <w:rPr>
          <w:lang w:val="en-GB"/>
        </w:rPr>
        <w:t>exb</w:t>
      </w:r>
      <w:proofErr w:type="spellEnd"/>
      <w:r w:rsidR="005E7A4C" w:rsidRPr="00522DCA">
        <w:rPr>
          <w:lang w:val="en-GB"/>
        </w:rPr>
        <w:t>”</w:t>
      </w:r>
      <w:r w:rsidRPr="00522DCA">
        <w:rPr>
          <w:lang w:val="en-GB"/>
        </w:rPr>
        <w:t xml:space="preserve"> and </w:t>
      </w:r>
      <w:r w:rsidR="005E7A4C" w:rsidRPr="00522DCA">
        <w:rPr>
          <w:lang w:val="en-GB"/>
        </w:rPr>
        <w:t>“</w:t>
      </w:r>
      <w:r w:rsidRPr="00522DCA">
        <w:rPr>
          <w:lang w:val="en-GB"/>
        </w:rPr>
        <w:t>.xml</w:t>
      </w:r>
      <w:r w:rsidR="005E7A4C" w:rsidRPr="00522DCA">
        <w:rPr>
          <w:lang w:val="en-GB"/>
        </w:rPr>
        <w:t>”</w:t>
      </w:r>
      <w:r w:rsidRPr="00522DCA">
        <w:rPr>
          <w:lang w:val="en-GB"/>
        </w:rPr>
        <w:t xml:space="preserve">. Normally, the start directory is the one that was used for the last save. Additionally, information on the currently selected file can be displayed on the right. If the file is an EXMARaLDA basic transcription, its </w:t>
      </w:r>
      <w:proofErr w:type="gramStart"/>
      <w:r w:rsidRPr="00522DCA">
        <w:rPr>
          <w:lang w:val="en-GB"/>
        </w:rPr>
        <w:t>meta</w:t>
      </w:r>
      <w:proofErr w:type="gramEnd"/>
      <w:r w:rsidRPr="00522DCA">
        <w:rPr>
          <w:lang w:val="en-GB"/>
        </w:rPr>
        <w:t xml:space="preserve"> information will be displayed. Otherwise, a notification that </w:t>
      </w:r>
      <w:r w:rsidRPr="00B16F25">
        <w:rPr>
          <w:lang w:val="en-US"/>
        </w:rPr>
        <w:t>states</w:t>
      </w:r>
      <w:r w:rsidRPr="00522DCA">
        <w:rPr>
          <w:lang w:val="en-GB"/>
        </w:rPr>
        <w:t xml:space="preserve"> it is not an EXMARaLDA basic transcription will appear. Select </w:t>
      </w:r>
      <w:r w:rsidR="005E7A4C" w:rsidRPr="00522DCA">
        <w:rPr>
          <w:lang w:val="en-GB"/>
        </w:rPr>
        <w:t>“</w:t>
      </w:r>
      <w:r w:rsidRPr="00522DCA">
        <w:rPr>
          <w:lang w:val="en-GB"/>
        </w:rPr>
        <w:t>Show Info</w:t>
      </w:r>
      <w:r w:rsidR="005E7A4C" w:rsidRPr="00522DCA">
        <w:rPr>
          <w:lang w:val="en-GB"/>
        </w:rPr>
        <w:t>”</w:t>
      </w:r>
      <w:r w:rsidRPr="00522DCA">
        <w:rPr>
          <w:lang w:val="en-GB"/>
        </w:rPr>
        <w:t xml:space="preserve"> to see information of the selected file. Activate the option </w:t>
      </w:r>
      <w:r w:rsidR="005E7A4C" w:rsidRPr="00522DCA">
        <w:rPr>
          <w:lang w:val="en-GB"/>
        </w:rPr>
        <w:t>“</w:t>
      </w:r>
      <w:r w:rsidRPr="00522DCA">
        <w:rPr>
          <w:lang w:val="en-GB"/>
        </w:rPr>
        <w:t>Auto</w:t>
      </w:r>
      <w:r w:rsidR="005E7A4C" w:rsidRPr="00522DCA">
        <w:rPr>
          <w:lang w:val="en-GB"/>
        </w:rPr>
        <w:t>”</w:t>
      </w:r>
      <w:r w:rsidRPr="00522DCA">
        <w:rPr>
          <w:lang w:val="en-GB"/>
        </w:rPr>
        <w:t xml:space="preserve"> to display information for every selected file automatically.</w:t>
      </w:r>
    </w:p>
    <w:p w14:paraId="43187466" w14:textId="4F18A670" w:rsidR="000959A2" w:rsidRPr="00522DCA" w:rsidRDefault="000959A2" w:rsidP="00DF3265">
      <w:pPr>
        <w:pStyle w:val="Standard-BlockCharCharChar"/>
        <w:rPr>
          <w:lang w:val="en-GB"/>
        </w:rPr>
      </w:pPr>
      <w:r w:rsidRPr="00522DCA">
        <w:rPr>
          <w:lang w:val="en-GB"/>
        </w:rPr>
        <w:t xml:space="preserve">Select the file to be opened and click </w:t>
      </w:r>
      <w:r w:rsidR="005E7A4C" w:rsidRPr="00522DCA">
        <w:rPr>
          <w:lang w:val="en-GB"/>
        </w:rPr>
        <w:t>“</w:t>
      </w:r>
      <w:r w:rsidRPr="00522DCA">
        <w:rPr>
          <w:lang w:val="en-GB"/>
        </w:rPr>
        <w:t>Open</w:t>
      </w:r>
      <w:r w:rsidR="005E7A4C" w:rsidRPr="00522DCA">
        <w:rPr>
          <w:lang w:val="en-GB"/>
        </w:rPr>
        <w:t>”</w:t>
      </w:r>
      <w:r w:rsidRPr="00522DCA">
        <w:rPr>
          <w:lang w:val="en-GB"/>
        </w:rPr>
        <w:t xml:space="preserve">. Thereafter, the entire musical score needs to be </w:t>
      </w:r>
      <w:r w:rsidRPr="00B16F25">
        <w:rPr>
          <w:lang w:val="en-US"/>
        </w:rPr>
        <w:t>formatted</w:t>
      </w:r>
      <w:r w:rsidRPr="00522DCA">
        <w:rPr>
          <w:lang w:val="en-GB"/>
        </w:rPr>
        <w:t xml:space="preserve">. For larger transcriptions this may take a few seconds. To open an associated format table, see </w:t>
      </w:r>
      <w:r w:rsidRPr="00522DCA">
        <w:rPr>
          <w:rStyle w:val="Menufunction"/>
          <w:lang w:val="en-GB"/>
        </w:rPr>
        <w:t>Format &gt; Open format table...</w:t>
      </w:r>
      <w:r w:rsidRPr="00522DCA">
        <w:rPr>
          <w:lang w:val="en-GB"/>
        </w:rPr>
        <w:t>.</w:t>
      </w:r>
    </w:p>
    <w:p w14:paraId="66EF8CF7" w14:textId="4AA42153" w:rsidR="000959A2" w:rsidRPr="00522DCA" w:rsidRDefault="000959A2" w:rsidP="00DF3265">
      <w:pPr>
        <w:pStyle w:val="Standard-BlockCharCharChar"/>
        <w:rPr>
          <w:lang w:val="en-GB"/>
        </w:rPr>
      </w:pPr>
      <w:r w:rsidRPr="00522DCA">
        <w:rPr>
          <w:lang w:val="en-GB"/>
        </w:rPr>
        <w:t xml:space="preserve">Hint: </w:t>
      </w:r>
      <w:r w:rsidRPr="00B16F25">
        <w:rPr>
          <w:lang w:val="en-US"/>
        </w:rPr>
        <w:t>If</w:t>
      </w:r>
      <w:r w:rsidRPr="00522DCA">
        <w:rPr>
          <w:lang w:val="en-GB"/>
        </w:rPr>
        <w:t xml:space="preserve"> you would like to work on two transcriptions simultaneously, open the EXMARaLDA Partitur-</w:t>
      </w:r>
      <w:r w:rsidR="00C11634" w:rsidRPr="00522DCA">
        <w:rPr>
          <w:lang w:val="en-GB"/>
        </w:rPr>
        <w:t>Editor</w:t>
      </w:r>
      <w:r w:rsidRPr="00522DCA">
        <w:rPr>
          <w:lang w:val="en-GB"/>
        </w:rPr>
        <w:t xml:space="preserve"> twice. (</w:t>
      </w:r>
      <w:r w:rsidRPr="00522DCA">
        <w:rPr>
          <w:u w:val="single"/>
          <w:lang w:val="en-GB"/>
        </w:rPr>
        <w:t>Do not</w:t>
      </w:r>
      <w:r w:rsidRPr="00522DCA">
        <w:rPr>
          <w:lang w:val="en-GB"/>
        </w:rPr>
        <w:t xml:space="preserve"> use </w:t>
      </w:r>
      <w:r w:rsidRPr="00522DCA">
        <w:rPr>
          <w:rStyle w:val="Menufunction"/>
          <w:lang w:val="en-GB"/>
        </w:rPr>
        <w:t>File &gt; New</w:t>
      </w:r>
      <w:r w:rsidRPr="00522DCA">
        <w:rPr>
          <w:lang w:val="en-GB"/>
        </w:rPr>
        <w:t>, for the opening of a new file closes the current one.)</w:t>
      </w:r>
    </w:p>
    <w:p w14:paraId="079538A4" w14:textId="77777777" w:rsidR="000959A2" w:rsidRPr="00B16F25" w:rsidRDefault="000959A2" w:rsidP="00DF3265">
      <w:pPr>
        <w:pStyle w:val="berschrift3"/>
        <w:rPr>
          <w:lang w:val="en-US"/>
        </w:rPr>
      </w:pPr>
      <w:bookmarkStart w:id="53" w:name="_Ref108437669"/>
      <w:bookmarkStart w:id="54" w:name="_Toc411261216"/>
      <w:bookmarkStart w:id="55" w:name="_File_%3E_Restore"/>
      <w:bookmarkStart w:id="56" w:name="_File_%3E_Open_recent"/>
      <w:r w:rsidRPr="00522DCA">
        <w:rPr>
          <w:lang w:val="en-GB"/>
        </w:rPr>
        <w:t>File &gt; Restore</w:t>
      </w:r>
      <w:bookmarkEnd w:id="53"/>
      <w:bookmarkEnd w:id="54"/>
    </w:p>
    <w:p w14:paraId="02AA9AB6" w14:textId="77777777" w:rsidR="000959A2" w:rsidRPr="00522DCA" w:rsidRDefault="000959A2" w:rsidP="00DF3265">
      <w:pPr>
        <w:pStyle w:val="Standard-BlockCharCharChar"/>
        <w:rPr>
          <w:lang w:val="en-GB"/>
        </w:rPr>
      </w:pPr>
      <w:r w:rsidRPr="00522DCA">
        <w:rPr>
          <w:lang w:val="en-GB"/>
        </w:rPr>
        <w:t xml:space="preserve">Opens the last save of the currently opened transcription. All changes since the last save will be </w:t>
      </w:r>
      <w:r w:rsidRPr="00B16F25">
        <w:rPr>
          <w:lang w:val="en-US"/>
        </w:rPr>
        <w:t>discarded</w:t>
      </w:r>
      <w:r w:rsidRPr="00522DCA">
        <w:rPr>
          <w:lang w:val="en-GB"/>
        </w:rPr>
        <w:t>. This menu item will only be activated, if a last saved version is available.</w:t>
      </w:r>
    </w:p>
    <w:p w14:paraId="5AB6C735" w14:textId="77777777" w:rsidR="000959A2" w:rsidRPr="00522DCA" w:rsidRDefault="000959A2" w:rsidP="00DF3265">
      <w:pPr>
        <w:pStyle w:val="berschrift3"/>
        <w:rPr>
          <w:lang w:val="en-GB"/>
        </w:rPr>
      </w:pPr>
      <w:bookmarkStart w:id="57" w:name="_Ref108437678"/>
      <w:bookmarkStart w:id="58" w:name="_Toc411261217"/>
      <w:bookmarkStart w:id="59" w:name="_File_%3E_Save"/>
      <w:r w:rsidRPr="00B16F25">
        <w:rPr>
          <w:lang w:val="en-US"/>
        </w:rPr>
        <w:t>File</w:t>
      </w:r>
      <w:r w:rsidRPr="00522DCA">
        <w:rPr>
          <w:lang w:val="en-GB"/>
        </w:rPr>
        <w:t> &gt; Save</w:t>
      </w:r>
      <w:bookmarkEnd w:id="57"/>
      <w:bookmarkEnd w:id="58"/>
    </w:p>
    <w:p w14:paraId="3105321E" w14:textId="68AF2986" w:rsidR="000959A2" w:rsidRPr="00522DCA" w:rsidRDefault="000959A2">
      <w:pPr>
        <w:pStyle w:val="Standard-BlockCharCharChar"/>
        <w:rPr>
          <w:lang w:val="en-GB"/>
        </w:rPr>
      </w:pPr>
      <w:r w:rsidRPr="00522DCA">
        <w:rPr>
          <w:lang w:val="en-GB"/>
        </w:rPr>
        <w:t xml:space="preserve">(Shortcut: </w:t>
      </w:r>
      <w:r w:rsidR="00AD5D98" w:rsidRPr="00522DCA">
        <w:rPr>
          <w:szCs w:val="24"/>
          <w:bdr w:val="single" w:sz="4" w:space="0" w:color="auto"/>
          <w:lang w:val="en-GB"/>
        </w:rPr>
        <w:t>CTRL</w:t>
      </w:r>
      <w:r w:rsidR="00AD5D98" w:rsidRPr="00522DCA">
        <w:rPr>
          <w:szCs w:val="24"/>
          <w:lang w:val="en-GB"/>
        </w:rPr>
        <w:t>+</w:t>
      </w:r>
      <w:r w:rsidR="00AD5D98" w:rsidRPr="00522DCA">
        <w:rPr>
          <w:szCs w:val="24"/>
          <w:bdr w:val="single" w:sz="4" w:space="0" w:color="auto"/>
          <w:lang w:val="en-GB"/>
        </w:rPr>
        <w:t>S</w:t>
      </w:r>
      <w:r w:rsidR="00AD5D98" w:rsidRPr="00522DCA">
        <w:rPr>
          <w:szCs w:val="24"/>
          <w:lang w:val="en-GB"/>
        </w:rPr>
        <w:t xml:space="preserve"> </w:t>
      </w:r>
      <w:r w:rsidRPr="00522DCA">
        <w:rPr>
          <w:lang w:val="en-GB"/>
        </w:rPr>
        <w:t xml:space="preserve">on Windows, </w:t>
      </w:r>
      <w:r w:rsidR="00AD5D98" w:rsidRPr="00522DCA">
        <w:rPr>
          <w:rFonts w:ascii="Cambria Math" w:eastAsia="Arial Unicode MS" w:hAnsi="Cambria Math" w:cs="Cambria Math"/>
          <w:szCs w:val="24"/>
          <w:bdr w:val="single" w:sz="4" w:space="0" w:color="auto"/>
          <w:lang w:val="en-GB"/>
        </w:rPr>
        <w:t>⌘</w:t>
      </w:r>
      <w:r w:rsidR="00AD5D98" w:rsidRPr="00522DCA">
        <w:rPr>
          <w:szCs w:val="24"/>
          <w:lang w:val="en-GB"/>
        </w:rPr>
        <w:t>+</w:t>
      </w:r>
      <w:r w:rsidR="00AD5D98" w:rsidRPr="00522DCA">
        <w:rPr>
          <w:szCs w:val="24"/>
          <w:bdr w:val="single" w:sz="4" w:space="0" w:color="auto"/>
          <w:lang w:val="en-GB"/>
        </w:rPr>
        <w:t>S</w:t>
      </w:r>
      <w:r w:rsidRPr="00522DCA">
        <w:rPr>
          <w:lang w:val="en-GB"/>
        </w:rPr>
        <w:t xml:space="preserve"> on Mac)</w:t>
      </w:r>
    </w:p>
    <w:p w14:paraId="22E950D4" w14:textId="02DD3532" w:rsidR="000959A2" w:rsidRPr="00522DCA" w:rsidRDefault="000959A2" w:rsidP="00DF3265">
      <w:pPr>
        <w:pStyle w:val="Standard-BlockCharCharChar"/>
        <w:rPr>
          <w:lang w:val="en-GB"/>
        </w:rPr>
      </w:pPr>
      <w:r w:rsidRPr="00522DCA">
        <w:rPr>
          <w:lang w:val="en-GB"/>
        </w:rPr>
        <w:t xml:space="preserve">Saves the currently opened transcription under its set name. If the transcription does not have a name yet, hence the caption bar showing </w:t>
      </w:r>
      <w:r w:rsidR="005E7A4C" w:rsidRPr="00522DCA">
        <w:rPr>
          <w:lang w:val="en-GB"/>
        </w:rPr>
        <w:t>“</w:t>
      </w:r>
      <w:proofErr w:type="spellStart"/>
      <w:r w:rsidRPr="00522DCA">
        <w:rPr>
          <w:lang w:val="en-GB"/>
        </w:rPr>
        <w:t>untitled.exb</w:t>
      </w:r>
      <w:proofErr w:type="spellEnd"/>
      <w:r w:rsidR="005E7A4C" w:rsidRPr="00522DCA">
        <w:rPr>
          <w:lang w:val="en-GB"/>
        </w:rPr>
        <w:t>”</w:t>
      </w:r>
      <w:r w:rsidRPr="00522DCA">
        <w:rPr>
          <w:lang w:val="en-GB"/>
        </w:rPr>
        <w:t xml:space="preserve"> the </w:t>
      </w:r>
      <w:r w:rsidR="005E7A4C" w:rsidRPr="00522DCA">
        <w:rPr>
          <w:lang w:val="en-GB"/>
        </w:rPr>
        <w:t>“</w:t>
      </w:r>
      <w:r w:rsidRPr="00522DCA">
        <w:rPr>
          <w:lang w:val="en-GB"/>
        </w:rPr>
        <w:t>Save as...</w:t>
      </w:r>
      <w:r w:rsidR="005E7A4C" w:rsidRPr="00522DCA">
        <w:rPr>
          <w:lang w:val="en-GB"/>
        </w:rPr>
        <w:t>”</w:t>
      </w:r>
      <w:r w:rsidRPr="00522DCA">
        <w:rPr>
          <w:lang w:val="en-GB"/>
        </w:rPr>
        <w:t xml:space="preserve"> window is opened automatically (see below).</w:t>
      </w:r>
    </w:p>
    <w:p w14:paraId="6F59A44B" w14:textId="77777777" w:rsidR="000959A2" w:rsidRPr="00522DCA" w:rsidRDefault="000959A2" w:rsidP="00DF3265">
      <w:pPr>
        <w:pStyle w:val="berschrift3"/>
        <w:rPr>
          <w:lang w:val="en-GB"/>
        </w:rPr>
      </w:pPr>
      <w:bookmarkStart w:id="60" w:name="_Ref108437685"/>
      <w:bookmarkStart w:id="61" w:name="_Toc411261218"/>
      <w:bookmarkStart w:id="62" w:name="_File_%3E_Save_as..."/>
      <w:r w:rsidRPr="00522DCA">
        <w:rPr>
          <w:lang w:val="en-GB"/>
        </w:rPr>
        <w:t>File &gt; Save as...</w:t>
      </w:r>
      <w:bookmarkEnd w:id="60"/>
      <w:bookmarkEnd w:id="61"/>
    </w:p>
    <w:p w14:paraId="5D00C84E" w14:textId="77777777" w:rsidR="000959A2" w:rsidRPr="00522DCA" w:rsidRDefault="000959A2">
      <w:pPr>
        <w:pStyle w:val="BildChar"/>
        <w:keepNext/>
        <w:rPr>
          <w:rFonts w:ascii="Times New Roman" w:hAnsi="Times New Roman"/>
          <w:lang w:val="en-GB"/>
        </w:rPr>
      </w:pPr>
    </w:p>
    <w:p w14:paraId="02114A4E" w14:textId="77777777" w:rsidR="000959A2" w:rsidRPr="00522DCA" w:rsidRDefault="00B16F25" w:rsidP="00DF3265">
      <w:pPr>
        <w:rPr>
          <w:lang w:val="en-GB"/>
        </w:rPr>
      </w:pPr>
      <w:r>
        <w:pict w14:anchorId="770F14B6">
          <v:shape id="_x0000_i1062" type="#_x0000_t75" style="width:380.55pt;height:4in" filled="t">
            <v:fill color2="black"/>
            <v:imagedata r:id="rId86" o:title=""/>
          </v:shape>
        </w:pict>
      </w:r>
    </w:p>
    <w:p w14:paraId="2C845C01" w14:textId="11BC409F" w:rsidR="000959A2" w:rsidRPr="00522DCA" w:rsidRDefault="000959A2" w:rsidP="00DF3265">
      <w:pPr>
        <w:pStyle w:val="Standard-BlockCharCharChar"/>
        <w:rPr>
          <w:lang w:val="en-GB"/>
        </w:rPr>
      </w:pPr>
      <w:r w:rsidRPr="00522DCA">
        <w:rPr>
          <w:lang w:val="en-GB"/>
        </w:rPr>
        <w:t xml:space="preserve">Saves the currently opened transcription under a new name. A standard file window of the system will be displayed as well as all files ending in </w:t>
      </w:r>
      <w:r w:rsidR="005E7A4C" w:rsidRPr="00522DCA">
        <w:rPr>
          <w:lang w:val="en-GB"/>
        </w:rPr>
        <w:t>“</w:t>
      </w:r>
      <w:r w:rsidRPr="00522DCA">
        <w:rPr>
          <w:lang w:val="en-GB"/>
        </w:rPr>
        <w:t>.</w:t>
      </w:r>
      <w:proofErr w:type="spellStart"/>
      <w:r w:rsidRPr="00522DCA">
        <w:rPr>
          <w:lang w:val="en-GB"/>
        </w:rPr>
        <w:t>exb</w:t>
      </w:r>
      <w:proofErr w:type="spellEnd"/>
      <w:r w:rsidR="005E7A4C" w:rsidRPr="00522DCA">
        <w:rPr>
          <w:lang w:val="en-GB"/>
        </w:rPr>
        <w:t>”</w:t>
      </w:r>
      <w:r w:rsidRPr="00522DCA">
        <w:rPr>
          <w:lang w:val="en-GB"/>
        </w:rPr>
        <w:t xml:space="preserve"> and </w:t>
      </w:r>
      <w:r w:rsidR="00007CB6" w:rsidRPr="00522DCA">
        <w:rPr>
          <w:lang w:val="en-GB"/>
        </w:rPr>
        <w:t>„</w:t>
      </w:r>
      <w:r w:rsidRPr="00522DCA">
        <w:rPr>
          <w:lang w:val="en-GB"/>
        </w:rPr>
        <w:t>.xml</w:t>
      </w:r>
      <w:r w:rsidR="00E6350C" w:rsidRPr="00522DCA">
        <w:rPr>
          <w:lang w:val="en-GB"/>
        </w:rPr>
        <w:t>“</w:t>
      </w:r>
      <w:r w:rsidRPr="00522DCA">
        <w:rPr>
          <w:lang w:val="en-GB"/>
        </w:rPr>
        <w:t xml:space="preserve">. Normally, the start directory is the one that was used for the last save. Select the directory in which you would like to save the transcription, enter a name (the suffix </w:t>
      </w:r>
      <w:r w:rsidR="003C4E90" w:rsidRPr="00522DCA">
        <w:rPr>
          <w:lang w:val="en-GB"/>
        </w:rPr>
        <w:t>“</w:t>
      </w:r>
      <w:r w:rsidRPr="00522DCA">
        <w:rPr>
          <w:lang w:val="en-GB"/>
        </w:rPr>
        <w:t>.</w:t>
      </w:r>
      <w:proofErr w:type="spellStart"/>
      <w:r w:rsidRPr="00522DCA">
        <w:rPr>
          <w:lang w:val="en-GB"/>
        </w:rPr>
        <w:t>exb</w:t>
      </w:r>
      <w:proofErr w:type="spellEnd"/>
      <w:proofErr w:type="gramStart"/>
      <w:r w:rsidR="00E6350C" w:rsidRPr="00522DCA">
        <w:rPr>
          <w:lang w:val="en-GB"/>
        </w:rPr>
        <w:t>“</w:t>
      </w:r>
      <w:r w:rsidRPr="00522DCA">
        <w:rPr>
          <w:lang w:val="en-GB"/>
        </w:rPr>
        <w:t xml:space="preserve"> will</w:t>
      </w:r>
      <w:proofErr w:type="gramEnd"/>
      <w:r w:rsidRPr="00522DCA">
        <w:rPr>
          <w:lang w:val="en-GB"/>
        </w:rPr>
        <w:t xml:space="preserve"> be added automatically, if you do not define one) and click </w:t>
      </w:r>
      <w:r w:rsidR="003C4E90" w:rsidRPr="00522DCA">
        <w:rPr>
          <w:lang w:val="en-GB"/>
        </w:rPr>
        <w:t>“</w:t>
      </w:r>
      <w:r w:rsidRPr="00522DCA">
        <w:rPr>
          <w:lang w:val="en-GB"/>
        </w:rPr>
        <w:t>Save</w:t>
      </w:r>
      <w:r w:rsidR="003C4E90" w:rsidRPr="00522DCA">
        <w:rPr>
          <w:lang w:val="en-GB"/>
        </w:rPr>
        <w:t>”</w:t>
      </w:r>
      <w:r w:rsidRPr="00522DCA">
        <w:rPr>
          <w:lang w:val="en-GB"/>
        </w:rPr>
        <w:t xml:space="preserve">. To save the </w:t>
      </w:r>
      <w:r w:rsidRPr="00B16F25">
        <w:rPr>
          <w:lang w:val="en-US"/>
        </w:rPr>
        <w:t>corresponding</w:t>
      </w:r>
      <w:r w:rsidRPr="00522DCA">
        <w:rPr>
          <w:lang w:val="en-GB"/>
        </w:rPr>
        <w:t xml:space="preserve"> format table, activate the option </w:t>
      </w:r>
      <w:r w:rsidR="003C4E90" w:rsidRPr="00522DCA">
        <w:rPr>
          <w:lang w:val="en-GB"/>
        </w:rPr>
        <w:t>“</w:t>
      </w:r>
      <w:r w:rsidRPr="00522DCA">
        <w:rPr>
          <w:lang w:val="en-GB"/>
        </w:rPr>
        <w:t>Save formats</w:t>
      </w:r>
      <w:r w:rsidR="00E6350C" w:rsidRPr="00522DCA">
        <w:rPr>
          <w:lang w:val="en-GB"/>
        </w:rPr>
        <w:t>“</w:t>
      </w:r>
      <w:r w:rsidRPr="00522DCA">
        <w:rPr>
          <w:lang w:val="en-GB"/>
        </w:rPr>
        <w:t>.</w:t>
      </w:r>
    </w:p>
    <w:p w14:paraId="296FBD8D" w14:textId="0689A6A8" w:rsidR="00690BCF" w:rsidRPr="00522DCA" w:rsidRDefault="000959A2" w:rsidP="00DF3265">
      <w:pPr>
        <w:pStyle w:val="berschrift3"/>
        <w:rPr>
          <w:lang w:val="en-GB"/>
        </w:rPr>
      </w:pPr>
      <w:bookmarkStart w:id="63" w:name="_Toc411261219"/>
      <w:r w:rsidRPr="00522DCA">
        <w:rPr>
          <w:lang w:val="en-GB"/>
        </w:rPr>
        <w:t>File &gt; Error list...</w:t>
      </w:r>
      <w:bookmarkEnd w:id="63"/>
    </w:p>
    <w:p w14:paraId="0A445EA1" w14:textId="4E3A63F2" w:rsidR="000959A2" w:rsidRPr="00522DCA" w:rsidRDefault="00690BCF" w:rsidP="00DF3265">
      <w:pPr>
        <w:pStyle w:val="Standard-BlockCharCharChar"/>
        <w:rPr>
          <w:lang w:val="en-GB"/>
        </w:rPr>
      </w:pPr>
      <w:r w:rsidRPr="00522DCA">
        <w:rPr>
          <w:lang w:val="en-GB"/>
        </w:rPr>
        <w:t>Opens a</w:t>
      </w:r>
      <w:r w:rsidR="000959A2" w:rsidRPr="00522DCA">
        <w:rPr>
          <w:lang w:val="en-GB"/>
        </w:rPr>
        <w:t xml:space="preserve"> window showing the error list. </w:t>
      </w:r>
    </w:p>
    <w:p w14:paraId="195191E8" w14:textId="77777777" w:rsidR="000959A2" w:rsidRPr="00522DCA" w:rsidRDefault="00B16F25" w:rsidP="00DF3265">
      <w:pPr>
        <w:rPr>
          <w:lang w:val="en-GB"/>
        </w:rPr>
      </w:pPr>
      <w:r>
        <w:rPr>
          <w:lang w:val="en-GB"/>
        </w:rPr>
        <w:pict w14:anchorId="189A8B25">
          <v:shape id="_x0000_i1063" type="#_x0000_t75" style="width:259.95pt;height:203.85pt" filled="t">
            <v:fill color2="black"/>
            <v:imagedata r:id="rId87" o:title=""/>
          </v:shape>
        </w:pict>
      </w:r>
    </w:p>
    <w:p w14:paraId="506BE9AA" w14:textId="6D40CAED" w:rsidR="000959A2" w:rsidRPr="00522DCA" w:rsidRDefault="000959A2" w:rsidP="00DF3265">
      <w:pPr>
        <w:pStyle w:val="Standard-BlockCharCharChar"/>
        <w:rPr>
          <w:lang w:val="en-GB"/>
        </w:rPr>
      </w:pPr>
      <w:r w:rsidRPr="00522DCA">
        <w:rPr>
          <w:lang w:val="en-GB"/>
        </w:rPr>
        <w:t xml:space="preserve">An error list is an XML file that points to specific positions in the existent transcription files. It </w:t>
      </w:r>
      <w:r w:rsidRPr="00522DCA">
        <w:rPr>
          <w:lang w:val="en-GB"/>
        </w:rPr>
        <w:lastRenderedPageBreak/>
        <w:t xml:space="preserve">is written by the functions </w:t>
      </w:r>
      <w:r w:rsidR="00690BCF" w:rsidRPr="00522DCA">
        <w:rPr>
          <w:lang w:val="en-GB"/>
        </w:rPr>
        <w:t>“</w:t>
      </w:r>
      <w:r w:rsidRPr="00522DCA">
        <w:rPr>
          <w:lang w:val="en-GB"/>
        </w:rPr>
        <w:t>Check for segmentation errors</w:t>
      </w:r>
      <w:r w:rsidR="00690BCF" w:rsidRPr="00522DCA">
        <w:rPr>
          <w:lang w:val="en-GB"/>
        </w:rPr>
        <w:t>”</w:t>
      </w:r>
      <w:r w:rsidRPr="00522DCA">
        <w:rPr>
          <w:lang w:val="en-GB"/>
        </w:rPr>
        <w:t xml:space="preserve"> and </w:t>
      </w:r>
      <w:r w:rsidR="00690BCF" w:rsidRPr="00522DCA">
        <w:rPr>
          <w:lang w:val="en-GB"/>
        </w:rPr>
        <w:t>“</w:t>
      </w:r>
      <w:r w:rsidRPr="00522DCA">
        <w:rPr>
          <w:lang w:val="en-GB"/>
        </w:rPr>
        <w:t>Check for Structure Errors</w:t>
      </w:r>
      <w:r w:rsidR="00A053B3" w:rsidRPr="00522DCA">
        <w:rPr>
          <w:lang w:val="en-GB"/>
        </w:rPr>
        <w:t>”</w:t>
      </w:r>
      <w:r w:rsidRPr="00522DCA">
        <w:rPr>
          <w:lang w:val="en-GB"/>
        </w:rPr>
        <w:t xml:space="preserve"> of the Corpus Manager, among others. (</w:t>
      </w:r>
      <w:proofErr w:type="gramStart"/>
      <w:r w:rsidRPr="00522DCA">
        <w:rPr>
          <w:lang w:val="en-GB"/>
        </w:rPr>
        <w:t>see</w:t>
      </w:r>
      <w:proofErr w:type="gramEnd"/>
      <w:r w:rsidRPr="00522DCA">
        <w:rPr>
          <w:lang w:val="en-GB"/>
        </w:rPr>
        <w:t xml:space="preserve"> the </w:t>
      </w:r>
      <w:r w:rsidRPr="00522DCA">
        <w:rPr>
          <w:rStyle w:val="Dokumentation"/>
          <w:lang w:val="en-GB"/>
        </w:rPr>
        <w:t>COMA documentation</w:t>
      </w:r>
      <w:r w:rsidRPr="00522DCA">
        <w:rPr>
          <w:lang w:val="en-GB"/>
        </w:rPr>
        <w:t>).</w:t>
      </w:r>
    </w:p>
    <w:tbl>
      <w:tblPr>
        <w:tblStyle w:val="Tabellenraster"/>
        <w:tblW w:w="0" w:type="auto"/>
        <w:tblLook w:val="01E0" w:firstRow="1" w:lastRow="1" w:firstColumn="1" w:lastColumn="1" w:noHBand="0" w:noVBand="0"/>
      </w:tblPr>
      <w:tblGrid>
        <w:gridCol w:w="9062"/>
      </w:tblGrid>
      <w:tr w:rsidR="00690BCF" w:rsidRPr="00522DCA" w14:paraId="305169FF" w14:textId="77777777" w:rsidTr="00767340">
        <w:tc>
          <w:tcPr>
            <w:tcW w:w="9494" w:type="dxa"/>
          </w:tcPr>
          <w:p w14:paraId="248511BE" w14:textId="77777777" w:rsidR="00690BCF" w:rsidRPr="00522DCA" w:rsidRDefault="00690BCF" w:rsidP="00767340">
            <w:pPr>
              <w:keepNext/>
              <w:autoSpaceDE w:val="0"/>
              <w:autoSpaceDN w:val="0"/>
              <w:adjustRightInd w:val="0"/>
              <w:rPr>
                <w:rFonts w:eastAsia="SimSun"/>
                <w:color w:val="000000"/>
                <w:sz w:val="16"/>
                <w:szCs w:val="16"/>
                <w:lang w:val="en-GB" w:eastAsia="zh-CN"/>
              </w:rPr>
            </w:pPr>
            <w:proofErr w:type="gramStart"/>
            <w:r w:rsidRPr="00522DCA">
              <w:rPr>
                <w:rFonts w:eastAsia="SimSun"/>
                <w:color w:val="8B26C9"/>
                <w:sz w:val="16"/>
                <w:szCs w:val="16"/>
                <w:lang w:val="en-GB" w:eastAsia="zh-CN"/>
              </w:rPr>
              <w:t>&lt;?xml</w:t>
            </w:r>
            <w:proofErr w:type="gramEnd"/>
            <w:r w:rsidRPr="00522DCA">
              <w:rPr>
                <w:rFonts w:eastAsia="SimSun"/>
                <w:color w:val="8B26C9"/>
                <w:sz w:val="16"/>
                <w:szCs w:val="16"/>
                <w:lang w:val="en-GB" w:eastAsia="zh-CN"/>
              </w:rPr>
              <w:t xml:space="preserve"> version=„1.0“ encoding=„UTF-8“?&gt;</w:t>
            </w:r>
          </w:p>
          <w:p w14:paraId="20066A49"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522DCA">
              <w:rPr>
                <w:rFonts w:eastAsia="SimSun"/>
                <w:color w:val="000096"/>
                <w:sz w:val="16"/>
                <w:szCs w:val="16"/>
                <w:lang w:val="en-GB" w:eastAsia="zh-CN"/>
              </w:rPr>
              <w:t>&lt;error-list&gt;</w:t>
            </w:r>
          </w:p>
          <w:p w14:paraId="31283834"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522DCA">
              <w:rPr>
                <w:rFonts w:eastAsia="SimSun"/>
                <w:color w:val="000000"/>
                <w:sz w:val="16"/>
                <w:szCs w:val="16"/>
                <w:lang w:val="en-GB" w:eastAsia="zh-CN"/>
              </w:rPr>
              <w:t xml:space="preserve">    </w:t>
            </w:r>
            <w:r w:rsidRPr="00522DCA">
              <w:rPr>
                <w:rFonts w:eastAsia="SimSun"/>
                <w:color w:val="000096"/>
                <w:sz w:val="16"/>
                <w:szCs w:val="16"/>
                <w:lang w:val="en-GB" w:eastAsia="zh-CN"/>
              </w:rPr>
              <w:t>&lt;errors&gt;</w:t>
            </w:r>
          </w:p>
          <w:p w14:paraId="6F00F9E1" w14:textId="77777777" w:rsidR="00690BCF" w:rsidRPr="00522DCA" w:rsidRDefault="00690BCF" w:rsidP="00767340">
            <w:pPr>
              <w:keepNext/>
              <w:autoSpaceDE w:val="0"/>
              <w:autoSpaceDN w:val="0"/>
              <w:adjustRightInd w:val="0"/>
              <w:rPr>
                <w:rFonts w:eastAsia="SimSun"/>
                <w:color w:val="000096"/>
                <w:sz w:val="16"/>
                <w:szCs w:val="16"/>
                <w:lang w:val="en-GB" w:eastAsia="zh-CN"/>
              </w:rPr>
            </w:pPr>
            <w:r w:rsidRPr="00522DCA">
              <w:rPr>
                <w:rFonts w:eastAsia="SimSun"/>
                <w:color w:val="000000"/>
                <w:sz w:val="16"/>
                <w:szCs w:val="16"/>
                <w:lang w:val="en-GB" w:eastAsia="zh-CN"/>
              </w:rPr>
              <w:t xml:space="preserve">        </w:t>
            </w:r>
            <w:r w:rsidRPr="00522DCA">
              <w:rPr>
                <w:rFonts w:eastAsia="SimSun"/>
                <w:color w:val="000096"/>
                <w:sz w:val="16"/>
                <w:szCs w:val="16"/>
                <w:lang w:val="en-GB" w:eastAsia="zh-CN"/>
              </w:rPr>
              <w:t>&lt;error</w:t>
            </w:r>
          </w:p>
          <w:p w14:paraId="137F2886" w14:textId="77777777" w:rsidR="00690BCF" w:rsidRPr="00522DCA" w:rsidRDefault="00690BCF" w:rsidP="00767340">
            <w:pPr>
              <w:keepNext/>
              <w:autoSpaceDE w:val="0"/>
              <w:autoSpaceDN w:val="0"/>
              <w:adjustRightInd w:val="0"/>
              <w:rPr>
                <w:rFonts w:eastAsia="SimSun"/>
                <w:color w:val="F5844C"/>
                <w:sz w:val="16"/>
                <w:szCs w:val="16"/>
                <w:lang w:val="en-GB" w:eastAsia="zh-CN"/>
              </w:rPr>
            </w:pPr>
            <w:r w:rsidRPr="00522DCA">
              <w:rPr>
                <w:rFonts w:eastAsia="SimSun"/>
                <w:color w:val="F5844C"/>
                <w:sz w:val="16"/>
                <w:szCs w:val="16"/>
                <w:lang w:val="en-GB" w:eastAsia="zh-CN"/>
              </w:rPr>
              <w:t xml:space="preserve">            file</w:t>
            </w:r>
            <w:r w:rsidRPr="00522DCA">
              <w:rPr>
                <w:rFonts w:eastAsia="SimSun"/>
                <w:color w:val="FF8040"/>
                <w:sz w:val="16"/>
                <w:szCs w:val="16"/>
                <w:lang w:val="en-GB" w:eastAsia="zh-CN"/>
              </w:rPr>
              <w:t>=</w:t>
            </w:r>
            <w:r w:rsidRPr="00522DCA">
              <w:rPr>
                <w:rFonts w:eastAsia="SimSun"/>
                <w:color w:val="993300"/>
                <w:sz w:val="16"/>
                <w:szCs w:val="16"/>
                <w:lang w:val="en-GB" w:eastAsia="zh-CN"/>
              </w:rPr>
              <w:t>„ENDFAS/Bilingual/Sezen_Aksu/EFE07dt_Sez_b_0408_f_100295/EFE07dt_Sez_b_0408_2_ENF.xml“</w:t>
            </w:r>
          </w:p>
          <w:p w14:paraId="104252DB"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522DCA">
              <w:rPr>
                <w:rFonts w:eastAsia="SimSun"/>
                <w:color w:val="F5844C"/>
                <w:sz w:val="16"/>
                <w:szCs w:val="16"/>
                <w:lang w:val="en-GB" w:eastAsia="zh-CN"/>
              </w:rPr>
              <w:t xml:space="preserve">            tier</w:t>
            </w:r>
            <w:r w:rsidRPr="00522DCA">
              <w:rPr>
                <w:rFonts w:eastAsia="SimSun"/>
                <w:color w:val="FF8040"/>
                <w:sz w:val="16"/>
                <w:szCs w:val="16"/>
                <w:lang w:val="en-GB" w:eastAsia="zh-CN"/>
              </w:rPr>
              <w:t>=</w:t>
            </w:r>
            <w:r w:rsidRPr="00522DCA">
              <w:rPr>
                <w:rFonts w:eastAsia="SimSun"/>
                <w:color w:val="993300"/>
                <w:sz w:val="16"/>
                <w:szCs w:val="16"/>
                <w:lang w:val="en-GB" w:eastAsia="zh-CN"/>
              </w:rPr>
              <w:t>„TIE16“</w:t>
            </w:r>
            <w:r w:rsidRPr="00522DCA">
              <w:rPr>
                <w:rFonts w:eastAsia="SimSun"/>
                <w:color w:val="F5844C"/>
                <w:sz w:val="16"/>
                <w:szCs w:val="16"/>
                <w:lang w:val="en-GB" w:eastAsia="zh-CN"/>
              </w:rPr>
              <w:t xml:space="preserve"> start</w:t>
            </w:r>
            <w:r w:rsidRPr="00522DCA">
              <w:rPr>
                <w:rFonts w:eastAsia="SimSun"/>
                <w:color w:val="FF8040"/>
                <w:sz w:val="16"/>
                <w:szCs w:val="16"/>
                <w:lang w:val="en-GB" w:eastAsia="zh-CN"/>
              </w:rPr>
              <w:t>=</w:t>
            </w:r>
            <w:r w:rsidRPr="00522DCA">
              <w:rPr>
                <w:rFonts w:eastAsia="SimSun"/>
                <w:color w:val="993300"/>
                <w:sz w:val="16"/>
                <w:szCs w:val="16"/>
                <w:lang w:val="en-GB" w:eastAsia="zh-CN"/>
              </w:rPr>
              <w:t>„T41“</w:t>
            </w:r>
            <w:r w:rsidRPr="00522DCA">
              <w:rPr>
                <w:rFonts w:eastAsia="SimSun"/>
                <w:color w:val="F5844C"/>
                <w:sz w:val="16"/>
                <w:szCs w:val="16"/>
                <w:lang w:val="en-GB" w:eastAsia="zh-CN"/>
              </w:rPr>
              <w:t xml:space="preserve"> done</w:t>
            </w:r>
            <w:r w:rsidRPr="00522DCA">
              <w:rPr>
                <w:rFonts w:eastAsia="SimSun"/>
                <w:color w:val="FF8040"/>
                <w:sz w:val="16"/>
                <w:szCs w:val="16"/>
                <w:lang w:val="en-GB" w:eastAsia="zh-CN"/>
              </w:rPr>
              <w:t>=</w:t>
            </w:r>
            <w:r w:rsidRPr="00522DCA">
              <w:rPr>
                <w:rFonts w:eastAsia="SimSun"/>
                <w:color w:val="993300"/>
                <w:sz w:val="16"/>
                <w:szCs w:val="16"/>
                <w:lang w:val="en-GB" w:eastAsia="zh-CN"/>
              </w:rPr>
              <w:t>„no“</w:t>
            </w:r>
            <w:r w:rsidRPr="00522DCA">
              <w:rPr>
                <w:rFonts w:eastAsia="SimSun"/>
                <w:color w:val="000096"/>
                <w:sz w:val="16"/>
                <w:szCs w:val="16"/>
                <w:lang w:val="en-GB" w:eastAsia="zh-CN"/>
              </w:rPr>
              <w:t>&gt;</w:t>
            </w:r>
            <w:r w:rsidRPr="00522DCA">
              <w:rPr>
                <w:rFonts w:eastAsia="SimSun"/>
                <w:color w:val="000000"/>
                <w:sz w:val="16"/>
                <w:szCs w:val="16"/>
                <w:lang w:val="en-GB" w:eastAsia="zh-CN"/>
              </w:rPr>
              <w:t>Annotation mismatch</w:t>
            </w:r>
            <w:r w:rsidRPr="00522DCA">
              <w:rPr>
                <w:rFonts w:eastAsia="SimSun"/>
                <w:color w:val="000096"/>
                <w:sz w:val="16"/>
                <w:szCs w:val="16"/>
                <w:lang w:val="en-GB" w:eastAsia="zh-CN"/>
              </w:rPr>
              <w:t>&lt;/error&gt;</w:t>
            </w:r>
          </w:p>
          <w:p w14:paraId="5B715B8C" w14:textId="77777777" w:rsidR="00690BCF" w:rsidRPr="00B16F25" w:rsidRDefault="00690BCF" w:rsidP="00767340">
            <w:pPr>
              <w:keepNext/>
              <w:autoSpaceDE w:val="0"/>
              <w:autoSpaceDN w:val="0"/>
              <w:adjustRightInd w:val="0"/>
              <w:rPr>
                <w:rFonts w:eastAsia="SimSun"/>
                <w:color w:val="000096"/>
                <w:sz w:val="16"/>
                <w:szCs w:val="16"/>
                <w:lang w:eastAsia="zh-CN"/>
              </w:rPr>
            </w:pPr>
            <w:r w:rsidRPr="00522DCA">
              <w:rPr>
                <w:rFonts w:eastAsia="SimSun"/>
                <w:color w:val="000000"/>
                <w:sz w:val="16"/>
                <w:szCs w:val="16"/>
                <w:lang w:val="en-GB" w:eastAsia="zh-CN"/>
              </w:rPr>
              <w:t xml:space="preserve">        </w:t>
            </w:r>
            <w:r w:rsidRPr="00B16F25">
              <w:rPr>
                <w:rFonts w:eastAsia="SimSun"/>
                <w:color w:val="000096"/>
                <w:sz w:val="16"/>
                <w:szCs w:val="16"/>
                <w:lang w:eastAsia="zh-CN"/>
              </w:rPr>
              <w:t>&lt;</w:t>
            </w:r>
            <w:proofErr w:type="spellStart"/>
            <w:r w:rsidRPr="00B16F25">
              <w:rPr>
                <w:rFonts w:eastAsia="SimSun"/>
                <w:color w:val="000096"/>
                <w:sz w:val="16"/>
                <w:szCs w:val="16"/>
                <w:lang w:eastAsia="zh-CN"/>
              </w:rPr>
              <w:t>error</w:t>
            </w:r>
            <w:proofErr w:type="spellEnd"/>
          </w:p>
          <w:p w14:paraId="26D1E859" w14:textId="77777777" w:rsidR="00690BCF" w:rsidRPr="00B16F25" w:rsidRDefault="00690BCF" w:rsidP="00767340">
            <w:pPr>
              <w:keepNext/>
              <w:autoSpaceDE w:val="0"/>
              <w:autoSpaceDN w:val="0"/>
              <w:adjustRightInd w:val="0"/>
              <w:rPr>
                <w:rFonts w:eastAsia="SimSun"/>
                <w:color w:val="F5844C"/>
                <w:sz w:val="16"/>
                <w:szCs w:val="16"/>
                <w:lang w:eastAsia="zh-CN"/>
              </w:rPr>
            </w:pPr>
            <w:r w:rsidRPr="00B16F25">
              <w:rPr>
                <w:rFonts w:eastAsia="SimSun"/>
                <w:color w:val="F5844C"/>
                <w:sz w:val="16"/>
                <w:szCs w:val="16"/>
                <w:lang w:eastAsia="zh-CN"/>
              </w:rPr>
              <w:t xml:space="preserve">            file</w:t>
            </w:r>
            <w:r w:rsidRPr="00B16F25">
              <w:rPr>
                <w:rFonts w:eastAsia="SimSun"/>
                <w:color w:val="FF8040"/>
                <w:sz w:val="16"/>
                <w:szCs w:val="16"/>
                <w:lang w:eastAsia="zh-CN"/>
              </w:rPr>
              <w:t>=</w:t>
            </w:r>
            <w:r w:rsidRPr="00B16F25">
              <w:rPr>
                <w:rFonts w:eastAsia="SimSun"/>
                <w:color w:val="993300"/>
                <w:sz w:val="16"/>
                <w:szCs w:val="16"/>
                <w:lang w:eastAsia="zh-CN"/>
              </w:rPr>
              <w:t>„ENDFAS/Mono_tk/Guznur_Bayar/Selbtk_Guz_m_0222_t_121092/Selbtk_Guz_m_0222_1_ENF.xml“</w:t>
            </w:r>
          </w:p>
          <w:p w14:paraId="5DCB53AE"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B16F25">
              <w:rPr>
                <w:rFonts w:eastAsia="SimSun"/>
                <w:color w:val="F5844C"/>
                <w:sz w:val="16"/>
                <w:szCs w:val="16"/>
                <w:lang w:eastAsia="zh-CN"/>
              </w:rPr>
              <w:t xml:space="preserve">            </w:t>
            </w:r>
            <w:r w:rsidRPr="00522DCA">
              <w:rPr>
                <w:rFonts w:eastAsia="SimSun"/>
                <w:color w:val="F5844C"/>
                <w:sz w:val="16"/>
                <w:szCs w:val="16"/>
                <w:lang w:val="en-GB" w:eastAsia="zh-CN"/>
              </w:rPr>
              <w:t>tier</w:t>
            </w:r>
            <w:r w:rsidRPr="00522DCA">
              <w:rPr>
                <w:rFonts w:eastAsia="SimSun"/>
                <w:color w:val="FF8040"/>
                <w:sz w:val="16"/>
                <w:szCs w:val="16"/>
                <w:lang w:val="en-GB" w:eastAsia="zh-CN"/>
              </w:rPr>
              <w:t>=</w:t>
            </w:r>
            <w:r w:rsidRPr="00522DCA">
              <w:rPr>
                <w:rFonts w:eastAsia="SimSun"/>
                <w:color w:val="993300"/>
                <w:sz w:val="16"/>
                <w:szCs w:val="16"/>
                <w:lang w:val="en-GB" w:eastAsia="zh-CN"/>
              </w:rPr>
              <w:t>„TIE11“</w:t>
            </w:r>
            <w:r w:rsidRPr="00522DCA">
              <w:rPr>
                <w:rFonts w:eastAsia="SimSun"/>
                <w:color w:val="F5844C"/>
                <w:sz w:val="16"/>
                <w:szCs w:val="16"/>
                <w:lang w:val="en-GB" w:eastAsia="zh-CN"/>
              </w:rPr>
              <w:t xml:space="preserve"> start</w:t>
            </w:r>
            <w:r w:rsidRPr="00522DCA">
              <w:rPr>
                <w:rFonts w:eastAsia="SimSun"/>
                <w:color w:val="FF8040"/>
                <w:sz w:val="16"/>
                <w:szCs w:val="16"/>
                <w:lang w:val="en-GB" w:eastAsia="zh-CN"/>
              </w:rPr>
              <w:t>=</w:t>
            </w:r>
            <w:r w:rsidRPr="00522DCA">
              <w:rPr>
                <w:rFonts w:eastAsia="SimSun"/>
                <w:color w:val="993300"/>
                <w:sz w:val="16"/>
                <w:szCs w:val="16"/>
                <w:lang w:val="en-GB" w:eastAsia="zh-CN"/>
              </w:rPr>
              <w:t>„T7“</w:t>
            </w:r>
            <w:r w:rsidRPr="00522DCA">
              <w:rPr>
                <w:rFonts w:eastAsia="SimSun"/>
                <w:color w:val="F5844C"/>
                <w:sz w:val="16"/>
                <w:szCs w:val="16"/>
                <w:lang w:val="en-GB" w:eastAsia="zh-CN"/>
              </w:rPr>
              <w:t xml:space="preserve"> done</w:t>
            </w:r>
            <w:r w:rsidRPr="00522DCA">
              <w:rPr>
                <w:rFonts w:eastAsia="SimSun"/>
                <w:color w:val="FF8040"/>
                <w:sz w:val="16"/>
                <w:szCs w:val="16"/>
                <w:lang w:val="en-GB" w:eastAsia="zh-CN"/>
              </w:rPr>
              <w:t>=</w:t>
            </w:r>
            <w:r w:rsidRPr="00522DCA">
              <w:rPr>
                <w:rFonts w:eastAsia="SimSun"/>
                <w:color w:val="993300"/>
                <w:sz w:val="16"/>
                <w:szCs w:val="16"/>
                <w:lang w:val="en-GB" w:eastAsia="zh-CN"/>
              </w:rPr>
              <w:t>„no“</w:t>
            </w:r>
            <w:r w:rsidRPr="00522DCA">
              <w:rPr>
                <w:rFonts w:eastAsia="SimSun"/>
                <w:color w:val="000096"/>
                <w:sz w:val="16"/>
                <w:szCs w:val="16"/>
                <w:lang w:val="en-GB" w:eastAsia="zh-CN"/>
              </w:rPr>
              <w:t>&gt;</w:t>
            </w:r>
            <w:r w:rsidRPr="00522DCA">
              <w:rPr>
                <w:rFonts w:eastAsia="SimSun"/>
                <w:color w:val="000000"/>
                <w:sz w:val="16"/>
                <w:szCs w:val="16"/>
                <w:lang w:val="en-GB" w:eastAsia="zh-CN"/>
              </w:rPr>
              <w:t>Annotation mismatch</w:t>
            </w:r>
            <w:r w:rsidRPr="00522DCA">
              <w:rPr>
                <w:rFonts w:eastAsia="SimSun"/>
                <w:color w:val="000096"/>
                <w:sz w:val="16"/>
                <w:szCs w:val="16"/>
                <w:lang w:val="en-GB" w:eastAsia="zh-CN"/>
              </w:rPr>
              <w:t>&lt;/error&gt;</w:t>
            </w:r>
          </w:p>
          <w:p w14:paraId="5C5620A3"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522DCA">
              <w:rPr>
                <w:rFonts w:eastAsia="SimSun"/>
                <w:color w:val="000000"/>
                <w:sz w:val="16"/>
                <w:szCs w:val="16"/>
                <w:lang w:val="en-GB" w:eastAsia="zh-CN"/>
              </w:rPr>
              <w:t xml:space="preserve">        </w:t>
            </w:r>
            <w:r w:rsidRPr="00522DCA">
              <w:rPr>
                <w:rFonts w:eastAsia="SimSun"/>
                <w:color w:val="006400"/>
                <w:sz w:val="16"/>
                <w:szCs w:val="16"/>
                <w:lang w:val="en-GB" w:eastAsia="zh-CN"/>
              </w:rPr>
              <w:t>&lt;!-- [...] --&gt;</w:t>
            </w:r>
          </w:p>
          <w:p w14:paraId="6F2EF2AA"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522DCA">
              <w:rPr>
                <w:rFonts w:eastAsia="SimSun"/>
                <w:color w:val="000000"/>
                <w:sz w:val="16"/>
                <w:szCs w:val="16"/>
                <w:lang w:val="en-GB" w:eastAsia="zh-CN"/>
              </w:rPr>
              <w:t xml:space="preserve">    </w:t>
            </w:r>
            <w:r w:rsidRPr="00522DCA">
              <w:rPr>
                <w:rFonts w:eastAsia="SimSun"/>
                <w:color w:val="000096"/>
                <w:sz w:val="16"/>
                <w:szCs w:val="16"/>
                <w:lang w:val="en-GB" w:eastAsia="zh-CN"/>
              </w:rPr>
              <w:t>&lt;/errors&gt;</w:t>
            </w:r>
          </w:p>
          <w:p w14:paraId="772061B6" w14:textId="77777777" w:rsidR="00690BCF" w:rsidRPr="00522DCA" w:rsidRDefault="00690BCF" w:rsidP="00767340">
            <w:pPr>
              <w:keepNext/>
              <w:autoSpaceDE w:val="0"/>
              <w:autoSpaceDN w:val="0"/>
              <w:adjustRightInd w:val="0"/>
              <w:rPr>
                <w:rFonts w:eastAsia="SimSun"/>
                <w:color w:val="000000"/>
                <w:sz w:val="16"/>
                <w:szCs w:val="16"/>
                <w:lang w:val="en-GB" w:eastAsia="zh-CN"/>
              </w:rPr>
            </w:pPr>
            <w:r w:rsidRPr="00522DCA">
              <w:rPr>
                <w:rFonts w:eastAsia="SimSun"/>
                <w:color w:val="000096"/>
                <w:sz w:val="16"/>
                <w:szCs w:val="16"/>
                <w:lang w:val="en-GB" w:eastAsia="zh-CN"/>
              </w:rPr>
              <w:t>&lt;/error-list&gt;</w:t>
            </w:r>
          </w:p>
        </w:tc>
      </w:tr>
    </w:tbl>
    <w:p w14:paraId="7A6FD484" w14:textId="77777777" w:rsidR="000959A2" w:rsidRPr="00522DCA" w:rsidRDefault="000959A2" w:rsidP="00DF3265">
      <w:pPr>
        <w:pStyle w:val="Standard-BlockCharCharChar"/>
        <w:rPr>
          <w:lang w:val="en-GB"/>
        </w:rPr>
      </w:pPr>
      <w:r w:rsidRPr="00522DCA">
        <w:rPr>
          <w:lang w:val="en-GB"/>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727DB493" w14:textId="77777777" w:rsidR="000959A2" w:rsidRPr="00522DCA" w:rsidRDefault="000959A2" w:rsidP="00DF3265">
      <w:pPr>
        <w:pStyle w:val="berschrift3"/>
        <w:rPr>
          <w:lang w:val="en-GB"/>
        </w:rPr>
      </w:pPr>
      <w:bookmarkStart w:id="64" w:name="_File_%3E_Meta_Information%2525E2%252580"/>
      <w:bookmarkStart w:id="65" w:name="_Ref108437720"/>
      <w:bookmarkStart w:id="66" w:name="_Toc411261220"/>
      <w:bookmarkStart w:id="67" w:name="_File_%3E_Page_setup%2525E2%252580%2525A"/>
      <w:bookmarkEnd w:id="64"/>
      <w:r w:rsidRPr="00522DCA">
        <w:rPr>
          <w:lang w:val="en-GB"/>
        </w:rPr>
        <w:t>File &gt; </w:t>
      </w:r>
      <w:r w:rsidRPr="00DF3265">
        <w:t>Page</w:t>
      </w:r>
      <w:r w:rsidRPr="00522DCA">
        <w:rPr>
          <w:lang w:val="en-GB"/>
        </w:rPr>
        <w:t xml:space="preserve"> setup…</w:t>
      </w:r>
      <w:bookmarkEnd w:id="65"/>
      <w:bookmarkEnd w:id="66"/>
    </w:p>
    <w:p w14:paraId="5B856D8D" w14:textId="77777777" w:rsidR="000959A2" w:rsidRPr="00522DCA" w:rsidRDefault="00B16F25" w:rsidP="00DF3265">
      <w:pPr>
        <w:rPr>
          <w:lang w:val="en-GB"/>
        </w:rPr>
      </w:pPr>
      <w:r>
        <w:rPr>
          <w:lang w:val="en-GB"/>
        </w:rPr>
        <w:pict w14:anchorId="7BD8DC2F">
          <v:shape id="_x0000_i1064" type="#_x0000_t75" style="width:169.25pt;height:190.75pt" filled="t">
            <v:fill color2="black"/>
            <v:imagedata r:id="rId88" o:title=""/>
          </v:shape>
        </w:pict>
      </w:r>
    </w:p>
    <w:p w14:paraId="34D6199A" w14:textId="77777777" w:rsidR="000959A2" w:rsidRPr="00522DCA" w:rsidRDefault="000959A2" w:rsidP="00DF3265">
      <w:pPr>
        <w:pStyle w:val="Standard-BlockCharCharChar"/>
        <w:rPr>
          <w:lang w:val="en-GB"/>
        </w:rPr>
      </w:pPr>
      <w:r w:rsidRPr="00522DCA">
        <w:rPr>
          <w:lang w:val="en-GB"/>
        </w:rPr>
        <w:t>Opens a window to specify the side measurements to be used in the RTF output, or when printing. Appearance and functionality vary greatly depending on the operating system. However, they comply with the appearance of the standard window.</w:t>
      </w:r>
    </w:p>
    <w:p w14:paraId="72440A6F" w14:textId="77777777" w:rsidR="000959A2" w:rsidRPr="00522DCA" w:rsidRDefault="000959A2" w:rsidP="00DF3265">
      <w:pPr>
        <w:pStyle w:val="berschrift3"/>
        <w:rPr>
          <w:lang w:val="en-GB"/>
        </w:rPr>
      </w:pPr>
      <w:bookmarkStart w:id="68" w:name="_File_%3E_Partitur_parameters%2525E2%252"/>
      <w:bookmarkStart w:id="69" w:name="_Ref108437734"/>
      <w:bookmarkStart w:id="70" w:name="_Toc411261221"/>
      <w:bookmarkStart w:id="71" w:name="_Ref108437777"/>
      <w:bookmarkStart w:id="72" w:name="_Ref108437744"/>
      <w:bookmarkStart w:id="73" w:name="_File_%3E_Visualize_%3E%20HTML%20partitu"/>
      <w:bookmarkEnd w:id="68"/>
      <w:r w:rsidRPr="00522DCA">
        <w:rPr>
          <w:lang w:val="en-GB"/>
        </w:rPr>
        <w:t>File &gt; </w:t>
      </w:r>
      <w:r w:rsidRPr="00B16F25">
        <w:rPr>
          <w:lang w:val="en-US"/>
        </w:rPr>
        <w:t>Print</w:t>
      </w:r>
      <w:r w:rsidRPr="00522DCA">
        <w:rPr>
          <w:lang w:val="en-GB"/>
        </w:rPr>
        <w:t>…</w:t>
      </w:r>
      <w:bookmarkEnd w:id="69"/>
      <w:bookmarkEnd w:id="70"/>
    </w:p>
    <w:p w14:paraId="37514161" w14:textId="2B3E4FA6" w:rsidR="000959A2" w:rsidRPr="00522DCA" w:rsidRDefault="000959A2" w:rsidP="00DF3265">
      <w:pPr>
        <w:pStyle w:val="Standard-BlockCharCharChar"/>
        <w:rPr>
          <w:lang w:val="en-GB"/>
        </w:rPr>
      </w:pPr>
      <w:r w:rsidRPr="00522DCA">
        <w:rPr>
          <w:lang w:val="en-GB"/>
        </w:rPr>
        <w:t xml:space="preserve">(Shortcut: </w:t>
      </w:r>
      <w:r w:rsidR="003802E2" w:rsidRPr="00522DCA">
        <w:rPr>
          <w:szCs w:val="24"/>
          <w:bdr w:val="single" w:sz="4" w:space="0" w:color="auto"/>
          <w:lang w:val="en-GB"/>
        </w:rPr>
        <w:t>CTRL</w:t>
      </w:r>
      <w:r w:rsidR="003802E2" w:rsidRPr="00522DCA">
        <w:rPr>
          <w:szCs w:val="24"/>
          <w:lang w:val="en-GB"/>
        </w:rPr>
        <w:t>+</w:t>
      </w:r>
      <w:r w:rsidR="003802E2" w:rsidRPr="00522DCA">
        <w:rPr>
          <w:szCs w:val="24"/>
          <w:bdr w:val="single" w:sz="4" w:space="0" w:color="auto"/>
          <w:lang w:val="en-GB"/>
        </w:rPr>
        <w:t>P</w:t>
      </w:r>
      <w:r w:rsidR="003802E2" w:rsidRPr="00522DCA">
        <w:rPr>
          <w:szCs w:val="24"/>
          <w:lang w:val="en-GB"/>
        </w:rPr>
        <w:t xml:space="preserve"> </w:t>
      </w:r>
      <w:r w:rsidRPr="00522DCA">
        <w:rPr>
          <w:lang w:val="en-GB"/>
        </w:rPr>
        <w:t xml:space="preserve">on Windows, </w:t>
      </w:r>
      <w:r w:rsidR="003802E2" w:rsidRPr="00522DCA">
        <w:rPr>
          <w:rFonts w:ascii="Cambria Math" w:eastAsia="Arial Unicode MS" w:hAnsi="Cambria Math" w:cs="Cambria Math"/>
          <w:szCs w:val="24"/>
          <w:bdr w:val="single" w:sz="4" w:space="0" w:color="auto"/>
          <w:lang w:val="en-GB"/>
        </w:rPr>
        <w:t>⌘</w:t>
      </w:r>
      <w:r w:rsidR="003802E2" w:rsidRPr="00522DCA">
        <w:rPr>
          <w:szCs w:val="24"/>
          <w:lang w:val="en-GB"/>
        </w:rPr>
        <w:t>+</w:t>
      </w:r>
      <w:r w:rsidR="003802E2" w:rsidRPr="00522DCA">
        <w:rPr>
          <w:szCs w:val="24"/>
          <w:bdr w:val="single" w:sz="4" w:space="0" w:color="auto"/>
          <w:lang w:val="en-GB"/>
        </w:rPr>
        <w:t>P</w:t>
      </w:r>
      <w:r w:rsidRPr="00522DCA">
        <w:rPr>
          <w:lang w:val="en-GB"/>
        </w:rPr>
        <w:t xml:space="preserve"> on Mac)</w:t>
      </w:r>
    </w:p>
    <w:p w14:paraId="70698655" w14:textId="77777777" w:rsidR="000959A2" w:rsidRPr="00522DCA" w:rsidRDefault="00B16F25" w:rsidP="00DF3265">
      <w:pPr>
        <w:rPr>
          <w:lang w:val="en-GB"/>
        </w:rPr>
      </w:pPr>
      <w:r>
        <w:rPr>
          <w:lang w:val="en-GB"/>
        </w:rPr>
        <w:lastRenderedPageBreak/>
        <w:pict w14:anchorId="4983FDCC">
          <v:shape id="_x0000_i1065" type="#_x0000_t75" style="width:270.25pt;height:205.7pt" filled="t">
            <v:fill color2="black"/>
            <v:imagedata r:id="rId89" o:title=""/>
          </v:shape>
        </w:pict>
      </w:r>
    </w:p>
    <w:p w14:paraId="65888CB1" w14:textId="77777777" w:rsidR="000959A2" w:rsidRPr="00522DCA" w:rsidRDefault="000959A2" w:rsidP="00DF3265">
      <w:pPr>
        <w:pStyle w:val="Standard-BlockCharCharChar"/>
        <w:rPr>
          <w:lang w:val="en-GB"/>
        </w:rPr>
      </w:pPr>
      <w:r w:rsidRPr="00522DCA">
        <w:rPr>
          <w:lang w:val="en-GB"/>
        </w:rPr>
        <w:t xml:space="preserve">Opens a window to print the </w:t>
      </w:r>
      <w:r w:rsidRPr="00B16F25">
        <w:rPr>
          <w:lang w:val="en-US"/>
        </w:rPr>
        <w:t>transcription</w:t>
      </w:r>
      <w:r w:rsidRPr="00522DCA">
        <w:rPr>
          <w:lang w:val="en-GB"/>
        </w:rPr>
        <w:t>. Appearance and functionality vary greatly depending on the operating system. However, they comply with the appearance of the standard window for printing.</w:t>
      </w:r>
    </w:p>
    <w:p w14:paraId="4DD88FBD" w14:textId="77777777" w:rsidR="000959A2" w:rsidRPr="00522DCA" w:rsidRDefault="000959A2" w:rsidP="00DF3265">
      <w:pPr>
        <w:pStyle w:val="berschrift3"/>
        <w:rPr>
          <w:lang w:val="en-GB"/>
        </w:rPr>
      </w:pPr>
      <w:bookmarkStart w:id="74" w:name="_Toc411261222"/>
      <w:r w:rsidRPr="00522DCA">
        <w:rPr>
          <w:lang w:val="en-GB"/>
        </w:rPr>
        <w:t>File &gt; </w:t>
      </w:r>
      <w:r w:rsidRPr="00DF3265">
        <w:t>Output</w:t>
      </w:r>
      <w:r w:rsidRPr="00522DCA">
        <w:rPr>
          <w:lang w:val="en-GB"/>
        </w:rPr>
        <w:t>...</w:t>
      </w:r>
      <w:bookmarkEnd w:id="74"/>
      <w:r w:rsidRPr="00522DCA">
        <w:rPr>
          <w:lang w:val="en-GB"/>
        </w:rPr>
        <w:t> </w:t>
      </w:r>
      <w:bookmarkEnd w:id="71"/>
      <w:bookmarkEnd w:id="72"/>
    </w:p>
    <w:p w14:paraId="485A961C" w14:textId="77777777" w:rsidR="000959A2" w:rsidRPr="00522DCA" w:rsidRDefault="00B16F25" w:rsidP="00DF3265">
      <w:pPr>
        <w:rPr>
          <w:lang w:val="en-GB"/>
        </w:rPr>
      </w:pPr>
      <w:r>
        <w:rPr>
          <w:lang w:val="en-GB"/>
        </w:rPr>
        <w:pict w14:anchorId="67AC455C">
          <v:shape id="_x0000_i1066" type="#_x0000_t75" style="width:468.45pt;height:300.15pt" filled="t">
            <v:fill color2="black"/>
            <v:imagedata r:id="rId90" o:title=""/>
          </v:shape>
        </w:pict>
      </w:r>
    </w:p>
    <w:p w14:paraId="12B07D95" w14:textId="77777777" w:rsidR="000959A2" w:rsidRPr="00522DCA" w:rsidRDefault="000959A2" w:rsidP="00DF3265">
      <w:pPr>
        <w:pStyle w:val="Standard-BlockCharCharChar"/>
        <w:rPr>
          <w:lang w:val="en-GB"/>
        </w:rPr>
      </w:pPr>
      <w:r w:rsidRPr="00522DCA">
        <w:rPr>
          <w:lang w:val="en-GB"/>
        </w:rPr>
        <w:t xml:space="preserve">Opens a window for the output of the transcription in a presentation format, used for the display in a browser or </w:t>
      </w:r>
      <w:r w:rsidRPr="00B16F25">
        <w:rPr>
          <w:lang w:val="en-US"/>
        </w:rPr>
        <w:t>the</w:t>
      </w:r>
      <w:r w:rsidRPr="00522DCA">
        <w:rPr>
          <w:lang w:val="en-GB"/>
        </w:rPr>
        <w:t xml:space="preserve"> integration in a word processing document (i.e. MS Word). </w:t>
      </w:r>
    </w:p>
    <w:p w14:paraId="17CE7E78" w14:textId="4229B8F4" w:rsidR="000959A2" w:rsidRPr="00522DCA" w:rsidRDefault="003802E2" w:rsidP="00DF3265">
      <w:pPr>
        <w:pStyle w:val="Standard-BlockCharCharChar"/>
        <w:rPr>
          <w:lang w:val="en-GB"/>
        </w:rPr>
      </w:pPr>
      <w:r w:rsidRPr="00522DCA">
        <w:rPr>
          <w:lang w:val="en-GB"/>
        </w:rPr>
        <w:t>“</w:t>
      </w:r>
      <w:r w:rsidR="000959A2" w:rsidRPr="00522DCA">
        <w:rPr>
          <w:lang w:val="en-GB"/>
        </w:rPr>
        <w:t>Range</w:t>
      </w:r>
      <w:r w:rsidRPr="00522DCA">
        <w:rPr>
          <w:lang w:val="en-GB"/>
        </w:rPr>
        <w:t>”</w:t>
      </w:r>
      <w:r w:rsidR="000959A2" w:rsidRPr="00522DCA">
        <w:rPr>
          <w:lang w:val="en-GB"/>
        </w:rPr>
        <w:t xml:space="preserve"> allows you to define whether the output of the entire transcription is desired, or just a part of it. More specifically:</w:t>
      </w:r>
    </w:p>
    <w:p w14:paraId="67D6840E" w14:textId="3626DF80" w:rsidR="000959A2" w:rsidRPr="00522DCA" w:rsidRDefault="003802E2" w:rsidP="00DF3265">
      <w:pPr>
        <w:pStyle w:val="Aufzhlung"/>
        <w:spacing w:before="0" w:after="0"/>
        <w:rPr>
          <w:lang w:val="en-GB"/>
        </w:rPr>
      </w:pPr>
      <w:r w:rsidRPr="00522DCA">
        <w:rPr>
          <w:shd w:val="clear" w:color="auto" w:fill="D9D9D9"/>
          <w:lang w:val="en-GB"/>
        </w:rPr>
        <w:t>Everything</w:t>
      </w:r>
      <w:r w:rsidR="000959A2" w:rsidRPr="00522DCA">
        <w:rPr>
          <w:lang w:val="en-GB"/>
        </w:rPr>
        <w:t xml:space="preserve"> issues the entire transcription</w:t>
      </w:r>
    </w:p>
    <w:p w14:paraId="2B94EB59" w14:textId="085AC515" w:rsidR="000959A2" w:rsidRPr="00522DCA" w:rsidRDefault="003802E2" w:rsidP="00DF3265">
      <w:pPr>
        <w:pStyle w:val="Aufzhlung"/>
        <w:spacing w:before="0" w:after="0"/>
        <w:rPr>
          <w:lang w:val="en-GB"/>
        </w:rPr>
      </w:pPr>
      <w:r w:rsidRPr="00522DCA">
        <w:rPr>
          <w:shd w:val="clear" w:color="auto" w:fill="D9D9D9"/>
          <w:lang w:val="en-GB"/>
        </w:rPr>
        <w:lastRenderedPageBreak/>
        <w:t>All visible tiers</w:t>
      </w:r>
      <w:r w:rsidR="000959A2" w:rsidRPr="00522DCA">
        <w:rPr>
          <w:lang w:val="en-GB"/>
        </w:rPr>
        <w:t xml:space="preserve"> issues all visible tiers that have not been hidden via </w:t>
      </w:r>
      <w:r w:rsidR="000959A2" w:rsidRPr="00522DCA">
        <w:rPr>
          <w:rStyle w:val="Menufunction"/>
          <w:lang w:val="en-GB"/>
        </w:rPr>
        <w:t>Tier &gt; Hide Tier</w:t>
      </w:r>
      <w:r w:rsidR="000959A2" w:rsidRPr="00522DCA">
        <w:rPr>
          <w:lang w:val="en-GB"/>
        </w:rPr>
        <w:t>.</w:t>
      </w:r>
    </w:p>
    <w:p w14:paraId="0B157C25" w14:textId="0B47DFAE" w:rsidR="000959A2" w:rsidRPr="00522DCA" w:rsidRDefault="003802E2" w:rsidP="00DF3265">
      <w:pPr>
        <w:pStyle w:val="Aufzhlung"/>
        <w:rPr>
          <w:lang w:val="en-GB"/>
        </w:rPr>
      </w:pPr>
      <w:r w:rsidRPr="00522DCA">
        <w:rPr>
          <w:shd w:val="clear" w:color="auto" w:fill="D9D9D9"/>
          <w:lang w:val="en-GB"/>
        </w:rPr>
        <w:t>Selection</w:t>
      </w:r>
      <w:r w:rsidR="000959A2" w:rsidRPr="00522DCA">
        <w:rPr>
          <w:lang w:val="en-GB"/>
        </w:rPr>
        <w:t xml:space="preserve"> issues the current selection in the musical score.</w:t>
      </w:r>
    </w:p>
    <w:p w14:paraId="386C6231" w14:textId="171B4034" w:rsidR="000959A2" w:rsidRPr="00522DCA" w:rsidRDefault="000959A2" w:rsidP="00DF3265">
      <w:pPr>
        <w:pStyle w:val="Standard-BlockCharCharChar"/>
        <w:rPr>
          <w:lang w:val="en-GB"/>
        </w:rPr>
      </w:pPr>
      <w:r w:rsidRPr="00522DCA">
        <w:rPr>
          <w:lang w:val="en-GB"/>
        </w:rPr>
        <w:t xml:space="preserve">The </w:t>
      </w:r>
      <w:r w:rsidRPr="00B16F25">
        <w:rPr>
          <w:lang w:val="en-US"/>
        </w:rPr>
        <w:t>drop</w:t>
      </w:r>
      <w:r w:rsidRPr="00522DCA">
        <w:rPr>
          <w:lang w:val="en-GB"/>
        </w:rPr>
        <w:t xml:space="preserve">-down list offers different </w:t>
      </w:r>
      <w:r w:rsidRPr="00DF3265">
        <w:rPr>
          <w:lang w:val="en-US"/>
        </w:rPr>
        <w:t>formats</w:t>
      </w:r>
      <w:r w:rsidRPr="00522DCA">
        <w:rPr>
          <w:lang w:val="en-GB"/>
        </w:rPr>
        <w:t>:</w:t>
      </w:r>
    </w:p>
    <w:p w14:paraId="617335E5" w14:textId="77777777" w:rsidR="000959A2" w:rsidRPr="00522DCA" w:rsidRDefault="00B16F25" w:rsidP="00DF3265">
      <w:pPr>
        <w:rPr>
          <w:lang w:val="en-GB"/>
        </w:rPr>
      </w:pPr>
      <w:r>
        <w:rPr>
          <w:lang w:val="en-GB"/>
        </w:rPr>
        <w:pict w14:anchorId="56EDDAD9">
          <v:shape id="_x0000_i1067" type="#_x0000_t75" style="width:223.5pt;height:118.75pt" filled="t">
            <v:fill color2="black"/>
            <v:imagedata r:id="rId91" o:title=""/>
          </v:shape>
        </w:pict>
      </w:r>
    </w:p>
    <w:p w14:paraId="18871C50" w14:textId="5BB834B3" w:rsidR="000959A2" w:rsidRPr="00522DCA" w:rsidRDefault="000959A2" w:rsidP="00B618F8">
      <w:pPr>
        <w:pStyle w:val="Standard-BlockCharCharChar"/>
        <w:tabs>
          <w:tab w:val="clear" w:pos="482"/>
          <w:tab w:val="left" w:pos="0"/>
        </w:tabs>
        <w:ind w:left="567" w:hanging="567"/>
        <w:rPr>
          <w:lang w:val="en-GB"/>
        </w:rPr>
      </w:pPr>
      <w:r w:rsidRPr="00522DCA">
        <w:rPr>
          <w:lang w:val="en-GB"/>
        </w:rPr>
        <w:t xml:space="preserve">1. </w:t>
      </w:r>
      <w:r w:rsidRPr="00522DCA">
        <w:rPr>
          <w:kern w:val="0"/>
          <w:szCs w:val="24"/>
          <w:shd w:val="clear" w:color="auto" w:fill="D9D9D9"/>
          <w:lang w:val="en-GB" w:eastAsia="de-DE" w:bidi="ar-SA"/>
        </w:rPr>
        <w:t>HTML musical score</w:t>
      </w:r>
      <w:r w:rsidRPr="00522DCA">
        <w:rPr>
          <w:lang w:val="en-GB"/>
        </w:rPr>
        <w:t xml:space="preserve">: Select the directory in which you would like to save the HTML output </w:t>
      </w:r>
      <w:r w:rsidRPr="00522DCA">
        <w:rPr>
          <w:kern w:val="0"/>
          <w:szCs w:val="24"/>
          <w:lang w:val="en-GB" w:eastAsia="de-DE" w:bidi="ar-SA"/>
        </w:rPr>
        <w:t xml:space="preserve">and enter a name (the suffix </w:t>
      </w:r>
      <w:r w:rsidR="00B618F8" w:rsidRPr="00522DCA">
        <w:rPr>
          <w:kern w:val="0"/>
          <w:szCs w:val="24"/>
          <w:lang w:val="en-GB" w:eastAsia="de-DE" w:bidi="ar-SA"/>
        </w:rPr>
        <w:t>“</w:t>
      </w:r>
      <w:r w:rsidRPr="00522DCA">
        <w:rPr>
          <w:kern w:val="0"/>
          <w:szCs w:val="24"/>
          <w:lang w:val="en-GB" w:eastAsia="de-DE" w:bidi="ar-SA"/>
        </w:rPr>
        <w:t>.html</w:t>
      </w:r>
      <w:r w:rsidR="00A053B3" w:rsidRPr="00522DCA">
        <w:rPr>
          <w:kern w:val="0"/>
          <w:szCs w:val="24"/>
          <w:lang w:val="en-GB" w:eastAsia="de-DE" w:bidi="ar-SA"/>
        </w:rPr>
        <w:t>”</w:t>
      </w:r>
      <w:r w:rsidRPr="00522DCA">
        <w:rPr>
          <w:kern w:val="0"/>
          <w:szCs w:val="24"/>
          <w:lang w:val="en-GB" w:eastAsia="de-DE" w:bidi="ar-SA"/>
        </w:rPr>
        <w:t xml:space="preserve"> will be added automatically, if you do not define</w:t>
      </w:r>
      <w:r w:rsidRPr="00522DCA">
        <w:rPr>
          <w:lang w:val="en-GB"/>
        </w:rPr>
        <w:t xml:space="preserve"> one). Select </w:t>
      </w:r>
      <w:r w:rsidR="00B618F8" w:rsidRPr="00522DCA">
        <w:rPr>
          <w:lang w:val="en-GB"/>
        </w:rPr>
        <w:t>“</w:t>
      </w:r>
      <w:r w:rsidRPr="00522DCA">
        <w:rPr>
          <w:lang w:val="en-GB"/>
        </w:rPr>
        <w:t>Frames</w:t>
      </w:r>
      <w:r w:rsidR="00E6350C" w:rsidRPr="00522DCA">
        <w:rPr>
          <w:lang w:val="en-GB"/>
        </w:rPr>
        <w:t>“</w:t>
      </w:r>
      <w:r w:rsidRPr="00522DCA">
        <w:rPr>
          <w:lang w:val="en-GB"/>
        </w:rPr>
        <w:t xml:space="preserve">, if you would like the transcription's existing links to be realised as hyperlinks in a separate frame. Select </w:t>
      </w:r>
      <w:r w:rsidR="00B618F8" w:rsidRPr="00522DCA">
        <w:rPr>
          <w:lang w:val="en-GB"/>
        </w:rPr>
        <w:t>“</w:t>
      </w:r>
      <w:r w:rsidRPr="00522DCA">
        <w:rPr>
          <w:lang w:val="en-GB"/>
        </w:rPr>
        <w:t>No frames</w:t>
      </w:r>
      <w:proofErr w:type="gramStart"/>
      <w:r w:rsidR="00E6350C" w:rsidRPr="00522DCA">
        <w:rPr>
          <w:lang w:val="en-GB"/>
        </w:rPr>
        <w:t>“</w:t>
      </w:r>
      <w:r w:rsidRPr="00522DCA">
        <w:rPr>
          <w:lang w:val="en-GB"/>
        </w:rPr>
        <w:t xml:space="preserve"> if</w:t>
      </w:r>
      <w:proofErr w:type="gramEnd"/>
      <w:r w:rsidRPr="00522DCA">
        <w:rPr>
          <w:lang w:val="en-GB"/>
        </w:rPr>
        <w:t xml:space="preserve"> the transcription does not contain links, or if the hyperlinks should be opened in a new window. Then click </w:t>
      </w:r>
      <w:r w:rsidR="00B618F8" w:rsidRPr="00522DCA">
        <w:rPr>
          <w:lang w:val="en-GB"/>
        </w:rPr>
        <w:t>“S</w:t>
      </w:r>
      <w:r w:rsidRPr="00522DCA">
        <w:rPr>
          <w:lang w:val="en-GB"/>
        </w:rPr>
        <w:t>ave</w:t>
      </w:r>
      <w:proofErr w:type="gramStart"/>
      <w:r w:rsidR="00E6350C" w:rsidRPr="00522DCA">
        <w:rPr>
          <w:lang w:val="en-GB"/>
        </w:rPr>
        <w:t>“</w:t>
      </w:r>
      <w:r w:rsidRPr="00522DCA">
        <w:rPr>
          <w:lang w:val="en-GB"/>
        </w:rPr>
        <w:t xml:space="preserve"> to</w:t>
      </w:r>
      <w:proofErr w:type="gramEnd"/>
      <w:r w:rsidRPr="00522DCA">
        <w:rPr>
          <w:lang w:val="en-GB"/>
        </w:rPr>
        <w:t xml:space="preserve"> implement the output. Thereafter, the file can be opened in any browser. The </w:t>
      </w:r>
      <w:proofErr w:type="gramStart"/>
      <w:r w:rsidRPr="00522DCA">
        <w:rPr>
          <w:lang w:val="en-GB"/>
        </w:rPr>
        <w:t>meta</w:t>
      </w:r>
      <w:proofErr w:type="gramEnd"/>
      <w:r w:rsidRPr="00522DCA">
        <w:rPr>
          <w:lang w:val="en-GB"/>
        </w:rPr>
        <w:t xml:space="preserve"> information and speaker table output can be parametrised via </w:t>
      </w:r>
      <w:r w:rsidRPr="00522DCA">
        <w:rPr>
          <w:rStyle w:val="Menufunction"/>
          <w:lang w:val="en-GB"/>
        </w:rPr>
        <w:t>Edit &gt;</w:t>
      </w:r>
      <w:r w:rsidRPr="00522DCA">
        <w:rPr>
          <w:i/>
          <w:lang w:val="en-GB"/>
        </w:rPr>
        <w:t xml:space="preserve"> </w:t>
      </w:r>
      <w:r w:rsidRPr="00522DCA">
        <w:rPr>
          <w:rStyle w:val="Menufunction"/>
          <w:lang w:val="en-GB"/>
        </w:rPr>
        <w:t>Preferences &gt; Stylesheets</w:t>
      </w:r>
      <w:r w:rsidRPr="00522DCA">
        <w:rPr>
          <w:lang w:val="en-GB"/>
        </w:rPr>
        <w:t xml:space="preserve"> as </w:t>
      </w:r>
      <w:r w:rsidR="00B618F8" w:rsidRPr="00522DCA">
        <w:rPr>
          <w:lang w:val="en-GB"/>
        </w:rPr>
        <w:t>“</w:t>
      </w:r>
      <w:r w:rsidRPr="00522DCA">
        <w:rPr>
          <w:lang w:val="en-GB"/>
        </w:rPr>
        <w:t>Head to HTML</w:t>
      </w:r>
      <w:r w:rsidR="00E6350C" w:rsidRPr="00522DCA">
        <w:rPr>
          <w:lang w:val="en-GB"/>
        </w:rPr>
        <w:t>“</w:t>
      </w:r>
      <w:r w:rsidRPr="00522DCA">
        <w:rPr>
          <w:lang w:val="en-GB"/>
        </w:rPr>
        <w:t xml:space="preserve">. See Appendix C: </w:t>
      </w:r>
      <w:r w:rsidR="00B618F8" w:rsidRPr="00522DCA">
        <w:rPr>
          <w:lang w:val="en-GB"/>
        </w:rPr>
        <w:t>“</w:t>
      </w:r>
      <w:r w:rsidRPr="00522DCA">
        <w:rPr>
          <w:lang w:val="en-GB"/>
        </w:rPr>
        <w:t>EXMARaLDA and Stylesheets”.</w:t>
      </w:r>
    </w:p>
    <w:p w14:paraId="0586EE74" w14:textId="77777777" w:rsidR="000959A2" w:rsidRPr="00522DCA" w:rsidRDefault="00B16F25" w:rsidP="00DF3265">
      <w:pPr>
        <w:rPr>
          <w:lang w:val="en-GB"/>
        </w:rPr>
      </w:pPr>
      <w:r>
        <w:rPr>
          <w:lang w:val="en-GB"/>
        </w:rPr>
        <w:pict w14:anchorId="7DF19D68">
          <v:shape id="_x0000_i1068" type="#_x0000_t75" style="width:406.75pt;height:264.6pt" filled="t">
            <v:fill color2="black"/>
            <v:imagedata r:id="rId92" o:title=""/>
          </v:shape>
        </w:pict>
      </w:r>
    </w:p>
    <w:p w14:paraId="708F7852" w14:textId="04E579E8" w:rsidR="000959A2" w:rsidRPr="00522DCA" w:rsidRDefault="000F5DE3">
      <w:pPr>
        <w:pStyle w:val="Standard-BlockCharCharChar"/>
        <w:ind w:left="567" w:hanging="567"/>
        <w:rPr>
          <w:lang w:val="en-GB"/>
        </w:rPr>
      </w:pPr>
      <w:r w:rsidRPr="00522DCA">
        <w:rPr>
          <w:lang w:val="en-GB"/>
        </w:rPr>
        <w:t>2</w:t>
      </w:r>
      <w:r w:rsidR="000959A2" w:rsidRPr="00522DCA">
        <w:rPr>
          <w:lang w:val="en-GB"/>
        </w:rPr>
        <w:t xml:space="preserve">. </w:t>
      </w:r>
      <w:r w:rsidR="000959A2" w:rsidRPr="00522DCA">
        <w:rPr>
          <w:kern w:val="0"/>
          <w:szCs w:val="24"/>
          <w:shd w:val="clear" w:color="auto" w:fill="D9D9D9"/>
          <w:lang w:val="en-GB" w:eastAsia="de-DE" w:bidi="ar-SA"/>
        </w:rPr>
        <w:t>RTF musical score</w:t>
      </w:r>
      <w:r w:rsidR="000959A2" w:rsidRPr="00522DCA">
        <w:rPr>
          <w:lang w:val="en-GB"/>
        </w:rPr>
        <w:t>:</w:t>
      </w:r>
      <w:r w:rsidR="000959A2" w:rsidRPr="00522DCA">
        <w:rPr>
          <w:b/>
          <w:color w:val="0000FF"/>
          <w:lang w:val="en-GB"/>
        </w:rPr>
        <w:t xml:space="preserve"> </w:t>
      </w:r>
      <w:r w:rsidR="000959A2" w:rsidRPr="00522DCA">
        <w:rPr>
          <w:lang w:val="en-GB"/>
        </w:rPr>
        <w:t xml:space="preserve">Select the directory in which you would like to save the RTF output and enter a name (the suffix </w:t>
      </w:r>
      <w:r w:rsidRPr="00522DCA">
        <w:rPr>
          <w:lang w:val="en-GB"/>
        </w:rPr>
        <w:t>“</w:t>
      </w:r>
      <w:r w:rsidR="000959A2" w:rsidRPr="00522DCA">
        <w:rPr>
          <w:lang w:val="en-GB"/>
        </w:rPr>
        <w:t>.rtf</w:t>
      </w:r>
      <w:r w:rsidR="00A053B3" w:rsidRPr="00522DCA">
        <w:rPr>
          <w:lang w:val="en-GB"/>
        </w:rPr>
        <w:t>”</w:t>
      </w:r>
      <w:r w:rsidR="000959A2" w:rsidRPr="00522DCA">
        <w:rPr>
          <w:lang w:val="en-GB"/>
        </w:rPr>
        <w:t xml:space="preserve"> will be added automatically, if you do not define one). Then click </w:t>
      </w:r>
      <w:r w:rsidR="00A053B3" w:rsidRPr="00522DCA">
        <w:rPr>
          <w:lang w:val="en-GB"/>
        </w:rPr>
        <w:t>“</w:t>
      </w:r>
      <w:r w:rsidRPr="00522DCA">
        <w:rPr>
          <w:lang w:val="en-GB"/>
        </w:rPr>
        <w:t>S</w:t>
      </w:r>
      <w:r w:rsidR="000959A2" w:rsidRPr="00522DCA">
        <w:rPr>
          <w:lang w:val="en-GB"/>
        </w:rPr>
        <w:t>ave</w:t>
      </w:r>
      <w:r w:rsidR="00A053B3" w:rsidRPr="00522DCA">
        <w:rPr>
          <w:lang w:val="en-GB"/>
        </w:rPr>
        <w:t>”</w:t>
      </w:r>
      <w:r w:rsidR="000959A2" w:rsidRPr="00522DCA">
        <w:rPr>
          <w:lang w:val="en-GB"/>
        </w:rPr>
        <w:t xml:space="preserve"> to implement the output. Thereafter, the file can be opened and edited in any word processor that can read RTF files (especially MS Word).</w:t>
      </w:r>
    </w:p>
    <w:p w14:paraId="0747CCAE" w14:textId="185F3899" w:rsidR="000959A2" w:rsidRPr="00522DCA" w:rsidRDefault="000F5DE3">
      <w:pPr>
        <w:pStyle w:val="Standard-BlockCharCharChar"/>
        <w:ind w:left="567" w:hanging="567"/>
        <w:rPr>
          <w:spacing w:val="-4"/>
          <w:lang w:val="en-GB"/>
        </w:rPr>
      </w:pPr>
      <w:bookmarkStart w:id="75" w:name="_Ref108437810"/>
      <w:bookmarkStart w:id="76" w:name="_File_%3E_Visualize_%3E%20Reexport%20HTM"/>
      <w:r w:rsidRPr="00522DCA">
        <w:rPr>
          <w:lang w:val="en-GB"/>
        </w:rPr>
        <w:t>3</w:t>
      </w:r>
      <w:r w:rsidR="000959A2" w:rsidRPr="00522DCA">
        <w:rPr>
          <w:lang w:val="en-GB"/>
        </w:rPr>
        <w:t xml:space="preserve">. </w:t>
      </w:r>
      <w:r w:rsidR="000959A2" w:rsidRPr="00522DCA">
        <w:rPr>
          <w:kern w:val="0"/>
          <w:szCs w:val="24"/>
          <w:shd w:val="clear" w:color="auto" w:fill="D9D9D9"/>
          <w:lang w:val="en-GB" w:eastAsia="de-DE" w:bidi="ar-SA"/>
        </w:rPr>
        <w:t>SVG musical score</w:t>
      </w:r>
      <w:r w:rsidR="000959A2" w:rsidRPr="00522DCA">
        <w:rPr>
          <w:lang w:val="en-GB"/>
        </w:rPr>
        <w:t xml:space="preserve">: </w:t>
      </w:r>
      <w:r w:rsidR="000959A2" w:rsidRPr="00522DCA">
        <w:rPr>
          <w:spacing w:val="-4"/>
          <w:lang w:val="en-GB"/>
        </w:rPr>
        <w:t xml:space="preserve">SVG means </w:t>
      </w:r>
      <w:r w:rsidR="00A053B3" w:rsidRPr="00522DCA">
        <w:rPr>
          <w:spacing w:val="-4"/>
          <w:lang w:val="en-GB"/>
        </w:rPr>
        <w:t>“</w:t>
      </w:r>
      <w:r w:rsidR="000959A2" w:rsidRPr="00522DCA">
        <w:rPr>
          <w:spacing w:val="-4"/>
          <w:lang w:val="en-GB"/>
        </w:rPr>
        <w:t>Scalable Vector Graphics</w:t>
      </w:r>
      <w:r w:rsidR="00A053B3" w:rsidRPr="00522DCA">
        <w:rPr>
          <w:spacing w:val="-4"/>
          <w:lang w:val="en-GB"/>
        </w:rPr>
        <w:t>”</w:t>
      </w:r>
      <w:r w:rsidR="000959A2" w:rsidRPr="00522DCA">
        <w:rPr>
          <w:spacing w:val="-4"/>
          <w:lang w:val="en-GB"/>
        </w:rPr>
        <w:t xml:space="preserve"> and is an XML based format to </w:t>
      </w:r>
      <w:r w:rsidR="000959A2" w:rsidRPr="00522DCA">
        <w:rPr>
          <w:spacing w:val="-4"/>
          <w:lang w:val="en-GB"/>
        </w:rPr>
        <w:lastRenderedPageBreak/>
        <w:t>describe vector graphics. Vector graphics can be edited in graphic software (i.e. Corel Draw, Adobe Illustrator). Furthermore they can be used as high quality print templates, due to the fact that scaling does not damage sharpness or definition. Thus, they are probably the best solution to integrate musical scores into printed publications.</w:t>
      </w:r>
    </w:p>
    <w:p w14:paraId="247D040E" w14:textId="1A3412CB" w:rsidR="000959A2" w:rsidRPr="00522DCA" w:rsidRDefault="000959A2">
      <w:pPr>
        <w:pStyle w:val="Standard-BlockCharCharChar"/>
        <w:ind w:left="567" w:hanging="567"/>
        <w:rPr>
          <w:lang w:val="en-GB"/>
        </w:rPr>
      </w:pPr>
      <w:r w:rsidRPr="00522DCA">
        <w:rPr>
          <w:spacing w:val="-4"/>
          <w:lang w:val="en-GB"/>
        </w:rPr>
        <w:tab/>
      </w:r>
      <w:r w:rsidRPr="00522DCA">
        <w:rPr>
          <w:spacing w:val="-4"/>
          <w:lang w:val="en-GB"/>
        </w:rPr>
        <w:tab/>
      </w:r>
      <w:r w:rsidRPr="00522DCA">
        <w:rPr>
          <w:lang w:val="en-GB"/>
        </w:rPr>
        <w:t>If the Partitur-</w:t>
      </w:r>
      <w:r w:rsidR="00C11634" w:rsidRPr="00522DCA">
        <w:rPr>
          <w:lang w:val="en-GB"/>
        </w:rPr>
        <w:t>Editor</w:t>
      </w:r>
      <w:r w:rsidRPr="00522DCA">
        <w:rPr>
          <w:lang w:val="en-GB"/>
        </w:rPr>
        <w:t xml:space="preserve"> creates SVG files from a transcription, it writes an SVG file for every musical score area that has been created due to a line break. These are saved in a shared directory and compiled in a superordinate HTML file that refers to the SVG files in such a way that they can be viewed with a browser that is capable of displaying SVG files.</w:t>
      </w:r>
    </w:p>
    <w:p w14:paraId="1192F2B8" w14:textId="77777777" w:rsidR="000959A2" w:rsidRPr="00522DCA" w:rsidRDefault="000959A2">
      <w:pPr>
        <w:pStyle w:val="Standard-BlockCharCharChar"/>
        <w:ind w:left="567" w:hanging="567"/>
        <w:rPr>
          <w:lang w:val="en-GB"/>
        </w:rPr>
      </w:pPr>
      <w:r w:rsidRPr="00522DCA">
        <w:rPr>
          <w:lang w:val="en-GB"/>
        </w:rPr>
        <w:tab/>
      </w:r>
      <w:r w:rsidRPr="00522DCA">
        <w:rPr>
          <w:lang w:val="en-GB"/>
        </w:rPr>
        <w:tab/>
        <w:t>When choosing this output option, the following panel is shown on the side of the file dialogue:</w:t>
      </w:r>
    </w:p>
    <w:p w14:paraId="4A118C7F" w14:textId="77777777" w:rsidR="000959A2" w:rsidRPr="00522DCA" w:rsidRDefault="00B16F25">
      <w:pPr>
        <w:pStyle w:val="Standard-BlockCharCharChar"/>
        <w:spacing w:line="100" w:lineRule="atLeast"/>
        <w:ind w:left="567" w:hanging="567"/>
        <w:jc w:val="center"/>
        <w:rPr>
          <w:lang w:val="en-GB"/>
        </w:rPr>
      </w:pPr>
      <w:r>
        <w:rPr>
          <w:lang w:val="en-GB"/>
        </w:rPr>
        <w:pict w14:anchorId="3930922C">
          <v:shape id="_x0000_i1069" type="#_x0000_t75" style="width:156.15pt;height:66.4pt" filled="t">
            <v:fill color2="black"/>
            <v:imagedata r:id="rId93" o:title=""/>
          </v:shape>
        </w:pict>
      </w:r>
    </w:p>
    <w:p w14:paraId="406FBB94" w14:textId="77777777" w:rsidR="000959A2" w:rsidRPr="00522DCA" w:rsidRDefault="000959A2" w:rsidP="00DF3265">
      <w:pPr>
        <w:pStyle w:val="Standard-BlockCharCharChar"/>
        <w:rPr>
          <w:lang w:val="en-GB"/>
        </w:rPr>
      </w:pPr>
      <w:r w:rsidRPr="00522DCA">
        <w:rPr>
          <w:lang w:val="en-GB"/>
        </w:rPr>
        <w:tab/>
        <w:t xml:space="preserve">In it, the </w:t>
      </w:r>
      <w:r w:rsidRPr="00B16F25">
        <w:rPr>
          <w:lang w:val="en-US"/>
        </w:rPr>
        <w:t>parameters</w:t>
      </w:r>
      <w:r w:rsidRPr="00522DCA">
        <w:rPr>
          <w:lang w:val="en-GB"/>
        </w:rPr>
        <w:t xml:space="preserve"> for the output can be set:</w:t>
      </w:r>
    </w:p>
    <w:p w14:paraId="197C04B2" w14:textId="77777777" w:rsidR="000959A2" w:rsidRPr="00522DCA" w:rsidRDefault="000959A2" w:rsidP="004E5ABA">
      <w:pPr>
        <w:pStyle w:val="Aufzhlungszeichen1"/>
        <w:numPr>
          <w:ilvl w:val="0"/>
          <w:numId w:val="8"/>
        </w:numPr>
        <w:tabs>
          <w:tab w:val="clear" w:pos="360"/>
          <w:tab w:val="left" w:pos="482"/>
          <w:tab w:val="num" w:pos="964"/>
        </w:tabs>
        <w:suppressAutoHyphens w:val="0"/>
        <w:spacing w:after="0"/>
        <w:ind w:left="964" w:hanging="482"/>
        <w:rPr>
          <w:lang w:val="en-GB"/>
        </w:rPr>
      </w:pPr>
      <w:r w:rsidRPr="00522DCA">
        <w:rPr>
          <w:kern w:val="0"/>
          <w:szCs w:val="24"/>
          <w:shd w:val="clear" w:color="auto" w:fill="D9D9D9"/>
          <w:lang w:val="en-GB" w:eastAsia="de-DE" w:bidi="ar-SA"/>
        </w:rPr>
        <w:t>Subdirectory for SVG files</w:t>
      </w:r>
      <w:r w:rsidRPr="00522DCA">
        <w:rPr>
          <w:lang w:val="en-GB"/>
        </w:rPr>
        <w:t>: sets the name for the directory in which the SVG files are supposed to be saved. This directory will be created in the same folder as the superordinate HTML file, if it is not available yet.</w:t>
      </w:r>
    </w:p>
    <w:p w14:paraId="45CCD1AB" w14:textId="2407352A" w:rsidR="000959A2" w:rsidRPr="00522DCA" w:rsidRDefault="000959A2" w:rsidP="004E5ABA">
      <w:pPr>
        <w:pStyle w:val="Aufzhlungszeichen1"/>
        <w:numPr>
          <w:ilvl w:val="0"/>
          <w:numId w:val="8"/>
        </w:numPr>
        <w:tabs>
          <w:tab w:val="clear" w:pos="360"/>
          <w:tab w:val="left" w:pos="482"/>
          <w:tab w:val="num" w:pos="964"/>
        </w:tabs>
        <w:suppressAutoHyphens w:val="0"/>
        <w:spacing w:after="0"/>
        <w:ind w:left="964" w:hanging="482"/>
        <w:rPr>
          <w:lang w:val="en-GB"/>
        </w:rPr>
      </w:pPr>
      <w:r w:rsidRPr="00522DCA">
        <w:rPr>
          <w:kern w:val="0"/>
          <w:szCs w:val="24"/>
          <w:shd w:val="clear" w:color="auto" w:fill="D9D9D9"/>
          <w:lang w:val="en-GB" w:eastAsia="de-DE" w:bidi="ar-SA"/>
        </w:rPr>
        <w:t>Base filename for SVG files</w:t>
      </w:r>
      <w:r w:rsidRPr="00522DCA">
        <w:rPr>
          <w:lang w:val="en-GB"/>
        </w:rPr>
        <w:t xml:space="preserve">: sets the base file name for the SVG files. The full name of an SVG file then consist of this base file name, followed by the number of the musical score area, followed by the suffix </w:t>
      </w:r>
      <w:r w:rsidR="00A053B3" w:rsidRPr="00522DCA">
        <w:rPr>
          <w:lang w:val="en-GB"/>
        </w:rPr>
        <w:t>“.</w:t>
      </w:r>
      <w:proofErr w:type="spellStart"/>
      <w:r w:rsidRPr="00522DCA">
        <w:rPr>
          <w:lang w:val="en-GB"/>
        </w:rPr>
        <w:t>svg</w:t>
      </w:r>
      <w:proofErr w:type="spellEnd"/>
      <w:r w:rsidR="00A053B3" w:rsidRPr="00522DCA">
        <w:rPr>
          <w:lang w:val="en-GB"/>
        </w:rPr>
        <w:t>”</w:t>
      </w:r>
      <w:r w:rsidRPr="00522DCA">
        <w:rPr>
          <w:lang w:val="en-GB"/>
        </w:rPr>
        <w:t>.</w:t>
      </w:r>
    </w:p>
    <w:p w14:paraId="200E0AC0" w14:textId="77777777" w:rsidR="000959A2" w:rsidRPr="00522DCA" w:rsidRDefault="000959A2">
      <w:pPr>
        <w:pStyle w:val="Standard-BlockCharCharChar"/>
        <w:rPr>
          <w:lang w:val="en-GB"/>
        </w:rPr>
      </w:pPr>
      <w:r w:rsidRPr="00522DCA">
        <w:rPr>
          <w:lang w:val="en-GB"/>
        </w:rPr>
        <w:tab/>
        <w:t>The above mentioned settings create files and directories such as:</w:t>
      </w:r>
    </w:p>
    <w:tbl>
      <w:tblPr>
        <w:tblW w:w="9287" w:type="dxa"/>
        <w:tblLayout w:type="fixed"/>
        <w:tblLook w:val="0000" w:firstRow="0" w:lastRow="0" w:firstColumn="0" w:lastColumn="0" w:noHBand="0" w:noVBand="0"/>
      </w:tblPr>
      <w:tblGrid>
        <w:gridCol w:w="5829"/>
        <w:gridCol w:w="3458"/>
      </w:tblGrid>
      <w:tr w:rsidR="000959A2" w:rsidRPr="00522DCA" w14:paraId="722F65E5" w14:textId="77777777" w:rsidTr="000F5DE3">
        <w:tc>
          <w:tcPr>
            <w:tcW w:w="5829" w:type="dxa"/>
            <w:shd w:val="clear" w:color="auto" w:fill="auto"/>
          </w:tcPr>
          <w:p w14:paraId="21AC38EA" w14:textId="77777777" w:rsidR="000959A2" w:rsidRPr="00522DCA" w:rsidRDefault="00B16F25" w:rsidP="00DF3265">
            <w:pPr>
              <w:rPr>
                <w:lang w:val="en-GB"/>
              </w:rPr>
            </w:pPr>
            <w:r>
              <w:rPr>
                <w:lang w:val="en-GB"/>
              </w:rPr>
              <w:pict w14:anchorId="17647156">
                <v:shape id="_x0000_i1070" type="#_x0000_t75" style="width:280.5pt;height:42.1pt" filled="t">
                  <v:fill color2="black"/>
                  <v:imagedata r:id="rId94" o:title=""/>
                </v:shape>
              </w:pict>
            </w:r>
          </w:p>
        </w:tc>
        <w:tc>
          <w:tcPr>
            <w:tcW w:w="3458" w:type="dxa"/>
            <w:shd w:val="clear" w:color="auto" w:fill="auto"/>
          </w:tcPr>
          <w:p w14:paraId="67102A6B" w14:textId="77777777" w:rsidR="000959A2" w:rsidRPr="00522DCA" w:rsidRDefault="000959A2">
            <w:pPr>
              <w:pStyle w:val="BildChar"/>
              <w:snapToGrid w:val="0"/>
              <w:rPr>
                <w:rFonts w:ascii="Times New Roman" w:hAnsi="Times New Roman"/>
                <w:lang w:val="en-GB"/>
              </w:rPr>
            </w:pPr>
          </w:p>
          <w:p w14:paraId="72383AA9" w14:textId="77777777" w:rsidR="000959A2" w:rsidRPr="00522DCA" w:rsidRDefault="00B16F25">
            <w:pPr>
              <w:pStyle w:val="BildChar"/>
              <w:rPr>
                <w:rFonts w:ascii="Times New Roman" w:hAnsi="Times New Roman"/>
                <w:lang w:val="en-GB"/>
              </w:rPr>
            </w:pPr>
            <w:r>
              <w:rPr>
                <w:rFonts w:ascii="Times New Roman" w:hAnsi="Times New Roman"/>
                <w:lang w:val="en-GB"/>
              </w:rPr>
              <w:pict w14:anchorId="035CB16F">
                <v:shape id="_x0000_i1071" type="#_x0000_t75" style="width:163.65pt;height:108.45pt" filled="t">
                  <v:fill color2="black"/>
                  <v:imagedata r:id="rId95" o:title=""/>
                </v:shape>
              </w:pict>
            </w:r>
          </w:p>
        </w:tc>
      </w:tr>
    </w:tbl>
    <w:p w14:paraId="7E50CE82" w14:textId="492C2D0E" w:rsidR="000959A2" w:rsidRPr="00522DCA" w:rsidRDefault="000959A2">
      <w:pPr>
        <w:pStyle w:val="Standard-BlockCharCharChar"/>
        <w:ind w:left="709"/>
        <w:rPr>
          <w:lang w:val="en-GB"/>
        </w:rPr>
      </w:pPr>
      <w:r w:rsidRPr="00522DCA">
        <w:rPr>
          <w:lang w:val="en-GB"/>
        </w:rPr>
        <w:t xml:space="preserve">The file </w:t>
      </w:r>
      <w:r w:rsidR="00A053B3" w:rsidRPr="00522DCA">
        <w:rPr>
          <w:lang w:val="en-GB"/>
        </w:rPr>
        <w:t>“</w:t>
      </w:r>
      <w:r w:rsidRPr="00522DCA">
        <w:rPr>
          <w:lang w:val="en-GB"/>
        </w:rPr>
        <w:t>SVG-output.html</w:t>
      </w:r>
      <w:r w:rsidR="00A053B3" w:rsidRPr="00522DCA">
        <w:rPr>
          <w:lang w:val="en-GB"/>
        </w:rPr>
        <w:t>”</w:t>
      </w:r>
      <w:r w:rsidRPr="00522DCA">
        <w:rPr>
          <w:lang w:val="en-GB"/>
        </w:rPr>
        <w:t xml:space="preserve">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4E9CE754" w14:textId="4EFD440E" w:rsidR="000959A2" w:rsidRPr="00522DCA" w:rsidRDefault="000959A2" w:rsidP="000959A2">
      <w:pPr>
        <w:pStyle w:val="Standard-BlockCharCharChar"/>
        <w:numPr>
          <w:ilvl w:val="0"/>
          <w:numId w:val="11"/>
        </w:numPr>
        <w:ind w:left="567" w:hanging="567"/>
        <w:rPr>
          <w:lang w:val="en-GB"/>
        </w:rPr>
      </w:pPr>
      <w:r w:rsidRPr="00522DCA">
        <w:rPr>
          <w:kern w:val="0"/>
          <w:szCs w:val="24"/>
          <w:shd w:val="clear" w:color="auto" w:fill="D9D9D9"/>
          <w:lang w:val="en-GB" w:eastAsia="de-DE" w:bidi="ar-SA"/>
        </w:rPr>
        <w:t>XML musical score</w:t>
      </w:r>
      <w:r w:rsidRPr="00522DCA">
        <w:rPr>
          <w:lang w:val="en-GB"/>
        </w:rPr>
        <w:t>: This option creates an XML coded version of the musical score representation (</w:t>
      </w:r>
      <w:r w:rsidR="00A053B3" w:rsidRPr="00522DCA">
        <w:rPr>
          <w:lang w:val="en-GB"/>
        </w:rPr>
        <w:t>“I</w:t>
      </w:r>
      <w:r w:rsidRPr="00522DCA">
        <w:rPr>
          <w:lang w:val="en-GB"/>
        </w:rPr>
        <w:t>nterlinear Text</w:t>
      </w:r>
      <w:r w:rsidR="00A053B3" w:rsidRPr="00522DCA">
        <w:rPr>
          <w:lang w:val="en-GB"/>
        </w:rPr>
        <w:t>”</w:t>
      </w:r>
      <w:r w:rsidRPr="00522DCA">
        <w:rPr>
          <w:lang w:val="en-GB"/>
        </w:rPr>
        <w:t xml:space="preserve">) of the current transcription. The settings chosen under </w:t>
      </w:r>
      <w:r w:rsidRPr="00522DCA">
        <w:rPr>
          <w:rStyle w:val="Menufunction"/>
          <w:lang w:val="en-GB"/>
        </w:rPr>
        <w:t>File &gt; Partitur parameters…</w:t>
      </w:r>
      <w:r w:rsidRPr="00522DCA">
        <w:rPr>
          <w:lang w:val="en-GB"/>
        </w:rPr>
        <w:t xml:space="preserve"> and those of the current format table (see also </w:t>
      </w:r>
      <w:r w:rsidRPr="00522DCA">
        <w:rPr>
          <w:rStyle w:val="Menufunction"/>
          <w:lang w:val="en-GB"/>
        </w:rPr>
        <w:t>Format &gt; Edit format table…</w:t>
      </w:r>
      <w:r w:rsidRPr="00522DCA">
        <w:rPr>
          <w:lang w:val="en-GB"/>
        </w:rPr>
        <w:t xml:space="preserve">) will be used. The XML coding is compliant with the </w:t>
      </w:r>
      <w:r w:rsidRPr="00522DCA">
        <w:rPr>
          <w:lang w:val="en-GB"/>
        </w:rPr>
        <w:lastRenderedPageBreak/>
        <w:t>DTD (</w:t>
      </w:r>
      <w:r w:rsidR="00A053B3" w:rsidRPr="00522DCA">
        <w:rPr>
          <w:lang w:val="en-GB"/>
        </w:rPr>
        <w:t>“</w:t>
      </w:r>
      <w:r w:rsidRPr="00522DCA">
        <w:rPr>
          <w:lang w:val="en-GB"/>
        </w:rPr>
        <w:t>interlinear-text.dtd</w:t>
      </w:r>
      <w:r w:rsidR="00A053B3" w:rsidRPr="00522DCA">
        <w:rPr>
          <w:lang w:val="en-GB"/>
        </w:rPr>
        <w:t>”</w:t>
      </w:r>
      <w:r w:rsidRPr="00522DCA">
        <w:rPr>
          <w:lang w:val="en-GB"/>
        </w:rPr>
        <w:t xml:space="preserve">). The current version is available in the download area of the EXMARaLDA Homepage. We assume that this function is not of interest to most users. It is intended for users that plan on developing their own visualisation (containing XSL stylesheets and the like). </w:t>
      </w:r>
    </w:p>
    <w:p w14:paraId="216712BC" w14:textId="77777777" w:rsidR="000959A2" w:rsidRPr="00522DCA" w:rsidRDefault="000959A2">
      <w:pPr>
        <w:pStyle w:val="Standard-BlockCharCharChar"/>
        <w:keepNext/>
        <w:ind w:left="567" w:hanging="567"/>
        <w:rPr>
          <w:lang w:val="en-GB"/>
        </w:rPr>
      </w:pPr>
      <w:r w:rsidRPr="00522DCA">
        <w:rPr>
          <w:lang w:val="en-GB"/>
        </w:rPr>
        <w:t xml:space="preserve">5. </w:t>
      </w:r>
      <w:r w:rsidRPr="00522DCA">
        <w:rPr>
          <w:kern w:val="0"/>
          <w:szCs w:val="24"/>
          <w:shd w:val="clear" w:color="auto" w:fill="D9D9D9"/>
          <w:lang w:val="en-GB" w:eastAsia="de-DE" w:bidi="ar-SA"/>
        </w:rPr>
        <w:t>HTML Segment Chain List</w:t>
      </w:r>
      <w:r w:rsidRPr="00522DCA">
        <w:rPr>
          <w:lang w:val="en-GB"/>
        </w:rPr>
        <w:t xml:space="preserve">: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 </w:t>
      </w:r>
    </w:p>
    <w:p w14:paraId="7F8AAB81" w14:textId="5BF0BB58" w:rsidR="000959A2" w:rsidRPr="00522DCA" w:rsidRDefault="00B16F25" w:rsidP="00532D05">
      <w:pPr>
        <w:pStyle w:val="Standard-BlockCharCharChar"/>
        <w:ind w:left="567" w:hanging="567"/>
        <w:rPr>
          <w:lang w:val="en-GB"/>
        </w:rPr>
      </w:pPr>
      <w:r>
        <w:rPr>
          <w:lang w:val="en-GB"/>
        </w:rPr>
        <w:pict w14:anchorId="527D0961">
          <v:shape id="_x0000_s1519" type="#_x0000_t75" style="position:absolute;left:0;text-align:left;margin-left:22.95pt;margin-top:0;width:407.25pt;height:252pt;z-index:-251652096" wrapcoords="-40 0 -40 21536 21600 21536 21600 0 -40 0" filled="t">
            <v:fill color2="black"/>
            <v:imagedata r:id="rId96" o:title=""/>
            <w10:wrap type="tight"/>
          </v:shape>
        </w:pict>
      </w:r>
      <w:bookmarkStart w:id="77" w:name="_Ref108437828"/>
      <w:bookmarkStart w:id="78" w:name="_File_%3E_Visualize_%3E%20Free%20stylesh"/>
      <w:bookmarkEnd w:id="75"/>
      <w:r w:rsidR="000959A2" w:rsidRPr="00522DCA">
        <w:rPr>
          <w:lang w:val="en-GB"/>
        </w:rPr>
        <w:t xml:space="preserve">6. </w:t>
      </w:r>
      <w:r w:rsidR="000959A2" w:rsidRPr="00522DCA">
        <w:rPr>
          <w:szCs w:val="24"/>
          <w:shd w:val="clear" w:color="auto" w:fill="D9D9D9"/>
          <w:lang w:val="en-GB" w:eastAsia="de-DE"/>
        </w:rPr>
        <w:t>Free Stylesheet Transformation</w:t>
      </w:r>
      <w:r w:rsidR="000959A2" w:rsidRPr="00522DCA">
        <w:rPr>
          <w:lang w:val="en-GB"/>
        </w:rPr>
        <w:t xml:space="preserve">: </w:t>
      </w:r>
      <w:bookmarkEnd w:id="77"/>
      <w:r w:rsidR="000959A2" w:rsidRPr="00522DCA">
        <w:rPr>
          <w:lang w:val="en-GB"/>
        </w:rPr>
        <w:t>Uses a stylesheet on a transcription (see also Appendix D).  Uses the s</w:t>
      </w:r>
      <w:r w:rsidR="000F5DE3" w:rsidRPr="00522DCA">
        <w:rPr>
          <w:lang w:val="en-GB"/>
        </w:rPr>
        <w:t xml:space="preserve">tylesheet that is selected via </w:t>
      </w:r>
      <w:r w:rsidR="000959A2" w:rsidRPr="00522DCA">
        <w:rPr>
          <w:rStyle w:val="Menufunction"/>
          <w:lang w:val="en-GB"/>
        </w:rPr>
        <w:t>Edit &gt; Preferences</w:t>
      </w:r>
      <w:r w:rsidR="000959A2" w:rsidRPr="00522DCA">
        <w:rPr>
          <w:lang w:val="en-GB"/>
        </w:rPr>
        <w:t xml:space="preserve"> in the tab </w:t>
      </w:r>
      <w:r w:rsidR="00A053B3" w:rsidRPr="00522DCA">
        <w:rPr>
          <w:lang w:val="en-GB"/>
        </w:rPr>
        <w:t>“</w:t>
      </w:r>
      <w:r w:rsidR="000959A2" w:rsidRPr="00522DCA">
        <w:rPr>
          <w:lang w:val="en-GB"/>
        </w:rPr>
        <w:t>Stylesheets</w:t>
      </w:r>
      <w:r w:rsidR="00A053B3" w:rsidRPr="00522DCA">
        <w:rPr>
          <w:lang w:val="en-GB"/>
        </w:rPr>
        <w:t>”</w:t>
      </w:r>
      <w:r w:rsidR="000959A2" w:rsidRPr="00522DCA">
        <w:rPr>
          <w:lang w:val="en-GB"/>
        </w:rPr>
        <w:t xml:space="preserve"> under </w:t>
      </w:r>
      <w:r w:rsidR="00A053B3" w:rsidRPr="00522DCA">
        <w:rPr>
          <w:lang w:val="en-GB"/>
        </w:rPr>
        <w:t>“</w:t>
      </w:r>
      <w:r w:rsidR="007C3D5E" w:rsidRPr="00522DCA">
        <w:rPr>
          <w:lang w:val="en-GB"/>
        </w:rPr>
        <w:t xml:space="preserve">Free </w:t>
      </w:r>
      <w:r w:rsidR="000959A2" w:rsidRPr="00522DCA">
        <w:rPr>
          <w:lang w:val="en-GB"/>
        </w:rPr>
        <w:t>stylesheet visualisation</w:t>
      </w:r>
      <w:r w:rsidR="00A053B3" w:rsidRPr="00522DCA">
        <w:rPr>
          <w:lang w:val="en-GB"/>
        </w:rPr>
        <w:t>”</w:t>
      </w:r>
      <w:r w:rsidR="000959A2" w:rsidRPr="00522DCA">
        <w:rPr>
          <w:lang w:val="en-GB"/>
        </w:rPr>
        <w:t xml:space="preserve">. </w:t>
      </w:r>
    </w:p>
    <w:p w14:paraId="5D79EBAD" w14:textId="77777777" w:rsidR="000959A2" w:rsidRPr="00522DCA" w:rsidRDefault="000959A2" w:rsidP="000F5DE3">
      <w:pPr>
        <w:pStyle w:val="Standard-BlockCharCharChar"/>
        <w:ind w:left="567" w:hanging="567"/>
        <w:rPr>
          <w:lang w:val="en-GB"/>
        </w:rPr>
      </w:pPr>
      <w:r w:rsidRPr="00522DCA">
        <w:rPr>
          <w:lang w:val="en-GB"/>
        </w:rPr>
        <w:t xml:space="preserve">7. </w:t>
      </w:r>
      <w:r w:rsidRPr="00522DCA">
        <w:rPr>
          <w:kern w:val="0"/>
          <w:szCs w:val="24"/>
          <w:shd w:val="clear" w:color="auto" w:fill="D9D9D9"/>
          <w:lang w:val="en-GB" w:eastAsia="de-DE" w:bidi="ar-SA"/>
        </w:rPr>
        <w:t>HTML Partitur + Flash Player</w:t>
      </w:r>
      <w:r w:rsidRPr="00522DCA">
        <w:rPr>
          <w:lang w:val="en-GB"/>
        </w:rPr>
        <w:t xml:space="preserve">: This option creates an HTML musical score (as in option 1). In addition, it integrates a Flash Player that allows sections of the recording to be played by clicking on them. </w:t>
      </w:r>
    </w:p>
    <w:p w14:paraId="1AF7FE33" w14:textId="77777777" w:rsidR="00532D05" w:rsidRDefault="00B16F25" w:rsidP="00532D05">
      <w:pPr>
        <w:rPr>
          <w:lang w:val="en-GB"/>
        </w:rPr>
      </w:pPr>
      <w:r>
        <w:rPr>
          <w:lang w:val="en-GB"/>
        </w:rPr>
        <w:lastRenderedPageBreak/>
        <w:pict w14:anchorId="72942BD9">
          <v:shape id="_x0000_s1520" type="#_x0000_t75" style="position:absolute;left:0;text-align:left;margin-left:17.6pt;margin-top:0;width:417.75pt;height:258.75pt;z-index:-251650048" wrapcoords="-39 0 -39 21537 21600 21537 21600 0 -39 0" filled="t">
            <v:fill color2="black"/>
            <v:imagedata r:id="rId97" o:title=""/>
            <w10:wrap type="tight"/>
          </v:shape>
        </w:pict>
      </w:r>
      <w:r w:rsidR="00532D05">
        <w:rPr>
          <w:lang w:val="en-GB"/>
        </w:rPr>
        <w:t xml:space="preserve">  </w:t>
      </w:r>
    </w:p>
    <w:p w14:paraId="7D21B004" w14:textId="36DFB5C2" w:rsidR="000959A2" w:rsidRPr="00522DCA" w:rsidRDefault="000959A2" w:rsidP="00532D05">
      <w:pPr>
        <w:ind w:firstLine="567"/>
        <w:jc w:val="both"/>
        <w:rPr>
          <w:lang w:val="en-GB"/>
        </w:rPr>
      </w:pPr>
      <w:r w:rsidRPr="00522DCA">
        <w:rPr>
          <w:lang w:val="en-GB"/>
        </w:rPr>
        <w:t xml:space="preserve">Requirements for the use of this option are: </w:t>
      </w:r>
    </w:p>
    <w:p w14:paraId="6271E0E0" w14:textId="77777777" w:rsidR="000959A2" w:rsidRPr="00522DCA" w:rsidRDefault="000959A2" w:rsidP="000F5DE3">
      <w:pPr>
        <w:pStyle w:val="Standard-BlockCharCharChar"/>
        <w:ind w:left="567" w:hanging="567"/>
        <w:jc w:val="left"/>
        <w:rPr>
          <w:lang w:val="en-GB"/>
        </w:rPr>
      </w:pPr>
      <w:r w:rsidRPr="00522DCA">
        <w:rPr>
          <w:lang w:val="en-GB"/>
        </w:rPr>
        <w:tab/>
      </w:r>
      <w:r w:rsidRPr="00522DCA">
        <w:rPr>
          <w:lang w:val="en-GB"/>
        </w:rPr>
        <w:tab/>
        <w:t xml:space="preserve">1) </w:t>
      </w:r>
      <w:proofErr w:type="gramStart"/>
      <w:r w:rsidRPr="00522DCA">
        <w:rPr>
          <w:lang w:val="en-GB"/>
        </w:rPr>
        <w:t>that</w:t>
      </w:r>
      <w:proofErr w:type="gramEnd"/>
      <w:r w:rsidRPr="00522DCA">
        <w:rPr>
          <w:lang w:val="en-GB"/>
        </w:rPr>
        <w:t xml:space="preserve"> the transcription is linked to an MP3 file (via </w:t>
      </w:r>
      <w:r w:rsidRPr="00522DCA">
        <w:rPr>
          <w:rStyle w:val="Menufunction"/>
          <w:lang w:val="en-GB"/>
        </w:rPr>
        <w:t>Transcription &gt; Recordings...</w:t>
      </w:r>
      <w:r w:rsidRPr="00522DCA">
        <w:rPr>
          <w:lang w:val="en-GB"/>
        </w:rPr>
        <w:t>). Other audio or video recordings will not be played by the Flash Player. If there is no link to an MP3 file, an error message will appear and the HTML musical score will not be created.</w:t>
      </w:r>
    </w:p>
    <w:p w14:paraId="61AD3453" w14:textId="7D932711" w:rsidR="000959A2" w:rsidRPr="00522DCA" w:rsidRDefault="000959A2" w:rsidP="000F5DE3">
      <w:pPr>
        <w:pStyle w:val="Standard-BlockCharCharChar"/>
        <w:ind w:left="567" w:hanging="567"/>
        <w:jc w:val="left"/>
        <w:rPr>
          <w:lang w:val="en-GB"/>
        </w:rPr>
      </w:pPr>
      <w:r w:rsidRPr="00522DCA">
        <w:rPr>
          <w:lang w:val="en-GB"/>
        </w:rPr>
        <w:tab/>
      </w:r>
      <w:r w:rsidR="000F5DE3" w:rsidRPr="00522DCA">
        <w:rPr>
          <w:lang w:val="en-GB"/>
        </w:rPr>
        <w:t xml:space="preserve"> </w:t>
      </w:r>
      <w:r w:rsidRPr="00522DCA">
        <w:rPr>
          <w:lang w:val="en-GB"/>
        </w:rPr>
        <w:t xml:space="preserve">2) </w:t>
      </w:r>
      <w:proofErr w:type="gramStart"/>
      <w:r w:rsidRPr="00522DCA">
        <w:rPr>
          <w:lang w:val="en-GB"/>
        </w:rPr>
        <w:t>that</w:t>
      </w:r>
      <w:proofErr w:type="gramEnd"/>
      <w:r w:rsidRPr="00522DCA">
        <w:rPr>
          <w:lang w:val="en-GB"/>
        </w:rPr>
        <w:t xml:space="preserve"> the transcription is at least partially aligned. Hence, </w:t>
      </w:r>
      <w:proofErr w:type="spellStart"/>
      <w:r w:rsidRPr="00522DCA">
        <w:rPr>
          <w:lang w:val="en-GB"/>
        </w:rPr>
        <w:t>some time</w:t>
      </w:r>
      <w:proofErr w:type="spellEnd"/>
      <w:r w:rsidRPr="00522DCA">
        <w:rPr>
          <w:lang w:val="en-GB"/>
        </w:rPr>
        <w:t xml:space="preserve"> points on the time axis need to be equipped with absolute time values that refer to the recording. </w:t>
      </w:r>
    </w:p>
    <w:p w14:paraId="13B67720" w14:textId="77777777" w:rsidR="000959A2" w:rsidRPr="00522DCA" w:rsidRDefault="000959A2">
      <w:pPr>
        <w:pStyle w:val="Standard-BlockCharCharChar"/>
        <w:ind w:left="567" w:hanging="567"/>
        <w:rPr>
          <w:lang w:val="en-GB"/>
        </w:rPr>
      </w:pPr>
      <w:r w:rsidRPr="00522DCA">
        <w:rPr>
          <w:lang w:val="en-GB"/>
        </w:rPr>
        <w:tab/>
      </w:r>
      <w:r w:rsidRPr="00522DCA">
        <w:rPr>
          <w:lang w:val="en-GB"/>
        </w:rPr>
        <w:tab/>
        <w:t xml:space="preserve">Take note that this option creates three additional files in the same directory, in addition to the HTML file that contains the musical score: </w:t>
      </w:r>
    </w:p>
    <w:p w14:paraId="03BA59BB" w14:textId="77777777" w:rsidR="000959A2" w:rsidRPr="00522DCA" w:rsidRDefault="00B16F25" w:rsidP="00532D05">
      <w:pPr>
        <w:rPr>
          <w:lang w:val="en-GB"/>
        </w:rPr>
      </w:pPr>
      <w:r>
        <w:rPr>
          <w:lang w:val="en-GB"/>
        </w:rPr>
        <w:pict w14:anchorId="3319834D">
          <v:shape id="_x0000_i1072" type="#_x0000_t75" style="width:74.8pt;height:59.85pt" filled="t">
            <v:fill color2="black"/>
            <v:imagedata r:id="rId98" o:title=""/>
          </v:shape>
        </w:pict>
      </w:r>
    </w:p>
    <w:p w14:paraId="1F111647" w14:textId="72C1E452" w:rsidR="000959A2" w:rsidRPr="00522DCA" w:rsidRDefault="000959A2">
      <w:pPr>
        <w:pStyle w:val="Standard-BlockCharCharChar"/>
        <w:ind w:left="567" w:hanging="567"/>
        <w:rPr>
          <w:lang w:val="en-GB"/>
        </w:rPr>
      </w:pPr>
      <w:r w:rsidRPr="00522DCA">
        <w:rPr>
          <w:lang w:val="en-GB"/>
        </w:rPr>
        <w:tab/>
      </w:r>
      <w:r w:rsidRPr="00522DCA">
        <w:rPr>
          <w:lang w:val="en-GB"/>
        </w:rPr>
        <w:tab/>
        <w:t xml:space="preserve">The files </w:t>
      </w:r>
      <w:r w:rsidR="00A053B3" w:rsidRPr="00522DCA">
        <w:rPr>
          <w:lang w:val="en-GB"/>
        </w:rPr>
        <w:t>“</w:t>
      </w:r>
      <w:r w:rsidRPr="00522DCA">
        <w:rPr>
          <w:lang w:val="en-GB"/>
        </w:rPr>
        <w:t>player.swf</w:t>
      </w:r>
      <w:r w:rsidR="00A053B3" w:rsidRPr="00522DCA">
        <w:rPr>
          <w:lang w:val="en-GB"/>
        </w:rPr>
        <w:t>”</w:t>
      </w:r>
      <w:r w:rsidRPr="00522DCA">
        <w:rPr>
          <w:lang w:val="en-GB"/>
        </w:rPr>
        <w:t xml:space="preserve"> and </w:t>
      </w:r>
      <w:r w:rsidR="00A053B3" w:rsidRPr="00522DCA">
        <w:rPr>
          <w:lang w:val="en-GB"/>
        </w:rPr>
        <w:t>“</w:t>
      </w:r>
      <w:r w:rsidRPr="00522DCA">
        <w:rPr>
          <w:lang w:val="en-GB"/>
        </w:rPr>
        <w:t>seeker.swf</w:t>
      </w:r>
      <w:r w:rsidR="00A053B3" w:rsidRPr="00522DCA">
        <w:rPr>
          <w:lang w:val="en-GB"/>
        </w:rPr>
        <w:t>”</w:t>
      </w:r>
      <w:r w:rsidRPr="00522DCA">
        <w:rPr>
          <w:lang w:val="en-GB"/>
        </w:rPr>
        <w:t xml:space="preserve"> are Flash applications that serve the purpose of playing the recording. The file </w:t>
      </w:r>
      <w:r w:rsidR="00A053B3" w:rsidRPr="00522DCA">
        <w:rPr>
          <w:lang w:val="en-GB"/>
        </w:rPr>
        <w:t>“</w:t>
      </w:r>
      <w:r w:rsidRPr="00522DCA">
        <w:rPr>
          <w:lang w:val="en-GB"/>
        </w:rPr>
        <w:t>seeker.html</w:t>
      </w:r>
      <w:r w:rsidR="00A053B3" w:rsidRPr="00522DCA">
        <w:rPr>
          <w:lang w:val="en-GB"/>
        </w:rPr>
        <w:t>”</w:t>
      </w:r>
      <w:r w:rsidRPr="00522DCA">
        <w:rPr>
          <w:lang w:val="en-GB"/>
        </w:rPr>
        <w:t xml:space="preserve"> is designed to integrate the Flash components into the musical score. </w:t>
      </w:r>
    </w:p>
    <w:p w14:paraId="6B9C7117" w14:textId="4A3B6BE9" w:rsidR="000959A2" w:rsidRPr="00522DCA" w:rsidRDefault="000959A2">
      <w:pPr>
        <w:pStyle w:val="Standard-BlockCharCharChar"/>
        <w:ind w:left="567" w:hanging="567"/>
        <w:rPr>
          <w:lang w:val="en-GB"/>
        </w:rPr>
      </w:pPr>
      <w:r w:rsidRPr="00522DCA">
        <w:rPr>
          <w:lang w:val="en-GB"/>
        </w:rPr>
        <w:t xml:space="preserve">8. </w:t>
      </w:r>
      <w:r w:rsidRPr="00522DCA">
        <w:rPr>
          <w:kern w:val="0"/>
          <w:szCs w:val="24"/>
          <w:shd w:val="clear" w:color="auto" w:fill="D9D9D9"/>
          <w:lang w:val="en-GB" w:eastAsia="de-DE" w:bidi="ar-SA"/>
        </w:rPr>
        <w:t>HTML Segment Chain List + Flash Player</w:t>
      </w:r>
      <w:r w:rsidRPr="00522DCA">
        <w:rPr>
          <w:lang w:val="en-GB"/>
        </w:rPr>
        <w:t>: This option creates an HTML segment chain list (as in option 5). In addition, it integrates a Flash Pla</w:t>
      </w:r>
      <w:r w:rsidR="00B52079" w:rsidRPr="00522DCA">
        <w:rPr>
          <w:lang w:val="en-GB"/>
        </w:rPr>
        <w:t>yer that allows to listen to the sections of the recording, by simply clicking on a position in the list.</w:t>
      </w:r>
    </w:p>
    <w:p w14:paraId="6BAB66E7" w14:textId="546E12EF" w:rsidR="000959A2" w:rsidRPr="00522DCA" w:rsidRDefault="00B16F25" w:rsidP="00532D05">
      <w:pPr>
        <w:rPr>
          <w:lang w:val="en-GB"/>
        </w:rPr>
      </w:pPr>
      <w:r>
        <w:rPr>
          <w:lang w:val="en-GB"/>
        </w:rPr>
        <w:lastRenderedPageBreak/>
        <w:pict w14:anchorId="473196AC">
          <v:shape id="_x0000_s1763" type="#_x0000_t75" style="position:absolute;left:0;text-align:left;margin-left:-.3pt;margin-top:-.3pt;width:468pt;height:149.25pt;z-index:-251648000" wrapcoords="-35 0 -35 21491 21600 21491 21600 0 -35 0" filled="t">
            <v:fill color2="black"/>
            <v:imagedata r:id="rId99" o:title=""/>
            <w10:wrap type="tight"/>
          </v:shape>
        </w:pict>
      </w:r>
    </w:p>
    <w:p w14:paraId="3AE0F0F1" w14:textId="77777777" w:rsidR="000959A2" w:rsidRPr="00522DCA" w:rsidRDefault="000959A2">
      <w:pPr>
        <w:pStyle w:val="Standard-BlockCharCharChar"/>
        <w:ind w:left="567" w:hanging="567"/>
        <w:rPr>
          <w:lang w:val="en-GB"/>
        </w:rPr>
      </w:pPr>
      <w:r w:rsidRPr="00522DCA">
        <w:rPr>
          <w:lang w:val="en-GB"/>
        </w:rPr>
        <w:tab/>
      </w:r>
      <w:r w:rsidRPr="00522DCA">
        <w:rPr>
          <w:lang w:val="en-GB"/>
        </w:rPr>
        <w:tab/>
        <w:t>For further explanation, see 7.</w:t>
      </w:r>
    </w:p>
    <w:p w14:paraId="19343D58" w14:textId="1146EAD0" w:rsidR="000959A2" w:rsidRPr="00522DCA" w:rsidRDefault="000959A2">
      <w:pPr>
        <w:pStyle w:val="Standard-BlockCharCharChar"/>
        <w:ind w:left="567" w:hanging="567"/>
        <w:rPr>
          <w:lang w:val="en-GB"/>
        </w:rPr>
      </w:pPr>
      <w:bookmarkStart w:id="79" w:name="_File_%3E_Import_%3E%20Simple%20EXMARaLD"/>
      <w:r w:rsidRPr="00522DCA">
        <w:rPr>
          <w:lang w:val="en-GB"/>
        </w:rPr>
        <w:t xml:space="preserve">9. </w:t>
      </w:r>
      <w:r w:rsidRPr="00522DCA">
        <w:rPr>
          <w:kern w:val="0"/>
          <w:szCs w:val="24"/>
          <w:shd w:val="clear" w:color="auto" w:fill="D9D9D9"/>
          <w:lang w:val="en-GB" w:eastAsia="de-DE" w:bidi="ar-SA"/>
        </w:rPr>
        <w:t>GAT Transcript</w:t>
      </w:r>
      <w:r w:rsidRPr="00522DCA">
        <w:rPr>
          <w:lang w:val="en-GB"/>
        </w:rPr>
        <w:t>: exports a text file with a layout similar to the layout specifications of GAT (</w:t>
      </w:r>
      <w:proofErr w:type="spellStart"/>
      <w:r w:rsidRPr="00522DCA">
        <w:rPr>
          <w:i/>
          <w:lang w:val="en-GB"/>
        </w:rPr>
        <w:t>Gesprächsanalytisches</w:t>
      </w:r>
      <w:proofErr w:type="spellEnd"/>
      <w:r w:rsidRPr="00522DCA">
        <w:rPr>
          <w:i/>
          <w:lang w:val="en-GB"/>
        </w:rPr>
        <w:t xml:space="preserve"> </w:t>
      </w:r>
      <w:proofErr w:type="spellStart"/>
      <w:r w:rsidRPr="00522DCA">
        <w:rPr>
          <w:i/>
          <w:lang w:val="en-GB"/>
        </w:rPr>
        <w:t>Transkriptionssystem</w:t>
      </w:r>
      <w:proofErr w:type="spellEnd"/>
      <w:r w:rsidR="000F5DE3" w:rsidRPr="00522DCA">
        <w:rPr>
          <w:i/>
          <w:lang w:val="en-GB"/>
        </w:rPr>
        <w:t>:</w:t>
      </w:r>
      <w:r w:rsidRPr="00522DCA">
        <w:rPr>
          <w:i/>
          <w:lang w:val="en-GB"/>
        </w:rPr>
        <w:t xml:space="preserve"> GAT</w:t>
      </w:r>
      <w:r w:rsidRPr="00522DCA">
        <w:rPr>
          <w:lang w:val="en-GB"/>
        </w:rPr>
        <w:t xml:space="preserve">, </w:t>
      </w:r>
      <w:proofErr w:type="spellStart"/>
      <w:r w:rsidRPr="00522DCA">
        <w:rPr>
          <w:lang w:val="en-GB"/>
        </w:rPr>
        <w:t>Selting</w:t>
      </w:r>
      <w:proofErr w:type="spellEnd"/>
      <w:r w:rsidRPr="00522DCA">
        <w:rPr>
          <w:lang w:val="en-GB"/>
        </w:rPr>
        <w:t xml:space="preserve"> et al. 1998). </w:t>
      </w:r>
    </w:p>
    <w:p w14:paraId="2A441794" w14:textId="77777777" w:rsidR="000959A2" w:rsidRPr="00522DCA" w:rsidRDefault="00B16F25" w:rsidP="00532D05">
      <w:pPr>
        <w:rPr>
          <w:lang w:val="en-GB"/>
        </w:rPr>
      </w:pPr>
      <w:r>
        <w:rPr>
          <w:lang w:val="en-GB"/>
        </w:rPr>
        <w:pict w14:anchorId="42875A19">
          <v:shape id="_x0000_i1073" type="#_x0000_t75" style="width:407.7pt;height:221.6pt" filled="t">
            <v:fill color2="black"/>
            <v:imagedata r:id="rId100" o:title=""/>
          </v:shape>
        </w:pict>
      </w:r>
    </w:p>
    <w:p w14:paraId="440E6BDF" w14:textId="68AAE289" w:rsidR="000959A2" w:rsidRPr="00522DCA" w:rsidRDefault="000959A2">
      <w:pPr>
        <w:pStyle w:val="Standard-BlockCharCharChar"/>
        <w:ind w:left="567" w:hanging="567"/>
        <w:rPr>
          <w:lang w:val="en-GB"/>
        </w:rPr>
      </w:pPr>
      <w:r w:rsidRPr="00522DCA">
        <w:rPr>
          <w:lang w:val="en-GB"/>
        </w:rPr>
        <w:tab/>
      </w:r>
      <w:r w:rsidRPr="00522DCA">
        <w:rPr>
          <w:lang w:val="en-GB"/>
        </w:rPr>
        <w:ta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14:paraId="450E7538" w14:textId="77777777" w:rsidR="000959A2" w:rsidRPr="00522DCA" w:rsidRDefault="00B16F25" w:rsidP="00532D05">
      <w:pPr>
        <w:rPr>
          <w:lang w:val="en-GB"/>
        </w:rPr>
      </w:pPr>
      <w:r>
        <w:rPr>
          <w:lang w:val="en-GB"/>
        </w:rPr>
        <w:pict w14:anchorId="5D984B85">
          <v:shape id="_x0000_i1074" type="#_x0000_t75" style="width:352.5pt;height:91.65pt" filled="t">
            <v:fill color2="black"/>
            <v:imagedata r:id="rId101" o:title=""/>
          </v:shape>
        </w:pict>
      </w:r>
    </w:p>
    <w:p w14:paraId="46085EC9" w14:textId="150938EE" w:rsidR="000959A2" w:rsidRPr="00522DCA" w:rsidRDefault="000F5DE3">
      <w:pPr>
        <w:pStyle w:val="Standard-BlockCharCharChar"/>
        <w:ind w:left="567" w:hanging="567"/>
        <w:rPr>
          <w:lang w:val="en-GB"/>
        </w:rPr>
      </w:pPr>
      <w:bookmarkStart w:id="80" w:name="_Ref108437846"/>
      <w:bookmarkStart w:id="81" w:name="_Ref108437835"/>
      <w:r w:rsidRPr="00522DCA">
        <w:rPr>
          <w:lang w:val="en-GB"/>
        </w:rPr>
        <w:t>10</w:t>
      </w:r>
      <w:r w:rsidR="000959A2" w:rsidRPr="00522DCA">
        <w:rPr>
          <w:lang w:val="en-GB"/>
        </w:rPr>
        <w:t xml:space="preserve">. </w:t>
      </w:r>
      <w:r w:rsidR="000959A2" w:rsidRPr="00522DCA">
        <w:rPr>
          <w:kern w:val="0"/>
          <w:szCs w:val="24"/>
          <w:shd w:val="clear" w:color="auto" w:fill="D9D9D9"/>
          <w:lang w:val="en-GB" w:eastAsia="de-DE" w:bidi="ar-SA"/>
        </w:rPr>
        <w:t>HTML Partitur + HTML5 Audio</w:t>
      </w:r>
      <w:r w:rsidR="000959A2" w:rsidRPr="00522DCA">
        <w:rPr>
          <w:lang w:val="en-GB"/>
        </w:rPr>
        <w:t xml:space="preserve">: This option creates an HTML musical score (as in option 1). In addition, it integrates an HTML5 Audio Player that allows sections of the recording to be played by clicking on them. </w:t>
      </w:r>
    </w:p>
    <w:p w14:paraId="253E7EDB" w14:textId="46AC4CC3" w:rsidR="000959A2" w:rsidRPr="00522DCA" w:rsidRDefault="000F5DE3">
      <w:pPr>
        <w:pStyle w:val="Standard-BlockCharCharChar"/>
        <w:ind w:left="567" w:hanging="567"/>
        <w:rPr>
          <w:lang w:val="en-GB"/>
        </w:rPr>
      </w:pPr>
      <w:r w:rsidRPr="00522DCA">
        <w:rPr>
          <w:lang w:val="en-GB"/>
        </w:rPr>
        <w:lastRenderedPageBreak/>
        <w:t>11</w:t>
      </w:r>
      <w:r w:rsidR="000959A2" w:rsidRPr="00522DCA">
        <w:rPr>
          <w:lang w:val="en-GB"/>
        </w:rPr>
        <w:t xml:space="preserve">. </w:t>
      </w:r>
      <w:r w:rsidR="000959A2" w:rsidRPr="00522DCA">
        <w:rPr>
          <w:kern w:val="0"/>
          <w:szCs w:val="24"/>
          <w:shd w:val="clear" w:color="auto" w:fill="D9D9D9"/>
          <w:lang w:val="en-GB" w:eastAsia="de-DE" w:bidi="ar-SA"/>
        </w:rPr>
        <w:t>HTML Segment chain list + HTML5 Audio</w:t>
      </w:r>
      <w:r w:rsidR="000959A2" w:rsidRPr="00522DCA">
        <w:rPr>
          <w:lang w:val="en-GB"/>
        </w:rPr>
        <w:t xml:space="preserve">: This option creates an HTML segment chain list (as in option 5). In addition, it integrates an HTML 5 Audio Player that allows sections of the recording to be played by clicking on them. </w:t>
      </w:r>
    </w:p>
    <w:p w14:paraId="233DBDF9" w14:textId="77777777" w:rsidR="000959A2" w:rsidRPr="00522DCA" w:rsidRDefault="000959A2" w:rsidP="000F5DE3">
      <w:pPr>
        <w:pStyle w:val="berschrift3"/>
        <w:rPr>
          <w:lang w:val="en-GB"/>
        </w:rPr>
      </w:pPr>
      <w:bookmarkStart w:id="82" w:name="_Toc411261223"/>
      <w:r w:rsidRPr="00522DCA">
        <w:rPr>
          <w:lang w:val="en-GB"/>
        </w:rPr>
        <w:t>File &gt; Import</w:t>
      </w:r>
      <w:bookmarkEnd w:id="80"/>
      <w:bookmarkEnd w:id="81"/>
      <w:bookmarkEnd w:id="82"/>
    </w:p>
    <w:p w14:paraId="12ADBEC5" w14:textId="04131818" w:rsidR="000959A2" w:rsidRPr="00522DCA" w:rsidRDefault="000959A2">
      <w:pPr>
        <w:pStyle w:val="Standard-BlockCharCharChar"/>
        <w:keepNext/>
        <w:rPr>
          <w:lang w:val="en-GB"/>
        </w:rPr>
      </w:pPr>
      <w:r w:rsidRPr="00522DCA">
        <w:rPr>
          <w:lang w:val="en-GB"/>
        </w:rPr>
        <w:t xml:space="preserve">Opens a window to import in other formats. The drop-down list </w:t>
      </w:r>
      <w:r w:rsidR="00A053B3" w:rsidRPr="00522DCA">
        <w:rPr>
          <w:lang w:val="en-GB"/>
        </w:rPr>
        <w:t>“</w:t>
      </w:r>
      <w:r w:rsidRPr="00522DCA">
        <w:rPr>
          <w:lang w:val="en-GB"/>
        </w:rPr>
        <w:t>Save as type</w:t>
      </w:r>
      <w:r w:rsidR="00A053B3" w:rsidRPr="00522DCA">
        <w:rPr>
          <w:lang w:val="en-GB"/>
        </w:rPr>
        <w:t>”</w:t>
      </w:r>
      <w:r w:rsidRPr="00522DCA">
        <w:rPr>
          <w:lang w:val="en-GB"/>
        </w:rPr>
        <w:t xml:space="preserve"> offers different formats:</w:t>
      </w:r>
    </w:p>
    <w:p w14:paraId="6FA53980" w14:textId="77777777" w:rsidR="000959A2" w:rsidRPr="00522DCA" w:rsidRDefault="00B16F25" w:rsidP="00532D05">
      <w:pPr>
        <w:rPr>
          <w:lang w:val="en-GB"/>
        </w:rPr>
      </w:pPr>
      <w:r>
        <w:rPr>
          <w:lang w:val="en-GB"/>
        </w:rPr>
        <w:pict w14:anchorId="3696105F">
          <v:shape id="_x0000_i1075" type="#_x0000_t75" style="width:277.7pt;height:124.35pt" filled="t">
            <v:fill color2="black"/>
            <v:imagedata r:id="rId102" o:title=""/>
          </v:shape>
        </w:pict>
      </w:r>
    </w:p>
    <w:p w14:paraId="679AE0CA" w14:textId="584D40CD" w:rsidR="000959A2" w:rsidRPr="00522DCA" w:rsidRDefault="000959A2">
      <w:pPr>
        <w:pStyle w:val="Standard-BlockCharCharChar"/>
        <w:ind w:left="567" w:hanging="567"/>
        <w:rPr>
          <w:lang w:val="en-GB"/>
        </w:rPr>
      </w:pPr>
      <w:r w:rsidRPr="00522DCA">
        <w:rPr>
          <w:lang w:val="en-GB"/>
        </w:rPr>
        <w:t xml:space="preserve">1. </w:t>
      </w:r>
      <w:r w:rsidRPr="00522DCA">
        <w:rPr>
          <w:kern w:val="0"/>
          <w:szCs w:val="24"/>
          <w:shd w:val="clear" w:color="auto" w:fill="D9D9D9"/>
          <w:lang w:val="en-GB" w:eastAsia="de-DE" w:bidi="ar-SA"/>
        </w:rPr>
        <w:t>TASX Annotation File</w:t>
      </w:r>
      <w:r w:rsidRPr="00522DCA">
        <w:rPr>
          <w:color w:val="0000FF"/>
          <w:lang w:val="en-GB"/>
        </w:rPr>
        <w:t>:</w:t>
      </w:r>
      <w:r w:rsidRPr="00522DCA">
        <w:rPr>
          <w:lang w:val="en-GB"/>
        </w:rPr>
        <w:t xml:space="preserve"> Imports a file in TASX-</w:t>
      </w:r>
      <w:del w:id="83" w:author="Moritz Lautenbach" w:date="2014-04-15T11:21:00Z">
        <w:r w:rsidRPr="00522DCA" w:rsidDel="008A7C05">
          <w:rPr>
            <w:lang w:val="en-GB"/>
          </w:rPr>
          <w:delText xml:space="preserve"> </w:delText>
        </w:r>
      </w:del>
      <w:r w:rsidRPr="00522DCA">
        <w:rPr>
          <w:lang w:val="en-GB"/>
        </w:rPr>
        <w:t>Format. After the import, a window to clean the transcription up is displayed</w:t>
      </w:r>
      <w:del w:id="84" w:author="Moritz Lautenbach" w:date="2014-04-15T11:19:00Z">
        <w:r w:rsidRPr="00522DCA" w:rsidDel="003302FC">
          <w:rPr>
            <w:lang w:val="en-GB"/>
          </w:rPr>
          <w:delText>.</w:delText>
        </w:r>
      </w:del>
      <w:r w:rsidRPr="00522DCA">
        <w:rPr>
          <w:lang w:val="en-GB"/>
        </w:rPr>
        <w:t xml:space="preserve"> (see </w:t>
      </w:r>
      <w:r w:rsidRPr="00522DCA">
        <w:rPr>
          <w:rStyle w:val="Menufunction"/>
          <w:lang w:val="en-GB"/>
        </w:rPr>
        <w:t xml:space="preserve">Transcription &gt; </w:t>
      </w:r>
      <w:proofErr w:type="spellStart"/>
      <w:r w:rsidRPr="00522DCA">
        <w:rPr>
          <w:rStyle w:val="Menufunction"/>
          <w:lang w:val="en-GB"/>
        </w:rPr>
        <w:t>Cleanup</w:t>
      </w:r>
      <w:proofErr w:type="spellEnd"/>
      <w:r w:rsidRPr="00522DCA">
        <w:rPr>
          <w:rStyle w:val="Menufunction"/>
          <w:lang w:val="en-GB"/>
        </w:rPr>
        <w:t>...</w:t>
      </w:r>
      <w:r w:rsidRPr="00522DCA">
        <w:rPr>
          <w:lang w:val="en-GB"/>
        </w:rPr>
        <w:t>). Under certain circumstances, this window is displayed thereafter:</w:t>
      </w:r>
    </w:p>
    <w:p w14:paraId="314D9421" w14:textId="77777777" w:rsidR="000959A2" w:rsidRPr="00522DCA" w:rsidRDefault="00B16F25" w:rsidP="00532D05">
      <w:pPr>
        <w:rPr>
          <w:lang w:val="en-GB"/>
        </w:rPr>
      </w:pPr>
      <w:r>
        <w:rPr>
          <w:lang w:val="en-GB"/>
        </w:rPr>
        <w:pict w14:anchorId="35FEEB4C">
          <v:shape id="_x0000_i1076" type="#_x0000_t75" style="width:235.65pt;height:115.95pt" filled="t">
            <v:fill color2="black"/>
            <v:imagedata r:id="rId103" o:title=""/>
          </v:shape>
        </w:pict>
      </w:r>
    </w:p>
    <w:p w14:paraId="7AE4815A" w14:textId="1C212A9F" w:rsidR="000959A2" w:rsidRPr="00522DCA" w:rsidRDefault="000959A2" w:rsidP="00532D05">
      <w:pPr>
        <w:pStyle w:val="Standard-BlockCharCharChar"/>
        <w:ind w:left="567" w:hanging="567"/>
        <w:rPr>
          <w:lang w:val="en-GB"/>
        </w:rPr>
      </w:pPr>
      <w:r w:rsidRPr="00522DCA">
        <w:rPr>
          <w:lang w:val="en-GB"/>
        </w:rPr>
        <w:tab/>
      </w:r>
      <w:r w:rsidRPr="00522DCA">
        <w:rPr>
          <w:lang w:val="en-GB"/>
        </w:rPr>
        <w:tab/>
        <w:t>This dialogue states that some tiers contain events that overlap each other within the tier</w:t>
      </w:r>
      <w:r w:rsidR="00B52079" w:rsidRPr="00522DCA">
        <w:rPr>
          <w:lang w:val="en-GB"/>
        </w:rPr>
        <w:t xml:space="preserve"> </w:t>
      </w:r>
      <w:r w:rsidRPr="00522DCA">
        <w:rPr>
          <w:lang w:val="en-GB"/>
        </w:rPr>
        <w:t>(</w:t>
      </w:r>
      <w:r w:rsidR="00A053B3" w:rsidRPr="00522DCA">
        <w:rPr>
          <w:lang w:val="en-GB"/>
        </w:rPr>
        <w:t>“</w:t>
      </w:r>
      <w:r w:rsidRPr="00522DCA">
        <w:rPr>
          <w:lang w:val="en-GB"/>
        </w:rPr>
        <w:t>the tier is not stratified</w:t>
      </w:r>
      <w:r w:rsidR="00A053B3" w:rsidRPr="00522DCA">
        <w:rPr>
          <w:lang w:val="en-GB"/>
        </w:rPr>
        <w:t>”</w:t>
      </w:r>
      <w:r w:rsidRPr="00522DCA">
        <w:rPr>
          <w:lang w:val="en-GB"/>
        </w:rPr>
        <w:t>). In order to display transcriptions as a musical score, overlapping events within a tier may not exist. Choose one of the following options:</w:t>
      </w:r>
    </w:p>
    <w:p w14:paraId="4FD455C9" w14:textId="77777777" w:rsidR="000959A2" w:rsidRPr="00522DCA" w:rsidRDefault="000959A2" w:rsidP="00532D05">
      <w:pPr>
        <w:pStyle w:val="Aufzhlungszeichen1"/>
        <w:numPr>
          <w:ilvl w:val="0"/>
          <w:numId w:val="93"/>
        </w:numPr>
        <w:tabs>
          <w:tab w:val="clear" w:pos="360"/>
          <w:tab w:val="left" w:pos="482"/>
          <w:tab w:val="num" w:pos="851"/>
        </w:tabs>
        <w:suppressAutoHyphens w:val="0"/>
        <w:spacing w:after="0"/>
        <w:ind w:left="1922" w:hanging="1355"/>
        <w:jc w:val="left"/>
        <w:rPr>
          <w:lang w:val="en-GB"/>
        </w:rPr>
      </w:pPr>
      <w:r w:rsidRPr="00522DCA">
        <w:rPr>
          <w:kern w:val="0"/>
          <w:szCs w:val="24"/>
          <w:shd w:val="clear" w:color="auto" w:fill="D9D9D9"/>
          <w:lang w:val="en-GB" w:eastAsia="de-DE" w:bidi="ar-SA"/>
        </w:rPr>
        <w:t>Stratify by deletion</w:t>
      </w:r>
      <w:r w:rsidRPr="00522DCA">
        <w:rPr>
          <w:lang w:val="en-GB"/>
        </w:rPr>
        <w:t xml:space="preserve">: deletes one (the second) of two overlapping events </w:t>
      </w:r>
    </w:p>
    <w:p w14:paraId="1FEBD1FE" w14:textId="31DABD6E" w:rsidR="000959A2" w:rsidRPr="00522DCA" w:rsidRDefault="000959A2" w:rsidP="00532D05">
      <w:pPr>
        <w:pStyle w:val="Aufzhlungszeichen1"/>
        <w:numPr>
          <w:ilvl w:val="0"/>
          <w:numId w:val="93"/>
        </w:numPr>
        <w:tabs>
          <w:tab w:val="clear" w:pos="360"/>
          <w:tab w:val="left" w:pos="482"/>
          <w:tab w:val="num" w:pos="851"/>
        </w:tabs>
        <w:suppressAutoHyphens w:val="0"/>
        <w:spacing w:after="0"/>
        <w:ind w:left="851" w:hanging="284"/>
        <w:jc w:val="left"/>
        <w:rPr>
          <w:lang w:val="en-GB"/>
        </w:rPr>
      </w:pPr>
      <w:r w:rsidRPr="00522DCA">
        <w:rPr>
          <w:kern w:val="0"/>
          <w:szCs w:val="24"/>
          <w:shd w:val="clear" w:color="auto" w:fill="D9D9D9"/>
          <w:lang w:val="en-GB" w:eastAsia="de-DE" w:bidi="ar-SA"/>
        </w:rPr>
        <w:t>Stratify by distribution</w:t>
      </w:r>
      <w:r w:rsidRPr="00522DCA">
        <w:rPr>
          <w:lang w:val="en-GB"/>
        </w:rPr>
        <w:t xml:space="preserve">: distributes one (the second) of two overlapping events </w:t>
      </w:r>
      <w:r w:rsidR="00532D05">
        <w:rPr>
          <w:lang w:val="en-GB"/>
        </w:rPr>
        <w:t xml:space="preserve">into a </w:t>
      </w:r>
      <w:r w:rsidRPr="00522DCA">
        <w:rPr>
          <w:lang w:val="en-GB"/>
        </w:rPr>
        <w:t>new tier.</w:t>
      </w:r>
    </w:p>
    <w:p w14:paraId="221C9817" w14:textId="548B2A19" w:rsidR="000959A2" w:rsidRPr="00522DCA" w:rsidRDefault="000959A2" w:rsidP="00532D05">
      <w:pPr>
        <w:pStyle w:val="Standard-BlockCharCharChar"/>
        <w:ind w:left="567" w:hanging="567"/>
        <w:rPr>
          <w:lang w:val="en-GB"/>
        </w:rPr>
      </w:pPr>
      <w:r w:rsidRPr="00522DCA">
        <w:rPr>
          <w:lang w:val="en-GB"/>
        </w:rPr>
        <w:tab/>
      </w:r>
      <w:r w:rsidRPr="00522DCA">
        <w:rPr>
          <w:lang w:val="en-GB"/>
        </w:rPr>
        <w:tab/>
        <w:t xml:space="preserve">Thereafter, it will appear in the musical score in the </w:t>
      </w:r>
      <w:r w:rsidR="00C11634" w:rsidRPr="00522DCA">
        <w:rPr>
          <w:lang w:val="en-GB"/>
        </w:rPr>
        <w:t>Editor</w:t>
      </w:r>
      <w:r w:rsidRPr="00522DCA">
        <w:rPr>
          <w:lang w:val="en-GB"/>
        </w:rPr>
        <w:t>.</w:t>
      </w:r>
    </w:p>
    <w:p w14:paraId="5C48C480" w14:textId="1680893B" w:rsidR="000959A2" w:rsidRPr="00522DCA" w:rsidRDefault="000959A2" w:rsidP="00532D05">
      <w:pPr>
        <w:pStyle w:val="Standard-BlockCharCharChar"/>
        <w:ind w:left="567" w:hanging="567"/>
        <w:rPr>
          <w:szCs w:val="24"/>
          <w:lang w:val="en-GB"/>
        </w:rPr>
      </w:pPr>
      <w:r w:rsidRPr="00522DCA">
        <w:rPr>
          <w:lang w:val="en-GB"/>
        </w:rPr>
        <w:t xml:space="preserve">2. </w:t>
      </w:r>
      <w:r w:rsidRPr="00522DCA">
        <w:rPr>
          <w:szCs w:val="24"/>
          <w:shd w:val="clear" w:color="auto" w:fill="D9D9D9"/>
          <w:lang w:val="en-GB" w:eastAsia="de-DE"/>
        </w:rPr>
        <w:t>Annotation Graph File</w:t>
      </w:r>
      <w:r w:rsidRPr="00522DCA">
        <w:rPr>
          <w:color w:val="0000FF"/>
          <w:lang w:val="en-GB"/>
        </w:rPr>
        <w:t>:</w:t>
      </w:r>
      <w:r w:rsidRPr="00522DCA">
        <w:rPr>
          <w:lang w:val="en-GB"/>
        </w:rPr>
        <w:t xml:space="preserve"> </w:t>
      </w:r>
      <w:r w:rsidRPr="00522DCA">
        <w:rPr>
          <w:szCs w:val="24"/>
          <w:lang w:val="en-GB"/>
        </w:rPr>
        <w:t xml:space="preserve">Imports a file in the ATLAS-Interchange-Format, Level 0. The format can be used as an exchange format with a number of other tools (ANVIL, Transformer, </w:t>
      </w:r>
      <w:proofErr w:type="spellStart"/>
      <w:r w:rsidRPr="00522DCA">
        <w:rPr>
          <w:szCs w:val="24"/>
          <w:lang w:val="en-GB"/>
        </w:rPr>
        <w:t>MAVVissta</w:t>
      </w:r>
      <w:proofErr w:type="spellEnd"/>
      <w:r w:rsidRPr="00522DCA">
        <w:rPr>
          <w:szCs w:val="24"/>
          <w:lang w:val="en-GB"/>
        </w:rPr>
        <w:t>, etc.). For this, see:</w:t>
      </w:r>
    </w:p>
    <w:p w14:paraId="21160387" w14:textId="44931D9F" w:rsidR="000959A2" w:rsidRPr="00522DCA" w:rsidRDefault="00532D05" w:rsidP="00532D05">
      <w:pPr>
        <w:pStyle w:val="Standard-BlockCharCharChar"/>
        <w:ind w:left="567" w:hanging="567"/>
        <w:rPr>
          <w:lang w:val="en-GB"/>
        </w:rPr>
      </w:pPr>
      <w:r>
        <w:rPr>
          <w:lang w:val="en-GB"/>
        </w:rPr>
        <w:tab/>
      </w:r>
      <w:r w:rsidR="000959A2" w:rsidRPr="00522DCA">
        <w:rPr>
          <w:lang w:val="en-GB"/>
        </w:rPr>
        <w:t xml:space="preserve">T. Schmidt, S. Duncan, O. </w:t>
      </w:r>
      <w:proofErr w:type="spellStart"/>
      <w:r w:rsidR="000959A2" w:rsidRPr="00522DCA">
        <w:rPr>
          <w:lang w:val="en-GB"/>
        </w:rPr>
        <w:t>Ehmer</w:t>
      </w:r>
      <w:proofErr w:type="spellEnd"/>
      <w:r w:rsidR="000959A2" w:rsidRPr="00522DCA">
        <w:rPr>
          <w:lang w:val="en-GB"/>
        </w:rPr>
        <w:t xml:space="preserve">, J. Hoyt, M. </w:t>
      </w:r>
      <w:proofErr w:type="spellStart"/>
      <w:r w:rsidR="000959A2" w:rsidRPr="00522DCA">
        <w:rPr>
          <w:lang w:val="en-GB"/>
        </w:rPr>
        <w:t>Kipp</w:t>
      </w:r>
      <w:proofErr w:type="spellEnd"/>
      <w:r w:rsidR="000959A2" w:rsidRPr="00522DCA">
        <w:rPr>
          <w:lang w:val="en-GB"/>
        </w:rPr>
        <w:t xml:space="preserve">, D. </w:t>
      </w:r>
      <w:proofErr w:type="spellStart"/>
      <w:r w:rsidR="000959A2" w:rsidRPr="00522DCA">
        <w:rPr>
          <w:lang w:val="en-GB"/>
        </w:rPr>
        <w:t>Loehr</w:t>
      </w:r>
      <w:proofErr w:type="spellEnd"/>
      <w:r w:rsidR="000959A2" w:rsidRPr="00522DCA">
        <w:rPr>
          <w:lang w:val="en-GB"/>
        </w:rPr>
        <w:t xml:space="preserve">, M. Magnusson, T. Rose &amp; H. </w:t>
      </w:r>
      <w:proofErr w:type="spellStart"/>
      <w:r w:rsidR="000959A2" w:rsidRPr="00522DCA">
        <w:rPr>
          <w:lang w:val="en-GB"/>
        </w:rPr>
        <w:t>Sloetjes</w:t>
      </w:r>
      <w:proofErr w:type="spellEnd"/>
      <w:r w:rsidR="000959A2" w:rsidRPr="00522DCA">
        <w:rPr>
          <w:lang w:val="en-GB"/>
        </w:rPr>
        <w:t xml:space="preserve"> (2008): An exchange format for multimodal annotations. In: </w:t>
      </w:r>
      <w:r w:rsidR="000959A2" w:rsidRPr="00522DCA">
        <w:rPr>
          <w:i/>
          <w:lang w:val="en-GB"/>
        </w:rPr>
        <w:t xml:space="preserve">Proceedings of the Language Resource and </w:t>
      </w:r>
      <w:proofErr w:type="spellStart"/>
      <w:r w:rsidR="000959A2" w:rsidRPr="00522DCA">
        <w:rPr>
          <w:i/>
          <w:lang w:val="en-GB"/>
        </w:rPr>
        <w:t>Evalutation</w:t>
      </w:r>
      <w:proofErr w:type="spellEnd"/>
      <w:r w:rsidR="000959A2" w:rsidRPr="00522DCA">
        <w:rPr>
          <w:i/>
          <w:lang w:val="en-GB"/>
        </w:rPr>
        <w:t xml:space="preserve"> Conference 2008</w:t>
      </w:r>
      <w:r w:rsidR="000959A2" w:rsidRPr="00522DCA">
        <w:rPr>
          <w:lang w:val="en-GB"/>
        </w:rPr>
        <w:t>, Marrakech, Paris: ELRA.</w:t>
      </w:r>
    </w:p>
    <w:p w14:paraId="55F2570D" w14:textId="1D457BBB" w:rsidR="000959A2" w:rsidRPr="00522DCA" w:rsidRDefault="000959A2">
      <w:pPr>
        <w:pStyle w:val="Standard-BlockCharCharChar"/>
        <w:ind w:left="567" w:hanging="567"/>
        <w:rPr>
          <w:lang w:val="en-GB"/>
        </w:rPr>
      </w:pPr>
      <w:r w:rsidRPr="00522DCA">
        <w:rPr>
          <w:lang w:val="en-GB"/>
        </w:rPr>
        <w:t xml:space="preserve">3. </w:t>
      </w:r>
      <w:r w:rsidRPr="00522DCA">
        <w:rPr>
          <w:kern w:val="0"/>
          <w:szCs w:val="24"/>
          <w:shd w:val="clear" w:color="auto" w:fill="D9D9D9"/>
          <w:lang w:val="en-GB" w:eastAsia="de-DE" w:bidi="ar-SA"/>
        </w:rPr>
        <w:t>ELAN Annotation File</w:t>
      </w:r>
      <w:r w:rsidRPr="00522DCA">
        <w:rPr>
          <w:lang w:val="en-GB"/>
        </w:rPr>
        <w:t xml:space="preserve">: imports a transcription created in ELAN (EUDICO Linguistic </w:t>
      </w:r>
      <w:r w:rsidRPr="00522DCA">
        <w:rPr>
          <w:lang w:val="en-GB"/>
        </w:rPr>
        <w:lastRenderedPageBreak/>
        <w:t xml:space="preserve">Annotator). Select the file to be imported and click </w:t>
      </w:r>
      <w:r w:rsidR="00A053B3" w:rsidRPr="00522DCA">
        <w:rPr>
          <w:lang w:val="en-GB"/>
        </w:rPr>
        <w:t>“</w:t>
      </w:r>
      <w:r w:rsidRPr="00522DCA">
        <w:rPr>
          <w:lang w:val="en-GB"/>
        </w:rPr>
        <w:t>Open</w:t>
      </w:r>
      <w:r w:rsidR="00A053B3" w:rsidRPr="00522DCA">
        <w:rPr>
          <w:lang w:val="en-GB"/>
        </w:rPr>
        <w:t>”</w:t>
      </w:r>
      <w:r w:rsidRPr="00522DCA">
        <w:rPr>
          <w:lang w:val="en-GB"/>
        </w:rPr>
        <w:t xml:space="preserve"> (normally the file ending is </w:t>
      </w:r>
      <w:r w:rsidR="00A053B3" w:rsidRPr="00522DCA">
        <w:rPr>
          <w:lang w:val="en-GB"/>
        </w:rPr>
        <w:t>“</w:t>
      </w:r>
      <w:r w:rsidRPr="00522DCA">
        <w:rPr>
          <w:lang w:val="en-GB"/>
        </w:rPr>
        <w:t>.</w:t>
      </w:r>
      <w:proofErr w:type="spellStart"/>
      <w:r w:rsidRPr="00522DCA">
        <w:rPr>
          <w:lang w:val="en-GB"/>
        </w:rPr>
        <w:t>eaf</w:t>
      </w:r>
      <w:proofErr w:type="spellEnd"/>
      <w:r w:rsidR="00A053B3" w:rsidRPr="00522DCA">
        <w:rPr>
          <w:lang w:val="en-GB"/>
        </w:rPr>
        <w:t>”</w:t>
      </w:r>
      <w:r w:rsidRPr="00522DCA">
        <w:rPr>
          <w:lang w:val="en-GB"/>
        </w:rPr>
        <w:t xml:space="preserve">). After the conversion a </w:t>
      </w:r>
      <w:r w:rsidR="00A053B3" w:rsidRPr="00522DCA">
        <w:rPr>
          <w:lang w:val="en-GB"/>
        </w:rPr>
        <w:t>“</w:t>
      </w:r>
      <w:proofErr w:type="spellStart"/>
      <w:r w:rsidRPr="00522DCA">
        <w:rPr>
          <w:lang w:val="en-GB"/>
        </w:rPr>
        <w:t>Cleanup</w:t>
      </w:r>
      <w:proofErr w:type="spellEnd"/>
      <w:r w:rsidRPr="00522DCA">
        <w:rPr>
          <w:lang w:val="en-GB"/>
        </w:rPr>
        <w:t>-Dialog</w:t>
      </w:r>
      <w:r w:rsidR="00A053B3" w:rsidRPr="00522DCA">
        <w:rPr>
          <w:lang w:val="en-GB"/>
        </w:rPr>
        <w:t>”</w:t>
      </w:r>
      <w:r w:rsidRPr="00522DCA">
        <w:rPr>
          <w:lang w:val="en-GB"/>
        </w:rPr>
        <w:t xml:space="preserve"> will allow you to clean the transcription up according to certain criteria (see </w:t>
      </w:r>
      <w:r w:rsidRPr="00522DCA">
        <w:rPr>
          <w:rStyle w:val="Menufunction"/>
          <w:lang w:val="en-GB"/>
        </w:rPr>
        <w:t>Transcription &gt; </w:t>
      </w:r>
      <w:proofErr w:type="spellStart"/>
      <w:r w:rsidRPr="00522DCA">
        <w:rPr>
          <w:rStyle w:val="Menufunction"/>
          <w:lang w:val="en-GB"/>
        </w:rPr>
        <w:t>Cleanup</w:t>
      </w:r>
      <w:proofErr w:type="spellEnd"/>
      <w:r w:rsidRPr="00522DCA">
        <w:rPr>
          <w:lang w:val="en-GB"/>
        </w:rPr>
        <w:t xml:space="preserve">). Thereafter, the transcription will appear as a musical score in the </w:t>
      </w:r>
      <w:r w:rsidR="00C11634" w:rsidRPr="00522DCA">
        <w:rPr>
          <w:lang w:val="en-GB"/>
        </w:rPr>
        <w:t>Editor</w:t>
      </w:r>
      <w:r w:rsidRPr="00522DCA">
        <w:rPr>
          <w:lang w:val="en-GB"/>
        </w:rPr>
        <w:t>.</w:t>
      </w:r>
    </w:p>
    <w:p w14:paraId="6F829A09" w14:textId="009085F0" w:rsidR="000959A2" w:rsidRPr="00522DCA" w:rsidRDefault="000959A2">
      <w:pPr>
        <w:pStyle w:val="Standard-BlockCharCharChar"/>
        <w:ind w:left="567" w:hanging="567"/>
        <w:rPr>
          <w:lang w:val="en-GB"/>
        </w:rPr>
      </w:pPr>
      <w:r w:rsidRPr="00522DCA">
        <w:rPr>
          <w:lang w:val="en-GB"/>
        </w:rPr>
        <w:t xml:space="preserve">4. </w:t>
      </w:r>
      <w:r w:rsidRPr="00522DCA">
        <w:rPr>
          <w:kern w:val="0"/>
          <w:szCs w:val="24"/>
          <w:shd w:val="clear" w:color="auto" w:fill="D9D9D9"/>
          <w:lang w:val="en-GB" w:eastAsia="de-DE" w:bidi="ar-SA"/>
        </w:rPr>
        <w:t>FOLKER Transcription</w:t>
      </w:r>
      <w:r w:rsidRPr="00522DCA">
        <w:rPr>
          <w:lang w:val="en-GB"/>
        </w:rPr>
        <w:t>: imports a transcription created in FOLKER (the FOLK-</w:t>
      </w:r>
      <w:r w:rsidR="00C11634" w:rsidRPr="00522DCA">
        <w:rPr>
          <w:lang w:val="en-GB"/>
        </w:rPr>
        <w:t>Editor</w:t>
      </w:r>
      <w:r w:rsidRPr="00522DCA">
        <w:rPr>
          <w:lang w:val="en-GB"/>
        </w:rPr>
        <w:t xml:space="preserve"> of the IDS Mannheim).</w:t>
      </w:r>
    </w:p>
    <w:p w14:paraId="6CF3D34B" w14:textId="77777777" w:rsidR="000959A2" w:rsidRPr="00522DCA" w:rsidRDefault="000959A2">
      <w:pPr>
        <w:pStyle w:val="Standard-BlockCharCharChar"/>
        <w:ind w:left="567" w:hanging="567"/>
        <w:rPr>
          <w:lang w:val="en-GB"/>
        </w:rPr>
      </w:pPr>
      <w:r w:rsidRPr="00522DCA">
        <w:rPr>
          <w:lang w:val="en-GB"/>
        </w:rPr>
        <w:t xml:space="preserve">5. </w:t>
      </w:r>
      <w:proofErr w:type="spellStart"/>
      <w:r w:rsidRPr="00522DCA">
        <w:rPr>
          <w:kern w:val="0"/>
          <w:szCs w:val="24"/>
          <w:shd w:val="clear" w:color="auto" w:fill="D9D9D9"/>
          <w:lang w:val="en-GB" w:eastAsia="de-DE" w:bidi="ar-SA"/>
        </w:rPr>
        <w:t>Winpitch</w:t>
      </w:r>
      <w:proofErr w:type="spellEnd"/>
      <w:r w:rsidRPr="00522DCA">
        <w:rPr>
          <w:kern w:val="0"/>
          <w:szCs w:val="24"/>
          <w:shd w:val="clear" w:color="auto" w:fill="D9D9D9"/>
          <w:lang w:val="en-GB" w:eastAsia="de-DE" w:bidi="ar-SA"/>
        </w:rPr>
        <w:t xml:space="preserve"> file</w:t>
      </w:r>
      <w:r w:rsidRPr="00522DCA">
        <w:rPr>
          <w:lang w:val="en-GB"/>
        </w:rPr>
        <w:t xml:space="preserve">: imports a file created with the </w:t>
      </w:r>
      <w:proofErr w:type="spellStart"/>
      <w:r w:rsidRPr="00522DCA">
        <w:rPr>
          <w:lang w:val="en-GB"/>
        </w:rPr>
        <w:t>Winpitch</w:t>
      </w:r>
      <w:proofErr w:type="spellEnd"/>
      <w:r w:rsidRPr="00522DCA">
        <w:rPr>
          <w:lang w:val="en-GB"/>
        </w:rPr>
        <w:t xml:space="preserve"> software</w:t>
      </w:r>
      <w:ins w:id="85" w:author="Moritz Lautenbach" w:date="2014-04-15T11:24:00Z">
        <w:r w:rsidRPr="00522DCA">
          <w:rPr>
            <w:lang w:val="en-GB"/>
          </w:rPr>
          <w:t xml:space="preserve"> </w:t>
        </w:r>
      </w:ins>
      <w:r w:rsidRPr="00522DCA">
        <w:rPr>
          <w:lang w:val="en-GB"/>
        </w:rPr>
        <w:t>(</w:t>
      </w:r>
      <w:hyperlink r:id="rId104" w:history="1">
        <w:r w:rsidRPr="00522DCA">
          <w:rPr>
            <w:rStyle w:val="Hyperlink"/>
            <w:lang w:val="en-GB"/>
          </w:rPr>
          <w:t>http://www.winpitch.com/</w:t>
        </w:r>
      </w:hyperlink>
      <w:r w:rsidRPr="00522DCA">
        <w:rPr>
          <w:lang w:val="en-GB"/>
        </w:rPr>
        <w:t xml:space="preserve">) </w:t>
      </w:r>
    </w:p>
    <w:p w14:paraId="02D3C226" w14:textId="6E68B874" w:rsidR="000959A2" w:rsidRPr="00522DCA" w:rsidRDefault="00532D05" w:rsidP="00532D05">
      <w:pPr>
        <w:pStyle w:val="Standard-BlockCharCharChar"/>
        <w:ind w:left="567" w:hanging="567"/>
        <w:rPr>
          <w:lang w:val="en-GB"/>
        </w:rPr>
      </w:pPr>
      <w:r>
        <w:rPr>
          <w:lang w:val="en-GB"/>
        </w:rPr>
        <w:t xml:space="preserve">6. </w:t>
      </w:r>
      <w:r w:rsidR="000959A2" w:rsidRPr="00522DCA">
        <w:rPr>
          <w:kern w:val="0"/>
          <w:szCs w:val="24"/>
          <w:shd w:val="clear" w:color="auto" w:fill="D9D9D9"/>
          <w:lang w:val="en-GB" w:eastAsia="de-DE" w:bidi="ar-SA"/>
        </w:rPr>
        <w:t>Transcriber file</w:t>
      </w:r>
      <w:r w:rsidR="000959A2" w:rsidRPr="00522DCA">
        <w:rPr>
          <w:lang w:val="en-GB"/>
        </w:rPr>
        <w:t>: imports a file created with the Transcriber software</w:t>
      </w:r>
      <w:r>
        <w:rPr>
          <w:lang w:val="en-GB"/>
        </w:rPr>
        <w:t xml:space="preserve"> (for more information visit: </w:t>
      </w:r>
      <w:hyperlink r:id="rId105" w:history="1">
        <w:r w:rsidRPr="004C77FD">
          <w:rPr>
            <w:rStyle w:val="Hyperlink"/>
            <w:lang w:val="en-GB"/>
          </w:rPr>
          <w:t>http://trans.sourceforge.net/en/presentation.php</w:t>
        </w:r>
      </w:hyperlink>
      <w:r w:rsidR="000959A2" w:rsidRPr="00522DCA">
        <w:rPr>
          <w:lang w:val="en-GB"/>
        </w:rPr>
        <w:t>).</w:t>
      </w:r>
    </w:p>
    <w:p w14:paraId="763F15FA" w14:textId="6AFE9811" w:rsidR="000959A2" w:rsidRPr="00522DCA" w:rsidRDefault="000959A2">
      <w:pPr>
        <w:pStyle w:val="Standard-BlockCharCharChar"/>
        <w:ind w:left="567" w:hanging="567"/>
        <w:rPr>
          <w:lang w:val="en-GB"/>
        </w:rPr>
      </w:pPr>
      <w:r w:rsidRPr="00522DCA">
        <w:rPr>
          <w:lang w:val="en-GB"/>
        </w:rPr>
        <w:t xml:space="preserve">7. </w:t>
      </w:r>
      <w:r w:rsidRPr="00522DCA">
        <w:rPr>
          <w:kern w:val="0"/>
          <w:szCs w:val="24"/>
          <w:shd w:val="clear" w:color="auto" w:fill="D9D9D9"/>
          <w:lang w:val="en-GB" w:eastAsia="de-DE" w:bidi="ar-SA"/>
        </w:rPr>
        <w:t xml:space="preserve">Praat </w:t>
      </w:r>
      <w:proofErr w:type="spellStart"/>
      <w:r w:rsidRPr="00522DCA">
        <w:rPr>
          <w:kern w:val="0"/>
          <w:szCs w:val="24"/>
          <w:shd w:val="clear" w:color="auto" w:fill="D9D9D9"/>
          <w:lang w:val="en-GB" w:eastAsia="de-DE" w:bidi="ar-SA"/>
        </w:rPr>
        <w:t>Textgrid</w:t>
      </w:r>
      <w:proofErr w:type="spellEnd"/>
      <w:r w:rsidRPr="00522DCA">
        <w:rPr>
          <w:lang w:val="en-GB"/>
        </w:rPr>
        <w:t xml:space="preserve">: Imports a transcription created in Praat. Select the </w:t>
      </w:r>
      <w:proofErr w:type="spellStart"/>
      <w:r w:rsidRPr="00522DCA">
        <w:rPr>
          <w:lang w:val="en-GB"/>
        </w:rPr>
        <w:t>TextGrid</w:t>
      </w:r>
      <w:proofErr w:type="spellEnd"/>
      <w:r w:rsidRPr="00522DCA">
        <w:rPr>
          <w:lang w:val="en-GB"/>
        </w:rPr>
        <w:t xml:space="preserve"> you would like to import and click </w:t>
      </w:r>
      <w:r w:rsidR="00A053B3" w:rsidRPr="00522DCA">
        <w:rPr>
          <w:lang w:val="en-GB"/>
        </w:rPr>
        <w:t>“</w:t>
      </w:r>
      <w:r w:rsidR="008E4F88" w:rsidRPr="00522DCA">
        <w:rPr>
          <w:lang w:val="en-GB"/>
        </w:rPr>
        <w:t>Open</w:t>
      </w:r>
      <w:r w:rsidR="00A053B3" w:rsidRPr="00522DCA">
        <w:rPr>
          <w:lang w:val="en-GB"/>
        </w:rPr>
        <w:t>”</w:t>
      </w:r>
      <w:r w:rsidRPr="00522DCA">
        <w:rPr>
          <w:lang w:val="en-GB"/>
        </w:rPr>
        <w:t xml:space="preserve">. Thereafter, the transcription will appear as a musical score in the </w:t>
      </w:r>
      <w:r w:rsidR="00C11634" w:rsidRPr="00522DCA">
        <w:rPr>
          <w:lang w:val="en-GB"/>
        </w:rPr>
        <w:t>Editor</w:t>
      </w:r>
      <w:r w:rsidRPr="00522DCA">
        <w:rPr>
          <w:lang w:val="en-GB"/>
        </w:rPr>
        <w:t xml:space="preserve">. Take note that the </w:t>
      </w:r>
      <w:r w:rsidR="00C11634" w:rsidRPr="00522DCA">
        <w:rPr>
          <w:lang w:val="en-GB"/>
        </w:rPr>
        <w:t>Editor</w:t>
      </w:r>
      <w:r w:rsidRPr="00522DCA">
        <w:rPr>
          <w:lang w:val="en-GB"/>
        </w:rPr>
        <w:t xml:space="preserve"> expects a </w:t>
      </w:r>
      <w:r w:rsidR="00A053B3" w:rsidRPr="00522DCA">
        <w:rPr>
          <w:lang w:val="en-GB"/>
        </w:rPr>
        <w:t>“</w:t>
      </w:r>
      <w:r w:rsidRPr="00522DCA">
        <w:rPr>
          <w:lang w:val="en-GB"/>
        </w:rPr>
        <w:t>regular</w:t>
      </w:r>
      <w:r w:rsidR="00A053B3" w:rsidRPr="00522DCA">
        <w:rPr>
          <w:lang w:val="en-GB"/>
        </w:rPr>
        <w:t>”</w:t>
      </w:r>
      <w:r w:rsidRPr="00522DCA">
        <w:rPr>
          <w:lang w:val="en-GB"/>
        </w:rPr>
        <w:t xml:space="preserve"> </w:t>
      </w:r>
      <w:proofErr w:type="spellStart"/>
      <w:r w:rsidRPr="00522DCA">
        <w:rPr>
          <w:lang w:val="en-GB"/>
        </w:rPr>
        <w:t>TextGrid</w:t>
      </w:r>
      <w:proofErr w:type="spellEnd"/>
      <w:r w:rsidRPr="00522DCA">
        <w:rPr>
          <w:lang w:val="en-GB"/>
        </w:rPr>
        <w:t xml:space="preserve"> for the import, and not a </w:t>
      </w:r>
      <w:r w:rsidR="00A053B3" w:rsidRPr="00522DCA">
        <w:rPr>
          <w:lang w:val="en-GB"/>
        </w:rPr>
        <w:t>“</w:t>
      </w:r>
      <w:r w:rsidRPr="00522DCA">
        <w:rPr>
          <w:lang w:val="en-GB"/>
        </w:rPr>
        <w:t>short</w:t>
      </w:r>
      <w:r w:rsidR="00A053B3" w:rsidRPr="00522DCA">
        <w:rPr>
          <w:lang w:val="en-GB"/>
        </w:rPr>
        <w:t>”</w:t>
      </w:r>
      <w:r w:rsidRPr="00522DCA">
        <w:rPr>
          <w:lang w:val="en-GB"/>
        </w:rPr>
        <w:t xml:space="preserve"> </w:t>
      </w:r>
      <w:proofErr w:type="spellStart"/>
      <w:r w:rsidRPr="00522DCA">
        <w:rPr>
          <w:lang w:val="en-GB"/>
        </w:rPr>
        <w:t>TextGrid</w:t>
      </w:r>
      <w:proofErr w:type="spellEnd"/>
      <w:r w:rsidRPr="00522DCA">
        <w:rPr>
          <w:lang w:val="en-GB"/>
        </w:rPr>
        <w:t>.</w:t>
      </w:r>
    </w:p>
    <w:p w14:paraId="0E073C16" w14:textId="460B8B4D" w:rsidR="000959A2" w:rsidRPr="00522DCA" w:rsidRDefault="000959A2">
      <w:pPr>
        <w:pStyle w:val="Standard-BlockCharCharChar"/>
        <w:ind w:left="567" w:hanging="567"/>
        <w:rPr>
          <w:lang w:val="en-GB"/>
        </w:rPr>
      </w:pPr>
      <w:r w:rsidRPr="00522DCA">
        <w:rPr>
          <w:lang w:val="en-GB"/>
        </w:rPr>
        <w:t xml:space="preserve">8. </w:t>
      </w:r>
      <w:r w:rsidRPr="00522DCA">
        <w:rPr>
          <w:kern w:val="0"/>
          <w:szCs w:val="24"/>
          <w:shd w:val="clear" w:color="auto" w:fill="D9D9D9"/>
          <w:lang w:val="en-GB" w:eastAsia="de-DE" w:bidi="ar-SA"/>
        </w:rPr>
        <w:t>Simple EXMARaLDA text file</w:t>
      </w:r>
      <w:r w:rsidRPr="00522DCA">
        <w:rPr>
          <w:lang w:val="en-GB"/>
        </w:rPr>
        <w:t xml:space="preserve">: A Simple EXMARaLDA file is a transcription in </w:t>
      </w:r>
      <w:r w:rsidR="008E4F88" w:rsidRPr="00522DCA">
        <w:rPr>
          <w:lang w:val="en-GB"/>
        </w:rPr>
        <w:t>.</w:t>
      </w:r>
      <w:r w:rsidRPr="00522DCA">
        <w:rPr>
          <w:lang w:val="en-GB"/>
        </w:rPr>
        <w:t xml:space="preserve">txt-format that has been created according to the </w:t>
      </w:r>
      <w:r w:rsidR="00A053B3" w:rsidRPr="00522DCA">
        <w:rPr>
          <w:lang w:val="en-GB"/>
        </w:rPr>
        <w:t>“</w:t>
      </w:r>
      <w:r w:rsidRPr="00522DCA">
        <w:rPr>
          <w:lang w:val="en-GB"/>
        </w:rPr>
        <w:t>Simple EXMARaLDA</w:t>
      </w:r>
      <w:r w:rsidR="00A053B3" w:rsidRPr="00522DCA">
        <w:rPr>
          <w:lang w:val="en-GB"/>
        </w:rPr>
        <w:t>”</w:t>
      </w:r>
      <w:r w:rsidRPr="00522DCA">
        <w:rPr>
          <w:lang w:val="en-GB"/>
        </w:rPr>
        <w:t xml:space="preserve"> specifications. You can find these specifications in Appendix A. If you have created a transcription according to these specifications in a text </w:t>
      </w:r>
      <w:r w:rsidR="002B43A4" w:rsidRPr="00522DCA">
        <w:rPr>
          <w:lang w:val="en-GB"/>
        </w:rPr>
        <w:t>e</w:t>
      </w:r>
      <w:r w:rsidR="00C11634" w:rsidRPr="00522DCA">
        <w:rPr>
          <w:lang w:val="en-GB"/>
        </w:rPr>
        <w:t>ditor</w:t>
      </w:r>
      <w:r w:rsidRPr="00522DCA">
        <w:rPr>
          <w:lang w:val="en-GB"/>
        </w:rPr>
        <w:t xml:space="preserve"> or a word processing software and saved it as </w:t>
      </w:r>
      <w:r w:rsidR="00A053B3" w:rsidRPr="00522DCA">
        <w:rPr>
          <w:lang w:val="en-GB"/>
        </w:rPr>
        <w:t>“</w:t>
      </w:r>
      <w:r w:rsidR="00135A38" w:rsidRPr="00522DCA">
        <w:rPr>
          <w:lang w:val="en-GB"/>
        </w:rPr>
        <w:t>plain text</w:t>
      </w:r>
      <w:r w:rsidR="00A053B3" w:rsidRPr="00522DCA">
        <w:rPr>
          <w:lang w:val="en-GB"/>
        </w:rPr>
        <w:t>”</w:t>
      </w:r>
      <w:r w:rsidRPr="00522DCA">
        <w:rPr>
          <w:lang w:val="en-GB"/>
        </w:rPr>
        <w:t xml:space="preserve"> (either coded as Unicode or a standard coding specified by the system), you can import a text file to the Partitur-</w:t>
      </w:r>
      <w:r w:rsidR="00C11634" w:rsidRPr="00522DCA">
        <w:rPr>
          <w:lang w:val="en-GB"/>
        </w:rPr>
        <w:t>Editor</w:t>
      </w:r>
      <w:r w:rsidRPr="00522DCA">
        <w:rPr>
          <w:lang w:val="en-GB"/>
        </w:rPr>
        <w:t xml:space="preserve">. For this, search for the file and select the suitable coding in the drop-down list on the side. Then click </w:t>
      </w:r>
      <w:r w:rsidR="00A053B3" w:rsidRPr="00522DCA">
        <w:rPr>
          <w:lang w:val="en-GB"/>
        </w:rPr>
        <w:t>“</w:t>
      </w:r>
      <w:r w:rsidR="008E4F88" w:rsidRPr="00522DCA">
        <w:rPr>
          <w:lang w:val="en-GB"/>
        </w:rPr>
        <w:t>Open</w:t>
      </w:r>
      <w:r w:rsidR="00A053B3" w:rsidRPr="00522DCA">
        <w:rPr>
          <w:lang w:val="en-GB"/>
        </w:rPr>
        <w:t>”</w:t>
      </w:r>
      <w:r w:rsidR="008E4F88" w:rsidRPr="00522DCA">
        <w:rPr>
          <w:lang w:val="en-GB"/>
        </w:rPr>
        <w:t>.</w:t>
      </w:r>
    </w:p>
    <w:p w14:paraId="704F3A6A" w14:textId="77777777" w:rsidR="000959A2" w:rsidRPr="00522DCA" w:rsidRDefault="00B16F25" w:rsidP="00532D05">
      <w:pPr>
        <w:rPr>
          <w:lang w:val="en-GB"/>
        </w:rPr>
      </w:pPr>
      <w:r>
        <w:rPr>
          <w:lang w:val="en-GB"/>
        </w:rPr>
        <w:pict w14:anchorId="0F9593D6">
          <v:shape id="_x0000_i1077" type="#_x0000_t75" style="width:139.3pt;height:111.25pt" filled="t">
            <v:fill color2="black"/>
            <v:imagedata r:id="rId106" o:title=""/>
          </v:shape>
        </w:pict>
      </w:r>
    </w:p>
    <w:p w14:paraId="312A3100" w14:textId="77777777" w:rsidR="000959A2" w:rsidRPr="00522DCA" w:rsidRDefault="000959A2">
      <w:pPr>
        <w:pStyle w:val="Standard-BlockCharCharChar"/>
        <w:ind w:left="567" w:hanging="567"/>
        <w:rPr>
          <w:lang w:val="en-GB"/>
        </w:rPr>
      </w:pPr>
      <w:r w:rsidRPr="00522DCA">
        <w:rPr>
          <w:lang w:val="en-GB"/>
        </w:rPr>
        <w:tab/>
      </w:r>
      <w:r w:rsidRPr="00522DCA">
        <w:rPr>
          <w:lang w:val="en-GB"/>
        </w:rPr>
        <w:tab/>
        <w:t>If the import is successful, a musical score representation will be visible in the transcription. If the import fails, an error message of the following kind will appear:</w:t>
      </w:r>
    </w:p>
    <w:p w14:paraId="2732EE14" w14:textId="77777777" w:rsidR="000959A2" w:rsidRPr="00522DCA" w:rsidRDefault="00B16F25" w:rsidP="00532D05">
      <w:pPr>
        <w:rPr>
          <w:lang w:val="en-GB"/>
        </w:rPr>
      </w:pPr>
      <w:r>
        <w:rPr>
          <w:lang w:val="en-GB"/>
        </w:rPr>
        <w:pict w14:anchorId="78552852">
          <v:shape id="_x0000_i1078" type="#_x0000_t75" style="width:218.8pt;height:96.3pt" filled="t">
            <v:fill color2="black"/>
            <v:imagedata r:id="rId107" o:title=""/>
          </v:shape>
        </w:pict>
      </w:r>
      <w:r w:rsidR="000959A2" w:rsidRPr="00522DCA">
        <w:rPr>
          <w:lang w:val="en-GB"/>
        </w:rPr>
        <w:t xml:space="preserve"> </w:t>
      </w:r>
    </w:p>
    <w:p w14:paraId="3C56F502" w14:textId="2C267855" w:rsidR="000959A2" w:rsidRPr="00522DCA" w:rsidRDefault="000959A2">
      <w:pPr>
        <w:pStyle w:val="Standard-BlockCharCharChar"/>
        <w:ind w:left="482"/>
        <w:rPr>
          <w:lang w:val="en-GB"/>
        </w:rPr>
      </w:pPr>
      <w:r w:rsidRPr="00522DCA">
        <w:rPr>
          <w:lang w:val="en-GB"/>
        </w:rPr>
        <w:t>The first line contains the line number of the original file, in which the error occurred. The second line contains the type of error. (</w:t>
      </w:r>
      <w:proofErr w:type="gramStart"/>
      <w:r w:rsidRPr="00522DCA">
        <w:rPr>
          <w:lang w:val="en-GB"/>
        </w:rPr>
        <w:t>here</w:t>
      </w:r>
      <w:proofErr w:type="gramEnd"/>
      <w:r w:rsidRPr="00522DCA">
        <w:rPr>
          <w:lang w:val="en-GB"/>
        </w:rPr>
        <w:t xml:space="preserve">: </w:t>
      </w:r>
      <w:r w:rsidR="00A053B3" w:rsidRPr="00522DCA">
        <w:rPr>
          <w:lang w:val="en-GB"/>
        </w:rPr>
        <w:t>“</w:t>
      </w:r>
      <w:r w:rsidRPr="00522DCA">
        <w:rPr>
          <w:lang w:val="en-GB"/>
        </w:rPr>
        <w:t>no speaker separator</w:t>
      </w:r>
      <w:r w:rsidR="00A053B3" w:rsidRPr="00522DCA">
        <w:rPr>
          <w:lang w:val="en-GB"/>
        </w:rPr>
        <w:t>”</w:t>
      </w:r>
      <w:r w:rsidRPr="00522DCA">
        <w:rPr>
          <w:lang w:val="en-GB"/>
        </w:rPr>
        <w:t xml:space="preserve">, hence the speaker abbreviation was not ended in a colon) and the third line presents the entire line containing the error. Open the text file in a text </w:t>
      </w:r>
      <w:r w:rsidR="00C11634" w:rsidRPr="00522DCA">
        <w:rPr>
          <w:lang w:val="en-GB"/>
        </w:rPr>
        <w:t>Editor</w:t>
      </w:r>
      <w:r w:rsidRPr="00522DCA">
        <w:rPr>
          <w:lang w:val="en-GB"/>
        </w:rPr>
        <w:t>, fix the error, save the file and reattempt the file import.</w:t>
      </w:r>
    </w:p>
    <w:p w14:paraId="3F41E808" w14:textId="77777777" w:rsidR="000959A2" w:rsidRPr="00522DCA" w:rsidRDefault="000959A2">
      <w:pPr>
        <w:pStyle w:val="Standard-BlockCharCharChar"/>
        <w:ind w:left="567" w:hanging="567"/>
        <w:rPr>
          <w:lang w:val="en-GB"/>
        </w:rPr>
      </w:pPr>
      <w:r w:rsidRPr="00522DCA">
        <w:rPr>
          <w:lang w:val="en-GB"/>
        </w:rPr>
        <w:lastRenderedPageBreak/>
        <w:t xml:space="preserve">9. </w:t>
      </w:r>
      <w:r w:rsidRPr="00522DCA">
        <w:rPr>
          <w:kern w:val="0"/>
          <w:szCs w:val="24"/>
          <w:shd w:val="clear" w:color="auto" w:fill="D9D9D9"/>
          <w:lang w:val="en-GB" w:eastAsia="de-DE" w:bidi="ar-SA"/>
        </w:rPr>
        <w:t>Plain text file</w:t>
      </w:r>
      <w:r w:rsidRPr="00522DCA">
        <w:rPr>
          <w:lang w:val="en-GB"/>
        </w:rPr>
        <w:t>: imports any text file into a single tier in the musical score. The window presents options as to according to which rule the content of the text file will be distributed into the events of the tier:</w:t>
      </w:r>
    </w:p>
    <w:p w14:paraId="6F32BF25" w14:textId="77777777" w:rsidR="000959A2" w:rsidRPr="00522DCA" w:rsidRDefault="00B16F25">
      <w:pPr>
        <w:pStyle w:val="Standard-BlockCharCharChar"/>
        <w:spacing w:line="100" w:lineRule="atLeast"/>
        <w:jc w:val="center"/>
        <w:rPr>
          <w:lang w:val="en-GB"/>
        </w:rPr>
      </w:pPr>
      <w:bookmarkStart w:id="86" w:name="_Ref108437852"/>
      <w:bookmarkStart w:id="87" w:name="_File_%3E_Import_%3E%20TASX..."/>
      <w:r>
        <w:rPr>
          <w:lang w:val="en-GB"/>
        </w:rPr>
        <w:pict w14:anchorId="75F8B8BD">
          <v:shape id="_x0000_i1079" type="#_x0000_t75" style="width:342.25pt;height:91.65pt" filled="t">
            <v:fill color2="black"/>
            <v:imagedata r:id="rId108" o:title=""/>
          </v:shape>
        </w:pict>
      </w:r>
    </w:p>
    <w:p w14:paraId="74BBAB96" w14:textId="77777777" w:rsidR="000959A2" w:rsidRPr="00522DCA" w:rsidRDefault="000959A2">
      <w:pPr>
        <w:pStyle w:val="Aufzhlungszeichen1"/>
        <w:ind w:left="482"/>
        <w:jc w:val="left"/>
        <w:rPr>
          <w:lang w:val="en-GB"/>
        </w:rPr>
      </w:pPr>
      <w:r w:rsidRPr="00522DCA">
        <w:rPr>
          <w:lang w:val="en-GB"/>
        </w:rPr>
        <w:t>This is exemplified in the following text file example:</w:t>
      </w:r>
    </w:p>
    <w:p w14:paraId="0499B52C" w14:textId="77777777" w:rsidR="000959A2" w:rsidRPr="00522DCA" w:rsidRDefault="00B16F25">
      <w:pPr>
        <w:pStyle w:val="Standard-BlockCharCharChar"/>
        <w:spacing w:line="100" w:lineRule="atLeast"/>
        <w:jc w:val="center"/>
        <w:rPr>
          <w:lang w:val="en-GB"/>
        </w:rPr>
      </w:pPr>
      <w:r>
        <w:rPr>
          <w:lang w:val="en-GB"/>
        </w:rPr>
        <w:pict w14:anchorId="61D41AAD">
          <v:shape id="_x0000_i1080" type="#_x0000_t75" style="width:285.2pt;height:131.85pt" filled="t">
            <v:fill color2="black"/>
            <v:imagedata r:id="rId109" o:title=""/>
          </v:shape>
        </w:pict>
      </w:r>
    </w:p>
    <w:p w14:paraId="17C802CC" w14:textId="7797931A" w:rsidR="000959A2" w:rsidRPr="00522DCA" w:rsidRDefault="007254D9" w:rsidP="008E4F88">
      <w:pPr>
        <w:pStyle w:val="Aufzhlungszeichen1"/>
        <w:numPr>
          <w:ilvl w:val="0"/>
          <w:numId w:val="99"/>
        </w:numPr>
        <w:tabs>
          <w:tab w:val="clear" w:pos="360"/>
          <w:tab w:val="left" w:pos="482"/>
        </w:tabs>
        <w:suppressAutoHyphens w:val="0"/>
        <w:jc w:val="left"/>
        <w:rPr>
          <w:lang w:val="en-GB"/>
        </w:rPr>
      </w:pPr>
      <w:r>
        <w:rPr>
          <w:lang w:val="en-GB"/>
        </w:rPr>
        <w:t>T</w:t>
      </w:r>
      <w:r w:rsidR="000959A2" w:rsidRPr="00522DCA">
        <w:rPr>
          <w:lang w:val="en-GB"/>
        </w:rPr>
        <w:t xml:space="preserve">he option </w:t>
      </w:r>
      <w:r w:rsidR="00A053B3" w:rsidRPr="00522DCA">
        <w:rPr>
          <w:lang w:val="en-GB"/>
        </w:rPr>
        <w:t>“</w:t>
      </w:r>
      <w:r w:rsidR="000959A2" w:rsidRPr="00522DCA">
        <w:rPr>
          <w:lang w:val="en-GB"/>
        </w:rPr>
        <w:t>Split at paragraphs</w:t>
      </w:r>
      <w:r w:rsidR="00A053B3" w:rsidRPr="00522DCA">
        <w:rPr>
          <w:lang w:val="en-GB"/>
        </w:rPr>
        <w:t>”</w:t>
      </w:r>
      <w:r w:rsidR="000959A2" w:rsidRPr="00522DCA">
        <w:rPr>
          <w:lang w:val="en-GB"/>
        </w:rPr>
        <w:t xml:space="preserve"> creates a new event for every line of the original file:</w:t>
      </w:r>
    </w:p>
    <w:p w14:paraId="6F200D38" w14:textId="77777777" w:rsidR="000959A2" w:rsidRPr="00522DCA" w:rsidRDefault="00B16F25">
      <w:pPr>
        <w:pStyle w:val="Aufzhlungszeichen1"/>
        <w:spacing w:line="100" w:lineRule="atLeast"/>
        <w:jc w:val="left"/>
        <w:rPr>
          <w:lang w:val="en-GB"/>
        </w:rPr>
      </w:pPr>
      <w:r>
        <w:rPr>
          <w:lang w:val="en-GB"/>
        </w:rPr>
        <w:pict w14:anchorId="21104DF8">
          <v:shape id="_x0000_i1081" type="#_x0000_t75" style="width:468.45pt;height:32.75pt" filled="t">
            <v:fill color2="black"/>
            <v:imagedata r:id="rId110" o:title=""/>
          </v:shape>
        </w:pict>
      </w:r>
    </w:p>
    <w:p w14:paraId="3BA817A1" w14:textId="6B2F80E0" w:rsidR="000959A2" w:rsidRPr="00522DCA" w:rsidRDefault="007254D9" w:rsidP="008E4F88">
      <w:pPr>
        <w:pStyle w:val="Aufzhlungszeichen1"/>
        <w:numPr>
          <w:ilvl w:val="0"/>
          <w:numId w:val="99"/>
        </w:numPr>
        <w:tabs>
          <w:tab w:val="clear" w:pos="360"/>
          <w:tab w:val="left" w:pos="482"/>
        </w:tabs>
        <w:suppressAutoHyphens w:val="0"/>
        <w:jc w:val="left"/>
        <w:rPr>
          <w:lang w:val="en-GB"/>
        </w:rPr>
      </w:pPr>
      <w:r>
        <w:rPr>
          <w:lang w:val="en-GB"/>
        </w:rPr>
        <w:t>T</w:t>
      </w:r>
      <w:r w:rsidR="000959A2" w:rsidRPr="00522DCA">
        <w:rPr>
          <w:lang w:val="en-GB"/>
        </w:rPr>
        <w:t xml:space="preserve">he option </w:t>
      </w:r>
      <w:r w:rsidR="00A053B3" w:rsidRPr="00522DCA">
        <w:rPr>
          <w:lang w:val="en-GB"/>
        </w:rPr>
        <w:t>“</w:t>
      </w:r>
      <w:r w:rsidR="000959A2" w:rsidRPr="00522DCA">
        <w:rPr>
          <w:lang w:val="en-GB"/>
        </w:rPr>
        <w:t>Split at non-word characters</w:t>
      </w:r>
      <w:r w:rsidR="00A053B3" w:rsidRPr="00522DCA">
        <w:rPr>
          <w:lang w:val="en-GB"/>
        </w:rPr>
        <w:t>”</w:t>
      </w:r>
      <w:r w:rsidR="000959A2" w:rsidRPr="00522DCA">
        <w:rPr>
          <w:lang w:val="en-GB"/>
        </w:rPr>
        <w:t xml:space="preserve"> creates a new event for every row of alphabetic signs (i.e. for every </w:t>
      </w:r>
      <w:r w:rsidR="00A053B3" w:rsidRPr="00522DCA">
        <w:rPr>
          <w:lang w:val="en-GB"/>
        </w:rPr>
        <w:t>“</w:t>
      </w:r>
      <w:r w:rsidR="000959A2" w:rsidRPr="00522DCA">
        <w:rPr>
          <w:lang w:val="en-GB"/>
        </w:rPr>
        <w:t>word</w:t>
      </w:r>
      <w:r w:rsidR="00A053B3" w:rsidRPr="00522DCA">
        <w:rPr>
          <w:lang w:val="en-GB"/>
        </w:rPr>
        <w:t>”</w:t>
      </w:r>
      <w:r w:rsidR="000959A2" w:rsidRPr="00522DCA">
        <w:rPr>
          <w:lang w:val="en-GB"/>
        </w:rPr>
        <w:t>) of the original file:</w:t>
      </w:r>
    </w:p>
    <w:p w14:paraId="3A9F3FC0" w14:textId="77777777" w:rsidR="000959A2" w:rsidRPr="00522DCA" w:rsidRDefault="00B16F25">
      <w:pPr>
        <w:pStyle w:val="Standard-BlockCharCharChar"/>
        <w:spacing w:line="100" w:lineRule="atLeast"/>
        <w:rPr>
          <w:lang w:val="en-GB"/>
        </w:rPr>
      </w:pPr>
      <w:r>
        <w:rPr>
          <w:lang w:val="en-GB"/>
        </w:rPr>
        <w:pict w14:anchorId="098BE4E2">
          <v:shape id="_x0000_i1082" type="#_x0000_t75" style="width:467.55pt;height:25.25pt" filled="t">
            <v:fill color2="black"/>
            <v:imagedata r:id="rId111" o:title=""/>
          </v:shape>
        </w:pict>
      </w:r>
    </w:p>
    <w:p w14:paraId="3D626F51" w14:textId="2CC7F510" w:rsidR="000959A2" w:rsidRPr="00522DCA" w:rsidRDefault="000959A2" w:rsidP="008E4F88">
      <w:pPr>
        <w:pStyle w:val="Aufzhlungszeichen1"/>
        <w:numPr>
          <w:ilvl w:val="0"/>
          <w:numId w:val="99"/>
        </w:numPr>
        <w:tabs>
          <w:tab w:val="clear" w:pos="360"/>
          <w:tab w:val="left" w:pos="482"/>
        </w:tabs>
        <w:suppressAutoHyphens w:val="0"/>
        <w:jc w:val="left"/>
        <w:rPr>
          <w:lang w:val="en-GB"/>
        </w:rPr>
      </w:pPr>
      <w:r w:rsidRPr="00522DCA">
        <w:rPr>
          <w:lang w:val="en-GB"/>
        </w:rPr>
        <w:t xml:space="preserve">The option </w:t>
      </w:r>
      <w:r w:rsidR="00A053B3" w:rsidRPr="00522DCA">
        <w:rPr>
          <w:lang w:val="en-GB"/>
        </w:rPr>
        <w:t>“</w:t>
      </w:r>
      <w:r w:rsidRPr="00522DCA">
        <w:rPr>
          <w:lang w:val="en-GB"/>
        </w:rPr>
        <w:t>Split at regular expression</w:t>
      </w:r>
      <w:r w:rsidR="00A053B3" w:rsidRPr="00522DCA">
        <w:rPr>
          <w:lang w:val="en-GB"/>
        </w:rPr>
        <w:t>”</w:t>
      </w:r>
      <w:r w:rsidRPr="00522DCA">
        <w:rPr>
          <w:lang w:val="en-GB"/>
        </w:rPr>
        <w:t xml:space="preserve"> allows the input of any desired expression, according to which text will be distributed into the events. For instance, the expression [\.\?] for the text above would deliver the following result:</w:t>
      </w:r>
    </w:p>
    <w:p w14:paraId="04554BD9" w14:textId="77777777" w:rsidR="000959A2" w:rsidRPr="00522DCA" w:rsidRDefault="00B16F25">
      <w:pPr>
        <w:pStyle w:val="Standard-BlockCharCharChar"/>
        <w:spacing w:line="100" w:lineRule="atLeast"/>
        <w:rPr>
          <w:lang w:val="en-GB"/>
        </w:rPr>
      </w:pPr>
      <w:r>
        <w:rPr>
          <w:lang w:val="en-GB"/>
        </w:rPr>
        <w:pict w14:anchorId="56D87802">
          <v:shape id="_x0000_i1083" type="#_x0000_t75" style="width:468.45pt;height:35.55pt" filled="t">
            <v:fill color2="black"/>
            <v:imagedata r:id="rId112" o:title=""/>
          </v:shape>
        </w:pict>
      </w:r>
    </w:p>
    <w:p w14:paraId="280270F8" w14:textId="77777777" w:rsidR="000959A2" w:rsidRPr="00522DCA" w:rsidRDefault="000959A2">
      <w:pPr>
        <w:pStyle w:val="Standard-BlockCharCharChar"/>
        <w:ind w:left="567" w:hanging="567"/>
        <w:rPr>
          <w:lang w:val="en-GB"/>
        </w:rPr>
      </w:pPr>
      <w:r w:rsidRPr="00522DCA">
        <w:rPr>
          <w:lang w:val="en-GB"/>
        </w:rPr>
        <w:t xml:space="preserve">10. </w:t>
      </w:r>
      <w:r w:rsidRPr="00522DCA">
        <w:rPr>
          <w:kern w:val="0"/>
          <w:szCs w:val="24"/>
          <w:shd w:val="clear" w:color="auto" w:fill="D9D9D9"/>
          <w:lang w:val="en-GB" w:eastAsia="de-DE" w:bidi="ar-SA"/>
        </w:rPr>
        <w:t>Tree Tagger Output</w:t>
      </w:r>
      <w:r w:rsidRPr="00522DCA">
        <w:rPr>
          <w:lang w:val="en-GB"/>
        </w:rPr>
        <w:t>: imports a text file that contains Part-Of-Speech-Annotation, hence a word per line, as well as separated by tabs according to the Tree Tagger format (</w:t>
      </w:r>
      <w:hyperlink r:id="rId113" w:history="1">
        <w:r w:rsidRPr="00522DCA">
          <w:rPr>
            <w:rStyle w:val="Hyperlink"/>
            <w:lang w:val="en-GB"/>
          </w:rPr>
          <w:t>http://www.ims.uni-stuttgart.de/projekte/corplex/TreeTagger/</w:t>
        </w:r>
      </w:hyperlink>
      <w:r w:rsidRPr="00522DCA">
        <w:rPr>
          <w:lang w:val="en-GB"/>
        </w:rPr>
        <w:t>) i.e.:</w:t>
      </w:r>
    </w:p>
    <w:p w14:paraId="29EFC87B" w14:textId="77777777" w:rsidR="000959A2" w:rsidRPr="00522DCA" w:rsidRDefault="00B16F25">
      <w:pPr>
        <w:pStyle w:val="Standard-BlockCharCharChar"/>
        <w:spacing w:line="100" w:lineRule="atLeast"/>
        <w:ind w:left="567" w:hanging="567"/>
        <w:jc w:val="center"/>
        <w:rPr>
          <w:lang w:val="en-GB"/>
        </w:rPr>
      </w:pPr>
      <w:r>
        <w:rPr>
          <w:lang w:val="en-GB"/>
        </w:rPr>
        <w:lastRenderedPageBreak/>
        <w:pict w14:anchorId="4980D09F">
          <v:shape id="_x0000_i1084" type="#_x0000_t75" style="width:142.15pt;height:158.95pt" filled="t">
            <v:fill color2="black"/>
            <v:imagedata r:id="rId114" o:title=""/>
          </v:shape>
        </w:pict>
      </w:r>
    </w:p>
    <w:p w14:paraId="4217F006" w14:textId="3916B555" w:rsidR="000959A2" w:rsidRPr="00522DCA" w:rsidRDefault="000959A2">
      <w:pPr>
        <w:pStyle w:val="Standard-BlockCharCharChar"/>
        <w:ind w:left="567" w:hanging="567"/>
        <w:rPr>
          <w:lang w:val="en-GB"/>
        </w:rPr>
      </w:pPr>
      <w:r w:rsidRPr="00522DCA">
        <w:rPr>
          <w:lang w:val="en-GB"/>
        </w:rPr>
        <w:tab/>
      </w:r>
      <w:r w:rsidRPr="00522DCA">
        <w:rPr>
          <w:lang w:val="en-GB"/>
        </w:rPr>
        <w:tab/>
        <w:t xml:space="preserve">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w:t>
      </w:r>
      <w:r w:rsidR="00A053B3" w:rsidRPr="00522DCA">
        <w:rPr>
          <w:lang w:val="en-GB"/>
        </w:rPr>
        <w:t>“</w:t>
      </w:r>
      <w:r w:rsidRPr="00522DCA">
        <w:rPr>
          <w:lang w:val="en-GB"/>
        </w:rPr>
        <w:t>X</w:t>
      </w:r>
      <w:r w:rsidR="00A053B3" w:rsidRPr="00522DCA">
        <w:rPr>
          <w:lang w:val="en-GB"/>
        </w:rPr>
        <w:t>”</w:t>
      </w:r>
      <w:r w:rsidRPr="00522DCA">
        <w:rPr>
          <w:lang w:val="en-GB"/>
        </w:rPr>
        <w:t>. Every word is placed in a separate event:</w:t>
      </w:r>
    </w:p>
    <w:p w14:paraId="18EF93DB" w14:textId="77777777" w:rsidR="000959A2" w:rsidRPr="00522DCA" w:rsidRDefault="00B16F25">
      <w:pPr>
        <w:pStyle w:val="Standard-BlockCharCharChar"/>
        <w:spacing w:line="100" w:lineRule="atLeast"/>
        <w:ind w:left="567" w:hanging="567"/>
        <w:jc w:val="center"/>
        <w:rPr>
          <w:lang w:val="en-GB"/>
        </w:rPr>
      </w:pPr>
      <w:r>
        <w:rPr>
          <w:lang w:val="en-GB"/>
        </w:rPr>
        <w:pict w14:anchorId="6DD0532D">
          <v:shape id="_x0000_i1085" type="#_x0000_t75" style="width:319.8pt;height:66.4pt" filled="t">
            <v:fill color2="black"/>
            <v:imagedata r:id="rId115" o:title=""/>
          </v:shape>
        </w:pict>
      </w:r>
    </w:p>
    <w:p w14:paraId="5E5B56E7" w14:textId="6E02780B" w:rsidR="000959A2" w:rsidRPr="00522DCA" w:rsidRDefault="000959A2">
      <w:pPr>
        <w:pStyle w:val="Standard-BlockCharCharChar"/>
        <w:ind w:left="567" w:hanging="567"/>
        <w:rPr>
          <w:spacing w:val="-4"/>
          <w:lang w:val="en-GB"/>
        </w:rPr>
      </w:pPr>
      <w:r w:rsidRPr="00522DCA">
        <w:rPr>
          <w:lang w:val="en-GB"/>
        </w:rPr>
        <w:t xml:space="preserve">11. </w:t>
      </w:r>
      <w:r w:rsidRPr="00522DCA">
        <w:rPr>
          <w:kern w:val="0"/>
          <w:szCs w:val="24"/>
          <w:shd w:val="clear" w:color="auto" w:fill="D9D9D9"/>
          <w:lang w:val="en-GB" w:eastAsia="de-DE" w:bidi="ar-SA"/>
        </w:rPr>
        <w:t>TEI file</w:t>
      </w:r>
      <w:r w:rsidRPr="00522DCA">
        <w:rPr>
          <w:lang w:val="en-GB"/>
        </w:rPr>
        <w:t xml:space="preserve">: </w:t>
      </w:r>
      <w:r w:rsidRPr="00522DCA">
        <w:rPr>
          <w:spacing w:val="-4"/>
          <w:lang w:val="en-GB"/>
        </w:rPr>
        <w:t xml:space="preserve">imports a transcription that is coded according to the guidelines of the Text Encoding Initiative (TEI) in XML (see Schmidt, Th. 2005: </w:t>
      </w:r>
      <w:r w:rsidRPr="00522DCA">
        <w:rPr>
          <w:i/>
          <w:spacing w:val="-4"/>
          <w:lang w:val="en-GB"/>
        </w:rPr>
        <w:t>Time based data models and the TEI Guidelines for Transcriptions of Speech.</w:t>
      </w:r>
      <w:r w:rsidRPr="00522DCA">
        <w:rPr>
          <w:spacing w:val="-4"/>
          <w:lang w:val="en-GB"/>
        </w:rPr>
        <w:t xml:space="preserve"> </w:t>
      </w:r>
      <w:proofErr w:type="spellStart"/>
      <w:r w:rsidRPr="00522DCA">
        <w:rPr>
          <w:spacing w:val="-4"/>
          <w:lang w:val="en-GB"/>
        </w:rPr>
        <w:t>Arbeiten</w:t>
      </w:r>
      <w:proofErr w:type="spellEnd"/>
      <w:r w:rsidRPr="00522DCA">
        <w:rPr>
          <w:spacing w:val="-4"/>
          <w:lang w:val="en-GB"/>
        </w:rPr>
        <w:t xml:space="preserve"> </w:t>
      </w:r>
      <w:proofErr w:type="spellStart"/>
      <w:r w:rsidRPr="00522DCA">
        <w:rPr>
          <w:spacing w:val="-4"/>
          <w:lang w:val="en-GB"/>
        </w:rPr>
        <w:t>zur</w:t>
      </w:r>
      <w:proofErr w:type="spellEnd"/>
      <w:r w:rsidRPr="00522DCA">
        <w:rPr>
          <w:spacing w:val="-4"/>
          <w:lang w:val="en-GB"/>
        </w:rPr>
        <w:t xml:space="preserve"> </w:t>
      </w:r>
      <w:proofErr w:type="spellStart"/>
      <w:r w:rsidRPr="00522DCA">
        <w:rPr>
          <w:spacing w:val="-4"/>
          <w:lang w:val="en-GB"/>
        </w:rPr>
        <w:t>Mehrsprachigkeit</w:t>
      </w:r>
      <w:proofErr w:type="spellEnd"/>
      <w:r w:rsidRPr="00522DCA">
        <w:rPr>
          <w:spacing w:val="-4"/>
          <w:lang w:val="en-GB"/>
        </w:rPr>
        <w:t xml:space="preserve">, </w:t>
      </w:r>
      <w:proofErr w:type="spellStart"/>
      <w:r w:rsidRPr="00522DCA">
        <w:rPr>
          <w:spacing w:val="-4"/>
          <w:lang w:val="en-GB"/>
        </w:rPr>
        <w:t>Serie</w:t>
      </w:r>
      <w:proofErr w:type="spellEnd"/>
      <w:r w:rsidRPr="00522DCA">
        <w:rPr>
          <w:spacing w:val="-4"/>
          <w:lang w:val="en-GB"/>
        </w:rPr>
        <w:t xml:space="preserve"> B.). Select the transcription to be imported and click </w:t>
      </w:r>
      <w:r w:rsidR="00A053B3" w:rsidRPr="00522DCA">
        <w:rPr>
          <w:spacing w:val="-4"/>
          <w:lang w:val="en-GB"/>
        </w:rPr>
        <w:t>“</w:t>
      </w:r>
      <w:r w:rsidRPr="00522DCA">
        <w:rPr>
          <w:spacing w:val="-4"/>
          <w:lang w:val="en-GB"/>
        </w:rPr>
        <w:t>Open</w:t>
      </w:r>
      <w:r w:rsidR="00A053B3" w:rsidRPr="00522DCA">
        <w:rPr>
          <w:spacing w:val="-4"/>
          <w:lang w:val="en-GB"/>
        </w:rPr>
        <w:t>”</w:t>
      </w:r>
      <w:r w:rsidRPr="00522DCA">
        <w:rPr>
          <w:spacing w:val="-4"/>
          <w:lang w:val="en-GB"/>
        </w:rPr>
        <w:t xml:space="preserve">. After the conversion, a </w:t>
      </w:r>
      <w:r w:rsidR="00A053B3" w:rsidRPr="00522DCA">
        <w:rPr>
          <w:spacing w:val="-4"/>
          <w:lang w:val="en-GB"/>
        </w:rPr>
        <w:t>“</w:t>
      </w:r>
      <w:proofErr w:type="spellStart"/>
      <w:r w:rsidRPr="00522DCA">
        <w:rPr>
          <w:spacing w:val="-4"/>
          <w:lang w:val="en-GB"/>
        </w:rPr>
        <w:t>Cleanup</w:t>
      </w:r>
      <w:proofErr w:type="spellEnd"/>
      <w:r w:rsidRPr="00522DCA">
        <w:rPr>
          <w:spacing w:val="-4"/>
          <w:lang w:val="en-GB"/>
        </w:rPr>
        <w:t>-Dialog</w:t>
      </w:r>
      <w:ins w:id="88" w:author="Moritz Lautenbach" w:date="2014-04-15T11:35:00Z">
        <w:r w:rsidRPr="00522DCA">
          <w:rPr>
            <w:spacing w:val="-4"/>
            <w:lang w:val="en-GB"/>
          </w:rPr>
          <w:t>ue</w:t>
        </w:r>
      </w:ins>
      <w:r w:rsidR="00A053B3" w:rsidRPr="00522DCA">
        <w:rPr>
          <w:spacing w:val="-4"/>
          <w:lang w:val="en-GB"/>
        </w:rPr>
        <w:t>”</w:t>
      </w:r>
      <w:r w:rsidRPr="00522DCA">
        <w:rPr>
          <w:spacing w:val="-4"/>
          <w:lang w:val="en-GB"/>
        </w:rPr>
        <w:t xml:space="preserve"> will allow you to clean the transcription up according to certain criteria (see </w:t>
      </w:r>
      <w:r w:rsidRPr="00522DCA">
        <w:rPr>
          <w:rStyle w:val="Menufunction"/>
          <w:lang w:val="en-GB"/>
        </w:rPr>
        <w:t xml:space="preserve">Transcription &gt; </w:t>
      </w:r>
      <w:proofErr w:type="spellStart"/>
      <w:r w:rsidRPr="00522DCA">
        <w:rPr>
          <w:rStyle w:val="Menufunction"/>
          <w:lang w:val="en-GB"/>
        </w:rPr>
        <w:t>Cleanup</w:t>
      </w:r>
      <w:proofErr w:type="spellEnd"/>
      <w:r w:rsidRPr="00522DCA">
        <w:rPr>
          <w:rStyle w:val="Menufunction"/>
          <w:lang w:val="en-GB"/>
        </w:rPr>
        <w:t>...</w:t>
      </w:r>
      <w:r w:rsidRPr="00522DCA">
        <w:rPr>
          <w:spacing w:val="-4"/>
          <w:lang w:val="en-GB"/>
        </w:rPr>
        <w:t xml:space="preserve">). Thereafter, the transcription will appear as a musical score in the </w:t>
      </w:r>
      <w:r w:rsidR="00C11634" w:rsidRPr="00522DCA">
        <w:rPr>
          <w:spacing w:val="-4"/>
          <w:lang w:val="en-GB"/>
        </w:rPr>
        <w:t>Editor</w:t>
      </w:r>
      <w:r w:rsidRPr="00522DCA">
        <w:rPr>
          <w:spacing w:val="-4"/>
          <w:lang w:val="en-GB"/>
        </w:rPr>
        <w:t>.</w:t>
      </w:r>
    </w:p>
    <w:p w14:paraId="391DB8EB" w14:textId="77777777" w:rsidR="000959A2" w:rsidRPr="00522DCA" w:rsidRDefault="000959A2">
      <w:pPr>
        <w:pStyle w:val="Standard-BlockCharCharChar"/>
        <w:ind w:left="567" w:hanging="567"/>
        <w:rPr>
          <w:spacing w:val="-4"/>
          <w:lang w:val="en-GB"/>
        </w:rPr>
      </w:pPr>
      <w:r w:rsidRPr="00522DCA">
        <w:rPr>
          <w:lang w:val="en-GB"/>
        </w:rPr>
        <w:t xml:space="preserve">12. </w:t>
      </w:r>
      <w:r w:rsidRPr="00522DCA">
        <w:rPr>
          <w:kern w:val="0"/>
          <w:szCs w:val="24"/>
          <w:shd w:val="clear" w:color="auto" w:fill="D9D9D9"/>
          <w:lang w:val="en-GB" w:eastAsia="de-DE" w:bidi="ar-SA"/>
        </w:rPr>
        <w:t>Import via XSL stylesheet</w:t>
      </w:r>
      <w:r w:rsidRPr="00522DCA">
        <w:rPr>
          <w:lang w:val="en-GB"/>
        </w:rPr>
        <w:t xml:space="preserve">: </w:t>
      </w:r>
      <w:r w:rsidRPr="00522DCA">
        <w:rPr>
          <w:spacing w:val="-4"/>
          <w:lang w:val="en-GB"/>
        </w:rPr>
        <w:t>imports an XML file in any desired format by applying a suitable XSL stylesheet that transforms the original format into a</w:t>
      </w:r>
      <w:ins w:id="89" w:author="Moritz Lautenbach" w:date="2014-04-15T11:35:00Z">
        <w:r w:rsidRPr="00522DCA">
          <w:rPr>
            <w:spacing w:val="-4"/>
            <w:lang w:val="en-GB"/>
          </w:rPr>
          <w:t>n</w:t>
        </w:r>
      </w:ins>
      <w:r w:rsidRPr="00522DCA">
        <w:rPr>
          <w:spacing w:val="-4"/>
          <w:lang w:val="en-GB"/>
        </w:rPr>
        <w:t xml:space="preserve"> EXMARaLDA basic transcription. After selecting the file to be imported, you will be asked to specify such an XSL stylesheet:</w:t>
      </w:r>
    </w:p>
    <w:p w14:paraId="30AE7DBD" w14:textId="77777777" w:rsidR="000959A2" w:rsidRPr="00522DCA" w:rsidRDefault="00B16F25">
      <w:pPr>
        <w:pStyle w:val="Standard-BlockCharCharChar"/>
        <w:spacing w:line="100" w:lineRule="atLeast"/>
        <w:ind w:left="567" w:hanging="567"/>
        <w:jc w:val="center"/>
        <w:rPr>
          <w:spacing w:val="-4"/>
          <w:lang w:val="en-GB"/>
        </w:rPr>
      </w:pPr>
      <w:r>
        <w:rPr>
          <w:lang w:val="en-GB"/>
        </w:rPr>
        <w:pict w14:anchorId="6C13E95E">
          <v:shape id="_x0000_i1086" type="#_x0000_t75" style="width:407.7pt;height:54.25pt" filled="t">
            <v:fill color2="black"/>
            <v:imagedata r:id="rId116" o:title=""/>
          </v:shape>
        </w:pict>
      </w:r>
    </w:p>
    <w:p w14:paraId="5F85139B" w14:textId="77777777" w:rsidR="000959A2" w:rsidRPr="00522DCA" w:rsidRDefault="000959A2">
      <w:pPr>
        <w:pStyle w:val="Standard-BlockCharCharChar"/>
        <w:spacing w:line="100" w:lineRule="atLeast"/>
        <w:ind w:left="567" w:hanging="567"/>
        <w:rPr>
          <w:spacing w:val="-4"/>
          <w:lang w:val="en-GB"/>
        </w:rPr>
      </w:pPr>
      <w:r w:rsidRPr="00522DCA">
        <w:rPr>
          <w:spacing w:val="-4"/>
          <w:lang w:val="en-GB"/>
        </w:rPr>
        <w:tab/>
        <w:t>The name of the stylesheet will be saved for the next import.</w:t>
      </w:r>
    </w:p>
    <w:bookmarkEnd w:id="86"/>
    <w:p w14:paraId="42BBF805" w14:textId="39E5C5B9" w:rsidR="000959A2" w:rsidRPr="00522DCA" w:rsidRDefault="000959A2">
      <w:pPr>
        <w:pStyle w:val="Standard-BlockCharCharChar"/>
        <w:ind w:left="567" w:hanging="567"/>
        <w:rPr>
          <w:lang w:val="en-GB"/>
        </w:rPr>
      </w:pPr>
      <w:r w:rsidRPr="00522DCA">
        <w:rPr>
          <w:lang w:val="en-GB"/>
        </w:rPr>
        <w:t xml:space="preserve">13. </w:t>
      </w:r>
      <w:r w:rsidRPr="00522DCA">
        <w:rPr>
          <w:kern w:val="0"/>
          <w:szCs w:val="24"/>
          <w:shd w:val="clear" w:color="auto" w:fill="D9D9D9"/>
          <w:lang w:val="en-GB" w:eastAsia="de-DE" w:bidi="ar-SA"/>
        </w:rPr>
        <w:t>HIAT-DOS file</w:t>
      </w:r>
      <w:r w:rsidRPr="00522DCA">
        <w:rPr>
          <w:lang w:val="en-GB"/>
        </w:rPr>
        <w:t xml:space="preserve">: </w:t>
      </w:r>
      <w:r w:rsidR="00A053B3" w:rsidRPr="00522DCA">
        <w:rPr>
          <w:lang w:val="en-GB"/>
        </w:rPr>
        <w:t>“</w:t>
      </w:r>
      <w:r w:rsidRPr="00522DCA">
        <w:rPr>
          <w:lang w:val="en-GB"/>
        </w:rPr>
        <w:t>imports</w:t>
      </w:r>
      <w:r w:rsidR="00A053B3" w:rsidRPr="00522DCA">
        <w:rPr>
          <w:lang w:val="en-GB"/>
        </w:rPr>
        <w:t>”</w:t>
      </w:r>
      <w:r w:rsidRPr="00522DCA">
        <w:rPr>
          <w:lang w:val="en-GB"/>
        </w:rPr>
        <w:t xml:space="preserve"> HIAT-DOS files. Please note that the quotation marks around the word </w:t>
      </w:r>
      <w:r w:rsidR="00A053B3" w:rsidRPr="00522DCA">
        <w:rPr>
          <w:lang w:val="en-GB"/>
        </w:rPr>
        <w:t>“</w:t>
      </w:r>
      <w:r w:rsidRPr="00522DCA">
        <w:rPr>
          <w:lang w:val="en-GB"/>
        </w:rPr>
        <w:t>import</w:t>
      </w:r>
      <w:r w:rsidR="00A053B3" w:rsidRPr="00522DCA">
        <w:rPr>
          <w:lang w:val="en-GB"/>
        </w:rPr>
        <w:t>”</w:t>
      </w:r>
      <w:r w:rsidRPr="00522DCA">
        <w:rPr>
          <w:lang w:val="en-GB"/>
        </w:rPr>
        <w:t xml:space="preserve"> are supposed to raise awareness to an important circumstance:</w:t>
      </w:r>
    </w:p>
    <w:p w14:paraId="4026C24A" w14:textId="4BE55EBD"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lang w:val="en-GB"/>
        </w:rPr>
        <w:t xml:space="preserve">In essence, it is </w:t>
      </w:r>
      <w:r w:rsidRPr="00522DCA">
        <w:rPr>
          <w:u w:val="single"/>
          <w:lang w:val="en-GB"/>
        </w:rPr>
        <w:t>not possible</w:t>
      </w:r>
      <w:r w:rsidRPr="00522DCA">
        <w:rPr>
          <w:lang w:val="en-GB"/>
        </w:rPr>
        <w:t xml:space="preserve"> to find a perfect EXMARaLDA correspondence for a given HIAT-DOS date. The </w:t>
      </w:r>
      <w:r w:rsidR="00A053B3" w:rsidRPr="00522DCA">
        <w:rPr>
          <w:lang w:val="en-GB"/>
        </w:rPr>
        <w:t>“</w:t>
      </w:r>
      <w:r w:rsidRPr="00522DCA">
        <w:rPr>
          <w:lang w:val="en-GB"/>
        </w:rPr>
        <w:t>import</w:t>
      </w:r>
      <w:r w:rsidR="00A053B3" w:rsidRPr="00522DCA">
        <w:rPr>
          <w:lang w:val="en-GB"/>
        </w:rPr>
        <w:t>”</w:t>
      </w:r>
      <w:r w:rsidRPr="00522DCA">
        <w:rPr>
          <w:lang w:val="en-GB"/>
        </w:rPr>
        <w:t xml:space="preserve"> function only supplies a rough version that normally needs to be edited manually afterwards.</w:t>
      </w:r>
      <w:r w:rsidR="0076762B" w:rsidRPr="00522DCA">
        <w:rPr>
          <w:lang w:val="en-GB"/>
        </w:rPr>
        <w:t xml:space="preserve"> </w:t>
      </w:r>
    </w:p>
    <w:p w14:paraId="29F86EFF" w14:textId="103FCBCB" w:rsidR="000959A2" w:rsidRPr="00522DCA" w:rsidRDefault="000959A2" w:rsidP="007254D9">
      <w:pPr>
        <w:pStyle w:val="Aufzhlungszeichen1"/>
        <w:numPr>
          <w:ilvl w:val="0"/>
          <w:numId w:val="99"/>
        </w:numPr>
        <w:tabs>
          <w:tab w:val="clear" w:pos="360"/>
          <w:tab w:val="left" w:pos="482"/>
        </w:tabs>
        <w:suppressAutoHyphens w:val="0"/>
        <w:jc w:val="left"/>
        <w:rPr>
          <w:spacing w:val="-6"/>
          <w:lang w:val="en-GB"/>
        </w:rPr>
      </w:pPr>
      <w:r w:rsidRPr="00522DCA">
        <w:rPr>
          <w:spacing w:val="-4"/>
          <w:lang w:val="en-GB"/>
        </w:rPr>
        <w:t>The function was developed for</w:t>
      </w:r>
      <w:r w:rsidR="00C81274" w:rsidRPr="00522DCA">
        <w:rPr>
          <w:spacing w:val="-4"/>
          <w:lang w:val="en-GB"/>
        </w:rPr>
        <w:t xml:space="preserve"> </w:t>
      </w:r>
      <w:r w:rsidRPr="00522DCA">
        <w:rPr>
          <w:spacing w:val="-4"/>
          <w:lang w:val="en-GB"/>
        </w:rPr>
        <w:t xml:space="preserve">HIAT-DOS files </w:t>
      </w:r>
      <w:r w:rsidRPr="00522DCA">
        <w:rPr>
          <w:bCs/>
          <w:spacing w:val="-4"/>
          <w:lang w:val="en-GB"/>
        </w:rPr>
        <w:t xml:space="preserve">at the Special Research Centre on </w:t>
      </w:r>
      <w:proofErr w:type="gramStart"/>
      <w:r w:rsidRPr="00522DCA">
        <w:rPr>
          <w:bCs/>
          <w:spacing w:val="-4"/>
          <w:lang w:val="en-GB"/>
        </w:rPr>
        <w:t xml:space="preserve">Multilingualism </w:t>
      </w:r>
      <w:r w:rsidRPr="00522DCA">
        <w:rPr>
          <w:spacing w:val="-4"/>
          <w:lang w:val="en-GB"/>
        </w:rPr>
        <w:t xml:space="preserve"> of</w:t>
      </w:r>
      <w:proofErr w:type="gramEnd"/>
      <w:r w:rsidRPr="00522DCA">
        <w:rPr>
          <w:spacing w:val="-4"/>
          <w:lang w:val="en-GB"/>
        </w:rPr>
        <w:t xml:space="preserve"> the University of Hamburg. This explains the replacement rules for Scandinavian special characters, for example. The HIAT-DOS files created at the Special </w:t>
      </w:r>
      <w:r w:rsidRPr="00522DCA">
        <w:rPr>
          <w:spacing w:val="-4"/>
          <w:lang w:val="en-GB"/>
        </w:rPr>
        <w:lastRenderedPageBreak/>
        <w:t xml:space="preserve">Research Centre neither work with intonation tiers, nor with underlining. </w:t>
      </w:r>
      <w:r w:rsidRPr="00522DCA">
        <w:rPr>
          <w:spacing w:val="-6"/>
          <w:lang w:val="en-GB"/>
        </w:rPr>
        <w:t xml:space="preserve">Therefore, we have no experience as to what happens to these elements when </w:t>
      </w:r>
      <w:r w:rsidR="00A053B3" w:rsidRPr="00522DCA">
        <w:rPr>
          <w:spacing w:val="-6"/>
          <w:lang w:val="en-GB"/>
        </w:rPr>
        <w:t>“</w:t>
      </w:r>
      <w:r w:rsidRPr="00522DCA">
        <w:rPr>
          <w:spacing w:val="-6"/>
          <w:lang w:val="en-GB"/>
        </w:rPr>
        <w:t>imported</w:t>
      </w:r>
      <w:r w:rsidR="00A053B3" w:rsidRPr="00522DCA">
        <w:rPr>
          <w:spacing w:val="-6"/>
          <w:lang w:val="en-GB"/>
        </w:rPr>
        <w:t>”</w:t>
      </w:r>
      <w:r w:rsidRPr="00522DCA">
        <w:rPr>
          <w:spacing w:val="-6"/>
          <w:lang w:val="en-GB"/>
        </w:rPr>
        <w:t>.</w:t>
      </w:r>
    </w:p>
    <w:p w14:paraId="7B5F80E4" w14:textId="77777777" w:rsidR="000959A2" w:rsidRPr="00522DCA" w:rsidRDefault="00B16F25">
      <w:pPr>
        <w:pStyle w:val="BildChar"/>
        <w:rPr>
          <w:rFonts w:ascii="Times New Roman" w:hAnsi="Times New Roman"/>
          <w:lang w:val="en-GB"/>
        </w:rPr>
      </w:pPr>
      <w:ins w:id="90" w:author="Karolina Kaminska" w:date="2015-02-09T15:05:00Z">
        <w:r>
          <w:rPr>
            <w:rFonts w:ascii="Times New Roman" w:hAnsi="Times New Roman"/>
            <w:lang w:val="en-GB"/>
          </w:rPr>
          <w:pict w14:anchorId="52ECBD73">
            <v:shape id="_x0000_i1087" type="#_x0000_t75" style="width:3in;height:184.2pt" filled="t">
              <v:fill color2="black"/>
              <v:imagedata r:id="rId117" o:title=""/>
            </v:shape>
          </w:pict>
        </w:r>
      </w:ins>
      <w:del w:id="91" w:author="Karolina Kaminska" w:date="2015-02-09T15:05:00Z">
        <w:r>
          <w:rPr>
            <w:rFonts w:ascii="Times New Roman" w:hAnsi="Times New Roman"/>
            <w:lang w:val="en-GB"/>
          </w:rPr>
          <w:pict w14:anchorId="52ECBD73">
            <v:shape id="_x0000_i1088" type="#_x0000_t75" style="width:3in;height:184.2pt" filled="t">
              <v:fill color2="black"/>
              <v:imagedata r:id="rId117" o:title=""/>
            </v:shape>
          </w:pict>
        </w:r>
      </w:del>
    </w:p>
    <w:p w14:paraId="5C83D2D7" w14:textId="6985D4D8" w:rsidR="000959A2" w:rsidRPr="00522DCA" w:rsidRDefault="000959A2" w:rsidP="007254D9">
      <w:pPr>
        <w:pStyle w:val="Standard-BlockCharCharChar"/>
        <w:ind w:left="567" w:hanging="567"/>
        <w:rPr>
          <w:lang w:val="en-GB"/>
        </w:rPr>
      </w:pPr>
      <w:r w:rsidRPr="00522DCA">
        <w:rPr>
          <w:lang w:val="en-GB"/>
        </w:rPr>
        <w:tab/>
        <w:t xml:space="preserve">In order to </w:t>
      </w:r>
      <w:r w:rsidR="00A053B3" w:rsidRPr="00522DCA">
        <w:rPr>
          <w:lang w:val="en-GB"/>
        </w:rPr>
        <w:t>“</w:t>
      </w:r>
      <w:r w:rsidRPr="00522DCA">
        <w:rPr>
          <w:lang w:val="en-GB"/>
        </w:rPr>
        <w:t>import</w:t>
      </w:r>
      <w:r w:rsidR="00A053B3" w:rsidRPr="00522DCA">
        <w:rPr>
          <w:lang w:val="en-GB"/>
        </w:rPr>
        <w:t>”</w:t>
      </w:r>
      <w:r w:rsidRPr="00522DCA">
        <w:rPr>
          <w:lang w:val="en-GB"/>
        </w:rPr>
        <w:t xml:space="preserve"> a HIAT-DOS file, fill in the following field:</w:t>
      </w:r>
    </w:p>
    <w:p w14:paraId="483C63D0" w14:textId="7971646E"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kern w:val="0"/>
          <w:szCs w:val="24"/>
          <w:shd w:val="clear" w:color="auto" w:fill="D9D9D9"/>
          <w:lang w:val="en-GB" w:eastAsia="de-DE" w:bidi="ar-SA"/>
        </w:rPr>
        <w:t>Transcript file:</w:t>
      </w:r>
      <w:r w:rsidRPr="00522DCA">
        <w:rPr>
          <w:lang w:val="en-GB"/>
        </w:rPr>
        <w:t xml:space="preserve"> This is the file with the actual transcription text. Normally, HIAT-DOS gives these files the file ending </w:t>
      </w:r>
      <w:r w:rsidR="00A053B3" w:rsidRPr="00522DCA">
        <w:rPr>
          <w:lang w:val="en-GB"/>
        </w:rPr>
        <w:t>“</w:t>
      </w:r>
      <w:r w:rsidRPr="00522DCA">
        <w:rPr>
          <w:lang w:val="en-GB"/>
        </w:rPr>
        <w:t>.</w:t>
      </w:r>
      <w:proofErr w:type="spellStart"/>
      <w:r w:rsidRPr="00522DCA">
        <w:rPr>
          <w:lang w:val="en-GB"/>
        </w:rPr>
        <w:t>dat</w:t>
      </w:r>
      <w:proofErr w:type="spellEnd"/>
      <w:r w:rsidR="00A053B3" w:rsidRPr="00522DCA">
        <w:rPr>
          <w:lang w:val="en-GB"/>
        </w:rPr>
        <w:t>”</w:t>
      </w:r>
      <w:r w:rsidRPr="00522DCA">
        <w:rPr>
          <w:lang w:val="en-GB"/>
        </w:rPr>
        <w:t xml:space="preserve">. Click </w:t>
      </w:r>
      <w:r w:rsidR="0076762B" w:rsidRPr="00522DCA">
        <w:rPr>
          <w:lang w:val="en-GB"/>
        </w:rPr>
        <w:t>“</w:t>
      </w:r>
      <w:r w:rsidRPr="00522DCA">
        <w:rPr>
          <w:lang w:val="en-GB"/>
        </w:rPr>
        <w:t>Browse...</w:t>
      </w:r>
      <w:r w:rsidR="00A053B3" w:rsidRPr="00522DCA">
        <w:rPr>
          <w:lang w:val="en-GB"/>
        </w:rPr>
        <w:t>”</w:t>
      </w:r>
      <w:r w:rsidRPr="00522DCA">
        <w:rPr>
          <w:lang w:val="en-GB"/>
        </w:rPr>
        <w:t xml:space="preserve"> to look for the file with the file dialogue. (Hint: The </w:t>
      </w:r>
      <w:r w:rsidR="00A053B3" w:rsidRPr="00522DCA">
        <w:rPr>
          <w:lang w:val="en-GB"/>
        </w:rPr>
        <w:t>“</w:t>
      </w:r>
      <w:r w:rsidR="00E94154" w:rsidRPr="00522DCA">
        <w:rPr>
          <w:lang w:val="en-GB"/>
        </w:rPr>
        <w:t>i</w:t>
      </w:r>
      <w:r w:rsidRPr="00522DCA">
        <w:rPr>
          <w:lang w:val="en-GB"/>
        </w:rPr>
        <w:t>mport</w:t>
      </w:r>
      <w:r w:rsidR="00A053B3" w:rsidRPr="00522DCA">
        <w:rPr>
          <w:lang w:val="en-GB"/>
        </w:rPr>
        <w:t>”</w:t>
      </w:r>
      <w:r w:rsidRPr="00522DCA">
        <w:rPr>
          <w:lang w:val="en-GB"/>
        </w:rPr>
        <w:t xml:space="preserve"> result is a lot better, when </w:t>
      </w:r>
      <w:proofErr w:type="gramStart"/>
      <w:r w:rsidRPr="00522DCA">
        <w:rPr>
          <w:lang w:val="en-GB"/>
        </w:rPr>
        <w:t>using  HIAT</w:t>
      </w:r>
      <w:proofErr w:type="gramEnd"/>
      <w:r w:rsidRPr="00522DCA">
        <w:rPr>
          <w:lang w:val="en-GB"/>
        </w:rPr>
        <w:t>-DOS files that do not contain line breaks yet.</w:t>
      </w:r>
    </w:p>
    <w:p w14:paraId="4FCDF702" w14:textId="6B79FAA3"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kern w:val="0"/>
          <w:szCs w:val="24"/>
          <w:shd w:val="clear" w:color="auto" w:fill="D9D9D9"/>
          <w:lang w:val="en-GB" w:eastAsia="de-DE" w:bidi="ar-SA"/>
        </w:rPr>
        <w:t>Info file:</w:t>
      </w:r>
      <w:r w:rsidRPr="00522DCA">
        <w:rPr>
          <w:lang w:val="en-GB"/>
        </w:rPr>
        <w:t xml:space="preserve"> This is the file that contains information from the transcription head. Normally, HIAT-DOS gives these files the file ending </w:t>
      </w:r>
      <w:r w:rsidR="00A053B3" w:rsidRPr="00522DCA">
        <w:rPr>
          <w:lang w:val="en-GB"/>
        </w:rPr>
        <w:t>“</w:t>
      </w:r>
      <w:r w:rsidRPr="00522DCA">
        <w:rPr>
          <w:lang w:val="en-GB"/>
        </w:rPr>
        <w:t>.</w:t>
      </w:r>
      <w:proofErr w:type="spellStart"/>
      <w:r w:rsidRPr="00522DCA">
        <w:rPr>
          <w:lang w:val="en-GB"/>
        </w:rPr>
        <w:t>inf</w:t>
      </w:r>
      <w:proofErr w:type="spellEnd"/>
      <w:r w:rsidR="00A053B3" w:rsidRPr="00522DCA">
        <w:rPr>
          <w:lang w:val="en-GB"/>
        </w:rPr>
        <w:t>”</w:t>
      </w:r>
      <w:r w:rsidRPr="00522DCA">
        <w:rPr>
          <w:lang w:val="en-GB"/>
        </w:rPr>
        <w:t xml:space="preserve">. Click </w:t>
      </w:r>
      <w:r w:rsidR="00A053B3" w:rsidRPr="00522DCA">
        <w:rPr>
          <w:lang w:val="en-GB"/>
        </w:rPr>
        <w:t>“</w:t>
      </w:r>
      <w:r w:rsidRPr="00522DCA">
        <w:rPr>
          <w:lang w:val="en-GB"/>
        </w:rPr>
        <w:t>Browse...</w:t>
      </w:r>
      <w:r w:rsidR="000E0F98" w:rsidRPr="00522DCA">
        <w:rPr>
          <w:lang w:val="en-GB"/>
        </w:rPr>
        <w:t>”</w:t>
      </w:r>
      <w:r w:rsidRPr="00522DCA">
        <w:rPr>
          <w:lang w:val="en-GB"/>
        </w:rPr>
        <w:t xml:space="preserve"> to look for the file with the file dialogue. Even if no file is selected, the </w:t>
      </w:r>
      <w:r w:rsidR="00A053B3" w:rsidRPr="00522DCA">
        <w:rPr>
          <w:lang w:val="en-GB"/>
        </w:rPr>
        <w:t>“</w:t>
      </w:r>
      <w:r w:rsidR="000E0F98" w:rsidRPr="00522DCA">
        <w:rPr>
          <w:lang w:val="en-GB"/>
        </w:rPr>
        <w:t>i</w:t>
      </w:r>
      <w:r w:rsidRPr="00522DCA">
        <w:rPr>
          <w:lang w:val="en-GB"/>
        </w:rPr>
        <w:t>mport</w:t>
      </w:r>
      <w:r w:rsidR="00A053B3" w:rsidRPr="00522DCA">
        <w:rPr>
          <w:lang w:val="en-GB"/>
        </w:rPr>
        <w:t>”</w:t>
      </w:r>
      <w:r w:rsidRPr="00522DCA">
        <w:rPr>
          <w:lang w:val="en-GB"/>
        </w:rPr>
        <w:t xml:space="preserve"> can be carried out</w:t>
      </w:r>
      <w:r w:rsidR="000E0F98" w:rsidRPr="00522DCA">
        <w:rPr>
          <w:lang w:val="en-GB"/>
        </w:rPr>
        <w:t xml:space="preserve"> – t</w:t>
      </w:r>
      <w:r w:rsidRPr="00522DCA">
        <w:rPr>
          <w:lang w:val="en-GB"/>
        </w:rPr>
        <w:t>he transcription header will simply remain blank.</w:t>
      </w:r>
    </w:p>
    <w:p w14:paraId="2B89D667" w14:textId="37204168"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kern w:val="0"/>
          <w:szCs w:val="24"/>
          <w:shd w:val="clear" w:color="auto" w:fill="D9D9D9"/>
          <w:lang w:val="en-GB" w:eastAsia="de-DE" w:bidi="ar-SA"/>
        </w:rPr>
        <w:t>Speakers file:</w:t>
      </w:r>
      <w:r w:rsidRPr="00522DCA">
        <w:rPr>
          <w:lang w:val="en-GB"/>
        </w:rPr>
        <w:t xml:space="preserve"> This is the file that contains the names of the speakers. Normally, HIAT-DOS gives these files the file ending </w:t>
      </w:r>
      <w:r w:rsidR="00A053B3" w:rsidRPr="00522DCA">
        <w:rPr>
          <w:lang w:val="en-GB"/>
        </w:rPr>
        <w:t>“</w:t>
      </w:r>
      <w:r w:rsidRPr="00522DCA">
        <w:rPr>
          <w:lang w:val="en-GB"/>
        </w:rPr>
        <w:t>.sig</w:t>
      </w:r>
      <w:r w:rsidR="00A053B3" w:rsidRPr="00522DCA">
        <w:rPr>
          <w:lang w:val="en-GB"/>
        </w:rPr>
        <w:t>”</w:t>
      </w:r>
      <w:r w:rsidRPr="00522DCA">
        <w:rPr>
          <w:lang w:val="en-GB"/>
        </w:rPr>
        <w:t xml:space="preserve">. Click </w:t>
      </w:r>
      <w:r w:rsidR="00A053B3" w:rsidRPr="00522DCA">
        <w:rPr>
          <w:lang w:val="en-GB"/>
        </w:rPr>
        <w:t>“</w:t>
      </w:r>
      <w:r w:rsidR="000E0F98" w:rsidRPr="00522DCA">
        <w:rPr>
          <w:lang w:val="en-GB"/>
        </w:rPr>
        <w:t>Browse...”</w:t>
      </w:r>
      <w:r w:rsidRPr="00522DCA">
        <w:rPr>
          <w:lang w:val="en-GB"/>
        </w:rPr>
        <w:t xml:space="preserve"> to look for the file with the file dialogue. Even if no file is selected, the </w:t>
      </w:r>
      <w:r w:rsidR="00A053B3" w:rsidRPr="00522DCA">
        <w:rPr>
          <w:lang w:val="en-GB"/>
        </w:rPr>
        <w:t>“</w:t>
      </w:r>
      <w:r w:rsidRPr="00522DCA">
        <w:rPr>
          <w:lang w:val="en-GB"/>
        </w:rPr>
        <w:t>import</w:t>
      </w:r>
      <w:r w:rsidR="00A053B3" w:rsidRPr="00522DCA">
        <w:rPr>
          <w:lang w:val="en-GB"/>
        </w:rPr>
        <w:t>”</w:t>
      </w:r>
      <w:r w:rsidRPr="00522DCA">
        <w:rPr>
          <w:lang w:val="en-GB"/>
        </w:rPr>
        <w:t xml:space="preserve"> can be carried out – the speaker table will be generated automatically, speaker abbreviations and names can be added afterwards in the Partitur-</w:t>
      </w:r>
      <w:r w:rsidR="00C11634" w:rsidRPr="00522DCA">
        <w:rPr>
          <w:lang w:val="en-GB"/>
        </w:rPr>
        <w:t>Editor</w:t>
      </w:r>
      <w:r w:rsidRPr="00522DCA">
        <w:rPr>
          <w:lang w:val="en-GB"/>
        </w:rPr>
        <w:t>.</w:t>
      </w:r>
    </w:p>
    <w:p w14:paraId="61F2FC9E" w14:textId="29F5007B"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kern w:val="0"/>
          <w:szCs w:val="24"/>
          <w:shd w:val="clear" w:color="auto" w:fill="D9D9D9"/>
          <w:lang w:val="en-GB" w:eastAsia="de-DE" w:bidi="ar-SA"/>
        </w:rPr>
        <w:t>Method for calculating synchronisation points:</w:t>
      </w:r>
      <w:r w:rsidRPr="00522DCA">
        <w:rPr>
          <w:lang w:val="en-GB"/>
        </w:rPr>
        <w:t xml:space="preserve"> 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41D21303" w14:textId="3BF7BC06"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kern w:val="0"/>
          <w:szCs w:val="24"/>
          <w:shd w:val="clear" w:color="auto" w:fill="D9D9D9"/>
          <w:lang w:val="en-GB" w:eastAsia="de-DE" w:bidi="ar-SA"/>
        </w:rPr>
        <w:t>Remove holes (after manual wrap):</w:t>
      </w:r>
      <w:r w:rsidRPr="00522DCA">
        <w:rPr>
          <w:lang w:val="en-GB"/>
        </w:rPr>
        <w:t xml:space="preserve"> This (time consuming) method is recommended if you would like to </w:t>
      </w:r>
      <w:r w:rsidR="00A053B3" w:rsidRPr="00522DCA">
        <w:rPr>
          <w:lang w:val="en-GB"/>
        </w:rPr>
        <w:t>“</w:t>
      </w:r>
      <w:r w:rsidRPr="00522DCA">
        <w:rPr>
          <w:lang w:val="en-GB"/>
        </w:rPr>
        <w:t>import</w:t>
      </w:r>
      <w:r w:rsidR="00A053B3" w:rsidRPr="00522DCA">
        <w:rPr>
          <w:lang w:val="en-GB"/>
        </w:rPr>
        <w:t>”</w:t>
      </w:r>
      <w:r w:rsidRPr="00522DCA">
        <w:rPr>
          <w:lang w:val="en-GB"/>
        </w:rPr>
        <w:t xml:space="preserve"> a</w:t>
      </w:r>
      <w:del w:id="92" w:author="Moritz Lautenbach" w:date="2014-04-14T16:32:00Z">
        <w:r w:rsidRPr="00522DCA" w:rsidDel="002C595A">
          <w:rPr>
            <w:lang w:val="en-GB"/>
          </w:rPr>
          <w:delText xml:space="preserve">  </w:delText>
        </w:r>
      </w:del>
      <w:ins w:id="93" w:author="Moritz Lautenbach" w:date="2014-04-16T13:30:00Z">
        <w:r w:rsidRPr="00522DCA">
          <w:rPr>
            <w:lang w:val="en-GB"/>
          </w:rPr>
          <w:t xml:space="preserve"> </w:t>
        </w:r>
      </w:ins>
      <w:ins w:id="94" w:author="Moritz Lautenbach" w:date="2014-04-14T16:32:00Z">
        <w:r w:rsidRPr="00522DCA">
          <w:rPr>
            <w:lang w:val="en-GB"/>
          </w:rPr>
          <w:t xml:space="preserve"> </w:t>
        </w:r>
      </w:ins>
      <w:r w:rsidRPr="00522DCA">
        <w:rPr>
          <w:lang w:val="en-GB"/>
        </w:rPr>
        <w:t>HIAT-DOS file with an afterwards edited line break.</w:t>
      </w:r>
    </w:p>
    <w:p w14:paraId="33303D39" w14:textId="7CD2BF09" w:rsidR="000959A2" w:rsidRPr="00522DCA" w:rsidRDefault="000959A2" w:rsidP="007254D9">
      <w:pPr>
        <w:pStyle w:val="Aufzhlungszeichen1"/>
        <w:numPr>
          <w:ilvl w:val="0"/>
          <w:numId w:val="99"/>
        </w:numPr>
        <w:tabs>
          <w:tab w:val="clear" w:pos="360"/>
          <w:tab w:val="left" w:pos="482"/>
        </w:tabs>
        <w:suppressAutoHyphens w:val="0"/>
        <w:jc w:val="left"/>
        <w:rPr>
          <w:lang w:val="en-GB"/>
        </w:rPr>
      </w:pPr>
      <w:r w:rsidRPr="00522DCA">
        <w:rPr>
          <w:kern w:val="0"/>
          <w:szCs w:val="24"/>
          <w:shd w:val="clear" w:color="auto" w:fill="D9D9D9"/>
          <w:lang w:val="en-GB" w:eastAsia="de-DE" w:bidi="ar-SA"/>
        </w:rPr>
        <w:t>Replace symbols:</w:t>
      </w:r>
      <w:r w:rsidRPr="00522DCA">
        <w:rPr>
          <w:lang w:val="en-GB"/>
        </w:rPr>
        <w:t xml:space="preserve"> HIAT-DOS uses a non ANSI compliant coding method for German special characters. These signs are replaced by default (as well as some replacement signs for Scandinavian special characters). If you would like to change the characters that should be replaced, click </w:t>
      </w:r>
      <w:r w:rsidR="00A053B3" w:rsidRPr="00522DCA">
        <w:rPr>
          <w:lang w:val="en-GB"/>
        </w:rPr>
        <w:t>“</w:t>
      </w:r>
      <w:r w:rsidRPr="00522DCA">
        <w:rPr>
          <w:lang w:val="en-GB"/>
        </w:rPr>
        <w:t>Change...</w:t>
      </w:r>
      <w:r w:rsidR="001A3D35" w:rsidRPr="00522DCA">
        <w:rPr>
          <w:lang w:val="en-GB"/>
        </w:rPr>
        <w:t>”</w:t>
      </w:r>
      <w:r w:rsidRPr="00522DCA">
        <w:rPr>
          <w:i/>
          <w:lang w:val="en-GB"/>
        </w:rPr>
        <w:t xml:space="preserve"> </w:t>
      </w:r>
      <w:r w:rsidRPr="00522DCA">
        <w:rPr>
          <w:lang w:val="en-GB"/>
        </w:rPr>
        <w:t>, to get the following dialogue:</w:t>
      </w:r>
    </w:p>
    <w:p w14:paraId="5CA97318" w14:textId="77777777" w:rsidR="000959A2" w:rsidRPr="00522DCA" w:rsidRDefault="000959A2">
      <w:pPr>
        <w:pStyle w:val="Standard-BlockCharCharChar"/>
        <w:rPr>
          <w:lang w:val="en-GB"/>
        </w:rPr>
      </w:pPr>
    </w:p>
    <w:p w14:paraId="6BB1532E" w14:textId="1B0E80AD"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5F2CB9D2">
          <v:shape id="_x0000_i1089" type="#_x0000_t75" style="width:230.95pt;height:302.95pt" filled="t">
            <v:fill color2="black"/>
            <v:imagedata r:id="rId118" o:title=""/>
          </v:shape>
        </w:pict>
      </w:r>
    </w:p>
    <w:p w14:paraId="4A3BC7C2" w14:textId="2C44B932" w:rsidR="000959A2" w:rsidRPr="00522DCA" w:rsidRDefault="001A3D35" w:rsidP="001A3D35">
      <w:pPr>
        <w:pStyle w:val="Standard-BlockCharCharChar"/>
        <w:ind w:left="567" w:hanging="567"/>
        <w:rPr>
          <w:lang w:val="en-GB"/>
        </w:rPr>
      </w:pPr>
      <w:r w:rsidRPr="00522DCA">
        <w:rPr>
          <w:lang w:val="en-GB"/>
        </w:rPr>
        <w:tab/>
        <w:t xml:space="preserve"> </w:t>
      </w:r>
      <w:r w:rsidR="000959A2" w:rsidRPr="00522DCA">
        <w:rPr>
          <w:lang w:val="en-GB"/>
        </w:rPr>
        <w:t xml:space="preserve">This list contains all replacements, as glyph, followed by the corresponding Unicode number. In order to delete a single replacement, select it in the list and click </w:t>
      </w:r>
      <w:r w:rsidR="000959A2" w:rsidRPr="00522DCA">
        <w:rPr>
          <w:i/>
          <w:lang w:val="en-GB"/>
        </w:rPr>
        <w:t>Remove</w:t>
      </w:r>
      <w:r w:rsidR="000959A2" w:rsidRPr="00522DCA">
        <w:rPr>
          <w:lang w:val="en-GB"/>
        </w:rPr>
        <w:t xml:space="preserve">. In order to delete the entire list, click </w:t>
      </w:r>
      <w:r w:rsidR="00A053B3" w:rsidRPr="00522DCA">
        <w:rPr>
          <w:lang w:val="en-GB"/>
        </w:rPr>
        <w:t>“</w:t>
      </w:r>
      <w:r w:rsidR="000959A2" w:rsidRPr="00522DCA">
        <w:rPr>
          <w:lang w:val="en-GB"/>
        </w:rPr>
        <w:t>Remove all</w:t>
      </w:r>
      <w:r w:rsidRPr="00522DCA">
        <w:rPr>
          <w:lang w:val="en-GB"/>
        </w:rPr>
        <w:t>”</w:t>
      </w:r>
      <w:r w:rsidR="000959A2" w:rsidRPr="00522DCA">
        <w:rPr>
          <w:lang w:val="en-GB"/>
        </w:rPr>
        <w:t xml:space="preserve">. To only replace the German special characters and </w:t>
      </w:r>
      <w:r w:rsidR="00A053B3" w:rsidRPr="00522DCA">
        <w:rPr>
          <w:lang w:val="en-GB"/>
        </w:rPr>
        <w:t>“</w:t>
      </w:r>
      <w:r w:rsidR="000959A2" w:rsidRPr="00522DCA">
        <w:rPr>
          <w:lang w:val="en-GB"/>
        </w:rPr>
        <w:t>ß</w:t>
      </w:r>
      <w:r w:rsidR="00A053B3" w:rsidRPr="00522DCA">
        <w:rPr>
          <w:lang w:val="en-GB"/>
        </w:rPr>
        <w:t>”</w:t>
      </w:r>
      <w:r w:rsidR="000959A2" w:rsidRPr="00522DCA">
        <w:rPr>
          <w:lang w:val="en-GB"/>
        </w:rPr>
        <w:t xml:space="preserve">, click </w:t>
      </w:r>
      <w:r w:rsidR="00A053B3" w:rsidRPr="00522DCA">
        <w:rPr>
          <w:lang w:val="en-GB"/>
        </w:rPr>
        <w:t>“</w:t>
      </w:r>
      <w:r w:rsidR="000959A2" w:rsidRPr="00522DCA">
        <w:rPr>
          <w:lang w:val="en-GB"/>
        </w:rPr>
        <w:t>Standard</w:t>
      </w:r>
      <w:r w:rsidRPr="00522DCA">
        <w:rPr>
          <w:lang w:val="en-GB"/>
        </w:rPr>
        <w:t>”</w:t>
      </w:r>
      <w:r w:rsidR="000959A2" w:rsidRPr="00522DCA">
        <w:rPr>
          <w:lang w:val="en-GB"/>
        </w:rPr>
        <w:t xml:space="preserve">. In order to add a replacement, enter the decimal Unicode into the fields </w:t>
      </w:r>
      <w:r w:rsidR="00A053B3" w:rsidRPr="00522DCA">
        <w:rPr>
          <w:lang w:val="en-GB"/>
        </w:rPr>
        <w:t>“</w:t>
      </w:r>
      <w:r w:rsidR="000959A2" w:rsidRPr="00522DCA">
        <w:rPr>
          <w:lang w:val="en-GB"/>
        </w:rPr>
        <w:t>To be replaced</w:t>
      </w:r>
      <w:r w:rsidR="00A053B3" w:rsidRPr="00522DCA">
        <w:rPr>
          <w:lang w:val="en-GB"/>
        </w:rPr>
        <w:t>”</w:t>
      </w:r>
      <w:r w:rsidR="000959A2" w:rsidRPr="00522DCA">
        <w:rPr>
          <w:lang w:val="en-GB"/>
        </w:rPr>
        <w:t xml:space="preserve"> and </w:t>
      </w:r>
      <w:r w:rsidR="00A053B3" w:rsidRPr="00522DCA">
        <w:rPr>
          <w:lang w:val="en-GB"/>
        </w:rPr>
        <w:t>“</w:t>
      </w:r>
      <w:r w:rsidR="000959A2" w:rsidRPr="00522DCA">
        <w:rPr>
          <w:lang w:val="en-GB"/>
        </w:rPr>
        <w:t>Replacement</w:t>
      </w:r>
      <w:r w:rsidR="00A053B3" w:rsidRPr="00522DCA">
        <w:rPr>
          <w:lang w:val="en-GB"/>
        </w:rPr>
        <w:t>”</w:t>
      </w:r>
      <w:r w:rsidR="000959A2" w:rsidRPr="00522DCA">
        <w:rPr>
          <w:lang w:val="en-GB"/>
        </w:rPr>
        <w:t xml:space="preserve"> and click </w:t>
      </w:r>
      <w:r w:rsidR="00A053B3" w:rsidRPr="00522DCA">
        <w:rPr>
          <w:lang w:val="en-GB"/>
        </w:rPr>
        <w:t>“</w:t>
      </w:r>
      <w:r w:rsidR="000959A2" w:rsidRPr="00522DCA">
        <w:rPr>
          <w:lang w:val="en-GB"/>
        </w:rPr>
        <w:t>Add!</w:t>
      </w:r>
      <w:proofErr w:type="gramStart"/>
      <w:r w:rsidRPr="00522DCA">
        <w:rPr>
          <w:lang w:val="en-GB"/>
        </w:rPr>
        <w:t>”</w:t>
      </w:r>
      <w:r w:rsidR="000959A2" w:rsidRPr="00522DCA">
        <w:rPr>
          <w:lang w:val="en-GB"/>
        </w:rPr>
        <w:t>.</w:t>
      </w:r>
      <w:proofErr w:type="gramEnd"/>
      <w:r w:rsidR="000959A2" w:rsidRPr="00522DCA">
        <w:rPr>
          <w:lang w:val="en-GB"/>
        </w:rPr>
        <w:t xml:space="preserve"> Exit the dialogue with </w:t>
      </w:r>
      <w:r w:rsidR="00A053B3" w:rsidRPr="00522DCA">
        <w:rPr>
          <w:lang w:val="en-GB"/>
        </w:rPr>
        <w:t>“</w:t>
      </w:r>
      <w:r w:rsidR="000959A2" w:rsidRPr="00522DCA">
        <w:rPr>
          <w:lang w:val="en-GB"/>
        </w:rPr>
        <w:t>OK</w:t>
      </w:r>
      <w:r w:rsidRPr="00522DCA">
        <w:rPr>
          <w:lang w:val="en-GB"/>
        </w:rPr>
        <w:t>”</w:t>
      </w:r>
      <w:r w:rsidR="000959A2" w:rsidRPr="00522DCA">
        <w:rPr>
          <w:lang w:val="en-GB"/>
        </w:rPr>
        <w:t>, to save the changes.</w:t>
      </w:r>
    </w:p>
    <w:p w14:paraId="166C8DA5" w14:textId="0A19084B" w:rsidR="000959A2" w:rsidRPr="00522DCA" w:rsidRDefault="000959A2" w:rsidP="007254D9">
      <w:pPr>
        <w:pStyle w:val="Standard-BlockCharCharChar"/>
        <w:ind w:left="567" w:hanging="567"/>
        <w:rPr>
          <w:lang w:val="en-GB"/>
        </w:rPr>
      </w:pPr>
      <w:r w:rsidRPr="00522DCA">
        <w:rPr>
          <w:lang w:val="en-GB"/>
        </w:rPr>
        <w:t xml:space="preserve">14. </w:t>
      </w:r>
      <w:proofErr w:type="spellStart"/>
      <w:r w:rsidRPr="00522DCA">
        <w:rPr>
          <w:kern w:val="0"/>
          <w:szCs w:val="24"/>
          <w:shd w:val="clear" w:color="auto" w:fill="D9D9D9"/>
          <w:lang w:val="en-GB" w:eastAsia="de-DE" w:bidi="ar-SA"/>
        </w:rPr>
        <w:t>ExSync</w:t>
      </w:r>
      <w:proofErr w:type="spellEnd"/>
      <w:r w:rsidRPr="00522DCA">
        <w:rPr>
          <w:kern w:val="0"/>
          <w:szCs w:val="24"/>
          <w:shd w:val="clear" w:color="auto" w:fill="D9D9D9"/>
          <w:lang w:val="en-GB" w:eastAsia="de-DE" w:bidi="ar-SA"/>
        </w:rPr>
        <w:t xml:space="preserve"> file</w:t>
      </w:r>
      <w:r w:rsidRPr="00522DCA">
        <w:rPr>
          <w:lang w:val="en-GB"/>
        </w:rPr>
        <w:t xml:space="preserve">: imports files that are </w:t>
      </w:r>
      <w:proofErr w:type="spellStart"/>
      <w:r w:rsidRPr="00522DCA">
        <w:rPr>
          <w:lang w:val="en-GB"/>
        </w:rPr>
        <w:t>syncWRITER</w:t>
      </w:r>
      <w:proofErr w:type="spellEnd"/>
      <w:r w:rsidRPr="00522DCA">
        <w:rPr>
          <w:lang w:val="en-GB"/>
        </w:rPr>
        <w:t xml:space="preserve"> output (</w:t>
      </w:r>
      <w:r w:rsidR="00A053B3" w:rsidRPr="00522DCA">
        <w:rPr>
          <w:lang w:val="en-GB"/>
        </w:rPr>
        <w:t>“</w:t>
      </w:r>
      <w:proofErr w:type="spellStart"/>
      <w:r w:rsidRPr="00522DCA">
        <w:rPr>
          <w:lang w:val="en-GB"/>
        </w:rPr>
        <w:t>ExSync</w:t>
      </w:r>
      <w:proofErr w:type="spellEnd"/>
      <w:r w:rsidRPr="00522DCA">
        <w:rPr>
          <w:lang w:val="en-GB"/>
        </w:rPr>
        <w:t> Data</w:t>
      </w:r>
      <w:r w:rsidR="00A053B3" w:rsidRPr="00522DCA">
        <w:rPr>
          <w:lang w:val="en-GB"/>
        </w:rPr>
        <w:t>”</w:t>
      </w:r>
      <w:r w:rsidRPr="00522DCA">
        <w:rPr>
          <w:lang w:val="en-GB"/>
        </w:rPr>
        <w:t>)</w:t>
      </w:r>
      <w:del w:id="95" w:author="Moritz Lautenbach" w:date="2014-04-15T14:02:00Z">
        <w:r w:rsidRPr="00522DCA" w:rsidDel="0015537E">
          <w:rPr>
            <w:lang w:val="en-GB"/>
          </w:rPr>
          <w:delText>.</w:delText>
        </w:r>
      </w:del>
      <w:r w:rsidRPr="00522DCA">
        <w:rPr>
          <w:lang w:val="en-GB"/>
        </w:rPr>
        <w:t xml:space="preserve"> </w:t>
      </w:r>
      <w:del w:id="96" w:author="Moritz Lautenbach" w:date="2014-04-15T14:02:00Z">
        <w:r w:rsidRPr="00522DCA" w:rsidDel="0015537E">
          <w:rPr>
            <w:lang w:val="en-GB"/>
          </w:rPr>
          <w:delText>(</w:delText>
        </w:r>
      </w:del>
      <w:r w:rsidRPr="00522DCA">
        <w:rPr>
          <w:lang w:val="en-GB"/>
        </w:rPr>
        <w:t xml:space="preserve">(The exact functionality is listed in the document </w:t>
      </w:r>
      <w:r w:rsidRPr="007254D9">
        <w:rPr>
          <w:rStyle w:val="Dokumentation"/>
          <w:highlight w:val="yellow"/>
          <w:lang w:val="en-GB"/>
        </w:rPr>
        <w:t>Guideline fo</w:t>
      </w:r>
      <w:r w:rsidR="007254D9" w:rsidRPr="007254D9">
        <w:rPr>
          <w:rStyle w:val="Dokumentation"/>
          <w:highlight w:val="yellow"/>
          <w:lang w:val="en-GB"/>
        </w:rPr>
        <w:t>r the conversion of Legacy Data</w:t>
      </w:r>
      <w:r w:rsidRPr="00522DCA">
        <w:rPr>
          <w:lang w:val="en-GB"/>
        </w:rPr>
        <w:t>)</w:t>
      </w:r>
      <w:r w:rsidR="007254D9">
        <w:rPr>
          <w:lang w:val="en-GB"/>
        </w:rPr>
        <w:t>.</w:t>
      </w:r>
    </w:p>
    <w:p w14:paraId="77EC6BE7" w14:textId="5DEBD4A0" w:rsidR="000959A2" w:rsidRPr="00522DCA" w:rsidRDefault="000959A2" w:rsidP="007254D9">
      <w:pPr>
        <w:pStyle w:val="Standard-BlockCharCharChar"/>
        <w:ind w:left="567" w:hanging="567"/>
        <w:rPr>
          <w:lang w:val="en-GB"/>
        </w:rPr>
      </w:pPr>
      <w:r w:rsidRPr="00522DCA">
        <w:rPr>
          <w:lang w:val="en-GB"/>
        </w:rPr>
        <w:t xml:space="preserve">15. </w:t>
      </w:r>
      <w:r w:rsidRPr="00522DCA">
        <w:rPr>
          <w:kern w:val="0"/>
          <w:szCs w:val="24"/>
          <w:shd w:val="clear" w:color="auto" w:fill="D9D9D9"/>
          <w:lang w:val="en-GB" w:eastAsia="de-DE" w:bidi="ar-SA"/>
        </w:rPr>
        <w:t>CHAT Transcript</w:t>
      </w:r>
      <w:r w:rsidRPr="00522DCA">
        <w:rPr>
          <w:lang w:val="en-GB"/>
        </w:rPr>
        <w:t xml:space="preserve">: imports files that have been created with the CLAN </w:t>
      </w:r>
      <w:r w:rsidR="00C11634" w:rsidRPr="00522DCA">
        <w:rPr>
          <w:lang w:val="en-GB"/>
        </w:rPr>
        <w:t>Editor</w:t>
      </w:r>
      <w:r w:rsidR="001A3D35" w:rsidRPr="00522DCA">
        <w:rPr>
          <w:lang w:val="en-GB"/>
        </w:rPr>
        <w:t xml:space="preserve"> of the </w:t>
      </w:r>
      <w:r w:rsidRPr="00522DCA">
        <w:rPr>
          <w:lang w:val="en-GB"/>
        </w:rPr>
        <w:t>CHILDES System.</w:t>
      </w:r>
    </w:p>
    <w:p w14:paraId="67803954" w14:textId="40852423" w:rsidR="000959A2" w:rsidRPr="00522DCA" w:rsidRDefault="000959A2" w:rsidP="00C81274">
      <w:pPr>
        <w:pStyle w:val="Standard-BlockCharCharChar"/>
        <w:ind w:left="567" w:hanging="567"/>
        <w:rPr>
          <w:lang w:val="en-GB"/>
        </w:rPr>
      </w:pPr>
      <w:r w:rsidRPr="00522DCA">
        <w:rPr>
          <w:lang w:val="en-GB"/>
        </w:rPr>
        <w:t xml:space="preserve">16. </w:t>
      </w:r>
      <w:proofErr w:type="spellStart"/>
      <w:r w:rsidRPr="00522DCA">
        <w:rPr>
          <w:kern w:val="0"/>
          <w:szCs w:val="24"/>
          <w:shd w:val="clear" w:color="auto" w:fill="D9D9D9"/>
          <w:lang w:val="en-GB" w:eastAsia="de-DE" w:bidi="ar-SA"/>
        </w:rPr>
        <w:t>Phon</w:t>
      </w:r>
      <w:proofErr w:type="spellEnd"/>
      <w:r w:rsidRPr="00522DCA">
        <w:rPr>
          <w:kern w:val="0"/>
          <w:szCs w:val="24"/>
          <w:shd w:val="clear" w:color="auto" w:fill="D9D9D9"/>
          <w:lang w:val="en-GB" w:eastAsia="de-DE" w:bidi="ar-SA"/>
        </w:rPr>
        <w:t xml:space="preserve"> transcription</w:t>
      </w:r>
      <w:r w:rsidRPr="00522DCA">
        <w:rPr>
          <w:lang w:val="en-GB"/>
        </w:rPr>
        <w:t xml:space="preserve">: imports files that have been created with the </w:t>
      </w:r>
      <w:proofErr w:type="spellStart"/>
      <w:r w:rsidRPr="00522DCA">
        <w:rPr>
          <w:lang w:val="en-GB"/>
        </w:rPr>
        <w:t>Phon</w:t>
      </w:r>
      <w:proofErr w:type="spellEnd"/>
      <w:r w:rsidRPr="00522DCA">
        <w:rPr>
          <w:lang w:val="en-GB"/>
        </w:rPr>
        <w:t xml:space="preserve"> </w:t>
      </w:r>
      <w:r w:rsidR="00C11634" w:rsidRPr="00522DCA">
        <w:rPr>
          <w:lang w:val="en-GB"/>
        </w:rPr>
        <w:t>Editor</w:t>
      </w:r>
      <w:r w:rsidRPr="00522DCA">
        <w:rPr>
          <w:lang w:val="en-GB"/>
        </w:rPr>
        <w:t xml:space="preserve"> of the </w:t>
      </w:r>
      <w:proofErr w:type="spellStart"/>
      <w:r w:rsidRPr="00522DCA">
        <w:rPr>
          <w:lang w:val="en-GB"/>
        </w:rPr>
        <w:t>Phonbank</w:t>
      </w:r>
      <w:proofErr w:type="spellEnd"/>
      <w:ins w:id="97" w:author="Moritz Lautenbach" w:date="2014-04-15T14:03:00Z">
        <w:r w:rsidRPr="00522DCA">
          <w:rPr>
            <w:lang w:val="en-GB"/>
          </w:rPr>
          <w:t>-</w:t>
        </w:r>
      </w:ins>
      <w:del w:id="98" w:author="Moritz Lautenbach" w:date="2014-04-15T14:03:00Z">
        <w:r w:rsidRPr="00522DCA" w:rsidDel="0015537E">
          <w:rPr>
            <w:lang w:val="en-GB"/>
          </w:rPr>
          <w:delText xml:space="preserve"> </w:delText>
        </w:r>
      </w:del>
      <w:r w:rsidRPr="00522DCA">
        <w:rPr>
          <w:lang w:val="en-GB"/>
        </w:rPr>
        <w:t>System.</w:t>
      </w:r>
    </w:p>
    <w:p w14:paraId="168C208E" w14:textId="77777777" w:rsidR="000959A2" w:rsidRPr="00522DCA" w:rsidRDefault="000959A2" w:rsidP="00FB3717">
      <w:pPr>
        <w:pStyle w:val="berschrift3"/>
        <w:rPr>
          <w:lang w:val="en-GB"/>
        </w:rPr>
      </w:pPr>
      <w:bookmarkStart w:id="99" w:name="_Ref108437938"/>
      <w:bookmarkStart w:id="100" w:name="_Toc411261224"/>
      <w:bookmarkStart w:id="101" w:name="_File_%3E_Export_%3E%20TASX..."/>
      <w:bookmarkStart w:id="102" w:name="_File_%3E_Import_%3E%20%2525E2%252580%25"/>
      <w:bookmarkStart w:id="103" w:name="_File_%3E_Import_%3E%20TEI..."/>
      <w:bookmarkStart w:id="104" w:name="_File_%3E_Import_%3E%20Praat%20TextGrid."/>
      <w:r w:rsidRPr="00522DCA">
        <w:rPr>
          <w:lang w:val="en-GB"/>
        </w:rPr>
        <w:t>File &gt; Export</w:t>
      </w:r>
      <w:bookmarkEnd w:id="99"/>
      <w:bookmarkEnd w:id="100"/>
    </w:p>
    <w:p w14:paraId="18C9A1E2" w14:textId="7D5FE84E" w:rsidR="000959A2" w:rsidRPr="00522DCA" w:rsidRDefault="000959A2" w:rsidP="00FA491C">
      <w:pPr>
        <w:pStyle w:val="Standard-BlockCharCharChar"/>
        <w:rPr>
          <w:lang w:val="en-GB"/>
        </w:rPr>
      </w:pPr>
      <w:r w:rsidRPr="00522DCA">
        <w:rPr>
          <w:lang w:val="en-GB"/>
        </w:rPr>
        <w:t xml:space="preserve">Opens a window for the export in different formats. The drop-down list </w:t>
      </w:r>
      <w:r w:rsidR="00A053B3" w:rsidRPr="00522DCA">
        <w:rPr>
          <w:lang w:val="en-GB"/>
        </w:rPr>
        <w:t>“</w:t>
      </w:r>
      <w:r w:rsidRPr="00522DCA">
        <w:rPr>
          <w:lang w:val="en-GB"/>
        </w:rPr>
        <w:t>Save as type” offers different formats:</w:t>
      </w:r>
    </w:p>
    <w:p w14:paraId="0A541AB8" w14:textId="77777777" w:rsidR="000959A2" w:rsidRPr="00522DCA" w:rsidRDefault="000959A2">
      <w:pPr>
        <w:rPr>
          <w:rFonts w:cs="Times New Roman"/>
          <w:lang w:val="en-GB"/>
        </w:rPr>
      </w:pPr>
    </w:p>
    <w:p w14:paraId="5791C07C" w14:textId="77777777" w:rsidR="000959A2" w:rsidRPr="00522DCA" w:rsidRDefault="00B16F25" w:rsidP="00FA491C">
      <w:pPr>
        <w:rPr>
          <w:lang w:val="en-GB"/>
        </w:rPr>
      </w:pPr>
      <w:r>
        <w:rPr>
          <w:lang w:val="en-GB"/>
        </w:rPr>
        <w:lastRenderedPageBreak/>
        <w:pict w14:anchorId="51E18D59">
          <v:shape id="_x0000_i1090" type="#_x0000_t75" style="width:273.05pt;height:106.6pt" filled="t">
            <v:fill color2="black"/>
            <v:imagedata r:id="rId119" o:title=""/>
          </v:shape>
        </w:pict>
      </w:r>
    </w:p>
    <w:p w14:paraId="0D92455E" w14:textId="77777777" w:rsidR="000959A2" w:rsidRPr="00522DCA" w:rsidRDefault="000959A2">
      <w:pPr>
        <w:rPr>
          <w:rFonts w:cs="Times New Roman"/>
          <w:lang w:val="en-GB"/>
        </w:rPr>
      </w:pPr>
    </w:p>
    <w:p w14:paraId="3F7BE557" w14:textId="1570CADE" w:rsidR="000959A2" w:rsidRPr="00522DCA" w:rsidRDefault="000959A2" w:rsidP="00FA491C">
      <w:pPr>
        <w:pStyle w:val="Standard-BlockCharCharChar"/>
        <w:ind w:left="567" w:hanging="567"/>
        <w:rPr>
          <w:szCs w:val="24"/>
          <w:lang w:val="en-GB"/>
        </w:rPr>
      </w:pPr>
      <w:r w:rsidRPr="00522DCA">
        <w:rPr>
          <w:lang w:val="en-GB"/>
        </w:rPr>
        <w:t xml:space="preserve">1. </w:t>
      </w:r>
      <w:r w:rsidRPr="00522DCA">
        <w:rPr>
          <w:szCs w:val="24"/>
          <w:shd w:val="clear" w:color="auto" w:fill="D9D9D9"/>
          <w:lang w:val="en-GB" w:eastAsia="de-DE"/>
        </w:rPr>
        <w:t>TASX Annotation File:</w:t>
      </w:r>
      <w:r w:rsidRPr="00522DCA">
        <w:rPr>
          <w:lang w:val="en-GB"/>
        </w:rPr>
        <w:t xml:space="preserve"> </w:t>
      </w:r>
      <w:r w:rsidRPr="00522DCA">
        <w:rPr>
          <w:szCs w:val="24"/>
          <w:lang w:val="en-GB"/>
        </w:rPr>
        <w:t>The exported file can be opened and edited in the TASX-Annotator. Please note that such an export is only useful, if at least some of the points on the time axis have been equipped with absolute time values (non-existing times will be interpolated).</w:t>
      </w:r>
    </w:p>
    <w:p w14:paraId="75307ADC" w14:textId="77777777" w:rsidR="000959A2" w:rsidRPr="00522DCA" w:rsidRDefault="000959A2">
      <w:pPr>
        <w:pStyle w:val="Standard-BlockCharCharChar"/>
        <w:ind w:left="567" w:hanging="567"/>
        <w:rPr>
          <w:lang w:val="en-GB"/>
        </w:rPr>
      </w:pPr>
      <w:r w:rsidRPr="00522DCA">
        <w:rPr>
          <w:lang w:val="en-GB"/>
        </w:rPr>
        <w:t xml:space="preserve">2. </w:t>
      </w:r>
      <w:r w:rsidRPr="00522DCA">
        <w:rPr>
          <w:kern w:val="0"/>
          <w:szCs w:val="24"/>
          <w:shd w:val="clear" w:color="auto" w:fill="D9D9D9"/>
          <w:lang w:val="en-GB" w:eastAsia="de-DE" w:bidi="ar-SA"/>
        </w:rPr>
        <w:t>Annotation Graph File:</w:t>
      </w:r>
      <w:r w:rsidRPr="00522DCA">
        <w:rPr>
          <w:lang w:val="en-GB"/>
        </w:rPr>
        <w:t xml:space="preserve"> exports the current transcription into the Atlas Interchange-Format, Level 0. The format can be used as an exchange format with a number of other tools (ANVIL, Transformer, </w:t>
      </w:r>
      <w:proofErr w:type="spellStart"/>
      <w:r w:rsidRPr="00522DCA">
        <w:rPr>
          <w:lang w:val="en-GB"/>
        </w:rPr>
        <w:t>MAVVissta</w:t>
      </w:r>
      <w:proofErr w:type="spellEnd"/>
      <w:r w:rsidRPr="00522DCA">
        <w:rPr>
          <w:lang w:val="en-GB"/>
        </w:rPr>
        <w:t>, etc.). For this, see:</w:t>
      </w:r>
    </w:p>
    <w:p w14:paraId="7ABD1E83" w14:textId="232350D6" w:rsidR="002F6603" w:rsidRPr="00522DCA" w:rsidRDefault="000959A2" w:rsidP="002F6603">
      <w:pPr>
        <w:pStyle w:val="Literaturliste"/>
        <w:rPr>
          <w:lang w:val="en-GB"/>
        </w:rPr>
      </w:pPr>
      <w:r w:rsidRPr="00522DCA">
        <w:rPr>
          <w:lang w:val="en-GB"/>
        </w:rPr>
        <w:tab/>
        <w:t xml:space="preserve">Th. Schmidt, S. Duncan, O. </w:t>
      </w:r>
      <w:proofErr w:type="spellStart"/>
      <w:r w:rsidRPr="00522DCA">
        <w:rPr>
          <w:lang w:val="en-GB"/>
        </w:rPr>
        <w:t>Ehmer</w:t>
      </w:r>
      <w:proofErr w:type="spellEnd"/>
      <w:r w:rsidRPr="00522DCA">
        <w:rPr>
          <w:lang w:val="en-GB"/>
        </w:rPr>
        <w:t xml:space="preserve">, J. Hoyt, M. </w:t>
      </w:r>
      <w:proofErr w:type="spellStart"/>
      <w:r w:rsidRPr="00522DCA">
        <w:rPr>
          <w:lang w:val="en-GB"/>
        </w:rPr>
        <w:t>Kipp</w:t>
      </w:r>
      <w:proofErr w:type="spellEnd"/>
      <w:r w:rsidRPr="00522DCA">
        <w:rPr>
          <w:lang w:val="en-GB"/>
        </w:rPr>
        <w:t xml:space="preserve">, D. </w:t>
      </w:r>
      <w:proofErr w:type="spellStart"/>
      <w:r w:rsidRPr="00522DCA">
        <w:rPr>
          <w:lang w:val="en-GB"/>
        </w:rPr>
        <w:t>Loehr</w:t>
      </w:r>
      <w:proofErr w:type="spellEnd"/>
      <w:r w:rsidRPr="00522DCA">
        <w:rPr>
          <w:lang w:val="en-GB"/>
        </w:rPr>
        <w:t xml:space="preserve">, M. Magnusson, T. Rose &amp; H. </w:t>
      </w:r>
      <w:proofErr w:type="spellStart"/>
      <w:r w:rsidRPr="00522DCA">
        <w:rPr>
          <w:lang w:val="en-GB"/>
        </w:rPr>
        <w:t>Sloetjes</w:t>
      </w:r>
      <w:proofErr w:type="spellEnd"/>
      <w:r w:rsidRPr="00522DCA">
        <w:rPr>
          <w:lang w:val="en-GB"/>
        </w:rPr>
        <w:t xml:space="preserve"> (2008): An exchange format for multimodal annotations. In: </w:t>
      </w:r>
      <w:r w:rsidRPr="00522DCA">
        <w:rPr>
          <w:i/>
          <w:lang w:val="en-GB"/>
        </w:rPr>
        <w:t>Proceedings of the Language Resource and Evaluation Conferenc</w:t>
      </w:r>
      <w:r w:rsidR="002F6603" w:rsidRPr="00522DCA">
        <w:rPr>
          <w:i/>
          <w:lang w:val="en-GB"/>
        </w:rPr>
        <w:t>e 2008</w:t>
      </w:r>
      <w:r w:rsidR="002F6603" w:rsidRPr="00522DCA">
        <w:rPr>
          <w:lang w:val="en-GB"/>
        </w:rPr>
        <w:t>, Marrakech, Paris: ELRA.</w:t>
      </w:r>
    </w:p>
    <w:p w14:paraId="448B21D9" w14:textId="79E4A58E" w:rsidR="000959A2" w:rsidRPr="00522DCA" w:rsidRDefault="00AF28D3" w:rsidP="00AF28D3">
      <w:pPr>
        <w:pStyle w:val="Standard-BlockCharCharChar"/>
        <w:ind w:left="567" w:hanging="567"/>
        <w:rPr>
          <w:lang w:val="en-GB"/>
        </w:rPr>
      </w:pPr>
      <w:r w:rsidRPr="00522DCA">
        <w:rPr>
          <w:rFonts w:eastAsiaTheme="minorHAnsi"/>
          <w:kern w:val="0"/>
          <w:sz w:val="22"/>
          <w:szCs w:val="22"/>
          <w:lang w:val="en-GB" w:eastAsia="en-US" w:bidi="ar-SA"/>
        </w:rPr>
        <w:t xml:space="preserve">3. </w:t>
      </w:r>
      <w:r w:rsidR="000959A2" w:rsidRPr="00522DCA">
        <w:rPr>
          <w:kern w:val="0"/>
          <w:szCs w:val="24"/>
          <w:shd w:val="clear" w:color="auto" w:fill="D9D9D9"/>
          <w:lang w:val="en-GB" w:eastAsia="de-DE" w:bidi="ar-SA"/>
        </w:rPr>
        <w:t>ELAN Annotation File:</w:t>
      </w:r>
      <w:r w:rsidR="000959A2" w:rsidRPr="00522DCA">
        <w:rPr>
          <w:rFonts w:eastAsiaTheme="minorHAnsi"/>
          <w:kern w:val="0"/>
          <w:sz w:val="22"/>
          <w:szCs w:val="22"/>
          <w:lang w:val="en-GB" w:eastAsia="en-US" w:bidi="ar-SA"/>
        </w:rPr>
        <w:t xml:space="preserve"> </w:t>
      </w:r>
      <w:r w:rsidR="000959A2" w:rsidRPr="00522DCA">
        <w:rPr>
          <w:rFonts w:eastAsiaTheme="minorHAnsi"/>
          <w:kern w:val="0"/>
          <w:szCs w:val="24"/>
          <w:lang w:val="en-GB" w:eastAsia="en-US" w:bidi="ar-SA"/>
        </w:rPr>
        <w:t>The exported file can be opened and edited in the TASX-Annotator.</w:t>
      </w:r>
      <w:r w:rsidR="000959A2" w:rsidRPr="00522DCA">
        <w:rPr>
          <w:szCs w:val="24"/>
          <w:lang w:val="en-GB"/>
        </w:rPr>
        <w:t xml:space="preserve"> Please note that such an export is only useful, if at least some of the points on the time axis have been equipped with absolute time values (non-existing times will be interpolated). Furthermore, you should have specified the underlying media file (see</w:t>
      </w:r>
      <w:r w:rsidR="000959A2" w:rsidRPr="00522DCA">
        <w:rPr>
          <w:lang w:val="en-GB"/>
        </w:rPr>
        <w:t xml:space="preserve"> </w:t>
      </w:r>
      <w:r w:rsidR="000959A2" w:rsidRPr="00522DCA">
        <w:rPr>
          <w:rStyle w:val="Menufunction"/>
          <w:lang w:val="en-GB"/>
        </w:rPr>
        <w:t>Transcription &gt; Recordings...</w:t>
      </w:r>
      <w:r w:rsidR="000959A2" w:rsidRPr="00522DCA">
        <w:rPr>
          <w:lang w:val="en-GB"/>
        </w:rPr>
        <w:t>).</w:t>
      </w:r>
    </w:p>
    <w:p w14:paraId="5F8B7782" w14:textId="53B02515" w:rsidR="000959A2" w:rsidRPr="00522DCA" w:rsidRDefault="000959A2" w:rsidP="00031E63">
      <w:pPr>
        <w:pStyle w:val="Standard-BlockCharCharChar"/>
        <w:ind w:left="567" w:hanging="567"/>
        <w:rPr>
          <w:lang w:val="en-GB"/>
        </w:rPr>
      </w:pPr>
      <w:r w:rsidRPr="00522DCA">
        <w:rPr>
          <w:lang w:val="en-GB"/>
        </w:rPr>
        <w:t xml:space="preserve">4.  </w:t>
      </w:r>
      <w:r w:rsidRPr="00522DCA">
        <w:rPr>
          <w:kern w:val="0"/>
          <w:szCs w:val="24"/>
          <w:shd w:val="clear" w:color="auto" w:fill="D9D9D9"/>
          <w:lang w:val="en-GB" w:eastAsia="de-DE" w:bidi="ar-SA"/>
        </w:rPr>
        <w:t>FOLKER Transcription:</w:t>
      </w:r>
      <w:r w:rsidRPr="00522DCA">
        <w:rPr>
          <w:lang w:val="en-GB"/>
        </w:rPr>
        <w:t xml:space="preserve"> exports the current transcription into the format of the FOLKER </w:t>
      </w:r>
      <w:r w:rsidR="00C11634" w:rsidRPr="00522DCA">
        <w:rPr>
          <w:lang w:val="en-GB"/>
        </w:rPr>
        <w:t>Editor</w:t>
      </w:r>
      <w:r w:rsidRPr="00522DCA">
        <w:rPr>
          <w:lang w:val="en-GB"/>
        </w:rPr>
        <w:t>. Take note that for every speaker only the first tier o</w:t>
      </w:r>
      <w:r w:rsidR="00D93F24" w:rsidRPr="00522DCA">
        <w:rPr>
          <w:lang w:val="en-GB"/>
        </w:rPr>
        <w:t xml:space="preserve">f type </w:t>
      </w:r>
      <w:r w:rsidR="00A053B3" w:rsidRPr="00522DCA">
        <w:rPr>
          <w:lang w:val="en-GB"/>
        </w:rPr>
        <w:t>“</w:t>
      </w:r>
      <w:proofErr w:type="gramStart"/>
      <w:r w:rsidRPr="00522DCA">
        <w:rPr>
          <w:lang w:val="en-GB"/>
        </w:rPr>
        <w:t>T(</w:t>
      </w:r>
      <w:proofErr w:type="spellStart"/>
      <w:proofErr w:type="gramEnd"/>
      <w:r w:rsidRPr="00522DCA">
        <w:rPr>
          <w:lang w:val="en-GB"/>
        </w:rPr>
        <w:t>ranscription</w:t>
      </w:r>
      <w:proofErr w:type="spellEnd"/>
      <w:r w:rsidRPr="00522DCA">
        <w:rPr>
          <w:lang w:val="en-GB"/>
        </w:rPr>
        <w:t>)</w:t>
      </w:r>
      <w:r w:rsidR="00D93F24" w:rsidRPr="00522DCA">
        <w:rPr>
          <w:lang w:val="en-GB"/>
        </w:rPr>
        <w:t>”</w:t>
      </w:r>
      <w:r w:rsidRPr="00522DCA">
        <w:rPr>
          <w:lang w:val="en-GB"/>
        </w:rPr>
        <w:t xml:space="preserve"> will be taken into account. Contents of annotation and description tiers will thus be lost during export.</w:t>
      </w:r>
    </w:p>
    <w:p w14:paraId="06B94E80" w14:textId="21CAAACC" w:rsidR="000959A2" w:rsidRPr="00522DCA" w:rsidRDefault="000959A2" w:rsidP="00FA491C">
      <w:pPr>
        <w:pStyle w:val="Standard-BlockCharCharChar"/>
        <w:ind w:left="567" w:hanging="567"/>
        <w:rPr>
          <w:szCs w:val="24"/>
          <w:lang w:val="en-GB"/>
        </w:rPr>
      </w:pPr>
      <w:r w:rsidRPr="00522DCA">
        <w:rPr>
          <w:lang w:val="en-GB"/>
        </w:rPr>
        <w:t xml:space="preserve">5. </w:t>
      </w:r>
      <w:r w:rsidRPr="00522DCA">
        <w:rPr>
          <w:szCs w:val="24"/>
          <w:shd w:val="clear" w:color="auto" w:fill="D9D9D9"/>
          <w:lang w:val="en-GB" w:eastAsia="de-DE"/>
        </w:rPr>
        <w:t xml:space="preserve">PRAAT </w:t>
      </w:r>
      <w:proofErr w:type="spellStart"/>
      <w:r w:rsidRPr="00522DCA">
        <w:rPr>
          <w:szCs w:val="24"/>
          <w:shd w:val="clear" w:color="auto" w:fill="D9D9D9"/>
          <w:lang w:val="en-GB" w:eastAsia="de-DE"/>
        </w:rPr>
        <w:t>Textgrid</w:t>
      </w:r>
      <w:proofErr w:type="spellEnd"/>
      <w:r w:rsidRPr="00522DCA">
        <w:rPr>
          <w:szCs w:val="24"/>
          <w:shd w:val="clear" w:color="auto" w:fill="D9D9D9"/>
          <w:lang w:val="en-GB" w:eastAsia="de-DE"/>
        </w:rPr>
        <w:t>:</w:t>
      </w:r>
      <w:r w:rsidRPr="00522DCA">
        <w:rPr>
          <w:lang w:val="en-GB"/>
        </w:rPr>
        <w:t xml:space="preserve"> </w:t>
      </w:r>
      <w:bookmarkStart w:id="105" w:name="_File_%3E_Export_%3E%20Praat%20TextGrid."/>
      <w:bookmarkEnd w:id="105"/>
      <w:r w:rsidRPr="00522DCA">
        <w:rPr>
          <w:szCs w:val="24"/>
          <w:lang w:val="en-GB"/>
        </w:rPr>
        <w:t>The exported file can be opened and edited in Praat. Please note that such an export is only useful if at least some of the points on the time axis have been equipped with absolute time values (non-existing times will be interpolated).</w:t>
      </w:r>
    </w:p>
    <w:p w14:paraId="7686C2EA" w14:textId="77071C6A" w:rsidR="000959A2" w:rsidRPr="00522DCA" w:rsidRDefault="000959A2" w:rsidP="00FA491C">
      <w:pPr>
        <w:pStyle w:val="Standard-BlockCharCharChar"/>
        <w:ind w:left="567" w:hanging="567"/>
        <w:rPr>
          <w:spacing w:val="-4"/>
          <w:szCs w:val="24"/>
          <w:lang w:val="en-GB"/>
        </w:rPr>
      </w:pPr>
      <w:r w:rsidRPr="00522DCA">
        <w:rPr>
          <w:szCs w:val="24"/>
          <w:lang w:val="en-GB"/>
        </w:rPr>
        <w:t xml:space="preserve">6.  </w:t>
      </w:r>
      <w:r w:rsidRPr="00522DCA">
        <w:rPr>
          <w:szCs w:val="24"/>
          <w:shd w:val="clear" w:color="auto" w:fill="D9D9D9"/>
          <w:lang w:val="en-GB" w:eastAsia="de-DE"/>
        </w:rPr>
        <w:t>TEI file:</w:t>
      </w:r>
      <w:r w:rsidRPr="00522DCA">
        <w:rPr>
          <w:szCs w:val="24"/>
          <w:lang w:val="en-GB"/>
        </w:rPr>
        <w:t xml:space="preserve"> </w:t>
      </w:r>
      <w:r w:rsidRPr="00522DCA">
        <w:rPr>
          <w:spacing w:val="-4"/>
          <w:szCs w:val="24"/>
          <w:lang w:val="en-GB"/>
        </w:rPr>
        <w:t>exports a file that is coded according to the specifications of the Text Encoding Initiative (TEI) in XML. Different export options are offered:</w:t>
      </w:r>
    </w:p>
    <w:p w14:paraId="2AF08EBC" w14:textId="04BEA9E7" w:rsidR="000959A2" w:rsidRPr="00522DCA" w:rsidRDefault="000959A2" w:rsidP="00FA491C">
      <w:pPr>
        <w:pStyle w:val="Aufzhlungszeichen1"/>
        <w:numPr>
          <w:ilvl w:val="0"/>
          <w:numId w:val="99"/>
        </w:numPr>
        <w:tabs>
          <w:tab w:val="clear" w:pos="360"/>
          <w:tab w:val="left" w:pos="482"/>
        </w:tabs>
        <w:suppressAutoHyphens w:val="0"/>
        <w:jc w:val="left"/>
        <w:rPr>
          <w:spacing w:val="-4"/>
          <w:szCs w:val="24"/>
          <w:lang w:val="en-GB"/>
        </w:rPr>
      </w:pPr>
      <w:r w:rsidRPr="00522DCA">
        <w:rPr>
          <w:b/>
          <w:szCs w:val="24"/>
          <w:lang w:val="en-GB"/>
        </w:rPr>
        <w:t>Generic:</w:t>
      </w:r>
      <w:r w:rsidRPr="00522DCA">
        <w:rPr>
          <w:spacing w:val="-4"/>
          <w:szCs w:val="24"/>
          <w:lang w:val="en-GB"/>
        </w:rPr>
        <w:t xml:space="preserve"> In this option, a TEI-file is created that transfers the text events without alterations. This is the most basic form of exporting. It results in practical data for most results.</w:t>
      </w:r>
    </w:p>
    <w:p w14:paraId="69A0825C" w14:textId="278B7112" w:rsidR="000959A2" w:rsidRPr="00522DCA" w:rsidRDefault="000959A2" w:rsidP="00FA491C">
      <w:pPr>
        <w:pStyle w:val="Aufzhlungszeichen1"/>
        <w:numPr>
          <w:ilvl w:val="0"/>
          <w:numId w:val="99"/>
        </w:numPr>
        <w:tabs>
          <w:tab w:val="clear" w:pos="360"/>
          <w:tab w:val="left" w:pos="482"/>
        </w:tabs>
        <w:suppressAutoHyphens w:val="0"/>
        <w:jc w:val="left"/>
        <w:rPr>
          <w:spacing w:val="-4"/>
          <w:szCs w:val="24"/>
          <w:lang w:val="en-GB"/>
        </w:rPr>
      </w:pPr>
      <w:r w:rsidRPr="00522DCA">
        <w:rPr>
          <w:b/>
          <w:szCs w:val="24"/>
          <w:lang w:val="en-GB"/>
        </w:rPr>
        <w:t>Based on Modena method:</w:t>
      </w:r>
      <w:r w:rsidRPr="00522DCA">
        <w:rPr>
          <w:spacing w:val="-4"/>
          <w:szCs w:val="24"/>
          <w:lang w:val="en-GB"/>
        </w:rPr>
        <w:t xml:space="preserve"> This option is used in a project at the University of Modena. Requirement for a practical result is the compliance with the conventions in reference to the event text. </w:t>
      </w:r>
    </w:p>
    <w:p w14:paraId="4DB5E8E0" w14:textId="77777777" w:rsidR="000959A2" w:rsidRPr="00522DCA" w:rsidRDefault="000959A2" w:rsidP="00FA491C">
      <w:pPr>
        <w:pStyle w:val="Aufzhlungszeichen1"/>
        <w:numPr>
          <w:ilvl w:val="0"/>
          <w:numId w:val="99"/>
        </w:numPr>
        <w:tabs>
          <w:tab w:val="clear" w:pos="360"/>
          <w:tab w:val="left" w:pos="482"/>
        </w:tabs>
        <w:suppressAutoHyphens w:val="0"/>
        <w:jc w:val="left"/>
        <w:rPr>
          <w:spacing w:val="-4"/>
          <w:szCs w:val="24"/>
          <w:lang w:val="en-GB"/>
        </w:rPr>
      </w:pPr>
      <w:r w:rsidRPr="00522DCA">
        <w:rPr>
          <w:b/>
          <w:szCs w:val="24"/>
          <w:lang w:val="en-GB"/>
        </w:rPr>
        <w:t>Based on AZM method:</w:t>
      </w:r>
      <w:r w:rsidRPr="00522DCA">
        <w:rPr>
          <w:spacing w:val="-4"/>
          <w:szCs w:val="24"/>
          <w:lang w:val="en-GB"/>
        </w:rPr>
        <w:t xml:space="preserve"> see </w:t>
      </w:r>
      <w:r w:rsidRPr="00522DCA">
        <w:rPr>
          <w:szCs w:val="24"/>
          <w:lang w:val="en-GB"/>
        </w:rPr>
        <w:t>Schmidt</w:t>
      </w:r>
      <w:r w:rsidRPr="00522DCA">
        <w:rPr>
          <w:spacing w:val="-4"/>
          <w:szCs w:val="24"/>
          <w:lang w:val="en-GB"/>
        </w:rPr>
        <w:t xml:space="preserve">, Th. 2005: </w:t>
      </w:r>
      <w:r w:rsidRPr="00522DCA">
        <w:rPr>
          <w:i/>
          <w:spacing w:val="-4"/>
          <w:szCs w:val="24"/>
          <w:lang w:val="en-GB"/>
        </w:rPr>
        <w:t>Time based data models and the TEI Guidelines for Transcriptions of Speech.</w:t>
      </w:r>
      <w:r w:rsidRPr="00522DCA">
        <w:rPr>
          <w:spacing w:val="-4"/>
          <w:szCs w:val="24"/>
          <w:lang w:val="en-GB"/>
        </w:rPr>
        <w:t xml:space="preserve"> </w:t>
      </w:r>
      <w:proofErr w:type="spellStart"/>
      <w:r w:rsidRPr="00522DCA">
        <w:rPr>
          <w:spacing w:val="-4"/>
          <w:szCs w:val="24"/>
          <w:lang w:val="en-GB"/>
        </w:rPr>
        <w:t>Arbeiten</w:t>
      </w:r>
      <w:proofErr w:type="spellEnd"/>
      <w:r w:rsidRPr="00522DCA">
        <w:rPr>
          <w:spacing w:val="-4"/>
          <w:szCs w:val="24"/>
          <w:lang w:val="en-GB"/>
        </w:rPr>
        <w:t xml:space="preserve"> </w:t>
      </w:r>
      <w:proofErr w:type="spellStart"/>
      <w:r w:rsidRPr="00522DCA">
        <w:rPr>
          <w:spacing w:val="-4"/>
          <w:szCs w:val="24"/>
          <w:lang w:val="en-GB"/>
        </w:rPr>
        <w:t>zur</w:t>
      </w:r>
      <w:proofErr w:type="spellEnd"/>
      <w:r w:rsidRPr="00522DCA">
        <w:rPr>
          <w:spacing w:val="-4"/>
          <w:szCs w:val="24"/>
          <w:lang w:val="en-GB"/>
        </w:rPr>
        <w:t xml:space="preserve"> </w:t>
      </w:r>
      <w:proofErr w:type="spellStart"/>
      <w:r w:rsidRPr="00522DCA">
        <w:rPr>
          <w:spacing w:val="-4"/>
          <w:szCs w:val="24"/>
          <w:lang w:val="en-GB"/>
        </w:rPr>
        <w:t>Mehrsprachigkeit</w:t>
      </w:r>
      <w:proofErr w:type="spellEnd"/>
      <w:r w:rsidRPr="00522DCA">
        <w:rPr>
          <w:spacing w:val="-4"/>
          <w:szCs w:val="24"/>
          <w:lang w:val="en-GB"/>
        </w:rPr>
        <w:t xml:space="preserve">, </w:t>
      </w:r>
      <w:proofErr w:type="spellStart"/>
      <w:r w:rsidRPr="00522DCA">
        <w:rPr>
          <w:spacing w:val="-4"/>
          <w:szCs w:val="24"/>
          <w:lang w:val="en-GB"/>
        </w:rPr>
        <w:t>Serie</w:t>
      </w:r>
      <w:proofErr w:type="spellEnd"/>
      <w:r w:rsidRPr="00522DCA">
        <w:rPr>
          <w:spacing w:val="-4"/>
          <w:szCs w:val="24"/>
          <w:lang w:val="en-GB"/>
        </w:rPr>
        <w:t xml:space="preserve"> B.</w:t>
      </w:r>
    </w:p>
    <w:p w14:paraId="56B3B0F7" w14:textId="790EAF90" w:rsidR="000959A2" w:rsidRPr="00522DCA" w:rsidRDefault="000959A2" w:rsidP="00FA491C">
      <w:pPr>
        <w:pStyle w:val="Aufzhlungszeichen1"/>
        <w:numPr>
          <w:ilvl w:val="0"/>
          <w:numId w:val="99"/>
        </w:numPr>
        <w:tabs>
          <w:tab w:val="clear" w:pos="360"/>
          <w:tab w:val="left" w:pos="482"/>
        </w:tabs>
        <w:suppressAutoHyphens w:val="0"/>
        <w:jc w:val="left"/>
        <w:rPr>
          <w:spacing w:val="-4"/>
          <w:szCs w:val="24"/>
          <w:lang w:val="en-GB"/>
        </w:rPr>
      </w:pPr>
      <w:r w:rsidRPr="00522DCA">
        <w:rPr>
          <w:b/>
          <w:szCs w:val="24"/>
          <w:lang w:val="en-GB"/>
        </w:rPr>
        <w:lastRenderedPageBreak/>
        <w:t>Based on HIAT segmentation:</w:t>
      </w:r>
      <w:r w:rsidRPr="00522DCA">
        <w:rPr>
          <w:spacing w:val="-4"/>
          <w:szCs w:val="24"/>
          <w:lang w:val="en-GB"/>
        </w:rPr>
        <w:t xml:space="preserve"> this variation contains the TEI-Document mark-up for units of the HIAT-System (words, pauses, non-phonological items, utterances etc.). The export requires a successful segmentation according to HIAT. If the segmentation fails, an error message will appear.</w:t>
      </w:r>
    </w:p>
    <w:p w14:paraId="71047556" w14:textId="5AD94086" w:rsidR="000959A2" w:rsidRPr="00522DCA" w:rsidRDefault="000959A2" w:rsidP="00FA491C">
      <w:pPr>
        <w:pStyle w:val="Standard-BlockCharCharChar"/>
        <w:ind w:left="567" w:hanging="567"/>
        <w:rPr>
          <w:lang w:val="en-GB"/>
        </w:rPr>
      </w:pPr>
      <w:bookmarkStart w:id="106" w:name="_File_%3E_Export_%3E%20ELAN..."/>
      <w:bookmarkEnd w:id="106"/>
      <w:r w:rsidRPr="00522DCA">
        <w:rPr>
          <w:lang w:val="en-GB"/>
        </w:rPr>
        <w:t xml:space="preserve">8. </w:t>
      </w:r>
      <w:r w:rsidRPr="00522DCA">
        <w:rPr>
          <w:kern w:val="0"/>
          <w:szCs w:val="24"/>
          <w:shd w:val="clear" w:color="auto" w:fill="D9D9D9"/>
          <w:lang w:val="en-GB" w:eastAsia="de-DE" w:bidi="ar-SA"/>
        </w:rPr>
        <w:t>CHAT transcript:</w:t>
      </w:r>
      <w:r w:rsidRPr="00522DCA">
        <w:rPr>
          <w:lang w:val="en-GB"/>
        </w:rPr>
        <w:t xml:space="preserve"> exports a file in the CHAT-format that can be opened with the CLAN-</w:t>
      </w:r>
      <w:r w:rsidR="00C11634" w:rsidRPr="00522DCA">
        <w:rPr>
          <w:lang w:val="en-GB"/>
        </w:rPr>
        <w:t>Editor</w:t>
      </w:r>
      <w:r w:rsidRPr="00522DCA">
        <w:rPr>
          <w:lang w:val="en-GB"/>
        </w:rPr>
        <w:t xml:space="preserve"> of the CHILDES-System.</w:t>
      </w:r>
    </w:p>
    <w:p w14:paraId="19AB82AF" w14:textId="36DF6557" w:rsidR="000959A2" w:rsidRPr="00522DCA" w:rsidRDefault="00B16F25" w:rsidP="00FA491C">
      <w:pPr>
        <w:rPr>
          <w:lang w:val="en-GB"/>
        </w:rPr>
      </w:pPr>
      <w:ins w:id="107" w:author="Karolina Kaminska" w:date="2015-02-09T15:05:00Z">
        <w:r>
          <w:rPr>
            <w:lang w:val="en-GB"/>
          </w:rPr>
          <w:pict w14:anchorId="54F863ED">
            <v:shape id="_x0000_i1091" type="#_x0000_t75" style="width:316.05pt;height:250.6pt" filled="t">
              <v:fill color2="black"/>
              <v:imagedata r:id="rId120" o:title=""/>
            </v:shape>
          </w:pict>
        </w:r>
      </w:ins>
    </w:p>
    <w:p w14:paraId="04AD87C5" w14:textId="0F79B45C" w:rsidR="000959A2" w:rsidRPr="00522DCA" w:rsidRDefault="000959A2">
      <w:pPr>
        <w:pStyle w:val="Standard-BlockCharCharChar"/>
        <w:ind w:left="567" w:hanging="567"/>
        <w:rPr>
          <w:lang w:val="en-GB"/>
        </w:rPr>
      </w:pPr>
      <w:r w:rsidRPr="00522DCA">
        <w:rPr>
          <w:lang w:val="en-GB"/>
        </w:rPr>
        <w:tab/>
      </w:r>
      <w:r w:rsidRPr="00522DCA">
        <w:rPr>
          <w:lang w:val="en-GB"/>
        </w:rPr>
        <w:tab/>
        <w:t>Different variants are offered:</w:t>
      </w:r>
    </w:p>
    <w:p w14:paraId="103E36A2" w14:textId="77777777" w:rsidR="000959A2" w:rsidRPr="00522DCA" w:rsidRDefault="000959A2" w:rsidP="00FA491C">
      <w:pPr>
        <w:pStyle w:val="Aufzhlungszeichen1"/>
        <w:numPr>
          <w:ilvl w:val="0"/>
          <w:numId w:val="99"/>
        </w:numPr>
        <w:tabs>
          <w:tab w:val="clear" w:pos="360"/>
          <w:tab w:val="left" w:pos="482"/>
        </w:tabs>
        <w:suppressAutoHyphens w:val="0"/>
        <w:jc w:val="left"/>
        <w:rPr>
          <w:lang w:val="en-GB"/>
        </w:rPr>
      </w:pPr>
      <w:r w:rsidRPr="00522DCA">
        <w:rPr>
          <w:b/>
          <w:lang w:val="en-GB"/>
        </w:rPr>
        <w:t xml:space="preserve">Based on CHAT segmentation: </w:t>
      </w:r>
      <w:r w:rsidRPr="00522DCA">
        <w:rPr>
          <w:lang w:val="en-GB"/>
        </w:rPr>
        <w:t>The requirement for this type of output is that the transcription can be segmented with the CHAT algorithm, i.e. the CHAT transcription symbols have been used according to the convention</w:t>
      </w:r>
      <w:del w:id="108" w:author="Moritz Lautenbach" w:date="2014-04-15T14:19:00Z">
        <w:r w:rsidRPr="00522DCA" w:rsidDel="002A1B42">
          <w:rPr>
            <w:lang w:val="en-GB"/>
          </w:rPr>
          <w:delText>.</w:delText>
        </w:r>
      </w:del>
      <w:r w:rsidRPr="00522DCA">
        <w:rPr>
          <w:lang w:val="en-GB"/>
        </w:rPr>
        <w:t xml:space="preserve"> (see also Appendix B: Segmentation Algorithms). If segmentation errors have been made, an error message will appear and no output file will be created.</w:t>
      </w:r>
    </w:p>
    <w:p w14:paraId="3DC2A2D1" w14:textId="77777777" w:rsidR="000959A2" w:rsidRPr="00522DCA" w:rsidRDefault="000959A2" w:rsidP="00FA491C">
      <w:pPr>
        <w:pStyle w:val="Aufzhlungszeichen1"/>
        <w:numPr>
          <w:ilvl w:val="0"/>
          <w:numId w:val="99"/>
        </w:numPr>
        <w:tabs>
          <w:tab w:val="clear" w:pos="360"/>
          <w:tab w:val="left" w:pos="482"/>
        </w:tabs>
        <w:suppressAutoHyphens w:val="0"/>
        <w:jc w:val="left"/>
        <w:rPr>
          <w:lang w:val="en-GB"/>
        </w:rPr>
      </w:pPr>
      <w:r w:rsidRPr="00522DCA">
        <w:rPr>
          <w:b/>
          <w:lang w:val="en-GB"/>
        </w:rPr>
        <w:t>Based on HIAT segmentation:</w:t>
      </w:r>
      <w:r w:rsidRPr="00522DCA">
        <w:rPr>
          <w:lang w:val="en-GB"/>
        </w:rPr>
        <w:t xml:space="preserve"> The requirement for this type of output is that the transcription can be segmented with the HIAT algorithm, i.e. the HIAT transcription symbols have been used according to the convention</w:t>
      </w:r>
      <w:del w:id="109" w:author="Moritz Lautenbach" w:date="2014-04-15T14:19:00Z">
        <w:r w:rsidRPr="00522DCA" w:rsidDel="002A1B42">
          <w:rPr>
            <w:lang w:val="en-GB"/>
          </w:rPr>
          <w:delText>.</w:delText>
        </w:r>
      </w:del>
      <w:r w:rsidRPr="00522DCA">
        <w:rPr>
          <w:lang w:val="en-GB"/>
        </w:rPr>
        <w:t xml:space="preserve"> (see also Appendix B: Segmentation Algorithms). If segmentation errors have been made, an error message will appear and no output file will be created.</w:t>
      </w:r>
    </w:p>
    <w:p w14:paraId="6EED0E14" w14:textId="2726461A" w:rsidR="000959A2" w:rsidRPr="00522DCA" w:rsidRDefault="000959A2" w:rsidP="00FA491C">
      <w:pPr>
        <w:pStyle w:val="Aufzhlungszeichen1"/>
        <w:numPr>
          <w:ilvl w:val="0"/>
          <w:numId w:val="99"/>
        </w:numPr>
        <w:tabs>
          <w:tab w:val="clear" w:pos="360"/>
          <w:tab w:val="left" w:pos="482"/>
        </w:tabs>
        <w:suppressAutoHyphens w:val="0"/>
        <w:jc w:val="left"/>
        <w:rPr>
          <w:lang w:val="en-GB"/>
        </w:rPr>
      </w:pPr>
      <w:r w:rsidRPr="00522DCA">
        <w:rPr>
          <w:b/>
          <w:lang w:val="en-GB"/>
        </w:rPr>
        <w:t>Based on events:</w:t>
      </w:r>
      <w:r w:rsidRPr="00522DCA">
        <w:rPr>
          <w:lang w:val="en-GB"/>
        </w:rPr>
        <w:t xml:space="preserve"> This option does not use a segmentation algorithm, but single events in tiers of type </w:t>
      </w:r>
      <w:r w:rsidR="00C81274" w:rsidRPr="00522DCA">
        <w:rPr>
          <w:lang w:val="en-GB"/>
        </w:rPr>
        <w:t>“</w:t>
      </w:r>
      <w:proofErr w:type="gramStart"/>
      <w:r w:rsidRPr="00522DCA">
        <w:rPr>
          <w:lang w:val="en-GB"/>
        </w:rPr>
        <w:t>T(</w:t>
      </w:r>
      <w:proofErr w:type="spellStart"/>
      <w:proofErr w:type="gramEnd"/>
      <w:r w:rsidRPr="00522DCA">
        <w:rPr>
          <w:lang w:val="en-GB"/>
        </w:rPr>
        <w:t>ranscription</w:t>
      </w:r>
      <w:proofErr w:type="spellEnd"/>
      <w:r w:rsidRPr="00522DCA">
        <w:rPr>
          <w:lang w:val="en-GB"/>
        </w:rPr>
        <w:t>)</w:t>
      </w:r>
      <w:r w:rsidR="00C81274" w:rsidRPr="00522DCA">
        <w:rPr>
          <w:lang w:val="en-GB"/>
        </w:rPr>
        <w:t>”</w:t>
      </w:r>
      <w:r w:rsidRPr="00522DCA">
        <w:rPr>
          <w:lang w:val="en-GB"/>
        </w:rPr>
        <w:t xml:space="preserve"> are transformed into CHAT utterances.</w:t>
      </w:r>
    </w:p>
    <w:p w14:paraId="5CF3B1B4" w14:textId="766C3AAC" w:rsidR="000959A2" w:rsidRPr="00522DCA" w:rsidRDefault="000959A2" w:rsidP="00FA491C">
      <w:pPr>
        <w:pStyle w:val="Standard-BlockCharCharChar"/>
        <w:ind w:left="567" w:hanging="567"/>
        <w:rPr>
          <w:lang w:val="en-GB"/>
        </w:rPr>
      </w:pPr>
      <w:r w:rsidRPr="00522DCA">
        <w:rPr>
          <w:lang w:val="en-GB"/>
        </w:rPr>
        <w:t xml:space="preserve">9. </w:t>
      </w:r>
      <w:r w:rsidRPr="00522DCA">
        <w:rPr>
          <w:szCs w:val="24"/>
          <w:shd w:val="clear" w:color="auto" w:fill="D9D9D9"/>
          <w:lang w:val="en-GB" w:eastAsia="de-DE"/>
        </w:rPr>
        <w:t>Audacity Label File:</w:t>
      </w:r>
      <w:r w:rsidRPr="00522DCA">
        <w:rPr>
          <w:lang w:val="en-GB"/>
        </w:rPr>
        <w:t xml:space="preserve"> exports a text file that can be read in Audacity.</w:t>
      </w:r>
    </w:p>
    <w:p w14:paraId="55ABAB90" w14:textId="4AACE863" w:rsidR="000959A2" w:rsidRPr="00522DCA" w:rsidRDefault="000959A2" w:rsidP="00FA491C">
      <w:pPr>
        <w:pStyle w:val="Standard-BlockCharCharChar"/>
        <w:ind w:left="567" w:hanging="567"/>
        <w:rPr>
          <w:lang w:val="en-GB"/>
        </w:rPr>
      </w:pPr>
      <w:r w:rsidRPr="00522DCA">
        <w:rPr>
          <w:lang w:val="en-GB"/>
        </w:rPr>
        <w:t xml:space="preserve">10. </w:t>
      </w:r>
      <w:r w:rsidRPr="00522DCA">
        <w:rPr>
          <w:szCs w:val="24"/>
          <w:shd w:val="clear" w:color="auto" w:fill="D9D9D9"/>
          <w:lang w:val="en-GB" w:eastAsia="de-DE"/>
        </w:rPr>
        <w:t>EXMARaLDA Segmented Transcription:</w:t>
      </w:r>
      <w:r w:rsidRPr="00522DCA">
        <w:rPr>
          <w:lang w:val="en-GB"/>
        </w:rPr>
        <w:t xml:space="preserve"> The exported file can be integrated into an EXMARaLDA corpus and browsed with EXAKT. Contrary to</w:t>
      </w:r>
      <w:r w:rsidR="00A42620" w:rsidRPr="00522DCA">
        <w:rPr>
          <w:lang w:val="en-GB"/>
        </w:rPr>
        <w:t xml:space="preserve"> </w:t>
      </w:r>
      <w:r w:rsidRPr="00522DCA">
        <w:rPr>
          <w:rStyle w:val="Menufunction"/>
          <w:lang w:val="en-GB"/>
        </w:rPr>
        <w:t>Transcription &gt; Export Segmented Transcription...</w:t>
      </w:r>
      <w:r w:rsidRPr="00522DCA">
        <w:rPr>
          <w:lang w:val="en-GB"/>
        </w:rPr>
        <w:t xml:space="preserve"> no segmentation algorithm is used here. </w:t>
      </w:r>
    </w:p>
    <w:p w14:paraId="291C00E7" w14:textId="77777777" w:rsidR="000959A2" w:rsidRPr="00522DCA" w:rsidRDefault="000959A2" w:rsidP="004B7471">
      <w:pPr>
        <w:pStyle w:val="berschrift3"/>
        <w:rPr>
          <w:lang w:val="en-GB"/>
        </w:rPr>
      </w:pPr>
      <w:bookmarkStart w:id="110" w:name="_Ref108437987"/>
      <w:bookmarkStart w:id="111" w:name="_Ref108437975"/>
      <w:bookmarkStart w:id="112" w:name="_Toc411261225"/>
      <w:bookmarkStart w:id="113" w:name="_File_%3E_Exit"/>
      <w:r w:rsidRPr="00522DCA">
        <w:rPr>
          <w:lang w:val="en-GB"/>
        </w:rPr>
        <w:t>File &gt; Exit</w:t>
      </w:r>
      <w:bookmarkEnd w:id="110"/>
      <w:bookmarkEnd w:id="111"/>
      <w:bookmarkEnd w:id="112"/>
    </w:p>
    <w:p w14:paraId="325B5FDB" w14:textId="14140415" w:rsidR="000959A2" w:rsidRPr="00522DCA" w:rsidRDefault="000959A2" w:rsidP="00FA491C">
      <w:pPr>
        <w:pStyle w:val="Standard-BlockCharCharChar"/>
        <w:rPr>
          <w:lang w:val="en-GB"/>
        </w:rPr>
      </w:pPr>
      <w:r w:rsidRPr="00522DCA">
        <w:rPr>
          <w:lang w:val="en-GB"/>
        </w:rPr>
        <w:lastRenderedPageBreak/>
        <w:t xml:space="preserve">Closes the current </w:t>
      </w:r>
      <w:r w:rsidRPr="00B16F25">
        <w:rPr>
          <w:lang w:val="en-US"/>
        </w:rPr>
        <w:t>transcription</w:t>
      </w:r>
      <w:r w:rsidRPr="00522DCA">
        <w:rPr>
          <w:lang w:val="en-GB"/>
        </w:rPr>
        <w:t xml:space="preserve"> and exits the Partitur-</w:t>
      </w:r>
      <w:r w:rsidR="00C11634" w:rsidRPr="00522DCA">
        <w:rPr>
          <w:lang w:val="en-GB"/>
        </w:rPr>
        <w:t>Editor</w:t>
      </w:r>
      <w:r w:rsidRPr="00522DCA">
        <w:rPr>
          <w:lang w:val="en-GB"/>
        </w:rPr>
        <w:t>. If the changes have not been saved, you will be asked whether you would like to save the changes.</w:t>
      </w:r>
    </w:p>
    <w:p w14:paraId="785431DA" w14:textId="316BB01E" w:rsidR="000959A2" w:rsidRDefault="000959A2" w:rsidP="00FA491C">
      <w:pPr>
        <w:pStyle w:val="berschrift2"/>
        <w:numPr>
          <w:ilvl w:val="1"/>
          <w:numId w:val="90"/>
        </w:numPr>
        <w:rPr>
          <w:lang w:val="en-GB"/>
        </w:rPr>
      </w:pPr>
      <w:bookmarkStart w:id="114" w:name="_Toc411261226"/>
      <w:bookmarkEnd w:id="44"/>
      <w:bookmarkEnd w:id="48"/>
      <w:bookmarkEnd w:id="51"/>
      <w:bookmarkEnd w:id="55"/>
      <w:bookmarkEnd w:id="56"/>
      <w:bookmarkEnd w:id="59"/>
      <w:bookmarkEnd w:id="62"/>
      <w:bookmarkEnd w:id="67"/>
      <w:bookmarkEnd w:id="73"/>
      <w:bookmarkEnd w:id="76"/>
      <w:bookmarkEnd w:id="78"/>
      <w:bookmarkEnd w:id="79"/>
      <w:bookmarkEnd w:id="87"/>
      <w:bookmarkEnd w:id="101"/>
      <w:bookmarkEnd w:id="102"/>
      <w:bookmarkEnd w:id="103"/>
      <w:bookmarkEnd w:id="104"/>
      <w:bookmarkEnd w:id="113"/>
      <w:r w:rsidRPr="00522DCA">
        <w:rPr>
          <w:lang w:val="en-GB"/>
        </w:rPr>
        <w:t>Edit Menu</w:t>
      </w:r>
      <w:bookmarkEnd w:id="114"/>
    </w:p>
    <w:p w14:paraId="465E66C9" w14:textId="77777777" w:rsidR="00FA491C" w:rsidRPr="00FA491C" w:rsidRDefault="00FA491C" w:rsidP="00FA491C">
      <w:pPr>
        <w:pStyle w:val="Textkrper"/>
        <w:rPr>
          <w:lang w:val="en-GB" w:eastAsia="hi-IN" w:bidi="hi-IN"/>
        </w:rPr>
      </w:pPr>
    </w:p>
    <w:tbl>
      <w:tblPr>
        <w:tblW w:w="9211" w:type="dxa"/>
        <w:tblLayout w:type="fixed"/>
        <w:tblCellMar>
          <w:left w:w="70" w:type="dxa"/>
          <w:right w:w="70" w:type="dxa"/>
        </w:tblCellMar>
        <w:tblLook w:val="0000" w:firstRow="0" w:lastRow="0" w:firstColumn="0" w:lastColumn="0" w:noHBand="0" w:noVBand="0"/>
      </w:tblPr>
      <w:tblGrid>
        <w:gridCol w:w="4692"/>
        <w:gridCol w:w="4519"/>
      </w:tblGrid>
      <w:tr w:rsidR="000959A2" w:rsidRPr="00522DCA" w14:paraId="5ADBC965" w14:textId="77777777" w:rsidTr="00AC69C5">
        <w:tc>
          <w:tcPr>
            <w:tcW w:w="4692" w:type="dxa"/>
            <w:shd w:val="clear" w:color="auto" w:fill="auto"/>
          </w:tcPr>
          <w:p w14:paraId="74F7C061" w14:textId="77777777" w:rsidR="000959A2" w:rsidRPr="00522DCA" w:rsidRDefault="00B16F25" w:rsidP="00524992">
            <w:pPr>
              <w:snapToGrid w:val="0"/>
              <w:spacing w:before="240"/>
              <w:rPr>
                <w:rFonts w:cs="Times New Roman"/>
                <w:lang w:val="en-GB"/>
              </w:rPr>
            </w:pPr>
            <w:r>
              <w:rPr>
                <w:rFonts w:cs="Times New Roman"/>
                <w:lang w:val="en-GB"/>
              </w:rPr>
              <w:pict w14:anchorId="581E57B5">
                <v:shape id="_x0000_i1092" type="#_x0000_t75" style="width:195.45pt;height:263.7pt" filled="t">
                  <v:fill color2="black"/>
                  <v:imagedata r:id="rId121" o:title=""/>
                </v:shape>
              </w:pict>
            </w:r>
          </w:p>
        </w:tc>
        <w:tc>
          <w:tcPr>
            <w:tcW w:w="4519" w:type="dxa"/>
            <w:shd w:val="clear" w:color="auto" w:fill="auto"/>
          </w:tcPr>
          <w:p w14:paraId="5F9C4910" w14:textId="77777777" w:rsidR="000959A2" w:rsidRPr="00522DCA" w:rsidRDefault="000959A2">
            <w:pPr>
              <w:pStyle w:val="Standard-BlockCharCharChar"/>
              <w:snapToGrid w:val="0"/>
              <w:ind w:left="482"/>
              <w:rPr>
                <w:lang w:val="en-GB"/>
              </w:rPr>
            </w:pPr>
          </w:p>
          <w:p w14:paraId="09ABE686" w14:textId="5C05C19C" w:rsidR="000959A2" w:rsidRPr="00522DCA" w:rsidRDefault="000959A2">
            <w:pPr>
              <w:pStyle w:val="Zwischenberschrift"/>
              <w:ind w:left="482"/>
              <w:rPr>
                <w:lang w:val="en-GB"/>
              </w:rPr>
            </w:pPr>
            <w:r w:rsidRPr="00522DCA">
              <w:rPr>
                <w:lang w:val="en-GB"/>
              </w:rPr>
              <w:t xml:space="preserve">Submenu </w:t>
            </w:r>
            <w:r w:rsidR="00A053B3" w:rsidRPr="00522DCA">
              <w:rPr>
                <w:lang w:val="en-GB"/>
              </w:rPr>
              <w:t>“</w:t>
            </w:r>
            <w:r w:rsidRPr="00522DCA">
              <w:rPr>
                <w:lang w:val="en-GB"/>
              </w:rPr>
              <w:t>Selection</w:t>
            </w:r>
            <w:r w:rsidR="00A053B3" w:rsidRPr="00522DCA">
              <w:rPr>
                <w:lang w:val="en-GB"/>
              </w:rPr>
              <w:t>”</w:t>
            </w:r>
          </w:p>
          <w:p w14:paraId="22B751E3" w14:textId="77777777" w:rsidR="000959A2" w:rsidRPr="00522DCA" w:rsidRDefault="00B16F25">
            <w:pPr>
              <w:ind w:left="482"/>
              <w:rPr>
                <w:rFonts w:cs="Times New Roman"/>
                <w:lang w:val="en-GB"/>
              </w:rPr>
            </w:pPr>
            <w:ins w:id="115" w:author="Karolina Kaminska" w:date="2015-02-09T15:05:00Z">
              <w:r>
                <w:rPr>
                  <w:rFonts w:cs="Times New Roman"/>
                  <w:lang w:val="en-GB"/>
                </w:rPr>
                <w:pict w14:anchorId="1F17A814">
                  <v:shape id="_x0000_i1093" type="#_x0000_t75" style="width:97.25pt;height:85.1pt" filled="t">
                    <v:fill color2="black"/>
                    <v:imagedata r:id="rId122" o:title=""/>
                  </v:shape>
                </w:pict>
              </w:r>
              <w:r>
                <w:rPr>
                  <w:rFonts w:cs="Times New Roman"/>
                  <w:lang w:val="en-GB"/>
                </w:rPr>
                <w:pict w14:anchorId="1F17A814">
                  <v:shape id="_x0000_i1094" type="#_x0000_t75" style="width:97.25pt;height:87.9pt" filled="t">
                    <v:fill color2="black"/>
                    <v:imagedata r:id="rId122" o:title=""/>
                  </v:shape>
                </w:pict>
              </w:r>
            </w:ins>
          </w:p>
          <w:p w14:paraId="6DCD3592" w14:textId="77777777" w:rsidR="000959A2" w:rsidRPr="00522DCA" w:rsidRDefault="000959A2">
            <w:pPr>
              <w:ind w:left="482"/>
              <w:rPr>
                <w:rFonts w:cs="Times New Roman"/>
                <w:lang w:val="en-GB"/>
              </w:rPr>
            </w:pPr>
          </w:p>
          <w:p w14:paraId="748D2682" w14:textId="77777777" w:rsidR="000959A2" w:rsidRPr="00522DCA" w:rsidRDefault="000959A2">
            <w:pPr>
              <w:ind w:left="482"/>
              <w:rPr>
                <w:rFonts w:cs="Times New Roman"/>
                <w:lang w:val="en-GB"/>
              </w:rPr>
            </w:pPr>
          </w:p>
          <w:p w14:paraId="660B4ED2" w14:textId="77777777" w:rsidR="000959A2" w:rsidRPr="00522DCA" w:rsidRDefault="000959A2">
            <w:pPr>
              <w:ind w:left="482"/>
              <w:rPr>
                <w:rFonts w:cs="Times New Roman"/>
                <w:lang w:val="en-GB"/>
              </w:rPr>
            </w:pPr>
          </w:p>
        </w:tc>
      </w:tr>
    </w:tbl>
    <w:p w14:paraId="2F2A933D" w14:textId="77777777" w:rsidR="000959A2" w:rsidRPr="00522DCA" w:rsidRDefault="000959A2" w:rsidP="00524992">
      <w:pPr>
        <w:pStyle w:val="berschrift3"/>
        <w:rPr>
          <w:rFonts w:cs="Times New Roman"/>
          <w:lang w:val="en-GB"/>
        </w:rPr>
      </w:pPr>
      <w:bookmarkStart w:id="116" w:name="_Toc411261227"/>
      <w:bookmarkStart w:id="117" w:name="_Ref108437272"/>
      <w:bookmarkStart w:id="118" w:name="_Ref108437250"/>
      <w:bookmarkStart w:id="119" w:name="_Ref108437240"/>
      <w:bookmarkStart w:id="120" w:name="_Edit_%3E_Copy"/>
      <w:r w:rsidRPr="00522DCA">
        <w:rPr>
          <w:rFonts w:cs="Times New Roman"/>
          <w:lang w:val="en-GB"/>
        </w:rPr>
        <w:t>Edit &gt; Undo</w:t>
      </w:r>
      <w:bookmarkEnd w:id="116"/>
    </w:p>
    <w:p w14:paraId="0F5F6647" w14:textId="0AE39383" w:rsidR="000959A2" w:rsidRPr="00522DCA" w:rsidRDefault="000959A2" w:rsidP="00FA491C">
      <w:pPr>
        <w:pStyle w:val="Standard-BlockCharCharChar"/>
        <w:rPr>
          <w:lang w:val="en-GB"/>
        </w:rPr>
      </w:pPr>
      <w:r w:rsidRPr="00522DCA">
        <w:rPr>
          <w:lang w:val="en-GB"/>
        </w:rPr>
        <w:t xml:space="preserve">The Undo-feature was introduced in version 1.5. It reverses the last action that has been carried out. The </w:t>
      </w:r>
      <w:r w:rsidRPr="00B16F25">
        <w:rPr>
          <w:lang w:val="en-US"/>
        </w:rPr>
        <w:t>action</w:t>
      </w:r>
      <w:r w:rsidRPr="00522DCA">
        <w:rPr>
          <w:lang w:val="en-GB"/>
        </w:rPr>
        <w:t xml:space="preserve"> itself is named in the menu item (e.g. </w:t>
      </w:r>
      <w:r w:rsidR="00A053B3" w:rsidRPr="00522DCA">
        <w:rPr>
          <w:lang w:val="en-GB"/>
        </w:rPr>
        <w:t>“</w:t>
      </w:r>
      <w:r w:rsidRPr="00522DCA">
        <w:rPr>
          <w:lang w:val="en-GB"/>
        </w:rPr>
        <w:t>Edit event</w:t>
      </w:r>
      <w:r w:rsidR="00A053B3" w:rsidRPr="00522DCA">
        <w:rPr>
          <w:lang w:val="en-GB"/>
        </w:rPr>
        <w:t>”</w:t>
      </w:r>
      <w:r w:rsidRPr="00522DCA">
        <w:rPr>
          <w:lang w:val="en-GB"/>
        </w:rPr>
        <w:t xml:space="preserve">). Up to 20 actions are saved, which can be undone again. In the case of some actions, the musical score needs to be reformatted after calling up the menu item. This can take a few seconds in larger transcriptions. </w:t>
      </w:r>
    </w:p>
    <w:p w14:paraId="02F8E205" w14:textId="77777777" w:rsidR="000959A2" w:rsidRPr="00522DCA" w:rsidRDefault="000959A2" w:rsidP="00524992">
      <w:pPr>
        <w:pStyle w:val="berschrift3"/>
        <w:rPr>
          <w:rFonts w:cs="Times New Roman"/>
          <w:lang w:val="en-GB"/>
        </w:rPr>
      </w:pPr>
      <w:bookmarkStart w:id="121" w:name="_Toc411261228"/>
      <w:r w:rsidRPr="00522DCA">
        <w:rPr>
          <w:rFonts w:cs="Times New Roman"/>
          <w:lang w:val="en-GB"/>
        </w:rPr>
        <w:t>Edit &gt; Copy</w:t>
      </w:r>
      <w:bookmarkEnd w:id="117"/>
      <w:bookmarkEnd w:id="118"/>
      <w:bookmarkEnd w:id="119"/>
      <w:bookmarkEnd w:id="121"/>
    </w:p>
    <w:p w14:paraId="2103880D" w14:textId="77777777" w:rsidR="000959A2" w:rsidRPr="00522DCA" w:rsidRDefault="000959A2" w:rsidP="00FA491C">
      <w:pPr>
        <w:pStyle w:val="Standard-BlockCharCharChar"/>
        <w:rPr>
          <w:lang w:val="en-GB"/>
        </w:rPr>
      </w:pPr>
      <w:r w:rsidRPr="00522DCA">
        <w:rPr>
          <w:lang w:val="en-GB"/>
        </w:rPr>
        <w:t xml:space="preserve">(Shortcut: CTRL+C on Windows, </w:t>
      </w:r>
      <w:r w:rsidRPr="00522DCA">
        <w:rPr>
          <w:rFonts w:ascii="Cambria Math" w:eastAsia="Arial Unicode MS" w:hAnsi="Cambria Math" w:cs="Cambria Math"/>
          <w:lang w:val="en-GB"/>
        </w:rPr>
        <w:t>⌘</w:t>
      </w:r>
      <w:r w:rsidRPr="00522DCA">
        <w:rPr>
          <w:lang w:val="en-GB"/>
        </w:rPr>
        <w:t>+C on Mac)</w:t>
      </w:r>
    </w:p>
    <w:p w14:paraId="1BA2FE6B" w14:textId="785EA962" w:rsidR="000959A2" w:rsidRPr="00522DCA" w:rsidRDefault="000959A2">
      <w:pPr>
        <w:pStyle w:val="Standard-BlockCharCharChar"/>
        <w:rPr>
          <w:lang w:val="en-GB"/>
        </w:rPr>
      </w:pPr>
      <w:r w:rsidRPr="00522DCA">
        <w:rPr>
          <w:lang w:val="en-GB"/>
        </w:rPr>
        <w:t xml:space="preserve">Copies a selected text into the clipboard. From there, the text can be copied into any other application that has a </w:t>
      </w:r>
      <w:r w:rsidR="006D0A9D" w:rsidRPr="00522DCA">
        <w:rPr>
          <w:lang w:val="en-GB"/>
        </w:rPr>
        <w:t>“</w:t>
      </w:r>
      <w:r w:rsidRPr="00522DCA">
        <w:rPr>
          <w:lang w:val="en-GB"/>
        </w:rPr>
        <w:t>paste</w:t>
      </w:r>
      <w:r w:rsidR="00A053B3" w:rsidRPr="00522DCA">
        <w:rPr>
          <w:lang w:val="en-GB"/>
        </w:rPr>
        <w:t>”</w:t>
      </w:r>
      <w:r w:rsidRPr="00522DCA">
        <w:rPr>
          <w:lang w:val="en-GB"/>
        </w:rPr>
        <w:t xml:space="preserve"> function. Texts in different </w:t>
      </w:r>
      <w:r w:rsidR="00C11634" w:rsidRPr="00522DCA">
        <w:rPr>
          <w:lang w:val="en-GB"/>
        </w:rPr>
        <w:t>tiers</w:t>
      </w:r>
      <w:r w:rsidRPr="00522DCA">
        <w:rPr>
          <w:lang w:val="en-GB"/>
        </w:rPr>
        <w:t xml:space="preserve"> are separated by </w:t>
      </w:r>
      <w:r w:rsidR="006D0A9D" w:rsidRPr="00522DCA">
        <w:rPr>
          <w:lang w:val="en-GB"/>
        </w:rPr>
        <w:t>“</w:t>
      </w:r>
      <w:r w:rsidRPr="00522DCA">
        <w:rPr>
          <w:lang w:val="en-GB"/>
        </w:rPr>
        <w:t xml:space="preserve">Enter”. </w:t>
      </w:r>
    </w:p>
    <w:p w14:paraId="4769EE88" w14:textId="01D75F04" w:rsidR="000959A2" w:rsidRPr="00522DCA" w:rsidRDefault="000959A2" w:rsidP="00FA491C">
      <w:pPr>
        <w:pStyle w:val="Standard-BlockCharCharChar"/>
        <w:rPr>
          <w:lang w:val="en-GB"/>
        </w:rPr>
      </w:pPr>
      <w:r w:rsidRPr="00522DCA">
        <w:rPr>
          <w:lang w:val="en-GB"/>
        </w:rPr>
        <w:t xml:space="preserve">If the selection includes all </w:t>
      </w:r>
      <w:r w:rsidR="00C11634" w:rsidRPr="00522DCA">
        <w:rPr>
          <w:lang w:val="en-GB"/>
        </w:rPr>
        <w:t>tiers</w:t>
      </w:r>
      <w:r w:rsidRPr="00522DCA">
        <w:rPr>
          <w:lang w:val="en-GB"/>
        </w:rPr>
        <w:t xml:space="preserve"> (see also second example below), a RTF-representation of the specific section of the musical score is copied into the clipboard –instead of text only. This can be copied as a musical score into RTF enabled applications (esp. WORD) by using </w:t>
      </w:r>
      <w:r w:rsidR="006D0A9D" w:rsidRPr="00522DCA">
        <w:rPr>
          <w:lang w:val="en-GB"/>
        </w:rPr>
        <w:t>“</w:t>
      </w:r>
      <w:r w:rsidRPr="00522DCA">
        <w:rPr>
          <w:lang w:val="en-GB"/>
        </w:rPr>
        <w:t>Paste</w:t>
      </w:r>
      <w:r w:rsidR="00A053B3" w:rsidRPr="00522DCA">
        <w:rPr>
          <w:lang w:val="en-GB"/>
        </w:rPr>
        <w:t>”</w:t>
      </w:r>
      <w:r w:rsidRPr="00522DCA">
        <w:rPr>
          <w:lang w:val="en-GB"/>
        </w:rPr>
        <w:t>.</w:t>
      </w:r>
    </w:p>
    <w:p w14:paraId="3F25800A" w14:textId="77777777" w:rsidR="000959A2" w:rsidRPr="00522DCA" w:rsidRDefault="000959A2" w:rsidP="00FA491C">
      <w:pPr>
        <w:pStyle w:val="Standard-BlockCharCharChar"/>
        <w:rPr>
          <w:lang w:val="en-GB"/>
        </w:rPr>
      </w:pPr>
      <w:proofErr w:type="spellStart"/>
      <w:r w:rsidRPr="00FA491C">
        <w:t>Examples</w:t>
      </w:r>
      <w:proofErr w:type="spellEnd"/>
      <w:r w:rsidRPr="00522DCA">
        <w:rPr>
          <w:lang w:val="en-GB"/>
        </w:rPr>
        <w:t>:</w:t>
      </w:r>
    </w:p>
    <w:p w14:paraId="1CADDD39" w14:textId="77777777" w:rsidR="000959A2" w:rsidRPr="00522DCA"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819"/>
        <w:gridCol w:w="4536"/>
      </w:tblGrid>
      <w:tr w:rsidR="000959A2" w:rsidRPr="00B16F25" w14:paraId="0BCC99F0" w14:textId="77777777">
        <w:trPr>
          <w:tblHeader/>
        </w:trPr>
        <w:tc>
          <w:tcPr>
            <w:tcW w:w="4819" w:type="dxa"/>
            <w:shd w:val="clear" w:color="auto" w:fill="auto"/>
          </w:tcPr>
          <w:p w14:paraId="550C8229" w14:textId="04F02680" w:rsidR="000959A2" w:rsidRPr="00522DCA" w:rsidRDefault="000959A2">
            <w:pPr>
              <w:pStyle w:val="Standard-BlockCharCharChar"/>
              <w:snapToGrid w:val="0"/>
              <w:rPr>
                <w:lang w:val="en-GB"/>
              </w:rPr>
            </w:pPr>
            <w:r w:rsidRPr="00522DCA">
              <w:rPr>
                <w:lang w:val="en-GB"/>
              </w:rPr>
              <w:lastRenderedPageBreak/>
              <w:t xml:space="preserve">Selection in the </w:t>
            </w:r>
            <w:r w:rsidR="00C11634" w:rsidRPr="00522DCA">
              <w:rPr>
                <w:lang w:val="en-GB"/>
              </w:rPr>
              <w:t>Editor</w:t>
            </w:r>
          </w:p>
        </w:tc>
        <w:tc>
          <w:tcPr>
            <w:tcW w:w="4536" w:type="dxa"/>
            <w:shd w:val="clear" w:color="auto" w:fill="auto"/>
          </w:tcPr>
          <w:p w14:paraId="5BEA5069" w14:textId="79556460" w:rsidR="000959A2" w:rsidRPr="00522DCA" w:rsidRDefault="000959A2">
            <w:pPr>
              <w:pStyle w:val="Standard-BlockCharCharChar"/>
              <w:snapToGrid w:val="0"/>
              <w:rPr>
                <w:i/>
                <w:lang w:val="en-GB"/>
              </w:rPr>
            </w:pPr>
            <w:r w:rsidRPr="00522DCA">
              <w:rPr>
                <w:lang w:val="en-GB"/>
              </w:rPr>
              <w:t xml:space="preserve">Content of the clipboard </w:t>
            </w:r>
            <w:r w:rsidRPr="00522DCA">
              <w:rPr>
                <w:u w:val="single"/>
                <w:lang w:val="en-GB"/>
              </w:rPr>
              <w:t>after</w:t>
            </w:r>
            <w:r w:rsidRPr="00522DCA">
              <w:rPr>
                <w:lang w:val="en-GB"/>
              </w:rPr>
              <w:t xml:space="preserve"> </w:t>
            </w:r>
            <w:r w:rsidR="00C81274" w:rsidRPr="00522DCA">
              <w:rPr>
                <w:lang w:val="en-GB"/>
              </w:rPr>
              <w:t>“</w:t>
            </w:r>
            <w:r w:rsidRPr="00522DCA">
              <w:rPr>
                <w:lang w:val="en-GB"/>
              </w:rPr>
              <w:t>Copy text</w:t>
            </w:r>
            <w:r w:rsidR="00C81274" w:rsidRPr="00522DCA">
              <w:rPr>
                <w:lang w:val="en-GB"/>
              </w:rPr>
              <w:t>”</w:t>
            </w:r>
          </w:p>
          <w:p w14:paraId="471BAD1A" w14:textId="77777777" w:rsidR="000959A2" w:rsidRPr="00522DCA" w:rsidRDefault="000959A2">
            <w:pPr>
              <w:pStyle w:val="Standard-BlockCharCharChar"/>
              <w:rPr>
                <w:lang w:val="en-GB"/>
              </w:rPr>
            </w:pPr>
          </w:p>
        </w:tc>
      </w:tr>
      <w:tr w:rsidR="000959A2" w:rsidRPr="00522DCA" w14:paraId="2B14836A" w14:textId="77777777">
        <w:tc>
          <w:tcPr>
            <w:tcW w:w="4819" w:type="dxa"/>
            <w:shd w:val="clear" w:color="auto" w:fill="auto"/>
          </w:tcPr>
          <w:p w14:paraId="433A3759" w14:textId="77777777" w:rsidR="000959A2" w:rsidRPr="00522DCA" w:rsidRDefault="00B16F25">
            <w:pPr>
              <w:pStyle w:val="BildChar"/>
              <w:snapToGrid w:val="0"/>
              <w:jc w:val="left"/>
              <w:rPr>
                <w:rFonts w:ascii="Times New Roman" w:hAnsi="Times New Roman"/>
                <w:lang w:val="en-GB"/>
              </w:rPr>
            </w:pPr>
            <w:r>
              <w:rPr>
                <w:rFonts w:ascii="Times New Roman" w:hAnsi="Times New Roman"/>
                <w:lang w:val="en-GB"/>
              </w:rPr>
              <w:pict w14:anchorId="6997BB43">
                <v:shape id="_x0000_i1095" type="#_x0000_t75" style="width:226.3pt;height:91.65pt" filled="t">
                  <v:fill color2="black"/>
                  <v:imagedata r:id="rId123" o:title=""/>
                </v:shape>
              </w:pict>
            </w:r>
          </w:p>
          <w:p w14:paraId="2B6A1CC9" w14:textId="77777777" w:rsidR="000959A2" w:rsidRPr="00522DCA" w:rsidRDefault="000959A2">
            <w:pPr>
              <w:ind w:left="4" w:hanging="4"/>
              <w:rPr>
                <w:rFonts w:cs="Times New Roman"/>
                <w:lang w:val="en-GB"/>
              </w:rPr>
            </w:pPr>
          </w:p>
        </w:tc>
        <w:tc>
          <w:tcPr>
            <w:tcW w:w="4536" w:type="dxa"/>
            <w:shd w:val="clear" w:color="auto" w:fill="auto"/>
          </w:tcPr>
          <w:p w14:paraId="20DF217D" w14:textId="77777777" w:rsidR="000959A2" w:rsidRPr="00522DCA" w:rsidRDefault="000959A2">
            <w:pPr>
              <w:pStyle w:val="SimpleEXMARaLDA"/>
              <w:snapToGrid w:val="0"/>
              <w:rPr>
                <w:rFonts w:ascii="Times New Roman" w:hAnsi="Times New Roman"/>
                <w:lang w:val="en-GB"/>
              </w:rPr>
            </w:pPr>
            <w:proofErr w:type="spellStart"/>
            <w:r w:rsidRPr="00522DCA">
              <w:rPr>
                <w:rFonts w:ascii="Times New Roman" w:hAnsi="Times New Roman"/>
                <w:lang w:val="en-GB"/>
              </w:rPr>
              <w:t>Stimmt</w:t>
            </w:r>
            <w:proofErr w:type="spellEnd"/>
            <w:r w:rsidRPr="00522DCA">
              <w:rPr>
                <w:rFonts w:ascii="Times New Roman" w:hAnsi="Times New Roman"/>
                <w:lang w:val="en-GB"/>
              </w:rPr>
              <w:t xml:space="preserve"> </w:t>
            </w:r>
            <w:proofErr w:type="spellStart"/>
            <w:r w:rsidRPr="00522DCA">
              <w:rPr>
                <w:rFonts w:ascii="Times New Roman" w:hAnsi="Times New Roman"/>
                <w:lang w:val="en-GB"/>
              </w:rPr>
              <w:t>ja</w:t>
            </w:r>
            <w:proofErr w:type="spellEnd"/>
            <w:r w:rsidRPr="00522DCA">
              <w:rPr>
                <w:rFonts w:ascii="Times New Roman" w:hAnsi="Times New Roman"/>
                <w:lang w:val="en-GB"/>
              </w:rPr>
              <w:t xml:space="preserve"> gar </w:t>
            </w:r>
            <w:proofErr w:type="spellStart"/>
            <w:r w:rsidRPr="00522DCA">
              <w:rPr>
                <w:rFonts w:ascii="Times New Roman" w:hAnsi="Times New Roman"/>
                <w:lang w:val="en-GB"/>
              </w:rPr>
              <w:t>nicht</w:t>
            </w:r>
            <w:proofErr w:type="spellEnd"/>
            <w:r w:rsidRPr="00522DCA">
              <w:rPr>
                <w:rFonts w:ascii="Times New Roman" w:hAnsi="Times New Roman"/>
                <w:lang w:val="en-GB"/>
              </w:rPr>
              <w:t>.</w:t>
            </w:r>
          </w:p>
        </w:tc>
      </w:tr>
      <w:tr w:rsidR="000959A2" w:rsidRPr="00B16F25" w14:paraId="5A90E209" w14:textId="77777777">
        <w:tc>
          <w:tcPr>
            <w:tcW w:w="4819" w:type="dxa"/>
            <w:shd w:val="clear" w:color="auto" w:fill="auto"/>
          </w:tcPr>
          <w:p w14:paraId="4D024C87" w14:textId="77777777" w:rsidR="000959A2" w:rsidRPr="00522DCA" w:rsidRDefault="00B16F25">
            <w:pPr>
              <w:pStyle w:val="BildChar"/>
              <w:snapToGrid w:val="0"/>
              <w:jc w:val="left"/>
              <w:rPr>
                <w:rFonts w:ascii="Times New Roman" w:hAnsi="Times New Roman"/>
                <w:lang w:val="en-GB"/>
              </w:rPr>
            </w:pPr>
            <w:r>
              <w:rPr>
                <w:rFonts w:ascii="Times New Roman" w:hAnsi="Times New Roman"/>
                <w:lang w:val="en-GB"/>
              </w:rPr>
              <w:pict w14:anchorId="7CF7FBC9">
                <v:shape id="_x0000_i1096" type="#_x0000_t75" style="width:228.15pt;height:94.45pt" filled="t">
                  <v:fill color2="black"/>
                  <v:imagedata r:id="rId124" o:title=""/>
                </v:shape>
              </w:pict>
            </w:r>
          </w:p>
          <w:p w14:paraId="6C3EBAC5" w14:textId="77777777" w:rsidR="000959A2" w:rsidRPr="00522DCA" w:rsidRDefault="000959A2">
            <w:pPr>
              <w:ind w:left="4" w:hanging="4"/>
              <w:rPr>
                <w:rFonts w:cs="Times New Roman"/>
                <w:lang w:val="en-GB"/>
              </w:rPr>
            </w:pPr>
          </w:p>
        </w:tc>
        <w:tc>
          <w:tcPr>
            <w:tcW w:w="4536" w:type="dxa"/>
            <w:shd w:val="clear" w:color="auto" w:fill="auto"/>
          </w:tcPr>
          <w:p w14:paraId="3D900EB4" w14:textId="602C9A08" w:rsidR="000959A2" w:rsidRPr="00522DCA" w:rsidRDefault="00C81274" w:rsidP="00E17DA5">
            <w:pPr>
              <w:pStyle w:val="SimpleEXMARaLDA"/>
              <w:snapToGrid w:val="0"/>
              <w:rPr>
                <w:rFonts w:ascii="Times New Roman" w:hAnsi="Times New Roman"/>
                <w:lang w:val="en-GB"/>
              </w:rPr>
            </w:pPr>
            <w:r w:rsidRPr="00522DCA">
              <w:rPr>
                <w:rFonts w:ascii="Times New Roman" w:hAnsi="Times New Roman"/>
                <w:lang w:val="en-GB"/>
              </w:rPr>
              <w:t xml:space="preserve">RTF </w:t>
            </w:r>
            <w:r w:rsidR="000959A2" w:rsidRPr="00522DCA">
              <w:rPr>
                <w:rFonts w:ascii="Times New Roman" w:hAnsi="Times New Roman"/>
                <w:lang w:val="en-GB"/>
              </w:rPr>
              <w:t>representation of the selection of the musical score</w:t>
            </w:r>
          </w:p>
        </w:tc>
      </w:tr>
      <w:tr w:rsidR="000959A2" w:rsidRPr="00522DCA" w14:paraId="143ACE4B" w14:textId="77777777">
        <w:tc>
          <w:tcPr>
            <w:tcW w:w="4819" w:type="dxa"/>
            <w:shd w:val="clear" w:color="auto" w:fill="auto"/>
          </w:tcPr>
          <w:p w14:paraId="033C5A86" w14:textId="77777777" w:rsidR="000959A2" w:rsidRPr="00522DCA" w:rsidRDefault="00B16F25">
            <w:pPr>
              <w:pStyle w:val="BildChar"/>
              <w:snapToGrid w:val="0"/>
              <w:jc w:val="left"/>
              <w:rPr>
                <w:rFonts w:ascii="Times New Roman" w:hAnsi="Times New Roman"/>
                <w:lang w:val="en-GB"/>
              </w:rPr>
            </w:pPr>
            <w:r>
              <w:rPr>
                <w:rFonts w:ascii="Times New Roman" w:hAnsi="Times New Roman"/>
                <w:lang w:val="en-GB"/>
              </w:rPr>
              <w:pict w14:anchorId="5083574A">
                <v:shape id="_x0000_i1097" type="#_x0000_t75" style="width:226.3pt;height:88.85pt" filled="t">
                  <v:fill color2="black"/>
                  <v:imagedata r:id="rId125" o:title=""/>
                </v:shape>
              </w:pict>
            </w:r>
          </w:p>
        </w:tc>
        <w:tc>
          <w:tcPr>
            <w:tcW w:w="4536" w:type="dxa"/>
            <w:shd w:val="clear" w:color="auto" w:fill="auto"/>
          </w:tcPr>
          <w:p w14:paraId="3D6985B2" w14:textId="77777777" w:rsidR="000959A2" w:rsidRPr="00522DCA" w:rsidRDefault="000959A2">
            <w:pPr>
              <w:pStyle w:val="SimpleEXMARaLDA"/>
              <w:snapToGrid w:val="0"/>
              <w:rPr>
                <w:rFonts w:ascii="Times New Roman" w:hAnsi="Times New Roman"/>
                <w:lang w:val="en-GB"/>
              </w:rPr>
            </w:pPr>
            <w:proofErr w:type="spellStart"/>
            <w:r w:rsidRPr="00522DCA">
              <w:rPr>
                <w:rFonts w:ascii="Times New Roman" w:hAnsi="Times New Roman"/>
                <w:lang w:val="en-GB"/>
              </w:rPr>
              <w:t>fällst</w:t>
            </w:r>
            <w:proofErr w:type="spellEnd"/>
            <w:r w:rsidRPr="00522DCA">
              <w:rPr>
                <w:rFonts w:ascii="Times New Roman" w:hAnsi="Times New Roman"/>
                <w:lang w:val="en-GB"/>
              </w:rPr>
              <w:t xml:space="preserve"> </w:t>
            </w:r>
            <w:proofErr w:type="spellStart"/>
            <w:r w:rsidRPr="00522DCA">
              <w:rPr>
                <w:rFonts w:ascii="Times New Roman" w:hAnsi="Times New Roman"/>
                <w:lang w:val="en-GB"/>
              </w:rPr>
              <w:t>mir</w:t>
            </w:r>
            <w:proofErr w:type="spellEnd"/>
          </w:p>
        </w:tc>
      </w:tr>
    </w:tbl>
    <w:p w14:paraId="2F08C872" w14:textId="77777777" w:rsidR="000959A2" w:rsidRPr="00522DCA" w:rsidRDefault="000959A2">
      <w:pPr>
        <w:pStyle w:val="Standard-BlockCharCharChar"/>
        <w:rPr>
          <w:lang w:val="en-GB"/>
        </w:rPr>
      </w:pPr>
    </w:p>
    <w:p w14:paraId="7EFE95E7" w14:textId="77777777" w:rsidR="000959A2" w:rsidRPr="00522DCA" w:rsidRDefault="000959A2" w:rsidP="00524992">
      <w:pPr>
        <w:pStyle w:val="berschrift3"/>
        <w:rPr>
          <w:rFonts w:cs="Times New Roman"/>
          <w:lang w:val="en-GB"/>
        </w:rPr>
      </w:pPr>
      <w:bookmarkStart w:id="122" w:name="_Toc411261229"/>
      <w:bookmarkStart w:id="123" w:name="_Ref108437288"/>
      <w:bookmarkStart w:id="124" w:name="_Edit_%3E_Paste"/>
      <w:r w:rsidRPr="00522DCA">
        <w:rPr>
          <w:rFonts w:cs="Times New Roman"/>
          <w:lang w:val="en-GB"/>
        </w:rPr>
        <w:t>Edit &gt; Paste</w:t>
      </w:r>
      <w:bookmarkEnd w:id="122"/>
      <w:r w:rsidRPr="00522DCA">
        <w:rPr>
          <w:rFonts w:cs="Times New Roman"/>
          <w:lang w:val="en-GB"/>
        </w:rPr>
        <w:t xml:space="preserve"> </w:t>
      </w:r>
      <w:bookmarkEnd w:id="123"/>
    </w:p>
    <w:p w14:paraId="07C9AC9E" w14:textId="77777777" w:rsidR="000959A2" w:rsidRPr="00522DCA" w:rsidRDefault="000959A2" w:rsidP="00FA491C">
      <w:pPr>
        <w:pStyle w:val="Standard-BlockCharCharChar"/>
        <w:rPr>
          <w:lang w:val="en-GB"/>
        </w:rPr>
      </w:pPr>
      <w:r w:rsidRPr="00522DCA">
        <w:rPr>
          <w:lang w:val="en-GB"/>
        </w:rPr>
        <w:t xml:space="preserve">(Shortcut: CTRL+V on Windows, </w:t>
      </w:r>
      <w:r w:rsidRPr="00522DCA">
        <w:rPr>
          <w:rFonts w:ascii="Cambria Math" w:eastAsia="Arial Unicode MS" w:hAnsi="Cambria Math" w:cs="Cambria Math"/>
          <w:lang w:val="en-GB"/>
        </w:rPr>
        <w:t>⌘</w:t>
      </w:r>
      <w:r w:rsidRPr="00522DCA">
        <w:rPr>
          <w:lang w:val="en-GB"/>
        </w:rPr>
        <w:t>+V on Mac)</w:t>
      </w:r>
    </w:p>
    <w:p w14:paraId="32865439" w14:textId="77777777" w:rsidR="000959A2" w:rsidRPr="00522DCA" w:rsidRDefault="000959A2" w:rsidP="00FA491C">
      <w:pPr>
        <w:pStyle w:val="Standard-BlockCharCharChar"/>
        <w:rPr>
          <w:lang w:val="en-GB"/>
        </w:rPr>
      </w:pPr>
      <w:r w:rsidRPr="00522DCA">
        <w:rPr>
          <w:lang w:val="en-GB"/>
        </w:rPr>
        <w:t>Inserts the text from the clipboard at the current cursor position.</w:t>
      </w:r>
    </w:p>
    <w:p w14:paraId="6659CD1F" w14:textId="77777777" w:rsidR="000959A2" w:rsidRPr="00522DCA" w:rsidRDefault="000959A2">
      <w:pPr>
        <w:pStyle w:val="Standard-BlockCharCharChar"/>
        <w:rPr>
          <w:lang w:val="en-GB"/>
        </w:rPr>
      </w:pPr>
    </w:p>
    <w:p w14:paraId="1E1F03DE" w14:textId="77777777" w:rsidR="000959A2" w:rsidRPr="00522DCA" w:rsidRDefault="000959A2" w:rsidP="00524992">
      <w:pPr>
        <w:pStyle w:val="berschrift3"/>
        <w:rPr>
          <w:rFonts w:cs="Times New Roman"/>
          <w:lang w:val="en-GB"/>
        </w:rPr>
      </w:pPr>
      <w:bookmarkStart w:id="125" w:name="_Ref108437305"/>
      <w:bookmarkStart w:id="126" w:name="_Toc411261230"/>
      <w:bookmarkStart w:id="127" w:name="_Edit_%3E_Cut"/>
      <w:r w:rsidRPr="00522DCA">
        <w:rPr>
          <w:rFonts w:cs="Times New Roman"/>
          <w:lang w:val="en-GB"/>
        </w:rPr>
        <w:t>Edit &gt; Cut</w:t>
      </w:r>
      <w:bookmarkEnd w:id="125"/>
      <w:bookmarkEnd w:id="126"/>
    </w:p>
    <w:p w14:paraId="26E41AD1" w14:textId="77777777" w:rsidR="000959A2" w:rsidRPr="00522DCA" w:rsidRDefault="000959A2" w:rsidP="00FA491C">
      <w:pPr>
        <w:pStyle w:val="Standard-BlockCharCharChar"/>
        <w:rPr>
          <w:lang w:val="en-GB"/>
        </w:rPr>
      </w:pPr>
      <w:r w:rsidRPr="00522DCA">
        <w:rPr>
          <w:lang w:val="en-GB"/>
        </w:rPr>
        <w:t xml:space="preserve">(Shortcut: CTRL+X on Windows, </w:t>
      </w:r>
      <w:r w:rsidRPr="00522DCA">
        <w:rPr>
          <w:rFonts w:ascii="Cambria Math" w:eastAsia="Arial Unicode MS" w:hAnsi="Cambria Math" w:cs="Cambria Math"/>
          <w:lang w:val="en-GB"/>
        </w:rPr>
        <w:t>⌘</w:t>
      </w:r>
      <w:r w:rsidRPr="00522DCA">
        <w:rPr>
          <w:lang w:val="en-GB"/>
        </w:rPr>
        <w:t>+X on Mac)</w:t>
      </w:r>
    </w:p>
    <w:p w14:paraId="59D793F1" w14:textId="77777777" w:rsidR="000959A2" w:rsidRPr="00522DCA" w:rsidRDefault="000959A2" w:rsidP="00FA491C">
      <w:pPr>
        <w:pStyle w:val="Standard-BlockCharCharChar"/>
        <w:rPr>
          <w:lang w:val="en-GB"/>
        </w:rPr>
      </w:pPr>
      <w:r w:rsidRPr="00522DCA">
        <w:rPr>
          <w:lang w:val="en-GB"/>
        </w:rPr>
        <w:t>Cuts the currently selected text and puts it into the clipboard.</w:t>
      </w:r>
    </w:p>
    <w:p w14:paraId="3E5366DB" w14:textId="77777777" w:rsidR="000959A2" w:rsidRPr="00522DCA" w:rsidRDefault="000959A2">
      <w:pPr>
        <w:pStyle w:val="Standard-BlockCharCharChar"/>
        <w:rPr>
          <w:lang w:val="en-GB"/>
        </w:rPr>
      </w:pPr>
    </w:p>
    <w:p w14:paraId="209DC563" w14:textId="77777777" w:rsidR="000959A2" w:rsidRPr="00522DCA" w:rsidRDefault="000959A2" w:rsidP="00524992">
      <w:pPr>
        <w:pStyle w:val="berschrift3"/>
        <w:rPr>
          <w:rFonts w:cs="Times New Roman"/>
          <w:lang w:val="en-GB"/>
        </w:rPr>
      </w:pPr>
      <w:bookmarkStart w:id="128" w:name="_Toc411261231"/>
      <w:bookmarkStart w:id="129" w:name="_Ref108437321"/>
      <w:bookmarkStart w:id="130" w:name="_Edit_%3E_Search_in%20events..."/>
      <w:r w:rsidRPr="00522DCA">
        <w:rPr>
          <w:rFonts w:cs="Times New Roman"/>
          <w:lang w:val="en-GB"/>
        </w:rPr>
        <w:t>Edit &gt; Search in events...</w:t>
      </w:r>
      <w:bookmarkEnd w:id="128"/>
      <w:r w:rsidRPr="00522DCA">
        <w:rPr>
          <w:rFonts w:cs="Times New Roman"/>
          <w:lang w:val="en-GB"/>
        </w:rPr>
        <w:t xml:space="preserve"> </w:t>
      </w:r>
      <w:bookmarkEnd w:id="129"/>
    </w:p>
    <w:p w14:paraId="5FAA3B08" w14:textId="77777777" w:rsidR="000959A2" w:rsidRPr="00522DCA" w:rsidRDefault="000959A2" w:rsidP="00FA491C">
      <w:pPr>
        <w:pStyle w:val="Standard-BlockCharCharChar"/>
        <w:rPr>
          <w:lang w:val="en-GB"/>
        </w:rPr>
      </w:pPr>
      <w:r w:rsidRPr="00B16F25">
        <w:rPr>
          <w:lang w:val="en-US"/>
        </w:rPr>
        <w:lastRenderedPageBreak/>
        <w:t>Opens</w:t>
      </w:r>
      <w:r w:rsidRPr="00522DCA">
        <w:rPr>
          <w:lang w:val="en-GB"/>
        </w:rPr>
        <w:t xml:space="preserve"> a dialog</w:t>
      </w:r>
      <w:del w:id="131" w:author="Moritz Lautenbach" w:date="2014-04-16T13:08:00Z">
        <w:r w:rsidRPr="00522DCA" w:rsidDel="00C11700">
          <w:rPr>
            <w:lang w:val="en-GB"/>
          </w:rPr>
          <w:delText>ue</w:delText>
        </w:r>
      </w:del>
      <w:r w:rsidRPr="00522DCA">
        <w:rPr>
          <w:lang w:val="en-GB"/>
        </w:rPr>
        <w:t xml:space="preserve"> in order to search events for specific characters or character strings.</w:t>
      </w:r>
    </w:p>
    <w:p w14:paraId="58DDAB09" w14:textId="0D245911" w:rsidR="000959A2" w:rsidRPr="00522DCA" w:rsidRDefault="00B16F25" w:rsidP="00FA491C">
      <w:pPr>
        <w:rPr>
          <w:lang w:val="en-GB"/>
        </w:rPr>
      </w:pPr>
      <w:r>
        <w:rPr>
          <w:lang w:val="en-GB"/>
        </w:rPr>
        <w:pict w14:anchorId="59B882BB">
          <v:shape id="_x0000_i1098" type="#_x0000_t75" style="width:468.45pt;height:248.75pt" filled="t">
            <v:fill color2="black"/>
            <v:imagedata r:id="rId126" o:title=""/>
          </v:shape>
        </w:pict>
      </w:r>
    </w:p>
    <w:p w14:paraId="0CC55178" w14:textId="6722A579" w:rsidR="000959A2" w:rsidRPr="00522DCA" w:rsidRDefault="000959A2" w:rsidP="00FA491C">
      <w:pPr>
        <w:pStyle w:val="Standard-BlockCharCharChar"/>
        <w:rPr>
          <w:lang w:val="en-GB"/>
        </w:rPr>
      </w:pPr>
      <w:r w:rsidRPr="00522DCA">
        <w:rPr>
          <w:lang w:val="en-GB"/>
        </w:rPr>
        <w:t xml:space="preserve">The character or string to be searched for is entered into the field </w:t>
      </w:r>
      <w:r w:rsidR="006D0A9D" w:rsidRPr="00522DCA">
        <w:rPr>
          <w:lang w:val="en-GB"/>
        </w:rPr>
        <w:t>“</w:t>
      </w:r>
      <w:r w:rsidRPr="00522DCA">
        <w:rPr>
          <w:lang w:val="en-GB"/>
        </w:rPr>
        <w:t>Search string</w:t>
      </w:r>
      <w:r w:rsidR="00A053B3" w:rsidRPr="00522DCA">
        <w:rPr>
          <w:lang w:val="en-GB"/>
        </w:rPr>
        <w:t>”</w:t>
      </w:r>
      <w:r w:rsidRPr="00522DCA">
        <w:rPr>
          <w:lang w:val="en-GB"/>
        </w:rPr>
        <w:t>. In order to enter characters that are not available on the keyboard, you can open a virtual keyboard by using the button below on the left.</w:t>
      </w:r>
    </w:p>
    <w:p w14:paraId="25E2F079" w14:textId="408B1F33" w:rsidR="000959A2" w:rsidRPr="00522DCA" w:rsidRDefault="006D0A9D" w:rsidP="00FA491C">
      <w:pPr>
        <w:pStyle w:val="Standard-BlockCharCharChar"/>
        <w:rPr>
          <w:lang w:val="en-GB"/>
        </w:rPr>
      </w:pPr>
      <w:r w:rsidRPr="00522DCA">
        <w:rPr>
          <w:lang w:val="en-GB"/>
        </w:rPr>
        <w:t>“</w:t>
      </w:r>
      <w:r w:rsidR="000959A2" w:rsidRPr="00522DCA">
        <w:rPr>
          <w:lang w:val="en-GB"/>
        </w:rPr>
        <w:t>Search area</w:t>
      </w:r>
      <w:r w:rsidR="00A053B3" w:rsidRPr="00522DCA">
        <w:rPr>
          <w:lang w:val="en-GB"/>
        </w:rPr>
        <w:t>”</w:t>
      </w:r>
      <w:r w:rsidR="000959A2" w:rsidRPr="00522DCA">
        <w:rPr>
          <w:lang w:val="en-GB"/>
        </w:rPr>
        <w:t xml:space="preserve"> indicates the </w:t>
      </w:r>
      <w:r w:rsidR="00C11634" w:rsidRPr="00522DCA">
        <w:rPr>
          <w:lang w:val="en-GB"/>
        </w:rPr>
        <w:t>tiers</w:t>
      </w:r>
      <w:r w:rsidR="000959A2" w:rsidRPr="00522DCA">
        <w:rPr>
          <w:lang w:val="en-GB"/>
        </w:rPr>
        <w:t xml:space="preserve"> that are to be searched. When opening the search dialogue, these include, by </w:t>
      </w:r>
      <w:r w:rsidR="000959A2" w:rsidRPr="00B16F25">
        <w:rPr>
          <w:lang w:val="en-US"/>
        </w:rPr>
        <w:t>default</w:t>
      </w:r>
      <w:r w:rsidR="000959A2" w:rsidRPr="00522DCA">
        <w:rPr>
          <w:lang w:val="en-GB"/>
        </w:rPr>
        <w:t xml:space="preserve">, all the </w:t>
      </w:r>
      <w:r w:rsidR="00C11634" w:rsidRPr="00522DCA">
        <w:rPr>
          <w:lang w:val="en-GB"/>
        </w:rPr>
        <w:t>tiers</w:t>
      </w:r>
      <w:r w:rsidR="000959A2" w:rsidRPr="00522DCA">
        <w:rPr>
          <w:lang w:val="en-GB"/>
        </w:rPr>
        <w:t xml:space="preserve"> that are not hidden. In order to change the search area, click </w:t>
      </w:r>
      <w:r w:rsidR="00C81274" w:rsidRPr="00522DCA">
        <w:rPr>
          <w:lang w:val="en-GB"/>
        </w:rPr>
        <w:t>“</w:t>
      </w:r>
      <w:r w:rsidR="000959A2" w:rsidRPr="00522DCA">
        <w:rPr>
          <w:lang w:val="en-GB"/>
        </w:rPr>
        <w:t>Search area</w:t>
      </w:r>
      <w:r w:rsidR="00C81274" w:rsidRPr="00522DCA">
        <w:rPr>
          <w:lang w:val="en-GB"/>
        </w:rPr>
        <w:t>”</w:t>
      </w:r>
      <w:r w:rsidR="000959A2" w:rsidRPr="00522DCA">
        <w:rPr>
          <w:lang w:val="en-GB"/>
        </w:rPr>
        <w:t>: You will get the following dialogue</w:t>
      </w:r>
    </w:p>
    <w:p w14:paraId="6478378B" w14:textId="77777777" w:rsidR="000959A2" w:rsidRPr="00522DCA" w:rsidRDefault="00B16F25" w:rsidP="00A37B6A">
      <w:pPr>
        <w:rPr>
          <w:lang w:val="en-GB"/>
        </w:rPr>
      </w:pPr>
      <w:r>
        <w:rPr>
          <w:lang w:val="en-GB"/>
        </w:rPr>
        <w:pict w14:anchorId="167C1967">
          <v:shape id="_x0000_i1099" type="#_x0000_t75" style="width:270.25pt;height:151.5pt" filled="t">
            <v:fill color2="black"/>
            <v:imagedata r:id="rId127" o:title=""/>
          </v:shape>
        </w:pict>
      </w:r>
    </w:p>
    <w:p w14:paraId="26D9A3DC" w14:textId="36E06AE3" w:rsidR="000959A2" w:rsidRPr="00522DCA" w:rsidRDefault="000959A2">
      <w:pPr>
        <w:pStyle w:val="Standard-BlockCharCharChar"/>
        <w:rPr>
          <w:lang w:val="en-GB"/>
        </w:rPr>
      </w:pPr>
      <w:r w:rsidRPr="00522DCA">
        <w:rPr>
          <w:lang w:val="en-GB"/>
        </w:rPr>
        <w:t xml:space="preserve">The </w:t>
      </w:r>
      <w:r w:rsidR="00C11634" w:rsidRPr="00522DCA">
        <w:rPr>
          <w:lang w:val="en-GB"/>
        </w:rPr>
        <w:t>tiers</w:t>
      </w:r>
      <w:r w:rsidRPr="00522DCA">
        <w:rPr>
          <w:lang w:val="en-GB"/>
        </w:rPr>
        <w:t xml:space="preserve"> that are not to be searched are listed on the left (</w:t>
      </w:r>
      <w:r w:rsidR="00A053B3" w:rsidRPr="00522DCA">
        <w:rPr>
          <w:lang w:val="en-GB"/>
        </w:rPr>
        <w:t>“</w:t>
      </w:r>
      <w:r w:rsidRPr="00522DCA">
        <w:rPr>
          <w:lang w:val="en-GB"/>
        </w:rPr>
        <w:t>Unselected tiers</w:t>
      </w:r>
      <w:r w:rsidR="00A053B3" w:rsidRPr="00522DCA">
        <w:rPr>
          <w:lang w:val="en-GB"/>
        </w:rPr>
        <w:t>”</w:t>
      </w:r>
      <w:r w:rsidRPr="00522DCA">
        <w:rPr>
          <w:lang w:val="en-GB"/>
        </w:rPr>
        <w:t xml:space="preserve">). The </w:t>
      </w:r>
      <w:r w:rsidR="00C11634" w:rsidRPr="00522DCA">
        <w:rPr>
          <w:lang w:val="en-GB"/>
        </w:rPr>
        <w:t>tiers</w:t>
      </w:r>
      <w:r w:rsidRPr="00522DCA">
        <w:rPr>
          <w:lang w:val="en-GB"/>
        </w:rPr>
        <w:t xml:space="preserve"> that are to be searched are listed on the right (</w:t>
      </w:r>
      <w:r w:rsidR="006D0A9D" w:rsidRPr="00522DCA">
        <w:rPr>
          <w:lang w:val="en-GB"/>
        </w:rPr>
        <w:t>“</w:t>
      </w:r>
      <w:r w:rsidRPr="00522DCA">
        <w:rPr>
          <w:lang w:val="en-GB"/>
        </w:rPr>
        <w:t>Selected tiers</w:t>
      </w:r>
      <w:r w:rsidR="00A053B3" w:rsidRPr="00522DCA">
        <w:rPr>
          <w:lang w:val="en-GB"/>
        </w:rPr>
        <w:t>”</w:t>
      </w:r>
      <w:r w:rsidRPr="00522DCA">
        <w:rPr>
          <w:lang w:val="en-GB"/>
        </w:rPr>
        <w:t>). Click on the single arrow buttons (</w:t>
      </w:r>
      <w:r w:rsidR="006D0A9D" w:rsidRPr="00522DCA">
        <w:rPr>
          <w:lang w:val="en-GB"/>
        </w:rPr>
        <w:t>“</w:t>
      </w:r>
      <w:r w:rsidRPr="00522DCA">
        <w:rPr>
          <w:i/>
          <w:lang w:val="en-GB"/>
        </w:rPr>
        <w:t>&gt;</w:t>
      </w:r>
      <w:r w:rsidRPr="00522DCA">
        <w:rPr>
          <w:lang w:val="en-GB"/>
        </w:rPr>
        <w:t>” or </w:t>
      </w:r>
      <w:r w:rsidR="006D0A9D" w:rsidRPr="00522DCA">
        <w:rPr>
          <w:lang w:val="en-GB"/>
        </w:rPr>
        <w:t>“</w:t>
      </w:r>
      <w:r w:rsidRPr="00522DCA">
        <w:rPr>
          <w:i/>
          <w:lang w:val="en-GB"/>
        </w:rPr>
        <w:t>&lt;</w:t>
      </w:r>
      <w:r w:rsidRPr="00522DCA">
        <w:rPr>
          <w:lang w:val="en-GB"/>
        </w:rPr>
        <w:t xml:space="preserve">”), in order to transfer specific </w:t>
      </w:r>
      <w:r w:rsidR="00C11634" w:rsidRPr="00522DCA">
        <w:rPr>
          <w:lang w:val="en-GB"/>
        </w:rPr>
        <w:t>tiers</w:t>
      </w:r>
      <w:r w:rsidRPr="00522DCA">
        <w:rPr>
          <w:lang w:val="en-GB"/>
        </w:rPr>
        <w:t xml:space="preserve"> from one list to the other. Click on the double arrow buttons (</w:t>
      </w:r>
      <w:r w:rsidR="006D0A9D" w:rsidRPr="00522DCA">
        <w:rPr>
          <w:lang w:val="en-GB"/>
        </w:rPr>
        <w:t>“</w:t>
      </w:r>
      <w:r w:rsidRPr="00522DCA">
        <w:rPr>
          <w:lang w:val="en-GB"/>
        </w:rPr>
        <w:t>&gt;</w:t>
      </w:r>
      <w:r w:rsidRPr="00522DCA">
        <w:rPr>
          <w:i/>
          <w:lang w:val="en-GB"/>
        </w:rPr>
        <w:t>&gt;</w:t>
      </w:r>
      <w:r w:rsidRPr="00522DCA">
        <w:rPr>
          <w:lang w:val="en-GB"/>
        </w:rPr>
        <w:t>” or </w:t>
      </w:r>
      <w:r w:rsidR="006D0A9D" w:rsidRPr="00522DCA">
        <w:rPr>
          <w:lang w:val="en-GB"/>
        </w:rPr>
        <w:t>“</w:t>
      </w:r>
      <w:r w:rsidRPr="00522DCA">
        <w:rPr>
          <w:lang w:val="en-GB"/>
        </w:rPr>
        <w:t>&lt;</w:t>
      </w:r>
      <w:r w:rsidRPr="00522DCA">
        <w:rPr>
          <w:i/>
          <w:lang w:val="en-GB"/>
        </w:rPr>
        <w:t>&lt;</w:t>
      </w:r>
      <w:r w:rsidRPr="00522DCA">
        <w:rPr>
          <w:lang w:val="en-GB"/>
        </w:rPr>
        <w:t xml:space="preserve">”), in order to transfer all </w:t>
      </w:r>
      <w:r w:rsidR="00C11634" w:rsidRPr="00522DCA">
        <w:rPr>
          <w:lang w:val="en-GB"/>
        </w:rPr>
        <w:t>tiers</w:t>
      </w:r>
      <w:r w:rsidRPr="00522DCA">
        <w:rPr>
          <w:lang w:val="en-GB"/>
        </w:rPr>
        <w:t xml:space="preserve"> from one list to the other. Close the window by clicking </w:t>
      </w:r>
      <w:r w:rsidR="003801F4" w:rsidRPr="00522DCA">
        <w:rPr>
          <w:lang w:val="en-GB"/>
        </w:rPr>
        <w:t>“OK”</w:t>
      </w:r>
      <w:r w:rsidRPr="00522DCA">
        <w:rPr>
          <w:lang w:val="en-GB"/>
        </w:rPr>
        <w:t xml:space="preserve"> (only then will the changes be saved).</w:t>
      </w:r>
    </w:p>
    <w:p w14:paraId="0DCBAF0A" w14:textId="57AD3ED0" w:rsidR="000959A2" w:rsidRPr="00522DCA" w:rsidRDefault="000959A2">
      <w:pPr>
        <w:pStyle w:val="Standard-BlockCharCharChar"/>
        <w:rPr>
          <w:lang w:val="en-GB"/>
        </w:rPr>
      </w:pPr>
      <w:r w:rsidRPr="00522DCA">
        <w:rPr>
          <w:lang w:val="en-GB"/>
        </w:rPr>
        <w:t xml:space="preserve">Use </w:t>
      </w:r>
      <w:r w:rsidR="006D0A9D" w:rsidRPr="00522DCA">
        <w:rPr>
          <w:lang w:val="en-GB"/>
        </w:rPr>
        <w:t>“</w:t>
      </w:r>
      <w:r w:rsidRPr="00522DCA">
        <w:rPr>
          <w:lang w:val="en-GB"/>
        </w:rPr>
        <w:t>Case sensitive search</w:t>
      </w:r>
      <w:r w:rsidR="00A053B3" w:rsidRPr="00522DCA">
        <w:rPr>
          <w:lang w:val="en-GB"/>
        </w:rPr>
        <w:t>”</w:t>
      </w:r>
      <w:r w:rsidRPr="00522DCA">
        <w:rPr>
          <w:lang w:val="en-GB"/>
        </w:rPr>
        <w:t xml:space="preserve"> to determine whether the use of upper or lower case initial letters should be considered as well</w:t>
      </w:r>
      <w:del w:id="132" w:author="Moritz Lautenbach" w:date="2014-04-15T14:30:00Z">
        <w:r w:rsidRPr="00522DCA" w:rsidDel="00EE6FE7">
          <w:rPr>
            <w:lang w:val="en-GB"/>
          </w:rPr>
          <w:delText>.</w:delText>
        </w:r>
      </w:del>
      <w:r w:rsidRPr="00522DCA">
        <w:rPr>
          <w:lang w:val="en-GB"/>
        </w:rPr>
        <w:t xml:space="preserve"> (If this option is ticked, the use of upper and lower case initial letters will be considered)</w:t>
      </w:r>
      <w:r w:rsidR="00FA7700" w:rsidRPr="00522DCA">
        <w:rPr>
          <w:lang w:val="en-GB"/>
        </w:rPr>
        <w:t>.</w:t>
      </w:r>
    </w:p>
    <w:p w14:paraId="526C2083" w14:textId="5A772707" w:rsidR="000959A2" w:rsidRPr="00522DCA" w:rsidRDefault="000959A2">
      <w:pPr>
        <w:pStyle w:val="Standard-BlockCharCharChar"/>
        <w:rPr>
          <w:lang w:val="en-GB"/>
        </w:rPr>
      </w:pPr>
      <w:r w:rsidRPr="00522DCA">
        <w:rPr>
          <w:lang w:val="en-GB"/>
        </w:rPr>
        <w:t xml:space="preserve">Click </w:t>
      </w:r>
      <w:r w:rsidR="003801F4" w:rsidRPr="00522DCA">
        <w:rPr>
          <w:lang w:val="en-GB"/>
        </w:rPr>
        <w:t xml:space="preserve">“Search” </w:t>
      </w:r>
      <w:r w:rsidRPr="00522DCA">
        <w:rPr>
          <w:lang w:val="en-GB"/>
        </w:rPr>
        <w:t xml:space="preserve">in order to run the search according to the defined parameters. The result of the </w:t>
      </w:r>
      <w:r w:rsidRPr="00522DCA">
        <w:rPr>
          <w:lang w:val="en-GB"/>
        </w:rPr>
        <w:lastRenderedPageBreak/>
        <w:t xml:space="preserve">search is given in the </w:t>
      </w:r>
      <w:r w:rsidR="006D0A9D" w:rsidRPr="00522DCA">
        <w:rPr>
          <w:lang w:val="en-GB"/>
        </w:rPr>
        <w:t>“</w:t>
      </w:r>
      <w:r w:rsidRPr="00522DCA">
        <w:rPr>
          <w:lang w:val="en-GB"/>
        </w:rPr>
        <w:t>Result</w:t>
      </w:r>
      <w:r w:rsidR="00A053B3" w:rsidRPr="00522DCA">
        <w:rPr>
          <w:lang w:val="en-GB"/>
        </w:rPr>
        <w:t>”</w:t>
      </w:r>
      <w:r w:rsidRPr="00522DCA">
        <w:rPr>
          <w:lang w:val="en-GB"/>
        </w:rPr>
        <w:t xml:space="preserve"> list. The found occurrences are highlighted in red and in a frame.</w:t>
      </w:r>
    </w:p>
    <w:p w14:paraId="361AF552" w14:textId="57FD6694" w:rsidR="000959A2" w:rsidRPr="00522DCA" w:rsidRDefault="000959A2">
      <w:pPr>
        <w:pStyle w:val="Standard-BlockCharCharChar"/>
        <w:rPr>
          <w:lang w:val="en-GB"/>
        </w:rPr>
      </w:pPr>
      <w:r w:rsidRPr="00522DCA">
        <w:rPr>
          <w:lang w:val="en-GB"/>
        </w:rPr>
        <w:t xml:space="preserve">In order to jump to a search result in the musical score, mark the result in the list and click </w:t>
      </w:r>
      <w:r w:rsidR="00FA7700" w:rsidRPr="00522DCA">
        <w:rPr>
          <w:lang w:val="en-GB"/>
        </w:rPr>
        <w:t>“Go to”</w:t>
      </w:r>
      <w:r w:rsidRPr="00522DCA">
        <w:rPr>
          <w:lang w:val="en-GB"/>
        </w:rPr>
        <w:t>.</w:t>
      </w:r>
    </w:p>
    <w:p w14:paraId="57ACF263" w14:textId="46798D9C" w:rsidR="000959A2" w:rsidRPr="00522DCA" w:rsidRDefault="000959A2" w:rsidP="00A37B6A">
      <w:pPr>
        <w:pStyle w:val="Standard-BlockCharCharChar"/>
        <w:rPr>
          <w:i/>
          <w:lang w:val="en-GB"/>
        </w:rPr>
      </w:pPr>
      <w:r w:rsidRPr="00522DCA">
        <w:rPr>
          <w:lang w:val="en-GB"/>
        </w:rPr>
        <w:t xml:space="preserve">In order to save all the search results in a text file, click </w:t>
      </w:r>
      <w:r w:rsidR="00FA7700" w:rsidRPr="00522DCA">
        <w:rPr>
          <w:lang w:val="en-GB"/>
        </w:rPr>
        <w:t>“</w:t>
      </w:r>
      <w:r w:rsidRPr="00522DCA">
        <w:rPr>
          <w:lang w:val="en-GB"/>
        </w:rPr>
        <w:t>Save as...</w:t>
      </w:r>
      <w:proofErr w:type="gramStart"/>
      <w:r w:rsidR="00FA7700" w:rsidRPr="00522DCA">
        <w:rPr>
          <w:lang w:val="en-GB"/>
        </w:rPr>
        <w:t>”</w:t>
      </w:r>
      <w:r w:rsidRPr="00522DCA">
        <w:rPr>
          <w:lang w:val="en-GB"/>
        </w:rPr>
        <w:t>.</w:t>
      </w:r>
      <w:proofErr w:type="gramEnd"/>
      <w:r w:rsidRPr="00522DCA">
        <w:rPr>
          <w:lang w:val="en-GB"/>
        </w:rPr>
        <w:t xml:space="preserve"> You will then be asked to name the file. </w:t>
      </w:r>
      <w:r w:rsidRPr="00B16F25">
        <w:rPr>
          <w:lang w:val="en-US"/>
        </w:rPr>
        <w:t>Afterwards</w:t>
      </w:r>
      <w:r w:rsidRPr="00522DCA">
        <w:rPr>
          <w:lang w:val="en-GB"/>
        </w:rPr>
        <w:t xml:space="preserve">, you will then be able to open this file with any Unicode enabled text </w:t>
      </w:r>
      <w:r w:rsidR="00C11634" w:rsidRPr="00522DCA">
        <w:rPr>
          <w:lang w:val="en-GB"/>
        </w:rPr>
        <w:t>Editor</w:t>
      </w:r>
      <w:r w:rsidRPr="00522DCA">
        <w:rPr>
          <w:lang w:val="en-GB"/>
        </w:rPr>
        <w:t xml:space="preserve">. In order to close the search window, click </w:t>
      </w:r>
      <w:r w:rsidR="00FA7700" w:rsidRPr="00522DCA">
        <w:rPr>
          <w:lang w:val="en-GB"/>
        </w:rPr>
        <w:t>“</w:t>
      </w:r>
      <w:r w:rsidRPr="00522DCA">
        <w:rPr>
          <w:lang w:val="en-GB"/>
        </w:rPr>
        <w:t>Close</w:t>
      </w:r>
      <w:r w:rsidR="00FA7700" w:rsidRPr="00522DCA">
        <w:rPr>
          <w:lang w:val="en-GB"/>
        </w:rPr>
        <w:t>”</w:t>
      </w:r>
      <w:r w:rsidRPr="00522DCA">
        <w:rPr>
          <w:lang w:val="en-GB"/>
        </w:rPr>
        <w:t>.</w:t>
      </w:r>
    </w:p>
    <w:p w14:paraId="27D59566" w14:textId="77777777" w:rsidR="000959A2" w:rsidRPr="00522DCA" w:rsidRDefault="000959A2" w:rsidP="00524992">
      <w:pPr>
        <w:pStyle w:val="berschrift3"/>
        <w:rPr>
          <w:rFonts w:cs="Times New Roman"/>
          <w:lang w:val="en-GB"/>
        </w:rPr>
      </w:pPr>
      <w:bookmarkStart w:id="133" w:name="_Toc411261232"/>
      <w:r w:rsidRPr="00522DCA">
        <w:rPr>
          <w:rFonts w:cs="Times New Roman"/>
          <w:lang w:val="en-GB"/>
        </w:rPr>
        <w:t>Edit &gt; Find next...</w:t>
      </w:r>
      <w:bookmarkEnd w:id="133"/>
      <w:r w:rsidRPr="00522DCA">
        <w:rPr>
          <w:rFonts w:cs="Times New Roman"/>
          <w:lang w:val="en-GB"/>
        </w:rPr>
        <w:t xml:space="preserve"> </w:t>
      </w:r>
    </w:p>
    <w:p w14:paraId="47D144F1" w14:textId="12A84006" w:rsidR="000959A2" w:rsidRPr="00522DCA" w:rsidRDefault="000959A2">
      <w:pPr>
        <w:pStyle w:val="Standard-BlockCharCharChar"/>
        <w:rPr>
          <w:lang w:val="en-GB"/>
        </w:rPr>
      </w:pPr>
      <w:r w:rsidRPr="00522DCA">
        <w:rPr>
          <w:lang w:val="en-GB"/>
        </w:rPr>
        <w:t xml:space="preserve">Jumps to the next search result in a search conducted with </w:t>
      </w:r>
      <w:r w:rsidRPr="00522DCA">
        <w:rPr>
          <w:rStyle w:val="Menufunction"/>
          <w:lang w:val="en-GB"/>
        </w:rPr>
        <w:t>Edit &gt; Search in events...</w:t>
      </w:r>
      <w:r w:rsidRPr="00522DCA">
        <w:rPr>
          <w:lang w:val="en-GB"/>
        </w:rPr>
        <w:t>.</w:t>
      </w:r>
    </w:p>
    <w:p w14:paraId="60F7B724" w14:textId="77777777" w:rsidR="000959A2" w:rsidRPr="00522DCA" w:rsidRDefault="000959A2" w:rsidP="00524992">
      <w:pPr>
        <w:pStyle w:val="berschrift3"/>
        <w:keepNext/>
        <w:rPr>
          <w:rFonts w:cs="Times New Roman"/>
          <w:lang w:val="en-GB"/>
        </w:rPr>
      </w:pPr>
      <w:bookmarkStart w:id="134" w:name="_Ref108437335"/>
      <w:bookmarkStart w:id="135" w:name="_Toc411261233"/>
      <w:bookmarkStart w:id="136" w:name="_Edit_%3E_Replace_in%20events..."/>
      <w:r w:rsidRPr="00522DCA">
        <w:rPr>
          <w:rFonts w:cs="Times New Roman"/>
          <w:lang w:val="en-GB"/>
        </w:rPr>
        <w:t>Edit &gt; Replace in events</w:t>
      </w:r>
      <w:del w:id="137" w:author="Moritz Lautenbach" w:date="2014-04-15T14:34:00Z">
        <w:r w:rsidRPr="00522DCA" w:rsidDel="00425977">
          <w:rPr>
            <w:rFonts w:cs="Times New Roman"/>
            <w:lang w:val="en-GB"/>
          </w:rPr>
          <w:delText xml:space="preserve"> </w:delText>
        </w:r>
      </w:del>
      <w:r w:rsidRPr="00522DCA">
        <w:rPr>
          <w:rFonts w:cs="Times New Roman"/>
          <w:lang w:val="en-GB"/>
        </w:rPr>
        <w:t>...</w:t>
      </w:r>
      <w:bookmarkEnd w:id="134"/>
      <w:bookmarkEnd w:id="135"/>
    </w:p>
    <w:p w14:paraId="1A39D9EA" w14:textId="77777777" w:rsidR="000959A2" w:rsidRPr="00522DCA" w:rsidRDefault="000959A2" w:rsidP="00A37B6A">
      <w:pPr>
        <w:pStyle w:val="Standard-BlockCharCharChar"/>
        <w:rPr>
          <w:lang w:val="en-GB"/>
        </w:rPr>
      </w:pPr>
      <w:r w:rsidRPr="00522DCA">
        <w:rPr>
          <w:lang w:val="en-GB"/>
        </w:rPr>
        <w:t xml:space="preserve">Opens a </w:t>
      </w:r>
      <w:r w:rsidRPr="00B16F25">
        <w:rPr>
          <w:lang w:val="en-US"/>
        </w:rPr>
        <w:t>dialog</w:t>
      </w:r>
      <w:del w:id="138" w:author="Moritz Lautenbach" w:date="2014-04-16T13:08:00Z">
        <w:r w:rsidRPr="00B16F25" w:rsidDel="00C11700">
          <w:rPr>
            <w:lang w:val="en-US"/>
          </w:rPr>
          <w:delText>ue</w:delText>
        </w:r>
      </w:del>
      <w:r w:rsidRPr="00522DCA">
        <w:rPr>
          <w:lang w:val="en-GB"/>
        </w:rPr>
        <w:t xml:space="preserve"> that allows searching and replacing specific characters or character strings in events.</w:t>
      </w:r>
    </w:p>
    <w:p w14:paraId="4831A4B3" w14:textId="140E50FB" w:rsidR="000959A2" w:rsidRPr="00522DCA" w:rsidRDefault="00B16F25" w:rsidP="00A37B6A">
      <w:pPr>
        <w:rPr>
          <w:lang w:val="en-GB"/>
        </w:rPr>
      </w:pPr>
      <w:ins w:id="139" w:author="Karolina Kaminska" w:date="2015-02-09T15:05:00Z">
        <w:r>
          <w:rPr>
            <w:lang w:val="en-GB"/>
          </w:rPr>
          <w:pict w14:anchorId="31E73340">
            <v:shape id="_x0000_i1100" type="#_x0000_t75" style="width:345.05pt;height:228.15pt" filled="t">
              <v:fill color2="black"/>
              <v:imagedata r:id="rId128" o:title=""/>
            </v:shape>
          </w:pict>
        </w:r>
      </w:ins>
    </w:p>
    <w:p w14:paraId="0C69DF1E" w14:textId="212BA6CD" w:rsidR="000959A2" w:rsidRPr="00522DCA" w:rsidRDefault="000959A2" w:rsidP="00A37B6A">
      <w:pPr>
        <w:pStyle w:val="Standard-BlockCharCharChar"/>
        <w:rPr>
          <w:lang w:val="en-GB"/>
        </w:rPr>
      </w:pPr>
      <w:r w:rsidRPr="00522DCA">
        <w:rPr>
          <w:lang w:val="en-GB"/>
        </w:rPr>
        <w:t xml:space="preserve">The character or string to be </w:t>
      </w:r>
      <w:r w:rsidRPr="00B16F25">
        <w:rPr>
          <w:lang w:val="en-US"/>
        </w:rPr>
        <w:t>searched</w:t>
      </w:r>
      <w:r w:rsidRPr="00522DCA">
        <w:rPr>
          <w:lang w:val="en-GB"/>
        </w:rPr>
        <w:t xml:space="preserve"> for is entered into the field </w:t>
      </w:r>
      <w:r w:rsidR="006D0A9D" w:rsidRPr="00522DCA">
        <w:rPr>
          <w:lang w:val="en-GB"/>
        </w:rPr>
        <w:t>“</w:t>
      </w:r>
      <w:r w:rsidRPr="00522DCA">
        <w:rPr>
          <w:lang w:val="en-GB"/>
        </w:rPr>
        <w:t>Search string</w:t>
      </w:r>
      <w:r w:rsidR="00A053B3" w:rsidRPr="00522DCA">
        <w:rPr>
          <w:lang w:val="en-GB"/>
        </w:rPr>
        <w:t>”</w:t>
      </w:r>
      <w:r w:rsidRPr="00522DCA">
        <w:rPr>
          <w:lang w:val="en-GB"/>
        </w:rPr>
        <w:t xml:space="preserve">. The character or string to be replaced is entered into the field </w:t>
      </w:r>
      <w:r w:rsidR="006D0A9D" w:rsidRPr="00522DCA">
        <w:rPr>
          <w:lang w:val="en-GB"/>
        </w:rPr>
        <w:t>“</w:t>
      </w:r>
      <w:r w:rsidRPr="00522DCA">
        <w:rPr>
          <w:lang w:val="en-GB"/>
        </w:rPr>
        <w:t>Replace string</w:t>
      </w:r>
      <w:r w:rsidR="006D0A9D" w:rsidRPr="00522DCA">
        <w:rPr>
          <w:lang w:val="en-GB"/>
        </w:rPr>
        <w:t>”.</w:t>
      </w:r>
      <w:r w:rsidRPr="00522DCA">
        <w:rPr>
          <w:lang w:val="en-GB"/>
        </w:rPr>
        <w:t xml:space="preserve"> The determination of the </w:t>
      </w:r>
      <w:r w:rsidR="006D0A9D" w:rsidRPr="00522DCA">
        <w:rPr>
          <w:lang w:val="en-GB"/>
        </w:rPr>
        <w:t>“</w:t>
      </w:r>
      <w:r w:rsidRPr="00522DCA">
        <w:rPr>
          <w:lang w:val="en-GB"/>
        </w:rPr>
        <w:t>Search area</w:t>
      </w:r>
      <w:r w:rsidR="006D0A9D" w:rsidRPr="00522DCA">
        <w:rPr>
          <w:lang w:val="en-GB"/>
        </w:rPr>
        <w:t>”</w:t>
      </w:r>
      <w:r w:rsidRPr="00522DCA">
        <w:rPr>
          <w:lang w:val="en-GB"/>
        </w:rPr>
        <w:t xml:space="preserve"> is done as described above (</w:t>
      </w:r>
      <w:r w:rsidRPr="00522DCA">
        <w:rPr>
          <w:rStyle w:val="Menufunction"/>
          <w:lang w:val="en-GB"/>
        </w:rPr>
        <w:t>Edit &gt; Search in events…</w:t>
      </w:r>
      <w:r w:rsidRPr="00522DCA">
        <w:rPr>
          <w:lang w:val="en-GB"/>
        </w:rPr>
        <w:t xml:space="preserve">). </w:t>
      </w:r>
    </w:p>
    <w:p w14:paraId="4938A226" w14:textId="77777777" w:rsidR="000959A2" w:rsidRPr="00522DCA" w:rsidRDefault="000959A2" w:rsidP="00A37B6A">
      <w:pPr>
        <w:pStyle w:val="Standard-BlockCharCharChar"/>
        <w:rPr>
          <w:lang w:val="en-GB"/>
        </w:rPr>
      </w:pPr>
      <w:r w:rsidRPr="00522DCA">
        <w:rPr>
          <w:lang w:val="en-GB"/>
        </w:rPr>
        <w:t>Searching and replacing always considers the use of capital and small initial letters.</w:t>
      </w:r>
    </w:p>
    <w:p w14:paraId="5BDD44E4" w14:textId="2DF45A87" w:rsidR="000959A2" w:rsidRPr="00522DCA" w:rsidRDefault="000959A2" w:rsidP="00A37B6A">
      <w:pPr>
        <w:pStyle w:val="Standard-BlockCharCharChar"/>
        <w:rPr>
          <w:lang w:val="en-GB"/>
        </w:rPr>
      </w:pPr>
      <w:r w:rsidRPr="00522DCA">
        <w:rPr>
          <w:lang w:val="en-GB"/>
        </w:rPr>
        <w:t xml:space="preserve">In order to jump to a search result in the musical score, mark the result in the list and click </w:t>
      </w:r>
      <w:r w:rsidR="00FA7700" w:rsidRPr="00522DCA">
        <w:rPr>
          <w:lang w:val="en-GB"/>
        </w:rPr>
        <w:t>“</w:t>
      </w:r>
      <w:r w:rsidRPr="00522DCA">
        <w:rPr>
          <w:lang w:val="en-GB"/>
        </w:rPr>
        <w:t>Go to</w:t>
      </w:r>
      <w:r w:rsidR="00FA7700" w:rsidRPr="00522DCA">
        <w:rPr>
          <w:lang w:val="en-GB"/>
        </w:rPr>
        <w:t>”</w:t>
      </w:r>
      <w:r w:rsidRPr="00522DCA">
        <w:rPr>
          <w:lang w:val="en-GB"/>
        </w:rPr>
        <w:t>.</w:t>
      </w:r>
    </w:p>
    <w:p w14:paraId="2CF812D9" w14:textId="667BC6D7" w:rsidR="000959A2" w:rsidRPr="00522DCA" w:rsidRDefault="000959A2" w:rsidP="00A37B6A">
      <w:pPr>
        <w:pStyle w:val="Standard-BlockCharCharChar"/>
        <w:rPr>
          <w:lang w:val="en-GB"/>
        </w:rPr>
      </w:pPr>
      <w:r w:rsidRPr="00522DCA">
        <w:rPr>
          <w:lang w:val="en-GB"/>
        </w:rPr>
        <w:t xml:space="preserve">In order to replace specific search results, first click </w:t>
      </w:r>
      <w:r w:rsidR="00FA7700" w:rsidRPr="00522DCA">
        <w:rPr>
          <w:lang w:val="en-GB"/>
        </w:rPr>
        <w:t>“</w:t>
      </w:r>
      <w:r w:rsidRPr="00522DCA">
        <w:rPr>
          <w:lang w:val="en-GB"/>
        </w:rPr>
        <w:t>Search</w:t>
      </w:r>
      <w:r w:rsidR="00FA7700" w:rsidRPr="00522DCA">
        <w:rPr>
          <w:lang w:val="en-GB"/>
        </w:rPr>
        <w:t>”</w:t>
      </w:r>
      <w:r w:rsidRPr="00522DCA">
        <w:rPr>
          <w:lang w:val="en-GB"/>
        </w:rPr>
        <w:t>. The results are listed in the</w:t>
      </w:r>
      <w:ins w:id="140" w:author="Moritz Lautenbach" w:date="2014-04-15T14:34:00Z">
        <w:r w:rsidRPr="00522DCA">
          <w:rPr>
            <w:lang w:val="en-GB"/>
          </w:rPr>
          <w:t xml:space="preserve"> </w:t>
        </w:r>
      </w:ins>
      <w:r w:rsidR="006D0A9D" w:rsidRPr="00522DCA">
        <w:rPr>
          <w:lang w:val="en-GB"/>
        </w:rPr>
        <w:t>“</w:t>
      </w:r>
      <w:r w:rsidRPr="00522DCA">
        <w:rPr>
          <w:lang w:val="en-GB"/>
        </w:rPr>
        <w:t>Result</w:t>
      </w:r>
      <w:r w:rsidR="006D0A9D" w:rsidRPr="00522DCA">
        <w:rPr>
          <w:lang w:val="en-GB"/>
        </w:rPr>
        <w:t>”</w:t>
      </w:r>
      <w:r w:rsidRPr="00522DCA">
        <w:rPr>
          <w:lang w:val="en-GB"/>
        </w:rPr>
        <w:t xml:space="preserve"> list. In order to replace a specific result, mark it an</w:t>
      </w:r>
      <w:ins w:id="141" w:author="Moritz Lautenbach" w:date="2014-04-15T14:35:00Z">
        <w:r w:rsidRPr="00522DCA">
          <w:rPr>
            <w:lang w:val="en-GB"/>
          </w:rPr>
          <w:t>d</w:t>
        </w:r>
      </w:ins>
      <w:r w:rsidR="00FA7700" w:rsidRPr="00522DCA">
        <w:rPr>
          <w:lang w:val="en-GB"/>
        </w:rPr>
        <w:t xml:space="preserve"> click “</w:t>
      </w:r>
      <w:r w:rsidRPr="00522DCA">
        <w:rPr>
          <w:lang w:val="en-GB"/>
        </w:rPr>
        <w:t>Replace</w:t>
      </w:r>
      <w:r w:rsidR="00FA7700" w:rsidRPr="00522DCA">
        <w:rPr>
          <w:lang w:val="en-GB"/>
        </w:rPr>
        <w:t>”</w:t>
      </w:r>
      <w:r w:rsidRPr="00522DCA">
        <w:rPr>
          <w:lang w:val="en-GB"/>
        </w:rPr>
        <w:t>.</w:t>
      </w:r>
    </w:p>
    <w:p w14:paraId="15D180C0" w14:textId="1BC7AD46" w:rsidR="000959A2" w:rsidRPr="00522DCA" w:rsidRDefault="000959A2" w:rsidP="00A37B6A">
      <w:pPr>
        <w:pStyle w:val="Standard-BlockCharCharChar"/>
        <w:rPr>
          <w:lang w:val="en-GB"/>
        </w:rPr>
      </w:pPr>
      <w:r w:rsidRPr="00522DCA">
        <w:rPr>
          <w:lang w:val="en-GB"/>
        </w:rPr>
        <w:t xml:space="preserve">In order to replace all of the </w:t>
      </w:r>
      <w:r w:rsidRPr="00B16F25">
        <w:rPr>
          <w:lang w:val="en-US"/>
        </w:rPr>
        <w:t>results</w:t>
      </w:r>
      <w:r w:rsidRPr="00522DCA">
        <w:rPr>
          <w:lang w:val="en-GB"/>
        </w:rPr>
        <w:t xml:space="preserve"> click </w:t>
      </w:r>
      <w:r w:rsidR="00FA7700" w:rsidRPr="00522DCA">
        <w:rPr>
          <w:lang w:val="en-GB"/>
        </w:rPr>
        <w:t>“</w:t>
      </w:r>
      <w:r w:rsidRPr="00522DCA">
        <w:rPr>
          <w:lang w:val="en-GB"/>
        </w:rPr>
        <w:t>Replace all</w:t>
      </w:r>
      <w:r w:rsidR="00FA7700" w:rsidRPr="00522DCA">
        <w:rPr>
          <w:lang w:val="en-GB"/>
        </w:rPr>
        <w:t>”</w:t>
      </w:r>
      <w:r w:rsidRPr="00522DCA">
        <w:rPr>
          <w:lang w:val="en-GB"/>
        </w:rPr>
        <w:t xml:space="preserve">. Please note: This procedure </w:t>
      </w:r>
      <w:r w:rsidR="00B63590" w:rsidRPr="00522DCA">
        <w:rPr>
          <w:lang w:val="en-GB"/>
        </w:rPr>
        <w:t>cannot</w:t>
      </w:r>
      <w:r w:rsidRPr="00522DCA">
        <w:rPr>
          <w:lang w:val="en-GB"/>
        </w:rPr>
        <w:t xml:space="preserve"> be undone! It is therefore advisable to save the transcription before using the replace function, in order to be able to reverse the process by using </w:t>
      </w:r>
      <w:r w:rsidRPr="00B16F25">
        <w:rPr>
          <w:rStyle w:val="Menufunction"/>
          <w:lang w:val="en-US"/>
          <w:rPrChange w:id="142" w:author="Moritz Lautenbach" w:date="2014-04-15T14:35:00Z">
            <w:rPr>
              <w:i/>
              <w:lang w:val="en-GB"/>
            </w:rPr>
          </w:rPrChange>
        </w:rPr>
        <w:t>File &gt; Restore</w:t>
      </w:r>
      <w:r w:rsidRPr="00522DCA">
        <w:rPr>
          <w:lang w:val="en-GB"/>
        </w:rPr>
        <w:t xml:space="preserve"> (see above).</w:t>
      </w:r>
    </w:p>
    <w:p w14:paraId="6E7033DC" w14:textId="77777777" w:rsidR="000959A2" w:rsidRPr="00522DCA" w:rsidRDefault="000959A2" w:rsidP="00A37B6A">
      <w:pPr>
        <w:pStyle w:val="berschrift3"/>
        <w:rPr>
          <w:lang w:val="en-GB"/>
        </w:rPr>
      </w:pPr>
      <w:bookmarkStart w:id="143" w:name="_Toc411261234"/>
      <w:r w:rsidRPr="00522DCA">
        <w:rPr>
          <w:lang w:val="en-GB"/>
        </w:rPr>
        <w:lastRenderedPageBreak/>
        <w:t>Edit &gt; Go to...</w:t>
      </w:r>
      <w:bookmarkEnd w:id="143"/>
      <w:r w:rsidRPr="00522DCA">
        <w:rPr>
          <w:lang w:val="en-GB"/>
        </w:rPr>
        <w:t xml:space="preserve"> </w:t>
      </w:r>
    </w:p>
    <w:p w14:paraId="61827622" w14:textId="1A0CC8FF" w:rsidR="000959A2" w:rsidRPr="00522DCA" w:rsidRDefault="000959A2" w:rsidP="00A37B6A">
      <w:pPr>
        <w:pStyle w:val="Standard-BlockCharCharChar"/>
        <w:rPr>
          <w:lang w:val="en-GB"/>
        </w:rPr>
      </w:pPr>
      <w:r w:rsidRPr="00522DCA">
        <w:rPr>
          <w:lang w:val="en-GB"/>
        </w:rPr>
        <w:t xml:space="preserve">By using the </w:t>
      </w:r>
      <w:r w:rsidR="006D0A9D" w:rsidRPr="00522DCA">
        <w:rPr>
          <w:lang w:val="en-GB"/>
        </w:rPr>
        <w:t>“</w:t>
      </w:r>
      <w:r w:rsidRPr="00522DCA">
        <w:rPr>
          <w:lang w:val="en-GB"/>
        </w:rPr>
        <w:t>Go to...</w:t>
      </w:r>
      <w:r w:rsidR="006D0A9D" w:rsidRPr="00522DCA">
        <w:rPr>
          <w:lang w:val="en-GB"/>
        </w:rPr>
        <w:t>”</w:t>
      </w:r>
      <w:r w:rsidRPr="00522DCA">
        <w:rPr>
          <w:lang w:val="en-GB"/>
        </w:rPr>
        <w:t xml:space="preserve"> dialogue, you can navigate to specific positions in the musical score. You can either </w:t>
      </w:r>
      <w:r w:rsidRPr="00B16F25">
        <w:rPr>
          <w:lang w:val="en-US"/>
        </w:rPr>
        <w:t>specify</w:t>
      </w:r>
      <w:r w:rsidRPr="00522DCA">
        <w:rPr>
          <w:lang w:val="en-GB"/>
        </w:rPr>
        <w:t xml:space="preserve"> an absolute time value (</w:t>
      </w:r>
      <w:r w:rsidR="006D0A9D" w:rsidRPr="00522DCA">
        <w:rPr>
          <w:lang w:val="en-GB"/>
        </w:rPr>
        <w:t>“</w:t>
      </w:r>
      <w:r w:rsidRPr="00522DCA">
        <w:rPr>
          <w:lang w:val="en-GB"/>
        </w:rPr>
        <w:t>Go to time</w:t>
      </w:r>
      <w:r w:rsidR="006D0A9D" w:rsidRPr="00522DCA">
        <w:rPr>
          <w:lang w:val="en-GB"/>
        </w:rPr>
        <w:t>”</w:t>
      </w:r>
      <w:r w:rsidRPr="00522DCA">
        <w:rPr>
          <w:lang w:val="en-GB"/>
        </w:rPr>
        <w:t xml:space="preserve">) or a position on the timeline </w:t>
      </w:r>
      <w:r w:rsidR="006D0A9D" w:rsidRPr="00522DCA">
        <w:rPr>
          <w:lang w:val="en-GB"/>
        </w:rPr>
        <w:t>“</w:t>
      </w:r>
      <w:r w:rsidRPr="00522DCA">
        <w:rPr>
          <w:lang w:val="en-GB"/>
        </w:rPr>
        <w:t>Go to timeline item</w:t>
      </w:r>
      <w:r w:rsidR="006D0A9D" w:rsidRPr="00522DCA">
        <w:rPr>
          <w:lang w:val="en-GB"/>
        </w:rPr>
        <w:t>”</w:t>
      </w:r>
      <w:r w:rsidRPr="00522DCA">
        <w:rPr>
          <w:lang w:val="en-GB"/>
        </w:rPr>
        <w:t xml:space="preserve">. </w:t>
      </w:r>
    </w:p>
    <w:p w14:paraId="050639FE" w14:textId="77777777" w:rsidR="000959A2" w:rsidRPr="00522DCA" w:rsidRDefault="00B16F25" w:rsidP="00A37B6A">
      <w:pPr>
        <w:rPr>
          <w:lang w:val="en-GB"/>
        </w:rPr>
      </w:pPr>
      <w:r>
        <w:rPr>
          <w:lang w:val="en-GB"/>
        </w:rPr>
        <w:pict w14:anchorId="0DA5E5E3">
          <v:shape id="_x0000_i1101" type="#_x0000_t75" style="width:3in;height:85.1pt" filled="t">
            <v:fill color2="black"/>
            <v:imagedata r:id="rId129" o:title=""/>
          </v:shape>
        </w:pict>
      </w:r>
    </w:p>
    <w:p w14:paraId="18EB53C0" w14:textId="33DFDDF1" w:rsidR="000959A2" w:rsidRPr="00522DCA" w:rsidRDefault="000959A2" w:rsidP="00A37B6A">
      <w:pPr>
        <w:pStyle w:val="Standard-BlockCharCharChar"/>
        <w:rPr>
          <w:lang w:val="en-GB"/>
        </w:rPr>
      </w:pPr>
      <w:r w:rsidRPr="00522DCA">
        <w:rPr>
          <w:lang w:val="en-GB"/>
        </w:rPr>
        <w:t xml:space="preserve">By using the button </w:t>
      </w:r>
      <w:r w:rsidR="006D0A9D" w:rsidRPr="00522DCA">
        <w:rPr>
          <w:lang w:val="en-GB"/>
        </w:rPr>
        <w:t>“</w:t>
      </w:r>
      <w:r w:rsidRPr="00522DCA">
        <w:rPr>
          <w:lang w:val="en-GB"/>
        </w:rPr>
        <w:t>Apply</w:t>
      </w:r>
      <w:r w:rsidR="006D0A9D" w:rsidRPr="00522DCA">
        <w:rPr>
          <w:lang w:val="en-GB"/>
        </w:rPr>
        <w:t>”</w:t>
      </w:r>
      <w:r w:rsidRPr="00522DCA">
        <w:rPr>
          <w:lang w:val="en-GB"/>
        </w:rPr>
        <w:t xml:space="preserve">, you can jump to the specified position. Clicking </w:t>
      </w:r>
      <w:r w:rsidR="006D0A9D" w:rsidRPr="00522DCA">
        <w:rPr>
          <w:lang w:val="en-GB"/>
        </w:rPr>
        <w:t>“</w:t>
      </w:r>
      <w:r w:rsidRPr="00522DCA">
        <w:rPr>
          <w:lang w:val="en-GB"/>
        </w:rPr>
        <w:t>OK</w:t>
      </w:r>
      <w:r w:rsidR="006D0A9D" w:rsidRPr="00522DCA">
        <w:rPr>
          <w:lang w:val="en-GB"/>
        </w:rPr>
        <w:t>”</w:t>
      </w:r>
      <w:r w:rsidRPr="00522DCA">
        <w:rPr>
          <w:lang w:val="en-GB"/>
        </w:rPr>
        <w:t xml:space="preserve"> also closes the dialogue.</w:t>
      </w:r>
    </w:p>
    <w:p w14:paraId="5B27A2BE" w14:textId="77777777" w:rsidR="000959A2" w:rsidRPr="00522DCA" w:rsidRDefault="000959A2" w:rsidP="00524992">
      <w:pPr>
        <w:pStyle w:val="berschrift3"/>
        <w:keepNext/>
        <w:rPr>
          <w:rFonts w:cs="Times New Roman"/>
          <w:lang w:val="en-GB"/>
        </w:rPr>
      </w:pPr>
      <w:bookmarkStart w:id="144" w:name="_Toc411261235"/>
      <w:r w:rsidRPr="00522DCA">
        <w:rPr>
          <w:rFonts w:cs="Times New Roman"/>
          <w:lang w:val="en-GB"/>
        </w:rPr>
        <w:t>Edit &gt; EXAKT search...</w:t>
      </w:r>
      <w:bookmarkEnd w:id="144"/>
      <w:r w:rsidRPr="00522DCA">
        <w:rPr>
          <w:rFonts w:cs="Times New Roman"/>
          <w:lang w:val="en-GB"/>
        </w:rPr>
        <w:t xml:space="preserve"> </w:t>
      </w:r>
    </w:p>
    <w:p w14:paraId="1A9B2C6A" w14:textId="170DCBF6" w:rsidR="000959A2" w:rsidRPr="00522DCA" w:rsidRDefault="000959A2" w:rsidP="00A37B6A">
      <w:pPr>
        <w:pStyle w:val="Standard-BlockCharCharChar"/>
        <w:rPr>
          <w:lang w:val="en-GB"/>
        </w:rPr>
      </w:pPr>
      <w:r w:rsidRPr="00522DCA">
        <w:rPr>
          <w:lang w:val="en-GB"/>
        </w:rPr>
        <w:t xml:space="preserve">Opens a </w:t>
      </w:r>
      <w:r w:rsidRPr="00B16F25">
        <w:rPr>
          <w:lang w:val="en-US"/>
        </w:rPr>
        <w:t>dialog</w:t>
      </w:r>
      <w:del w:id="145" w:author="Moritz Lautenbach" w:date="2014-04-16T13:08:00Z">
        <w:r w:rsidRPr="00B16F25" w:rsidDel="00C11700">
          <w:rPr>
            <w:lang w:val="en-US"/>
          </w:rPr>
          <w:delText>ue</w:delText>
        </w:r>
      </w:del>
      <w:r w:rsidRPr="00522DCA">
        <w:rPr>
          <w:lang w:val="en-GB"/>
        </w:rPr>
        <w:t xml:space="preserve"> for an EXAKT</w:t>
      </w:r>
      <w:r w:rsidR="00FA7700" w:rsidRPr="00522DCA">
        <w:rPr>
          <w:lang w:val="en-GB"/>
        </w:rPr>
        <w:t xml:space="preserve"> search:</w:t>
      </w:r>
    </w:p>
    <w:p w14:paraId="7E06740C" w14:textId="075647D4" w:rsidR="000959A2" w:rsidRPr="00522DCA" w:rsidRDefault="00B16F25" w:rsidP="00A37B6A">
      <w:pPr>
        <w:rPr>
          <w:lang w:val="en-GB"/>
        </w:rPr>
      </w:pPr>
      <w:ins w:id="146" w:author="Karolina Kaminska" w:date="2015-02-09T15:05:00Z">
        <w:r>
          <w:rPr>
            <w:lang w:val="en-GB"/>
          </w:rPr>
          <w:pict w14:anchorId="3070DB74">
            <v:shape id="_x0000_i1102" type="#_x0000_t75" style="width:466.6pt;height:129.05pt" filled="t">
              <v:fill color2="black"/>
              <v:imagedata r:id="rId130" o:title=""/>
            </v:shape>
          </w:pict>
        </w:r>
      </w:ins>
    </w:p>
    <w:p w14:paraId="626BCE0F" w14:textId="77777777" w:rsidR="000959A2" w:rsidRPr="00522DCA" w:rsidRDefault="000959A2" w:rsidP="00A37B6A">
      <w:pPr>
        <w:pStyle w:val="Standard-BlockCharCharChar"/>
        <w:rPr>
          <w:lang w:val="en-GB"/>
        </w:rPr>
      </w:pPr>
      <w:r w:rsidRPr="00522DCA">
        <w:rPr>
          <w:lang w:val="en-GB"/>
        </w:rPr>
        <w:t xml:space="preserve">To see how the </w:t>
      </w:r>
      <w:r w:rsidRPr="00B16F25">
        <w:rPr>
          <w:lang w:val="en-US"/>
        </w:rPr>
        <w:t>EXAKT</w:t>
      </w:r>
      <w:r w:rsidRPr="00522DCA">
        <w:rPr>
          <w:lang w:val="en-GB"/>
        </w:rPr>
        <w:t xml:space="preserve"> search works, see </w:t>
      </w:r>
      <w:proofErr w:type="spellStart"/>
      <w:r w:rsidRPr="00522DCA">
        <w:rPr>
          <w:rStyle w:val="Dokumentation"/>
          <w:rFonts w:eastAsia="SimSun"/>
          <w:lang w:val="en-GB"/>
        </w:rPr>
        <w:t>Einführung</w:t>
      </w:r>
      <w:proofErr w:type="spellEnd"/>
      <w:r w:rsidRPr="00522DCA">
        <w:rPr>
          <w:rStyle w:val="Dokumentation"/>
          <w:rFonts w:eastAsia="SimSun"/>
          <w:lang w:val="en-GB"/>
        </w:rPr>
        <w:t xml:space="preserve"> in das </w:t>
      </w:r>
      <w:proofErr w:type="spellStart"/>
      <w:r w:rsidRPr="00522DCA">
        <w:rPr>
          <w:rStyle w:val="Dokumentation"/>
          <w:rFonts w:eastAsia="SimSun"/>
          <w:lang w:val="en-GB"/>
        </w:rPr>
        <w:t>Suchwerkzeug</w:t>
      </w:r>
      <w:proofErr w:type="spellEnd"/>
      <w:r w:rsidRPr="00522DCA">
        <w:rPr>
          <w:rStyle w:val="Dokumentation"/>
          <w:rFonts w:eastAsia="SimSun"/>
          <w:lang w:val="en-GB"/>
        </w:rPr>
        <w:t xml:space="preserve"> EXAKT</w:t>
      </w:r>
      <w:r w:rsidRPr="00522DCA">
        <w:rPr>
          <w:lang w:val="en-GB"/>
        </w:rPr>
        <w:t>.</w:t>
      </w:r>
      <w:r w:rsidRPr="00522DCA">
        <w:rPr>
          <w:lang w:val="en-GB"/>
        </w:rPr>
        <w:commentReference w:id="147"/>
      </w:r>
    </w:p>
    <w:p w14:paraId="5CCCF7E7" w14:textId="77777777" w:rsidR="000959A2" w:rsidRPr="00522DCA" w:rsidRDefault="000959A2" w:rsidP="00524992">
      <w:pPr>
        <w:pStyle w:val="berschrift3"/>
        <w:rPr>
          <w:rFonts w:cs="Times New Roman"/>
          <w:lang w:val="en-GB"/>
        </w:rPr>
      </w:pPr>
      <w:bookmarkStart w:id="148" w:name="_Toc411261236"/>
      <w:bookmarkStart w:id="149" w:name="_Ref108437344"/>
      <w:bookmarkStart w:id="150" w:name="_Edit_%3E_Selection"/>
      <w:r w:rsidRPr="00522DCA">
        <w:rPr>
          <w:rFonts w:cs="Times New Roman"/>
          <w:lang w:val="en-GB"/>
        </w:rPr>
        <w:t>Edit &gt; Selection</w:t>
      </w:r>
      <w:bookmarkEnd w:id="148"/>
      <w:r w:rsidRPr="00522DCA">
        <w:rPr>
          <w:rFonts w:cs="Times New Roman"/>
          <w:lang w:val="en-GB"/>
        </w:rPr>
        <w:t xml:space="preserve"> </w:t>
      </w:r>
      <w:bookmarkEnd w:id="149"/>
    </w:p>
    <w:p w14:paraId="3E4F4CAF" w14:textId="07FC3E8A" w:rsidR="000959A2" w:rsidRPr="00522DCA" w:rsidRDefault="000959A2" w:rsidP="00A37B6A">
      <w:pPr>
        <w:pStyle w:val="Standard-BlockCharCharChar"/>
        <w:rPr>
          <w:lang w:val="en-GB"/>
        </w:rPr>
      </w:pPr>
      <w:r w:rsidRPr="00522DCA">
        <w:rPr>
          <w:lang w:val="en-GB"/>
        </w:rPr>
        <w:t>This submenu includes features that concern a previously selected part (</w:t>
      </w:r>
      <w:r w:rsidR="006D0A9D" w:rsidRPr="00522DCA">
        <w:rPr>
          <w:lang w:val="en-GB"/>
        </w:rPr>
        <w:t>“</w:t>
      </w:r>
      <w:r w:rsidRPr="00522DCA">
        <w:rPr>
          <w:lang w:val="en-GB"/>
        </w:rPr>
        <w:t>Selection</w:t>
      </w:r>
      <w:r w:rsidR="006D0A9D" w:rsidRPr="00522DCA">
        <w:rPr>
          <w:lang w:val="en-GB"/>
        </w:rPr>
        <w:t>”</w:t>
      </w:r>
      <w:r w:rsidRPr="00522DCA">
        <w:rPr>
          <w:lang w:val="en-GB"/>
        </w:rPr>
        <w:t xml:space="preserve">) of the </w:t>
      </w:r>
      <w:r w:rsidRPr="00B16F25">
        <w:rPr>
          <w:lang w:val="en-US"/>
        </w:rPr>
        <w:t>transcription</w:t>
      </w:r>
      <w:r w:rsidRPr="00522DCA">
        <w:rPr>
          <w:lang w:val="en-GB"/>
        </w:rPr>
        <w:t xml:space="preserve">. In essence, this selection is made up of all displayed </w:t>
      </w:r>
      <w:r w:rsidR="00C11634" w:rsidRPr="00522DCA">
        <w:rPr>
          <w:lang w:val="en-GB"/>
        </w:rPr>
        <w:t>tiers</w:t>
      </w:r>
      <w:r w:rsidRPr="00522DCA">
        <w:rPr>
          <w:lang w:val="en-GB"/>
        </w:rPr>
        <w:t xml:space="preserve">. It can be reduced in two ways (which can also be combined): Entire </w:t>
      </w:r>
      <w:r w:rsidR="00C11634" w:rsidRPr="00522DCA">
        <w:rPr>
          <w:lang w:val="en-GB"/>
        </w:rPr>
        <w:t>tiers</w:t>
      </w:r>
      <w:r w:rsidRPr="00522DCA">
        <w:rPr>
          <w:lang w:val="en-GB"/>
        </w:rPr>
        <w:t xml:space="preserve"> can be removed from the selection by dismissing them with the function </w:t>
      </w:r>
      <w:r w:rsidRPr="00522DCA">
        <w:rPr>
          <w:rStyle w:val="Menufunction"/>
          <w:lang w:val="en-GB"/>
        </w:rPr>
        <w:t>Tier &gt; Hide tier</w:t>
      </w:r>
      <w:r w:rsidRPr="00522DCA">
        <w:rPr>
          <w:lang w:val="en-GB"/>
        </w:rPr>
        <w:t>. If only specific time points are to be selected, mark the section on the time line by using the mouse (click and drag).</w:t>
      </w:r>
    </w:p>
    <w:p w14:paraId="6E65BF5C" w14:textId="77777777" w:rsidR="000959A2" w:rsidRPr="00522DCA" w:rsidRDefault="000959A2" w:rsidP="00A37B6A">
      <w:pPr>
        <w:pStyle w:val="Standard-BlockCharCharChar"/>
        <w:rPr>
          <w:lang w:val="en-GB"/>
        </w:rPr>
      </w:pPr>
      <w:r w:rsidRPr="00B16F25">
        <w:rPr>
          <w:lang w:val="en-US"/>
        </w:rPr>
        <w:t>Example</w:t>
      </w:r>
      <w:r w:rsidRPr="00522DCA">
        <w:rPr>
          <w:lang w:val="en-GB"/>
        </w:rPr>
        <w:t>:</w:t>
      </w:r>
    </w:p>
    <w:p w14:paraId="557C3067" w14:textId="388B4523" w:rsidR="000959A2" w:rsidRPr="00522DCA" w:rsidRDefault="000959A2" w:rsidP="00FB2B9C">
      <w:pPr>
        <w:pStyle w:val="Standard-BlockCharCharChar"/>
        <w:rPr>
          <w:lang w:val="en-GB"/>
        </w:rPr>
      </w:pPr>
      <w:r w:rsidRPr="00FB2B9C">
        <w:rPr>
          <w:szCs w:val="24"/>
          <w:shd w:val="clear" w:color="auto" w:fill="D9D9D9"/>
          <w:lang w:val="en-GB" w:eastAsia="de-DE"/>
        </w:rPr>
        <w:t>Initial transcription:</w:t>
      </w:r>
      <w:r w:rsidRPr="00522DCA">
        <w:rPr>
          <w:lang w:val="en-GB"/>
        </w:rPr>
        <w:t xml:space="preserve"> The </w:t>
      </w:r>
      <w:r w:rsidRPr="00B16F25">
        <w:rPr>
          <w:lang w:val="en-US"/>
        </w:rPr>
        <w:t>selection</w:t>
      </w:r>
      <w:r w:rsidRPr="00522DCA">
        <w:rPr>
          <w:lang w:val="en-GB"/>
        </w:rPr>
        <w:t xml:space="preserve"> includes all time points of the seven tiers.</w:t>
      </w:r>
    </w:p>
    <w:p w14:paraId="45196B2A" w14:textId="0445732C" w:rsidR="000959A2" w:rsidRPr="00522DCA" w:rsidRDefault="00B16F25" w:rsidP="00FB2B9C">
      <w:pPr>
        <w:rPr>
          <w:lang w:val="en-GB"/>
        </w:rPr>
      </w:pPr>
      <w:r>
        <w:rPr>
          <w:lang w:val="en-GB"/>
        </w:rPr>
        <w:pict w14:anchorId="749FCE80">
          <v:shape id="_x0000_i1103" type="#_x0000_t75" style="width:468.45pt;height:77.6pt" filled="t">
            <v:fill color2="black"/>
            <v:imagedata r:id="rId131" o:title=""/>
          </v:shape>
        </w:pict>
      </w:r>
    </w:p>
    <w:p w14:paraId="57BBE37B" w14:textId="7FF5A7D0" w:rsidR="000959A2" w:rsidRPr="00522DCA" w:rsidRDefault="000959A2" w:rsidP="00FB2B9C">
      <w:pPr>
        <w:pStyle w:val="Standard-BlockCharCharChar"/>
        <w:rPr>
          <w:lang w:val="en-GB"/>
        </w:rPr>
      </w:pPr>
      <w:r w:rsidRPr="00FB2B9C">
        <w:rPr>
          <w:szCs w:val="24"/>
          <w:shd w:val="clear" w:color="auto" w:fill="D9D9D9"/>
          <w:lang w:val="en-GB" w:eastAsia="de-DE"/>
        </w:rPr>
        <w:t>After hiding the non-verb</w:t>
      </w:r>
      <w:r w:rsidR="00FB2B9C">
        <w:rPr>
          <w:szCs w:val="24"/>
          <w:shd w:val="clear" w:color="auto" w:fill="D9D9D9"/>
          <w:lang w:val="en-GB" w:eastAsia="de-DE"/>
        </w:rPr>
        <w:t>al tiers and translation tiers:</w:t>
      </w:r>
      <w:r w:rsidR="00FB2B9C" w:rsidRPr="00FB2B9C">
        <w:rPr>
          <w:lang w:val="en-US"/>
        </w:rPr>
        <w:t xml:space="preserve"> </w:t>
      </w:r>
      <w:r w:rsidRPr="00FB2B9C">
        <w:rPr>
          <w:lang w:val="en-US"/>
        </w:rPr>
        <w:t>The</w:t>
      </w:r>
      <w:r w:rsidRPr="00522DCA">
        <w:rPr>
          <w:lang w:val="en-GB"/>
        </w:rPr>
        <w:t xml:space="preserve"> selection includes all time points </w:t>
      </w:r>
      <w:proofErr w:type="gramStart"/>
      <w:r w:rsidRPr="00522DCA">
        <w:rPr>
          <w:lang w:val="en-GB"/>
        </w:rPr>
        <w:t xml:space="preserve">of </w:t>
      </w:r>
      <w:r w:rsidR="00FB2B9C">
        <w:rPr>
          <w:lang w:val="en-GB"/>
        </w:rPr>
        <w:t xml:space="preserve"> </w:t>
      </w:r>
      <w:r w:rsidR="00FB2B9C">
        <w:rPr>
          <w:lang w:val="en-GB"/>
        </w:rPr>
        <w:lastRenderedPageBreak/>
        <w:t>t</w:t>
      </w:r>
      <w:r w:rsidRPr="00522DCA">
        <w:rPr>
          <w:lang w:val="en-GB"/>
        </w:rPr>
        <w:t>he</w:t>
      </w:r>
      <w:proofErr w:type="gramEnd"/>
      <w:r w:rsidRPr="00522DCA">
        <w:rPr>
          <w:lang w:val="en-GB"/>
        </w:rPr>
        <w:t xml:space="preserve"> remaining three tiers.</w:t>
      </w:r>
    </w:p>
    <w:p w14:paraId="103EC9DF" w14:textId="7760051F" w:rsidR="000959A2" w:rsidRPr="00522DCA" w:rsidRDefault="00B16F25" w:rsidP="00FB2B9C">
      <w:pPr>
        <w:rPr>
          <w:lang w:val="en-GB"/>
        </w:rPr>
      </w:pPr>
      <w:r>
        <w:rPr>
          <w:lang w:val="en-GB"/>
        </w:rPr>
        <w:pict w14:anchorId="31C1EAC7">
          <v:shape id="_x0000_i1104" type="#_x0000_t75" style="width:467.55pt;height:42.1pt" filled="t">
            <v:fill color2="black"/>
            <v:imagedata r:id="rId132" o:title=""/>
          </v:shape>
        </w:pict>
      </w:r>
    </w:p>
    <w:p w14:paraId="4AD8A06F" w14:textId="285A68AE" w:rsidR="000959A2" w:rsidRPr="00522DCA" w:rsidRDefault="000959A2">
      <w:pPr>
        <w:pStyle w:val="Standard-BlockCharCharChar"/>
        <w:rPr>
          <w:lang w:val="en-GB"/>
        </w:rPr>
      </w:pPr>
      <w:r w:rsidRPr="00FB2B9C">
        <w:rPr>
          <w:szCs w:val="24"/>
          <w:shd w:val="clear" w:color="auto" w:fill="D9D9D9"/>
          <w:lang w:val="en-GB" w:eastAsia="de-DE"/>
        </w:rPr>
        <w:t>After selecting a section on the time line:</w:t>
      </w:r>
      <w:r w:rsidR="00FB2B9C" w:rsidRPr="00B16F25">
        <w:rPr>
          <w:lang w:val="en-US"/>
        </w:rPr>
        <w:t xml:space="preserve"> </w:t>
      </w:r>
      <w:r w:rsidRPr="00522DCA">
        <w:rPr>
          <w:lang w:val="en-GB"/>
        </w:rPr>
        <w:t>The selection only includes the time points 4 to 6 of the three remaining tiers.</w:t>
      </w:r>
    </w:p>
    <w:p w14:paraId="675589B4" w14:textId="77777777" w:rsidR="000959A2" w:rsidRPr="00522DCA" w:rsidRDefault="00B16F25" w:rsidP="00FB2B9C">
      <w:pPr>
        <w:rPr>
          <w:lang w:val="en-GB"/>
        </w:rPr>
      </w:pPr>
      <w:r>
        <w:rPr>
          <w:lang w:val="en-GB"/>
        </w:rPr>
        <w:pict w14:anchorId="7758ABE2">
          <v:shape id="_x0000_i1105" type="#_x0000_t75" style="width:468.45pt;height:42.1pt" filled="t">
            <v:fill color2="black"/>
            <v:imagedata r:id="rId133" o:title=""/>
          </v:shape>
        </w:pict>
      </w:r>
    </w:p>
    <w:p w14:paraId="64D03734" w14:textId="6CA1C7A6" w:rsidR="000959A2" w:rsidRPr="00522DCA" w:rsidRDefault="000959A2" w:rsidP="00FB2B9C">
      <w:pPr>
        <w:pStyle w:val="Standard-BlockCharCharChar"/>
        <w:rPr>
          <w:lang w:val="en-GB"/>
        </w:rPr>
      </w:pPr>
      <w:r w:rsidRPr="00522DCA">
        <w:rPr>
          <w:lang w:val="en-GB"/>
        </w:rPr>
        <w:t xml:space="preserve">The second step is </w:t>
      </w:r>
      <w:r w:rsidRPr="00B16F25">
        <w:rPr>
          <w:lang w:val="en-US"/>
        </w:rPr>
        <w:t>to</w:t>
      </w:r>
      <w:r w:rsidRPr="00522DCA">
        <w:rPr>
          <w:lang w:val="en-GB"/>
        </w:rPr>
        <w:t xml:space="preserve"> determine what will happen to the previously made selection. The Partitur-</w:t>
      </w:r>
      <w:r w:rsidR="00C11634" w:rsidRPr="00522DCA">
        <w:rPr>
          <w:lang w:val="en-GB"/>
        </w:rPr>
        <w:t>Editor</w:t>
      </w:r>
      <w:r w:rsidRPr="00522DCA">
        <w:rPr>
          <w:lang w:val="en-GB"/>
        </w:rPr>
        <w:t xml:space="preserve"> offers five different options for this:</w:t>
      </w:r>
    </w:p>
    <w:p w14:paraId="22E2A6C6" w14:textId="77777777" w:rsidR="000959A2" w:rsidRPr="00522DCA" w:rsidRDefault="000959A2" w:rsidP="00C808BC">
      <w:pPr>
        <w:pStyle w:val="berschrift3"/>
        <w:rPr>
          <w:rFonts w:cs="Times New Roman"/>
          <w:lang w:val="en-GB"/>
        </w:rPr>
      </w:pPr>
      <w:bookmarkStart w:id="151" w:name="_Toc411261237"/>
      <w:bookmarkStart w:id="152" w:name="_Ref108437355"/>
      <w:bookmarkStart w:id="153" w:name="_Edit_%3E_Selection_%3E%20Selection%20to"/>
      <w:r w:rsidRPr="00522DCA">
        <w:rPr>
          <w:rFonts w:cs="Times New Roman"/>
          <w:lang w:val="en-GB"/>
        </w:rPr>
        <w:t>Edit &gt; Selection &gt; Selection to new</w:t>
      </w:r>
      <w:bookmarkEnd w:id="151"/>
      <w:r w:rsidRPr="00522DCA">
        <w:rPr>
          <w:rFonts w:cs="Times New Roman"/>
          <w:lang w:val="en-GB"/>
        </w:rPr>
        <w:t xml:space="preserve"> </w:t>
      </w:r>
      <w:bookmarkEnd w:id="152"/>
    </w:p>
    <w:p w14:paraId="6C24CE72" w14:textId="77777777" w:rsidR="000959A2" w:rsidRPr="00522DCA" w:rsidRDefault="000959A2" w:rsidP="00FB2B9C">
      <w:pPr>
        <w:pStyle w:val="Standard-BlockCharCharChar"/>
        <w:rPr>
          <w:lang w:val="en-GB"/>
        </w:rPr>
      </w:pPr>
      <w:r w:rsidRPr="00522DCA">
        <w:rPr>
          <w:lang w:val="en-GB"/>
        </w:rPr>
        <w:t xml:space="preserve">Turns the </w:t>
      </w:r>
      <w:r w:rsidRPr="00B16F25">
        <w:rPr>
          <w:lang w:val="en-US"/>
        </w:rPr>
        <w:t>current</w:t>
      </w:r>
      <w:r w:rsidRPr="00522DCA">
        <w:rPr>
          <w:lang w:val="en-GB"/>
        </w:rPr>
        <w:t xml:space="preserve"> selection into a new transcription. For example c) named above:</w:t>
      </w:r>
    </w:p>
    <w:p w14:paraId="328AE563" w14:textId="77777777" w:rsidR="000959A2" w:rsidRPr="00522DCA" w:rsidRDefault="00B16F25" w:rsidP="00FB2B9C">
      <w:pPr>
        <w:rPr>
          <w:lang w:val="en-GB"/>
        </w:rPr>
      </w:pPr>
      <w:r>
        <w:rPr>
          <w:lang w:val="en-GB"/>
        </w:rPr>
        <w:pict w14:anchorId="1FC6E3E8">
          <v:shape id="_x0000_i1106" type="#_x0000_t75" style="width:327.25pt;height:62.65pt" filled="t">
            <v:fill color2="black"/>
            <v:imagedata r:id="rId134" o:title=""/>
          </v:shape>
        </w:pict>
      </w:r>
    </w:p>
    <w:p w14:paraId="26642439" w14:textId="77777777" w:rsidR="000959A2" w:rsidRPr="00522DCA" w:rsidRDefault="000959A2" w:rsidP="00C808BC">
      <w:pPr>
        <w:pStyle w:val="berschrift3"/>
        <w:rPr>
          <w:rFonts w:cs="Times New Roman"/>
          <w:lang w:val="en-GB"/>
        </w:rPr>
      </w:pPr>
      <w:bookmarkStart w:id="154" w:name="_Toc411261238"/>
      <w:bookmarkStart w:id="155" w:name="_Ref108437368"/>
      <w:bookmarkStart w:id="156" w:name="_Edit_%3E_Selection_%3E%20Left%20part%20"/>
      <w:r w:rsidRPr="00522DCA">
        <w:rPr>
          <w:rFonts w:cs="Times New Roman"/>
          <w:lang w:val="en-GB"/>
        </w:rPr>
        <w:t>Edit &gt; Selection &gt; Left part to new</w:t>
      </w:r>
      <w:bookmarkEnd w:id="154"/>
      <w:r w:rsidRPr="00522DCA">
        <w:rPr>
          <w:rFonts w:cs="Times New Roman"/>
          <w:lang w:val="en-GB"/>
        </w:rPr>
        <w:t xml:space="preserve"> </w:t>
      </w:r>
      <w:bookmarkEnd w:id="155"/>
    </w:p>
    <w:p w14:paraId="6ACE703A" w14:textId="77777777" w:rsidR="000959A2" w:rsidRPr="00B16F25" w:rsidRDefault="000959A2" w:rsidP="00FB2B9C">
      <w:pPr>
        <w:pStyle w:val="Standard-BlockCharCharChar"/>
        <w:rPr>
          <w:lang w:val="en-US"/>
        </w:rPr>
      </w:pPr>
      <w:r w:rsidRPr="00522DCA">
        <w:rPr>
          <w:lang w:val="en-GB"/>
        </w:rPr>
        <w:t>Divides the transcription at the current cursor position or selection and turns the part left to the position into a new transcription.</w:t>
      </w:r>
    </w:p>
    <w:p w14:paraId="7CDCA501" w14:textId="77777777" w:rsidR="000959A2" w:rsidRPr="00522DCA" w:rsidRDefault="000959A2" w:rsidP="00C808BC">
      <w:pPr>
        <w:pStyle w:val="berschrift3"/>
        <w:rPr>
          <w:rFonts w:cs="Times New Roman"/>
          <w:lang w:val="en-GB"/>
        </w:rPr>
      </w:pPr>
      <w:bookmarkStart w:id="157" w:name="_Toc411261239"/>
      <w:bookmarkStart w:id="158" w:name="_Ref108437376"/>
      <w:bookmarkStart w:id="159" w:name="_Edit_%3E_Selection_%3E%20Right%20part%2"/>
      <w:r w:rsidRPr="00522DCA">
        <w:rPr>
          <w:rFonts w:cs="Times New Roman"/>
          <w:lang w:val="en-GB"/>
        </w:rPr>
        <w:t>Edit &gt; Selection &gt; Right part to new</w:t>
      </w:r>
      <w:bookmarkEnd w:id="157"/>
      <w:r w:rsidRPr="00522DCA">
        <w:rPr>
          <w:rFonts w:cs="Times New Roman"/>
          <w:lang w:val="en-GB"/>
        </w:rPr>
        <w:t xml:space="preserve"> </w:t>
      </w:r>
      <w:bookmarkEnd w:id="158"/>
    </w:p>
    <w:p w14:paraId="37B30FB3" w14:textId="77777777" w:rsidR="000959A2" w:rsidRPr="00522DCA" w:rsidRDefault="000959A2" w:rsidP="00FB2B9C">
      <w:pPr>
        <w:pStyle w:val="Standard-BlockCharCharChar"/>
        <w:rPr>
          <w:lang w:val="en-GB"/>
        </w:rPr>
      </w:pPr>
      <w:r w:rsidRPr="00522DCA">
        <w:rPr>
          <w:lang w:val="en-GB"/>
        </w:rPr>
        <w:t xml:space="preserve">Divides the transcription at the current cursor position or selection and turns the part right to the position </w:t>
      </w:r>
      <w:r w:rsidRPr="00B16F25">
        <w:rPr>
          <w:lang w:val="en-US"/>
        </w:rPr>
        <w:t>into</w:t>
      </w:r>
      <w:r w:rsidRPr="00522DCA">
        <w:rPr>
          <w:lang w:val="en-GB"/>
        </w:rPr>
        <w:t xml:space="preserve"> a new transcription.</w:t>
      </w:r>
    </w:p>
    <w:p w14:paraId="792B6BF1" w14:textId="77777777" w:rsidR="000959A2" w:rsidRPr="00522DCA" w:rsidRDefault="000959A2" w:rsidP="00C808BC">
      <w:pPr>
        <w:pStyle w:val="berschrift3"/>
        <w:rPr>
          <w:rFonts w:cs="Times New Roman"/>
          <w:lang w:val="en-GB"/>
        </w:rPr>
      </w:pPr>
      <w:bookmarkStart w:id="160" w:name="_Toc411261240"/>
      <w:bookmarkStart w:id="161" w:name="_Ref108437386"/>
      <w:r w:rsidRPr="00522DCA">
        <w:rPr>
          <w:rFonts w:cs="Times New Roman"/>
          <w:lang w:val="en-GB"/>
        </w:rPr>
        <w:t>Edit &gt; Selection &gt; Selection to RTF</w:t>
      </w:r>
      <w:bookmarkEnd w:id="160"/>
      <w:r w:rsidRPr="00522DCA">
        <w:rPr>
          <w:rFonts w:cs="Times New Roman"/>
          <w:lang w:val="en-GB"/>
        </w:rPr>
        <w:t xml:space="preserve"> </w:t>
      </w:r>
      <w:bookmarkEnd w:id="161"/>
    </w:p>
    <w:p w14:paraId="11D8E813" w14:textId="64F888FB" w:rsidR="000959A2" w:rsidRPr="00522DCA" w:rsidRDefault="000959A2" w:rsidP="00FB2B9C">
      <w:pPr>
        <w:pStyle w:val="Standard-BlockCharCharChar"/>
        <w:rPr>
          <w:lang w:val="en-GB"/>
        </w:rPr>
      </w:pPr>
      <w:r w:rsidRPr="00522DCA">
        <w:rPr>
          <w:lang w:val="en-GB"/>
        </w:rPr>
        <w:t xml:space="preserve">Turns the current selection into an RTF musical score output (see </w:t>
      </w:r>
      <w:r w:rsidRPr="00522DCA">
        <w:rPr>
          <w:rStyle w:val="Menufunction"/>
          <w:lang w:val="en-GB"/>
        </w:rPr>
        <w:t>File &gt; Output…</w:t>
      </w:r>
      <w:r w:rsidRPr="00522DCA">
        <w:rPr>
          <w:lang w:val="en-GB"/>
        </w:rPr>
        <w:t>).</w:t>
      </w:r>
    </w:p>
    <w:p w14:paraId="00E53376" w14:textId="77777777" w:rsidR="000959A2" w:rsidRPr="00522DCA" w:rsidRDefault="000959A2" w:rsidP="00C808BC">
      <w:pPr>
        <w:pStyle w:val="berschrift3"/>
        <w:keepNext/>
        <w:rPr>
          <w:rFonts w:cs="Times New Roman"/>
          <w:lang w:val="en-GB"/>
        </w:rPr>
      </w:pPr>
      <w:bookmarkStart w:id="162" w:name="_Toc411261241"/>
      <w:bookmarkStart w:id="163" w:name="_Ref108437395"/>
      <w:bookmarkEnd w:id="153"/>
      <w:r w:rsidRPr="00522DCA">
        <w:rPr>
          <w:rFonts w:cs="Times New Roman"/>
          <w:lang w:val="en-GB"/>
        </w:rPr>
        <w:t>Edit &gt; Selection &gt; Selection to HTML</w:t>
      </w:r>
      <w:bookmarkEnd w:id="162"/>
      <w:r w:rsidRPr="00522DCA">
        <w:rPr>
          <w:rFonts w:cs="Times New Roman"/>
          <w:lang w:val="en-GB"/>
        </w:rPr>
        <w:t xml:space="preserve"> </w:t>
      </w:r>
      <w:bookmarkEnd w:id="163"/>
    </w:p>
    <w:p w14:paraId="73F3E54B" w14:textId="3B1B1B5A" w:rsidR="000959A2" w:rsidRPr="00522DCA" w:rsidRDefault="000959A2" w:rsidP="00FB2B9C">
      <w:pPr>
        <w:pStyle w:val="Standard-BlockCharCharChar"/>
        <w:rPr>
          <w:lang w:val="en-GB"/>
        </w:rPr>
      </w:pPr>
      <w:r w:rsidRPr="00522DCA">
        <w:rPr>
          <w:lang w:val="en-GB"/>
        </w:rPr>
        <w:t xml:space="preserve">Turns the </w:t>
      </w:r>
      <w:r w:rsidRPr="00B16F25">
        <w:rPr>
          <w:lang w:val="en-US"/>
        </w:rPr>
        <w:t>current</w:t>
      </w:r>
      <w:r w:rsidRPr="00522DCA">
        <w:rPr>
          <w:lang w:val="en-GB"/>
        </w:rPr>
        <w:t xml:space="preserve"> selection into an HTML musical score output (see </w:t>
      </w:r>
      <w:r w:rsidRPr="00522DCA">
        <w:rPr>
          <w:rStyle w:val="Menufunction"/>
          <w:lang w:val="en-GB"/>
        </w:rPr>
        <w:t>File &gt; Output…</w:t>
      </w:r>
      <w:r w:rsidRPr="00522DCA">
        <w:rPr>
          <w:lang w:val="en-GB"/>
        </w:rPr>
        <w:t>).</w:t>
      </w:r>
    </w:p>
    <w:p w14:paraId="016A706A" w14:textId="77777777" w:rsidR="000959A2" w:rsidRPr="00522DCA" w:rsidRDefault="000959A2" w:rsidP="00C808BC">
      <w:pPr>
        <w:pStyle w:val="berschrift3"/>
        <w:rPr>
          <w:rFonts w:cs="Times New Roman"/>
          <w:lang w:val="en-GB"/>
        </w:rPr>
      </w:pPr>
      <w:bookmarkStart w:id="164" w:name="_Toc411261242"/>
      <w:bookmarkStart w:id="165" w:name="_Ref108437405"/>
      <w:bookmarkStart w:id="166" w:name="_Edit_%3E_Linking_%3E%20Chop%20audio%252"/>
      <w:r w:rsidRPr="00522DCA">
        <w:rPr>
          <w:rFonts w:cs="Times New Roman"/>
          <w:lang w:val="en-GB"/>
        </w:rPr>
        <w:t>Edit &gt; Selection &gt; Print selection…</w:t>
      </w:r>
      <w:bookmarkEnd w:id="164"/>
      <w:r w:rsidRPr="00522DCA">
        <w:rPr>
          <w:rFonts w:cs="Times New Roman"/>
          <w:lang w:val="en-GB"/>
        </w:rPr>
        <w:t xml:space="preserve"> </w:t>
      </w:r>
    </w:p>
    <w:p w14:paraId="6B674B87" w14:textId="6E151A46" w:rsidR="000959A2" w:rsidRPr="00522DCA" w:rsidRDefault="000959A2" w:rsidP="00FB2B9C">
      <w:pPr>
        <w:pStyle w:val="Standard-BlockCharCharChar"/>
        <w:rPr>
          <w:lang w:val="en-GB"/>
        </w:rPr>
      </w:pPr>
      <w:r w:rsidRPr="00522DCA">
        <w:rPr>
          <w:lang w:val="en-GB"/>
        </w:rPr>
        <w:t xml:space="preserve">Prints the current selection (see also </w:t>
      </w:r>
      <w:r w:rsidRPr="00522DCA">
        <w:rPr>
          <w:rStyle w:val="Menufunction"/>
          <w:lang w:val="en-GB"/>
        </w:rPr>
        <w:t>File &gt; Print…</w:t>
      </w:r>
      <w:r w:rsidRPr="00522DCA">
        <w:rPr>
          <w:lang w:val="en-GB"/>
        </w:rPr>
        <w:t>).</w:t>
      </w:r>
    </w:p>
    <w:p w14:paraId="6BF4332E" w14:textId="77777777" w:rsidR="000959A2" w:rsidRPr="00522DCA" w:rsidRDefault="000959A2" w:rsidP="00C808BC">
      <w:pPr>
        <w:pStyle w:val="berschrift3"/>
        <w:rPr>
          <w:rFonts w:cs="Times New Roman"/>
          <w:lang w:val="en-GB"/>
        </w:rPr>
      </w:pPr>
      <w:bookmarkStart w:id="167" w:name="_Toc411261243"/>
      <w:bookmarkStart w:id="168" w:name="_Ref108437488"/>
      <w:bookmarkEnd w:id="165"/>
      <w:r w:rsidRPr="00522DCA">
        <w:rPr>
          <w:rFonts w:cs="Times New Roman"/>
          <w:lang w:val="en-GB"/>
        </w:rPr>
        <w:t>Edit &gt; Preferences…</w:t>
      </w:r>
      <w:bookmarkEnd w:id="167"/>
      <w:r w:rsidRPr="00522DCA">
        <w:rPr>
          <w:rFonts w:cs="Times New Roman"/>
          <w:lang w:val="en-GB"/>
        </w:rPr>
        <w:t xml:space="preserve"> </w:t>
      </w:r>
      <w:bookmarkEnd w:id="168"/>
    </w:p>
    <w:p w14:paraId="125C54B0" w14:textId="77777777" w:rsidR="000959A2" w:rsidRPr="00522DCA" w:rsidRDefault="000959A2" w:rsidP="00FB2B9C">
      <w:pPr>
        <w:pStyle w:val="Standard-BlockCharCharChar"/>
        <w:rPr>
          <w:lang w:val="en-GB"/>
        </w:rPr>
      </w:pPr>
      <w:r w:rsidRPr="00522DCA">
        <w:rPr>
          <w:lang w:val="en-GB"/>
        </w:rPr>
        <w:t xml:space="preserve">Opens a window to determine user-defined settings. The window is divided into eight </w:t>
      </w:r>
      <w:proofErr w:type="spellStart"/>
      <w:r w:rsidRPr="00522DCA">
        <w:rPr>
          <w:lang w:val="en-GB"/>
        </w:rPr>
        <w:t>subitems</w:t>
      </w:r>
      <w:proofErr w:type="spellEnd"/>
      <w:r w:rsidRPr="00522DCA">
        <w:rPr>
          <w:lang w:val="en-GB"/>
        </w:rPr>
        <w:t>:</w:t>
      </w:r>
    </w:p>
    <w:p w14:paraId="0865AF5F" w14:textId="04B08F24" w:rsidR="000959A2" w:rsidRPr="008C2E33" w:rsidRDefault="00FB2B9C" w:rsidP="008C2E33">
      <w:pPr>
        <w:pStyle w:val="Standard-BlockCharCharChar"/>
        <w:numPr>
          <w:ilvl w:val="1"/>
          <w:numId w:val="11"/>
        </w:numPr>
        <w:tabs>
          <w:tab w:val="clear" w:pos="482"/>
          <w:tab w:val="clear" w:pos="1080"/>
          <w:tab w:val="num" w:pos="720"/>
        </w:tabs>
        <w:ind w:left="426" w:hanging="426"/>
        <w:rPr>
          <w:lang w:val="en-US"/>
        </w:rPr>
      </w:pPr>
      <w:r w:rsidRPr="008C2E33">
        <w:rPr>
          <w:szCs w:val="24"/>
          <w:shd w:val="clear" w:color="auto" w:fill="D9D9D9"/>
          <w:lang w:val="en-GB" w:eastAsia="de-DE"/>
        </w:rPr>
        <w:t>Fonts:</w:t>
      </w:r>
      <w:r w:rsidRPr="008C2E33">
        <w:rPr>
          <w:b/>
          <w:lang w:val="en-US"/>
        </w:rPr>
        <w:t xml:space="preserve"> </w:t>
      </w:r>
      <w:r w:rsidR="000959A2" w:rsidRPr="008C2E33">
        <w:rPr>
          <w:lang w:val="en-US"/>
        </w:rPr>
        <w:t xml:space="preserve">The tab </w:t>
      </w:r>
      <w:r w:rsidR="006D0A9D" w:rsidRPr="008C2E33">
        <w:rPr>
          <w:lang w:val="en-US"/>
        </w:rPr>
        <w:t>“</w:t>
      </w:r>
      <w:r w:rsidR="000959A2" w:rsidRPr="008C2E33">
        <w:rPr>
          <w:lang w:val="en-US"/>
        </w:rPr>
        <w:t>Fonts</w:t>
      </w:r>
      <w:r w:rsidR="006D0A9D" w:rsidRPr="008C2E33">
        <w:rPr>
          <w:lang w:val="en-US"/>
        </w:rPr>
        <w:t>”</w:t>
      </w:r>
      <w:r w:rsidR="000959A2" w:rsidRPr="008C2E33">
        <w:rPr>
          <w:lang w:val="en-US"/>
        </w:rPr>
        <w:t xml:space="preserve"> allows the assignment of default-fonts and methods for underlining.</w:t>
      </w:r>
    </w:p>
    <w:p w14:paraId="40057234" w14:textId="77777777" w:rsidR="000959A2" w:rsidRPr="00522DCA" w:rsidRDefault="000959A2">
      <w:pPr>
        <w:pStyle w:val="Standard-BlockCharCharChar"/>
        <w:rPr>
          <w:lang w:val="en-GB"/>
        </w:rPr>
      </w:pPr>
    </w:p>
    <w:p w14:paraId="61BD92A3" w14:textId="77777777" w:rsidR="008C2E33" w:rsidRDefault="00B16F25" w:rsidP="008C2E33">
      <w:pPr>
        <w:rPr>
          <w:lang w:val="en-GB"/>
        </w:rPr>
      </w:pPr>
      <w:r>
        <w:rPr>
          <w:lang w:val="en-GB"/>
        </w:rPr>
        <w:pict w14:anchorId="2C21F6DA">
          <v:shape id="_x0000_i1107" type="#_x0000_t75" style="width:347.85pt;height:211.3pt" filled="t">
            <v:fill color2="black"/>
            <v:imagedata r:id="rId135" o:title=""/>
          </v:shape>
        </w:pict>
      </w:r>
    </w:p>
    <w:p w14:paraId="545F451F" w14:textId="40AF6B47" w:rsidR="000959A2" w:rsidRPr="008C2E33" w:rsidRDefault="000959A2" w:rsidP="008C2E33">
      <w:pPr>
        <w:pStyle w:val="Standard-BlockCharCharChar"/>
        <w:ind w:left="567"/>
        <w:rPr>
          <w:lang w:val="en-GB"/>
        </w:rPr>
      </w:pPr>
      <w:r w:rsidRPr="00522DCA">
        <w:rPr>
          <w:lang w:val="en-GB"/>
        </w:rPr>
        <w:t xml:space="preserve">The </w:t>
      </w:r>
      <w:r w:rsidR="006D0A9D" w:rsidRPr="00522DCA">
        <w:rPr>
          <w:lang w:val="en-GB"/>
        </w:rPr>
        <w:t>“</w:t>
      </w:r>
      <w:r w:rsidRPr="00522DCA">
        <w:rPr>
          <w:lang w:val="en-GB"/>
        </w:rPr>
        <w:t>Default tier font</w:t>
      </w:r>
      <w:r w:rsidR="006D0A9D" w:rsidRPr="00522DCA">
        <w:rPr>
          <w:lang w:val="en-GB"/>
        </w:rPr>
        <w:t>”</w:t>
      </w:r>
      <w:r w:rsidRPr="00522DCA">
        <w:rPr>
          <w:lang w:val="en-GB"/>
        </w:rPr>
        <w:t xml:space="preserve"> is the standard font, which is automatically assigned to new tiers or into which an opened transcription is formatted. </w:t>
      </w:r>
    </w:p>
    <w:p w14:paraId="65EB9797" w14:textId="27CC43F0" w:rsidR="000959A2" w:rsidRPr="00522DCA" w:rsidRDefault="000959A2" w:rsidP="008C2E33">
      <w:pPr>
        <w:pStyle w:val="Standard-BlockCharCharChar"/>
        <w:ind w:left="567"/>
        <w:rPr>
          <w:lang w:val="en-GB"/>
        </w:rPr>
      </w:pPr>
      <w:r w:rsidRPr="00522DCA">
        <w:rPr>
          <w:lang w:val="en-GB"/>
        </w:rPr>
        <w:t xml:space="preserve">The </w:t>
      </w:r>
      <w:r w:rsidR="006D0A9D" w:rsidRPr="00522DCA">
        <w:rPr>
          <w:lang w:val="en-GB"/>
        </w:rPr>
        <w:t>“</w:t>
      </w:r>
      <w:r w:rsidRPr="00522DCA">
        <w:rPr>
          <w:lang w:val="en-GB"/>
        </w:rPr>
        <w:t>Default general purpose font</w:t>
      </w:r>
      <w:r w:rsidR="006D0A9D" w:rsidRPr="00522DCA">
        <w:rPr>
          <w:lang w:val="en-GB"/>
        </w:rPr>
        <w:t>”</w:t>
      </w:r>
      <w:r w:rsidRPr="00522DCA">
        <w:rPr>
          <w:lang w:val="en-GB"/>
        </w:rPr>
        <w:t xml:space="preserve"> is the font which is used by default for the characters on the virtual keyboard, as well as for the text box above the musical score. For this you should pick a font that covers as many Unicode areas as possible. Currently, the best font for this purpose is </w:t>
      </w:r>
      <w:r w:rsidR="006D0A9D" w:rsidRPr="00522DCA">
        <w:rPr>
          <w:lang w:val="en-GB"/>
        </w:rPr>
        <w:t>“</w:t>
      </w:r>
      <w:r w:rsidRPr="00522DCA">
        <w:rPr>
          <w:lang w:val="en-GB"/>
        </w:rPr>
        <w:t>Arial Unicode MS</w:t>
      </w:r>
      <w:r w:rsidR="006D0A9D" w:rsidRPr="00522DCA">
        <w:rPr>
          <w:lang w:val="en-GB"/>
        </w:rPr>
        <w:t>”</w:t>
      </w:r>
      <w:r w:rsidRPr="00522DCA">
        <w:rPr>
          <w:lang w:val="en-GB"/>
        </w:rPr>
        <w:t xml:space="preserve">. A freeware alternative, even though it is still incomplete in some Unicode areas, is </w:t>
      </w:r>
      <w:r w:rsidR="006D0A9D" w:rsidRPr="00522DCA">
        <w:rPr>
          <w:lang w:val="en-GB"/>
        </w:rPr>
        <w:t>“</w:t>
      </w:r>
      <w:proofErr w:type="spellStart"/>
      <w:r w:rsidRPr="00522DCA">
        <w:rPr>
          <w:lang w:val="en-GB"/>
        </w:rPr>
        <w:t>Gentium</w:t>
      </w:r>
      <w:proofErr w:type="spellEnd"/>
      <w:r w:rsidR="006D0A9D" w:rsidRPr="00522DCA">
        <w:rPr>
          <w:lang w:val="en-GB"/>
        </w:rPr>
        <w:t>”</w:t>
      </w:r>
      <w:r w:rsidRPr="00522DCA">
        <w:rPr>
          <w:lang w:val="en-GB"/>
        </w:rPr>
        <w:t xml:space="preserve">, which was developed by the </w:t>
      </w:r>
      <w:r w:rsidR="006D0A9D" w:rsidRPr="00522DCA">
        <w:rPr>
          <w:lang w:val="en-GB"/>
        </w:rPr>
        <w:t>“</w:t>
      </w:r>
      <w:r w:rsidRPr="00522DCA">
        <w:rPr>
          <w:lang w:val="en-GB"/>
        </w:rPr>
        <w:t>Summer Institute of Linguistics</w:t>
      </w:r>
      <w:r w:rsidR="006D0A9D" w:rsidRPr="00522DCA">
        <w:rPr>
          <w:lang w:val="en-GB"/>
        </w:rPr>
        <w:t>”</w:t>
      </w:r>
      <w:r w:rsidRPr="00522DCA">
        <w:rPr>
          <w:lang w:val="en-GB"/>
        </w:rPr>
        <w:t xml:space="preserve"> (see also: </w:t>
      </w:r>
      <w:r w:rsidRPr="00522DCA">
        <w:rPr>
          <w:rStyle w:val="Hyperlink"/>
          <w:lang w:val="en-GB"/>
        </w:rPr>
        <w:t>http://www.sil.org/~gaultney/gentium/</w:t>
      </w:r>
      <w:r w:rsidRPr="00522DCA">
        <w:rPr>
          <w:lang w:val="en-GB"/>
        </w:rPr>
        <w:t>).</w:t>
      </w:r>
    </w:p>
    <w:p w14:paraId="5E13405A" w14:textId="49BAE535" w:rsidR="000959A2" w:rsidRPr="00522DCA" w:rsidRDefault="000959A2" w:rsidP="008C2E33">
      <w:pPr>
        <w:pStyle w:val="Standard-BlockCharCharChar"/>
        <w:ind w:left="567"/>
        <w:rPr>
          <w:lang w:val="en-GB"/>
        </w:rPr>
      </w:pPr>
      <w:r w:rsidRPr="00522DCA">
        <w:rPr>
          <w:lang w:val="en-GB"/>
        </w:rPr>
        <w:t xml:space="preserve">Click </w:t>
      </w:r>
      <w:r w:rsidR="00FA7700" w:rsidRPr="00522DCA">
        <w:rPr>
          <w:lang w:val="en-GB"/>
        </w:rPr>
        <w:t>“</w:t>
      </w:r>
      <w:r w:rsidRPr="00522DCA">
        <w:rPr>
          <w:lang w:val="en-GB"/>
        </w:rPr>
        <w:t>Change…</w:t>
      </w:r>
      <w:r w:rsidR="00FA7700" w:rsidRPr="00522DCA">
        <w:rPr>
          <w:lang w:val="en-GB"/>
        </w:rPr>
        <w:t xml:space="preserve">” </w:t>
      </w:r>
      <w:r w:rsidRPr="00522DCA">
        <w:rPr>
          <w:lang w:val="en-GB"/>
        </w:rPr>
        <w:t xml:space="preserve">in order to open a window in which you can choose a different font. </w:t>
      </w:r>
    </w:p>
    <w:p w14:paraId="33B38AD3" w14:textId="77777777" w:rsidR="000959A2" w:rsidRPr="00522DCA" w:rsidRDefault="00B16F25" w:rsidP="008C2E33">
      <w:pPr>
        <w:rPr>
          <w:lang w:val="en-GB"/>
        </w:rPr>
      </w:pPr>
      <w:r>
        <w:rPr>
          <w:lang w:val="en-GB"/>
        </w:rPr>
        <w:pict w14:anchorId="2E07CC2F">
          <v:shape id="_x0000_i1108" type="#_x0000_t75" style="width:156.15pt;height:157.1pt" filled="t">
            <v:fill color2="black"/>
            <v:imagedata r:id="rId136" o:title=""/>
          </v:shape>
        </w:pict>
      </w:r>
    </w:p>
    <w:p w14:paraId="2E864A3B" w14:textId="3047B5BA" w:rsidR="000959A2" w:rsidRPr="00522DCA" w:rsidRDefault="000959A2" w:rsidP="008C2E33">
      <w:pPr>
        <w:pStyle w:val="Standard-BlockCharCharChar"/>
        <w:ind w:left="567"/>
        <w:rPr>
          <w:lang w:val="en-GB"/>
        </w:rPr>
      </w:pPr>
      <w:r w:rsidRPr="00522DCA">
        <w:rPr>
          <w:lang w:val="en-GB"/>
        </w:rPr>
        <w:t xml:space="preserve">In order to save your changes, click </w:t>
      </w:r>
      <w:r w:rsidR="00FA7700" w:rsidRPr="00522DCA">
        <w:rPr>
          <w:lang w:val="en-GB"/>
        </w:rPr>
        <w:t>“</w:t>
      </w:r>
      <w:r w:rsidRPr="00522DCA">
        <w:rPr>
          <w:lang w:val="en-GB"/>
        </w:rPr>
        <w:t>OK</w:t>
      </w:r>
      <w:r w:rsidR="00FA7700" w:rsidRPr="00522DCA">
        <w:rPr>
          <w:lang w:val="en-GB"/>
        </w:rPr>
        <w:t>”</w:t>
      </w:r>
      <w:r w:rsidRPr="00522DCA">
        <w:rPr>
          <w:lang w:val="en-GB"/>
        </w:rPr>
        <w:t>. (The settings will be saved when closing the E</w:t>
      </w:r>
      <w:r w:rsidR="00C11634" w:rsidRPr="00522DCA">
        <w:rPr>
          <w:lang w:val="en-GB"/>
        </w:rPr>
        <w:t>ditor</w:t>
      </w:r>
      <w:r w:rsidRPr="00522DCA">
        <w:rPr>
          <w:lang w:val="en-GB"/>
        </w:rPr>
        <w:t xml:space="preserve"> and are loaded again at the next start.)</w:t>
      </w:r>
    </w:p>
    <w:p w14:paraId="0C1A1890" w14:textId="57E3F5D0" w:rsidR="000959A2" w:rsidRPr="00522DCA" w:rsidRDefault="000959A2" w:rsidP="008C2E33">
      <w:pPr>
        <w:pStyle w:val="Standard-BlockCharCharChar"/>
        <w:ind w:left="567"/>
        <w:rPr>
          <w:lang w:val="en-GB"/>
        </w:rPr>
      </w:pPr>
      <w:r w:rsidRPr="00522DCA">
        <w:rPr>
          <w:lang w:val="en-GB"/>
        </w:rPr>
        <w:t>There are two options for selecting the method of underlining:</w:t>
      </w:r>
    </w:p>
    <w:p w14:paraId="602D00FC" w14:textId="383BD553" w:rsidR="000959A2" w:rsidRPr="00522DCA" w:rsidRDefault="000959A2" w:rsidP="008C2E33">
      <w:pPr>
        <w:pStyle w:val="Standard-BlockCharCharChar"/>
        <w:ind w:left="567"/>
        <w:rPr>
          <w:highlight w:val="yellow"/>
          <w:lang w:val="en-GB"/>
        </w:rPr>
      </w:pPr>
      <w:r w:rsidRPr="00522DCA">
        <w:rPr>
          <w:highlight w:val="yellow"/>
          <w:lang w:val="en-GB"/>
        </w:rPr>
        <w:t xml:space="preserve">The option </w:t>
      </w:r>
      <w:r w:rsidR="006D0A9D" w:rsidRPr="00522DCA">
        <w:rPr>
          <w:highlight w:val="yellow"/>
          <w:lang w:val="en-GB"/>
        </w:rPr>
        <w:t>“</w:t>
      </w:r>
      <w:r w:rsidRPr="00522DCA">
        <w:rPr>
          <w:highlight w:val="yellow"/>
          <w:lang w:val="en-GB"/>
        </w:rPr>
        <w:t>Underline in a separate tier of category […]</w:t>
      </w:r>
      <w:r w:rsidR="006D0A9D" w:rsidRPr="00522DCA">
        <w:rPr>
          <w:highlight w:val="yellow"/>
          <w:lang w:val="en-GB"/>
        </w:rPr>
        <w:t>”</w:t>
      </w:r>
      <w:r w:rsidRPr="00522DCA">
        <w:rPr>
          <w:highlight w:val="yellow"/>
          <w:lang w:val="en-GB"/>
        </w:rPr>
        <w:t xml:space="preserve"> underlines a selected passage in an annotation tier below the respective tier. This corresponds to the method recommended in the HIAT handbook for the marking of special intonations.</w:t>
      </w:r>
    </w:p>
    <w:p w14:paraId="398BB7FC" w14:textId="3533D0A9" w:rsidR="000959A2" w:rsidRPr="00522DCA" w:rsidRDefault="000959A2" w:rsidP="008C2E33">
      <w:pPr>
        <w:pStyle w:val="Standard-BlockCharCharChar"/>
        <w:ind w:left="567"/>
        <w:rPr>
          <w:highlight w:val="yellow"/>
          <w:lang w:val="en-GB"/>
        </w:rPr>
      </w:pPr>
      <w:r w:rsidRPr="00522DCA">
        <w:rPr>
          <w:highlight w:val="yellow"/>
          <w:lang w:val="en-GB"/>
        </w:rPr>
        <w:lastRenderedPageBreak/>
        <w:t xml:space="preserve">The option </w:t>
      </w:r>
      <w:r w:rsidR="006D0A9D" w:rsidRPr="00522DCA">
        <w:rPr>
          <w:highlight w:val="yellow"/>
          <w:lang w:val="en-GB"/>
        </w:rPr>
        <w:t>“</w:t>
      </w:r>
      <w:r w:rsidRPr="00522DCA">
        <w:rPr>
          <w:highlight w:val="yellow"/>
          <w:lang w:val="en-GB"/>
        </w:rPr>
        <w:t>Underline in the same tier (using a diacritic)</w:t>
      </w:r>
      <w:r w:rsidR="006D0A9D" w:rsidRPr="00522DCA">
        <w:rPr>
          <w:highlight w:val="yellow"/>
          <w:lang w:val="en-GB"/>
        </w:rPr>
        <w:t>”</w:t>
      </w:r>
      <w:r w:rsidRPr="00522DCA">
        <w:rPr>
          <w:highlight w:val="yellow"/>
          <w:lang w:val="en-GB"/>
        </w:rPr>
        <w:t xml:space="preserve"> results in the underlining of a selected text in the same tier by diacritics after every sign. </w:t>
      </w:r>
    </w:p>
    <w:p w14:paraId="401E22BA" w14:textId="6CD04FE6" w:rsidR="000959A2" w:rsidRPr="00522DCA" w:rsidRDefault="000959A2" w:rsidP="008C2E33">
      <w:pPr>
        <w:pStyle w:val="Standard-BlockCharCharChar"/>
        <w:ind w:left="567"/>
        <w:rPr>
          <w:lang w:val="en-GB"/>
        </w:rPr>
      </w:pPr>
      <w:r w:rsidRPr="00522DCA">
        <w:rPr>
          <w:lang w:val="en-GB"/>
        </w:rPr>
        <w:t xml:space="preserve">For particulars about underlining, see also </w:t>
      </w:r>
      <w:r w:rsidRPr="00522DCA">
        <w:rPr>
          <w:rStyle w:val="Menufunction"/>
          <w:lang w:val="en-GB"/>
        </w:rPr>
        <w:t>Format &gt; Underline</w:t>
      </w:r>
      <w:r w:rsidRPr="00522DCA">
        <w:rPr>
          <w:lang w:val="en-GB"/>
        </w:rPr>
        <w:t>.</w:t>
      </w:r>
    </w:p>
    <w:p w14:paraId="7848DE83" w14:textId="73AE2BB5" w:rsidR="000959A2" w:rsidRPr="00522DCA" w:rsidRDefault="000959A2" w:rsidP="008C2E33">
      <w:pPr>
        <w:pStyle w:val="Standard-BlockCharCharChar"/>
        <w:numPr>
          <w:ilvl w:val="1"/>
          <w:numId w:val="11"/>
        </w:numPr>
        <w:tabs>
          <w:tab w:val="clear" w:pos="482"/>
          <w:tab w:val="clear" w:pos="1080"/>
          <w:tab w:val="num" w:pos="720"/>
        </w:tabs>
        <w:ind w:left="426" w:hanging="426"/>
        <w:rPr>
          <w:lang w:val="en-GB"/>
        </w:rPr>
      </w:pPr>
      <w:r w:rsidRPr="00522DCA">
        <w:rPr>
          <w:b/>
          <w:color w:val="0000FF"/>
          <w:highlight w:val="yellow"/>
          <w:lang w:val="en-GB"/>
        </w:rPr>
        <w:t>Stylesheets:</w:t>
      </w:r>
      <w:r w:rsidR="008C2E33">
        <w:rPr>
          <w:b/>
          <w:color w:val="0000FF"/>
          <w:highlight w:val="yellow"/>
          <w:lang w:val="en-GB"/>
        </w:rPr>
        <w:t xml:space="preserve"> </w:t>
      </w:r>
      <w:r w:rsidRPr="00522DCA">
        <w:rPr>
          <w:highlight w:val="yellow"/>
          <w:lang w:val="en-GB"/>
        </w:rPr>
        <w:t>Different</w:t>
      </w:r>
      <w:r w:rsidRPr="00522DCA">
        <w:rPr>
          <w:lang w:val="en-GB"/>
        </w:rPr>
        <w:t xml:space="preserve"> stylesheets are defined in the tab </w:t>
      </w:r>
      <w:r w:rsidR="006D0A9D" w:rsidRPr="00522DCA">
        <w:rPr>
          <w:lang w:val="en-GB"/>
        </w:rPr>
        <w:t>“</w:t>
      </w:r>
      <w:r w:rsidRPr="00522DCA">
        <w:rPr>
          <w:lang w:val="en-GB"/>
        </w:rPr>
        <w:t>Stylesheets</w:t>
      </w:r>
      <w:r w:rsidR="006D0A9D" w:rsidRPr="00522DCA">
        <w:rPr>
          <w:lang w:val="en-GB"/>
        </w:rPr>
        <w:t>”</w:t>
      </w:r>
      <w:r w:rsidRPr="00522DCA">
        <w:rPr>
          <w:lang w:val="en-GB"/>
        </w:rPr>
        <w:t xml:space="preserve"> (also see Appendix D):</w:t>
      </w:r>
      <w:ins w:id="169" w:author="Moritz Lautenbach" w:date="2014-04-15T14:51:00Z">
        <w:r w:rsidRPr="00522DCA">
          <w:rPr>
            <w:lang w:val="en-GB"/>
          </w:rPr>
          <w:t xml:space="preserve"> </w:t>
        </w:r>
      </w:ins>
    </w:p>
    <w:p w14:paraId="1E8D4985" w14:textId="77777777" w:rsidR="000959A2" w:rsidRPr="00522DCA" w:rsidRDefault="000959A2">
      <w:pPr>
        <w:pStyle w:val="BildChar"/>
        <w:rPr>
          <w:ins w:id="170" w:author="Moritz Lautenbach" w:date="2014-04-15T14:51:00Z"/>
          <w:rFonts w:ascii="Times New Roman" w:hAnsi="Times New Roman"/>
          <w:lang w:val="en-GB"/>
        </w:rPr>
      </w:pPr>
    </w:p>
    <w:p w14:paraId="2D4A2598" w14:textId="77777777" w:rsidR="000959A2" w:rsidRPr="00522DCA" w:rsidRDefault="00B16F25">
      <w:pPr>
        <w:pStyle w:val="BildChar"/>
        <w:rPr>
          <w:rFonts w:ascii="Times New Roman" w:hAnsi="Times New Roman"/>
          <w:lang w:val="en-GB"/>
        </w:rPr>
      </w:pPr>
      <w:r>
        <w:rPr>
          <w:rFonts w:ascii="Times New Roman" w:hAnsi="Times New Roman"/>
          <w:lang w:val="en-GB"/>
        </w:rPr>
        <w:pict w14:anchorId="7C30E962">
          <v:shape id="_x0000_i1109" type="#_x0000_t75" style="width:366.55pt;height:223.5pt" filled="t">
            <v:fill color2="black"/>
            <v:imagedata r:id="rId137" o:title=""/>
          </v:shape>
        </w:pict>
      </w:r>
    </w:p>
    <w:p w14:paraId="27BF4303" w14:textId="77777777" w:rsidR="000959A2" w:rsidRDefault="000959A2">
      <w:pPr>
        <w:pStyle w:val="Standard-BlockCharCharChar"/>
        <w:rPr>
          <w:lang w:val="en-GB"/>
        </w:rPr>
      </w:pPr>
      <w:r w:rsidRPr="00522DCA">
        <w:rPr>
          <w:lang w:val="en-GB"/>
        </w:rPr>
        <w:tab/>
      </w:r>
      <w:r w:rsidRPr="00522DCA">
        <w:rPr>
          <w:lang w:val="en-GB"/>
        </w:rPr>
        <w:tab/>
        <w:t>In particular, these are:</w:t>
      </w:r>
    </w:p>
    <w:p w14:paraId="6F7A9251" w14:textId="77777777" w:rsidR="000959A2" w:rsidRPr="00522DCA" w:rsidRDefault="000959A2" w:rsidP="003B0285">
      <w:pPr>
        <w:pStyle w:val="Aufzhlungszeichen1"/>
        <w:rPr>
          <w:highlight w:val="yellow"/>
          <w:lang w:val="en-GB"/>
        </w:rPr>
      </w:pPr>
      <w:r w:rsidRPr="003B0285">
        <w:rPr>
          <w:highlight w:val="yellow"/>
          <w:lang w:val="en-US"/>
        </w:rPr>
        <w:t>Head</w:t>
      </w:r>
      <w:r w:rsidRPr="00522DCA">
        <w:rPr>
          <w:highlight w:val="yellow"/>
          <w:lang w:val="en-GB"/>
        </w:rPr>
        <w:t xml:space="preserve"> to HTML: The stylesheet that is used in the HTML output to display </w:t>
      </w:r>
      <w:proofErr w:type="gramStart"/>
      <w:r w:rsidRPr="00522DCA">
        <w:rPr>
          <w:highlight w:val="yellow"/>
          <w:lang w:val="en-GB"/>
        </w:rPr>
        <w:t>meta</w:t>
      </w:r>
      <w:proofErr w:type="gramEnd"/>
      <w:r w:rsidRPr="00522DCA">
        <w:rPr>
          <w:highlight w:val="yellow"/>
          <w:lang w:val="en-GB"/>
        </w:rPr>
        <w:t xml:space="preserve"> information and the speaker table. The entry can be left empty; an internal default stylesheet will be used.</w:t>
      </w:r>
    </w:p>
    <w:p w14:paraId="4C4C3186" w14:textId="5B4C52CA" w:rsidR="000959A2" w:rsidRPr="00522DCA" w:rsidRDefault="000959A2" w:rsidP="003B0285">
      <w:pPr>
        <w:pStyle w:val="Aufzhlungszeichen1"/>
        <w:rPr>
          <w:highlight w:val="yellow"/>
          <w:lang w:val="en-GB"/>
        </w:rPr>
      </w:pPr>
      <w:r w:rsidRPr="00522DCA">
        <w:rPr>
          <w:highlight w:val="yellow"/>
          <w:lang w:val="en-GB"/>
        </w:rPr>
        <w:t xml:space="preserve">Speakertable to transcription: The stylesheet that is found under the menu item </w:t>
      </w:r>
      <w:r w:rsidRPr="00522DCA">
        <w:rPr>
          <w:rStyle w:val="Menufunction"/>
          <w:highlight w:val="yellow"/>
          <w:lang w:val="en-GB"/>
        </w:rPr>
        <w:t>File &gt; New from speakertable…</w:t>
      </w:r>
      <w:r w:rsidRPr="00522DCA">
        <w:rPr>
          <w:highlight w:val="yellow"/>
          <w:lang w:val="en-GB"/>
        </w:rPr>
        <w:t xml:space="preserve"> generates a new transcription from a speaker table. The entry can </w:t>
      </w:r>
      <w:proofErr w:type="spellStart"/>
      <w:r w:rsidRPr="003B0285">
        <w:rPr>
          <w:highlight w:val="yellow"/>
        </w:rPr>
        <w:t>be</w:t>
      </w:r>
      <w:proofErr w:type="spellEnd"/>
      <w:r w:rsidRPr="00522DCA">
        <w:rPr>
          <w:highlight w:val="yellow"/>
          <w:lang w:val="en-GB"/>
        </w:rPr>
        <w:t xml:space="preserve"> left empty; an internal default stylesheet will be used.</w:t>
      </w:r>
    </w:p>
    <w:p w14:paraId="2214C483" w14:textId="71926E28" w:rsidR="000959A2" w:rsidRPr="00522DCA" w:rsidRDefault="000959A2" w:rsidP="003B0285">
      <w:pPr>
        <w:pStyle w:val="Aufzhlungszeichen1"/>
        <w:rPr>
          <w:highlight w:val="yellow"/>
          <w:lang w:val="en-GB"/>
        </w:rPr>
      </w:pPr>
      <w:r w:rsidRPr="003B0285">
        <w:rPr>
          <w:rStyle w:val="Menufunction"/>
          <w:highlight w:val="yellow"/>
        </w:rPr>
        <w:t>Tr</w:t>
      </w:r>
      <w:proofErr w:type="spellStart"/>
      <w:r w:rsidRPr="003B0285">
        <w:rPr>
          <w:rStyle w:val="Menufunction"/>
          <w:highlight w:val="yellow"/>
        </w:rPr>
        <w:t>anscription</w:t>
      </w:r>
      <w:proofErr w:type="spellEnd"/>
      <w:r w:rsidRPr="00522DCA">
        <w:rPr>
          <w:highlight w:val="yellow"/>
          <w:lang w:val="en-GB"/>
        </w:rPr>
        <w:t xml:space="preserve"> to format table: The stylesheet that is found under the menu item </w:t>
      </w:r>
      <w:r w:rsidRPr="00522DCA">
        <w:rPr>
          <w:rStyle w:val="Menufunction"/>
          <w:highlight w:val="yellow"/>
          <w:lang w:val="en-GB"/>
        </w:rPr>
        <w:t>Format &gt; Apply stylesheet</w:t>
      </w:r>
      <w:r w:rsidRPr="00522DCA">
        <w:rPr>
          <w:highlight w:val="yellow"/>
          <w:lang w:val="en-GB"/>
        </w:rPr>
        <w:t xml:space="preserve"> is used to format the transcription. The entry can be left empty; an internal default stylesheet will be used.</w:t>
      </w:r>
    </w:p>
    <w:p w14:paraId="11C39F79" w14:textId="1D02B5D6" w:rsidR="000959A2" w:rsidRPr="00522DCA" w:rsidRDefault="000959A2" w:rsidP="003B0285">
      <w:pPr>
        <w:pStyle w:val="Aufzhlungszeichen1"/>
        <w:rPr>
          <w:highlight w:val="yellow"/>
          <w:lang w:val="en-GB"/>
        </w:rPr>
      </w:pPr>
      <w:r w:rsidRPr="00522DCA">
        <w:rPr>
          <w:highlight w:val="yellow"/>
          <w:lang w:val="en-GB"/>
        </w:rPr>
        <w:t xml:space="preserve">Free stylesheet visualization: This stylesheet is found under the menu item </w:t>
      </w:r>
      <w:r w:rsidRPr="00522DCA">
        <w:rPr>
          <w:rStyle w:val="Menufunction"/>
          <w:highlight w:val="yellow"/>
          <w:lang w:val="en-GB"/>
        </w:rPr>
        <w:t>File &gt; Visualization &gt; Free stylesheet visualization</w:t>
      </w:r>
      <w:r w:rsidRPr="00522DCA">
        <w:rPr>
          <w:highlight w:val="yellow"/>
          <w:lang w:val="en-GB"/>
        </w:rPr>
        <w:t xml:space="preserve">. </w:t>
      </w:r>
    </w:p>
    <w:p w14:paraId="18C99C2F" w14:textId="722F7A50" w:rsidR="000959A2" w:rsidRPr="00522DCA" w:rsidRDefault="000959A2" w:rsidP="003B0285">
      <w:pPr>
        <w:pStyle w:val="Aufzhlungszeichen1"/>
        <w:rPr>
          <w:highlight w:val="yellow"/>
          <w:lang w:val="en-GB"/>
        </w:rPr>
      </w:pPr>
      <w:r w:rsidRPr="00522DCA">
        <w:rPr>
          <w:highlight w:val="yellow"/>
          <w:lang w:val="en-GB"/>
        </w:rPr>
        <w:t>H</w:t>
      </w:r>
      <w:bookmarkStart w:id="171" w:name="_GoBack"/>
      <w:bookmarkEnd w:id="171"/>
      <w:r w:rsidRPr="00522DCA">
        <w:rPr>
          <w:highlight w:val="yellow"/>
          <w:lang w:val="en-GB"/>
        </w:rPr>
        <w:t xml:space="preserve">IAT utterance list to HTML: This stylesheet is found under the menu item </w:t>
      </w:r>
      <w:r w:rsidRPr="00522DCA">
        <w:rPr>
          <w:rStyle w:val="Menufunction"/>
          <w:highlight w:val="yellow"/>
          <w:lang w:val="en-GB"/>
        </w:rPr>
        <w:t>Segmentation &gt; HIAT Segmentation &gt; Utterance List (HTML)</w:t>
      </w:r>
      <w:r w:rsidRPr="00522DCA">
        <w:rPr>
          <w:highlight w:val="yellow"/>
          <w:lang w:val="en-GB"/>
        </w:rPr>
        <w:t>.</w:t>
      </w:r>
    </w:p>
    <w:p w14:paraId="1138DD90" w14:textId="6B7C213B" w:rsidR="000959A2" w:rsidRPr="00522DCA" w:rsidRDefault="000959A2">
      <w:pPr>
        <w:pStyle w:val="Standard-BlockCharCharChar"/>
        <w:ind w:left="709"/>
        <w:rPr>
          <w:lang w:val="en-GB"/>
        </w:rPr>
      </w:pPr>
      <w:r w:rsidRPr="00522DCA">
        <w:rPr>
          <w:lang w:val="en-GB"/>
        </w:rPr>
        <w:t xml:space="preserve">In order to change the entries, click on the respective </w:t>
      </w:r>
      <w:r w:rsidR="00FA7700" w:rsidRPr="00522DCA">
        <w:rPr>
          <w:lang w:val="en-GB"/>
        </w:rPr>
        <w:t>“</w:t>
      </w:r>
      <w:r w:rsidRPr="00522DCA">
        <w:rPr>
          <w:lang w:val="en-GB"/>
        </w:rPr>
        <w:t>Change...</w:t>
      </w:r>
      <w:r w:rsidR="00FA7700" w:rsidRPr="00522DCA">
        <w:rPr>
          <w:lang w:val="en-GB"/>
        </w:rPr>
        <w:t>”</w:t>
      </w:r>
      <w:r w:rsidRPr="00522DCA">
        <w:rPr>
          <w:lang w:val="en-GB"/>
        </w:rPr>
        <w:t xml:space="preserve"> button. A file window will allow you to select the particular stylesheet. </w:t>
      </w:r>
    </w:p>
    <w:p w14:paraId="72087AC4" w14:textId="610B20C6" w:rsidR="000959A2" w:rsidRPr="00522DCA" w:rsidRDefault="000959A2" w:rsidP="008C2E33">
      <w:pPr>
        <w:pStyle w:val="Standard-BlockCharCharChar"/>
        <w:numPr>
          <w:ilvl w:val="1"/>
          <w:numId w:val="11"/>
        </w:numPr>
        <w:tabs>
          <w:tab w:val="clear" w:pos="482"/>
          <w:tab w:val="clear" w:pos="1080"/>
          <w:tab w:val="num" w:pos="720"/>
        </w:tabs>
        <w:ind w:left="426" w:hanging="426"/>
        <w:rPr>
          <w:szCs w:val="24"/>
          <w:lang w:val="en-GB"/>
        </w:rPr>
      </w:pPr>
      <w:r w:rsidRPr="00522DCA">
        <w:rPr>
          <w:b/>
          <w:color w:val="0000FF"/>
          <w:szCs w:val="24"/>
          <w:lang w:val="en-GB"/>
        </w:rPr>
        <w:t>Segmentation</w:t>
      </w:r>
      <w:r w:rsidRPr="00522DCA">
        <w:rPr>
          <w:szCs w:val="24"/>
          <w:lang w:val="en-GB"/>
        </w:rPr>
        <w:t xml:space="preserve">: In the tab </w:t>
      </w:r>
      <w:r w:rsidR="006D0A9D" w:rsidRPr="00522DCA">
        <w:rPr>
          <w:szCs w:val="24"/>
          <w:lang w:val="en-GB"/>
        </w:rPr>
        <w:t>“</w:t>
      </w:r>
      <w:r w:rsidRPr="00522DCA">
        <w:rPr>
          <w:szCs w:val="24"/>
          <w:lang w:val="en-GB"/>
        </w:rPr>
        <w:t>Segmentation</w:t>
      </w:r>
      <w:r w:rsidR="006D0A9D" w:rsidRPr="00522DCA">
        <w:rPr>
          <w:szCs w:val="24"/>
          <w:lang w:val="en-GB"/>
        </w:rPr>
        <w:t>”</w:t>
      </w:r>
      <w:r w:rsidRPr="00522DCA">
        <w:rPr>
          <w:szCs w:val="24"/>
          <w:lang w:val="en-GB"/>
        </w:rPr>
        <w:t xml:space="preserve"> you can define settings for segmentation. These settings affect several menu items of the Transcription menu. In </w:t>
      </w:r>
      <w:r w:rsidR="006D0A9D" w:rsidRPr="00522DCA">
        <w:rPr>
          <w:szCs w:val="24"/>
          <w:lang w:val="en-GB"/>
        </w:rPr>
        <w:t>“</w:t>
      </w:r>
      <w:r w:rsidRPr="00522DCA">
        <w:rPr>
          <w:szCs w:val="24"/>
          <w:lang w:val="en-GB"/>
        </w:rPr>
        <w:t xml:space="preserve">Preferred Segmentation” </w:t>
      </w:r>
      <w:r w:rsidRPr="00522DCA">
        <w:rPr>
          <w:szCs w:val="24"/>
          <w:lang w:val="en-GB"/>
        </w:rPr>
        <w:lastRenderedPageBreak/>
        <w:t xml:space="preserve">you can set your preferred segmentation algorithm. In </w:t>
      </w:r>
      <w:r w:rsidR="006D0A9D" w:rsidRPr="00522DCA">
        <w:rPr>
          <w:szCs w:val="24"/>
          <w:lang w:val="en-GB"/>
        </w:rPr>
        <w:t>“</w:t>
      </w:r>
      <w:r w:rsidRPr="00522DCA">
        <w:rPr>
          <w:szCs w:val="24"/>
          <w:lang w:val="en-GB"/>
        </w:rPr>
        <w:t xml:space="preserve">Finite State Machines” you can define custom Finite State Machines for the segmentation algorithms. </w:t>
      </w:r>
    </w:p>
    <w:p w14:paraId="4A5AA917" w14:textId="77777777" w:rsidR="000959A2" w:rsidRPr="00522DCA" w:rsidRDefault="000959A2">
      <w:pPr>
        <w:pStyle w:val="Standard-BlockCharCharChar"/>
        <w:rPr>
          <w:szCs w:val="24"/>
          <w:lang w:val="en-GB"/>
        </w:rPr>
      </w:pPr>
    </w:p>
    <w:p w14:paraId="1315A2D0" w14:textId="77777777" w:rsidR="000959A2" w:rsidRPr="00522DCA" w:rsidRDefault="00B16F25">
      <w:pPr>
        <w:rPr>
          <w:rFonts w:cs="Times New Roman"/>
          <w:szCs w:val="24"/>
          <w:lang w:val="en-GB"/>
        </w:rPr>
      </w:pPr>
      <w:r>
        <w:rPr>
          <w:rFonts w:cs="Times New Roman"/>
          <w:szCs w:val="24"/>
          <w:lang w:val="en-GB"/>
        </w:rPr>
        <w:pict w14:anchorId="7B764B49">
          <v:shape id="_x0000_i1110" type="#_x0000_t75" style="width:430.15pt;height:262.75pt" filled="t">
            <v:fill color2="black"/>
            <v:imagedata r:id="rId138" o:title=""/>
          </v:shape>
        </w:pict>
      </w:r>
    </w:p>
    <w:p w14:paraId="4F2D2C20" w14:textId="77777777" w:rsidR="000959A2" w:rsidRPr="00522DCA" w:rsidRDefault="000959A2">
      <w:pPr>
        <w:pStyle w:val="Standard-BlockCharCharChar"/>
        <w:rPr>
          <w:szCs w:val="24"/>
          <w:lang w:val="en-GB"/>
        </w:rPr>
      </w:pPr>
      <w:r w:rsidRPr="00522DCA">
        <w:rPr>
          <w:szCs w:val="24"/>
          <w:lang w:val="en-GB"/>
        </w:rPr>
        <w:tab/>
        <w:t>In particular, these are:</w:t>
      </w:r>
    </w:p>
    <w:p w14:paraId="13029AA6" w14:textId="21E2BE20" w:rsidR="000959A2" w:rsidRPr="00522DCA" w:rsidRDefault="000959A2">
      <w:pPr>
        <w:pStyle w:val="Aufzhlungszeichen1"/>
        <w:tabs>
          <w:tab w:val="clear" w:pos="360"/>
          <w:tab w:val="left" w:pos="964"/>
        </w:tabs>
        <w:ind w:left="964" w:hanging="482"/>
        <w:rPr>
          <w:szCs w:val="24"/>
          <w:lang w:val="en-GB"/>
        </w:rPr>
      </w:pPr>
      <w:r w:rsidRPr="00522DCA">
        <w:rPr>
          <w:szCs w:val="24"/>
          <w:lang w:val="en-GB"/>
        </w:rPr>
        <w:t xml:space="preserve">HIAT: The finite state machine that describes the segmentation algorithm for HIAT files. These are used for various functions under </w:t>
      </w:r>
      <w:r w:rsidRPr="00522DCA">
        <w:rPr>
          <w:rStyle w:val="Menufunction"/>
          <w:lang w:val="en-GB"/>
        </w:rPr>
        <w:t>Segmentation &gt; HIAT Segmentation</w:t>
      </w:r>
      <w:r w:rsidR="003155BB" w:rsidRPr="00522DCA">
        <w:rPr>
          <w:szCs w:val="24"/>
          <w:lang w:val="en-GB"/>
        </w:rPr>
        <w:t xml:space="preserve"> (see </w:t>
      </w:r>
      <w:r w:rsidR="003155BB" w:rsidRPr="00522DCA">
        <w:rPr>
          <w:szCs w:val="24"/>
          <w:highlight w:val="yellow"/>
          <w:lang w:val="en-GB"/>
        </w:rPr>
        <w:t>s</w:t>
      </w:r>
      <w:r w:rsidRPr="00522DCA">
        <w:rPr>
          <w:szCs w:val="24"/>
          <w:highlight w:val="yellow"/>
          <w:lang w:val="en-GB"/>
        </w:rPr>
        <w:t>ection H</w:t>
      </w:r>
      <w:r w:rsidRPr="00522DCA">
        <w:rPr>
          <w:szCs w:val="24"/>
          <w:lang w:val="en-GB"/>
        </w:rPr>
        <w:t xml:space="preserve"> of the function references and </w:t>
      </w:r>
      <w:r w:rsidRPr="00522DCA">
        <w:rPr>
          <w:szCs w:val="24"/>
          <w:highlight w:val="yellow"/>
          <w:lang w:val="en-GB"/>
        </w:rPr>
        <w:t>Appendix B</w:t>
      </w:r>
      <w:r w:rsidRPr="00522DCA">
        <w:rPr>
          <w:szCs w:val="24"/>
          <w:lang w:val="en-GB"/>
        </w:rPr>
        <w:t>).</w:t>
      </w:r>
    </w:p>
    <w:p w14:paraId="65F38FAB" w14:textId="504D5D2E" w:rsidR="000959A2" w:rsidRPr="00522DCA" w:rsidRDefault="000959A2">
      <w:pPr>
        <w:pStyle w:val="Aufzhlungszeichen1"/>
        <w:tabs>
          <w:tab w:val="clear" w:pos="360"/>
          <w:tab w:val="left" w:pos="964"/>
        </w:tabs>
        <w:ind w:left="964" w:hanging="482"/>
        <w:rPr>
          <w:szCs w:val="24"/>
          <w:lang w:val="en-GB"/>
        </w:rPr>
      </w:pPr>
      <w:r w:rsidRPr="00522DCA">
        <w:rPr>
          <w:szCs w:val="24"/>
          <w:lang w:val="en-GB"/>
        </w:rPr>
        <w:t xml:space="preserve">DIDA: The finite state machine that describes the segmentation algorithm for DIDA files. These are used for various functions under </w:t>
      </w:r>
      <w:r w:rsidRPr="00522DCA">
        <w:rPr>
          <w:rStyle w:val="Menufunction"/>
          <w:lang w:val="en-GB"/>
        </w:rPr>
        <w:t>Segmentation &gt; DIDA Segmentation</w:t>
      </w:r>
      <w:r w:rsidR="003155BB" w:rsidRPr="00522DCA">
        <w:rPr>
          <w:szCs w:val="24"/>
          <w:lang w:val="en-GB"/>
        </w:rPr>
        <w:t xml:space="preserve"> (see </w:t>
      </w:r>
      <w:r w:rsidR="003155BB" w:rsidRPr="00522DCA">
        <w:rPr>
          <w:szCs w:val="24"/>
          <w:highlight w:val="yellow"/>
          <w:lang w:val="en-GB"/>
        </w:rPr>
        <w:t>s</w:t>
      </w:r>
      <w:r w:rsidRPr="00522DCA">
        <w:rPr>
          <w:szCs w:val="24"/>
          <w:highlight w:val="yellow"/>
          <w:lang w:val="en-GB"/>
        </w:rPr>
        <w:t>ection H</w:t>
      </w:r>
      <w:r w:rsidRPr="00522DCA">
        <w:rPr>
          <w:szCs w:val="24"/>
          <w:lang w:val="en-GB"/>
        </w:rPr>
        <w:t xml:space="preserve"> of the function references and </w:t>
      </w:r>
      <w:r w:rsidRPr="00522DCA">
        <w:rPr>
          <w:szCs w:val="24"/>
          <w:highlight w:val="yellow"/>
          <w:lang w:val="en-GB"/>
        </w:rPr>
        <w:t>Appendix B</w:t>
      </w:r>
      <w:r w:rsidRPr="00522DCA">
        <w:rPr>
          <w:szCs w:val="24"/>
          <w:lang w:val="en-GB"/>
        </w:rPr>
        <w:t>).</w:t>
      </w:r>
    </w:p>
    <w:p w14:paraId="4BDB8A42" w14:textId="6EC6286D" w:rsidR="000959A2" w:rsidRPr="00522DCA" w:rsidRDefault="000959A2">
      <w:pPr>
        <w:pStyle w:val="Aufzhlungszeichen1"/>
        <w:tabs>
          <w:tab w:val="clear" w:pos="360"/>
          <w:tab w:val="left" w:pos="964"/>
        </w:tabs>
        <w:ind w:left="964" w:hanging="482"/>
        <w:rPr>
          <w:szCs w:val="24"/>
          <w:lang w:val="en-GB"/>
        </w:rPr>
      </w:pPr>
      <w:r w:rsidRPr="00522DCA">
        <w:rPr>
          <w:szCs w:val="24"/>
          <w:lang w:val="en-GB"/>
        </w:rPr>
        <w:t xml:space="preserve">GAT: The finite state machine that describes the segmentation algorithm for GAT files. These are used for various functions under </w:t>
      </w:r>
      <w:r w:rsidRPr="00522DCA">
        <w:rPr>
          <w:rStyle w:val="Menufunction"/>
          <w:lang w:val="en-GB"/>
        </w:rPr>
        <w:t>Segmentation &gt; GAT Segmentation</w:t>
      </w:r>
      <w:r w:rsidRPr="00522DCA">
        <w:rPr>
          <w:szCs w:val="24"/>
          <w:lang w:val="en-GB"/>
        </w:rPr>
        <w:t xml:space="preserve"> (see </w:t>
      </w:r>
      <w:r w:rsidRPr="00522DCA">
        <w:rPr>
          <w:szCs w:val="24"/>
          <w:highlight w:val="yellow"/>
          <w:lang w:val="en-GB"/>
        </w:rPr>
        <w:t>section H</w:t>
      </w:r>
      <w:r w:rsidRPr="00522DCA">
        <w:rPr>
          <w:szCs w:val="24"/>
          <w:lang w:val="en-GB"/>
        </w:rPr>
        <w:t xml:space="preserve"> of the function references and </w:t>
      </w:r>
      <w:r w:rsidRPr="00522DCA">
        <w:rPr>
          <w:szCs w:val="24"/>
          <w:highlight w:val="yellow"/>
          <w:lang w:val="en-GB"/>
        </w:rPr>
        <w:t>Appendix B</w:t>
      </w:r>
      <w:r w:rsidRPr="00522DCA">
        <w:rPr>
          <w:szCs w:val="24"/>
          <w:lang w:val="en-GB"/>
        </w:rPr>
        <w:t>).</w:t>
      </w:r>
      <w:del w:id="172" w:author="Moritz Lautenbach" w:date="2014-04-15T14:55:00Z">
        <w:r w:rsidRPr="00522DCA" w:rsidDel="00005203">
          <w:rPr>
            <w:szCs w:val="24"/>
            <w:lang w:val="en-GB"/>
          </w:rPr>
          <w:delText>.</w:delText>
        </w:r>
      </w:del>
    </w:p>
    <w:p w14:paraId="6BA47345" w14:textId="564F27CD" w:rsidR="000959A2" w:rsidRPr="00522DCA" w:rsidRDefault="000959A2" w:rsidP="00C808BC">
      <w:pPr>
        <w:pStyle w:val="Aufzhlungszeichen1"/>
        <w:tabs>
          <w:tab w:val="clear" w:pos="360"/>
          <w:tab w:val="left" w:pos="964"/>
        </w:tabs>
        <w:ind w:left="964" w:hanging="482"/>
        <w:rPr>
          <w:szCs w:val="24"/>
          <w:lang w:val="en-GB"/>
        </w:rPr>
      </w:pPr>
      <w:r w:rsidRPr="00522DCA">
        <w:rPr>
          <w:szCs w:val="24"/>
          <w:lang w:val="en-GB"/>
        </w:rPr>
        <w:t xml:space="preserve">CHAT: The finite state machine that describes the segmentation algorithm for CHAT files. These are used for various functions under </w:t>
      </w:r>
      <w:r w:rsidRPr="00522DCA">
        <w:rPr>
          <w:rStyle w:val="Menufunction"/>
          <w:lang w:val="en-GB"/>
        </w:rPr>
        <w:t>Segmentation &gt; CHAT Segmentation</w:t>
      </w:r>
      <w:r w:rsidRPr="00522DCA">
        <w:rPr>
          <w:szCs w:val="24"/>
          <w:lang w:val="en-GB"/>
        </w:rPr>
        <w:t xml:space="preserve"> (see </w:t>
      </w:r>
      <w:r w:rsidRPr="00522DCA">
        <w:rPr>
          <w:szCs w:val="24"/>
          <w:highlight w:val="yellow"/>
          <w:lang w:val="en-GB"/>
        </w:rPr>
        <w:t>section H</w:t>
      </w:r>
      <w:r w:rsidRPr="00522DCA">
        <w:rPr>
          <w:szCs w:val="24"/>
          <w:lang w:val="en-GB"/>
        </w:rPr>
        <w:t xml:space="preserve"> of the function references and </w:t>
      </w:r>
      <w:r w:rsidRPr="00522DCA">
        <w:rPr>
          <w:szCs w:val="24"/>
          <w:highlight w:val="yellow"/>
          <w:lang w:val="en-GB"/>
        </w:rPr>
        <w:t>Appendix B</w:t>
      </w:r>
      <w:r w:rsidRPr="00522DCA">
        <w:rPr>
          <w:szCs w:val="24"/>
          <w:lang w:val="en-GB"/>
        </w:rPr>
        <w:t>).</w:t>
      </w:r>
    </w:p>
    <w:p w14:paraId="1EE70BB0" w14:textId="10C5D862" w:rsidR="000959A2" w:rsidRPr="00522DCA" w:rsidRDefault="000959A2">
      <w:pPr>
        <w:pStyle w:val="Standard-BlockCharCharChar"/>
        <w:ind w:left="482"/>
        <w:rPr>
          <w:szCs w:val="24"/>
          <w:lang w:val="en-GB"/>
        </w:rPr>
      </w:pPr>
      <w:r w:rsidRPr="00522DCA">
        <w:rPr>
          <w:szCs w:val="24"/>
          <w:lang w:val="en-GB"/>
        </w:rPr>
        <w:t>Furthermore, you can use this dialog</w:t>
      </w:r>
      <w:del w:id="173" w:author="Moritz Lautenbach" w:date="2014-04-16T13:08:00Z">
        <w:r w:rsidRPr="00522DCA" w:rsidDel="00C11700">
          <w:rPr>
            <w:szCs w:val="24"/>
            <w:lang w:val="en-GB"/>
          </w:rPr>
          <w:delText>ue</w:delText>
        </w:r>
      </w:del>
      <w:r w:rsidRPr="00522DCA">
        <w:rPr>
          <w:szCs w:val="24"/>
          <w:lang w:val="en-GB"/>
        </w:rPr>
        <w:t xml:space="preserve"> to choose the form of pauses that are inserted via </w:t>
      </w:r>
      <w:r w:rsidRPr="00522DCA">
        <w:rPr>
          <w:rStyle w:val="Menufunction"/>
          <w:lang w:val="en-GB"/>
        </w:rPr>
        <w:t>Event &gt; Insert pause...</w:t>
      </w:r>
      <w:r w:rsidRPr="00522DCA">
        <w:rPr>
          <w:szCs w:val="24"/>
          <w:lang w:val="en-GB"/>
        </w:rPr>
        <w:t xml:space="preserve"> Prefix states which characters precede the pause description. Suffix defines which characters follow. Via </w:t>
      </w:r>
      <w:r w:rsidR="003155BB" w:rsidRPr="00522DCA">
        <w:rPr>
          <w:szCs w:val="24"/>
          <w:lang w:val="en-GB"/>
        </w:rPr>
        <w:t>“</w:t>
      </w:r>
      <w:r w:rsidRPr="00522DCA">
        <w:rPr>
          <w:szCs w:val="24"/>
          <w:lang w:val="en-GB"/>
        </w:rPr>
        <w:t>Decimal</w:t>
      </w:r>
      <w:r w:rsidR="003155BB" w:rsidRPr="00522DCA">
        <w:rPr>
          <w:szCs w:val="24"/>
          <w:lang w:val="en-GB"/>
        </w:rPr>
        <w:t>”</w:t>
      </w:r>
      <w:r w:rsidRPr="00522DCA">
        <w:rPr>
          <w:szCs w:val="24"/>
          <w:lang w:val="en-GB"/>
        </w:rPr>
        <w:t xml:space="preserve"> you can define whether a decimal point or a comma is used. </w:t>
      </w:r>
      <w:r w:rsidR="003155BB" w:rsidRPr="00522DCA">
        <w:rPr>
          <w:szCs w:val="24"/>
          <w:lang w:val="en-GB"/>
        </w:rPr>
        <w:t>“</w:t>
      </w:r>
      <w:r w:rsidRPr="00522DCA">
        <w:rPr>
          <w:szCs w:val="24"/>
          <w:lang w:val="en-GB"/>
        </w:rPr>
        <w:t>Round to</w:t>
      </w:r>
      <w:r w:rsidR="003155BB" w:rsidRPr="00522DCA">
        <w:rPr>
          <w:szCs w:val="24"/>
          <w:lang w:val="en-GB"/>
        </w:rPr>
        <w:t>”</w:t>
      </w:r>
      <w:r w:rsidRPr="00522DCA">
        <w:rPr>
          <w:szCs w:val="24"/>
          <w:lang w:val="en-GB"/>
        </w:rPr>
        <w:t xml:space="preserve"> defines the number of digits behind the comma, to which the pause measurement is rounded. The settings automatically adapt to the transcription system that has been selected under </w:t>
      </w:r>
      <w:r w:rsidR="003155BB" w:rsidRPr="00522DCA">
        <w:rPr>
          <w:szCs w:val="24"/>
          <w:lang w:val="en-GB"/>
        </w:rPr>
        <w:t>“</w:t>
      </w:r>
      <w:r w:rsidRPr="00522DCA">
        <w:rPr>
          <w:szCs w:val="24"/>
          <w:lang w:val="en-GB"/>
        </w:rPr>
        <w:t>Preferred Segmentation</w:t>
      </w:r>
      <w:r w:rsidR="003155BB" w:rsidRPr="00522DCA">
        <w:rPr>
          <w:szCs w:val="24"/>
          <w:lang w:val="en-GB"/>
        </w:rPr>
        <w:t>”</w:t>
      </w:r>
      <w:r w:rsidRPr="00522DCA">
        <w:rPr>
          <w:szCs w:val="24"/>
          <w:lang w:val="en-GB"/>
        </w:rPr>
        <w:t>.</w:t>
      </w:r>
    </w:p>
    <w:p w14:paraId="54EB8D09" w14:textId="7D0080E9" w:rsidR="000959A2" w:rsidRPr="00522DCA" w:rsidRDefault="000959A2" w:rsidP="008C2E33">
      <w:pPr>
        <w:pStyle w:val="Standard-BlockCharCharChar"/>
        <w:numPr>
          <w:ilvl w:val="1"/>
          <w:numId w:val="11"/>
        </w:numPr>
        <w:tabs>
          <w:tab w:val="clear" w:pos="482"/>
          <w:tab w:val="clear" w:pos="1080"/>
          <w:tab w:val="num" w:pos="720"/>
        </w:tabs>
        <w:ind w:left="426" w:hanging="426"/>
        <w:rPr>
          <w:szCs w:val="24"/>
          <w:lang w:val="en-GB"/>
        </w:rPr>
      </w:pPr>
      <w:r w:rsidRPr="00522DCA">
        <w:rPr>
          <w:b/>
          <w:color w:val="0000FF"/>
          <w:szCs w:val="24"/>
          <w:lang w:val="en-GB"/>
        </w:rPr>
        <w:t>Auto Save</w:t>
      </w:r>
      <w:r w:rsidRPr="00522DCA">
        <w:rPr>
          <w:szCs w:val="24"/>
          <w:lang w:val="en-GB"/>
        </w:rPr>
        <w:t xml:space="preserve">: In the tab </w:t>
      </w:r>
      <w:r w:rsidR="006D0A9D" w:rsidRPr="00522DCA">
        <w:rPr>
          <w:szCs w:val="24"/>
          <w:lang w:val="en-GB"/>
        </w:rPr>
        <w:t>“</w:t>
      </w:r>
      <w:r w:rsidRPr="00522DCA">
        <w:rPr>
          <w:szCs w:val="24"/>
          <w:lang w:val="en-GB"/>
        </w:rPr>
        <w:t>Auto save</w:t>
      </w:r>
      <w:r w:rsidR="006D0A9D" w:rsidRPr="00522DCA">
        <w:rPr>
          <w:szCs w:val="24"/>
          <w:lang w:val="en-GB"/>
        </w:rPr>
        <w:t>”</w:t>
      </w:r>
      <w:r w:rsidRPr="00522DCA">
        <w:rPr>
          <w:szCs w:val="24"/>
          <w:lang w:val="en-GB"/>
        </w:rPr>
        <w:t xml:space="preserve"> you can choose if you would always like to create an </w:t>
      </w:r>
      <w:r w:rsidRPr="00522DCA">
        <w:rPr>
          <w:szCs w:val="24"/>
          <w:lang w:val="en-GB"/>
        </w:rPr>
        <w:lastRenderedPageBreak/>
        <w:t xml:space="preserve">automatic backup copy of the transcription you are working on. </w:t>
      </w:r>
    </w:p>
    <w:p w14:paraId="6B8E728D" w14:textId="35B6C75A" w:rsidR="000959A2" w:rsidRPr="00522DCA" w:rsidRDefault="000959A2" w:rsidP="003155BB">
      <w:pPr>
        <w:pStyle w:val="Standard-BlockCharCharChar"/>
        <w:ind w:left="567"/>
        <w:rPr>
          <w:szCs w:val="24"/>
          <w:lang w:val="en-GB"/>
        </w:rPr>
      </w:pPr>
      <w:r w:rsidRPr="00522DCA">
        <w:rPr>
          <w:szCs w:val="24"/>
          <w:lang w:val="en-GB"/>
        </w:rPr>
        <w:t xml:space="preserve">The automatically generated backup copy will save your data in case of a system crash, as you are able to restore your transcription from the backup copy. If this option is activated, a backup copy with a clear name is created for the session, every time the </w:t>
      </w:r>
      <w:r w:rsidR="00C11634" w:rsidRPr="00522DCA">
        <w:rPr>
          <w:szCs w:val="24"/>
          <w:lang w:val="en-GB"/>
        </w:rPr>
        <w:t>Editor</w:t>
      </w:r>
      <w:r w:rsidRPr="00522DCA">
        <w:rPr>
          <w:szCs w:val="24"/>
          <w:lang w:val="en-GB"/>
        </w:rPr>
        <w:t xml:space="preserve"> is started. </w:t>
      </w:r>
    </w:p>
    <w:p w14:paraId="3B222996" w14:textId="77777777" w:rsidR="000959A2" w:rsidRPr="00522DCA" w:rsidRDefault="00B16F25">
      <w:pPr>
        <w:pStyle w:val="BildChar"/>
        <w:rPr>
          <w:rFonts w:ascii="Times New Roman" w:hAnsi="Times New Roman"/>
          <w:lang w:val="en-GB"/>
        </w:rPr>
      </w:pPr>
      <w:r>
        <w:rPr>
          <w:rFonts w:ascii="Times New Roman" w:hAnsi="Times New Roman"/>
          <w:lang w:val="en-GB"/>
        </w:rPr>
        <w:pict w14:anchorId="043324F0">
          <v:shape id="_x0000_i1111" type="#_x0000_t75" style="width:402.1pt;height:245.9pt" filled="t">
            <v:fill color2="black"/>
            <v:imagedata r:id="rId139" o:title=""/>
          </v:shape>
        </w:pict>
      </w:r>
    </w:p>
    <w:p w14:paraId="3816E444" w14:textId="77777777" w:rsidR="000959A2" w:rsidRPr="00522DCA" w:rsidRDefault="000959A2">
      <w:pPr>
        <w:pStyle w:val="Standard-BlockCharCharChar"/>
        <w:rPr>
          <w:lang w:val="en-GB"/>
        </w:rPr>
      </w:pPr>
      <w:r w:rsidRPr="00522DCA">
        <w:rPr>
          <w:lang w:val="en-GB"/>
        </w:rPr>
        <w:tab/>
        <w:t>You can use the following settings:</w:t>
      </w:r>
    </w:p>
    <w:p w14:paraId="613FC72A" w14:textId="7AB84A97" w:rsidR="000959A2" w:rsidRPr="00522DCA" w:rsidRDefault="000959A2">
      <w:pPr>
        <w:pStyle w:val="Aufzhlungszeichen1"/>
        <w:tabs>
          <w:tab w:val="clear" w:pos="360"/>
          <w:tab w:val="left" w:pos="964"/>
        </w:tabs>
        <w:ind w:left="964" w:hanging="482"/>
        <w:rPr>
          <w:highlight w:val="yellow"/>
          <w:lang w:val="en-GB"/>
        </w:rPr>
      </w:pPr>
      <w:r w:rsidRPr="00522DCA">
        <w:rPr>
          <w:highlight w:val="yellow"/>
          <w:lang w:val="en-GB"/>
        </w:rPr>
        <w:t>Enable undo: The undo function (</w:t>
      </w:r>
      <w:r w:rsidR="006D0A9D" w:rsidRPr="00522DCA">
        <w:rPr>
          <w:highlight w:val="yellow"/>
          <w:lang w:val="en-GB"/>
        </w:rPr>
        <w:t>“</w:t>
      </w:r>
      <w:r w:rsidRPr="00522DCA">
        <w:rPr>
          <w:highlight w:val="yellow"/>
          <w:lang w:val="en-GB"/>
        </w:rPr>
        <w:t>Undo</w:t>
      </w:r>
      <w:r w:rsidR="006D0A9D" w:rsidRPr="00522DCA">
        <w:rPr>
          <w:highlight w:val="yellow"/>
          <w:lang w:val="en-GB"/>
        </w:rPr>
        <w:t>”</w:t>
      </w:r>
      <w:r w:rsidRPr="00522DCA">
        <w:rPr>
          <w:highlight w:val="yellow"/>
          <w:lang w:val="en-GB"/>
        </w:rPr>
        <w:t xml:space="preserve">) in the </w:t>
      </w:r>
      <w:r w:rsidR="006D0A9D" w:rsidRPr="00522DCA">
        <w:rPr>
          <w:highlight w:val="yellow"/>
          <w:lang w:val="en-GB"/>
        </w:rPr>
        <w:t>“</w:t>
      </w:r>
      <w:r w:rsidRPr="00522DCA">
        <w:rPr>
          <w:highlight w:val="yellow"/>
          <w:lang w:val="en-GB"/>
        </w:rPr>
        <w:t>Edit</w:t>
      </w:r>
      <w:r w:rsidR="006D0A9D" w:rsidRPr="00522DCA">
        <w:rPr>
          <w:highlight w:val="yellow"/>
          <w:lang w:val="en-GB"/>
        </w:rPr>
        <w:t>”</w:t>
      </w:r>
      <w:r w:rsidRPr="00522DCA">
        <w:rPr>
          <w:highlight w:val="yellow"/>
          <w:lang w:val="en-GB"/>
        </w:rPr>
        <w:t xml:space="preserve"> menu is activated</w:t>
      </w:r>
    </w:p>
    <w:p w14:paraId="66C87484" w14:textId="77777777" w:rsidR="000959A2" w:rsidRPr="00522DCA" w:rsidRDefault="000959A2">
      <w:pPr>
        <w:pStyle w:val="Aufzhlungszeichen1"/>
        <w:tabs>
          <w:tab w:val="clear" w:pos="360"/>
          <w:tab w:val="left" w:pos="964"/>
        </w:tabs>
        <w:ind w:left="964" w:hanging="482"/>
        <w:rPr>
          <w:highlight w:val="yellow"/>
          <w:lang w:val="en-GB"/>
        </w:rPr>
      </w:pPr>
      <w:r w:rsidRPr="00522DCA">
        <w:rPr>
          <w:highlight w:val="yellow"/>
          <w:lang w:val="en-GB"/>
        </w:rPr>
        <w:t>Enable auto save: The generating of an automatic backup copy is activated.</w:t>
      </w:r>
    </w:p>
    <w:p w14:paraId="332AD920" w14:textId="77777777" w:rsidR="000959A2" w:rsidRPr="00522DCA" w:rsidRDefault="000959A2">
      <w:pPr>
        <w:pStyle w:val="Aufzhlungszeichen1"/>
        <w:tabs>
          <w:tab w:val="clear" w:pos="360"/>
          <w:tab w:val="left" w:pos="964"/>
        </w:tabs>
        <w:ind w:left="964" w:hanging="482"/>
        <w:rPr>
          <w:highlight w:val="yellow"/>
          <w:lang w:val="en-GB"/>
        </w:rPr>
      </w:pPr>
      <w:r w:rsidRPr="00522DCA">
        <w:rPr>
          <w:highlight w:val="yellow"/>
          <w:lang w:val="en-GB"/>
        </w:rPr>
        <w:t>Auto save file name: Accept the suggested file name or change it.</w:t>
      </w:r>
    </w:p>
    <w:p w14:paraId="0DD86D0E" w14:textId="5646C859" w:rsidR="000959A2" w:rsidRPr="00522DCA" w:rsidRDefault="000959A2">
      <w:pPr>
        <w:pStyle w:val="Aufzhlungszeichen1"/>
        <w:tabs>
          <w:tab w:val="clear" w:pos="360"/>
          <w:tab w:val="left" w:pos="964"/>
        </w:tabs>
        <w:ind w:left="964" w:hanging="482"/>
        <w:rPr>
          <w:lang w:val="en-GB"/>
        </w:rPr>
      </w:pPr>
      <w:r w:rsidRPr="00522DCA">
        <w:rPr>
          <w:highlight w:val="yellow"/>
          <w:lang w:val="en-GB"/>
        </w:rPr>
        <w:t xml:space="preserve">Auto save path: Accept the suggested save location for the backup file or select </w:t>
      </w:r>
      <w:r w:rsidR="00A515F1" w:rsidRPr="00522DCA">
        <w:rPr>
          <w:highlight w:val="yellow"/>
          <w:lang w:val="en-GB"/>
        </w:rPr>
        <w:t>“</w:t>
      </w:r>
      <w:r w:rsidRPr="00522DCA">
        <w:rPr>
          <w:highlight w:val="yellow"/>
          <w:lang w:val="en-GB"/>
        </w:rPr>
        <w:t>Browse…</w:t>
      </w:r>
      <w:r w:rsidR="00A515F1" w:rsidRPr="00522DCA">
        <w:rPr>
          <w:highlight w:val="yellow"/>
          <w:lang w:val="en-GB"/>
        </w:rPr>
        <w:t>”</w:t>
      </w:r>
      <w:r w:rsidRPr="00522DCA">
        <w:rPr>
          <w:highlight w:val="yellow"/>
          <w:lang w:val="en-GB"/>
        </w:rPr>
        <w:t xml:space="preserve"> in order to change the location.</w:t>
      </w:r>
    </w:p>
    <w:p w14:paraId="42DC700D" w14:textId="194A2CE1" w:rsidR="000959A2" w:rsidRPr="00522DCA" w:rsidRDefault="000959A2">
      <w:pPr>
        <w:pStyle w:val="Aufzhlungszeichen1"/>
        <w:tabs>
          <w:tab w:val="clear" w:pos="360"/>
          <w:tab w:val="left" w:pos="964"/>
        </w:tabs>
        <w:ind w:left="964" w:hanging="482"/>
        <w:rPr>
          <w:lang w:val="en-GB"/>
        </w:rPr>
      </w:pPr>
      <w:r w:rsidRPr="00522DCA">
        <w:rPr>
          <w:lang w:val="en-GB"/>
        </w:rPr>
        <w:t xml:space="preserve">Auto save interval: The data is automatically copied into the backup copy in intervals. The shorter the saving intervals, the better protected your data is. However, the capacity of your internal memory is also used more frequently. The </w:t>
      </w:r>
      <w:proofErr w:type="spellStart"/>
      <w:r w:rsidRPr="00522DCA">
        <w:rPr>
          <w:lang w:val="en-GB"/>
        </w:rPr>
        <w:t>preset</w:t>
      </w:r>
      <w:proofErr w:type="spellEnd"/>
      <w:r w:rsidRPr="00522DCA">
        <w:rPr>
          <w:lang w:val="en-GB"/>
        </w:rPr>
        <w:t xml:space="preserve"> </w:t>
      </w:r>
      <w:r w:rsidR="006D0A9D" w:rsidRPr="00522DCA">
        <w:rPr>
          <w:lang w:val="en-GB"/>
        </w:rPr>
        <w:t>“</w:t>
      </w:r>
      <w:r w:rsidRPr="00522DCA">
        <w:rPr>
          <w:lang w:val="en-GB"/>
        </w:rPr>
        <w:t>ten-minute-interval</w:t>
      </w:r>
      <w:r w:rsidR="006D0A9D" w:rsidRPr="00522DCA">
        <w:rPr>
          <w:lang w:val="en-GB"/>
        </w:rPr>
        <w:t>”</w:t>
      </w:r>
      <w:r w:rsidRPr="00522DCA">
        <w:rPr>
          <w:lang w:val="en-GB"/>
        </w:rPr>
        <w:t xml:space="preserve"> has proven itself to be a reasonable choice here. However, if required you may increase or decrease this time interval.</w:t>
      </w:r>
    </w:p>
    <w:p w14:paraId="70CD83A0" w14:textId="400AA668" w:rsidR="000959A2" w:rsidRPr="00522DCA" w:rsidRDefault="000959A2" w:rsidP="008C2E33">
      <w:pPr>
        <w:pStyle w:val="Standard-BlockCharCharChar"/>
        <w:numPr>
          <w:ilvl w:val="1"/>
          <w:numId w:val="11"/>
        </w:numPr>
        <w:tabs>
          <w:tab w:val="clear" w:pos="482"/>
          <w:tab w:val="clear" w:pos="1080"/>
          <w:tab w:val="num" w:pos="720"/>
        </w:tabs>
        <w:ind w:left="426" w:hanging="426"/>
        <w:rPr>
          <w:lang w:val="en-GB"/>
        </w:rPr>
      </w:pPr>
      <w:r w:rsidRPr="00522DCA">
        <w:rPr>
          <w:b/>
          <w:color w:val="0000FF"/>
          <w:lang w:val="en-GB"/>
        </w:rPr>
        <w:t>Languages</w:t>
      </w:r>
      <w:r w:rsidRPr="00522DCA">
        <w:rPr>
          <w:lang w:val="en-GB"/>
        </w:rPr>
        <w:t xml:space="preserve">: In the tab </w:t>
      </w:r>
      <w:r w:rsidR="006D0A9D" w:rsidRPr="00522DCA">
        <w:rPr>
          <w:lang w:val="en-GB"/>
        </w:rPr>
        <w:t>“</w:t>
      </w:r>
      <w:r w:rsidRPr="00522DCA">
        <w:rPr>
          <w:lang w:val="en-GB"/>
        </w:rPr>
        <w:t>Language</w:t>
      </w:r>
      <w:r w:rsidR="006D0A9D" w:rsidRPr="00522DCA">
        <w:rPr>
          <w:lang w:val="en-GB"/>
        </w:rPr>
        <w:t>”</w:t>
      </w:r>
      <w:r w:rsidRPr="00522DCA">
        <w:rPr>
          <w:lang w:val="en-GB"/>
        </w:rPr>
        <w:t xml:space="preserve"> you can define the language in which you would like to </w:t>
      </w:r>
      <w:r w:rsidR="00C808BC" w:rsidRPr="00522DCA">
        <w:rPr>
          <w:lang w:val="en-GB"/>
        </w:rPr>
        <w:t>w</w:t>
      </w:r>
      <w:r w:rsidRPr="00522DCA">
        <w:rPr>
          <w:lang w:val="en-GB"/>
        </w:rPr>
        <w:t>ork with the EXMARaLDA Partitur-</w:t>
      </w:r>
      <w:r w:rsidR="00C11634" w:rsidRPr="00522DCA">
        <w:rPr>
          <w:lang w:val="en-GB"/>
        </w:rPr>
        <w:t>Editor</w:t>
      </w:r>
      <w:r w:rsidR="00A515F1" w:rsidRPr="00522DCA">
        <w:rPr>
          <w:lang w:val="en-GB"/>
        </w:rPr>
        <w:t>:</w:t>
      </w:r>
      <w:r w:rsidRPr="00522DCA">
        <w:rPr>
          <w:lang w:val="en-GB"/>
        </w:rPr>
        <w:t xml:space="preserve"> </w:t>
      </w:r>
    </w:p>
    <w:p w14:paraId="173F93CE" w14:textId="77777777" w:rsidR="000959A2" w:rsidRPr="00522DCA" w:rsidRDefault="000959A2">
      <w:pPr>
        <w:pStyle w:val="Standard-BlockCharCharChar"/>
        <w:keepNext/>
        <w:rPr>
          <w:lang w:val="en-GB"/>
        </w:rPr>
      </w:pPr>
    </w:p>
    <w:p w14:paraId="7D15F0EB" w14:textId="3C4D722C" w:rsidR="000959A2" w:rsidRPr="00522DCA" w:rsidRDefault="00B16F25">
      <w:pPr>
        <w:keepNext/>
        <w:rPr>
          <w:rFonts w:cs="Times New Roman"/>
          <w:lang w:val="en-GB"/>
        </w:rPr>
      </w:pPr>
      <w:r>
        <w:rPr>
          <w:rFonts w:cs="Times New Roman"/>
          <w:lang w:val="en-GB"/>
        </w:rPr>
        <w:pict w14:anchorId="391CB094">
          <v:shape id="_x0000_i1112" type="#_x0000_t75" style="width:297.35pt;height:187pt" filled="t">
            <v:fill color2="black"/>
            <v:imagedata r:id="rId140" o:title=""/>
          </v:shape>
        </w:pict>
      </w:r>
    </w:p>
    <w:p w14:paraId="19070916" w14:textId="0BFBDB02" w:rsidR="000959A2" w:rsidRPr="00522DCA" w:rsidRDefault="000959A2">
      <w:pPr>
        <w:pStyle w:val="Standard-BlockCharCharChar"/>
        <w:ind w:left="709"/>
        <w:rPr>
          <w:lang w:val="en-GB"/>
        </w:rPr>
      </w:pPr>
      <w:r w:rsidRPr="00522DCA">
        <w:rPr>
          <w:lang w:val="en-GB"/>
        </w:rPr>
        <w:t xml:space="preserve">Select the language that you would like to use from the dropdown list. Save your settings by clicking </w:t>
      </w:r>
      <w:r w:rsidR="00A515F1" w:rsidRPr="00522DCA">
        <w:rPr>
          <w:lang w:val="en-GB"/>
        </w:rPr>
        <w:t>“</w:t>
      </w:r>
      <w:r w:rsidRPr="00522DCA">
        <w:rPr>
          <w:lang w:val="en-GB"/>
        </w:rPr>
        <w:t>OK</w:t>
      </w:r>
      <w:r w:rsidR="00A515F1" w:rsidRPr="00522DCA">
        <w:rPr>
          <w:lang w:val="en-GB"/>
        </w:rPr>
        <w:t>”</w:t>
      </w:r>
      <w:r w:rsidRPr="00522DCA">
        <w:rPr>
          <w:lang w:val="en-GB"/>
        </w:rPr>
        <w:t>. Then you will have to close and restart the Partitur-</w:t>
      </w:r>
      <w:r w:rsidR="00C11634" w:rsidRPr="00522DCA">
        <w:rPr>
          <w:lang w:val="en-GB"/>
        </w:rPr>
        <w:t>Editor</w:t>
      </w:r>
      <w:r w:rsidRPr="00522DCA">
        <w:rPr>
          <w:lang w:val="en-GB"/>
        </w:rPr>
        <w:t>. After this step, the language change is activated.</w:t>
      </w:r>
    </w:p>
    <w:p w14:paraId="5EC2A376" w14:textId="6C13AAC6" w:rsidR="000959A2" w:rsidRPr="00522DCA" w:rsidRDefault="000959A2" w:rsidP="008C2E33">
      <w:pPr>
        <w:pStyle w:val="Standard-BlockCharCharChar"/>
        <w:numPr>
          <w:ilvl w:val="1"/>
          <w:numId w:val="11"/>
        </w:numPr>
        <w:tabs>
          <w:tab w:val="clear" w:pos="482"/>
          <w:tab w:val="clear" w:pos="1080"/>
          <w:tab w:val="num" w:pos="720"/>
        </w:tabs>
        <w:ind w:left="426" w:hanging="426"/>
        <w:rPr>
          <w:szCs w:val="24"/>
          <w:lang w:val="en-GB"/>
        </w:rPr>
      </w:pPr>
      <w:r w:rsidRPr="00522DCA">
        <w:rPr>
          <w:b/>
          <w:color w:val="0000FF"/>
          <w:szCs w:val="24"/>
          <w:lang w:val="en-GB"/>
        </w:rPr>
        <w:t>Media</w:t>
      </w:r>
      <w:r w:rsidRPr="00522DCA">
        <w:rPr>
          <w:szCs w:val="24"/>
          <w:lang w:val="en-GB"/>
        </w:rPr>
        <w:t xml:space="preserve">: In the tab </w:t>
      </w:r>
      <w:r w:rsidR="006D0A9D" w:rsidRPr="00522DCA">
        <w:rPr>
          <w:szCs w:val="24"/>
          <w:lang w:val="en-GB"/>
        </w:rPr>
        <w:t>“</w:t>
      </w:r>
      <w:r w:rsidRPr="00522DCA">
        <w:rPr>
          <w:szCs w:val="24"/>
          <w:lang w:val="en-GB"/>
        </w:rPr>
        <w:t>Media</w:t>
      </w:r>
      <w:r w:rsidR="006D0A9D" w:rsidRPr="00522DCA">
        <w:rPr>
          <w:szCs w:val="24"/>
          <w:lang w:val="en-GB"/>
        </w:rPr>
        <w:t>”</w:t>
      </w:r>
      <w:r w:rsidRPr="00522DCA">
        <w:rPr>
          <w:szCs w:val="24"/>
          <w:lang w:val="en-GB"/>
        </w:rPr>
        <w:t xml:space="preserve"> you can define the player that you would like to use for playing audio and video files.</w:t>
      </w:r>
    </w:p>
    <w:p w14:paraId="3846FE7F" w14:textId="77777777" w:rsidR="000959A2" w:rsidRPr="00522DCA" w:rsidRDefault="00B16F25">
      <w:pPr>
        <w:pStyle w:val="Standard-BlockCharCharChar"/>
        <w:spacing w:line="100" w:lineRule="atLeast"/>
        <w:jc w:val="center"/>
        <w:rPr>
          <w:szCs w:val="24"/>
          <w:lang w:val="en-GB"/>
        </w:rPr>
      </w:pPr>
      <w:r>
        <w:rPr>
          <w:szCs w:val="24"/>
          <w:lang w:val="en-GB"/>
        </w:rPr>
        <w:pict w14:anchorId="1CAEE9BF">
          <v:shape id="_x0000_i1113" type="#_x0000_t75" style="width:240.3pt;height:154.3pt" filled="t">
            <v:fill color2="black"/>
            <v:imagedata r:id="rId141" o:title=""/>
          </v:shape>
        </w:pict>
      </w:r>
      <w:r w:rsidR="000959A2" w:rsidRPr="00522DCA">
        <w:rPr>
          <w:szCs w:val="24"/>
          <w:lang w:val="en-GB"/>
        </w:rPr>
        <w:t xml:space="preserve"> </w:t>
      </w:r>
      <w:r>
        <w:rPr>
          <w:szCs w:val="24"/>
          <w:lang w:val="en-GB"/>
        </w:rPr>
        <w:pict w14:anchorId="7D49FEE7">
          <v:shape id="_x0000_i1114" type="#_x0000_t75" style="width:203.85pt;height:156.15pt" filled="t">
            <v:fill color2="black"/>
            <v:imagedata r:id="rId142" o:title=""/>
          </v:shape>
        </w:pict>
      </w:r>
    </w:p>
    <w:p w14:paraId="4D8FE68F" w14:textId="29876956" w:rsidR="000959A2" w:rsidRPr="00522DCA" w:rsidRDefault="000959A2">
      <w:pPr>
        <w:ind w:left="482"/>
        <w:rPr>
          <w:rFonts w:cs="Times New Roman"/>
          <w:szCs w:val="24"/>
          <w:lang w:val="en-GB"/>
        </w:rPr>
      </w:pPr>
      <w:r w:rsidRPr="00522DCA">
        <w:rPr>
          <w:rFonts w:cs="Times New Roman"/>
          <w:szCs w:val="24"/>
          <w:lang w:val="en-GB"/>
        </w:rPr>
        <w:t>Usually, the default player (DirectShow on Windows, ELAN-</w:t>
      </w:r>
      <w:proofErr w:type="spellStart"/>
      <w:r w:rsidRPr="00522DCA">
        <w:rPr>
          <w:rFonts w:cs="Times New Roman"/>
          <w:szCs w:val="24"/>
          <w:lang w:val="en-GB"/>
        </w:rPr>
        <w:t>Quicktime</w:t>
      </w:r>
      <w:proofErr w:type="spellEnd"/>
      <w:r w:rsidRPr="00522DCA">
        <w:rPr>
          <w:rFonts w:cs="Times New Roman"/>
          <w:szCs w:val="24"/>
          <w:lang w:val="en-GB"/>
        </w:rPr>
        <w:t xml:space="preserve"> on MAC, </w:t>
      </w:r>
      <w:proofErr w:type="gramStart"/>
      <w:r w:rsidRPr="00522DCA">
        <w:rPr>
          <w:rFonts w:cs="Times New Roman"/>
          <w:szCs w:val="24"/>
          <w:lang w:val="en-GB"/>
        </w:rPr>
        <w:t>JMF</w:t>
      </w:r>
      <w:proofErr w:type="gramEnd"/>
      <w:r w:rsidRPr="00522DCA">
        <w:rPr>
          <w:rFonts w:cs="Times New Roman"/>
          <w:szCs w:val="24"/>
          <w:lang w:val="en-GB"/>
        </w:rPr>
        <w:t xml:space="preserve"> on Linux) is the best choice. In order to activate changed settings, the E</w:t>
      </w:r>
      <w:r w:rsidR="00C11634" w:rsidRPr="00522DCA">
        <w:rPr>
          <w:rFonts w:cs="Times New Roman"/>
          <w:szCs w:val="24"/>
          <w:lang w:val="en-GB"/>
        </w:rPr>
        <w:t>ditor</w:t>
      </w:r>
      <w:r w:rsidRPr="00522DCA">
        <w:rPr>
          <w:rFonts w:cs="Times New Roman"/>
          <w:szCs w:val="24"/>
          <w:lang w:val="en-GB"/>
        </w:rPr>
        <w:t xml:space="preserve"> has to be restarted. For further information, please consult the document </w:t>
      </w:r>
      <w:r w:rsidRPr="00522DCA">
        <w:rPr>
          <w:rStyle w:val="Dokumentation"/>
          <w:rFonts w:cs="Times New Roman"/>
          <w:szCs w:val="24"/>
          <w:lang w:val="en-GB"/>
        </w:rPr>
        <w:t>Audio and Video support in EXMARaLDA</w:t>
      </w:r>
      <w:r w:rsidRPr="00522DCA">
        <w:rPr>
          <w:rFonts w:cs="Times New Roman"/>
          <w:szCs w:val="24"/>
          <w:lang w:val="en-GB"/>
        </w:rPr>
        <w:t xml:space="preserve">. </w:t>
      </w:r>
    </w:p>
    <w:p w14:paraId="4B5CA7C2" w14:textId="77777777" w:rsidR="000959A2" w:rsidRPr="00522DCA" w:rsidRDefault="000959A2">
      <w:pPr>
        <w:ind w:left="482"/>
        <w:rPr>
          <w:rFonts w:cs="Times New Roman"/>
          <w:szCs w:val="24"/>
          <w:lang w:val="en-GB"/>
        </w:rPr>
      </w:pPr>
      <w:r w:rsidRPr="00522DCA">
        <w:rPr>
          <w:rFonts w:cs="Times New Roman"/>
          <w:szCs w:val="24"/>
          <w:lang w:val="en-GB"/>
        </w:rPr>
        <w:t>Furthermore, you can define different parameters for the behaviour of the time line in the musical score:</w:t>
      </w:r>
    </w:p>
    <w:p w14:paraId="3C9CA8B3" w14:textId="77777777" w:rsidR="000959A2" w:rsidRPr="00522DCA"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cs="Times New Roman"/>
          <w:szCs w:val="24"/>
          <w:lang w:val="en-GB"/>
        </w:rPr>
      </w:pPr>
      <w:r w:rsidRPr="00522DCA">
        <w:rPr>
          <w:rFonts w:cs="Times New Roman"/>
          <w:szCs w:val="24"/>
          <w:lang w:val="en-GB"/>
        </w:rPr>
        <w:t xml:space="preserve">Auto anchor transcription to media: if this option is selected, the transcription is automatically linked to an assigned recording. The first time point on the time line has the value 0.0, the last time point has the value of the end of the recording. </w:t>
      </w:r>
    </w:p>
    <w:p w14:paraId="6100B218" w14:textId="77777777" w:rsidR="000959A2" w:rsidRPr="00522DCA"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cs="Times New Roman"/>
          <w:szCs w:val="24"/>
          <w:lang w:val="en-GB"/>
        </w:rPr>
      </w:pPr>
      <w:r w:rsidRPr="00522DCA">
        <w:rPr>
          <w:rFonts w:cs="Times New Roman"/>
          <w:szCs w:val="24"/>
          <w:lang w:val="en-GB"/>
        </w:rPr>
        <w:t>Auto remove unused timeline items after merge: If this option is chosen, an automatic check searches for unused time points on the time line after events have been merged. If there are any, they will be removed.</w:t>
      </w:r>
    </w:p>
    <w:p w14:paraId="72BD1F1A" w14:textId="77777777" w:rsidR="000959A2" w:rsidRPr="00522DCA" w:rsidRDefault="000959A2">
      <w:pPr>
        <w:rPr>
          <w:rFonts w:cs="Times New Roman"/>
          <w:szCs w:val="24"/>
          <w:lang w:val="en-GB"/>
        </w:rPr>
      </w:pPr>
    </w:p>
    <w:p w14:paraId="5C5F2739" w14:textId="65D66FCF" w:rsidR="000959A2" w:rsidRPr="00522DCA" w:rsidRDefault="000959A2" w:rsidP="008C2E33">
      <w:pPr>
        <w:pStyle w:val="Standard-BlockCharCharChar"/>
        <w:numPr>
          <w:ilvl w:val="1"/>
          <w:numId w:val="11"/>
        </w:numPr>
        <w:tabs>
          <w:tab w:val="clear" w:pos="482"/>
          <w:tab w:val="clear" w:pos="1080"/>
          <w:tab w:val="num" w:pos="720"/>
        </w:tabs>
        <w:ind w:left="426" w:hanging="426"/>
        <w:rPr>
          <w:lang w:val="en-GB"/>
        </w:rPr>
      </w:pPr>
      <w:r w:rsidRPr="00522DCA">
        <w:rPr>
          <w:b/>
          <w:color w:val="0000FF"/>
          <w:lang w:val="en-GB"/>
        </w:rPr>
        <w:lastRenderedPageBreak/>
        <w:t>Paths</w:t>
      </w:r>
      <w:r w:rsidRPr="00522DCA">
        <w:rPr>
          <w:lang w:val="en-GB"/>
        </w:rPr>
        <w:t>: Here you can firstly define, into which directory the Partitur-</w:t>
      </w:r>
      <w:r w:rsidR="00C11634" w:rsidRPr="00522DCA">
        <w:rPr>
          <w:lang w:val="en-GB"/>
        </w:rPr>
        <w:t>Editor</w:t>
      </w:r>
      <w:r w:rsidRPr="00522DCA">
        <w:rPr>
          <w:lang w:val="en-GB"/>
        </w:rPr>
        <w:t xml:space="preserve"> writes the Log file (the file with error messages etc.: </w:t>
      </w:r>
      <w:r w:rsidR="006D0A9D" w:rsidRPr="00522DCA">
        <w:rPr>
          <w:lang w:val="en-GB"/>
        </w:rPr>
        <w:t>“</w:t>
      </w:r>
      <w:r w:rsidRPr="00522DCA">
        <w:rPr>
          <w:lang w:val="en-GB"/>
        </w:rPr>
        <w:t>Log file directory</w:t>
      </w:r>
      <w:r w:rsidR="006D0A9D" w:rsidRPr="00522DCA">
        <w:rPr>
          <w:lang w:val="en-GB"/>
        </w:rPr>
        <w:t>”</w:t>
      </w:r>
      <w:r w:rsidRPr="00522DCA">
        <w:rPr>
          <w:lang w:val="en-GB"/>
        </w:rPr>
        <w:t>). Secondly, you can define in which directory (</w:t>
      </w:r>
      <w:r w:rsidR="006D0A9D" w:rsidRPr="00522DCA">
        <w:rPr>
          <w:lang w:val="en-GB"/>
        </w:rPr>
        <w:t>“</w:t>
      </w:r>
      <w:r w:rsidRPr="00522DCA">
        <w:rPr>
          <w:lang w:val="en-GB"/>
        </w:rPr>
        <w:t>Praat directory</w:t>
      </w:r>
      <w:r w:rsidR="006D0A9D" w:rsidRPr="00522DCA">
        <w:rPr>
          <w:lang w:val="en-GB"/>
        </w:rPr>
        <w:t>”</w:t>
      </w:r>
      <w:r w:rsidRPr="00522DCA">
        <w:rPr>
          <w:lang w:val="en-GB"/>
        </w:rPr>
        <w:t xml:space="preserve">) the programs </w:t>
      </w:r>
      <w:r w:rsidR="006D0A9D" w:rsidRPr="00522DCA">
        <w:rPr>
          <w:lang w:val="en-GB"/>
        </w:rPr>
        <w:t>“</w:t>
      </w:r>
      <w:r w:rsidRPr="00522DCA">
        <w:rPr>
          <w:lang w:val="en-GB"/>
        </w:rPr>
        <w:t xml:space="preserve">praat.exe” and </w:t>
      </w:r>
      <w:r w:rsidR="006D0A9D" w:rsidRPr="00522DCA">
        <w:rPr>
          <w:lang w:val="en-GB"/>
        </w:rPr>
        <w:t>“</w:t>
      </w:r>
      <w:r w:rsidRPr="00522DCA">
        <w:rPr>
          <w:lang w:val="en-GB"/>
        </w:rPr>
        <w:t>sendpraat.exe” are located, which is necessary for using the Praat panel.</w:t>
      </w:r>
    </w:p>
    <w:p w14:paraId="002E294B" w14:textId="77777777" w:rsidR="000959A2" w:rsidRPr="00522DCA" w:rsidRDefault="00B16F25">
      <w:pPr>
        <w:pStyle w:val="Standard-BlockCharCharChar"/>
        <w:spacing w:line="100" w:lineRule="atLeast"/>
        <w:ind w:left="567" w:hanging="567"/>
        <w:jc w:val="center"/>
        <w:rPr>
          <w:lang w:val="en-GB"/>
        </w:rPr>
      </w:pPr>
      <w:r>
        <w:rPr>
          <w:lang w:val="en-GB"/>
        </w:rPr>
        <w:pict w14:anchorId="1AC4DECE">
          <v:shape id="_x0000_i1115" type="#_x0000_t75" style="width:320.75pt;height:163.65pt" filled="t">
            <v:fill color2="black"/>
            <v:imagedata r:id="rId143" o:title=""/>
          </v:shape>
        </w:pict>
      </w:r>
    </w:p>
    <w:p w14:paraId="4D2F4C36" w14:textId="3DCD1C10" w:rsidR="000959A2" w:rsidRPr="00522DCA" w:rsidRDefault="000959A2" w:rsidP="008C2E33">
      <w:pPr>
        <w:pStyle w:val="Standard-BlockCharCharChar"/>
        <w:numPr>
          <w:ilvl w:val="1"/>
          <w:numId w:val="11"/>
        </w:numPr>
        <w:tabs>
          <w:tab w:val="clear" w:pos="482"/>
          <w:tab w:val="clear" w:pos="1080"/>
          <w:tab w:val="num" w:pos="720"/>
        </w:tabs>
        <w:ind w:left="426" w:hanging="426"/>
        <w:rPr>
          <w:lang w:val="en-GB"/>
        </w:rPr>
      </w:pPr>
      <w:r w:rsidRPr="00522DCA">
        <w:rPr>
          <w:b/>
          <w:color w:val="0000FF"/>
          <w:lang w:val="en-GB"/>
        </w:rPr>
        <w:t>Menus</w:t>
      </w:r>
      <w:r w:rsidRPr="00522DCA">
        <w:rPr>
          <w:lang w:val="en-GB"/>
        </w:rPr>
        <w:t>: Here you can show and hide project specific menus.</w:t>
      </w:r>
    </w:p>
    <w:p w14:paraId="47FFFAC0" w14:textId="77777777" w:rsidR="000959A2" w:rsidRPr="00522DCA" w:rsidRDefault="00B16F25">
      <w:pPr>
        <w:rPr>
          <w:rFonts w:cs="Times New Roman"/>
          <w:lang w:val="en-GB"/>
        </w:rPr>
      </w:pPr>
      <w:r>
        <w:rPr>
          <w:rFonts w:cs="Times New Roman"/>
          <w:lang w:val="en-GB"/>
        </w:rPr>
        <w:pict w14:anchorId="0DA4341E">
          <v:shape id="_x0000_i1116" type="#_x0000_t75" style="width:250.6pt;height:165.5pt" filled="t">
            <v:fill color2="black"/>
            <v:imagedata r:id="rId144" o:title=""/>
          </v:shape>
        </w:pict>
      </w:r>
    </w:p>
    <w:p w14:paraId="11DE5241" w14:textId="77777777" w:rsidR="000959A2" w:rsidRPr="00522DCA" w:rsidRDefault="000959A2" w:rsidP="00C808BC">
      <w:pPr>
        <w:pStyle w:val="berschrift3"/>
        <w:keepNext/>
        <w:rPr>
          <w:rFonts w:cs="Times New Roman"/>
          <w:lang w:val="en-GB"/>
        </w:rPr>
      </w:pPr>
      <w:bookmarkStart w:id="174" w:name="_Toc411261244"/>
      <w:bookmarkStart w:id="175" w:name="_Ref108437726"/>
      <w:r w:rsidRPr="00522DCA">
        <w:rPr>
          <w:rFonts w:cs="Times New Roman"/>
          <w:lang w:val="en-GB"/>
        </w:rPr>
        <w:t>Edit &gt; Partitur preferences…</w:t>
      </w:r>
      <w:bookmarkEnd w:id="174"/>
      <w:r w:rsidRPr="00522DCA">
        <w:rPr>
          <w:rFonts w:cs="Times New Roman"/>
          <w:lang w:val="en-GB"/>
        </w:rPr>
        <w:t xml:space="preserve"> </w:t>
      </w:r>
      <w:bookmarkEnd w:id="175"/>
    </w:p>
    <w:p w14:paraId="19064D86" w14:textId="0536CE7A" w:rsidR="000959A2" w:rsidRPr="00522DCA" w:rsidRDefault="000959A2">
      <w:pPr>
        <w:pStyle w:val="Standard-BlockCharCharChar"/>
        <w:keepNext/>
        <w:rPr>
          <w:lang w:val="en-GB"/>
        </w:rPr>
      </w:pPr>
      <w:r w:rsidRPr="00522DCA">
        <w:rPr>
          <w:lang w:val="en-GB"/>
        </w:rPr>
        <w:t>Opens a window in which parameters can be defined for the output as a musical score on a printer, as an RTF file, as an HTML file or as an XML-file</w:t>
      </w:r>
      <w:del w:id="176" w:author="Moritz Lautenbach" w:date="2014-04-15T15:25:00Z">
        <w:r w:rsidRPr="00522DCA" w:rsidDel="00D45B86">
          <w:rPr>
            <w:lang w:val="en-GB"/>
          </w:rPr>
          <w:delText>.</w:delText>
        </w:r>
      </w:del>
      <w:r w:rsidRPr="00522DCA">
        <w:rPr>
          <w:lang w:val="en-GB"/>
        </w:rPr>
        <w:t xml:space="preserve"> (see also </w:t>
      </w:r>
      <w:r w:rsidRPr="00522DCA">
        <w:rPr>
          <w:rStyle w:val="Menufunction"/>
          <w:lang w:val="en-GB"/>
        </w:rPr>
        <w:t>File &gt; Output...</w:t>
      </w:r>
      <w:r w:rsidRPr="00522DCA">
        <w:rPr>
          <w:lang w:val="en-GB"/>
        </w:rPr>
        <w:t xml:space="preserve">). </w:t>
      </w:r>
      <w:r w:rsidR="00C808BC" w:rsidRPr="00522DCA">
        <w:rPr>
          <w:lang w:val="en-GB"/>
        </w:rPr>
        <w:t>Th</w:t>
      </w:r>
      <w:r w:rsidR="00A515F1" w:rsidRPr="00522DCA">
        <w:rPr>
          <w:lang w:val="en-GB"/>
        </w:rPr>
        <w:t>e</w:t>
      </w:r>
      <w:r w:rsidR="00C808BC" w:rsidRPr="00522DCA">
        <w:rPr>
          <w:lang w:val="en-GB"/>
        </w:rPr>
        <w:t xml:space="preserve"> w</w:t>
      </w:r>
      <w:r w:rsidRPr="00522DCA">
        <w:rPr>
          <w:lang w:val="en-GB"/>
        </w:rPr>
        <w:t xml:space="preserve">indow is divided into five </w:t>
      </w:r>
      <w:proofErr w:type="spellStart"/>
      <w:r w:rsidRPr="00522DCA">
        <w:rPr>
          <w:lang w:val="en-GB"/>
        </w:rPr>
        <w:t>subitems</w:t>
      </w:r>
      <w:proofErr w:type="spellEnd"/>
      <w:r w:rsidRPr="00522DCA">
        <w:rPr>
          <w:lang w:val="en-GB"/>
        </w:rPr>
        <w:t>:</w:t>
      </w:r>
    </w:p>
    <w:p w14:paraId="21D8D337" w14:textId="77777777" w:rsidR="000959A2" w:rsidRPr="00522DCA" w:rsidRDefault="000959A2">
      <w:pPr>
        <w:pStyle w:val="Standard-BlockCharCharChar"/>
        <w:keepNext/>
        <w:rPr>
          <w:lang w:val="en-GB"/>
        </w:rPr>
      </w:pPr>
    </w:p>
    <w:p w14:paraId="1EFC38C7" w14:textId="77777777" w:rsidR="00C808BC" w:rsidRPr="00522DCA" w:rsidRDefault="00C808BC">
      <w:pPr>
        <w:pStyle w:val="Standard-BlockCharCharChar"/>
        <w:rPr>
          <w:lang w:val="en-GB"/>
        </w:rPr>
      </w:pPr>
    </w:p>
    <w:p w14:paraId="4D1AF49F" w14:textId="7CD3A6D8" w:rsidR="00C808BC" w:rsidRPr="00522DCA" w:rsidRDefault="00B16F25">
      <w:pPr>
        <w:pStyle w:val="Standard-BlockCharCharChar"/>
        <w:rPr>
          <w:lang w:val="en-GB"/>
        </w:rPr>
      </w:pPr>
      <w:r>
        <w:rPr>
          <w:lang w:val="en-GB"/>
        </w:rPr>
        <w:lastRenderedPageBreak/>
        <w:pict w14:anchorId="5CBC06A3">
          <v:shape id="_x0000_s2007" type="#_x0000_t75" style="position:absolute;left:0;text-align:left;margin-left:109.9pt;margin-top:5.6pt;width:252pt;height:312pt;z-index:-251645952" wrapcoords="-64 0 -64 21548 21600 21548 21600 0 -64 0" o:allowoverlap="f">
            <v:fill color2="black"/>
            <v:imagedata r:id="rId145" o:title=""/>
            <w10:wrap type="through"/>
          </v:shape>
        </w:pict>
      </w:r>
    </w:p>
    <w:p w14:paraId="1E2758CC" w14:textId="77777777" w:rsidR="00C808BC" w:rsidRPr="00522DCA" w:rsidRDefault="00C808BC">
      <w:pPr>
        <w:pStyle w:val="Standard-BlockCharCharChar"/>
        <w:rPr>
          <w:lang w:val="en-GB"/>
        </w:rPr>
      </w:pPr>
    </w:p>
    <w:p w14:paraId="54C12F43" w14:textId="77777777" w:rsidR="00C808BC" w:rsidRPr="00522DCA" w:rsidRDefault="00C808BC">
      <w:pPr>
        <w:pStyle w:val="Standard-BlockCharCharChar"/>
        <w:rPr>
          <w:lang w:val="en-GB"/>
        </w:rPr>
      </w:pPr>
    </w:p>
    <w:p w14:paraId="123EFD67" w14:textId="77777777" w:rsidR="00C808BC" w:rsidRPr="00522DCA" w:rsidRDefault="00C808BC">
      <w:pPr>
        <w:pStyle w:val="Standard-BlockCharCharChar"/>
        <w:rPr>
          <w:lang w:val="en-GB"/>
        </w:rPr>
      </w:pPr>
    </w:p>
    <w:p w14:paraId="158C06A7" w14:textId="77777777" w:rsidR="00C808BC" w:rsidRPr="00522DCA" w:rsidRDefault="00C808BC">
      <w:pPr>
        <w:pStyle w:val="Standard-BlockCharCharChar"/>
        <w:rPr>
          <w:lang w:val="en-GB"/>
        </w:rPr>
      </w:pPr>
    </w:p>
    <w:p w14:paraId="37E7EAEB" w14:textId="77777777" w:rsidR="00C808BC" w:rsidRPr="00522DCA" w:rsidRDefault="00C808BC">
      <w:pPr>
        <w:pStyle w:val="Standard-BlockCharCharChar"/>
        <w:rPr>
          <w:lang w:val="en-GB"/>
        </w:rPr>
      </w:pPr>
    </w:p>
    <w:p w14:paraId="572C0054" w14:textId="77777777" w:rsidR="00C808BC" w:rsidRPr="00522DCA" w:rsidRDefault="00C808BC">
      <w:pPr>
        <w:pStyle w:val="Standard-BlockCharCharChar"/>
        <w:rPr>
          <w:lang w:val="en-GB"/>
        </w:rPr>
      </w:pPr>
    </w:p>
    <w:p w14:paraId="4E1570E1" w14:textId="77777777" w:rsidR="00C808BC" w:rsidRPr="00522DCA" w:rsidRDefault="00C808BC">
      <w:pPr>
        <w:pStyle w:val="Standard-BlockCharCharChar"/>
        <w:rPr>
          <w:lang w:val="en-GB"/>
        </w:rPr>
      </w:pPr>
    </w:p>
    <w:p w14:paraId="279843D4" w14:textId="77777777" w:rsidR="00C808BC" w:rsidRPr="00522DCA" w:rsidRDefault="00C808BC">
      <w:pPr>
        <w:pStyle w:val="Standard-BlockCharCharChar"/>
        <w:rPr>
          <w:lang w:val="en-GB"/>
        </w:rPr>
      </w:pPr>
    </w:p>
    <w:p w14:paraId="176ED88F" w14:textId="77777777" w:rsidR="00C808BC" w:rsidRPr="00522DCA" w:rsidRDefault="00C808BC">
      <w:pPr>
        <w:pStyle w:val="Standard-BlockCharCharChar"/>
        <w:rPr>
          <w:lang w:val="en-GB"/>
        </w:rPr>
      </w:pPr>
    </w:p>
    <w:p w14:paraId="1276B6CD" w14:textId="77777777" w:rsidR="00C808BC" w:rsidRPr="00522DCA" w:rsidRDefault="00C808BC">
      <w:pPr>
        <w:pStyle w:val="Standard-BlockCharCharChar"/>
        <w:rPr>
          <w:lang w:val="en-GB"/>
        </w:rPr>
      </w:pPr>
    </w:p>
    <w:p w14:paraId="6F4F8992" w14:textId="77777777" w:rsidR="00C808BC" w:rsidRPr="00522DCA" w:rsidRDefault="00C808BC">
      <w:pPr>
        <w:pStyle w:val="Standard-BlockCharCharChar"/>
        <w:rPr>
          <w:lang w:val="en-GB"/>
        </w:rPr>
      </w:pPr>
    </w:p>
    <w:p w14:paraId="595DA198" w14:textId="77777777" w:rsidR="00C808BC" w:rsidRPr="00522DCA" w:rsidRDefault="00C808BC">
      <w:pPr>
        <w:pStyle w:val="Standard-BlockCharCharChar"/>
        <w:rPr>
          <w:lang w:val="en-GB"/>
        </w:rPr>
      </w:pPr>
    </w:p>
    <w:p w14:paraId="051FC241" w14:textId="4963D584" w:rsidR="000959A2" w:rsidRPr="00522DCA" w:rsidRDefault="000959A2">
      <w:pPr>
        <w:pStyle w:val="Standard-BlockCharCharChar"/>
        <w:rPr>
          <w:lang w:val="en-GB"/>
        </w:rPr>
      </w:pPr>
      <w:r w:rsidRPr="00522DCA">
        <w:rPr>
          <w:lang w:val="en-GB"/>
        </w:rPr>
        <w:t xml:space="preserve">The tab </w:t>
      </w:r>
      <w:r w:rsidR="006D0A9D" w:rsidRPr="00522DCA">
        <w:rPr>
          <w:lang w:val="en-GB"/>
        </w:rPr>
        <w:t>“</w:t>
      </w:r>
      <w:r w:rsidRPr="00522DCA">
        <w:rPr>
          <w:lang w:val="en-GB"/>
        </w:rPr>
        <w:t>Break</w:t>
      </w:r>
      <w:r w:rsidR="006D0A9D" w:rsidRPr="00522DCA">
        <w:rPr>
          <w:lang w:val="en-GB"/>
        </w:rPr>
        <w:t>”</w:t>
      </w:r>
      <w:r w:rsidRPr="00522DCA">
        <w:rPr>
          <w:lang w:val="en-GB"/>
        </w:rPr>
        <w:t xml:space="preserve"> allows you to set the parameters for line and page break:</w:t>
      </w:r>
    </w:p>
    <w:p w14:paraId="2E6BD849" w14:textId="00027BB1"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Respect word boundaries: defines whether word boundaries (spaces, apostrophes, hyphens) should be taken into consideration at a break, meaning whether breaks in the middle of a word should be prevented.</w:t>
      </w:r>
    </w:p>
    <w:p w14:paraId="7A55237C" w14:textId="77777777"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Horizontal tolerance: defines a range of tolerance for the width of the break. The higher this value, the fewer small units will be fragmented at a break. However, there will be a greater musical score area.</w:t>
      </w:r>
    </w:p>
    <w:p w14:paraId="2F3F4A61" w14:textId="77777777"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Vertical tolerance: defines a range of tolerance for the page brake. If you encounter problems with the page break (which can be the case, depending on the printer used), adjust this value.</w:t>
      </w:r>
    </w:p>
    <w:p w14:paraId="2A15284E" w14:textId="77777777"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Additional label space: determines an additional space between the tier labels and the first entry.</w:t>
      </w:r>
    </w:p>
    <w:p w14:paraId="08B8139A" w14:textId="77777777"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Remove Empty Lines: determines, whether empty lines that resulted from a page or line break should be removed.</w:t>
      </w:r>
    </w:p>
    <w:p w14:paraId="18D4B791" w14:textId="0177312D"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Number </w:t>
      </w:r>
      <w:proofErr w:type="spellStart"/>
      <w:r w:rsidRPr="00522DCA">
        <w:rPr>
          <w:highlight w:val="yellow"/>
          <w:lang w:val="en-GB"/>
        </w:rPr>
        <w:t>partitur</w:t>
      </w:r>
      <w:proofErr w:type="spellEnd"/>
      <w:r w:rsidRPr="00522DCA">
        <w:rPr>
          <w:highlight w:val="yellow"/>
          <w:lang w:val="en-GB"/>
        </w:rPr>
        <w:t> areas</w:t>
      </w:r>
      <w:r w:rsidRPr="00522DCA">
        <w:rPr>
          <w:lang w:val="en-GB"/>
        </w:rPr>
        <w:t xml:space="preserve">: determines if the </w:t>
      </w:r>
      <w:r w:rsidRPr="00522DCA">
        <w:rPr>
          <w:lang w:val="en-GB"/>
        </w:rPr>
        <w:commentReference w:id="177"/>
      </w:r>
      <w:r w:rsidR="006D0A9D" w:rsidRPr="00522DCA">
        <w:rPr>
          <w:highlight w:val="yellow"/>
          <w:lang w:val="en-GB"/>
        </w:rPr>
        <w:t>“</w:t>
      </w:r>
      <w:r w:rsidRPr="00522DCA">
        <w:rPr>
          <w:highlight w:val="yellow"/>
          <w:lang w:val="en-GB"/>
        </w:rPr>
        <w:t>Partitur Areas”</w:t>
      </w:r>
      <w:r w:rsidRPr="00522DCA">
        <w:rPr>
          <w:lang w:val="en-GB"/>
        </w:rPr>
        <w:t xml:space="preserve"> are numbered consecutively.</w:t>
      </w:r>
    </w:p>
    <w:p w14:paraId="3392E721" w14:textId="077A6534" w:rsidR="000959A2" w:rsidRPr="00522DCA" w:rsidRDefault="000959A2" w:rsidP="00A515F1">
      <w:pPr>
        <w:pStyle w:val="Aufzhlungszeichen1"/>
        <w:numPr>
          <w:ilvl w:val="0"/>
          <w:numId w:val="15"/>
        </w:numPr>
        <w:tabs>
          <w:tab w:val="clear" w:pos="360"/>
          <w:tab w:val="left" w:pos="964"/>
        </w:tabs>
        <w:rPr>
          <w:lang w:val="en-GB"/>
        </w:rPr>
      </w:pPr>
      <w:r w:rsidRPr="00522DCA">
        <w:rPr>
          <w:lang w:val="en-GB"/>
        </w:rPr>
        <w:t xml:space="preserve"> Smooth right boundaries: defines whether the right </w:t>
      </w:r>
      <w:r w:rsidR="006D0A9D" w:rsidRPr="00522DCA">
        <w:rPr>
          <w:highlight w:val="yellow"/>
          <w:lang w:val="en-GB"/>
        </w:rPr>
        <w:t>“</w:t>
      </w:r>
      <w:r w:rsidRPr="00522DCA">
        <w:rPr>
          <w:highlight w:val="yellow"/>
          <w:lang w:val="en-GB"/>
        </w:rPr>
        <w:t>Partitur Area”</w:t>
      </w:r>
      <w:r w:rsidRPr="00522DCA">
        <w:rPr>
          <w:lang w:val="en-GB"/>
        </w:rPr>
        <w:t xml:space="preserve"> boundaries</w:t>
      </w:r>
      <w:r w:rsidRPr="00522DCA">
        <w:rPr>
          <w:lang w:val="en-GB"/>
        </w:rPr>
        <w:commentReference w:id="178"/>
      </w:r>
      <w:r w:rsidRPr="00522DCA">
        <w:rPr>
          <w:lang w:val="en-GB"/>
        </w:rPr>
        <w:t xml:space="preserve"> should be smoothed out to one line (This only works for printer and RTF-output, not for HTML-output).</w:t>
      </w:r>
    </w:p>
    <w:p w14:paraId="25B9B255" w14:textId="37E31F22" w:rsidR="000959A2" w:rsidRPr="00522DCA" w:rsidRDefault="000959A2" w:rsidP="00A515F1">
      <w:pPr>
        <w:pStyle w:val="Aufzhlungszeichen1"/>
        <w:numPr>
          <w:ilvl w:val="0"/>
          <w:numId w:val="15"/>
        </w:numPr>
        <w:tabs>
          <w:tab w:val="clear" w:pos="360"/>
          <w:tab w:val="left" w:pos="964"/>
        </w:tabs>
        <w:rPr>
          <w:lang w:val="en-GB"/>
        </w:rPr>
      </w:pPr>
      <w:r w:rsidRPr="00522DCA">
        <w:rPr>
          <w:lang w:val="en-GB"/>
        </w:rPr>
        <w:lastRenderedPageBreak/>
        <w:t xml:space="preserve"> Save space: determines, whether empty lines should be </w:t>
      </w:r>
      <w:r w:rsidR="006D0A9D" w:rsidRPr="00522DCA">
        <w:rPr>
          <w:lang w:val="en-GB"/>
        </w:rPr>
        <w:t>“</w:t>
      </w:r>
      <w:r w:rsidRPr="00522DCA">
        <w:rPr>
          <w:lang w:val="en-GB"/>
        </w:rPr>
        <w:t>reduced</w:t>
      </w:r>
      <w:r w:rsidR="006D0A9D" w:rsidRPr="00522DCA">
        <w:rPr>
          <w:lang w:val="en-GB"/>
        </w:rPr>
        <w:t>”</w:t>
      </w:r>
      <w:r w:rsidRPr="00522DCA">
        <w:rPr>
          <w:lang w:val="en-GB"/>
        </w:rPr>
        <w:t xml:space="preserve"> at output after a break. The numbering of the musical score would be slightly indented in this case:</w:t>
      </w:r>
    </w:p>
    <w:tbl>
      <w:tblPr>
        <w:tblW w:w="9457" w:type="dxa"/>
        <w:tblLayout w:type="fixed"/>
        <w:tblLook w:val="0000" w:firstRow="0" w:lastRow="0" w:firstColumn="0" w:lastColumn="0" w:noHBand="0" w:noVBand="0"/>
      </w:tblPr>
      <w:tblGrid>
        <w:gridCol w:w="4728"/>
        <w:gridCol w:w="4729"/>
      </w:tblGrid>
      <w:tr w:rsidR="000959A2" w:rsidRPr="00522DCA" w14:paraId="4CAE38E2" w14:textId="77777777" w:rsidTr="00A515F1">
        <w:trPr>
          <w:trHeight w:val="332"/>
        </w:trPr>
        <w:tc>
          <w:tcPr>
            <w:tcW w:w="4728" w:type="dxa"/>
            <w:shd w:val="clear" w:color="auto" w:fill="auto"/>
          </w:tcPr>
          <w:p w14:paraId="444ACBE3" w14:textId="6E5B3433" w:rsidR="000959A2" w:rsidRPr="00522DCA" w:rsidRDefault="000959A2" w:rsidP="006D0A9D">
            <w:pPr>
              <w:keepNext/>
              <w:snapToGrid w:val="0"/>
              <w:rPr>
                <w:rFonts w:cs="Times New Roman"/>
                <w:lang w:val="en-GB"/>
              </w:rPr>
            </w:pPr>
            <w:r w:rsidRPr="00522DCA">
              <w:rPr>
                <w:rFonts w:cs="Times New Roman"/>
                <w:lang w:val="en-GB"/>
              </w:rPr>
              <w:t xml:space="preserve">Option </w:t>
            </w:r>
            <w:r w:rsidR="006D0A9D" w:rsidRPr="00522DCA">
              <w:rPr>
                <w:rFonts w:cs="Times New Roman"/>
                <w:lang w:val="en-GB"/>
              </w:rPr>
              <w:t>“</w:t>
            </w:r>
            <w:r w:rsidRPr="00522DCA">
              <w:rPr>
                <w:rFonts w:cs="Times New Roman"/>
                <w:lang w:val="en-GB"/>
              </w:rPr>
              <w:t>Save Space</w:t>
            </w:r>
            <w:r w:rsidR="006D0A9D" w:rsidRPr="00522DCA">
              <w:rPr>
                <w:rFonts w:cs="Times New Roman"/>
                <w:lang w:val="en-GB"/>
              </w:rPr>
              <w:t>”</w:t>
            </w:r>
            <w:r w:rsidRPr="00522DCA">
              <w:rPr>
                <w:rFonts w:cs="Times New Roman"/>
                <w:lang w:val="en-GB"/>
              </w:rPr>
              <w:t xml:space="preserve"> deactivated:</w:t>
            </w:r>
            <w:r w:rsidR="00A515F1" w:rsidRPr="00522DCA">
              <w:rPr>
                <w:rFonts w:cs="Times New Roman"/>
                <w:lang w:val="en-GB"/>
              </w:rPr>
              <w:t xml:space="preserve"> </w:t>
            </w:r>
          </w:p>
        </w:tc>
        <w:tc>
          <w:tcPr>
            <w:tcW w:w="4729" w:type="dxa"/>
            <w:shd w:val="clear" w:color="auto" w:fill="auto"/>
          </w:tcPr>
          <w:p w14:paraId="047CA194" w14:textId="31E4BDD1" w:rsidR="000959A2" w:rsidRPr="00522DCA" w:rsidRDefault="000959A2">
            <w:pPr>
              <w:keepNext/>
              <w:snapToGrid w:val="0"/>
              <w:rPr>
                <w:rFonts w:cs="Times New Roman"/>
                <w:lang w:val="en-GB"/>
              </w:rPr>
            </w:pPr>
            <w:r w:rsidRPr="00522DCA">
              <w:rPr>
                <w:rFonts w:cs="Times New Roman"/>
                <w:lang w:val="en-GB"/>
              </w:rPr>
              <w:t xml:space="preserve">Option </w:t>
            </w:r>
            <w:r w:rsidR="006D0A9D" w:rsidRPr="00522DCA">
              <w:rPr>
                <w:rFonts w:cs="Times New Roman"/>
                <w:lang w:val="en-GB"/>
              </w:rPr>
              <w:t>“</w:t>
            </w:r>
            <w:r w:rsidRPr="00522DCA">
              <w:rPr>
                <w:rFonts w:cs="Times New Roman"/>
                <w:lang w:val="en-GB"/>
              </w:rPr>
              <w:t>Save Space</w:t>
            </w:r>
            <w:r w:rsidR="006D0A9D" w:rsidRPr="00522DCA">
              <w:rPr>
                <w:rFonts w:cs="Times New Roman"/>
                <w:lang w:val="en-GB"/>
              </w:rPr>
              <w:t>”</w:t>
            </w:r>
            <w:r w:rsidRPr="00522DCA">
              <w:rPr>
                <w:rFonts w:cs="Times New Roman"/>
                <w:lang w:val="en-GB"/>
              </w:rPr>
              <w:t xml:space="preserve"> activated:</w:t>
            </w:r>
          </w:p>
          <w:p w14:paraId="3C4F63A3" w14:textId="77777777" w:rsidR="000959A2" w:rsidRPr="00522DCA" w:rsidRDefault="000959A2">
            <w:pPr>
              <w:keepNext/>
              <w:rPr>
                <w:rFonts w:cs="Times New Roman"/>
                <w:lang w:val="en-GB"/>
              </w:rPr>
            </w:pPr>
          </w:p>
        </w:tc>
      </w:tr>
      <w:tr w:rsidR="000959A2" w:rsidRPr="00522DCA" w14:paraId="6007C3E2" w14:textId="77777777" w:rsidTr="00C808BC">
        <w:tc>
          <w:tcPr>
            <w:tcW w:w="4728" w:type="dxa"/>
            <w:shd w:val="clear" w:color="auto" w:fill="auto"/>
          </w:tcPr>
          <w:p w14:paraId="52C919AE" w14:textId="77777777" w:rsidR="000959A2" w:rsidRPr="00522DCA" w:rsidRDefault="00B16F25">
            <w:pPr>
              <w:keepNext/>
              <w:snapToGrid w:val="0"/>
              <w:rPr>
                <w:rFonts w:cs="Times New Roman"/>
                <w:lang w:val="en-GB"/>
              </w:rPr>
            </w:pPr>
            <w:r>
              <w:rPr>
                <w:rFonts w:cs="Times New Roman"/>
                <w:lang w:val="en-GB"/>
              </w:rPr>
              <w:pict w14:anchorId="3DA0A9CF">
                <v:shape id="_x0000_i1117" type="#_x0000_t75" style="width:206.65pt;height:99.1pt" filled="t">
                  <v:fill color2="black"/>
                  <v:imagedata r:id="rId146" o:title=""/>
                </v:shape>
              </w:pict>
            </w:r>
          </w:p>
        </w:tc>
        <w:tc>
          <w:tcPr>
            <w:tcW w:w="4729" w:type="dxa"/>
            <w:shd w:val="clear" w:color="auto" w:fill="auto"/>
          </w:tcPr>
          <w:p w14:paraId="07EB116A" w14:textId="77777777" w:rsidR="000959A2" w:rsidRPr="00522DCA" w:rsidRDefault="00B16F25">
            <w:pPr>
              <w:keepNext/>
              <w:snapToGrid w:val="0"/>
              <w:rPr>
                <w:rFonts w:cs="Times New Roman"/>
                <w:lang w:val="en-GB"/>
              </w:rPr>
            </w:pPr>
            <w:r>
              <w:rPr>
                <w:rFonts w:cs="Times New Roman"/>
                <w:lang w:val="en-GB"/>
              </w:rPr>
              <w:pict w14:anchorId="579F49E2">
                <v:shape id="_x0000_i1118" type="#_x0000_t75" style="width:210.4pt;height:55.15pt" filled="t">
                  <v:fill color2="black"/>
                  <v:imagedata r:id="rId147" o:title=""/>
                </v:shape>
              </w:pict>
            </w:r>
          </w:p>
        </w:tc>
      </w:tr>
    </w:tbl>
    <w:p w14:paraId="24F28DAB" w14:textId="77777777" w:rsidR="000959A2" w:rsidRPr="00522DCA" w:rsidRDefault="000959A2">
      <w:pPr>
        <w:pStyle w:val="BildChar"/>
        <w:rPr>
          <w:rFonts w:ascii="Times New Roman" w:hAnsi="Times New Roman"/>
          <w:lang w:val="en-GB"/>
        </w:rPr>
      </w:pPr>
    </w:p>
    <w:p w14:paraId="0831A76D" w14:textId="77777777" w:rsidR="000959A2" w:rsidRPr="00522DCA" w:rsidRDefault="00B16F25">
      <w:pPr>
        <w:pStyle w:val="BildChar"/>
        <w:rPr>
          <w:rFonts w:ascii="Times New Roman" w:hAnsi="Times New Roman"/>
          <w:lang w:val="en-GB"/>
        </w:rPr>
      </w:pPr>
      <w:r>
        <w:rPr>
          <w:rFonts w:ascii="Times New Roman" w:hAnsi="Times New Roman"/>
          <w:lang w:val="en-GB"/>
        </w:rPr>
        <w:pict w14:anchorId="14E23B38">
          <v:shape id="_x0000_i1119" type="#_x0000_t75" style="width:317.9pt;height:253.4pt" filled="t">
            <v:fill color2="black"/>
            <v:imagedata r:id="rId148" o:title=""/>
          </v:shape>
        </w:pict>
      </w:r>
    </w:p>
    <w:p w14:paraId="7327FADB" w14:textId="14BC2FF0" w:rsidR="000959A2" w:rsidRPr="00522DCA" w:rsidRDefault="000959A2">
      <w:pPr>
        <w:pStyle w:val="Standard-BlockCharCharChar"/>
        <w:rPr>
          <w:lang w:val="en-GB"/>
        </w:rPr>
      </w:pPr>
      <w:r w:rsidRPr="00522DCA">
        <w:rPr>
          <w:lang w:val="en-GB"/>
        </w:rPr>
        <w:t xml:space="preserve">In the tab </w:t>
      </w:r>
      <w:r w:rsidR="006D0A9D" w:rsidRPr="00522DCA">
        <w:rPr>
          <w:lang w:val="en-GB"/>
        </w:rPr>
        <w:t>“</w:t>
      </w:r>
      <w:r w:rsidRPr="00522DCA">
        <w:rPr>
          <w:lang w:val="en-GB"/>
        </w:rPr>
        <w:t>General</w:t>
      </w:r>
      <w:r w:rsidR="006D0A9D" w:rsidRPr="00522DCA">
        <w:rPr>
          <w:lang w:val="en-GB"/>
        </w:rPr>
        <w:t>”</w:t>
      </w:r>
      <w:r w:rsidRPr="00522DCA">
        <w:rPr>
          <w:lang w:val="en-GB"/>
        </w:rPr>
        <w:t xml:space="preserve"> further parameters can be set, which apply to all forms of output (meaning printer, RTF, HTML and XML):</w:t>
      </w:r>
    </w:p>
    <w:p w14:paraId="5FCFAB41" w14:textId="77777777" w:rsidR="000959A2" w:rsidRPr="00522DCA" w:rsidRDefault="000959A2">
      <w:pPr>
        <w:pStyle w:val="Aufzhlungszeichen1"/>
        <w:tabs>
          <w:tab w:val="clear" w:pos="360"/>
          <w:tab w:val="left" w:pos="964"/>
        </w:tabs>
        <w:ind w:left="964" w:hanging="482"/>
        <w:rPr>
          <w:lang w:val="en-GB"/>
        </w:rPr>
      </w:pPr>
      <w:r w:rsidRPr="00522DCA">
        <w:rPr>
          <w:lang w:val="en-GB"/>
        </w:rPr>
        <w:t>Include timeline in output: determines whether the entries on the time line (numbering and/or absolute time values) are to be included in the output.</w:t>
      </w:r>
    </w:p>
    <w:p w14:paraId="3CE9B4A8" w14:textId="77777777" w:rsidR="000959A2" w:rsidRPr="00522DCA" w:rsidRDefault="000959A2">
      <w:pPr>
        <w:pStyle w:val="Aufzhlungszeichen1"/>
        <w:tabs>
          <w:tab w:val="clear" w:pos="360"/>
          <w:tab w:val="left" w:pos="964"/>
        </w:tabs>
        <w:ind w:left="964" w:hanging="482"/>
        <w:rPr>
          <w:lang w:val="en-GB"/>
        </w:rPr>
      </w:pPr>
      <w:r w:rsidRPr="00522DCA">
        <w:rPr>
          <w:lang w:val="en-GB"/>
        </w:rPr>
        <w:t>Put timeline outside frame: determines whether the entries on the time line are going to be inside or outside of the musical score area.</w:t>
      </w:r>
    </w:p>
    <w:p w14:paraId="6CC454EA" w14:textId="2BF1A31A" w:rsidR="000959A2" w:rsidRPr="00522DCA" w:rsidRDefault="000959A2">
      <w:pPr>
        <w:pStyle w:val="Aufzhlungszeichen1"/>
        <w:tabs>
          <w:tab w:val="clear" w:pos="360"/>
          <w:tab w:val="left" w:pos="964"/>
        </w:tabs>
        <w:ind w:left="964" w:hanging="482"/>
        <w:rPr>
          <w:spacing w:val="-4"/>
          <w:lang w:val="en-GB"/>
        </w:rPr>
      </w:pPr>
      <w:r w:rsidRPr="00522DCA">
        <w:rPr>
          <w:spacing w:val="-4"/>
          <w:lang w:val="en-GB"/>
        </w:rPr>
        <w:t xml:space="preserve">Frames: defines how the </w:t>
      </w:r>
      <w:r w:rsidRPr="00522DCA">
        <w:rPr>
          <w:spacing w:val="-4"/>
          <w:highlight w:val="yellow"/>
          <w:lang w:val="en-GB"/>
        </w:rPr>
        <w:t>Partitur Areas</w:t>
      </w:r>
      <w:r w:rsidRPr="00522DCA">
        <w:rPr>
          <w:spacing w:val="-4"/>
          <w:highlight w:val="yellow"/>
          <w:lang w:val="en-GB"/>
        </w:rPr>
        <w:commentReference w:id="179"/>
      </w:r>
      <w:r w:rsidRPr="00522DCA">
        <w:rPr>
          <w:spacing w:val="-4"/>
          <w:lang w:val="en-GB"/>
        </w:rPr>
        <w:t xml:space="preserve"> are framed. </w:t>
      </w:r>
      <w:r w:rsidR="006D0A9D" w:rsidRPr="00522DCA">
        <w:rPr>
          <w:spacing w:val="-4"/>
          <w:lang w:val="en-GB"/>
        </w:rPr>
        <w:t>“</w:t>
      </w:r>
      <w:r w:rsidRPr="00522DCA">
        <w:rPr>
          <w:spacing w:val="-4"/>
          <w:lang w:val="en-GB"/>
        </w:rPr>
        <w:t>Left</w:t>
      </w:r>
      <w:r w:rsidR="006D0A9D" w:rsidRPr="00522DCA">
        <w:rPr>
          <w:spacing w:val="-4"/>
          <w:lang w:val="en-GB"/>
        </w:rPr>
        <w:t>”</w:t>
      </w:r>
      <w:r w:rsidRPr="00522DCA">
        <w:rPr>
          <w:spacing w:val="-4"/>
          <w:lang w:val="en-GB"/>
        </w:rPr>
        <w:t xml:space="preserve">, </w:t>
      </w:r>
      <w:r w:rsidR="006D0A9D" w:rsidRPr="00522DCA">
        <w:rPr>
          <w:spacing w:val="-4"/>
          <w:lang w:val="en-GB"/>
        </w:rPr>
        <w:t>“</w:t>
      </w:r>
      <w:r w:rsidRPr="00522DCA">
        <w:rPr>
          <w:spacing w:val="-4"/>
          <w:lang w:val="en-GB"/>
        </w:rPr>
        <w:t>Right</w:t>
      </w:r>
      <w:r w:rsidR="006D0A9D" w:rsidRPr="00522DCA">
        <w:rPr>
          <w:spacing w:val="-4"/>
          <w:lang w:val="en-GB"/>
        </w:rPr>
        <w:t>”</w:t>
      </w:r>
      <w:r w:rsidRPr="00522DCA">
        <w:rPr>
          <w:spacing w:val="-4"/>
          <w:lang w:val="en-GB"/>
        </w:rPr>
        <w:t xml:space="preserve">, </w:t>
      </w:r>
      <w:r w:rsidR="006D0A9D" w:rsidRPr="00522DCA">
        <w:rPr>
          <w:spacing w:val="-4"/>
          <w:lang w:val="en-GB"/>
        </w:rPr>
        <w:t>“</w:t>
      </w:r>
      <w:r w:rsidRPr="00522DCA">
        <w:rPr>
          <w:spacing w:val="-4"/>
          <w:lang w:val="en-GB"/>
        </w:rPr>
        <w:t>Top</w:t>
      </w:r>
      <w:r w:rsidR="006D0A9D" w:rsidRPr="00522DCA">
        <w:rPr>
          <w:spacing w:val="-4"/>
          <w:lang w:val="en-GB"/>
        </w:rPr>
        <w:t>”</w:t>
      </w:r>
      <w:r w:rsidRPr="00522DCA">
        <w:rPr>
          <w:spacing w:val="-4"/>
          <w:lang w:val="en-GB"/>
        </w:rPr>
        <w:t xml:space="preserve">, </w:t>
      </w:r>
      <w:r w:rsidR="006D0A9D" w:rsidRPr="00522DCA">
        <w:rPr>
          <w:spacing w:val="-4"/>
          <w:lang w:val="en-GB"/>
        </w:rPr>
        <w:t>“</w:t>
      </w:r>
      <w:r w:rsidRPr="00522DCA">
        <w:rPr>
          <w:spacing w:val="-4"/>
          <w:lang w:val="en-GB"/>
        </w:rPr>
        <w:t>Bottom</w:t>
      </w:r>
      <w:r w:rsidR="006D0A9D" w:rsidRPr="00522DCA">
        <w:rPr>
          <w:spacing w:val="-4"/>
          <w:lang w:val="en-GB"/>
        </w:rPr>
        <w:t>”</w:t>
      </w:r>
      <w:r w:rsidRPr="00522DCA">
        <w:rPr>
          <w:spacing w:val="-4"/>
          <w:lang w:val="en-GB"/>
        </w:rPr>
        <w:t xml:space="preserve"> determine whether the frame lines are drawn on the left, the right, at the top or the bottom. </w:t>
      </w:r>
      <w:r w:rsidR="006D0A9D" w:rsidRPr="00522DCA">
        <w:rPr>
          <w:spacing w:val="-4"/>
          <w:lang w:val="en-GB"/>
        </w:rPr>
        <w:t>“</w:t>
      </w:r>
      <w:proofErr w:type="spellStart"/>
      <w:r w:rsidRPr="00522DCA">
        <w:rPr>
          <w:spacing w:val="-4"/>
          <w:lang w:val="en-GB"/>
        </w:rPr>
        <w:t>Color</w:t>
      </w:r>
      <w:proofErr w:type="spellEnd"/>
      <w:r w:rsidRPr="00522DCA">
        <w:rPr>
          <w:spacing w:val="-4"/>
          <w:lang w:val="en-GB"/>
        </w:rPr>
        <w:commentReference w:id="180"/>
      </w:r>
      <w:r w:rsidR="006D0A9D" w:rsidRPr="00522DCA">
        <w:rPr>
          <w:spacing w:val="-4"/>
          <w:lang w:val="en-GB"/>
        </w:rPr>
        <w:t>”</w:t>
      </w:r>
      <w:r w:rsidRPr="00522DCA">
        <w:rPr>
          <w:spacing w:val="-4"/>
          <w:lang w:val="en-GB"/>
        </w:rPr>
        <w:t xml:space="preserve"> specifies the colour of the frame (click the button in order to open a window to choose a colour).</w:t>
      </w:r>
      <w:r w:rsidRPr="00522DCA">
        <w:rPr>
          <w:lang w:val="en-GB"/>
        </w:rPr>
        <w:t xml:space="preserve"> </w:t>
      </w:r>
      <w:r w:rsidR="006D0A9D" w:rsidRPr="00522DCA">
        <w:rPr>
          <w:spacing w:val="-4"/>
          <w:lang w:val="en-GB"/>
        </w:rPr>
        <w:t>“</w:t>
      </w:r>
      <w:r w:rsidRPr="00522DCA">
        <w:rPr>
          <w:spacing w:val="-4"/>
          <w:lang w:val="en-GB"/>
        </w:rPr>
        <w:t>Frame style</w:t>
      </w:r>
      <w:r w:rsidR="006D0A9D" w:rsidRPr="00522DCA">
        <w:rPr>
          <w:spacing w:val="-4"/>
          <w:lang w:val="en-GB"/>
        </w:rPr>
        <w:t>”</w:t>
      </w:r>
      <w:r w:rsidRPr="00522DCA">
        <w:rPr>
          <w:spacing w:val="-4"/>
          <w:lang w:val="en-GB"/>
        </w:rPr>
        <w:t xml:space="preserve"> specifies whether the framing lines are </w:t>
      </w:r>
      <w:r w:rsidR="006D0A9D" w:rsidRPr="00522DCA">
        <w:rPr>
          <w:spacing w:val="-4"/>
          <w:lang w:val="en-GB"/>
        </w:rPr>
        <w:t>“</w:t>
      </w:r>
      <w:r w:rsidRPr="00522DCA">
        <w:rPr>
          <w:spacing w:val="-4"/>
          <w:lang w:val="en-GB"/>
        </w:rPr>
        <w:t>solid</w:t>
      </w:r>
      <w:r w:rsidR="006D0A9D" w:rsidRPr="00522DCA">
        <w:rPr>
          <w:spacing w:val="-4"/>
          <w:lang w:val="en-GB"/>
        </w:rPr>
        <w:t>”</w:t>
      </w:r>
      <w:r w:rsidRPr="00522DCA">
        <w:rPr>
          <w:spacing w:val="-4"/>
          <w:lang w:val="en-GB"/>
        </w:rPr>
        <w:t xml:space="preserve">, </w:t>
      </w:r>
      <w:r w:rsidR="006D0A9D" w:rsidRPr="00522DCA">
        <w:rPr>
          <w:spacing w:val="-4"/>
          <w:lang w:val="en-GB"/>
        </w:rPr>
        <w:t>“</w:t>
      </w:r>
      <w:r w:rsidRPr="00522DCA">
        <w:rPr>
          <w:spacing w:val="-4"/>
          <w:lang w:val="en-GB"/>
        </w:rPr>
        <w:t>dashed</w:t>
      </w:r>
      <w:r w:rsidR="006D0A9D" w:rsidRPr="00522DCA">
        <w:rPr>
          <w:spacing w:val="-4"/>
          <w:lang w:val="en-GB"/>
        </w:rPr>
        <w:t>”</w:t>
      </w:r>
      <w:r w:rsidRPr="00522DCA">
        <w:rPr>
          <w:spacing w:val="-4"/>
          <w:lang w:val="en-GB"/>
        </w:rPr>
        <w:t xml:space="preserve"> or dotted. </w:t>
      </w:r>
    </w:p>
    <w:p w14:paraId="42FA8494" w14:textId="44CC4B20" w:rsidR="000959A2" w:rsidRPr="00522DCA" w:rsidRDefault="000959A2">
      <w:pPr>
        <w:pStyle w:val="Aufzhlungszeichen1"/>
        <w:tabs>
          <w:tab w:val="clear" w:pos="360"/>
          <w:tab w:val="left" w:pos="964"/>
        </w:tabs>
        <w:ind w:left="964" w:hanging="482"/>
        <w:rPr>
          <w:lang w:val="en-GB"/>
        </w:rPr>
      </w:pPr>
      <w:r w:rsidRPr="00522DCA">
        <w:rPr>
          <w:lang w:val="en-GB"/>
        </w:rPr>
        <w:lastRenderedPageBreak/>
        <w:t>Prepend </w:t>
      </w:r>
      <w:proofErr w:type="gramStart"/>
      <w:r w:rsidRPr="00522DCA">
        <w:rPr>
          <w:lang w:val="en-GB"/>
        </w:rPr>
        <w:t>meta</w:t>
      </w:r>
      <w:proofErr w:type="gramEnd"/>
      <w:r w:rsidRPr="00522DCA">
        <w:rPr>
          <w:lang w:val="en-GB"/>
        </w:rPr>
        <w:t> information and speakertable: defines whether the meta information and the speakertable are to be included in the output or not (only valid for RTF and HTML output). Please note that it is relevant for HTML output which stylesheet is specified and if a stylesheet is specified. Thes</w:t>
      </w:r>
      <w:r w:rsidR="00A515F1" w:rsidRPr="00522DCA">
        <w:rPr>
          <w:lang w:val="en-GB"/>
        </w:rPr>
        <w:t xml:space="preserve">e specifications are made under </w:t>
      </w:r>
      <w:r w:rsidRPr="00522DCA">
        <w:rPr>
          <w:rStyle w:val="Menufunction"/>
          <w:lang w:val="en-GB"/>
        </w:rPr>
        <w:t>Edit &gt; Preferences.</w:t>
      </w:r>
      <w:r w:rsidR="00A515F1" w:rsidRPr="00522DCA">
        <w:rPr>
          <w:rStyle w:val="Menufunction"/>
          <w:lang w:val="en-GB"/>
        </w:rPr>
        <w:t>.</w:t>
      </w:r>
      <w:r w:rsidRPr="00522DCA">
        <w:rPr>
          <w:rStyle w:val="Menufunction"/>
          <w:lang w:val="en-GB"/>
        </w:rPr>
        <w:t>.</w:t>
      </w:r>
      <w:r w:rsidRPr="00522DCA">
        <w:rPr>
          <w:lang w:val="en-GB"/>
        </w:rPr>
        <w:t xml:space="preserve"> in </w:t>
      </w:r>
      <w:r w:rsidR="006D0A9D" w:rsidRPr="00522DCA">
        <w:rPr>
          <w:lang w:val="en-GB"/>
        </w:rPr>
        <w:t>“</w:t>
      </w:r>
      <w:r w:rsidRPr="00522DCA">
        <w:rPr>
          <w:lang w:val="en-GB"/>
        </w:rPr>
        <w:t>Head to HTML</w:t>
      </w:r>
      <w:r w:rsidR="006D0A9D" w:rsidRPr="00522DCA">
        <w:rPr>
          <w:lang w:val="en-GB"/>
        </w:rPr>
        <w:t>”</w:t>
      </w:r>
      <w:r w:rsidRPr="00522DCA">
        <w:rPr>
          <w:lang w:val="en-GB"/>
        </w:rPr>
        <w:t>.</w:t>
      </w:r>
    </w:p>
    <w:p w14:paraId="2CF99E6B" w14:textId="77777777" w:rsidR="000959A2" w:rsidRPr="00522DCA" w:rsidRDefault="000959A2">
      <w:pPr>
        <w:pStyle w:val="Standard-BlockCharCharChar"/>
        <w:keepNext/>
        <w:rPr>
          <w:lang w:val="en-GB"/>
        </w:rPr>
      </w:pPr>
      <w:r w:rsidRPr="00522DCA">
        <w:rPr>
          <w:lang w:val="en-GB"/>
        </w:rPr>
        <w:t>Examples:</w:t>
      </w:r>
    </w:p>
    <w:tbl>
      <w:tblPr>
        <w:tblW w:w="9463" w:type="dxa"/>
        <w:tblLayout w:type="fixed"/>
        <w:tblLook w:val="0000" w:firstRow="0" w:lastRow="0" w:firstColumn="0" w:lastColumn="0" w:noHBand="0" w:noVBand="0"/>
      </w:tblPr>
      <w:tblGrid>
        <w:gridCol w:w="4785"/>
        <w:gridCol w:w="4678"/>
      </w:tblGrid>
      <w:tr w:rsidR="000959A2" w:rsidRPr="00522DCA" w14:paraId="193DE2EA" w14:textId="77777777" w:rsidTr="00A62A8E">
        <w:tc>
          <w:tcPr>
            <w:tcW w:w="4785" w:type="dxa"/>
            <w:shd w:val="clear" w:color="auto" w:fill="auto"/>
          </w:tcPr>
          <w:p w14:paraId="36826612" w14:textId="77777777" w:rsidR="000959A2" w:rsidRPr="00522DCA" w:rsidRDefault="00B16F25">
            <w:pPr>
              <w:keepNext/>
              <w:snapToGrid w:val="0"/>
              <w:rPr>
                <w:rFonts w:cs="Times New Roman"/>
                <w:lang w:val="en-GB"/>
              </w:rPr>
            </w:pPr>
            <w:r>
              <w:rPr>
                <w:rFonts w:cs="Times New Roman"/>
                <w:lang w:val="en-GB"/>
              </w:rPr>
              <w:pict w14:anchorId="46069E32">
                <v:shape id="_x0000_i1120" type="#_x0000_t75" style="width:235.65pt;height:70.15pt" filled="t">
                  <v:fill color2="black"/>
                  <v:imagedata r:id="rId149" o:title=""/>
                </v:shape>
              </w:pict>
            </w:r>
          </w:p>
          <w:p w14:paraId="43929249" w14:textId="77777777" w:rsidR="000959A2" w:rsidRPr="00522DCA" w:rsidRDefault="000959A2">
            <w:pPr>
              <w:keepNext/>
              <w:rPr>
                <w:rFonts w:cs="Times New Roman"/>
                <w:lang w:val="en-GB"/>
              </w:rPr>
            </w:pPr>
          </w:p>
          <w:p w14:paraId="6902DAE0" w14:textId="77777777" w:rsidR="000959A2" w:rsidRPr="00522DCA" w:rsidRDefault="000959A2">
            <w:pPr>
              <w:keepNext/>
              <w:rPr>
                <w:rFonts w:cs="Times New Roman"/>
                <w:lang w:val="en-GB"/>
              </w:rPr>
            </w:pPr>
          </w:p>
        </w:tc>
        <w:tc>
          <w:tcPr>
            <w:tcW w:w="4678" w:type="dxa"/>
            <w:shd w:val="clear" w:color="auto" w:fill="auto"/>
          </w:tcPr>
          <w:p w14:paraId="2D93B3D8" w14:textId="77777777" w:rsidR="000959A2" w:rsidRPr="00522DCA" w:rsidRDefault="000959A2">
            <w:pPr>
              <w:pStyle w:val="Standard-BlockCharCharChar"/>
              <w:keepNext/>
              <w:snapToGrid w:val="0"/>
              <w:ind w:left="34" w:right="34"/>
              <w:rPr>
                <w:lang w:val="en-GB"/>
              </w:rPr>
            </w:pPr>
          </w:p>
          <w:p w14:paraId="16673199" w14:textId="77777777" w:rsidR="000959A2" w:rsidRPr="00522DCA" w:rsidRDefault="000959A2">
            <w:pPr>
              <w:pStyle w:val="Standard-BlockCharCharChar"/>
              <w:keepNext/>
              <w:ind w:left="34" w:right="34"/>
              <w:rPr>
                <w:lang w:val="en-GB"/>
              </w:rPr>
            </w:pPr>
            <w:r w:rsidRPr="00522DCA">
              <w:rPr>
                <w:lang w:val="en-GB"/>
              </w:rPr>
              <w:t xml:space="preserve">The entries on the timeline were included in the output (outside of the frame). The Partitur </w:t>
            </w:r>
            <w:r w:rsidRPr="00522DCA">
              <w:rPr>
                <w:lang w:val="en-GB"/>
              </w:rPr>
              <w:commentReference w:id="181"/>
            </w:r>
            <w:r w:rsidRPr="00522DCA">
              <w:rPr>
                <w:lang w:val="en-GB"/>
              </w:rPr>
              <w:t>Area is framed with a solid line.</w:t>
            </w:r>
          </w:p>
          <w:p w14:paraId="0FE6830A" w14:textId="77777777" w:rsidR="000959A2" w:rsidRPr="00522DCA" w:rsidRDefault="000959A2">
            <w:pPr>
              <w:pStyle w:val="Standard-BlockCharCharChar"/>
              <w:keepNext/>
              <w:ind w:left="34" w:right="34"/>
              <w:rPr>
                <w:lang w:val="en-GB"/>
              </w:rPr>
            </w:pPr>
          </w:p>
        </w:tc>
      </w:tr>
      <w:tr w:rsidR="000959A2" w:rsidRPr="00522DCA" w14:paraId="14A4FB41" w14:textId="77777777" w:rsidTr="00A62A8E">
        <w:tc>
          <w:tcPr>
            <w:tcW w:w="4785" w:type="dxa"/>
            <w:shd w:val="clear" w:color="auto" w:fill="auto"/>
          </w:tcPr>
          <w:p w14:paraId="7636DB09" w14:textId="77777777" w:rsidR="000959A2" w:rsidRPr="00522DCA" w:rsidRDefault="00B16F25">
            <w:pPr>
              <w:snapToGrid w:val="0"/>
              <w:rPr>
                <w:rFonts w:cs="Times New Roman"/>
                <w:lang w:val="en-GB"/>
              </w:rPr>
            </w:pPr>
            <w:r>
              <w:rPr>
                <w:rFonts w:cs="Times New Roman"/>
                <w:lang w:val="en-GB"/>
              </w:rPr>
              <w:pict w14:anchorId="06EFCF9D">
                <v:shape id="_x0000_i1121" type="#_x0000_t75" style="width:238.45pt;height:70.15pt" filled="t">
                  <v:fill color2="black"/>
                  <v:imagedata r:id="rId150" o:title=""/>
                </v:shape>
              </w:pict>
            </w:r>
          </w:p>
          <w:p w14:paraId="317DD2AB" w14:textId="77777777" w:rsidR="000959A2" w:rsidRPr="00522DCA" w:rsidRDefault="000959A2">
            <w:pPr>
              <w:rPr>
                <w:rFonts w:cs="Times New Roman"/>
                <w:lang w:val="en-GB"/>
              </w:rPr>
            </w:pPr>
          </w:p>
          <w:p w14:paraId="4307C143" w14:textId="77777777" w:rsidR="000959A2" w:rsidRPr="00522DCA" w:rsidRDefault="000959A2">
            <w:pPr>
              <w:rPr>
                <w:rFonts w:cs="Times New Roman"/>
                <w:lang w:val="en-GB"/>
              </w:rPr>
            </w:pPr>
          </w:p>
        </w:tc>
        <w:tc>
          <w:tcPr>
            <w:tcW w:w="4678" w:type="dxa"/>
            <w:shd w:val="clear" w:color="auto" w:fill="auto"/>
          </w:tcPr>
          <w:p w14:paraId="1B8E0AB3" w14:textId="77777777" w:rsidR="000959A2" w:rsidRPr="00522DCA" w:rsidRDefault="000959A2">
            <w:pPr>
              <w:pStyle w:val="Standard-BlockCharCharChar"/>
              <w:snapToGrid w:val="0"/>
              <w:ind w:left="34" w:right="34"/>
              <w:rPr>
                <w:lang w:val="en-GB"/>
              </w:rPr>
            </w:pPr>
          </w:p>
          <w:p w14:paraId="333D22F6" w14:textId="77777777" w:rsidR="000959A2" w:rsidRPr="00522DCA" w:rsidRDefault="000959A2">
            <w:pPr>
              <w:pStyle w:val="Standard-BlockCharCharChar"/>
              <w:ind w:left="34" w:right="34"/>
              <w:rPr>
                <w:lang w:val="en-GB"/>
              </w:rPr>
            </w:pPr>
            <w:r w:rsidRPr="00522DCA">
              <w:rPr>
                <w:lang w:val="en-GB"/>
              </w:rPr>
              <w:t xml:space="preserve">The entries on the time line were included into the output (inside of the frame). The Partitur </w:t>
            </w:r>
            <w:r w:rsidRPr="00522DCA">
              <w:rPr>
                <w:lang w:val="en-GB"/>
              </w:rPr>
              <w:commentReference w:id="182"/>
            </w:r>
            <w:r w:rsidRPr="00522DCA">
              <w:rPr>
                <w:lang w:val="en-GB"/>
              </w:rPr>
              <w:t>Area is framed with a solid line.</w:t>
            </w:r>
          </w:p>
          <w:p w14:paraId="4B72F81B" w14:textId="77777777" w:rsidR="000959A2" w:rsidRPr="00522DCA" w:rsidRDefault="000959A2">
            <w:pPr>
              <w:pStyle w:val="Standard-BlockCharCharChar"/>
              <w:ind w:left="34" w:right="34"/>
              <w:rPr>
                <w:lang w:val="en-GB"/>
              </w:rPr>
            </w:pPr>
          </w:p>
        </w:tc>
      </w:tr>
      <w:tr w:rsidR="000959A2" w:rsidRPr="00B16F25" w14:paraId="246C52AE" w14:textId="77777777" w:rsidTr="00A62A8E">
        <w:tc>
          <w:tcPr>
            <w:tcW w:w="4785" w:type="dxa"/>
            <w:shd w:val="clear" w:color="auto" w:fill="auto"/>
          </w:tcPr>
          <w:p w14:paraId="18479F1E" w14:textId="77777777" w:rsidR="000959A2" w:rsidRPr="00522DCA" w:rsidRDefault="00B16F25">
            <w:pPr>
              <w:snapToGrid w:val="0"/>
              <w:rPr>
                <w:rFonts w:cs="Times New Roman"/>
                <w:lang w:val="en-GB"/>
              </w:rPr>
            </w:pPr>
            <w:r>
              <w:rPr>
                <w:rFonts w:cs="Times New Roman"/>
                <w:lang w:val="en-GB"/>
              </w:rPr>
              <w:pict w14:anchorId="38FC7FA5">
                <v:shape id="_x0000_i1122" type="#_x0000_t75" style="width:236.55pt;height:62.65pt" filled="t">
                  <v:fill color2="black"/>
                  <v:imagedata r:id="rId151" o:title=""/>
                </v:shape>
              </w:pict>
            </w:r>
          </w:p>
          <w:p w14:paraId="0EB005B6" w14:textId="77777777" w:rsidR="000959A2" w:rsidRPr="00522DCA" w:rsidRDefault="000959A2">
            <w:pPr>
              <w:rPr>
                <w:rFonts w:cs="Times New Roman"/>
                <w:lang w:val="en-GB"/>
              </w:rPr>
            </w:pPr>
          </w:p>
        </w:tc>
        <w:tc>
          <w:tcPr>
            <w:tcW w:w="4678" w:type="dxa"/>
            <w:shd w:val="clear" w:color="auto" w:fill="auto"/>
          </w:tcPr>
          <w:p w14:paraId="11D7D95B" w14:textId="77777777" w:rsidR="000959A2" w:rsidRPr="00522DCA" w:rsidRDefault="000959A2">
            <w:pPr>
              <w:pStyle w:val="Standard-BlockCharCharChar"/>
              <w:snapToGrid w:val="0"/>
              <w:ind w:left="34" w:right="34"/>
              <w:rPr>
                <w:lang w:val="en-GB"/>
              </w:rPr>
            </w:pPr>
          </w:p>
          <w:p w14:paraId="20BA416A" w14:textId="77777777" w:rsidR="000959A2" w:rsidRPr="00522DCA" w:rsidRDefault="000959A2">
            <w:pPr>
              <w:pStyle w:val="Standard-BlockCharCharChar"/>
              <w:ind w:left="34" w:right="34"/>
              <w:rPr>
                <w:lang w:val="en-GB"/>
              </w:rPr>
            </w:pPr>
            <w:r w:rsidRPr="00522DCA">
              <w:rPr>
                <w:lang w:val="en-GB"/>
              </w:rPr>
              <w:t xml:space="preserve">The entries on the time line were not included into the output. The Partitur </w:t>
            </w:r>
            <w:r w:rsidRPr="00522DCA">
              <w:rPr>
                <w:lang w:val="en-GB"/>
              </w:rPr>
              <w:commentReference w:id="183"/>
            </w:r>
            <w:r w:rsidRPr="00522DCA">
              <w:rPr>
                <w:lang w:val="en-GB"/>
              </w:rPr>
              <w:t>Area is framed with a dotted line.</w:t>
            </w:r>
          </w:p>
        </w:tc>
      </w:tr>
    </w:tbl>
    <w:p w14:paraId="1193E77A" w14:textId="77777777" w:rsidR="00A62A8E" w:rsidRPr="00522DCA" w:rsidRDefault="00A62A8E">
      <w:pPr>
        <w:pStyle w:val="BildChar"/>
        <w:rPr>
          <w:rFonts w:ascii="Times New Roman" w:hAnsi="Times New Roman"/>
          <w:lang w:val="en-GB"/>
        </w:rPr>
      </w:pPr>
    </w:p>
    <w:p w14:paraId="7CC9987B"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9B9ACF7">
          <v:shape id="_x0000_i1123" type="#_x0000_t75" style="width:317.9pt;height:253.4pt" filled="t">
            <v:fill color2="black"/>
            <v:imagedata r:id="rId152" o:title=""/>
          </v:shape>
        </w:pict>
      </w:r>
    </w:p>
    <w:p w14:paraId="5CEBA04A" w14:textId="77777777" w:rsidR="000959A2" w:rsidRPr="00522DCA" w:rsidRDefault="000959A2">
      <w:pPr>
        <w:pStyle w:val="Standard-BlockCharCharChar"/>
        <w:rPr>
          <w:lang w:val="en-GB"/>
        </w:rPr>
      </w:pPr>
    </w:p>
    <w:p w14:paraId="56712F97" w14:textId="6C6ADFB4" w:rsidR="000959A2" w:rsidRPr="00522DCA" w:rsidRDefault="000959A2">
      <w:pPr>
        <w:pStyle w:val="Standard-BlockCharCharChar"/>
        <w:rPr>
          <w:lang w:val="en-GB"/>
        </w:rPr>
      </w:pPr>
      <w:r w:rsidRPr="00522DCA">
        <w:rPr>
          <w:lang w:val="en-GB"/>
        </w:rPr>
        <w:t xml:space="preserve">In the tab </w:t>
      </w:r>
      <w:r w:rsidR="006D0A9D" w:rsidRPr="00522DCA">
        <w:rPr>
          <w:lang w:val="en-GB"/>
        </w:rPr>
        <w:t>“</w:t>
      </w:r>
      <w:r w:rsidRPr="00522DCA">
        <w:rPr>
          <w:lang w:val="en-GB"/>
        </w:rPr>
        <w:t>RTF</w:t>
      </w:r>
      <w:r w:rsidR="006D0A9D" w:rsidRPr="00522DCA">
        <w:rPr>
          <w:lang w:val="en-GB"/>
        </w:rPr>
        <w:t>”</w:t>
      </w:r>
      <w:r w:rsidRPr="00522DCA">
        <w:rPr>
          <w:lang w:val="en-GB"/>
        </w:rPr>
        <w:t xml:space="preserve">, you can specify parameters which are specially used for RTF output. RTF output can be problematic, as the calculation processes of Java do not match those of MS Word entirely. Thus, displacement and missing characters may occur. Some of the here mentioned parameters serve the purpose of compensating those inaccuracies (see the sections </w:t>
      </w:r>
      <w:r w:rsidR="006D0A9D" w:rsidRPr="00522DCA">
        <w:rPr>
          <w:highlight w:val="yellow"/>
          <w:lang w:val="en-GB"/>
        </w:rPr>
        <w:t>“</w:t>
      </w:r>
      <w:proofErr w:type="spellStart"/>
      <w:r w:rsidRPr="00522DCA">
        <w:rPr>
          <w:highlight w:val="yellow"/>
          <w:lang w:val="en-GB"/>
        </w:rPr>
        <w:t>Ausgeben</w:t>
      </w:r>
      <w:proofErr w:type="spellEnd"/>
      <w:r w:rsidRPr="00522DCA">
        <w:rPr>
          <w:highlight w:val="yellow"/>
          <w:lang w:val="en-GB"/>
        </w:rPr>
        <w:t xml:space="preserve"> </w:t>
      </w:r>
      <w:proofErr w:type="spellStart"/>
      <w:r w:rsidRPr="00522DCA">
        <w:rPr>
          <w:highlight w:val="yellow"/>
          <w:lang w:val="en-GB"/>
        </w:rPr>
        <w:t>einer</w:t>
      </w:r>
      <w:proofErr w:type="spellEnd"/>
      <w:r w:rsidRPr="00522DCA">
        <w:rPr>
          <w:highlight w:val="yellow"/>
          <w:lang w:val="en-GB"/>
        </w:rPr>
        <w:t xml:space="preserve"> </w:t>
      </w:r>
      <w:proofErr w:type="spellStart"/>
      <w:r w:rsidRPr="00522DCA">
        <w:rPr>
          <w:highlight w:val="yellow"/>
          <w:lang w:val="en-GB"/>
        </w:rPr>
        <w:t>Transkription</w:t>
      </w:r>
      <w:proofErr w:type="spellEnd"/>
      <w:r w:rsidR="006D0A9D" w:rsidRPr="00522DCA">
        <w:rPr>
          <w:highlight w:val="yellow"/>
          <w:lang w:val="en-GB"/>
        </w:rPr>
        <w:t>”</w:t>
      </w:r>
      <w:r w:rsidRPr="00522DCA">
        <w:rPr>
          <w:lang w:val="en-GB"/>
        </w:rPr>
        <w:t xml:space="preserve"> in the tutorial</w:t>
      </w:r>
      <w:r w:rsidRPr="00522DCA">
        <w:rPr>
          <w:lang w:val="en-GB"/>
        </w:rPr>
        <w:commentReference w:id="184"/>
      </w:r>
      <w:r w:rsidRPr="00522DCA">
        <w:rPr>
          <w:lang w:val="en-GB"/>
        </w:rPr>
        <w:t>).</w:t>
      </w:r>
    </w:p>
    <w:p w14:paraId="4F3BA599" w14:textId="77777777" w:rsidR="000959A2" w:rsidRPr="00522DCA" w:rsidRDefault="000959A2" w:rsidP="00A515F1">
      <w:pPr>
        <w:pStyle w:val="Aufzhlungszeichen1"/>
        <w:numPr>
          <w:ilvl w:val="0"/>
          <w:numId w:val="16"/>
        </w:numPr>
        <w:tabs>
          <w:tab w:val="clear" w:pos="360"/>
          <w:tab w:val="left" w:pos="964"/>
        </w:tabs>
        <w:rPr>
          <w:lang w:val="en-GB"/>
        </w:rPr>
      </w:pPr>
      <w:r w:rsidRPr="00522DCA">
        <w:rPr>
          <w:lang w:val="en-GB"/>
        </w:rPr>
        <w:t xml:space="preserve"> Critical size percentage: defines from what extend onward the size of an entry in a musical score line</w:t>
      </w:r>
      <w:r w:rsidRPr="00522DCA">
        <w:rPr>
          <w:lang w:val="en-GB"/>
        </w:rPr>
        <w:commentReference w:id="185"/>
      </w:r>
      <w:r w:rsidRPr="00522DCA">
        <w:rPr>
          <w:lang w:val="en-GB"/>
        </w:rPr>
        <w:t xml:space="preserve"> is considered critical. This means it states from which point onward the mechanisms for the compensation of inaccuracies are to be applied. The </w:t>
      </w:r>
      <w:proofErr w:type="spellStart"/>
      <w:r w:rsidRPr="00522DCA">
        <w:rPr>
          <w:lang w:val="en-GB"/>
        </w:rPr>
        <w:t>preset</w:t>
      </w:r>
      <w:proofErr w:type="spellEnd"/>
      <w:r w:rsidRPr="00522DCA">
        <w:rPr>
          <w:lang w:val="en-GB"/>
        </w:rPr>
        <w:t xml:space="preserve"> 95% has proven to be a reasonable value here. You can, of course, increase or decrease this figure, if required.</w:t>
      </w:r>
    </w:p>
    <w:p w14:paraId="3E4CAE15" w14:textId="00E7BDD5" w:rsidR="000959A2" w:rsidRPr="00522DCA" w:rsidRDefault="000959A2" w:rsidP="00A515F1">
      <w:pPr>
        <w:pStyle w:val="Aufzhlungszeichen1"/>
        <w:numPr>
          <w:ilvl w:val="0"/>
          <w:numId w:val="16"/>
        </w:numPr>
        <w:tabs>
          <w:tab w:val="clear" w:pos="360"/>
          <w:tab w:val="left" w:pos="964"/>
        </w:tabs>
        <w:rPr>
          <w:lang w:val="en-GB"/>
        </w:rPr>
      </w:pPr>
      <w:r w:rsidRPr="00522DCA">
        <w:rPr>
          <w:lang w:val="en-GB"/>
        </w:rPr>
        <w:t xml:space="preserve"> Right margin buffer: defines a buffer area at the right margin of the Partitur Area</w:t>
      </w:r>
      <w:r w:rsidRPr="00522DCA">
        <w:rPr>
          <w:lang w:val="en-GB"/>
        </w:rPr>
        <w:commentReference w:id="186"/>
      </w:r>
      <w:r w:rsidRPr="00522DCA">
        <w:rPr>
          <w:lang w:val="en-GB"/>
        </w:rPr>
        <w:t xml:space="preserve">. This can be done in order to compensate inaccuracies in the calculation. If the options </w:t>
      </w:r>
      <w:r w:rsidR="006D0A9D" w:rsidRPr="00522DCA">
        <w:rPr>
          <w:lang w:val="en-GB"/>
        </w:rPr>
        <w:t>“</w:t>
      </w:r>
      <w:r w:rsidRPr="00522DCA">
        <w:rPr>
          <w:lang w:val="en-GB"/>
        </w:rPr>
        <w:t>Glue adjacent IT elements</w:t>
      </w:r>
      <w:r w:rsidR="006D0A9D" w:rsidRPr="00522DCA">
        <w:rPr>
          <w:lang w:val="en-GB"/>
        </w:rPr>
        <w:t>”</w:t>
      </w:r>
      <w:r w:rsidRPr="00522DCA">
        <w:rPr>
          <w:lang w:val="en-GB"/>
        </w:rPr>
        <w:t xml:space="preserve"> and </w:t>
      </w:r>
      <w:r w:rsidR="006D0A9D" w:rsidRPr="00522DCA">
        <w:rPr>
          <w:lang w:val="en-GB"/>
        </w:rPr>
        <w:t>“</w:t>
      </w:r>
      <w:r w:rsidRPr="00522DCA">
        <w:rPr>
          <w:lang w:val="en-GB"/>
        </w:rPr>
        <w:t>Glue empty IT elements</w:t>
      </w:r>
      <w:r w:rsidR="006D0A9D" w:rsidRPr="00522DCA">
        <w:rPr>
          <w:lang w:val="en-GB"/>
        </w:rPr>
        <w:t>”</w:t>
      </w:r>
      <w:r w:rsidRPr="00522DCA">
        <w:rPr>
          <w:lang w:val="en-GB"/>
        </w:rPr>
        <w:t xml:space="preserve"> (see below) are deactivated, this value can be 0. Otherwise, it should be set to a value between 5 and 20.</w:t>
      </w:r>
    </w:p>
    <w:p w14:paraId="1EBF2AC1" w14:textId="77777777" w:rsidR="000959A2" w:rsidRPr="00522DCA" w:rsidRDefault="000959A2" w:rsidP="00A515F1">
      <w:pPr>
        <w:pStyle w:val="Aufzhlungszeichen1"/>
        <w:numPr>
          <w:ilvl w:val="0"/>
          <w:numId w:val="16"/>
        </w:numPr>
        <w:tabs>
          <w:tab w:val="clear" w:pos="360"/>
          <w:tab w:val="left" w:pos="964"/>
        </w:tabs>
        <w:rPr>
          <w:lang w:val="en-GB"/>
        </w:rPr>
      </w:pPr>
      <w:r w:rsidRPr="00522DCA">
        <w:rPr>
          <w:lang w:val="en-GB"/>
        </w:rPr>
        <w:t xml:space="preserve"> Calculate page breaks: specifies whether page breaks are to be calculated for the RTF document.</w:t>
      </w:r>
    </w:p>
    <w:p w14:paraId="26D800C3" w14:textId="55C61CD2" w:rsidR="000959A2" w:rsidRPr="00522DCA" w:rsidRDefault="000959A2" w:rsidP="00A515F1">
      <w:pPr>
        <w:pStyle w:val="Aufzhlungszeichen1"/>
        <w:numPr>
          <w:ilvl w:val="0"/>
          <w:numId w:val="16"/>
        </w:numPr>
        <w:tabs>
          <w:tab w:val="clear" w:pos="360"/>
          <w:tab w:val="left" w:pos="964"/>
        </w:tabs>
        <w:rPr>
          <w:lang w:val="en-GB"/>
        </w:rPr>
      </w:pPr>
      <w:r w:rsidRPr="00522DCA">
        <w:rPr>
          <w:lang w:val="en-GB"/>
        </w:rPr>
        <w:t xml:space="preserve"> Glue adjacent events: specifies whether adjacent events in the </w:t>
      </w:r>
      <w:proofErr w:type="spellStart"/>
      <w:r w:rsidRPr="00522DCA">
        <w:rPr>
          <w:lang w:val="en-GB"/>
        </w:rPr>
        <w:t>Partiturzeile</w:t>
      </w:r>
      <w:proofErr w:type="spellEnd"/>
      <w:r w:rsidRPr="00522DCA">
        <w:rPr>
          <w:lang w:val="en-GB"/>
        </w:rPr>
        <w:commentReference w:id="187"/>
      </w:r>
      <w:r w:rsidRPr="00522DCA">
        <w:rPr>
          <w:lang w:val="en-GB"/>
        </w:rPr>
        <w:t xml:space="preserve"> should be combined once the first one has reached the critical size. For MS Word 97 this option </w:t>
      </w:r>
      <w:r w:rsidRPr="00522DCA">
        <w:rPr>
          <w:u w:val="single"/>
          <w:lang w:val="en-GB"/>
        </w:rPr>
        <w:t>has to</w:t>
      </w:r>
      <w:r w:rsidRPr="00522DCA">
        <w:rPr>
          <w:lang w:val="en-GB"/>
        </w:rPr>
        <w:t xml:space="preserve"> be selected. For MS Word 2000 it has the small disadvantage that </w:t>
      </w:r>
      <w:r w:rsidRPr="00522DCA">
        <w:rPr>
          <w:lang w:val="en-GB"/>
        </w:rPr>
        <w:commentReference w:id="188"/>
      </w:r>
      <w:proofErr w:type="spellStart"/>
      <w:r w:rsidRPr="00522DCA">
        <w:rPr>
          <w:lang w:val="en-GB"/>
        </w:rPr>
        <w:t>Synchronverhältnisse</w:t>
      </w:r>
      <w:proofErr w:type="spellEnd"/>
      <w:r w:rsidRPr="00522DCA">
        <w:rPr>
          <w:lang w:val="en-GB"/>
        </w:rPr>
        <w:t xml:space="preserve"> may possibly shift a little bit. However, it also has the advantage that words that have been </w:t>
      </w:r>
      <w:r w:rsidR="006D0A9D" w:rsidRPr="00522DCA">
        <w:rPr>
          <w:lang w:val="en-GB"/>
        </w:rPr>
        <w:t>“</w:t>
      </w:r>
      <w:r w:rsidRPr="00522DCA">
        <w:rPr>
          <w:lang w:val="en-GB"/>
        </w:rPr>
        <w:t>torn apart</w:t>
      </w:r>
      <w:r w:rsidR="006D0A9D" w:rsidRPr="00522DCA">
        <w:rPr>
          <w:lang w:val="en-GB"/>
        </w:rPr>
        <w:t>”</w:t>
      </w:r>
      <w:r w:rsidRPr="00522DCA">
        <w:rPr>
          <w:lang w:val="en-GB"/>
        </w:rPr>
        <w:t xml:space="preserve"> due to synchronisation will be put back together. Do </w:t>
      </w:r>
      <w:r w:rsidRPr="00522DCA">
        <w:rPr>
          <w:u w:val="single"/>
          <w:lang w:val="en-GB"/>
        </w:rPr>
        <w:t>not</w:t>
      </w:r>
      <w:r w:rsidRPr="00522DCA">
        <w:rPr>
          <w:lang w:val="en-GB"/>
        </w:rPr>
        <w:t xml:space="preserve"> use this option in MS Word 2000 if you are working with framing single elements.</w:t>
      </w:r>
    </w:p>
    <w:p w14:paraId="47A1F9BA" w14:textId="77777777" w:rsidR="000959A2" w:rsidRPr="00522DCA" w:rsidRDefault="000959A2" w:rsidP="00A515F1">
      <w:pPr>
        <w:pStyle w:val="Aufzhlungszeichen1"/>
        <w:numPr>
          <w:ilvl w:val="0"/>
          <w:numId w:val="16"/>
        </w:numPr>
        <w:tabs>
          <w:tab w:val="clear" w:pos="360"/>
          <w:tab w:val="left" w:pos="964"/>
        </w:tabs>
        <w:rPr>
          <w:lang w:val="en-GB"/>
        </w:rPr>
      </w:pPr>
      <w:r w:rsidRPr="00522DCA">
        <w:rPr>
          <w:lang w:val="en-GB"/>
        </w:rPr>
        <w:t xml:space="preserve"> Glue empty events: specifies whether empty events in the </w:t>
      </w:r>
      <w:proofErr w:type="spellStart"/>
      <w:r w:rsidRPr="00522DCA">
        <w:rPr>
          <w:lang w:val="en-GB"/>
        </w:rPr>
        <w:t>Partiturzeile</w:t>
      </w:r>
      <w:proofErr w:type="spellEnd"/>
      <w:r w:rsidRPr="00522DCA">
        <w:rPr>
          <w:lang w:val="en-GB"/>
        </w:rPr>
        <w:commentReference w:id="189"/>
      </w:r>
      <w:r w:rsidRPr="00522DCA">
        <w:rPr>
          <w:lang w:val="en-GB"/>
        </w:rPr>
        <w:t xml:space="preserve"> should be </w:t>
      </w:r>
      <w:r w:rsidRPr="00522DCA">
        <w:rPr>
          <w:lang w:val="en-GB"/>
        </w:rPr>
        <w:lastRenderedPageBreak/>
        <w:t xml:space="preserve">combined with the preceding element. Do </w:t>
      </w:r>
      <w:r w:rsidRPr="00522DCA">
        <w:rPr>
          <w:u w:val="single"/>
          <w:lang w:val="en-GB"/>
        </w:rPr>
        <w:t xml:space="preserve">not </w:t>
      </w:r>
      <w:r w:rsidRPr="00522DCA">
        <w:rPr>
          <w:lang w:val="en-GB"/>
        </w:rPr>
        <w:t>use this option if you are working with framing or underlining single elements in colour.</w:t>
      </w:r>
    </w:p>
    <w:p w14:paraId="2BF639F3" w14:textId="092A65BB" w:rsidR="000959A2" w:rsidRPr="00522DCA" w:rsidRDefault="000959A2" w:rsidP="00A515F1">
      <w:pPr>
        <w:pStyle w:val="Aufzhlungszeichen1"/>
        <w:numPr>
          <w:ilvl w:val="0"/>
          <w:numId w:val="16"/>
        </w:numPr>
        <w:tabs>
          <w:tab w:val="clear" w:pos="360"/>
          <w:tab w:val="left" w:pos="964"/>
        </w:tabs>
        <w:rPr>
          <w:lang w:val="en-GB"/>
        </w:rPr>
      </w:pPr>
      <w:r w:rsidRPr="00522DCA">
        <w:rPr>
          <w:lang w:val="en-GB"/>
        </w:rPr>
        <w:t xml:space="preserve"> Use </w:t>
      </w:r>
      <w:proofErr w:type="spellStart"/>
      <w:r w:rsidRPr="00522DCA">
        <w:rPr>
          <w:lang w:val="en-GB"/>
        </w:rPr>
        <w:t>CellFit</w:t>
      </w:r>
      <w:proofErr w:type="spellEnd"/>
      <w:r w:rsidRPr="00522DCA">
        <w:rPr>
          <w:lang w:val="en-GB"/>
        </w:rPr>
        <w:t xml:space="preserve"> parameter: specifies whether the </w:t>
      </w:r>
      <w:r w:rsidR="006D0A9D" w:rsidRPr="00522DCA">
        <w:rPr>
          <w:lang w:val="en-GB"/>
        </w:rPr>
        <w:t>“</w:t>
      </w:r>
      <w:proofErr w:type="spellStart"/>
      <w:r w:rsidRPr="00522DCA">
        <w:rPr>
          <w:lang w:val="en-GB"/>
        </w:rPr>
        <w:t>CellFit</w:t>
      </w:r>
      <w:proofErr w:type="spellEnd"/>
      <w:r w:rsidR="006D0A9D" w:rsidRPr="00522DCA">
        <w:rPr>
          <w:lang w:val="en-GB"/>
        </w:rPr>
        <w:t>”</w:t>
      </w:r>
      <w:r w:rsidRPr="00522DCA">
        <w:rPr>
          <w:lang w:val="en-GB"/>
        </w:rPr>
        <w:t xml:space="preserve"> parameter is used. The activation of this option helps to prevent mistakes, which can occur when reading output RTF files in MS Word 2002 (= Word XP).</w:t>
      </w:r>
    </w:p>
    <w:p w14:paraId="2019EFE7" w14:textId="77777777" w:rsidR="000959A2" w:rsidRPr="00522DCA" w:rsidRDefault="000959A2">
      <w:pPr>
        <w:pStyle w:val="Standard-BlockCharCharChar"/>
        <w:rPr>
          <w:lang w:val="en-GB"/>
        </w:rPr>
      </w:pPr>
    </w:p>
    <w:p w14:paraId="1E15357B" w14:textId="77777777" w:rsidR="000959A2" w:rsidRPr="00522DCA" w:rsidRDefault="00B16F25">
      <w:pPr>
        <w:pStyle w:val="BildChar"/>
        <w:rPr>
          <w:rFonts w:ascii="Times New Roman" w:hAnsi="Times New Roman"/>
          <w:lang w:val="en-GB"/>
        </w:rPr>
      </w:pPr>
      <w:r>
        <w:rPr>
          <w:rFonts w:ascii="Times New Roman" w:hAnsi="Times New Roman"/>
          <w:lang w:val="en-GB"/>
        </w:rPr>
        <w:pict w14:anchorId="732D5944">
          <v:shape id="_x0000_i1124" type="#_x0000_t75" style="width:317.9pt;height:253.4pt" filled="t">
            <v:fill color2="black"/>
            <v:imagedata r:id="rId153" o:title=""/>
          </v:shape>
        </w:pict>
      </w:r>
    </w:p>
    <w:p w14:paraId="675E003E" w14:textId="27A763F4" w:rsidR="000959A2" w:rsidRPr="00522DCA" w:rsidRDefault="000959A2">
      <w:pPr>
        <w:pStyle w:val="Standard-BlockCharCharChar"/>
        <w:rPr>
          <w:lang w:val="en-GB"/>
        </w:rPr>
      </w:pPr>
      <w:r w:rsidRPr="00522DCA">
        <w:rPr>
          <w:lang w:val="en-GB"/>
        </w:rPr>
        <w:t xml:space="preserve">In the tab </w:t>
      </w:r>
      <w:r w:rsidR="006D0A9D" w:rsidRPr="00522DCA">
        <w:rPr>
          <w:lang w:val="en-GB"/>
        </w:rPr>
        <w:t>“</w:t>
      </w:r>
      <w:r w:rsidRPr="00522DCA">
        <w:rPr>
          <w:lang w:val="en-GB"/>
        </w:rPr>
        <w:t>HTML</w:t>
      </w:r>
      <w:r w:rsidR="006D0A9D" w:rsidRPr="00522DCA">
        <w:rPr>
          <w:lang w:val="en-GB"/>
        </w:rPr>
        <w:t>”</w:t>
      </w:r>
      <w:r w:rsidRPr="00522DCA">
        <w:rPr>
          <w:lang w:val="en-GB"/>
        </w:rPr>
        <w:t>, you can specify parameters which are specially used for HTML output.</w:t>
      </w:r>
    </w:p>
    <w:p w14:paraId="1C3C47CE" w14:textId="77777777" w:rsidR="000959A2" w:rsidRPr="00522DCA" w:rsidRDefault="000959A2" w:rsidP="00A515F1">
      <w:pPr>
        <w:pStyle w:val="Aufzhlungszeichen1"/>
        <w:numPr>
          <w:ilvl w:val="0"/>
          <w:numId w:val="17"/>
        </w:numPr>
        <w:tabs>
          <w:tab w:val="clear" w:pos="360"/>
          <w:tab w:val="left" w:pos="964"/>
        </w:tabs>
        <w:rPr>
          <w:lang w:val="en-GB"/>
        </w:rPr>
      </w:pPr>
      <w:r w:rsidRPr="00522DCA">
        <w:rPr>
          <w:lang w:val="en-GB"/>
        </w:rPr>
        <w:t xml:space="preserve"> Make links: specifies whether links that have been made in the transcription should be implemented as hyperlinks in HTML.</w:t>
      </w:r>
    </w:p>
    <w:p w14:paraId="4F9B7849" w14:textId="69C7DF79" w:rsidR="000959A2" w:rsidRPr="00522DCA" w:rsidRDefault="000959A2" w:rsidP="00A515F1">
      <w:pPr>
        <w:pStyle w:val="Aufzhlungszeichen1"/>
        <w:numPr>
          <w:ilvl w:val="0"/>
          <w:numId w:val="17"/>
        </w:numPr>
        <w:tabs>
          <w:tab w:val="clear" w:pos="360"/>
          <w:tab w:val="left" w:pos="964"/>
        </w:tabs>
        <w:rPr>
          <w:lang w:val="en-GB"/>
        </w:rPr>
      </w:pPr>
      <w:r w:rsidRPr="00522DCA">
        <w:rPr>
          <w:lang w:val="en-GB"/>
        </w:rPr>
        <w:t xml:space="preserve"> Make anchors: defines whether anchors should be assigned to the Partitur Area</w:t>
      </w:r>
      <w:r w:rsidRPr="00522DCA">
        <w:rPr>
          <w:lang w:val="en-GB"/>
        </w:rPr>
        <w:commentReference w:id="190"/>
      </w:r>
      <w:r w:rsidRPr="00522DCA">
        <w:rPr>
          <w:lang w:val="en-GB"/>
        </w:rPr>
        <w:t xml:space="preserve"> – meaning links for outside reference. In order to work with the wordlist output (see below), this option </w:t>
      </w:r>
      <w:r w:rsidRPr="00522DCA">
        <w:rPr>
          <w:u w:val="single"/>
          <w:lang w:val="en-GB"/>
        </w:rPr>
        <w:t>has to be</w:t>
      </w:r>
      <w:r w:rsidRPr="00522DCA">
        <w:rPr>
          <w:lang w:val="en-GB"/>
        </w:rPr>
        <w:t xml:space="preserve"> checked.</w:t>
      </w:r>
    </w:p>
    <w:p w14:paraId="1A62692E" w14:textId="77777777" w:rsidR="000959A2" w:rsidRPr="00522DCA" w:rsidRDefault="000959A2" w:rsidP="00A515F1">
      <w:pPr>
        <w:pStyle w:val="Aufzhlungszeichen1"/>
        <w:numPr>
          <w:ilvl w:val="0"/>
          <w:numId w:val="17"/>
        </w:numPr>
        <w:tabs>
          <w:tab w:val="clear" w:pos="360"/>
          <w:tab w:val="left" w:pos="964"/>
        </w:tabs>
        <w:rPr>
          <w:lang w:val="en-GB"/>
        </w:rPr>
      </w:pPr>
      <w:r w:rsidRPr="00522DCA">
        <w:rPr>
          <w:lang w:val="en-GB"/>
        </w:rPr>
        <w:t xml:space="preserve"> Use JavaScript: specifies whether JavaScript functions are used (to link the tier labels with the speaker table).</w:t>
      </w:r>
    </w:p>
    <w:p w14:paraId="4C69C953" w14:textId="77777777" w:rsidR="000959A2" w:rsidRPr="00522DCA" w:rsidRDefault="000959A2" w:rsidP="00A515F1">
      <w:pPr>
        <w:pStyle w:val="Aufzhlungszeichen1"/>
        <w:numPr>
          <w:ilvl w:val="0"/>
          <w:numId w:val="17"/>
        </w:numPr>
        <w:tabs>
          <w:tab w:val="clear" w:pos="360"/>
          <w:tab w:val="left" w:pos="964"/>
        </w:tabs>
        <w:rPr>
          <w:lang w:val="en-GB"/>
        </w:rPr>
      </w:pPr>
      <w:r w:rsidRPr="00522DCA">
        <w:rPr>
          <w:lang w:val="en-GB"/>
        </w:rPr>
        <w:t xml:space="preserve"> Don’t make line breaks: Checking this option creates an endless musical score, hence the musical score is not divided by line breaks.</w:t>
      </w:r>
    </w:p>
    <w:p w14:paraId="115D5729" w14:textId="77777777" w:rsidR="000959A2" w:rsidRPr="00522DCA" w:rsidRDefault="000959A2" w:rsidP="00A515F1">
      <w:pPr>
        <w:pStyle w:val="Aufzhlungszeichen1"/>
        <w:numPr>
          <w:ilvl w:val="0"/>
          <w:numId w:val="17"/>
        </w:numPr>
        <w:tabs>
          <w:tab w:val="clear" w:pos="360"/>
          <w:tab w:val="left" w:pos="964"/>
        </w:tabs>
        <w:rPr>
          <w:lang w:val="en-GB"/>
        </w:rPr>
      </w:pPr>
      <w:r w:rsidRPr="00522DCA">
        <w:rPr>
          <w:lang w:val="en-GB"/>
        </w:rPr>
        <w:t xml:space="preserve"> Pixel width: When this option is checked, the musical score is divided</w:t>
      </w:r>
      <w:r w:rsidRPr="00522DCA">
        <w:rPr>
          <w:lang w:val="en-GB"/>
        </w:rPr>
        <w:commentReference w:id="191"/>
      </w:r>
      <w:r w:rsidRPr="00522DCA">
        <w:rPr>
          <w:lang w:val="en-GB"/>
        </w:rPr>
        <w:t xml:space="preserve"> at the set width (in pixels). A value between 400 and 600 is suitable for most common monitors. In order to work with the word list output (see below), the musical score needs to be divided</w:t>
      </w:r>
      <w:r w:rsidRPr="00522DCA">
        <w:rPr>
          <w:lang w:val="en-GB"/>
        </w:rPr>
        <w:commentReference w:id="192"/>
      </w:r>
      <w:r w:rsidRPr="00522DCA">
        <w:rPr>
          <w:lang w:val="en-GB"/>
        </w:rPr>
        <w:t xml:space="preserve"> like this.</w:t>
      </w:r>
    </w:p>
    <w:p w14:paraId="34E62E63" w14:textId="77777777" w:rsidR="000959A2" w:rsidRPr="00522DCA" w:rsidRDefault="00B16F25">
      <w:pPr>
        <w:rPr>
          <w:rFonts w:cs="Times New Roman"/>
          <w:lang w:val="en-GB"/>
        </w:rPr>
      </w:pPr>
      <w:r>
        <w:rPr>
          <w:rFonts w:cs="Times New Roman"/>
          <w:lang w:val="en-GB"/>
        </w:rPr>
        <w:lastRenderedPageBreak/>
        <w:pict w14:anchorId="2DC6883B">
          <v:shape id="_x0000_i1125" type="#_x0000_t75" style="width:289.85pt;height:168.3pt" filled="t">
            <v:fill color2="black"/>
            <v:imagedata r:id="rId154" o:title=""/>
          </v:shape>
        </w:pict>
      </w:r>
    </w:p>
    <w:p w14:paraId="7D8E5CA9" w14:textId="77777777" w:rsidR="000959A2" w:rsidRPr="00522DCA" w:rsidRDefault="000959A2">
      <w:pPr>
        <w:pStyle w:val="Standard-BlockCharCharChar"/>
        <w:rPr>
          <w:lang w:val="en-GB"/>
        </w:rPr>
      </w:pPr>
    </w:p>
    <w:p w14:paraId="5985B149" w14:textId="728432B6" w:rsidR="000959A2" w:rsidRPr="00522DCA" w:rsidRDefault="000959A2">
      <w:pPr>
        <w:pStyle w:val="Standard-BlockCharCharChar"/>
        <w:rPr>
          <w:lang w:val="en-GB"/>
        </w:rPr>
      </w:pPr>
      <w:r w:rsidRPr="00522DCA">
        <w:rPr>
          <w:lang w:val="en-GB"/>
        </w:rPr>
        <w:t xml:space="preserve">In the tab </w:t>
      </w:r>
      <w:r w:rsidR="006D0A9D" w:rsidRPr="00522DCA">
        <w:rPr>
          <w:lang w:val="en-GB"/>
        </w:rPr>
        <w:t>“</w:t>
      </w:r>
      <w:r w:rsidRPr="00522DCA">
        <w:rPr>
          <w:lang w:val="en-GB"/>
        </w:rPr>
        <w:t>SVG</w:t>
      </w:r>
      <w:r w:rsidR="006D0A9D" w:rsidRPr="00522DCA">
        <w:rPr>
          <w:lang w:val="en-GB"/>
        </w:rPr>
        <w:t>”</w:t>
      </w:r>
      <w:r w:rsidRPr="00522DCA">
        <w:rPr>
          <w:lang w:val="en-GB"/>
        </w:rPr>
        <w:t xml:space="preserve"> you can specify parameters which are specially used for SVG </w:t>
      </w:r>
      <w:proofErr w:type="gramStart"/>
      <w:r w:rsidRPr="00522DCA">
        <w:rPr>
          <w:lang w:val="en-GB"/>
        </w:rPr>
        <w:t>output.:</w:t>
      </w:r>
      <w:proofErr w:type="gramEnd"/>
    </w:p>
    <w:p w14:paraId="78EF1AF4" w14:textId="157FB4C4" w:rsidR="000959A2" w:rsidRPr="00522DCA" w:rsidRDefault="000959A2">
      <w:pPr>
        <w:pStyle w:val="Aufzhlungszeichen1"/>
        <w:tabs>
          <w:tab w:val="clear" w:pos="360"/>
          <w:tab w:val="left" w:pos="964"/>
        </w:tabs>
        <w:ind w:left="964" w:hanging="482"/>
        <w:rPr>
          <w:lang w:val="en-GB"/>
        </w:rPr>
      </w:pPr>
      <w:r w:rsidRPr="00B16F25">
        <w:t>Pixel </w:t>
      </w:r>
      <w:proofErr w:type="spellStart"/>
      <w:r w:rsidRPr="00B16F25">
        <w:t>width</w:t>
      </w:r>
      <w:proofErr w:type="spellEnd"/>
      <w:r w:rsidRPr="00B16F25">
        <w:t xml:space="preserve">: </w:t>
      </w:r>
      <w:proofErr w:type="spellStart"/>
      <w:r w:rsidRPr="00B16F25">
        <w:t>defines</w:t>
      </w:r>
      <w:proofErr w:type="spellEnd"/>
      <w:r w:rsidRPr="00B16F25">
        <w:t xml:space="preserve"> </w:t>
      </w:r>
      <w:proofErr w:type="spellStart"/>
      <w:r w:rsidRPr="00B16F25">
        <w:t>the</w:t>
      </w:r>
      <w:proofErr w:type="spellEnd"/>
      <w:r w:rsidRPr="00B16F25">
        <w:t xml:space="preserve"> </w:t>
      </w:r>
      <w:r w:rsidRPr="00B16F25">
        <w:rPr>
          <w:highlight w:val="yellow"/>
        </w:rPr>
        <w:t>Umbruchbreite (???)</w:t>
      </w:r>
      <w:r w:rsidRPr="00522DCA">
        <w:rPr>
          <w:highlight w:val="yellow"/>
          <w:lang w:val="en-GB"/>
        </w:rPr>
        <w:commentReference w:id="193"/>
      </w:r>
      <w:r w:rsidR="00A515F1" w:rsidRPr="00B16F25">
        <w:t xml:space="preserve"> </w:t>
      </w:r>
      <w:proofErr w:type="gramStart"/>
      <w:r w:rsidRPr="00522DCA">
        <w:rPr>
          <w:lang w:val="en-GB"/>
        </w:rPr>
        <w:t>of</w:t>
      </w:r>
      <w:proofErr w:type="gramEnd"/>
      <w:r w:rsidRPr="00522DCA">
        <w:rPr>
          <w:lang w:val="en-GB"/>
        </w:rPr>
        <w:t xml:space="preserve"> the musical score This means it specifies the width of specific </w:t>
      </w:r>
      <w:r w:rsidRPr="00522DCA">
        <w:rPr>
          <w:highlight w:val="yellow"/>
          <w:lang w:val="en-GB"/>
        </w:rPr>
        <w:t>Partitur Areas</w:t>
      </w:r>
      <w:r w:rsidRPr="00522DCA">
        <w:rPr>
          <w:highlight w:val="yellow"/>
          <w:lang w:val="en-GB"/>
        </w:rPr>
        <w:commentReference w:id="194"/>
      </w:r>
      <w:r w:rsidRPr="00522DCA">
        <w:rPr>
          <w:lang w:val="en-GB"/>
        </w:rPr>
        <w:t>) in pixels.</w:t>
      </w:r>
    </w:p>
    <w:p w14:paraId="07E9EFE4" w14:textId="77777777" w:rsidR="000959A2" w:rsidRPr="00522DCA" w:rsidRDefault="000959A2">
      <w:pPr>
        <w:pStyle w:val="Aufzhlungszeichen1"/>
        <w:tabs>
          <w:tab w:val="clear" w:pos="360"/>
          <w:tab w:val="left" w:pos="964"/>
        </w:tabs>
        <w:ind w:left="964" w:hanging="482"/>
        <w:rPr>
          <w:lang w:val="en-GB"/>
        </w:rPr>
      </w:pPr>
      <w:r w:rsidRPr="00522DCA">
        <w:rPr>
          <w:lang w:val="en-GB"/>
        </w:rPr>
        <w:t>Scale factor: specifies the scale factor (in percent). This value increases or decreases the musical score in the output.</w:t>
      </w:r>
    </w:p>
    <w:p w14:paraId="62219A4C" w14:textId="184903C6" w:rsidR="000959A2" w:rsidRPr="00522DCA" w:rsidRDefault="000959A2" w:rsidP="00F73227">
      <w:pPr>
        <w:pStyle w:val="berschrift2"/>
        <w:numPr>
          <w:ilvl w:val="1"/>
          <w:numId w:val="90"/>
        </w:numPr>
        <w:rPr>
          <w:lang w:val="en-GB"/>
        </w:rPr>
      </w:pPr>
      <w:bookmarkStart w:id="195" w:name="_Toc411261245"/>
      <w:bookmarkEnd w:id="120"/>
      <w:bookmarkEnd w:id="124"/>
      <w:bookmarkEnd w:id="127"/>
      <w:bookmarkEnd w:id="130"/>
      <w:bookmarkEnd w:id="136"/>
      <w:bookmarkEnd w:id="150"/>
      <w:bookmarkEnd w:id="156"/>
      <w:bookmarkEnd w:id="159"/>
      <w:bookmarkEnd w:id="166"/>
      <w:commentRangeStart w:id="196"/>
      <w:r w:rsidRPr="00522DCA">
        <w:rPr>
          <w:lang w:val="en-GB"/>
        </w:rPr>
        <w:t>View</w:t>
      </w:r>
      <w:commentRangeEnd w:id="196"/>
      <w:r w:rsidRPr="00522DCA">
        <w:rPr>
          <w:rStyle w:val="Kommentarzeichen"/>
          <w:b w:val="0"/>
          <w:bCs w:val="0"/>
          <w:iCs w:val="0"/>
          <w:lang w:val="en-GB"/>
        </w:rPr>
        <w:commentReference w:id="196"/>
      </w:r>
      <w:r w:rsidRPr="00522DCA">
        <w:rPr>
          <w:lang w:val="en-GB"/>
        </w:rPr>
        <w:t xml:space="preserve"> Menu</w:t>
      </w:r>
      <w:bookmarkEnd w:id="195"/>
    </w:p>
    <w:tbl>
      <w:tblPr>
        <w:tblW w:w="9425" w:type="dxa"/>
        <w:tblLayout w:type="fixed"/>
        <w:tblCellMar>
          <w:left w:w="70" w:type="dxa"/>
          <w:right w:w="70" w:type="dxa"/>
        </w:tblCellMar>
        <w:tblLook w:val="0000" w:firstRow="0" w:lastRow="0" w:firstColumn="0" w:lastColumn="0" w:noHBand="0" w:noVBand="0"/>
      </w:tblPr>
      <w:tblGrid>
        <w:gridCol w:w="4605"/>
        <w:gridCol w:w="4820"/>
      </w:tblGrid>
      <w:tr w:rsidR="000959A2" w:rsidRPr="00522DCA" w14:paraId="02050D45" w14:textId="77777777" w:rsidTr="00A62A8E">
        <w:tc>
          <w:tcPr>
            <w:tcW w:w="4605" w:type="dxa"/>
            <w:shd w:val="clear" w:color="auto" w:fill="auto"/>
          </w:tcPr>
          <w:p w14:paraId="5218C662" w14:textId="77777777" w:rsidR="000959A2" w:rsidRPr="00522DCA" w:rsidRDefault="00B16F25">
            <w:pPr>
              <w:rPr>
                <w:rFonts w:cs="Times New Roman"/>
                <w:lang w:val="en-GB"/>
              </w:rPr>
            </w:pPr>
            <w:r>
              <w:rPr>
                <w:rFonts w:cs="Times New Roman"/>
                <w:lang w:val="en-GB"/>
              </w:rPr>
              <w:pict w14:anchorId="34650318">
                <v:shape id="_x0000_i1126" type="#_x0000_t75" style="width:186.1pt;height:248.75pt" filled="t">
                  <v:fill color2="black"/>
                  <v:imagedata r:id="rId155" o:title=""/>
                </v:shape>
              </w:pict>
            </w:r>
          </w:p>
        </w:tc>
        <w:tc>
          <w:tcPr>
            <w:tcW w:w="4820" w:type="dxa"/>
            <w:shd w:val="clear" w:color="auto" w:fill="auto"/>
          </w:tcPr>
          <w:p w14:paraId="1B7F6E14" w14:textId="77777777" w:rsidR="000959A2" w:rsidRPr="00522DCA" w:rsidRDefault="000959A2">
            <w:pPr>
              <w:ind w:left="482"/>
              <w:rPr>
                <w:rFonts w:cs="Times New Roman"/>
                <w:lang w:val="en-GB"/>
              </w:rPr>
            </w:pPr>
          </w:p>
          <w:p w14:paraId="02AEABE4" w14:textId="77777777" w:rsidR="000959A2" w:rsidRPr="00522DCA" w:rsidRDefault="000959A2">
            <w:pPr>
              <w:pStyle w:val="Zwischenberschrift"/>
              <w:ind w:left="482"/>
              <w:rPr>
                <w:lang w:val="en-GB"/>
              </w:rPr>
            </w:pPr>
          </w:p>
        </w:tc>
      </w:tr>
    </w:tbl>
    <w:p w14:paraId="16DAAF77" w14:textId="77777777" w:rsidR="000959A2" w:rsidRPr="00522DCA" w:rsidRDefault="000959A2">
      <w:pPr>
        <w:pStyle w:val="Standard-BlockCharCharChar"/>
        <w:rPr>
          <w:lang w:val="en-GB"/>
        </w:rPr>
      </w:pPr>
    </w:p>
    <w:p w14:paraId="5E8A36D3" w14:textId="77777777" w:rsidR="000959A2" w:rsidRPr="00522DCA" w:rsidRDefault="000959A2" w:rsidP="00A62A8E">
      <w:pPr>
        <w:pStyle w:val="berschrift3"/>
        <w:rPr>
          <w:rFonts w:cs="Times New Roman"/>
          <w:lang w:val="en-GB"/>
        </w:rPr>
      </w:pPr>
      <w:bookmarkStart w:id="197" w:name="_View_%3E_Show_panels%20%3E%20Keyboard"/>
      <w:bookmarkStart w:id="198" w:name="_Toc411261246"/>
      <w:bookmarkStart w:id="199" w:name="_Ref108438026"/>
      <w:bookmarkStart w:id="200" w:name="_Ref108438010"/>
      <w:bookmarkStart w:id="201" w:name="_Toc69129986"/>
      <w:bookmarkStart w:id="202" w:name="_Toc69129845"/>
      <w:bookmarkStart w:id="203" w:name="_Toc55213856"/>
      <w:bookmarkEnd w:id="197"/>
      <w:r w:rsidRPr="00522DCA">
        <w:rPr>
          <w:rFonts w:cs="Times New Roman"/>
          <w:lang w:val="en-GB"/>
        </w:rPr>
        <w:t>View &gt; Keyboard</w:t>
      </w:r>
      <w:bookmarkEnd w:id="198"/>
      <w:r w:rsidRPr="00522DCA">
        <w:rPr>
          <w:rFonts w:cs="Times New Roman"/>
          <w:lang w:val="en-GB"/>
        </w:rPr>
        <w:t xml:space="preserve"> </w:t>
      </w:r>
      <w:bookmarkEnd w:id="199"/>
      <w:bookmarkEnd w:id="200"/>
      <w:bookmarkEnd w:id="201"/>
      <w:bookmarkEnd w:id="202"/>
      <w:bookmarkEnd w:id="203"/>
    </w:p>
    <w:p w14:paraId="7766239F" w14:textId="5BF011FD" w:rsidR="000959A2" w:rsidRPr="00522DCA" w:rsidRDefault="000959A2">
      <w:pPr>
        <w:pStyle w:val="Standard-BlockCharCharChar"/>
        <w:rPr>
          <w:lang w:val="en-GB"/>
        </w:rPr>
      </w:pPr>
      <w:r w:rsidRPr="00522DCA">
        <w:rPr>
          <w:lang w:val="en-GB"/>
        </w:rPr>
        <w:t xml:space="preserve">Defines, whether the keyboard is shown or hidden (virtual keyboard, see also section III </w:t>
      </w:r>
      <w:r w:rsidR="006D0A9D" w:rsidRPr="00522DCA">
        <w:rPr>
          <w:lang w:val="en-GB"/>
        </w:rPr>
        <w:t>“</w:t>
      </w:r>
      <w:r w:rsidRPr="00522DCA">
        <w:rPr>
          <w:lang w:val="en-GB"/>
        </w:rPr>
        <w:t>Panels</w:t>
      </w:r>
      <w:r w:rsidR="006D0A9D" w:rsidRPr="00522DCA">
        <w:rPr>
          <w:lang w:val="en-GB"/>
        </w:rPr>
        <w:t>”</w:t>
      </w:r>
      <w:r w:rsidRPr="00522DCA">
        <w:rPr>
          <w:lang w:val="en-GB"/>
        </w:rPr>
        <w:t>)</w:t>
      </w:r>
      <w:r w:rsidR="00A515F1" w:rsidRPr="00522DCA">
        <w:rPr>
          <w:lang w:val="en-GB"/>
        </w:rPr>
        <w:t>.</w:t>
      </w:r>
      <w:r w:rsidRPr="00522DCA">
        <w:rPr>
          <w:lang w:val="en-GB"/>
        </w:rPr>
        <w:t xml:space="preserve"> The keyboard can also be hidden by using the x in the top right corner of the keyboard window.</w:t>
      </w:r>
    </w:p>
    <w:p w14:paraId="2F4C812D" w14:textId="23EEF28D" w:rsidR="000959A2" w:rsidRPr="00522DCA" w:rsidRDefault="000959A2" w:rsidP="00A62A8E">
      <w:pPr>
        <w:pStyle w:val="berschrift3"/>
        <w:rPr>
          <w:rFonts w:cs="Times New Roman"/>
          <w:lang w:val="en-GB"/>
        </w:rPr>
      </w:pPr>
      <w:bookmarkStart w:id="204" w:name="_View_%3E_Show_panels%20%3E%20%20Link%20"/>
      <w:bookmarkStart w:id="205" w:name="_Toc411261247"/>
      <w:bookmarkStart w:id="206" w:name="_Ref108438033"/>
      <w:bookmarkStart w:id="207" w:name="_Toc69129987"/>
      <w:bookmarkStart w:id="208" w:name="_Toc69129846"/>
      <w:bookmarkStart w:id="209" w:name="_Toc55213857"/>
      <w:bookmarkEnd w:id="204"/>
      <w:r w:rsidRPr="00522DCA">
        <w:rPr>
          <w:rFonts w:cs="Times New Roman"/>
          <w:lang w:val="en-GB"/>
        </w:rPr>
        <w:lastRenderedPageBreak/>
        <w:t>View &gt; Link panel</w:t>
      </w:r>
      <w:bookmarkEnd w:id="205"/>
      <w:r w:rsidRPr="00522DCA">
        <w:rPr>
          <w:rFonts w:cs="Times New Roman"/>
          <w:lang w:val="en-GB"/>
        </w:rPr>
        <w:t xml:space="preserve"> </w:t>
      </w:r>
      <w:bookmarkEnd w:id="206"/>
      <w:bookmarkEnd w:id="207"/>
      <w:bookmarkEnd w:id="208"/>
      <w:bookmarkEnd w:id="209"/>
    </w:p>
    <w:p w14:paraId="25046920" w14:textId="77777777" w:rsidR="000959A2" w:rsidRPr="00522DCA" w:rsidRDefault="000959A2">
      <w:pPr>
        <w:pStyle w:val="Standard-BlockCharCharChar"/>
        <w:rPr>
          <w:spacing w:val="-4"/>
          <w:lang w:val="en-GB"/>
        </w:rPr>
      </w:pPr>
      <w:r w:rsidRPr="00522DCA">
        <w:rPr>
          <w:spacing w:val="-4"/>
          <w:lang w:val="en-GB"/>
        </w:rPr>
        <w:t>Defines, whether the panel for creating links is shown or hidden (link tool). The link panel can also be hidden by using the x in the top right corner of the link panel window.</w:t>
      </w:r>
    </w:p>
    <w:p w14:paraId="3560672A" w14:textId="20DBC452" w:rsidR="000959A2" w:rsidRPr="00522DCA" w:rsidRDefault="000959A2" w:rsidP="00A62A8E">
      <w:pPr>
        <w:pStyle w:val="berschrift3"/>
        <w:rPr>
          <w:rFonts w:cs="Times New Roman"/>
          <w:lang w:val="en-GB"/>
        </w:rPr>
      </w:pPr>
      <w:bookmarkStart w:id="210" w:name="_View_%3E_Show_panels%20%3E%20Audio%2FVi"/>
      <w:bookmarkStart w:id="211" w:name="_Toc411261248"/>
      <w:bookmarkStart w:id="212" w:name="_Ref108438042"/>
      <w:bookmarkStart w:id="213" w:name="_Toc69129989"/>
      <w:bookmarkStart w:id="214" w:name="_Toc69129848"/>
      <w:bookmarkStart w:id="215" w:name="_Toc69129988"/>
      <w:bookmarkStart w:id="216" w:name="_Toc69129847"/>
      <w:bookmarkStart w:id="217" w:name="_Toc55213858"/>
      <w:bookmarkEnd w:id="210"/>
      <w:r w:rsidRPr="00522DCA">
        <w:rPr>
          <w:rFonts w:cs="Times New Roman"/>
          <w:lang w:val="en-GB"/>
        </w:rPr>
        <w:t>View &gt; Audio/Video panel</w:t>
      </w:r>
      <w:bookmarkEnd w:id="211"/>
      <w:r w:rsidRPr="00522DCA">
        <w:rPr>
          <w:rFonts w:cs="Times New Roman"/>
          <w:lang w:val="en-GB"/>
        </w:rPr>
        <w:t xml:space="preserve"> </w:t>
      </w:r>
      <w:bookmarkEnd w:id="212"/>
      <w:bookmarkEnd w:id="213"/>
      <w:bookmarkEnd w:id="214"/>
    </w:p>
    <w:p w14:paraId="4E6294E4" w14:textId="73557437" w:rsidR="000959A2" w:rsidRPr="00522DCA" w:rsidRDefault="000959A2">
      <w:pPr>
        <w:pStyle w:val="Standard-BlockCharCharChar"/>
        <w:rPr>
          <w:lang w:val="en-GB"/>
        </w:rPr>
      </w:pPr>
      <w:r w:rsidRPr="00522DCA">
        <w:rPr>
          <w:lang w:val="en-GB"/>
        </w:rPr>
        <w:t xml:space="preserve">Defines, whether the panel for playing audio and video files is shown or hidden (audio/video tool, see also section </w:t>
      </w:r>
      <w:commentRangeStart w:id="218"/>
      <w:r w:rsidRPr="00522DCA">
        <w:rPr>
          <w:highlight w:val="yellow"/>
          <w:lang w:val="en-GB"/>
        </w:rPr>
        <w:t xml:space="preserve">VI. </w:t>
      </w:r>
      <w:commentRangeEnd w:id="218"/>
      <w:r w:rsidRPr="00522DCA">
        <w:rPr>
          <w:rStyle w:val="Kommentarzeichen"/>
          <w:highlight w:val="yellow"/>
          <w:lang w:val="en-GB"/>
        </w:rPr>
        <w:commentReference w:id="218"/>
      </w:r>
      <w:r w:rsidR="006D0A9D" w:rsidRPr="00522DCA">
        <w:rPr>
          <w:highlight w:val="yellow"/>
          <w:lang w:val="en-GB"/>
        </w:rPr>
        <w:t>“</w:t>
      </w:r>
      <w:r w:rsidRPr="00522DCA">
        <w:rPr>
          <w:highlight w:val="yellow"/>
          <w:lang w:val="en-GB"/>
        </w:rPr>
        <w:t>Panels</w:t>
      </w:r>
      <w:r w:rsidR="006D0A9D" w:rsidRPr="00522DCA">
        <w:rPr>
          <w:highlight w:val="yellow"/>
          <w:lang w:val="en-GB"/>
        </w:rPr>
        <w:t>”</w:t>
      </w:r>
      <w:r w:rsidRPr="00522DCA">
        <w:rPr>
          <w:lang w:val="en-GB"/>
        </w:rPr>
        <w:t>). The audio/video panel can also be hidden by using the x in the top right corner of the panel window.</w:t>
      </w:r>
    </w:p>
    <w:p w14:paraId="36DB9E82" w14:textId="30584C4E" w:rsidR="000959A2" w:rsidRPr="00522DCA" w:rsidRDefault="000959A2" w:rsidP="00A62A8E">
      <w:pPr>
        <w:pStyle w:val="berschrift3"/>
        <w:rPr>
          <w:rFonts w:cs="Times New Roman"/>
          <w:lang w:val="en-GB"/>
        </w:rPr>
      </w:pPr>
      <w:bookmarkStart w:id="219" w:name="_View_%3E_Show_panels%20%3E%20Praat%20pa"/>
      <w:bookmarkStart w:id="220" w:name="_Toc411261249"/>
      <w:bookmarkStart w:id="221" w:name="_Ref108438052"/>
      <w:bookmarkEnd w:id="219"/>
      <w:r w:rsidRPr="00522DCA">
        <w:rPr>
          <w:rFonts w:cs="Times New Roman"/>
          <w:lang w:val="en-GB"/>
        </w:rPr>
        <w:t>View &gt; Praat panel</w:t>
      </w:r>
      <w:bookmarkEnd w:id="220"/>
      <w:r w:rsidRPr="00522DCA">
        <w:rPr>
          <w:rFonts w:cs="Times New Roman"/>
          <w:lang w:val="en-GB"/>
        </w:rPr>
        <w:t xml:space="preserve"> </w:t>
      </w:r>
      <w:bookmarkEnd w:id="221"/>
    </w:p>
    <w:p w14:paraId="225CA111" w14:textId="46741C96" w:rsidR="000959A2" w:rsidRPr="00522DCA" w:rsidRDefault="000959A2">
      <w:pPr>
        <w:pStyle w:val="Standard-BlockCharCharChar"/>
        <w:rPr>
          <w:lang w:val="en-GB"/>
        </w:rPr>
      </w:pPr>
      <w:r w:rsidRPr="00522DCA">
        <w:rPr>
          <w:lang w:val="en-GB"/>
        </w:rPr>
        <w:t xml:space="preserve">Defines, whether the panel for communication with Praat is shown or hidden (Praat tool, see also </w:t>
      </w:r>
      <w:r w:rsidRPr="00522DCA">
        <w:rPr>
          <w:highlight w:val="yellow"/>
          <w:lang w:val="en-GB"/>
        </w:rPr>
        <w:t xml:space="preserve">section III </w:t>
      </w:r>
      <w:r w:rsidR="006D0A9D" w:rsidRPr="00522DCA">
        <w:rPr>
          <w:highlight w:val="yellow"/>
          <w:lang w:val="en-GB"/>
        </w:rPr>
        <w:t>“</w:t>
      </w:r>
      <w:r w:rsidRPr="00522DCA">
        <w:rPr>
          <w:highlight w:val="yellow"/>
          <w:lang w:val="en-GB"/>
        </w:rPr>
        <w:t>Panels</w:t>
      </w:r>
      <w:r w:rsidR="006D0A9D" w:rsidRPr="00522DCA">
        <w:rPr>
          <w:highlight w:val="yellow"/>
          <w:lang w:val="en-GB"/>
        </w:rPr>
        <w:t>”</w:t>
      </w:r>
      <w:r w:rsidRPr="00522DCA">
        <w:rPr>
          <w:lang w:val="en-GB"/>
        </w:rPr>
        <w:t>). The Praat panel is only available in windows. Therefore, this menu item should not appear when using other systems.</w:t>
      </w:r>
    </w:p>
    <w:p w14:paraId="33FC722A" w14:textId="6F796E92" w:rsidR="000959A2" w:rsidRPr="00522DCA" w:rsidRDefault="000959A2" w:rsidP="00A62A8E">
      <w:pPr>
        <w:pStyle w:val="berschrift3"/>
        <w:rPr>
          <w:rFonts w:cs="Times New Roman"/>
          <w:lang w:val="en-GB"/>
        </w:rPr>
      </w:pPr>
      <w:bookmarkStart w:id="222" w:name="_Toc411261250"/>
      <w:r w:rsidRPr="00522DCA">
        <w:rPr>
          <w:rFonts w:cs="Times New Roman"/>
          <w:lang w:val="en-GB"/>
        </w:rPr>
        <w:t>View &gt; Annotation panel</w:t>
      </w:r>
      <w:bookmarkEnd w:id="222"/>
      <w:r w:rsidRPr="00522DCA">
        <w:rPr>
          <w:rFonts w:cs="Times New Roman"/>
          <w:lang w:val="en-GB"/>
        </w:rPr>
        <w:t xml:space="preserve"> </w:t>
      </w:r>
    </w:p>
    <w:p w14:paraId="76B47492" w14:textId="77777777" w:rsidR="000959A2" w:rsidRPr="00522DCA" w:rsidRDefault="000959A2">
      <w:pPr>
        <w:pStyle w:val="Standard-BlockCharCharChar"/>
        <w:rPr>
          <w:lang w:val="en-GB"/>
        </w:rPr>
      </w:pPr>
      <w:r w:rsidRPr="00522DCA">
        <w:rPr>
          <w:lang w:val="en-GB"/>
        </w:rPr>
        <w:t xml:space="preserve">Specifies, whether the Annotation panel (see also </w:t>
      </w:r>
      <w:r w:rsidRPr="00522DCA">
        <w:rPr>
          <w:highlight w:val="yellow"/>
          <w:lang w:val="en-GB"/>
        </w:rPr>
        <w:t>section III</w:t>
      </w:r>
      <w:r w:rsidRPr="00522DCA">
        <w:rPr>
          <w:lang w:val="en-GB"/>
        </w:rPr>
        <w:t xml:space="preserve">) is shown or hidden. </w:t>
      </w:r>
    </w:p>
    <w:p w14:paraId="1A86EF36" w14:textId="167C8F13" w:rsidR="000959A2" w:rsidRPr="00522DCA" w:rsidRDefault="000959A2" w:rsidP="00A62A8E">
      <w:pPr>
        <w:pStyle w:val="berschrift3"/>
        <w:rPr>
          <w:rFonts w:cs="Times New Roman"/>
          <w:lang w:val="en-GB"/>
        </w:rPr>
      </w:pPr>
      <w:bookmarkStart w:id="223" w:name="_View_%3E_Show_toolbar"/>
      <w:bookmarkStart w:id="224" w:name="_View_%3E_Show_panels%20%3E%20Segmentati"/>
      <w:bookmarkStart w:id="225" w:name="_Toc411261251"/>
      <w:bookmarkStart w:id="226" w:name="_Ref108438066"/>
      <w:bookmarkStart w:id="227" w:name="_Toc69129985"/>
      <w:bookmarkStart w:id="228" w:name="_Toc69129844"/>
      <w:bookmarkStart w:id="229" w:name="_Toc55213855"/>
      <w:bookmarkStart w:id="230" w:name="_Toc69129990"/>
      <w:bookmarkStart w:id="231" w:name="_Toc69129849"/>
      <w:bookmarkStart w:id="232" w:name="_Toc55213859"/>
      <w:bookmarkEnd w:id="215"/>
      <w:bookmarkEnd w:id="216"/>
      <w:bookmarkEnd w:id="217"/>
      <w:bookmarkEnd w:id="223"/>
      <w:bookmarkEnd w:id="224"/>
      <w:r w:rsidRPr="00522DCA">
        <w:rPr>
          <w:rFonts w:cs="Times New Roman"/>
          <w:lang w:val="en-GB"/>
        </w:rPr>
        <w:t>View &gt; IPA panel</w:t>
      </w:r>
      <w:bookmarkEnd w:id="225"/>
      <w:r w:rsidRPr="00522DCA">
        <w:rPr>
          <w:rFonts w:cs="Times New Roman"/>
          <w:lang w:val="en-GB"/>
        </w:rPr>
        <w:t xml:space="preserve"> </w:t>
      </w:r>
    </w:p>
    <w:p w14:paraId="4593A74F" w14:textId="43899375" w:rsidR="000959A2" w:rsidRPr="00522DCA" w:rsidRDefault="000959A2">
      <w:pPr>
        <w:pStyle w:val="Standard-BlockCharCharChar"/>
        <w:rPr>
          <w:lang w:val="en-GB"/>
        </w:rPr>
      </w:pPr>
      <w:r w:rsidRPr="00522DCA">
        <w:rPr>
          <w:lang w:val="en-GB"/>
        </w:rPr>
        <w:t xml:space="preserve">Specifies, whether the IPA panel (see also </w:t>
      </w:r>
      <w:r w:rsidRPr="00522DCA">
        <w:rPr>
          <w:highlight w:val="yellow"/>
          <w:lang w:val="en-GB"/>
        </w:rPr>
        <w:t>section III</w:t>
      </w:r>
      <w:r w:rsidRPr="00522DCA">
        <w:rPr>
          <w:lang w:val="en-GB"/>
        </w:rPr>
        <w:t xml:space="preserve">) is shown or hidden. </w:t>
      </w:r>
    </w:p>
    <w:p w14:paraId="5A304645" w14:textId="77777777" w:rsidR="000959A2" w:rsidRPr="00522DCA" w:rsidRDefault="000959A2" w:rsidP="00A62A8E">
      <w:pPr>
        <w:pStyle w:val="berschrift3"/>
        <w:rPr>
          <w:rFonts w:cs="Times New Roman"/>
          <w:lang w:val="en-GB"/>
        </w:rPr>
      </w:pPr>
      <w:bookmarkStart w:id="233" w:name="_Toc411261252"/>
      <w:r w:rsidRPr="00522DCA">
        <w:rPr>
          <w:rFonts w:cs="Times New Roman"/>
          <w:lang w:val="en-GB"/>
        </w:rPr>
        <w:t>View &gt; Show toolbar</w:t>
      </w:r>
      <w:bookmarkEnd w:id="233"/>
      <w:r w:rsidRPr="00522DCA">
        <w:rPr>
          <w:rFonts w:cs="Times New Roman"/>
          <w:lang w:val="en-GB"/>
        </w:rPr>
        <w:t xml:space="preserve"> </w:t>
      </w:r>
      <w:bookmarkEnd w:id="226"/>
    </w:p>
    <w:p w14:paraId="09049B03" w14:textId="77777777" w:rsidR="000959A2" w:rsidRPr="00522DCA" w:rsidRDefault="000959A2">
      <w:pPr>
        <w:pStyle w:val="Standard-BlockCharCharChar"/>
        <w:rPr>
          <w:lang w:val="en-GB"/>
        </w:rPr>
      </w:pPr>
      <w:r w:rsidRPr="00522DCA">
        <w:rPr>
          <w:lang w:val="en-GB"/>
        </w:rPr>
        <w:t>Defines, whether the toolbar is shown or hidden.</w:t>
      </w:r>
    </w:p>
    <w:p w14:paraId="049116B8" w14:textId="77777777" w:rsidR="000959A2" w:rsidRPr="00522DCA" w:rsidRDefault="00B16F25">
      <w:pPr>
        <w:pStyle w:val="BildChar"/>
        <w:rPr>
          <w:rFonts w:ascii="Times New Roman" w:hAnsi="Times New Roman"/>
          <w:lang w:val="en-GB"/>
        </w:rPr>
      </w:pPr>
      <w:r>
        <w:rPr>
          <w:rFonts w:ascii="Times New Roman" w:hAnsi="Times New Roman"/>
          <w:lang w:val="en-GB"/>
        </w:rPr>
        <w:pict w14:anchorId="22348A62">
          <v:shape id="_x0000_i1127" type="#_x0000_t75" style="width:468.45pt;height:14.95pt" filled="t">
            <v:fill color2="black"/>
            <v:imagedata r:id="rId156" o:title=""/>
          </v:shape>
        </w:pict>
      </w:r>
    </w:p>
    <w:p w14:paraId="4D214B96" w14:textId="77777777" w:rsidR="000959A2" w:rsidRPr="00522DCA" w:rsidRDefault="000959A2">
      <w:pPr>
        <w:pStyle w:val="BildChar"/>
        <w:rPr>
          <w:rFonts w:ascii="Times New Roman" w:hAnsi="Times New Roman"/>
          <w:lang w:val="en-GB"/>
        </w:rPr>
      </w:pPr>
    </w:p>
    <w:p w14:paraId="115DA2EB" w14:textId="77777777" w:rsidR="000959A2" w:rsidRPr="00522DCA" w:rsidRDefault="000959A2" w:rsidP="00A62A8E">
      <w:pPr>
        <w:pStyle w:val="berschrift3"/>
        <w:rPr>
          <w:rFonts w:cs="Times New Roman"/>
          <w:lang w:val="en-GB"/>
        </w:rPr>
      </w:pPr>
      <w:bookmarkStart w:id="234" w:name="_View_%3E_Show_grid"/>
      <w:bookmarkStart w:id="235" w:name="_Toc411261253"/>
      <w:bookmarkStart w:id="236" w:name="_Ref108438073"/>
      <w:bookmarkEnd w:id="234"/>
      <w:r w:rsidRPr="00522DCA">
        <w:rPr>
          <w:rFonts w:cs="Times New Roman"/>
          <w:lang w:val="en-GB"/>
        </w:rPr>
        <w:t>View &gt; Show large text field</w:t>
      </w:r>
      <w:bookmarkEnd w:id="235"/>
      <w:r w:rsidRPr="00522DCA">
        <w:rPr>
          <w:rFonts w:cs="Times New Roman"/>
          <w:lang w:val="en-GB"/>
        </w:rPr>
        <w:t xml:space="preserve"> </w:t>
      </w:r>
    </w:p>
    <w:p w14:paraId="503FDAA6" w14:textId="77777777" w:rsidR="000959A2" w:rsidRPr="00522DCA" w:rsidRDefault="000959A2">
      <w:pPr>
        <w:pStyle w:val="Standard-BlockCharCharChar"/>
        <w:rPr>
          <w:lang w:val="en-GB"/>
        </w:rPr>
      </w:pPr>
      <w:r w:rsidRPr="00522DCA">
        <w:rPr>
          <w:lang w:val="en-GB"/>
        </w:rPr>
        <w:t>Specifies, whether the large text field (for entering and displaying transcription text) is shown or hidden.</w:t>
      </w:r>
    </w:p>
    <w:p w14:paraId="612BAE6F" w14:textId="77777777" w:rsidR="000959A2" w:rsidRPr="00522DCA" w:rsidRDefault="000959A2" w:rsidP="00A62A8E">
      <w:pPr>
        <w:pStyle w:val="berschrift3"/>
        <w:keepNext/>
        <w:rPr>
          <w:rFonts w:cs="Times New Roman"/>
          <w:lang w:val="en-GB"/>
        </w:rPr>
      </w:pPr>
      <w:bookmarkStart w:id="237" w:name="_Toc411261254"/>
      <w:r w:rsidRPr="00522DCA">
        <w:rPr>
          <w:rFonts w:cs="Times New Roman"/>
          <w:lang w:val="en-GB"/>
        </w:rPr>
        <w:t>View &gt; Show grid</w:t>
      </w:r>
      <w:bookmarkEnd w:id="227"/>
      <w:bookmarkEnd w:id="228"/>
      <w:bookmarkEnd w:id="229"/>
      <w:bookmarkEnd w:id="236"/>
      <w:bookmarkEnd w:id="237"/>
    </w:p>
    <w:p w14:paraId="63CFC6D7" w14:textId="77777777" w:rsidR="000959A2" w:rsidRPr="00522DCA" w:rsidRDefault="000959A2">
      <w:pPr>
        <w:pStyle w:val="Standard-BlockCharCharChar"/>
        <w:keepNext/>
        <w:rPr>
          <w:lang w:val="en-GB"/>
        </w:rPr>
      </w:pPr>
      <w:r w:rsidRPr="00522DCA">
        <w:rPr>
          <w:lang w:val="en-GB"/>
        </w:rPr>
        <w:t>Specifies, whether the grid on the musical score is shown or hidden. Using the grid makes it easier to navigate in the musical score and also makes the division of events more clear:</w:t>
      </w:r>
    </w:p>
    <w:p w14:paraId="2DB09BAD" w14:textId="77777777" w:rsidR="000959A2" w:rsidRPr="00522DCA" w:rsidRDefault="00B16F25">
      <w:pPr>
        <w:pStyle w:val="BildChar"/>
        <w:rPr>
          <w:rFonts w:ascii="Times New Roman" w:hAnsi="Times New Roman"/>
          <w:lang w:val="en-GB"/>
        </w:rPr>
      </w:pPr>
      <w:r>
        <w:rPr>
          <w:rFonts w:ascii="Times New Roman" w:hAnsi="Times New Roman"/>
          <w:lang w:val="en-GB"/>
        </w:rPr>
        <w:pict w14:anchorId="54ADA333">
          <v:shape id="_x0000_i1128" type="#_x0000_t75" style="width:466.6pt;height:112.2pt" filled="t">
            <v:fill color2="black"/>
            <v:imagedata r:id="rId157" o:title=""/>
          </v:shape>
        </w:pict>
      </w:r>
    </w:p>
    <w:p w14:paraId="1D3BDAD5" w14:textId="76573B5C" w:rsidR="000959A2" w:rsidRPr="00522DCA" w:rsidRDefault="000959A2">
      <w:pPr>
        <w:pStyle w:val="Standard-BlockCharCharChar"/>
        <w:rPr>
          <w:lang w:val="en-GB"/>
        </w:rPr>
      </w:pPr>
      <w:r w:rsidRPr="00522DCA">
        <w:rPr>
          <w:lang w:val="en-GB"/>
        </w:rPr>
        <w:t xml:space="preserve">Hidden grid lines hide the table-like structure of the user interface. This makes the user interface look more like a </w:t>
      </w:r>
      <w:r w:rsidR="006D0A9D" w:rsidRPr="00522DCA">
        <w:rPr>
          <w:lang w:val="en-GB"/>
        </w:rPr>
        <w:t>“</w:t>
      </w:r>
      <w:r w:rsidRPr="00522DCA">
        <w:rPr>
          <w:lang w:val="en-GB"/>
        </w:rPr>
        <w:t>musical score</w:t>
      </w:r>
      <w:r w:rsidR="006D0A9D" w:rsidRPr="00522DCA">
        <w:rPr>
          <w:lang w:val="en-GB"/>
        </w:rPr>
        <w:t>”</w:t>
      </w:r>
      <w:r w:rsidRPr="00522DCA">
        <w:rPr>
          <w:lang w:val="en-GB"/>
        </w:rPr>
        <w:t xml:space="preserve">, especially if the background colour of blank events is set to </w:t>
      </w:r>
      <w:r w:rsidR="006D0A9D" w:rsidRPr="00522DCA">
        <w:rPr>
          <w:lang w:val="en-GB"/>
        </w:rPr>
        <w:lastRenderedPageBreak/>
        <w:t>“</w:t>
      </w:r>
      <w:r w:rsidRPr="00522DCA">
        <w:rPr>
          <w:lang w:val="en-GB"/>
        </w:rPr>
        <w:t>white</w:t>
      </w:r>
      <w:r w:rsidR="006D0A9D" w:rsidRPr="00522DCA">
        <w:rPr>
          <w:lang w:val="en-GB"/>
        </w:rPr>
        <w:t>”</w:t>
      </w:r>
      <w:r w:rsidRPr="00522DCA">
        <w:rPr>
          <w:lang w:val="en-GB"/>
        </w:rPr>
        <w:t xml:space="preserve"> (see also </w:t>
      </w:r>
      <w:r w:rsidR="006D0A9D" w:rsidRPr="00522DCA">
        <w:rPr>
          <w:lang w:val="en-GB"/>
        </w:rPr>
        <w:t>“</w:t>
      </w:r>
      <w:r w:rsidRPr="00522DCA">
        <w:rPr>
          <w:lang w:val="en-GB"/>
        </w:rPr>
        <w:t>Format Menu</w:t>
      </w:r>
      <w:r w:rsidR="006D0A9D" w:rsidRPr="00522DCA">
        <w:rPr>
          <w:lang w:val="en-GB"/>
        </w:rPr>
        <w:t>”</w:t>
      </w:r>
      <w:r w:rsidRPr="00522DCA">
        <w:rPr>
          <w:lang w:val="en-GB"/>
        </w:rPr>
        <w:t xml:space="preserve"> and </w:t>
      </w:r>
      <w:r w:rsidR="006D0A9D" w:rsidRPr="00522DCA">
        <w:rPr>
          <w:lang w:val="en-GB"/>
        </w:rPr>
        <w:t>“</w:t>
      </w:r>
      <w:r w:rsidRPr="00522DCA">
        <w:rPr>
          <w:lang w:val="en-GB"/>
        </w:rPr>
        <w:t>View Menu</w:t>
      </w:r>
      <w:r w:rsidR="006D0A9D" w:rsidRPr="00522DCA">
        <w:rPr>
          <w:lang w:val="en-GB"/>
        </w:rPr>
        <w:t>”</w:t>
      </w:r>
      <w:r w:rsidRPr="00522DCA">
        <w:rPr>
          <w:lang w:val="en-GB"/>
        </w:rPr>
        <w:t>):</w:t>
      </w:r>
    </w:p>
    <w:p w14:paraId="661198D9" w14:textId="77777777" w:rsidR="000959A2" w:rsidRPr="00522DCA" w:rsidRDefault="00B16F25">
      <w:pPr>
        <w:pStyle w:val="BildChar"/>
        <w:rPr>
          <w:rFonts w:ascii="Times New Roman" w:hAnsi="Times New Roman"/>
          <w:lang w:val="en-GB"/>
        </w:rPr>
      </w:pPr>
      <w:r>
        <w:rPr>
          <w:rFonts w:ascii="Times New Roman" w:hAnsi="Times New Roman"/>
          <w:lang w:val="en-GB"/>
        </w:rPr>
        <w:pict w14:anchorId="245AADF3">
          <v:shape id="_x0000_i1129" type="#_x0000_t75" style="width:467.55pt;height:112.2pt" filled="t">
            <v:fill color2="black"/>
            <v:imagedata r:id="rId158" o:title=""/>
          </v:shape>
        </w:pict>
      </w:r>
    </w:p>
    <w:p w14:paraId="4C219985" w14:textId="77777777" w:rsidR="000959A2" w:rsidRPr="00522DCA" w:rsidRDefault="000959A2">
      <w:pPr>
        <w:pStyle w:val="Standard-BlockCharCharChar"/>
        <w:rPr>
          <w:lang w:val="en-GB"/>
        </w:rPr>
      </w:pPr>
    </w:p>
    <w:p w14:paraId="10F1A9D4" w14:textId="77777777" w:rsidR="00A62A8E" w:rsidRPr="00522DCA" w:rsidRDefault="00A62A8E">
      <w:pPr>
        <w:pStyle w:val="Standard-BlockCharCharChar"/>
        <w:rPr>
          <w:lang w:val="en-GB"/>
        </w:rPr>
      </w:pPr>
    </w:p>
    <w:p w14:paraId="400B513E" w14:textId="755CFE98" w:rsidR="000959A2" w:rsidRPr="00522DCA" w:rsidRDefault="000959A2" w:rsidP="00A62A8E">
      <w:pPr>
        <w:pStyle w:val="berschrift3"/>
        <w:rPr>
          <w:rFonts w:cs="Times New Roman"/>
          <w:lang w:val="en-GB"/>
        </w:rPr>
      </w:pPr>
      <w:bookmarkStart w:id="238" w:name="_View_%3E_Show_special%20characters"/>
      <w:bookmarkStart w:id="239" w:name="_Toc411261255"/>
      <w:bookmarkStart w:id="240" w:name="_Ref108438090"/>
      <w:bookmarkStart w:id="241" w:name="_Toc69129991"/>
      <w:bookmarkStart w:id="242" w:name="_Toc69129850"/>
      <w:bookmarkStart w:id="243" w:name="_Toc55213860"/>
      <w:bookmarkEnd w:id="230"/>
      <w:bookmarkEnd w:id="231"/>
      <w:bookmarkEnd w:id="232"/>
      <w:bookmarkEnd w:id="238"/>
      <w:r w:rsidRPr="00522DCA">
        <w:rPr>
          <w:rFonts w:cs="Times New Roman"/>
          <w:lang w:val="en-GB"/>
        </w:rPr>
        <w:t>View &gt; Show special characters</w:t>
      </w:r>
      <w:bookmarkEnd w:id="239"/>
      <w:r w:rsidRPr="00522DCA">
        <w:rPr>
          <w:rFonts w:cs="Times New Roman"/>
          <w:lang w:val="en-GB"/>
        </w:rPr>
        <w:t xml:space="preserve"> </w:t>
      </w:r>
      <w:bookmarkEnd w:id="240"/>
      <w:bookmarkEnd w:id="241"/>
      <w:bookmarkEnd w:id="242"/>
      <w:bookmarkEnd w:id="243"/>
    </w:p>
    <w:p w14:paraId="0D388DC5" w14:textId="4E444037" w:rsidR="000959A2" w:rsidRPr="00522DCA" w:rsidRDefault="000959A2">
      <w:pPr>
        <w:pStyle w:val="Standard-BlockCharCharChar"/>
        <w:rPr>
          <w:lang w:val="en-GB"/>
        </w:rPr>
      </w:pPr>
      <w:r w:rsidRPr="00522DCA">
        <w:rPr>
          <w:lang w:val="en-GB"/>
        </w:rP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5" w:type="dxa"/>
        <w:tblLayout w:type="fixed"/>
        <w:tblLook w:val="0000" w:firstRow="0" w:lastRow="0" w:firstColumn="0" w:lastColumn="0" w:noHBand="0" w:noVBand="0"/>
      </w:tblPr>
      <w:tblGrid>
        <w:gridCol w:w="4677"/>
        <w:gridCol w:w="4928"/>
      </w:tblGrid>
      <w:tr w:rsidR="000959A2" w:rsidRPr="00B16F25" w14:paraId="64FF77BA" w14:textId="77777777" w:rsidTr="00A62A8E">
        <w:tc>
          <w:tcPr>
            <w:tcW w:w="4677" w:type="dxa"/>
            <w:shd w:val="clear" w:color="auto" w:fill="auto"/>
          </w:tcPr>
          <w:p w14:paraId="5730B0AF" w14:textId="0FA6A56D" w:rsidR="000959A2" w:rsidRPr="00522DCA" w:rsidRDefault="00A515F1">
            <w:pPr>
              <w:pStyle w:val="Standard-BlockCharCharChar"/>
              <w:rPr>
                <w:lang w:val="en-GB"/>
              </w:rPr>
            </w:pPr>
            <w:r w:rsidRPr="00522DCA">
              <w:rPr>
                <w:lang w:val="en-GB"/>
              </w:rPr>
              <w:t>“</w:t>
            </w:r>
            <w:r w:rsidR="000959A2" w:rsidRPr="00522DCA">
              <w:rPr>
                <w:lang w:val="en-GB"/>
              </w:rPr>
              <w:t>Standard View</w:t>
            </w:r>
            <w:r w:rsidRPr="00522DCA">
              <w:rPr>
                <w:lang w:val="en-GB"/>
              </w:rPr>
              <w:t>”</w:t>
            </w:r>
            <w:r w:rsidR="000959A2" w:rsidRPr="00522DCA">
              <w:rPr>
                <w:lang w:val="en-GB"/>
              </w:rPr>
              <w:t xml:space="preserve"> (musical score can be edited):</w:t>
            </w:r>
          </w:p>
          <w:p w14:paraId="01F704EA" w14:textId="77777777" w:rsidR="000959A2" w:rsidRPr="00522DCA" w:rsidRDefault="000959A2">
            <w:pPr>
              <w:pStyle w:val="Standard-BlockCharCharChar"/>
              <w:rPr>
                <w:lang w:val="en-GB"/>
              </w:rPr>
            </w:pPr>
          </w:p>
        </w:tc>
        <w:tc>
          <w:tcPr>
            <w:tcW w:w="4928" w:type="dxa"/>
            <w:shd w:val="clear" w:color="auto" w:fill="auto"/>
          </w:tcPr>
          <w:p w14:paraId="79E1C2EA" w14:textId="29720C56" w:rsidR="000959A2" w:rsidRPr="00522DCA" w:rsidRDefault="006D0A9D" w:rsidP="00A515F1">
            <w:pPr>
              <w:pStyle w:val="Standard-BlockCharCharChar"/>
              <w:ind w:left="567"/>
              <w:rPr>
                <w:lang w:val="en-GB"/>
              </w:rPr>
            </w:pPr>
            <w:r w:rsidRPr="00522DCA">
              <w:rPr>
                <w:lang w:val="en-GB"/>
              </w:rPr>
              <w:t>“</w:t>
            </w:r>
            <w:r w:rsidR="000959A2" w:rsidRPr="00522DCA">
              <w:rPr>
                <w:lang w:val="en-GB"/>
              </w:rPr>
              <w:t>Show special characters</w:t>
            </w:r>
            <w:r w:rsidRPr="00522DCA">
              <w:rPr>
                <w:lang w:val="en-GB"/>
              </w:rPr>
              <w:t>”</w:t>
            </w:r>
            <w:r w:rsidR="000959A2" w:rsidRPr="00522DCA">
              <w:rPr>
                <w:lang w:val="en-GB"/>
              </w:rPr>
              <w:t xml:space="preserve"> activated</w:t>
            </w:r>
            <w:r w:rsidR="00A515F1" w:rsidRPr="00522DCA">
              <w:rPr>
                <w:lang w:val="en-GB"/>
              </w:rPr>
              <w:t xml:space="preserve"> </w:t>
            </w:r>
            <w:r w:rsidR="000959A2" w:rsidRPr="00522DCA">
              <w:rPr>
                <w:lang w:val="en-GB"/>
              </w:rPr>
              <w:t xml:space="preserve">(musical score </w:t>
            </w:r>
            <w:proofErr w:type="spellStart"/>
            <w:r w:rsidR="000959A2" w:rsidRPr="00522DCA">
              <w:rPr>
                <w:lang w:val="en-GB"/>
              </w:rPr>
              <w:t>can not</w:t>
            </w:r>
            <w:proofErr w:type="spellEnd"/>
            <w:r w:rsidR="000959A2" w:rsidRPr="00522DCA">
              <w:rPr>
                <w:lang w:val="en-GB"/>
              </w:rPr>
              <w:t xml:space="preserve"> be edited):</w:t>
            </w:r>
          </w:p>
        </w:tc>
      </w:tr>
      <w:tr w:rsidR="000959A2" w:rsidRPr="00522DCA" w14:paraId="4E3418D3" w14:textId="77777777" w:rsidTr="00A62A8E">
        <w:tc>
          <w:tcPr>
            <w:tcW w:w="4677" w:type="dxa"/>
            <w:shd w:val="clear" w:color="auto" w:fill="auto"/>
          </w:tcPr>
          <w:p w14:paraId="37A109FD" w14:textId="77777777" w:rsidR="000959A2" w:rsidRPr="00522DCA" w:rsidRDefault="00B16F25">
            <w:pPr>
              <w:pStyle w:val="BildChar"/>
              <w:jc w:val="left"/>
              <w:rPr>
                <w:rFonts w:ascii="Times New Roman" w:hAnsi="Times New Roman"/>
                <w:lang w:val="en-GB"/>
              </w:rPr>
            </w:pPr>
            <w:r>
              <w:rPr>
                <w:rFonts w:ascii="Times New Roman" w:hAnsi="Times New Roman"/>
                <w:lang w:val="en-GB"/>
              </w:rPr>
              <w:pict w14:anchorId="45D015A0">
                <v:shape id="_x0000_i1130" type="#_x0000_t75" style="width:213.2pt;height:40.2pt" filled="t">
                  <v:fill color2="black"/>
                  <v:imagedata r:id="rId159" o:title=""/>
                </v:shape>
              </w:pict>
            </w:r>
          </w:p>
        </w:tc>
        <w:tc>
          <w:tcPr>
            <w:tcW w:w="4928" w:type="dxa"/>
            <w:shd w:val="clear" w:color="auto" w:fill="auto"/>
          </w:tcPr>
          <w:p w14:paraId="38090C92" w14:textId="77777777" w:rsidR="000959A2" w:rsidRPr="00522DCA" w:rsidRDefault="00B16F25">
            <w:pPr>
              <w:pStyle w:val="BildChar"/>
              <w:jc w:val="right"/>
              <w:rPr>
                <w:rFonts w:ascii="Times New Roman" w:hAnsi="Times New Roman"/>
                <w:lang w:val="en-GB"/>
              </w:rPr>
            </w:pPr>
            <w:r>
              <w:rPr>
                <w:rFonts w:ascii="Times New Roman" w:hAnsi="Times New Roman"/>
                <w:lang w:val="en-GB"/>
              </w:rPr>
              <w:pict w14:anchorId="5ADA6680">
                <v:shape id="_x0000_i1131" type="#_x0000_t75" style="width:213.2pt;height:39.25pt" filled="t">
                  <v:fill color2="black"/>
                  <v:imagedata r:id="rId160" o:title=""/>
                </v:shape>
              </w:pict>
            </w:r>
          </w:p>
        </w:tc>
      </w:tr>
    </w:tbl>
    <w:p w14:paraId="3FA9440C" w14:textId="77777777" w:rsidR="000959A2" w:rsidRPr="00522DCA" w:rsidRDefault="000959A2">
      <w:pPr>
        <w:pStyle w:val="Standard-BlockCharCharChar"/>
        <w:rPr>
          <w:lang w:val="en-GB"/>
        </w:rPr>
      </w:pPr>
    </w:p>
    <w:p w14:paraId="5BA461B1" w14:textId="77777777" w:rsidR="000959A2" w:rsidRPr="00522DCA" w:rsidRDefault="000959A2" w:rsidP="00A62A8E">
      <w:pPr>
        <w:pStyle w:val="berschrift3"/>
        <w:rPr>
          <w:rFonts w:cs="Times New Roman"/>
          <w:lang w:val="en-GB"/>
        </w:rPr>
      </w:pPr>
      <w:bookmarkStart w:id="244" w:name="_View_%3E_Color_empty%20events"/>
      <w:bookmarkStart w:id="245" w:name="_Toc411261256"/>
      <w:bookmarkStart w:id="246" w:name="_Ref108438100"/>
      <w:bookmarkStart w:id="247" w:name="_Toc69129992"/>
      <w:bookmarkStart w:id="248" w:name="_Toc69129851"/>
      <w:bookmarkStart w:id="249" w:name="_Toc55213861"/>
      <w:bookmarkEnd w:id="244"/>
      <w:r w:rsidRPr="00522DCA">
        <w:rPr>
          <w:rFonts w:cs="Times New Roman"/>
          <w:lang w:val="en-GB"/>
        </w:rPr>
        <w:t>View &gt; </w:t>
      </w:r>
      <w:proofErr w:type="spellStart"/>
      <w:r w:rsidRPr="00522DCA">
        <w:rPr>
          <w:rFonts w:cs="Times New Roman"/>
          <w:lang w:val="en-GB"/>
        </w:rPr>
        <w:t>Color</w:t>
      </w:r>
      <w:proofErr w:type="spellEnd"/>
      <w:r w:rsidRPr="00522DCA">
        <w:rPr>
          <w:rFonts w:cs="Times New Roman"/>
          <w:lang w:val="en-GB"/>
        </w:rPr>
        <w:t> empty events</w:t>
      </w:r>
      <w:bookmarkEnd w:id="245"/>
      <w:r w:rsidRPr="00522DCA">
        <w:rPr>
          <w:rFonts w:cs="Times New Roman"/>
          <w:lang w:val="en-GB"/>
        </w:rPr>
        <w:t xml:space="preserve"> </w:t>
      </w:r>
      <w:bookmarkEnd w:id="246"/>
    </w:p>
    <w:p w14:paraId="4C449B44" w14:textId="17DBC5BB" w:rsidR="000959A2" w:rsidRPr="00522DCA" w:rsidRDefault="000959A2">
      <w:pPr>
        <w:pStyle w:val="Standard-BlockCharCharChar"/>
        <w:rPr>
          <w:lang w:val="en-GB"/>
        </w:rPr>
      </w:pPr>
      <w:r w:rsidRPr="00522DCA">
        <w:rPr>
          <w:lang w:val="en-GB"/>
        </w:rPr>
        <w:t xml:space="preserve">Defines, whether the blank spaces in the transcription that do not contain an event should have a coloured tint when viewed on the screen. The colour will not be included in the output. The shading colour is </w:t>
      </w:r>
      <w:proofErr w:type="spellStart"/>
      <w:r w:rsidRPr="00522DCA">
        <w:rPr>
          <w:lang w:val="en-GB"/>
        </w:rPr>
        <w:t>preset</w:t>
      </w:r>
      <w:proofErr w:type="spellEnd"/>
      <w:r w:rsidRPr="00522DCA">
        <w:rPr>
          <w:lang w:val="en-GB"/>
        </w:rPr>
        <w:t xml:space="preserve"> to </w:t>
      </w:r>
      <w:r w:rsidR="006D0A9D" w:rsidRPr="00522DCA">
        <w:rPr>
          <w:lang w:val="en-GB"/>
        </w:rPr>
        <w:t>“</w:t>
      </w:r>
      <w:r w:rsidRPr="00522DCA">
        <w:rPr>
          <w:lang w:val="en-GB"/>
        </w:rPr>
        <w:t>grey</w:t>
      </w:r>
      <w:r w:rsidR="006D0A9D" w:rsidRPr="00522DCA">
        <w:rPr>
          <w:lang w:val="en-GB"/>
        </w:rPr>
        <w:t>”</w:t>
      </w:r>
      <w:r w:rsidRPr="00522DCA">
        <w:rPr>
          <w:lang w:val="en-GB"/>
        </w:rPr>
        <w:t xml:space="preserve"> and can be changed by using </w:t>
      </w:r>
      <w:r w:rsidRPr="00522DCA">
        <w:rPr>
          <w:rStyle w:val="Menufunction"/>
          <w:lang w:val="en-GB"/>
        </w:rPr>
        <w:t>Format &gt; Edit format table</w:t>
      </w:r>
      <w:r w:rsidRPr="00522DCA">
        <w:rPr>
          <w:lang w:val="en-GB"/>
        </w:rPr>
        <w:t xml:space="preserve">. In the dialog, go to </w:t>
      </w:r>
      <w:r w:rsidR="006D0A9D" w:rsidRPr="00522DCA">
        <w:rPr>
          <w:lang w:val="en-GB"/>
        </w:rPr>
        <w:t>“</w:t>
      </w:r>
      <w:r w:rsidRPr="00522DCA">
        <w:rPr>
          <w:lang w:val="en-GB"/>
        </w:rPr>
        <w:t>EMPTY-</w:t>
      </w:r>
      <w:r w:rsidR="00C11634" w:rsidRPr="00522DCA">
        <w:rPr>
          <w:lang w:val="en-GB"/>
        </w:rPr>
        <w:t>EDITOR</w:t>
      </w:r>
      <w:r w:rsidR="006D0A9D" w:rsidRPr="00522DCA">
        <w:rPr>
          <w:lang w:val="en-GB"/>
        </w:rPr>
        <w:t>”</w:t>
      </w:r>
      <w:r w:rsidRPr="00522DCA">
        <w:rPr>
          <w:lang w:val="en-GB"/>
        </w:rPr>
        <w:t xml:space="preserve"> and then click the </w:t>
      </w:r>
      <w:r w:rsidRPr="00522DCA">
        <w:rPr>
          <w:i/>
          <w:lang w:val="en-GB"/>
        </w:rPr>
        <w:t xml:space="preserve">Edit </w:t>
      </w:r>
      <w:r w:rsidRPr="00522DCA">
        <w:rPr>
          <w:lang w:val="en-GB"/>
        </w:rPr>
        <w:t xml:space="preserve">button beside the entry </w:t>
      </w:r>
      <w:r w:rsidR="006D0A9D" w:rsidRPr="00522DCA">
        <w:rPr>
          <w:lang w:val="en-GB"/>
        </w:rPr>
        <w:t>“</w:t>
      </w:r>
      <w:r w:rsidRPr="00522DCA">
        <w:rPr>
          <w:lang w:val="en-GB"/>
        </w:rPr>
        <w:t>Background </w:t>
      </w:r>
      <w:proofErr w:type="spellStart"/>
      <w:r w:rsidRPr="00522DCA">
        <w:rPr>
          <w:lang w:val="en-GB"/>
        </w:rPr>
        <w:t>color</w:t>
      </w:r>
      <w:proofErr w:type="spellEnd"/>
      <w:r w:rsidR="006D0A9D" w:rsidRPr="00522DCA">
        <w:rPr>
          <w:lang w:val="en-GB"/>
        </w:rPr>
        <w:t>”</w:t>
      </w:r>
      <w:r w:rsidRPr="00522DCA">
        <w:rPr>
          <w:lang w:val="en-GB"/>
        </w:rPr>
        <w:t xml:space="preserve">, in order to pick your colour. </w:t>
      </w:r>
    </w:p>
    <w:p w14:paraId="0CB32AE0" w14:textId="7BA72C73" w:rsidR="000959A2" w:rsidRPr="00522DCA" w:rsidRDefault="000959A2">
      <w:pPr>
        <w:pStyle w:val="Standard-BlockCharCharChar"/>
        <w:rPr>
          <w:lang w:val="en-GB"/>
        </w:rPr>
      </w:pPr>
      <w:r w:rsidRPr="00522DCA">
        <w:rPr>
          <w:lang w:val="en-GB"/>
        </w:rPr>
        <w:t>The calculation of the coloured shading is time consuming. Therefore it is advisable to deactivate this option for larger transcriptions, as this will make the E</w:t>
      </w:r>
      <w:r w:rsidR="00C11634" w:rsidRPr="00522DCA">
        <w:rPr>
          <w:lang w:val="en-GB"/>
        </w:rPr>
        <w:t>ditor</w:t>
      </w:r>
      <w:r w:rsidRPr="00522DCA">
        <w:rPr>
          <w:lang w:val="en-GB"/>
        </w:rPr>
        <w:t xml:space="preserve"> work significantly faster.</w:t>
      </w:r>
    </w:p>
    <w:tbl>
      <w:tblPr>
        <w:tblW w:w="9425" w:type="dxa"/>
        <w:tblLayout w:type="fixed"/>
        <w:tblCellMar>
          <w:left w:w="70" w:type="dxa"/>
          <w:right w:w="70" w:type="dxa"/>
        </w:tblCellMar>
        <w:tblLook w:val="0000" w:firstRow="0" w:lastRow="0" w:firstColumn="0" w:lastColumn="0" w:noHBand="0" w:noVBand="0"/>
      </w:tblPr>
      <w:tblGrid>
        <w:gridCol w:w="4747"/>
        <w:gridCol w:w="4678"/>
      </w:tblGrid>
      <w:tr w:rsidR="000959A2" w:rsidRPr="00B16F25" w14:paraId="547FF102" w14:textId="77777777" w:rsidTr="00A62A8E">
        <w:tc>
          <w:tcPr>
            <w:tcW w:w="4747" w:type="dxa"/>
            <w:shd w:val="clear" w:color="auto" w:fill="auto"/>
          </w:tcPr>
          <w:p w14:paraId="705D0CDC" w14:textId="58FEA028" w:rsidR="000959A2" w:rsidRPr="00522DCA" w:rsidRDefault="000959A2" w:rsidP="00A62A8E">
            <w:pPr>
              <w:pStyle w:val="Standard-BlockCharCharChar"/>
              <w:rPr>
                <w:lang w:val="en-GB"/>
              </w:rPr>
            </w:pPr>
            <w:r w:rsidRPr="00522DCA">
              <w:rPr>
                <w:lang w:val="en-GB"/>
              </w:rPr>
              <w:t xml:space="preserve">Option </w:t>
            </w:r>
            <w:r w:rsidR="006D0A9D" w:rsidRPr="00522DCA">
              <w:rPr>
                <w:lang w:val="en-GB"/>
              </w:rPr>
              <w:t>“</w:t>
            </w:r>
            <w:proofErr w:type="spellStart"/>
            <w:r w:rsidRPr="00522DCA">
              <w:rPr>
                <w:lang w:val="en-GB"/>
              </w:rPr>
              <w:t>Color</w:t>
            </w:r>
            <w:proofErr w:type="spellEnd"/>
            <w:r w:rsidRPr="00522DCA">
              <w:rPr>
                <w:lang w:val="en-GB"/>
              </w:rPr>
              <w:t> empty events</w:t>
            </w:r>
            <w:r w:rsidR="006D0A9D" w:rsidRPr="00522DCA">
              <w:rPr>
                <w:lang w:val="en-GB"/>
              </w:rPr>
              <w:t>”</w:t>
            </w:r>
            <w:r w:rsidRPr="00522DCA">
              <w:rPr>
                <w:lang w:val="en-GB"/>
              </w:rPr>
              <w:t xml:space="preserve"> deactivated:</w:t>
            </w:r>
          </w:p>
          <w:p w14:paraId="3CC356AC" w14:textId="77777777" w:rsidR="000959A2" w:rsidRPr="00522DCA" w:rsidRDefault="000959A2">
            <w:pPr>
              <w:pStyle w:val="Standard-BlockCharCharChar"/>
              <w:rPr>
                <w:lang w:val="en-GB"/>
              </w:rPr>
            </w:pPr>
          </w:p>
        </w:tc>
        <w:tc>
          <w:tcPr>
            <w:tcW w:w="4678" w:type="dxa"/>
            <w:shd w:val="clear" w:color="auto" w:fill="auto"/>
          </w:tcPr>
          <w:p w14:paraId="2CE0DCFA" w14:textId="76470CE2" w:rsidR="000959A2" w:rsidRPr="00522DCA" w:rsidRDefault="000959A2">
            <w:pPr>
              <w:pStyle w:val="Standard-BlockCharCharChar"/>
              <w:rPr>
                <w:lang w:val="en-GB"/>
              </w:rPr>
            </w:pPr>
            <w:r w:rsidRPr="00522DCA">
              <w:rPr>
                <w:lang w:val="en-GB"/>
              </w:rPr>
              <w:t xml:space="preserve">   Option </w:t>
            </w:r>
            <w:r w:rsidR="006D0A9D" w:rsidRPr="00522DCA">
              <w:rPr>
                <w:lang w:val="en-GB"/>
              </w:rPr>
              <w:t>“</w:t>
            </w:r>
            <w:proofErr w:type="spellStart"/>
            <w:r w:rsidRPr="00522DCA">
              <w:rPr>
                <w:lang w:val="en-GB"/>
              </w:rPr>
              <w:t>Color</w:t>
            </w:r>
            <w:proofErr w:type="spellEnd"/>
            <w:r w:rsidRPr="00522DCA">
              <w:rPr>
                <w:lang w:val="en-GB"/>
              </w:rPr>
              <w:t> empty events</w:t>
            </w:r>
            <w:r w:rsidR="006D0A9D" w:rsidRPr="00522DCA">
              <w:rPr>
                <w:lang w:val="en-GB"/>
              </w:rPr>
              <w:t>”</w:t>
            </w:r>
            <w:r w:rsidRPr="00522DCA">
              <w:rPr>
                <w:lang w:val="en-GB"/>
              </w:rPr>
              <w:t xml:space="preserve"> activated:</w:t>
            </w:r>
          </w:p>
          <w:p w14:paraId="498A2A27" w14:textId="77777777" w:rsidR="000959A2" w:rsidRPr="00522DCA" w:rsidRDefault="000959A2">
            <w:pPr>
              <w:pStyle w:val="Standard-BlockCharCharChar"/>
              <w:rPr>
                <w:lang w:val="en-GB"/>
              </w:rPr>
            </w:pPr>
          </w:p>
        </w:tc>
      </w:tr>
      <w:tr w:rsidR="000959A2" w:rsidRPr="00522DCA" w14:paraId="25080788" w14:textId="77777777" w:rsidTr="00A62A8E">
        <w:tc>
          <w:tcPr>
            <w:tcW w:w="4747" w:type="dxa"/>
            <w:shd w:val="clear" w:color="auto" w:fill="auto"/>
          </w:tcPr>
          <w:p w14:paraId="4B4DC792" w14:textId="77777777" w:rsidR="000959A2" w:rsidRPr="00522DCA" w:rsidRDefault="00B16F25">
            <w:pPr>
              <w:pStyle w:val="BildChar"/>
              <w:jc w:val="left"/>
              <w:rPr>
                <w:rFonts w:ascii="Times New Roman" w:hAnsi="Times New Roman"/>
                <w:lang w:val="en-GB"/>
              </w:rPr>
            </w:pPr>
            <w:r>
              <w:rPr>
                <w:rFonts w:ascii="Times New Roman" w:hAnsi="Times New Roman"/>
                <w:lang w:val="en-GB"/>
              </w:rPr>
              <w:lastRenderedPageBreak/>
              <w:pict w14:anchorId="079B325E">
                <v:shape id="_x0000_i1132" type="#_x0000_t75" style="width:214.15pt;height:85.1pt" filled="t">
                  <v:fill color2="black"/>
                  <v:imagedata r:id="rId161" o:title=""/>
                </v:shape>
              </w:pict>
            </w:r>
          </w:p>
        </w:tc>
        <w:tc>
          <w:tcPr>
            <w:tcW w:w="4678" w:type="dxa"/>
            <w:shd w:val="clear" w:color="auto" w:fill="auto"/>
          </w:tcPr>
          <w:p w14:paraId="01EE10D2" w14:textId="77777777" w:rsidR="000959A2" w:rsidRPr="00522DCA" w:rsidRDefault="000959A2">
            <w:pPr>
              <w:pStyle w:val="BildChar"/>
              <w:jc w:val="right"/>
              <w:rPr>
                <w:rFonts w:ascii="Times New Roman" w:hAnsi="Times New Roman"/>
                <w:lang w:val="en-GB"/>
              </w:rPr>
            </w:pPr>
            <w:r w:rsidRPr="00522DCA">
              <w:rPr>
                <w:rFonts w:ascii="Times New Roman" w:hAnsi="Times New Roman"/>
                <w:lang w:val="en-GB"/>
              </w:rPr>
              <w:t xml:space="preserve"> </w:t>
            </w:r>
            <w:r w:rsidR="00B16F25">
              <w:rPr>
                <w:rFonts w:ascii="Times New Roman" w:hAnsi="Times New Roman"/>
                <w:lang w:val="en-GB"/>
              </w:rPr>
              <w:pict w14:anchorId="67E7E8E8">
                <v:shape id="_x0000_i1133" type="#_x0000_t75" style="width:214.15pt;height:85.1pt" filled="t">
                  <v:fill color2="black"/>
                  <v:imagedata r:id="rId162" o:title=""/>
                </v:shape>
              </w:pict>
            </w:r>
          </w:p>
        </w:tc>
      </w:tr>
    </w:tbl>
    <w:p w14:paraId="1A63F59B" w14:textId="77777777" w:rsidR="000959A2" w:rsidRPr="00522DCA" w:rsidRDefault="000959A2">
      <w:pPr>
        <w:pStyle w:val="Standard-BlockCharCharChar"/>
        <w:rPr>
          <w:lang w:val="en-GB"/>
        </w:rPr>
      </w:pPr>
    </w:p>
    <w:p w14:paraId="07D1EE90" w14:textId="77777777" w:rsidR="000959A2" w:rsidRPr="00522DCA" w:rsidRDefault="000959A2" w:rsidP="00A62A8E">
      <w:pPr>
        <w:pStyle w:val="berschrift3"/>
        <w:rPr>
          <w:rFonts w:cs="Times New Roman"/>
          <w:lang w:val="en-GB"/>
        </w:rPr>
      </w:pPr>
      <w:bookmarkStart w:id="250" w:name="_View_%3E_Change_scale%20constant%E2%80%"/>
      <w:bookmarkStart w:id="251" w:name="_Toc411261257"/>
      <w:bookmarkStart w:id="252" w:name="_Ref108438109"/>
      <w:bookmarkEnd w:id="250"/>
      <w:r w:rsidRPr="00522DCA">
        <w:rPr>
          <w:rFonts w:cs="Times New Roman"/>
          <w:lang w:val="en-GB"/>
        </w:rPr>
        <w:t>View &gt; Change scale constant…</w:t>
      </w:r>
      <w:bookmarkEnd w:id="251"/>
      <w:r w:rsidRPr="00522DCA">
        <w:rPr>
          <w:rFonts w:cs="Times New Roman"/>
          <w:lang w:val="en-GB"/>
        </w:rPr>
        <w:t xml:space="preserve"> </w:t>
      </w:r>
      <w:bookmarkEnd w:id="252"/>
    </w:p>
    <w:p w14:paraId="1BB9C715" w14:textId="1EC629AC" w:rsidR="000959A2" w:rsidRPr="00522DCA" w:rsidRDefault="000959A2">
      <w:pPr>
        <w:pStyle w:val="Standard-BlockCharCharChar"/>
        <w:rPr>
          <w:lang w:val="en-GB"/>
        </w:rPr>
      </w:pPr>
      <w:r w:rsidRPr="00522DCA">
        <w:rPr>
          <w:lang w:val="en-GB"/>
        </w:rPr>
        <w:t>Opens a dialog to change the scale constant.</w:t>
      </w:r>
    </w:p>
    <w:p w14:paraId="41173005" w14:textId="77777777" w:rsidR="000959A2" w:rsidRPr="00522DCA" w:rsidRDefault="000959A2">
      <w:pPr>
        <w:pStyle w:val="Standard-BlockCharCharChar"/>
        <w:rPr>
          <w:lang w:val="en-GB"/>
        </w:rPr>
      </w:pPr>
    </w:p>
    <w:p w14:paraId="3199FCEB" w14:textId="77777777" w:rsidR="000959A2" w:rsidRPr="00522DCA" w:rsidRDefault="00B16F25">
      <w:pPr>
        <w:pStyle w:val="BildChar"/>
        <w:rPr>
          <w:rFonts w:ascii="Times New Roman" w:hAnsi="Times New Roman"/>
          <w:lang w:val="en-GB"/>
        </w:rPr>
      </w:pPr>
      <w:r>
        <w:rPr>
          <w:rFonts w:ascii="Times New Roman" w:hAnsi="Times New Roman"/>
          <w:lang w:val="en-GB"/>
        </w:rPr>
        <w:pict w14:anchorId="46DF054A">
          <v:shape id="_x0000_i1134" type="#_x0000_t75" style="width:206.65pt;height:85.1pt" filled="t">
            <v:fill color2="black"/>
            <v:imagedata r:id="rId163" o:title=""/>
          </v:shape>
        </w:pict>
      </w:r>
    </w:p>
    <w:p w14:paraId="427CD85E" w14:textId="6F6C6B28" w:rsidR="000959A2" w:rsidRPr="00522DCA" w:rsidRDefault="000959A2">
      <w:pPr>
        <w:pStyle w:val="Standard-BlockCharCharChar"/>
        <w:rPr>
          <w:lang w:val="en-GB"/>
        </w:rPr>
      </w:pPr>
      <w:r w:rsidRPr="00522DCA">
        <w:rPr>
          <w:lang w:val="en-GB"/>
        </w:rPr>
        <w:t xml:space="preserve">The scale constant is the value that is added to the set point size of the fonts for the display in the </w:t>
      </w:r>
      <w:r w:rsidR="00C11634" w:rsidRPr="00522DCA">
        <w:rPr>
          <w:lang w:val="en-GB"/>
        </w:rPr>
        <w:t>Editor</w:t>
      </w:r>
      <w:r w:rsidRPr="00522DCA">
        <w:rPr>
          <w:lang w:val="en-GB"/>
        </w:rPr>
        <w:t>. A scale constant of +5 will display a text which is formatted as 10 </w:t>
      </w:r>
      <w:proofErr w:type="spellStart"/>
      <w:r w:rsidRPr="00522DCA">
        <w:rPr>
          <w:lang w:val="en-GB"/>
        </w:rPr>
        <w:t>pt</w:t>
      </w:r>
      <w:proofErr w:type="spellEnd"/>
      <w:r w:rsidRPr="00522DCA">
        <w:rPr>
          <w:lang w:val="en-GB"/>
        </w:rPr>
        <w:t xml:space="preserve">, with a font size of 15 pt. Use the slider in order to change the scale constant and click </w:t>
      </w:r>
      <w:r w:rsidR="00253464" w:rsidRPr="00522DCA">
        <w:rPr>
          <w:lang w:val="en-GB"/>
        </w:rPr>
        <w:t>“</w:t>
      </w:r>
      <w:r w:rsidRPr="00522DCA">
        <w:rPr>
          <w:lang w:val="en-GB"/>
        </w:rPr>
        <w:t>OK</w:t>
      </w:r>
      <w:r w:rsidR="00253464" w:rsidRPr="00522DCA">
        <w:rPr>
          <w:lang w:val="en-GB"/>
        </w:rPr>
        <w:t>”</w:t>
      </w:r>
      <w:r w:rsidRPr="00522DCA">
        <w:rPr>
          <w:lang w:val="en-GB"/>
        </w:rPr>
        <w:t>. The musical score has to be reformatted afterwards. This may take a few seconds.</w:t>
      </w:r>
    </w:p>
    <w:p w14:paraId="7B2CA3FE" w14:textId="77777777" w:rsidR="000959A2" w:rsidRPr="00522DCA" w:rsidRDefault="000959A2">
      <w:pPr>
        <w:pStyle w:val="Standard-BlockCharCharChar"/>
        <w:rPr>
          <w:lang w:val="en-GB"/>
        </w:rPr>
      </w:pPr>
      <w:r w:rsidRPr="00522DCA">
        <w:rPr>
          <w:lang w:val="en-GB"/>
        </w:rPr>
        <w:t>Note: The font size in the text box above the musical score can be changed by using the slider at the right margin of the box:</w:t>
      </w:r>
    </w:p>
    <w:p w14:paraId="57832FAC" w14:textId="77777777" w:rsidR="000959A2" w:rsidRPr="00522DCA" w:rsidRDefault="00B16F25">
      <w:pPr>
        <w:rPr>
          <w:rFonts w:cs="Times New Roman"/>
          <w:lang w:val="en-GB"/>
        </w:rPr>
      </w:pPr>
      <w:r>
        <w:rPr>
          <w:rFonts w:cs="Times New Roman"/>
          <w:lang w:val="en-GB"/>
        </w:rPr>
        <w:pict w14:anchorId="74DACF22">
          <v:shape id="_x0000_i1135" type="#_x0000_t75" style="width:446.95pt;height:43.95pt" filled="t">
            <v:fill color2="black"/>
            <v:imagedata r:id="rId164" o:title=""/>
          </v:shape>
        </w:pict>
      </w:r>
    </w:p>
    <w:p w14:paraId="08FA7D24" w14:textId="31E11B21" w:rsidR="000959A2" w:rsidRPr="00522DCA" w:rsidRDefault="000959A2" w:rsidP="00A62A8E">
      <w:pPr>
        <w:pStyle w:val="berschrift3"/>
        <w:rPr>
          <w:rFonts w:cs="Times New Roman"/>
          <w:lang w:val="en-GB"/>
        </w:rPr>
      </w:pPr>
      <w:bookmarkStart w:id="253" w:name="_Toc411261258"/>
      <w:bookmarkEnd w:id="247"/>
      <w:bookmarkEnd w:id="248"/>
      <w:bookmarkEnd w:id="249"/>
      <w:r w:rsidRPr="00522DCA">
        <w:rPr>
          <w:rFonts w:cs="Times New Roman"/>
          <w:lang w:val="en-GB"/>
        </w:rPr>
        <w:t>View &gt; Text proportional / Time proportional</w:t>
      </w:r>
      <w:bookmarkEnd w:id="253"/>
      <w:r w:rsidRPr="00522DCA">
        <w:rPr>
          <w:rFonts w:cs="Times New Roman"/>
          <w:lang w:val="en-GB"/>
        </w:rPr>
        <w:t xml:space="preserve"> </w:t>
      </w:r>
    </w:p>
    <w:p w14:paraId="5BECB0C5" w14:textId="76F61ABC" w:rsidR="000959A2" w:rsidRPr="00522DCA" w:rsidRDefault="000959A2">
      <w:pPr>
        <w:pStyle w:val="Standard-BlockCharCharChar"/>
        <w:rPr>
          <w:lang w:val="en-GB"/>
        </w:rPr>
      </w:pPr>
      <w:r w:rsidRPr="00522DCA">
        <w:rPr>
          <w:lang w:val="en-GB"/>
        </w:rPr>
        <w:t xml:space="preserve">In normal view, the width of </w:t>
      </w:r>
      <w:r w:rsidR="006D0A9D" w:rsidRPr="00522DCA">
        <w:rPr>
          <w:lang w:val="en-GB"/>
        </w:rPr>
        <w:t>“</w:t>
      </w:r>
      <w:r w:rsidRPr="00522DCA">
        <w:rPr>
          <w:lang w:val="en-GB"/>
        </w:rPr>
        <w:t>cells</w:t>
      </w:r>
      <w:r w:rsidR="006D0A9D" w:rsidRPr="00522DCA">
        <w:rPr>
          <w:lang w:val="en-GB"/>
        </w:rPr>
        <w:t>”</w:t>
      </w:r>
      <w:r w:rsidRPr="00522DCA">
        <w:rPr>
          <w:lang w:val="en-GB"/>
        </w:rPr>
        <w:t xml:space="preserve"> within the musical score is calculated according to the width of the text inside them (</w:t>
      </w:r>
      <w:r w:rsidR="006D0A9D" w:rsidRPr="00522DCA">
        <w:rPr>
          <w:lang w:val="en-GB"/>
        </w:rPr>
        <w:t>“</w:t>
      </w:r>
      <w:r w:rsidRPr="00522DCA">
        <w:rPr>
          <w:lang w:val="en-GB"/>
        </w:rPr>
        <w:t>text proportional</w:t>
      </w:r>
      <w:r w:rsidR="006D0A9D" w:rsidRPr="00522DCA">
        <w:rPr>
          <w:lang w:val="en-GB"/>
        </w:rPr>
        <w:t>”</w:t>
      </w:r>
      <w:r w:rsidRPr="00522DCA">
        <w:rPr>
          <w:lang w:val="en-GB"/>
        </w:rPr>
        <w:t xml:space="preserve">). When switching to the </w:t>
      </w:r>
      <w:r w:rsidR="006D0A9D" w:rsidRPr="00522DCA">
        <w:rPr>
          <w:lang w:val="en-GB"/>
        </w:rPr>
        <w:t>“</w:t>
      </w:r>
      <w:r w:rsidRPr="00522DCA">
        <w:rPr>
          <w:lang w:val="en-GB"/>
        </w:rPr>
        <w:t>time proportional</w:t>
      </w:r>
      <w:r w:rsidR="006D0A9D" w:rsidRPr="00522DCA">
        <w:rPr>
          <w:lang w:val="en-GB"/>
        </w:rPr>
        <w:t>”</w:t>
      </w:r>
      <w:r w:rsidRPr="00522DCA">
        <w:rPr>
          <w:lang w:val="en-GB"/>
        </w:rPr>
        <w:t xml:space="preserve"> view, the width is calculated according to the length of time of the interval. Furthermore, the oscillogram and the musical score are synchronised. This is equivalent to the view of tools like ANVIL, ELAN or Praat.</w:t>
      </w:r>
    </w:p>
    <w:p w14:paraId="7E6F79CE" w14:textId="77777777" w:rsidR="000959A2" w:rsidRPr="00522DCA" w:rsidRDefault="000959A2">
      <w:pPr>
        <w:pStyle w:val="Standard-BlockCharCharChar"/>
        <w:keepNext/>
        <w:rPr>
          <w:b/>
          <w:lang w:val="en-GB"/>
        </w:rPr>
      </w:pPr>
      <w:r w:rsidRPr="00522DCA">
        <w:rPr>
          <w:b/>
          <w:lang w:val="en-GB"/>
        </w:rPr>
        <w:lastRenderedPageBreak/>
        <w:t xml:space="preserve">Text proportional view: </w:t>
      </w:r>
    </w:p>
    <w:p w14:paraId="52CB99CB" w14:textId="77777777" w:rsidR="000959A2" w:rsidRPr="00522DCA" w:rsidRDefault="00B16F25">
      <w:pPr>
        <w:pStyle w:val="Standard-BlockCharCharChar"/>
        <w:keepNext/>
        <w:spacing w:line="100" w:lineRule="atLeast"/>
        <w:rPr>
          <w:lang w:val="en-GB"/>
        </w:rPr>
      </w:pPr>
      <w:r>
        <w:rPr>
          <w:lang w:val="en-GB"/>
        </w:rPr>
        <w:pict w14:anchorId="094930BC">
          <v:shape id="_x0000_i1136" type="#_x0000_t75" style="width:468.45pt;height:134.65pt" filled="t">
            <v:fill color2="black"/>
            <v:imagedata r:id="rId165" o:title=""/>
          </v:shape>
        </w:pict>
      </w:r>
    </w:p>
    <w:p w14:paraId="61FFFA99" w14:textId="77777777" w:rsidR="000959A2" w:rsidRPr="00522DCA" w:rsidRDefault="000959A2">
      <w:pPr>
        <w:pStyle w:val="Standard-BlockCharCharChar"/>
        <w:keepNext/>
        <w:rPr>
          <w:b/>
          <w:lang w:val="en-GB"/>
        </w:rPr>
      </w:pPr>
      <w:r w:rsidRPr="00522DCA">
        <w:rPr>
          <w:b/>
          <w:lang w:val="en-GB"/>
        </w:rPr>
        <w:t xml:space="preserve">Time proportional view: </w:t>
      </w:r>
    </w:p>
    <w:p w14:paraId="343DAA95" w14:textId="77777777" w:rsidR="000959A2" w:rsidRPr="00522DCA" w:rsidRDefault="000959A2">
      <w:pPr>
        <w:pStyle w:val="Standard-BlockCharCharChar"/>
        <w:keepNext/>
        <w:spacing w:line="100" w:lineRule="atLeast"/>
        <w:rPr>
          <w:lang w:val="en-GB"/>
        </w:rPr>
      </w:pPr>
    </w:p>
    <w:p w14:paraId="3CC5D84B" w14:textId="77777777" w:rsidR="000959A2" w:rsidRPr="00522DCA" w:rsidRDefault="000959A2">
      <w:pPr>
        <w:rPr>
          <w:rFonts w:cs="Times New Roman"/>
          <w:lang w:val="en-GB"/>
        </w:rPr>
        <w:sectPr w:rsidR="000959A2" w:rsidRPr="00522DCA" w:rsidSect="00BC7D6E">
          <w:pgSz w:w="11906" w:h="16838"/>
          <w:pgMar w:top="1417" w:right="1417" w:bottom="1134" w:left="1417" w:header="708" w:footer="708" w:gutter="0"/>
          <w:cols w:space="708"/>
          <w:docGrid w:linePitch="360"/>
        </w:sectPr>
      </w:pPr>
    </w:p>
    <w:p w14:paraId="0D0777A3" w14:textId="77777777" w:rsidR="000959A2" w:rsidRPr="00522DCA" w:rsidRDefault="00B16F25">
      <w:pPr>
        <w:rPr>
          <w:rFonts w:cs="Times New Roman"/>
          <w:lang w:val="en-GB"/>
        </w:rPr>
      </w:pPr>
      <w:r>
        <w:rPr>
          <w:rFonts w:cs="Times New Roman"/>
          <w:lang w:val="en-GB"/>
        </w:rPr>
        <w:lastRenderedPageBreak/>
        <w:pict w14:anchorId="57DF46A1">
          <v:shape id="_x0000_i1137" type="#_x0000_t75" style="width:468.45pt;height:202.9pt" filled="t">
            <v:fill color2="black"/>
            <v:imagedata r:id="rId166" o:title=""/>
          </v:shape>
        </w:pict>
      </w:r>
    </w:p>
    <w:p w14:paraId="72855924" w14:textId="77777777" w:rsidR="000959A2" w:rsidRPr="00522DCA" w:rsidRDefault="000959A2" w:rsidP="00F73227">
      <w:pPr>
        <w:pStyle w:val="berschrift2"/>
        <w:numPr>
          <w:ilvl w:val="1"/>
          <w:numId w:val="90"/>
        </w:numPr>
        <w:rPr>
          <w:lang w:val="en-GB"/>
        </w:rPr>
      </w:pPr>
      <w:bookmarkStart w:id="254" w:name="_Toc411261259"/>
      <w:commentRangeStart w:id="255"/>
      <w:r w:rsidRPr="00522DCA">
        <w:rPr>
          <w:lang w:val="en-GB"/>
        </w:rPr>
        <w:t>Transcription</w:t>
      </w:r>
      <w:commentRangeEnd w:id="255"/>
      <w:r w:rsidRPr="00522DCA">
        <w:rPr>
          <w:rStyle w:val="Kommentarzeichen"/>
          <w:b w:val="0"/>
          <w:bCs w:val="0"/>
          <w:iCs w:val="0"/>
          <w:lang w:val="en-GB"/>
        </w:rPr>
        <w:commentReference w:id="255"/>
      </w:r>
      <w:r w:rsidRPr="00522DCA">
        <w:rPr>
          <w:lang w:val="en-GB"/>
        </w:rPr>
        <w:t xml:space="preserve"> Menu</w:t>
      </w:r>
      <w:bookmarkEnd w:id="254"/>
      <w:r w:rsidRPr="00522DCA">
        <w:rPr>
          <w:lang w:val="en-GB"/>
        </w:rPr>
        <w:t xml:space="preserve"> </w:t>
      </w:r>
    </w:p>
    <w:p w14:paraId="379AB173" w14:textId="77777777" w:rsidR="00A62A8E" w:rsidRPr="00522DCA" w:rsidRDefault="00A62A8E" w:rsidP="00A62A8E">
      <w:pPr>
        <w:pStyle w:val="Textkrper"/>
        <w:rPr>
          <w:lang w:val="en-GB" w:eastAsia="hi-IN" w:bidi="hi-IN"/>
        </w:rPr>
      </w:pPr>
    </w:p>
    <w:p w14:paraId="00B9AB60" w14:textId="77777777" w:rsidR="000959A2" w:rsidRPr="00522DCA" w:rsidRDefault="00B16F25">
      <w:pPr>
        <w:rPr>
          <w:rFonts w:cs="Times New Roman"/>
          <w:lang w:val="en-GB"/>
        </w:rPr>
      </w:pPr>
      <w:bookmarkStart w:id="256" w:name="_Toc55213820"/>
      <w:bookmarkStart w:id="257" w:name="_Ref108437702"/>
      <w:bookmarkStart w:id="258" w:name="_Toc69129948"/>
      <w:bookmarkStart w:id="259" w:name="_Toc69129807"/>
      <w:r>
        <w:rPr>
          <w:rFonts w:cs="Times New Roman"/>
          <w:lang w:val="en-GB"/>
        </w:rPr>
        <w:pict w14:anchorId="2BA58061">
          <v:shape id="_x0000_i1138" type="#_x0000_t75" style="width:181.4pt;height:376.85pt" filled="t">
            <v:fill color2="black"/>
            <v:imagedata r:id="rId167" o:title=""/>
          </v:shape>
        </w:pict>
      </w:r>
    </w:p>
    <w:p w14:paraId="6DF02790" w14:textId="77777777" w:rsidR="000959A2" w:rsidRPr="00522DCA" w:rsidRDefault="000959A2">
      <w:pPr>
        <w:rPr>
          <w:rFonts w:cs="Times New Roman"/>
          <w:lang w:val="en-GB"/>
        </w:rPr>
      </w:pPr>
    </w:p>
    <w:p w14:paraId="312AA72A" w14:textId="77777777" w:rsidR="000959A2" w:rsidRPr="00522DCA" w:rsidRDefault="000959A2" w:rsidP="00A62A8E">
      <w:pPr>
        <w:pStyle w:val="berschrift3"/>
        <w:rPr>
          <w:rFonts w:cs="Times New Roman"/>
          <w:lang w:val="en-GB"/>
        </w:rPr>
      </w:pPr>
      <w:bookmarkStart w:id="260" w:name="_Toc411261260"/>
      <w:r w:rsidRPr="00522DCA">
        <w:rPr>
          <w:rFonts w:cs="Times New Roman"/>
          <w:lang w:val="en-GB"/>
        </w:rPr>
        <w:t>Transcription &gt; Meta information</w:t>
      </w:r>
      <w:bookmarkEnd w:id="256"/>
      <w:r w:rsidRPr="00522DCA">
        <w:rPr>
          <w:rFonts w:cs="Times New Roman"/>
          <w:lang w:val="en-GB"/>
        </w:rPr>
        <w:t>…</w:t>
      </w:r>
      <w:bookmarkEnd w:id="257"/>
      <w:bookmarkEnd w:id="258"/>
      <w:bookmarkEnd w:id="259"/>
      <w:bookmarkEnd w:id="260"/>
    </w:p>
    <w:p w14:paraId="4C5BD232"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073AE6AD">
          <v:shape id="_x0000_i1139" type="#_x0000_t75" style="width:198.25pt;height:289.85pt" filled="t">
            <v:fill color2="black"/>
            <v:imagedata r:id="rId168" o:title=""/>
          </v:shape>
        </w:pict>
      </w:r>
    </w:p>
    <w:p w14:paraId="61E7FA71" w14:textId="77777777" w:rsidR="000959A2" w:rsidRPr="00522DCA" w:rsidRDefault="000959A2">
      <w:pPr>
        <w:pStyle w:val="Standard-BlockCharCharChar"/>
        <w:rPr>
          <w:lang w:val="en-GB"/>
        </w:rPr>
      </w:pPr>
      <w:r w:rsidRPr="00522DCA">
        <w:rPr>
          <w:lang w:val="en-GB"/>
        </w:rPr>
        <w:t xml:space="preserve">Opens a dialog in which the transcription's </w:t>
      </w:r>
      <w:proofErr w:type="gramStart"/>
      <w:r w:rsidRPr="00522DCA">
        <w:rPr>
          <w:lang w:val="en-GB"/>
        </w:rPr>
        <w:t>meta</w:t>
      </w:r>
      <w:proofErr w:type="gramEnd"/>
      <w:r w:rsidRPr="00522DCA">
        <w:rPr>
          <w:lang w:val="en-GB"/>
        </w:rPr>
        <w:t xml:space="preserve"> information can be saved and edited, i.e. information about the transcriber, the recordings, the conventions etc. The </w:t>
      </w:r>
      <w:proofErr w:type="gramStart"/>
      <w:r w:rsidRPr="00522DCA">
        <w:rPr>
          <w:lang w:val="en-GB"/>
        </w:rPr>
        <w:t>meta</w:t>
      </w:r>
      <w:proofErr w:type="gramEnd"/>
      <w:r w:rsidRPr="00522DCA">
        <w:rPr>
          <w:lang w:val="en-GB"/>
        </w:rPr>
        <w:t xml:space="preserve"> information is organized into a set of attribute-value pairs. Some of them are predefined:</w:t>
      </w:r>
    </w:p>
    <w:p w14:paraId="1B7F99D8" w14:textId="77777777" w:rsidR="000959A2" w:rsidRPr="00522DCA" w:rsidRDefault="000959A2" w:rsidP="00A515F1">
      <w:pPr>
        <w:pStyle w:val="Aufzhlungszeichen1"/>
        <w:numPr>
          <w:ilvl w:val="0"/>
          <w:numId w:val="18"/>
        </w:numPr>
        <w:tabs>
          <w:tab w:val="clear" w:pos="360"/>
          <w:tab w:val="left" w:pos="964"/>
        </w:tabs>
        <w:rPr>
          <w:lang w:val="en-GB"/>
        </w:rPr>
      </w:pPr>
      <w:r w:rsidRPr="00522DCA">
        <w:rPr>
          <w:lang w:val="en-GB"/>
        </w:rPr>
        <w:t xml:space="preserve"> Project Name: the name of the project.</w:t>
      </w:r>
    </w:p>
    <w:p w14:paraId="093DB050" w14:textId="0630D6AB" w:rsidR="000959A2" w:rsidRPr="00522DCA" w:rsidRDefault="000959A2" w:rsidP="00A515F1">
      <w:pPr>
        <w:pStyle w:val="Aufzhlungszeichen1"/>
        <w:numPr>
          <w:ilvl w:val="0"/>
          <w:numId w:val="18"/>
        </w:numPr>
        <w:tabs>
          <w:tab w:val="clear" w:pos="360"/>
          <w:tab w:val="left" w:pos="964"/>
        </w:tabs>
        <w:rPr>
          <w:lang w:val="en-GB"/>
        </w:rPr>
      </w:pPr>
      <w:r w:rsidRPr="00522DCA">
        <w:rPr>
          <w:lang w:val="en-GB"/>
        </w:rPr>
        <w:t xml:space="preserve"> Transcription: the name of the transcription. For HTML or RTF output, this name is used as the    document name.</w:t>
      </w:r>
    </w:p>
    <w:p w14:paraId="1EA1B36C" w14:textId="77777777" w:rsidR="000959A2" w:rsidRPr="00522DCA" w:rsidRDefault="000959A2" w:rsidP="00A515F1">
      <w:pPr>
        <w:pStyle w:val="Aufzhlungszeichen1"/>
        <w:numPr>
          <w:ilvl w:val="0"/>
          <w:numId w:val="18"/>
        </w:numPr>
        <w:tabs>
          <w:tab w:val="clear" w:pos="360"/>
          <w:tab w:val="left" w:pos="964"/>
        </w:tabs>
        <w:rPr>
          <w:lang w:val="en-GB"/>
        </w:rPr>
      </w:pPr>
      <w:r w:rsidRPr="00522DCA">
        <w:rPr>
          <w:lang w:val="en-GB"/>
        </w:rPr>
        <w:t xml:space="preserve"> Transcription Convention: the transcription convention made use of.</w:t>
      </w:r>
    </w:p>
    <w:p w14:paraId="3C6CFF37" w14:textId="5D9B5D06" w:rsidR="000959A2" w:rsidRPr="00522DCA" w:rsidRDefault="000959A2" w:rsidP="00A515F1">
      <w:pPr>
        <w:pStyle w:val="Aufzhlungszeichen1"/>
        <w:numPr>
          <w:ilvl w:val="0"/>
          <w:numId w:val="18"/>
        </w:numPr>
        <w:tabs>
          <w:tab w:val="clear" w:pos="360"/>
          <w:tab w:val="left" w:pos="964"/>
        </w:tabs>
        <w:rPr>
          <w:lang w:val="en-GB"/>
        </w:rPr>
      </w:pPr>
      <w:r w:rsidRPr="00522DCA">
        <w:rPr>
          <w:lang w:val="en-GB"/>
        </w:rPr>
        <w:t xml:space="preserve"> Referenced File: the associated </w:t>
      </w:r>
      <w:commentRangeStart w:id="261"/>
      <w:r w:rsidRPr="00522DCA">
        <w:rPr>
          <w:highlight w:val="yellow"/>
          <w:lang w:val="en-GB"/>
        </w:rPr>
        <w:t>digitized</w:t>
      </w:r>
      <w:r w:rsidRPr="00522DCA">
        <w:rPr>
          <w:lang w:val="en-GB"/>
        </w:rPr>
        <w:t xml:space="preserve"> </w:t>
      </w:r>
      <w:commentRangeEnd w:id="261"/>
      <w:r w:rsidRPr="00522DCA">
        <w:rPr>
          <w:rStyle w:val="Kommentarzeichen"/>
          <w:lang w:val="en-GB"/>
        </w:rPr>
        <w:commentReference w:id="261"/>
      </w:r>
      <w:r w:rsidRPr="00522DCA">
        <w:rPr>
          <w:lang w:val="en-GB"/>
        </w:rPr>
        <w:t xml:space="preserve">audio or video file, if available. The </w:t>
      </w:r>
      <w:r w:rsidR="006D0A9D" w:rsidRPr="00522DCA">
        <w:rPr>
          <w:lang w:val="en-GB"/>
        </w:rPr>
        <w:t>“</w:t>
      </w:r>
      <w:r w:rsidRPr="00522DCA">
        <w:rPr>
          <w:lang w:val="en-GB"/>
        </w:rPr>
        <w:t>Browse...</w:t>
      </w:r>
      <w:r w:rsidR="006D0A9D" w:rsidRPr="00522DCA">
        <w:rPr>
          <w:lang w:val="en-GB"/>
        </w:rPr>
        <w:t>”</w:t>
      </w:r>
      <w:r w:rsidRPr="00522DCA">
        <w:rPr>
          <w:lang w:val="en-GB"/>
        </w:rPr>
        <w:t xml:space="preserve"> button next to this field opens a dialog with which this file can be located and assigned.</w:t>
      </w:r>
    </w:p>
    <w:p w14:paraId="3C87B7AC" w14:textId="77777777" w:rsidR="000959A2" w:rsidRPr="00522DCA" w:rsidRDefault="000959A2" w:rsidP="00A515F1">
      <w:pPr>
        <w:pStyle w:val="Aufzhlungszeichen1"/>
        <w:numPr>
          <w:ilvl w:val="0"/>
          <w:numId w:val="18"/>
        </w:numPr>
        <w:tabs>
          <w:tab w:val="clear" w:pos="360"/>
          <w:tab w:val="left" w:pos="964"/>
        </w:tabs>
        <w:rPr>
          <w:lang w:val="en-GB"/>
        </w:rPr>
      </w:pPr>
      <w:r w:rsidRPr="00522DCA">
        <w:rPr>
          <w:lang w:val="en-GB"/>
        </w:rPr>
        <w:t xml:space="preserve"> Comment: allows comments on the recording and transcription.</w:t>
      </w:r>
    </w:p>
    <w:p w14:paraId="7673E659" w14:textId="2AEDDC04" w:rsidR="000959A2" w:rsidRPr="00522DCA" w:rsidRDefault="000959A2">
      <w:pPr>
        <w:pStyle w:val="Standard-BlockCharCharChar"/>
        <w:rPr>
          <w:lang w:val="en-GB"/>
        </w:rPr>
      </w:pPr>
      <w:r w:rsidRPr="00522DCA">
        <w:rPr>
          <w:lang w:val="en-GB"/>
        </w:rPr>
        <w:t xml:space="preserve">In addition, an unlimited number of user-defined attributes can be added. To add a new user-defined attribute, click </w:t>
      </w:r>
      <w:r w:rsidR="00A515F1" w:rsidRPr="00522DCA">
        <w:rPr>
          <w:lang w:val="en-GB"/>
        </w:rPr>
        <w:t>“</w:t>
      </w:r>
      <w:r w:rsidRPr="00522DCA">
        <w:rPr>
          <w:lang w:val="en-GB"/>
        </w:rPr>
        <w:t>Add attribute</w:t>
      </w:r>
      <w:r w:rsidR="00A515F1" w:rsidRPr="00522DCA">
        <w:rPr>
          <w:lang w:val="en-GB"/>
        </w:rPr>
        <w:t>”</w:t>
      </w:r>
      <w:r w:rsidRPr="00522DCA">
        <w:rPr>
          <w:i/>
          <w:lang w:val="en-GB"/>
        </w:rPr>
        <w:t>.</w:t>
      </w:r>
      <w:r w:rsidRPr="00522DCA">
        <w:rPr>
          <w:lang w:val="en-GB"/>
        </w:rPr>
        <w:t xml:space="preserve"> A new attribute-value pair is added to the table. It can be edited in the corresponding text fields.</w:t>
      </w:r>
    </w:p>
    <w:p w14:paraId="042AFCCD" w14:textId="74B24763" w:rsidR="000959A2" w:rsidRPr="00522DCA" w:rsidRDefault="000959A2">
      <w:pPr>
        <w:pStyle w:val="Standard-BlockCharCharChar"/>
        <w:rPr>
          <w:lang w:val="en-GB"/>
        </w:rPr>
      </w:pPr>
      <w:r w:rsidRPr="00522DCA">
        <w:rPr>
          <w:lang w:val="en-GB"/>
        </w:rPr>
        <w:t xml:space="preserve">Double clicking marks the content of a field in the table and allows the overwriting of the content. Conclude your input with </w:t>
      </w:r>
      <w:r w:rsidR="006D0A9D" w:rsidRPr="00522DCA">
        <w:rPr>
          <w:lang w:val="en-GB"/>
        </w:rPr>
        <w:t>“</w:t>
      </w:r>
      <w:r w:rsidRPr="00522DCA">
        <w:rPr>
          <w:iCs/>
          <w:lang w:val="en-GB"/>
        </w:rPr>
        <w:t>Enter”</w:t>
      </w:r>
      <w:r w:rsidRPr="00522DCA">
        <w:rPr>
          <w:lang w:val="en-GB"/>
        </w:rPr>
        <w:t xml:space="preserve">. </w:t>
      </w:r>
    </w:p>
    <w:p w14:paraId="6F1E340C" w14:textId="18FB635A" w:rsidR="000959A2" w:rsidRPr="00522DCA" w:rsidRDefault="000959A2">
      <w:pPr>
        <w:pStyle w:val="Standard-BlockCharCharChar"/>
        <w:rPr>
          <w:lang w:val="en-GB"/>
        </w:rPr>
      </w:pPr>
      <w:r w:rsidRPr="00522DCA">
        <w:rPr>
          <w:lang w:val="en-GB"/>
        </w:rPr>
        <w:t xml:space="preserve">If the space under </w:t>
      </w:r>
      <w:r w:rsidR="006D0A9D" w:rsidRPr="00522DCA">
        <w:rPr>
          <w:lang w:val="en-GB"/>
        </w:rPr>
        <w:t>“</w:t>
      </w:r>
      <w:r w:rsidRPr="00522DCA">
        <w:rPr>
          <w:lang w:val="en-GB"/>
        </w:rPr>
        <w:t>Value</w:t>
      </w:r>
      <w:r w:rsidR="006D0A9D" w:rsidRPr="00522DCA">
        <w:rPr>
          <w:lang w:val="en-GB"/>
        </w:rPr>
        <w:t>”</w:t>
      </w:r>
      <w:r w:rsidRPr="00522DCA">
        <w:rPr>
          <w:lang w:val="en-GB"/>
        </w:rPr>
        <w:t xml:space="preserve"> does not suffice, click the button with the three dots </w:t>
      </w:r>
      <w:r w:rsidR="00A515F1" w:rsidRPr="00522DCA">
        <w:rPr>
          <w:lang w:val="en-GB"/>
        </w:rPr>
        <w:t>“</w:t>
      </w:r>
      <w:r w:rsidRPr="00522DCA">
        <w:rPr>
          <w:lang w:val="en-GB"/>
        </w:rPr>
        <w:t>(...)</w:t>
      </w:r>
      <w:r w:rsidR="00A515F1" w:rsidRPr="00522DCA">
        <w:rPr>
          <w:lang w:val="en-GB"/>
        </w:rPr>
        <w:t>”</w:t>
      </w:r>
      <w:r w:rsidRPr="00522DCA">
        <w:rPr>
          <w:lang w:val="en-GB"/>
        </w:rPr>
        <w:t xml:space="preserve"> in order to get a larger window in which you can edit.</w:t>
      </w:r>
    </w:p>
    <w:p w14:paraId="740E7C1B" w14:textId="665915EB" w:rsidR="000959A2" w:rsidRPr="00522DCA" w:rsidRDefault="000959A2">
      <w:pPr>
        <w:pStyle w:val="Standard-BlockCharCharChar"/>
        <w:rPr>
          <w:lang w:val="en-GB"/>
        </w:rPr>
      </w:pPr>
      <w:r w:rsidRPr="00522DCA">
        <w:rPr>
          <w:lang w:val="en-GB"/>
        </w:rPr>
        <w:t xml:space="preserve">In order to delete a user-defined attribute, select it in the table and click </w:t>
      </w:r>
      <w:r w:rsidR="00A515F1" w:rsidRPr="00522DCA">
        <w:rPr>
          <w:lang w:val="en-GB"/>
        </w:rPr>
        <w:t>“</w:t>
      </w:r>
      <w:r w:rsidRPr="00522DCA">
        <w:rPr>
          <w:lang w:val="en-GB"/>
        </w:rPr>
        <w:t>Remove attribute</w:t>
      </w:r>
      <w:r w:rsidR="00A515F1" w:rsidRPr="00522DCA">
        <w:rPr>
          <w:lang w:val="en-GB"/>
        </w:rPr>
        <w:t>”</w:t>
      </w:r>
      <w:r w:rsidRPr="00522DCA">
        <w:rPr>
          <w:lang w:val="en-GB"/>
        </w:rPr>
        <w:t>.</w:t>
      </w:r>
    </w:p>
    <w:p w14:paraId="6ABC1E4D" w14:textId="77777777" w:rsidR="000959A2" w:rsidRPr="00522DCA" w:rsidRDefault="000959A2">
      <w:pPr>
        <w:pStyle w:val="Standard-BlockCharCharChar"/>
        <w:rPr>
          <w:lang w:val="en-GB"/>
        </w:rPr>
      </w:pPr>
    </w:p>
    <w:p w14:paraId="4DE371F9" w14:textId="7C8D3242" w:rsidR="000959A2" w:rsidRPr="00522DCA" w:rsidRDefault="000959A2">
      <w:pPr>
        <w:pStyle w:val="Standard-BlockCharCharChar"/>
        <w:rPr>
          <w:lang w:val="en-GB"/>
        </w:rPr>
      </w:pPr>
      <w:r w:rsidRPr="00522DCA">
        <w:rPr>
          <w:lang w:val="en-GB"/>
        </w:rPr>
        <w:lastRenderedPageBreak/>
        <w:t xml:space="preserve">In order to make use of a user-defined attribute from a different transcription, click </w:t>
      </w:r>
      <w:r w:rsidR="00A515F1" w:rsidRPr="00522DCA">
        <w:rPr>
          <w:lang w:val="en-GB"/>
        </w:rPr>
        <w:t>“</w:t>
      </w:r>
      <w:r w:rsidRPr="00522DCA">
        <w:rPr>
          <w:lang w:val="en-GB"/>
        </w:rPr>
        <w:t>Template</w:t>
      </w:r>
      <w:r w:rsidR="00A515F1" w:rsidRPr="00522DCA">
        <w:rPr>
          <w:lang w:val="en-GB"/>
        </w:rPr>
        <w:t>”</w:t>
      </w:r>
      <w:r w:rsidRPr="00522DCA">
        <w:rPr>
          <w:lang w:val="en-GB"/>
        </w:rPr>
        <w:t xml:space="preserve"> and browse for the transcription in the file dialog that appears.</w:t>
      </w:r>
    </w:p>
    <w:p w14:paraId="5065C695" w14:textId="4AC2913E" w:rsidR="000959A2" w:rsidRPr="00522DCA" w:rsidRDefault="000959A2">
      <w:pPr>
        <w:pStyle w:val="Standard-BlockCharCharChar"/>
        <w:rPr>
          <w:lang w:val="en-GB"/>
        </w:rPr>
      </w:pPr>
      <w:r w:rsidRPr="00522DCA">
        <w:rPr>
          <w:lang w:val="en-GB"/>
        </w:rPr>
        <w:t xml:space="preserve">To change the order in which the attributes are listed, select the attribute you would like to move and click </w:t>
      </w:r>
      <w:r w:rsidR="00A515F1" w:rsidRPr="00522DCA">
        <w:rPr>
          <w:lang w:val="en-GB"/>
        </w:rPr>
        <w:t>“</w:t>
      </w:r>
      <w:r w:rsidRPr="00522DCA">
        <w:rPr>
          <w:lang w:val="en-GB"/>
        </w:rPr>
        <w:t>Up</w:t>
      </w:r>
      <w:r w:rsidR="00A515F1" w:rsidRPr="00522DCA">
        <w:rPr>
          <w:lang w:val="en-GB"/>
        </w:rPr>
        <w:t>”</w:t>
      </w:r>
      <w:r w:rsidRPr="00522DCA">
        <w:rPr>
          <w:lang w:val="en-GB"/>
        </w:rPr>
        <w:t xml:space="preserve"> or </w:t>
      </w:r>
      <w:r w:rsidR="00A515F1" w:rsidRPr="00522DCA">
        <w:rPr>
          <w:lang w:val="en-GB"/>
        </w:rPr>
        <w:t>“</w:t>
      </w:r>
      <w:r w:rsidRPr="00522DCA">
        <w:rPr>
          <w:lang w:val="en-GB"/>
        </w:rPr>
        <w:t>Down</w:t>
      </w:r>
      <w:r w:rsidR="00A515F1" w:rsidRPr="00522DCA">
        <w:rPr>
          <w:lang w:val="en-GB"/>
        </w:rPr>
        <w:t>”</w:t>
      </w:r>
      <w:r w:rsidRPr="00522DCA">
        <w:rPr>
          <w:lang w:val="en-GB"/>
        </w:rPr>
        <w:t>.</w:t>
      </w:r>
    </w:p>
    <w:p w14:paraId="2C592F4B" w14:textId="2242F126" w:rsidR="000959A2" w:rsidRPr="00522DCA" w:rsidRDefault="000959A2">
      <w:pPr>
        <w:pStyle w:val="Standard-BlockCharCharChar"/>
        <w:rPr>
          <w:lang w:val="en-GB"/>
        </w:rPr>
      </w:pPr>
      <w:r w:rsidRPr="00522DCA">
        <w:rPr>
          <w:lang w:val="en-GB"/>
        </w:rPr>
        <w:t xml:space="preserve">In order to save the changes made in the </w:t>
      </w:r>
      <w:proofErr w:type="gramStart"/>
      <w:r w:rsidRPr="00522DCA">
        <w:rPr>
          <w:lang w:val="en-GB"/>
        </w:rPr>
        <w:t>meta</w:t>
      </w:r>
      <w:proofErr w:type="gramEnd"/>
      <w:r w:rsidRPr="00522DCA">
        <w:rPr>
          <w:lang w:val="en-GB"/>
        </w:rPr>
        <w:t xml:space="preserve"> information, close the dialog by clicking </w:t>
      </w:r>
      <w:r w:rsidR="00A515F1" w:rsidRPr="00522DCA">
        <w:rPr>
          <w:lang w:val="en-GB"/>
        </w:rPr>
        <w:t>“</w:t>
      </w:r>
      <w:r w:rsidRPr="00522DCA">
        <w:rPr>
          <w:lang w:val="en-GB"/>
        </w:rPr>
        <w:t>OK</w:t>
      </w:r>
      <w:r w:rsidR="00A515F1" w:rsidRPr="00522DCA">
        <w:rPr>
          <w:lang w:val="en-GB"/>
        </w:rPr>
        <w:t>”</w:t>
      </w:r>
      <w:r w:rsidRPr="00522DCA">
        <w:rPr>
          <w:lang w:val="en-GB"/>
        </w:rPr>
        <w:t>.</w:t>
      </w:r>
    </w:p>
    <w:p w14:paraId="3F837038" w14:textId="77777777" w:rsidR="000959A2" w:rsidRPr="00522DCA" w:rsidRDefault="000959A2" w:rsidP="00A62A8E">
      <w:pPr>
        <w:pStyle w:val="berschrift3"/>
        <w:keepNext/>
        <w:rPr>
          <w:rFonts w:cs="Times New Roman"/>
          <w:lang w:val="en-GB"/>
        </w:rPr>
      </w:pPr>
      <w:bookmarkStart w:id="262" w:name="_File_%3E_Speakertable%E2%80%A6"/>
      <w:bookmarkStart w:id="263" w:name="_Ref108437714"/>
      <w:bookmarkStart w:id="264" w:name="_Toc69129949"/>
      <w:bookmarkStart w:id="265" w:name="_Toc69129808"/>
      <w:bookmarkStart w:id="266" w:name="_Toc55213821"/>
      <w:bookmarkStart w:id="267" w:name="_Toc411261261"/>
      <w:bookmarkEnd w:id="262"/>
      <w:r w:rsidRPr="00522DCA">
        <w:rPr>
          <w:rFonts w:cs="Times New Roman"/>
          <w:lang w:val="en-GB"/>
        </w:rPr>
        <w:t>Transcription &gt; Speakertable…</w:t>
      </w:r>
      <w:bookmarkEnd w:id="263"/>
      <w:bookmarkEnd w:id="264"/>
      <w:bookmarkEnd w:id="265"/>
      <w:bookmarkEnd w:id="266"/>
      <w:bookmarkEnd w:id="267"/>
    </w:p>
    <w:p w14:paraId="59038ACC" w14:textId="77777777" w:rsidR="00253464" w:rsidRPr="00522DCA" w:rsidRDefault="00253464" w:rsidP="00253464">
      <w:pPr>
        <w:pStyle w:val="Textkrper"/>
        <w:rPr>
          <w:lang w:val="en-GB" w:eastAsia="hi-IN" w:bidi="hi-IN"/>
        </w:rPr>
      </w:pPr>
    </w:p>
    <w:p w14:paraId="0F66E3D2"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79B041BA">
          <v:shape id="_x0000_i1140" type="#_x0000_t75" style="width:345.05pt;height:294.55pt" filled="t">
            <v:fill color2="black"/>
            <v:imagedata r:id="rId169" o:title=""/>
          </v:shape>
        </w:pict>
      </w:r>
    </w:p>
    <w:p w14:paraId="73EE3FC0" w14:textId="5F013C22" w:rsidR="000959A2" w:rsidRPr="00522DCA" w:rsidRDefault="000959A2">
      <w:pPr>
        <w:pStyle w:val="Standard-BlockCharCharChar"/>
        <w:rPr>
          <w:lang w:val="en-GB"/>
        </w:rPr>
      </w:pPr>
      <w:r w:rsidRPr="00522DCA">
        <w:rPr>
          <w:lang w:val="en-GB"/>
        </w:rPr>
        <w:t xml:space="preserve">Opens a dialog for the input and editing of information on the speakers. In the upper section of the speakertable the speakers are listed. In order to add a new speaker click </w:t>
      </w:r>
      <w:r w:rsidR="00A515F1" w:rsidRPr="00522DCA">
        <w:rPr>
          <w:lang w:val="en-GB"/>
        </w:rPr>
        <w:t>“</w:t>
      </w:r>
      <w:r w:rsidRPr="00522DCA">
        <w:rPr>
          <w:lang w:val="en-GB"/>
        </w:rPr>
        <w:t>Add speaker</w:t>
      </w:r>
      <w:r w:rsidR="00A515F1" w:rsidRPr="00522DCA">
        <w:rPr>
          <w:lang w:val="en-GB"/>
        </w:rPr>
        <w:t>”</w:t>
      </w:r>
      <w:r w:rsidRPr="00522DCA">
        <w:rPr>
          <w:lang w:val="en-GB"/>
        </w:rPr>
        <w:t xml:space="preserve">. In order to delete an existing speaker from the list, select the corresponding entry in the list and click </w:t>
      </w:r>
      <w:r w:rsidR="00A515F1" w:rsidRPr="00522DCA">
        <w:rPr>
          <w:lang w:val="en-GB"/>
        </w:rPr>
        <w:t>“</w:t>
      </w:r>
      <w:r w:rsidRPr="00522DCA">
        <w:rPr>
          <w:lang w:val="en-GB"/>
        </w:rPr>
        <w:t>Remove speaker</w:t>
      </w:r>
      <w:r w:rsidR="00A515F1" w:rsidRPr="00522DCA">
        <w:rPr>
          <w:lang w:val="en-GB"/>
        </w:rPr>
        <w:t>”</w:t>
      </w:r>
      <w:r w:rsidRPr="00522DCA">
        <w:rPr>
          <w:lang w:val="en-GB"/>
        </w:rPr>
        <w:t>.</w:t>
      </w:r>
    </w:p>
    <w:p w14:paraId="16BE7AF2" w14:textId="1D4AA5A8" w:rsidR="000959A2" w:rsidRPr="00522DCA" w:rsidRDefault="000959A2">
      <w:pPr>
        <w:pStyle w:val="Standard-BlockCharCharChar"/>
        <w:rPr>
          <w:lang w:val="en-GB"/>
        </w:rPr>
      </w:pPr>
      <w:r w:rsidRPr="00522DCA">
        <w:rPr>
          <w:lang w:val="en-GB"/>
        </w:rPr>
        <w:t xml:space="preserve">In order to add or change the information corresponding to a speaker, first select the speaker from the list. Under </w:t>
      </w:r>
      <w:r w:rsidR="006D0A9D" w:rsidRPr="00522DCA">
        <w:rPr>
          <w:lang w:val="en-GB"/>
        </w:rPr>
        <w:t>“</w:t>
      </w:r>
      <w:r w:rsidRPr="00522DCA">
        <w:rPr>
          <w:lang w:val="en-GB"/>
        </w:rPr>
        <w:t>Speaker properties</w:t>
      </w:r>
      <w:r w:rsidR="006D0A9D" w:rsidRPr="00522DCA">
        <w:rPr>
          <w:lang w:val="en-GB"/>
        </w:rPr>
        <w:t>”</w:t>
      </w:r>
      <w:r w:rsidRPr="00522DCA">
        <w:rPr>
          <w:lang w:val="en-GB"/>
        </w:rPr>
        <w:t xml:space="preserve"> the already existing information is displayed. The speakertable consists of attribute-value pairs. Some of them are predefined:</w:t>
      </w:r>
    </w:p>
    <w:p w14:paraId="247F4652" w14:textId="66E78BEC" w:rsidR="000959A2" w:rsidRPr="00522DCA" w:rsidRDefault="000959A2" w:rsidP="00A515F1">
      <w:pPr>
        <w:pStyle w:val="Aufzhlungszeichen1"/>
        <w:numPr>
          <w:ilvl w:val="0"/>
          <w:numId w:val="19"/>
        </w:numPr>
        <w:tabs>
          <w:tab w:val="clear" w:pos="360"/>
          <w:tab w:val="left" w:pos="964"/>
        </w:tabs>
        <w:rPr>
          <w:lang w:val="en-GB"/>
        </w:rPr>
      </w:pPr>
      <w:r w:rsidRPr="00522DCA">
        <w:rPr>
          <w:lang w:val="en-GB"/>
        </w:rPr>
        <w:t xml:space="preserve"> Abbreviation: the speaker abbreviation that is also used for the tier labels (when activating the option </w:t>
      </w:r>
      <w:r w:rsidR="006D0A9D" w:rsidRPr="00522DCA">
        <w:rPr>
          <w:lang w:val="en-GB"/>
        </w:rPr>
        <w:t>“</w:t>
      </w:r>
      <w:r w:rsidRPr="00522DCA">
        <w:rPr>
          <w:lang w:val="en-GB"/>
        </w:rPr>
        <w:t>Auto</w:t>
      </w:r>
      <w:r w:rsidR="006D0A9D" w:rsidRPr="00522DCA">
        <w:rPr>
          <w:lang w:val="en-GB"/>
        </w:rPr>
        <w:t>”</w:t>
      </w:r>
      <w:r w:rsidRPr="00522DCA">
        <w:rPr>
          <w:lang w:val="en-GB"/>
        </w:rPr>
        <w:t xml:space="preserve">, see </w:t>
      </w:r>
      <w:r w:rsidRPr="00522DCA">
        <w:rPr>
          <w:rStyle w:val="Menufunction"/>
          <w:lang w:val="en-GB"/>
        </w:rPr>
        <w:t>Tier &gt; Edit Tier properties</w:t>
      </w:r>
      <w:r w:rsidRPr="00522DCA">
        <w:rPr>
          <w:lang w:val="en-GB"/>
        </w:rPr>
        <w:t xml:space="preserve">). </w:t>
      </w:r>
    </w:p>
    <w:p w14:paraId="41B9784D" w14:textId="77777777" w:rsidR="000959A2" w:rsidRPr="00522DCA" w:rsidRDefault="000959A2" w:rsidP="00A515F1">
      <w:pPr>
        <w:pStyle w:val="Aufzhlungszeichen1"/>
        <w:numPr>
          <w:ilvl w:val="0"/>
          <w:numId w:val="19"/>
        </w:numPr>
        <w:tabs>
          <w:tab w:val="clear" w:pos="360"/>
          <w:tab w:val="left" w:pos="964"/>
        </w:tabs>
        <w:rPr>
          <w:lang w:val="en-GB"/>
        </w:rPr>
      </w:pPr>
      <w:r w:rsidRPr="00522DCA">
        <w:rPr>
          <w:lang w:val="en-GB"/>
        </w:rPr>
        <w:t xml:space="preserve"> Sex: the sex of the speaker.</w:t>
      </w:r>
    </w:p>
    <w:p w14:paraId="03490AE0" w14:textId="786C6D61" w:rsidR="000959A2" w:rsidRPr="00522DCA" w:rsidRDefault="000959A2" w:rsidP="00A515F1">
      <w:pPr>
        <w:pStyle w:val="Aufzhlungszeichen1"/>
        <w:numPr>
          <w:ilvl w:val="0"/>
          <w:numId w:val="19"/>
        </w:numPr>
        <w:tabs>
          <w:tab w:val="clear" w:pos="360"/>
          <w:tab w:val="left" w:pos="964"/>
        </w:tabs>
        <w:rPr>
          <w:lang w:val="en-GB"/>
        </w:rPr>
      </w:pPr>
      <w:r w:rsidRPr="00522DCA">
        <w:rPr>
          <w:lang w:val="en-GB"/>
        </w:rPr>
        <w:t xml:space="preserve"> Languages: the first (L1) and second (L2) languages of the speaker, as well as the languages the speaker uses in the transcription (</w:t>
      </w:r>
      <w:r w:rsidR="006D0A9D" w:rsidRPr="00522DCA">
        <w:rPr>
          <w:lang w:val="en-GB"/>
        </w:rPr>
        <w:t>“</w:t>
      </w:r>
      <w:r w:rsidRPr="00522DCA">
        <w:rPr>
          <w:lang w:val="en-GB"/>
        </w:rPr>
        <w:t>Languages used</w:t>
      </w:r>
      <w:r w:rsidR="006D0A9D" w:rsidRPr="00522DCA">
        <w:rPr>
          <w:lang w:val="en-GB"/>
        </w:rPr>
        <w:t>”</w:t>
      </w:r>
      <w:r w:rsidRPr="00522DCA">
        <w:rPr>
          <w:lang w:val="en-GB"/>
        </w:rPr>
        <w:t>).</w:t>
      </w:r>
    </w:p>
    <w:p w14:paraId="2432F23E" w14:textId="77777777" w:rsidR="000959A2" w:rsidRPr="00522DCA" w:rsidRDefault="000959A2" w:rsidP="00A515F1">
      <w:pPr>
        <w:pStyle w:val="Aufzhlungszeichen1"/>
        <w:numPr>
          <w:ilvl w:val="0"/>
          <w:numId w:val="19"/>
        </w:numPr>
        <w:tabs>
          <w:tab w:val="clear" w:pos="360"/>
          <w:tab w:val="left" w:pos="964"/>
        </w:tabs>
        <w:rPr>
          <w:lang w:val="en-GB"/>
        </w:rPr>
      </w:pPr>
      <w:r w:rsidRPr="00522DCA">
        <w:rPr>
          <w:lang w:val="en-GB"/>
        </w:rPr>
        <w:t xml:space="preserve"> Comment: allows comments on the speaker.</w:t>
      </w:r>
    </w:p>
    <w:p w14:paraId="4EAFB66C" w14:textId="20213323" w:rsidR="000959A2" w:rsidRPr="00522DCA" w:rsidRDefault="000959A2">
      <w:pPr>
        <w:pStyle w:val="Standard-BlockCharCharChar"/>
        <w:rPr>
          <w:lang w:val="en-GB"/>
        </w:rPr>
      </w:pPr>
      <w:r w:rsidRPr="00522DCA">
        <w:rPr>
          <w:lang w:val="en-GB"/>
        </w:rPr>
        <w:lastRenderedPageBreak/>
        <w:t xml:space="preserve">In order to change the entries under </w:t>
      </w:r>
      <w:r w:rsidR="006D0A9D" w:rsidRPr="00522DCA">
        <w:rPr>
          <w:lang w:val="en-GB"/>
        </w:rPr>
        <w:t>“</w:t>
      </w:r>
      <w:r w:rsidRPr="00522DCA">
        <w:rPr>
          <w:lang w:val="en-GB"/>
        </w:rPr>
        <w:t>Languages</w:t>
      </w:r>
      <w:r w:rsidR="006D0A9D" w:rsidRPr="00522DCA">
        <w:rPr>
          <w:lang w:val="en-GB"/>
        </w:rPr>
        <w:t>”</w:t>
      </w:r>
      <w:r w:rsidRPr="00522DCA">
        <w:rPr>
          <w:lang w:val="en-GB"/>
        </w:rPr>
        <w:t xml:space="preserve">, click </w:t>
      </w:r>
      <w:r w:rsidR="00A515F1" w:rsidRPr="00522DCA">
        <w:rPr>
          <w:lang w:val="en-GB"/>
        </w:rPr>
        <w:t>“</w:t>
      </w:r>
      <w:r w:rsidRPr="00522DCA">
        <w:rPr>
          <w:lang w:val="en-GB"/>
        </w:rPr>
        <w:t>Edit languages...</w:t>
      </w:r>
      <w:proofErr w:type="gramStart"/>
      <w:r w:rsidR="00A515F1" w:rsidRPr="00522DCA">
        <w:rPr>
          <w:lang w:val="en-GB"/>
        </w:rPr>
        <w:t>”</w:t>
      </w:r>
      <w:r w:rsidRPr="00522DCA">
        <w:rPr>
          <w:lang w:val="en-GB"/>
        </w:rPr>
        <w:t>.</w:t>
      </w:r>
      <w:proofErr w:type="gramEnd"/>
      <w:r w:rsidRPr="00522DCA">
        <w:rPr>
          <w:lang w:val="en-GB"/>
        </w:rPr>
        <w:t xml:space="preserve"> The following dialog will appear:</w:t>
      </w:r>
    </w:p>
    <w:p w14:paraId="0EF55933" w14:textId="77777777" w:rsidR="000959A2" w:rsidRPr="00522DCA" w:rsidRDefault="00B16F25">
      <w:pPr>
        <w:pStyle w:val="BildChar"/>
        <w:rPr>
          <w:rFonts w:ascii="Times New Roman" w:hAnsi="Times New Roman"/>
          <w:lang w:val="en-GB"/>
        </w:rPr>
      </w:pPr>
      <w:r>
        <w:rPr>
          <w:rFonts w:ascii="Times New Roman" w:hAnsi="Times New Roman"/>
          <w:lang w:val="en-GB"/>
        </w:rPr>
        <w:pict w14:anchorId="79D67653">
          <v:shape id="_x0000_i1141" type="#_x0000_t75" style="width:305.75pt;height:142.15pt" filled="t">
            <v:fill color2="black"/>
            <v:imagedata r:id="rId170" o:title=""/>
          </v:shape>
        </w:pict>
      </w:r>
    </w:p>
    <w:p w14:paraId="3ED3114B" w14:textId="3EE9D1F1" w:rsidR="000959A2" w:rsidRPr="00522DCA" w:rsidRDefault="000959A2">
      <w:pPr>
        <w:pStyle w:val="Standard-BlockCharCharChar"/>
        <w:rPr>
          <w:lang w:val="en-GB"/>
        </w:rPr>
      </w:pPr>
      <w:r w:rsidRPr="00522DCA">
        <w:rPr>
          <w:lang w:val="en-GB"/>
        </w:rPr>
        <w:t xml:space="preserve">To assign a language to a speaker, select it from the list on the left side. Then click the corresponding </w:t>
      </w:r>
      <w:r w:rsidR="00A515F1" w:rsidRPr="00522DCA">
        <w:rPr>
          <w:lang w:val="en-GB"/>
        </w:rPr>
        <w:t>“</w:t>
      </w:r>
      <w:r w:rsidRPr="00522DCA">
        <w:rPr>
          <w:lang w:val="en-GB"/>
        </w:rPr>
        <w:t>Add</w:t>
      </w:r>
      <w:r w:rsidR="00A515F1" w:rsidRPr="00522DCA">
        <w:rPr>
          <w:lang w:val="en-GB"/>
        </w:rPr>
        <w:t>”-</w:t>
      </w:r>
      <w:r w:rsidRPr="00522DCA">
        <w:rPr>
          <w:lang w:val="en-GB"/>
        </w:rPr>
        <w:t xml:space="preserve">button. In order to delete a language, select it in the table on the right and click the corresponding </w:t>
      </w:r>
      <w:r w:rsidR="00A515F1" w:rsidRPr="00522DCA">
        <w:rPr>
          <w:lang w:val="en-GB"/>
        </w:rPr>
        <w:t>“Remove”-</w:t>
      </w:r>
      <w:r w:rsidRPr="00522DCA">
        <w:rPr>
          <w:lang w:val="en-GB"/>
        </w:rPr>
        <w:t xml:space="preserve">button. (Please note: The languages codes available in the list have adopted from </w:t>
      </w:r>
      <w:r w:rsidR="006D0A9D" w:rsidRPr="00522DCA">
        <w:rPr>
          <w:lang w:val="en-GB"/>
        </w:rPr>
        <w:t>“</w:t>
      </w:r>
      <w:proofErr w:type="spellStart"/>
      <w:r w:rsidRPr="00522DCA">
        <w:rPr>
          <w:lang w:val="en-GB"/>
        </w:rPr>
        <w:t>Ethnologue</w:t>
      </w:r>
      <w:proofErr w:type="spellEnd"/>
      <w:r w:rsidR="006D0A9D" w:rsidRPr="00522DCA">
        <w:rPr>
          <w:lang w:val="en-GB"/>
        </w:rPr>
        <w:t>”</w:t>
      </w:r>
      <w:r w:rsidRPr="00522DCA">
        <w:rPr>
          <w:lang w:val="en-GB"/>
        </w:rPr>
        <w:t xml:space="preserve"> (</w:t>
      </w:r>
      <w:r w:rsidRPr="00522DCA">
        <w:rPr>
          <w:rStyle w:val="Hyperlink"/>
          <w:lang w:val="en-GB"/>
        </w:rPr>
        <w:t>http://www.ethnologue.com/</w:t>
      </w:r>
      <w:r w:rsidRPr="00522DCA">
        <w:rPr>
          <w:lang w:val="en-GB"/>
        </w:rPr>
        <w:t>). Look up the website should you require more information on this list.</w:t>
      </w:r>
    </w:p>
    <w:p w14:paraId="5DAAC436" w14:textId="6303CF21" w:rsidR="000959A2" w:rsidRPr="00522DCA" w:rsidRDefault="000959A2">
      <w:pPr>
        <w:pStyle w:val="Standard-BlockCharCharChar"/>
        <w:rPr>
          <w:lang w:val="en-GB"/>
        </w:rPr>
      </w:pPr>
      <w:r w:rsidRPr="00522DCA">
        <w:rPr>
          <w:lang w:val="en-GB"/>
        </w:rPr>
        <w:t xml:space="preserve">In addition, an unlimited number of user-defined attributes can be added for the speakers. To add a new user-defined attribute, click </w:t>
      </w:r>
      <w:r w:rsidR="00A515F1" w:rsidRPr="00522DCA">
        <w:rPr>
          <w:lang w:val="en-GB"/>
        </w:rPr>
        <w:t>“</w:t>
      </w:r>
      <w:r w:rsidRPr="00522DCA">
        <w:rPr>
          <w:lang w:val="en-GB"/>
        </w:rPr>
        <w:t>Add attribute</w:t>
      </w:r>
      <w:r w:rsidR="00A515F1" w:rsidRPr="00522DCA">
        <w:rPr>
          <w:lang w:val="en-GB"/>
        </w:rPr>
        <w:t>”</w:t>
      </w:r>
      <w:r w:rsidRPr="00522DCA">
        <w:rPr>
          <w:lang w:val="en-GB"/>
        </w:rPr>
        <w:t xml:space="preserve">. A new attribute-value-pair is added to the table. It can be edited in the corresponding text fields. </w:t>
      </w:r>
    </w:p>
    <w:p w14:paraId="6BF9551D" w14:textId="772E53A4" w:rsidR="000959A2" w:rsidRPr="00522DCA" w:rsidRDefault="000959A2">
      <w:pPr>
        <w:pStyle w:val="Standard-BlockCharCharChar"/>
        <w:rPr>
          <w:lang w:val="en-GB"/>
        </w:rPr>
      </w:pPr>
      <w:r w:rsidRPr="00522DCA">
        <w:rPr>
          <w:lang w:val="en-GB"/>
        </w:rPr>
        <w:t xml:space="preserve">Double clicking marks the content of a field in the table and allows the overwriting of the content. Conclude your input with </w:t>
      </w:r>
      <w:r w:rsidR="00A515F1" w:rsidRPr="00522DCA">
        <w:rPr>
          <w:lang w:val="en-GB"/>
        </w:rPr>
        <w:t>“</w:t>
      </w:r>
      <w:r w:rsidRPr="00522DCA">
        <w:rPr>
          <w:iCs/>
          <w:lang w:val="en-GB"/>
        </w:rPr>
        <w:t>Enter</w:t>
      </w:r>
      <w:r w:rsidR="00A515F1" w:rsidRPr="00522DCA">
        <w:rPr>
          <w:iCs/>
          <w:lang w:val="en-GB"/>
        </w:rPr>
        <w:t>”</w:t>
      </w:r>
      <w:r w:rsidRPr="00522DCA">
        <w:rPr>
          <w:lang w:val="en-GB"/>
        </w:rPr>
        <w:t xml:space="preserve">. </w:t>
      </w:r>
    </w:p>
    <w:p w14:paraId="498953B7" w14:textId="2D7417BA" w:rsidR="000959A2" w:rsidRPr="00522DCA" w:rsidRDefault="000959A2">
      <w:pPr>
        <w:pStyle w:val="Standard-BlockCharCharChar"/>
        <w:rPr>
          <w:lang w:val="en-GB"/>
        </w:rPr>
      </w:pPr>
      <w:r w:rsidRPr="00522DCA">
        <w:rPr>
          <w:lang w:val="en-GB"/>
        </w:rPr>
        <w:t xml:space="preserve">If the space under </w:t>
      </w:r>
      <w:r w:rsidR="006D0A9D" w:rsidRPr="00522DCA">
        <w:rPr>
          <w:lang w:val="en-GB"/>
        </w:rPr>
        <w:t>“</w:t>
      </w:r>
      <w:r w:rsidRPr="00522DCA">
        <w:rPr>
          <w:lang w:val="en-GB"/>
        </w:rPr>
        <w:t>Value</w:t>
      </w:r>
      <w:r w:rsidR="006D0A9D" w:rsidRPr="00522DCA">
        <w:rPr>
          <w:lang w:val="en-GB"/>
        </w:rPr>
        <w:t>”</w:t>
      </w:r>
      <w:r w:rsidRPr="00522DCA">
        <w:rPr>
          <w:lang w:val="en-GB"/>
        </w:rPr>
        <w:t xml:space="preserve"> does not suffice, click the button with the three dots (...) in order to get a larger window in which you can edit.</w:t>
      </w:r>
    </w:p>
    <w:p w14:paraId="01C4371C" w14:textId="584B5C93" w:rsidR="000959A2" w:rsidRPr="00522DCA" w:rsidRDefault="000959A2">
      <w:pPr>
        <w:pStyle w:val="Standard-BlockCharCharChar"/>
        <w:rPr>
          <w:lang w:val="en-GB"/>
        </w:rPr>
      </w:pPr>
      <w:r w:rsidRPr="00522DCA">
        <w:rPr>
          <w:lang w:val="en-GB"/>
        </w:rPr>
        <w:t xml:space="preserve">In order to delete a user-defined attribute, select it in the table and click </w:t>
      </w:r>
      <w:r w:rsidR="00A515F1" w:rsidRPr="00522DCA">
        <w:rPr>
          <w:lang w:val="en-GB"/>
        </w:rPr>
        <w:t>“</w:t>
      </w:r>
      <w:r w:rsidRPr="00522DCA">
        <w:rPr>
          <w:lang w:val="en-GB"/>
        </w:rPr>
        <w:t>Remove attribute</w:t>
      </w:r>
      <w:r w:rsidR="00A515F1" w:rsidRPr="00522DCA">
        <w:rPr>
          <w:lang w:val="en-GB"/>
        </w:rPr>
        <w:t>”</w:t>
      </w:r>
      <w:r w:rsidRPr="00522DCA">
        <w:rPr>
          <w:lang w:val="en-GB"/>
        </w:rPr>
        <w:t>.</w:t>
      </w:r>
    </w:p>
    <w:p w14:paraId="38A98C3C" w14:textId="798C9AF9" w:rsidR="000959A2" w:rsidRPr="00522DCA" w:rsidRDefault="000959A2">
      <w:pPr>
        <w:pStyle w:val="Standard-BlockCharCharChar"/>
        <w:rPr>
          <w:lang w:val="en-GB"/>
        </w:rPr>
      </w:pPr>
      <w:r w:rsidRPr="00522DCA">
        <w:rPr>
          <w:lang w:val="en-GB"/>
        </w:rPr>
        <w:t xml:space="preserve">In order to apply all the already defined attributes for the current speaker to other speakers in the transcription, click </w:t>
      </w:r>
      <w:r w:rsidR="00A515F1" w:rsidRPr="00522DCA">
        <w:rPr>
          <w:lang w:val="en-GB"/>
        </w:rPr>
        <w:t>“</w:t>
      </w:r>
      <w:r w:rsidRPr="00522DCA">
        <w:rPr>
          <w:lang w:val="en-GB"/>
        </w:rPr>
        <w:t>Collect attributes</w:t>
      </w:r>
      <w:r w:rsidR="00A515F1" w:rsidRPr="00522DCA">
        <w:rPr>
          <w:lang w:val="en-GB"/>
        </w:rPr>
        <w:t>”</w:t>
      </w:r>
      <w:r w:rsidRPr="00522DCA">
        <w:rPr>
          <w:lang w:val="en-GB"/>
        </w:rPr>
        <w:t>.</w:t>
      </w:r>
    </w:p>
    <w:p w14:paraId="49FE2DFA" w14:textId="41215F7E" w:rsidR="000959A2" w:rsidRPr="00522DCA" w:rsidRDefault="000959A2">
      <w:pPr>
        <w:pStyle w:val="Standard-BlockCharCharChar"/>
        <w:rPr>
          <w:lang w:val="en-GB"/>
        </w:rPr>
      </w:pPr>
      <w:r w:rsidRPr="00522DCA">
        <w:rPr>
          <w:lang w:val="en-GB"/>
        </w:rPr>
        <w:t xml:space="preserve">In order to make use of a user-defined attribute from a different transcription, click </w:t>
      </w:r>
      <w:r w:rsidR="00A515F1" w:rsidRPr="00522DCA">
        <w:rPr>
          <w:lang w:val="en-GB"/>
        </w:rPr>
        <w:t>“</w:t>
      </w:r>
      <w:r w:rsidRPr="00522DCA">
        <w:rPr>
          <w:lang w:val="en-GB"/>
        </w:rPr>
        <w:t>Template</w:t>
      </w:r>
      <w:r w:rsidR="00A515F1" w:rsidRPr="00522DCA">
        <w:rPr>
          <w:lang w:val="en-GB"/>
        </w:rPr>
        <w:t>”</w:t>
      </w:r>
      <w:r w:rsidRPr="00522DCA">
        <w:rPr>
          <w:lang w:val="en-GB"/>
        </w:rPr>
        <w:t xml:space="preserve"> and browse for the transcription in the file dialog that appears.</w:t>
      </w:r>
    </w:p>
    <w:p w14:paraId="48C0F6ED" w14:textId="33C7E7DB" w:rsidR="000959A2" w:rsidRPr="00522DCA" w:rsidRDefault="000959A2">
      <w:pPr>
        <w:pStyle w:val="Standard-BlockCharCharChar"/>
        <w:rPr>
          <w:lang w:val="en-GB"/>
        </w:rPr>
      </w:pPr>
      <w:r w:rsidRPr="00522DCA">
        <w:rPr>
          <w:lang w:val="en-GB"/>
        </w:rPr>
        <w:t xml:space="preserve">To change the order in which the attributes are listed, select the attribute you would like to move and click </w:t>
      </w:r>
      <w:r w:rsidR="00A515F1" w:rsidRPr="00522DCA">
        <w:rPr>
          <w:lang w:val="en-GB"/>
        </w:rPr>
        <w:t>“</w:t>
      </w:r>
      <w:r w:rsidRPr="00522DCA">
        <w:rPr>
          <w:lang w:val="en-GB"/>
        </w:rPr>
        <w:t>Up</w:t>
      </w:r>
      <w:r w:rsidR="00A515F1" w:rsidRPr="00522DCA">
        <w:rPr>
          <w:lang w:val="en-GB"/>
        </w:rPr>
        <w:t>”</w:t>
      </w:r>
      <w:r w:rsidRPr="00522DCA">
        <w:rPr>
          <w:lang w:val="en-GB"/>
        </w:rPr>
        <w:t xml:space="preserve"> or </w:t>
      </w:r>
      <w:r w:rsidR="00A515F1" w:rsidRPr="00522DCA">
        <w:rPr>
          <w:lang w:val="en-GB"/>
        </w:rPr>
        <w:t>“</w:t>
      </w:r>
      <w:r w:rsidRPr="00522DCA">
        <w:rPr>
          <w:lang w:val="en-GB"/>
        </w:rPr>
        <w:t>Down</w:t>
      </w:r>
      <w:r w:rsidR="00A515F1" w:rsidRPr="00522DCA">
        <w:rPr>
          <w:lang w:val="en-GB"/>
        </w:rPr>
        <w:t>”</w:t>
      </w:r>
      <w:r w:rsidRPr="00522DCA">
        <w:rPr>
          <w:lang w:val="en-GB"/>
        </w:rPr>
        <w:t>.</w:t>
      </w:r>
    </w:p>
    <w:p w14:paraId="4933F1E9" w14:textId="0E30FBD8" w:rsidR="000959A2" w:rsidRPr="00522DCA" w:rsidRDefault="000959A2">
      <w:pPr>
        <w:pStyle w:val="Standard-BlockCharCharChar"/>
        <w:rPr>
          <w:lang w:val="en-GB"/>
        </w:rPr>
      </w:pPr>
      <w:r w:rsidRPr="00522DCA">
        <w:rPr>
          <w:lang w:val="en-GB"/>
        </w:rPr>
        <w:t xml:space="preserve">In order to save the changes made in the speaker table, close the dialog by clicking </w:t>
      </w:r>
      <w:r w:rsidR="00A515F1" w:rsidRPr="00522DCA">
        <w:rPr>
          <w:lang w:val="en-GB"/>
        </w:rPr>
        <w:t>“</w:t>
      </w:r>
      <w:r w:rsidRPr="00522DCA">
        <w:rPr>
          <w:lang w:val="en-GB"/>
        </w:rPr>
        <w:t>OK</w:t>
      </w:r>
      <w:r w:rsidR="00A515F1" w:rsidRPr="00522DCA">
        <w:rPr>
          <w:lang w:val="en-GB"/>
        </w:rPr>
        <w:t>”</w:t>
      </w:r>
      <w:r w:rsidRPr="00522DCA">
        <w:rPr>
          <w:lang w:val="en-GB"/>
        </w:rPr>
        <w:t>.</w:t>
      </w:r>
    </w:p>
    <w:p w14:paraId="348BD09E" w14:textId="77777777" w:rsidR="000959A2" w:rsidRPr="00522DCA" w:rsidRDefault="000959A2" w:rsidP="00A62A8E">
      <w:pPr>
        <w:pStyle w:val="berschrift3"/>
        <w:rPr>
          <w:rFonts w:cs="Times New Roman"/>
          <w:lang w:val="en-GB"/>
        </w:rPr>
      </w:pPr>
      <w:bookmarkStart w:id="268" w:name="_Toc411261262"/>
      <w:r w:rsidRPr="00522DCA">
        <w:rPr>
          <w:rFonts w:cs="Times New Roman"/>
          <w:lang w:val="en-GB"/>
        </w:rPr>
        <w:t>Transcription &gt; Recordings…</w:t>
      </w:r>
      <w:bookmarkEnd w:id="268"/>
    </w:p>
    <w:p w14:paraId="72CF009B" w14:textId="77777777" w:rsidR="000959A2" w:rsidRPr="00522DCA" w:rsidRDefault="000959A2" w:rsidP="00253464">
      <w:pPr>
        <w:pStyle w:val="Standard-BlockCharCharChar"/>
        <w:rPr>
          <w:szCs w:val="24"/>
          <w:lang w:val="en-GB"/>
        </w:rPr>
      </w:pPr>
      <w:r w:rsidRPr="00522DCA">
        <w:rPr>
          <w:lang w:val="en-GB"/>
        </w:rPr>
        <w:t>Opens a dialog through which digital audio and/or video files can be linked to the transcription</w:t>
      </w:r>
      <w:r w:rsidRPr="00522DCA">
        <w:rPr>
          <w:szCs w:val="24"/>
          <w:lang w:val="en-GB"/>
        </w:rPr>
        <w:t xml:space="preserve">. </w:t>
      </w:r>
    </w:p>
    <w:p w14:paraId="0A5737E4" w14:textId="77777777" w:rsidR="000959A2" w:rsidRPr="00522DCA" w:rsidRDefault="000959A2" w:rsidP="00253464">
      <w:pPr>
        <w:pStyle w:val="Standard-BlockCharCharChar"/>
        <w:rPr>
          <w:lang w:val="en-GB"/>
        </w:rPr>
      </w:pPr>
    </w:p>
    <w:p w14:paraId="4F07E9CA" w14:textId="77777777" w:rsidR="000959A2" w:rsidRPr="00522DCA" w:rsidRDefault="00B16F25" w:rsidP="00253464">
      <w:pPr>
        <w:pStyle w:val="Standard-BlockCharCharChar"/>
        <w:rPr>
          <w:lang w:val="en-GB"/>
        </w:rPr>
      </w:pPr>
      <w:r>
        <w:rPr>
          <w:lang w:val="en-GB"/>
        </w:rPr>
        <w:lastRenderedPageBreak/>
        <w:pict w14:anchorId="338654CD">
          <v:shape id="_x0000_i1142" type="#_x0000_t75" style="width:358.15pt;height:168.3pt" filled="t">
            <v:fill color2="black"/>
            <v:imagedata r:id="rId171" o:title=""/>
          </v:shape>
        </w:pict>
      </w:r>
    </w:p>
    <w:p w14:paraId="1A21C111" w14:textId="4754A889" w:rsidR="000959A2" w:rsidRPr="00522DCA" w:rsidRDefault="000959A2" w:rsidP="00253464">
      <w:pPr>
        <w:pStyle w:val="Standard-BlockCharCharChar"/>
        <w:rPr>
          <w:lang w:val="en-GB"/>
        </w:rPr>
      </w:pPr>
      <w:r w:rsidRPr="00522DCA">
        <w:rPr>
          <w:lang w:val="en-GB"/>
        </w:rPr>
        <w:t xml:space="preserve">Use the </w:t>
      </w:r>
      <w:r w:rsidR="006D0A9D" w:rsidRPr="00522DCA">
        <w:rPr>
          <w:lang w:val="en-GB"/>
        </w:rPr>
        <w:t>“</w:t>
      </w:r>
      <w:r w:rsidRPr="00522DCA">
        <w:rPr>
          <w:lang w:val="en-GB"/>
        </w:rPr>
        <w:t>Add...</w:t>
      </w:r>
      <w:r w:rsidR="006D0A9D" w:rsidRPr="00522DCA">
        <w:rPr>
          <w:lang w:val="en-GB"/>
        </w:rPr>
        <w:t>”</w:t>
      </w:r>
      <w:r w:rsidRPr="00522DCA">
        <w:rPr>
          <w:lang w:val="en-GB"/>
        </w:rPr>
        <w:t xml:space="preserve"> button to add a media file to the list. Select an entry in the list and click </w:t>
      </w:r>
      <w:r w:rsidR="006D0A9D" w:rsidRPr="00522DCA">
        <w:rPr>
          <w:lang w:val="en-GB"/>
        </w:rPr>
        <w:t>“</w:t>
      </w:r>
      <w:r w:rsidRPr="00522DCA">
        <w:rPr>
          <w:lang w:val="en-GB"/>
        </w:rPr>
        <w:t>Remove</w:t>
      </w:r>
      <w:proofErr w:type="gramStart"/>
      <w:r w:rsidR="00E6350C" w:rsidRPr="00522DCA">
        <w:rPr>
          <w:lang w:val="en-GB"/>
        </w:rPr>
        <w:t>“</w:t>
      </w:r>
      <w:r w:rsidRPr="00522DCA">
        <w:rPr>
          <w:lang w:val="en-GB"/>
        </w:rPr>
        <w:t xml:space="preserve"> to</w:t>
      </w:r>
      <w:proofErr w:type="gramEnd"/>
      <w:r w:rsidRPr="00522DCA">
        <w:rPr>
          <w:lang w:val="en-GB"/>
        </w:rPr>
        <w:t xml:space="preserve"> delete that entry from the list. Select an entry in the list and use the buttons </w:t>
      </w:r>
      <w:r w:rsidR="006D0A9D" w:rsidRPr="00522DCA">
        <w:rPr>
          <w:lang w:val="en-GB"/>
        </w:rPr>
        <w:t>“</w:t>
      </w:r>
      <w:r w:rsidRPr="00522DCA">
        <w:rPr>
          <w:lang w:val="en-GB"/>
        </w:rPr>
        <w:t>Top</w:t>
      </w:r>
      <w:r w:rsidR="006D0A9D" w:rsidRPr="00522DCA">
        <w:rPr>
          <w:lang w:val="en-GB"/>
        </w:rPr>
        <w:t>”</w:t>
      </w:r>
      <w:r w:rsidRPr="00522DCA">
        <w:rPr>
          <w:lang w:val="en-GB"/>
        </w:rPr>
        <w:t xml:space="preserve">, </w:t>
      </w:r>
      <w:r w:rsidR="006D0A9D" w:rsidRPr="00522DCA">
        <w:rPr>
          <w:lang w:val="en-GB"/>
        </w:rPr>
        <w:t>“</w:t>
      </w:r>
      <w:r w:rsidRPr="00522DCA">
        <w:rPr>
          <w:lang w:val="en-GB"/>
        </w:rPr>
        <w:t>Up</w:t>
      </w:r>
      <w:r w:rsidR="006D0A9D" w:rsidRPr="00522DCA">
        <w:rPr>
          <w:lang w:val="en-GB"/>
        </w:rPr>
        <w:t>”</w:t>
      </w:r>
      <w:r w:rsidRPr="00522DCA">
        <w:rPr>
          <w:lang w:val="en-GB"/>
        </w:rPr>
        <w:t xml:space="preserve"> and </w:t>
      </w:r>
      <w:r w:rsidR="006D0A9D" w:rsidRPr="00522DCA">
        <w:rPr>
          <w:lang w:val="en-GB"/>
        </w:rPr>
        <w:t>“</w:t>
      </w:r>
      <w:r w:rsidRPr="00522DCA">
        <w:rPr>
          <w:lang w:val="en-GB"/>
        </w:rPr>
        <w:t>Down</w:t>
      </w:r>
      <w:r w:rsidR="006D0A9D" w:rsidRPr="00522DCA">
        <w:rPr>
          <w:lang w:val="en-GB"/>
        </w:rPr>
        <w:t>”</w:t>
      </w:r>
      <w:r w:rsidRPr="00522DCA">
        <w:rPr>
          <w:lang w:val="en-GB"/>
        </w:rPr>
        <w:t xml:space="preserve"> to change the order of the files. Please note the following:</w:t>
      </w:r>
    </w:p>
    <w:p w14:paraId="21270E6E" w14:textId="6D413C94" w:rsidR="000959A2" w:rsidRPr="00522DCA" w:rsidRDefault="000959A2" w:rsidP="00522DCA">
      <w:pPr>
        <w:pStyle w:val="Aufzhlung"/>
        <w:rPr>
          <w:lang w:val="en-GB"/>
        </w:rPr>
      </w:pPr>
      <w:r w:rsidRPr="00522DCA">
        <w:rPr>
          <w:lang w:val="en-GB"/>
        </w:rPr>
        <w:t xml:space="preserve">For the oscillogram view, the </w:t>
      </w:r>
      <w:proofErr w:type="spellStart"/>
      <w:r w:rsidR="00C11634" w:rsidRPr="00522DCA">
        <w:rPr>
          <w:lang w:val="en-GB"/>
        </w:rPr>
        <w:t>EditorEditor</w:t>
      </w:r>
      <w:proofErr w:type="spellEnd"/>
      <w:r w:rsidRPr="00522DCA">
        <w:rPr>
          <w:lang w:val="en-GB"/>
        </w:rPr>
        <w:t xml:space="preserve"> will search for a file with the file extension </w:t>
      </w:r>
      <w:r w:rsidR="006D0A9D" w:rsidRPr="00522DCA">
        <w:rPr>
          <w:lang w:val="en-GB"/>
        </w:rPr>
        <w:t>“</w:t>
      </w:r>
      <w:r w:rsidRPr="00522DCA">
        <w:rPr>
          <w:lang w:val="en-GB"/>
        </w:rPr>
        <w:t>.wav</w:t>
      </w:r>
      <w:r w:rsidR="006D0A9D" w:rsidRPr="00522DCA">
        <w:rPr>
          <w:lang w:val="en-GB"/>
        </w:rPr>
        <w:t>”</w:t>
      </w:r>
      <w:r w:rsidRPr="00522DCA">
        <w:rPr>
          <w:lang w:val="en-GB"/>
        </w:rPr>
        <w:t xml:space="preserve"> or </w:t>
      </w:r>
      <w:r w:rsidR="006D0A9D" w:rsidRPr="00522DCA">
        <w:rPr>
          <w:lang w:val="en-GB"/>
        </w:rPr>
        <w:t>“</w:t>
      </w:r>
      <w:r w:rsidRPr="00522DCA">
        <w:rPr>
          <w:lang w:val="en-GB"/>
        </w:rPr>
        <w:t>.WAV</w:t>
      </w:r>
      <w:r w:rsidR="006D0A9D" w:rsidRPr="00522DCA">
        <w:rPr>
          <w:lang w:val="en-GB"/>
        </w:rPr>
        <w:t>”</w:t>
      </w:r>
      <w:r w:rsidRPr="00522DCA">
        <w:rPr>
          <w:lang w:val="en-GB"/>
        </w:rPr>
        <w:t xml:space="preserve">. If the </w:t>
      </w:r>
      <w:proofErr w:type="spellStart"/>
      <w:r w:rsidR="00C11634" w:rsidRPr="00522DCA">
        <w:rPr>
          <w:lang w:val="en-GB"/>
        </w:rPr>
        <w:t>EditorEditor</w:t>
      </w:r>
      <w:proofErr w:type="spellEnd"/>
      <w:r w:rsidRPr="00522DCA">
        <w:rPr>
          <w:lang w:val="en-GB"/>
        </w:rPr>
        <w:t xml:space="preserve"> finds such a file, the oscillogram will be calculated on the basis of this file. If the </w:t>
      </w:r>
      <w:proofErr w:type="spellStart"/>
      <w:r w:rsidR="00C11634" w:rsidRPr="00522DCA">
        <w:rPr>
          <w:lang w:val="en-GB"/>
        </w:rPr>
        <w:t>EditorEditor</w:t>
      </w:r>
      <w:proofErr w:type="spellEnd"/>
      <w:r w:rsidRPr="00522DCA">
        <w:rPr>
          <w:lang w:val="en-GB"/>
        </w:rPr>
        <w:t xml:space="preserve"> does not find one, a timeline without an oscillogram is drawn on the basis of the first file in the list.</w:t>
      </w:r>
    </w:p>
    <w:p w14:paraId="72615385" w14:textId="77777777" w:rsidR="000959A2" w:rsidRPr="00522DCA" w:rsidRDefault="000959A2" w:rsidP="00522DCA">
      <w:pPr>
        <w:pStyle w:val="Aufzhlung"/>
        <w:rPr>
          <w:lang w:val="en-GB"/>
        </w:rPr>
      </w:pPr>
      <w:r w:rsidRPr="00522DCA">
        <w:rPr>
          <w:lang w:val="en-GB"/>
        </w:rPr>
        <w:t>The player always loads the first file in the list. If you load a different media file with help of the Audio/Video Panel, it will be placed at the top of the list.</w:t>
      </w:r>
    </w:p>
    <w:p w14:paraId="1ACE130C" w14:textId="2D302E39" w:rsidR="000959A2" w:rsidRPr="00522DCA" w:rsidRDefault="000959A2" w:rsidP="00522DCA">
      <w:pPr>
        <w:pStyle w:val="Aufzhlung"/>
        <w:rPr>
          <w:lang w:val="en-GB"/>
        </w:rPr>
      </w:pPr>
      <w:r w:rsidRPr="00522DCA">
        <w:rPr>
          <w:lang w:val="en-GB"/>
        </w:rPr>
        <w:t xml:space="preserve">The </w:t>
      </w:r>
      <w:r w:rsidR="006D0A9D" w:rsidRPr="00522DCA">
        <w:rPr>
          <w:lang w:val="en-GB"/>
        </w:rPr>
        <w:t>“</w:t>
      </w:r>
      <w:r w:rsidRPr="00522DCA">
        <w:rPr>
          <w:lang w:val="en-GB"/>
        </w:rPr>
        <w:t>HTML Partitur + Flash Player</w:t>
      </w:r>
      <w:r w:rsidR="006D0A9D" w:rsidRPr="00522DCA">
        <w:rPr>
          <w:lang w:val="en-GB"/>
        </w:rPr>
        <w:t>”</w:t>
      </w:r>
      <w:r w:rsidRPr="00522DCA">
        <w:rPr>
          <w:lang w:val="en-GB"/>
        </w:rPr>
        <w:t xml:space="preserve"> output (see </w:t>
      </w:r>
      <w:r w:rsidR="006D0A9D" w:rsidRPr="00522DCA">
        <w:rPr>
          <w:lang w:val="en-GB"/>
        </w:rPr>
        <w:t>“</w:t>
      </w:r>
      <w:r w:rsidRPr="00522DCA">
        <w:rPr>
          <w:lang w:val="en-GB"/>
        </w:rPr>
        <w:t xml:space="preserve">File &gt; Output...”) searches for the first file with the extension </w:t>
      </w:r>
      <w:r w:rsidR="006D0A9D" w:rsidRPr="00522DCA">
        <w:rPr>
          <w:lang w:val="en-GB"/>
        </w:rPr>
        <w:t>“</w:t>
      </w:r>
      <w:r w:rsidRPr="00522DCA">
        <w:rPr>
          <w:lang w:val="en-GB"/>
        </w:rPr>
        <w:t>.mp3</w:t>
      </w:r>
      <w:r w:rsidR="006D0A9D" w:rsidRPr="00522DCA">
        <w:rPr>
          <w:lang w:val="en-GB"/>
        </w:rPr>
        <w:t>”</w:t>
      </w:r>
      <w:r w:rsidRPr="00522DCA">
        <w:rPr>
          <w:lang w:val="en-GB"/>
        </w:rPr>
        <w:t xml:space="preserve"> or </w:t>
      </w:r>
      <w:r w:rsidR="006D0A9D" w:rsidRPr="00522DCA">
        <w:rPr>
          <w:lang w:val="en-GB"/>
        </w:rPr>
        <w:t>“</w:t>
      </w:r>
      <w:r w:rsidRPr="00522DCA">
        <w:rPr>
          <w:lang w:val="en-GB"/>
        </w:rPr>
        <w:t>.MP3</w:t>
      </w:r>
      <w:r w:rsidR="006D0A9D" w:rsidRPr="00522DCA">
        <w:rPr>
          <w:lang w:val="en-GB"/>
        </w:rPr>
        <w:t>”</w:t>
      </w:r>
      <w:r w:rsidRPr="00522DCA">
        <w:rPr>
          <w:lang w:val="en-GB"/>
        </w:rPr>
        <w:t xml:space="preserve">. If no such file is found, the corresponding error message will appear. </w:t>
      </w:r>
    </w:p>
    <w:p w14:paraId="6EBD8567" w14:textId="77777777" w:rsidR="000959A2" w:rsidRPr="00522DCA" w:rsidRDefault="000959A2" w:rsidP="00522DCA">
      <w:pPr>
        <w:pStyle w:val="Aufzhlung"/>
        <w:rPr>
          <w:lang w:val="en-GB"/>
        </w:rPr>
      </w:pPr>
      <w:r w:rsidRPr="00522DCA">
        <w:rPr>
          <w:lang w:val="en-GB"/>
        </w:rPr>
        <w:t xml:space="preserve">Normally, files in the list should only be distinguishable on the basis of their file format (Audio vs. Video, different Codecs). In particular, they should all be of the same length. </w:t>
      </w:r>
    </w:p>
    <w:p w14:paraId="77B3BCA5" w14:textId="77777777" w:rsidR="000959A2" w:rsidRPr="00522DCA" w:rsidRDefault="000959A2">
      <w:pPr>
        <w:rPr>
          <w:rFonts w:cs="Times New Roman"/>
          <w:lang w:val="en-GB"/>
        </w:rPr>
      </w:pPr>
    </w:p>
    <w:p w14:paraId="45590C70" w14:textId="77777777" w:rsidR="000959A2" w:rsidRPr="00522DCA" w:rsidRDefault="000959A2" w:rsidP="00A62A8E">
      <w:pPr>
        <w:pStyle w:val="berschrift3"/>
        <w:rPr>
          <w:rFonts w:cs="Times New Roman"/>
          <w:lang w:val="en-GB"/>
        </w:rPr>
      </w:pPr>
      <w:bookmarkStart w:id="269" w:name="_Toc411261263"/>
      <w:r w:rsidRPr="00522DCA">
        <w:rPr>
          <w:rFonts w:cs="Times New Roman"/>
          <w:lang w:val="en-GB"/>
        </w:rPr>
        <w:t>Transcription &gt; Structure errors…</w:t>
      </w:r>
      <w:bookmarkEnd w:id="269"/>
    </w:p>
    <w:p w14:paraId="043F0054" w14:textId="77777777" w:rsidR="000959A2" w:rsidRPr="00522DCA" w:rsidRDefault="000959A2" w:rsidP="00522DCA">
      <w:pPr>
        <w:pStyle w:val="Standard-BlockCharCharChar"/>
        <w:rPr>
          <w:ins w:id="270" w:author="Moritz Lautenbach" w:date="2014-04-15T16:39:00Z"/>
          <w:szCs w:val="24"/>
          <w:lang w:val="en-GB"/>
        </w:rPr>
      </w:pPr>
      <w:r w:rsidRPr="00522DCA">
        <w:rPr>
          <w:szCs w:val="24"/>
          <w:lang w:val="en-GB"/>
        </w:rPr>
        <w:t xml:space="preserve">Displays a dialog for editing structural errors (see also the document </w:t>
      </w:r>
      <w:r w:rsidRPr="00522DCA">
        <w:rPr>
          <w:rStyle w:val="Dokumentation"/>
          <w:szCs w:val="24"/>
          <w:lang w:val="en-GB"/>
        </w:rPr>
        <w:t>How to edit and correct transcriptions</w:t>
      </w:r>
      <w:r w:rsidRPr="00522DCA">
        <w:rPr>
          <w:szCs w:val="24"/>
          <w:lang w:val="en-GB"/>
        </w:rPr>
        <w:t>).</w:t>
      </w:r>
    </w:p>
    <w:p w14:paraId="7FFC4F9B" w14:textId="77777777" w:rsidR="000959A2" w:rsidRPr="00522DCA" w:rsidRDefault="000959A2">
      <w:pPr>
        <w:rPr>
          <w:rFonts w:cs="Times New Roman"/>
          <w:szCs w:val="24"/>
          <w:lang w:val="en-GB"/>
        </w:rPr>
      </w:pPr>
    </w:p>
    <w:p w14:paraId="0D86FD40" w14:textId="77777777" w:rsidR="000959A2" w:rsidRPr="00522DCA" w:rsidRDefault="000959A2">
      <w:pPr>
        <w:rPr>
          <w:rFonts w:cs="Times New Roman"/>
          <w:szCs w:val="24"/>
          <w:lang w:val="en-GB"/>
        </w:rPr>
      </w:pPr>
    </w:p>
    <w:p w14:paraId="0EAE312E" w14:textId="77777777" w:rsidR="000959A2" w:rsidRPr="00522DCA" w:rsidRDefault="00B16F25">
      <w:pPr>
        <w:rPr>
          <w:rFonts w:cs="Times New Roman"/>
          <w:szCs w:val="24"/>
          <w:lang w:val="en-GB"/>
        </w:rPr>
      </w:pPr>
      <w:r>
        <w:rPr>
          <w:rFonts w:cs="Times New Roman"/>
          <w:szCs w:val="24"/>
          <w:lang w:val="en-GB"/>
        </w:rPr>
        <w:pict w14:anchorId="436FFFAF">
          <v:shape id="_x0000_i1143" type="#_x0000_t75" style="width:188.9pt;height:127.15pt" filled="t">
            <v:fill color2="black"/>
            <v:imagedata r:id="rId172" o:title=""/>
          </v:shape>
        </w:pict>
      </w:r>
    </w:p>
    <w:p w14:paraId="0D376BA2" w14:textId="77777777" w:rsidR="000959A2" w:rsidRPr="00522DCA" w:rsidRDefault="000959A2">
      <w:pPr>
        <w:rPr>
          <w:rFonts w:cs="Times New Roman"/>
          <w:szCs w:val="24"/>
          <w:lang w:val="en-GB"/>
        </w:rPr>
      </w:pPr>
      <w:r w:rsidRPr="00522DCA">
        <w:rPr>
          <w:rFonts w:cs="Times New Roman"/>
          <w:szCs w:val="24"/>
          <w:lang w:val="en-GB"/>
        </w:rPr>
        <w:lastRenderedPageBreak/>
        <w:t>The following structural errors can occur:</w:t>
      </w:r>
    </w:p>
    <w:p w14:paraId="2228E757" w14:textId="0BC7B53B" w:rsidR="000959A2" w:rsidRPr="00522DCA" w:rsidRDefault="006D0A9D" w:rsidP="00253464">
      <w:pPr>
        <w:widowControl w:val="0"/>
        <w:numPr>
          <w:ilvl w:val="0"/>
          <w:numId w:val="5"/>
        </w:numPr>
        <w:tabs>
          <w:tab w:val="left" w:pos="482"/>
        </w:tabs>
        <w:suppressAutoHyphens/>
        <w:spacing w:after="0" w:line="276" w:lineRule="auto"/>
        <w:jc w:val="both"/>
        <w:rPr>
          <w:rFonts w:cs="Times New Roman"/>
          <w:szCs w:val="24"/>
          <w:lang w:val="en-GB"/>
        </w:rPr>
      </w:pPr>
      <w:r w:rsidRPr="00522DCA">
        <w:rPr>
          <w:rFonts w:cs="Times New Roman"/>
          <w:szCs w:val="24"/>
          <w:lang w:val="en-GB"/>
        </w:rPr>
        <w:t>“</w:t>
      </w:r>
      <w:r w:rsidR="000959A2" w:rsidRPr="00522DCA">
        <w:rPr>
          <w:rFonts w:cs="Times New Roman"/>
          <w:szCs w:val="24"/>
          <w:lang w:val="en-GB"/>
        </w:rPr>
        <w:t>Temporal anomaly</w:t>
      </w:r>
      <w:r w:rsidRPr="00522DCA">
        <w:rPr>
          <w:rFonts w:cs="Times New Roman"/>
          <w:szCs w:val="24"/>
          <w:lang w:val="en-GB"/>
        </w:rPr>
        <w:t>”</w:t>
      </w:r>
      <w:r w:rsidR="000959A2" w:rsidRPr="00522DCA">
        <w:rPr>
          <w:rFonts w:cs="Times New Roman"/>
          <w:szCs w:val="24"/>
          <w:lang w:val="en-GB"/>
        </w:rPr>
        <w:t>: absolute time values in the time axis have to show a monotonous increase.</w:t>
      </w:r>
    </w:p>
    <w:p w14:paraId="163FC502" w14:textId="6F3BBAE9" w:rsidR="000959A2" w:rsidRPr="00522DCA" w:rsidRDefault="006D0A9D" w:rsidP="00253464">
      <w:pPr>
        <w:widowControl w:val="0"/>
        <w:numPr>
          <w:ilvl w:val="0"/>
          <w:numId w:val="5"/>
        </w:numPr>
        <w:tabs>
          <w:tab w:val="left" w:pos="482"/>
        </w:tabs>
        <w:suppressAutoHyphens/>
        <w:spacing w:after="0" w:line="276" w:lineRule="auto"/>
        <w:jc w:val="both"/>
        <w:rPr>
          <w:rFonts w:cs="Times New Roman"/>
          <w:szCs w:val="24"/>
          <w:lang w:val="en-GB"/>
        </w:rPr>
      </w:pPr>
      <w:r w:rsidRPr="00522DCA">
        <w:rPr>
          <w:rFonts w:cs="Times New Roman"/>
          <w:szCs w:val="24"/>
          <w:lang w:val="en-GB"/>
        </w:rPr>
        <w:t>“</w:t>
      </w:r>
      <w:r w:rsidR="000959A2" w:rsidRPr="00522DCA">
        <w:rPr>
          <w:rFonts w:cs="Times New Roman"/>
          <w:szCs w:val="24"/>
          <w:lang w:val="en-GB"/>
        </w:rPr>
        <w:t>More than one transcription tier for one speaker</w:t>
      </w:r>
      <w:r w:rsidRPr="00522DCA">
        <w:rPr>
          <w:rFonts w:cs="Times New Roman"/>
          <w:szCs w:val="24"/>
          <w:lang w:val="en-GB"/>
        </w:rPr>
        <w:t>”</w:t>
      </w:r>
      <w:r w:rsidR="000959A2" w:rsidRPr="00522DCA">
        <w:rPr>
          <w:rFonts w:cs="Times New Roman"/>
          <w:szCs w:val="24"/>
          <w:lang w:val="en-GB"/>
        </w:rPr>
        <w:t xml:space="preserve">: there may only be one tier of type </w:t>
      </w:r>
      <w:r w:rsidRPr="00522DCA">
        <w:rPr>
          <w:rFonts w:cs="Times New Roman"/>
          <w:szCs w:val="24"/>
          <w:lang w:val="en-GB"/>
        </w:rPr>
        <w:t>“</w:t>
      </w:r>
      <w:proofErr w:type="gramStart"/>
      <w:r w:rsidR="000959A2" w:rsidRPr="00522DCA">
        <w:rPr>
          <w:rFonts w:cs="Times New Roman"/>
          <w:szCs w:val="24"/>
          <w:lang w:val="en-GB"/>
        </w:rPr>
        <w:t>T(</w:t>
      </w:r>
      <w:proofErr w:type="spellStart"/>
      <w:proofErr w:type="gramEnd"/>
      <w:r w:rsidR="000959A2" w:rsidRPr="00522DCA">
        <w:rPr>
          <w:rFonts w:cs="Times New Roman"/>
          <w:szCs w:val="24"/>
          <w:lang w:val="en-GB"/>
        </w:rPr>
        <w:t>ranscription</w:t>
      </w:r>
      <w:proofErr w:type="spellEnd"/>
      <w:r w:rsidR="000959A2" w:rsidRPr="00522DCA">
        <w:rPr>
          <w:rFonts w:cs="Times New Roman"/>
          <w:szCs w:val="24"/>
          <w:lang w:val="en-GB"/>
        </w:rPr>
        <w:t>)</w:t>
      </w:r>
      <w:r w:rsidRPr="00522DCA">
        <w:rPr>
          <w:rFonts w:cs="Times New Roman"/>
          <w:szCs w:val="24"/>
          <w:lang w:val="en-GB"/>
        </w:rPr>
        <w:t>”</w:t>
      </w:r>
      <w:r w:rsidR="000959A2" w:rsidRPr="00522DCA">
        <w:rPr>
          <w:rFonts w:cs="Times New Roman"/>
          <w:szCs w:val="24"/>
          <w:lang w:val="en-GB"/>
        </w:rPr>
        <w:t xml:space="preserve"> for every speaker.</w:t>
      </w:r>
    </w:p>
    <w:p w14:paraId="27758D62" w14:textId="374F652C" w:rsidR="000959A2" w:rsidRPr="00522DCA" w:rsidRDefault="006D0A9D" w:rsidP="00253464">
      <w:pPr>
        <w:widowControl w:val="0"/>
        <w:numPr>
          <w:ilvl w:val="0"/>
          <w:numId w:val="5"/>
        </w:numPr>
        <w:tabs>
          <w:tab w:val="left" w:pos="482"/>
        </w:tabs>
        <w:suppressAutoHyphens/>
        <w:spacing w:after="0" w:line="276" w:lineRule="auto"/>
        <w:jc w:val="both"/>
        <w:rPr>
          <w:rFonts w:cs="Times New Roman"/>
          <w:szCs w:val="24"/>
          <w:lang w:val="en-GB"/>
        </w:rPr>
      </w:pPr>
      <w:r w:rsidRPr="00522DCA">
        <w:rPr>
          <w:rFonts w:cs="Times New Roman"/>
          <w:szCs w:val="24"/>
          <w:lang w:val="en-GB"/>
        </w:rPr>
        <w:t>“</w:t>
      </w:r>
      <w:r w:rsidR="000959A2" w:rsidRPr="00522DCA">
        <w:rPr>
          <w:rFonts w:cs="Times New Roman"/>
          <w:szCs w:val="24"/>
          <w:lang w:val="en-GB"/>
        </w:rPr>
        <w:t>Orphaned transcription tier</w:t>
      </w:r>
      <w:r w:rsidRPr="00522DCA">
        <w:rPr>
          <w:rFonts w:cs="Times New Roman"/>
          <w:szCs w:val="24"/>
          <w:lang w:val="en-GB"/>
        </w:rPr>
        <w:t>”</w:t>
      </w:r>
      <w:r w:rsidR="000959A2" w:rsidRPr="00522DCA">
        <w:rPr>
          <w:rFonts w:cs="Times New Roman"/>
          <w:szCs w:val="24"/>
          <w:lang w:val="en-GB"/>
        </w:rPr>
        <w:t xml:space="preserve">: Tiers of type </w:t>
      </w:r>
      <w:r w:rsidRPr="00522DCA">
        <w:rPr>
          <w:rFonts w:cs="Times New Roman"/>
          <w:szCs w:val="24"/>
          <w:lang w:val="en-GB"/>
        </w:rPr>
        <w:t>“</w:t>
      </w:r>
      <w:proofErr w:type="gramStart"/>
      <w:r w:rsidR="000959A2" w:rsidRPr="00522DCA">
        <w:rPr>
          <w:rFonts w:cs="Times New Roman"/>
          <w:szCs w:val="24"/>
          <w:lang w:val="en-GB"/>
        </w:rPr>
        <w:t>T(</w:t>
      </w:r>
      <w:proofErr w:type="spellStart"/>
      <w:proofErr w:type="gramEnd"/>
      <w:r w:rsidR="000959A2" w:rsidRPr="00522DCA">
        <w:rPr>
          <w:rFonts w:cs="Times New Roman"/>
          <w:szCs w:val="24"/>
          <w:lang w:val="en-GB"/>
        </w:rPr>
        <w:t>ranscription</w:t>
      </w:r>
      <w:proofErr w:type="spellEnd"/>
      <w:r w:rsidR="000959A2" w:rsidRPr="00522DCA">
        <w:rPr>
          <w:rFonts w:cs="Times New Roman"/>
          <w:szCs w:val="24"/>
          <w:lang w:val="en-GB"/>
        </w:rPr>
        <w:t>)</w:t>
      </w:r>
      <w:ins w:id="271" w:author="Moritz Lautenbach" w:date="2014-04-15T16:39:00Z">
        <w:r w:rsidR="000959A2" w:rsidRPr="00522DCA">
          <w:rPr>
            <w:rFonts w:cs="Times New Roman"/>
            <w:szCs w:val="24"/>
            <w:lang w:val="en-GB"/>
          </w:rPr>
          <w:t>”</w:t>
        </w:r>
      </w:ins>
      <w:r w:rsidR="000959A2" w:rsidRPr="00522DCA">
        <w:rPr>
          <w:rFonts w:cs="Times New Roman"/>
          <w:szCs w:val="24"/>
          <w:lang w:val="en-GB"/>
        </w:rPr>
        <w:t xml:space="preserve"> have to be assigned to a speaker.</w:t>
      </w:r>
    </w:p>
    <w:p w14:paraId="63BDB028" w14:textId="0AE6F26A" w:rsidR="000959A2" w:rsidRPr="00522DCA" w:rsidRDefault="006D0A9D" w:rsidP="00253464">
      <w:pPr>
        <w:widowControl w:val="0"/>
        <w:numPr>
          <w:ilvl w:val="0"/>
          <w:numId w:val="5"/>
        </w:numPr>
        <w:tabs>
          <w:tab w:val="left" w:pos="482"/>
        </w:tabs>
        <w:suppressAutoHyphens/>
        <w:spacing w:after="0" w:line="276" w:lineRule="auto"/>
        <w:jc w:val="both"/>
        <w:rPr>
          <w:rFonts w:cs="Times New Roman"/>
          <w:szCs w:val="24"/>
          <w:lang w:val="en-GB"/>
        </w:rPr>
      </w:pPr>
      <w:r w:rsidRPr="00522DCA">
        <w:rPr>
          <w:rFonts w:cs="Times New Roman"/>
          <w:szCs w:val="24"/>
          <w:lang w:val="en-GB"/>
        </w:rPr>
        <w:t>“</w:t>
      </w:r>
      <w:r w:rsidR="000959A2" w:rsidRPr="00522DCA">
        <w:rPr>
          <w:rFonts w:cs="Times New Roman"/>
          <w:szCs w:val="24"/>
          <w:lang w:val="en-GB"/>
        </w:rPr>
        <w:t>Orphaned annotation tier</w:t>
      </w:r>
      <w:r w:rsidRPr="00522DCA">
        <w:rPr>
          <w:rFonts w:cs="Times New Roman"/>
          <w:szCs w:val="24"/>
          <w:lang w:val="en-GB"/>
        </w:rPr>
        <w:t>”</w:t>
      </w:r>
      <w:r w:rsidR="000959A2" w:rsidRPr="00522DCA">
        <w:rPr>
          <w:rFonts w:cs="Times New Roman"/>
          <w:szCs w:val="24"/>
          <w:lang w:val="en-GB"/>
        </w:rPr>
        <w:t xml:space="preserve">: Tiers of type </w:t>
      </w:r>
      <w:r w:rsidRPr="00522DCA">
        <w:rPr>
          <w:rFonts w:cs="Times New Roman"/>
          <w:szCs w:val="24"/>
          <w:lang w:val="en-GB"/>
        </w:rPr>
        <w:t>“</w:t>
      </w:r>
      <w:proofErr w:type="gramStart"/>
      <w:r w:rsidR="000959A2" w:rsidRPr="00522DCA">
        <w:rPr>
          <w:rFonts w:cs="Times New Roman"/>
          <w:szCs w:val="24"/>
          <w:lang w:val="en-GB"/>
        </w:rPr>
        <w:t>A(</w:t>
      </w:r>
      <w:proofErr w:type="spellStart"/>
      <w:proofErr w:type="gramEnd"/>
      <w:r w:rsidR="000959A2" w:rsidRPr="00522DCA">
        <w:rPr>
          <w:rFonts w:cs="Times New Roman"/>
          <w:szCs w:val="24"/>
          <w:lang w:val="en-GB"/>
        </w:rPr>
        <w:t>nnotation</w:t>
      </w:r>
      <w:proofErr w:type="spellEnd"/>
      <w:r w:rsidR="000959A2" w:rsidRPr="00522DCA">
        <w:rPr>
          <w:rFonts w:cs="Times New Roman"/>
          <w:szCs w:val="24"/>
          <w:lang w:val="en-GB"/>
        </w:rPr>
        <w:t>)</w:t>
      </w:r>
      <w:r w:rsidRPr="00522DCA">
        <w:rPr>
          <w:rFonts w:cs="Times New Roman"/>
          <w:szCs w:val="24"/>
          <w:lang w:val="en-GB"/>
        </w:rPr>
        <w:t>”</w:t>
      </w:r>
      <w:r w:rsidR="000959A2" w:rsidRPr="00522DCA">
        <w:rPr>
          <w:rFonts w:cs="Times New Roman"/>
          <w:szCs w:val="24"/>
          <w:lang w:val="en-GB"/>
        </w:rPr>
        <w:t xml:space="preserve"> have to be assigned to a speaker. Furthermore, in addition to this tier there has to be a tier of type </w:t>
      </w:r>
      <w:r w:rsidRPr="00522DCA">
        <w:rPr>
          <w:rFonts w:cs="Times New Roman"/>
          <w:szCs w:val="24"/>
          <w:lang w:val="en-GB"/>
        </w:rPr>
        <w:t>“</w:t>
      </w:r>
      <w:proofErr w:type="gramStart"/>
      <w:r w:rsidR="000959A2" w:rsidRPr="00522DCA">
        <w:rPr>
          <w:rFonts w:cs="Times New Roman"/>
          <w:szCs w:val="24"/>
          <w:lang w:val="en-GB"/>
        </w:rPr>
        <w:t>T(</w:t>
      </w:r>
      <w:proofErr w:type="spellStart"/>
      <w:proofErr w:type="gramEnd"/>
      <w:r w:rsidR="000959A2" w:rsidRPr="00522DCA">
        <w:rPr>
          <w:rFonts w:cs="Times New Roman"/>
          <w:szCs w:val="24"/>
          <w:lang w:val="en-GB"/>
        </w:rPr>
        <w:t>ranscription</w:t>
      </w:r>
      <w:proofErr w:type="spellEnd"/>
      <w:r w:rsidR="000959A2" w:rsidRPr="00522DCA">
        <w:rPr>
          <w:rFonts w:cs="Times New Roman"/>
          <w:szCs w:val="24"/>
          <w:lang w:val="en-GB"/>
        </w:rPr>
        <w:t>)</w:t>
      </w:r>
      <w:r w:rsidRPr="00522DCA">
        <w:rPr>
          <w:rFonts w:cs="Times New Roman"/>
          <w:szCs w:val="24"/>
          <w:lang w:val="en-GB"/>
        </w:rPr>
        <w:t>”</w:t>
      </w:r>
      <w:r w:rsidR="000959A2" w:rsidRPr="00522DCA">
        <w:rPr>
          <w:rFonts w:cs="Times New Roman"/>
          <w:szCs w:val="24"/>
          <w:lang w:val="en-GB"/>
        </w:rPr>
        <w:t xml:space="preserve"> that is assigned to the same speaker.</w:t>
      </w:r>
    </w:p>
    <w:p w14:paraId="7F1BDA46" w14:textId="7C90AB63" w:rsidR="000959A2" w:rsidRPr="00522DCA" w:rsidRDefault="006D0A9D" w:rsidP="00253464">
      <w:pPr>
        <w:widowControl w:val="0"/>
        <w:numPr>
          <w:ilvl w:val="0"/>
          <w:numId w:val="5"/>
        </w:numPr>
        <w:tabs>
          <w:tab w:val="left" w:pos="482"/>
        </w:tabs>
        <w:suppressAutoHyphens/>
        <w:spacing w:after="0" w:line="276" w:lineRule="auto"/>
        <w:jc w:val="both"/>
        <w:rPr>
          <w:rFonts w:cs="Times New Roman"/>
          <w:szCs w:val="24"/>
          <w:lang w:val="en-GB"/>
        </w:rPr>
      </w:pPr>
      <w:r w:rsidRPr="00522DCA">
        <w:rPr>
          <w:rFonts w:cs="Times New Roman"/>
          <w:szCs w:val="24"/>
          <w:lang w:val="en-GB"/>
        </w:rPr>
        <w:t>“</w:t>
      </w:r>
      <w:r w:rsidR="000959A2" w:rsidRPr="00522DCA">
        <w:rPr>
          <w:rFonts w:cs="Times New Roman"/>
          <w:szCs w:val="24"/>
          <w:lang w:val="en-GB"/>
        </w:rPr>
        <w:t>Annotation mismatch</w:t>
      </w:r>
      <w:r w:rsidRPr="00522DCA">
        <w:rPr>
          <w:rFonts w:cs="Times New Roman"/>
          <w:szCs w:val="24"/>
          <w:lang w:val="en-GB"/>
        </w:rPr>
        <w:t>”</w:t>
      </w:r>
      <w:r w:rsidR="000959A2" w:rsidRPr="00522DCA">
        <w:rPr>
          <w:rFonts w:cs="Times New Roman"/>
          <w:szCs w:val="24"/>
          <w:lang w:val="en-GB"/>
        </w:rPr>
        <w:t xml:space="preserve">: for every event in a tier of type </w:t>
      </w:r>
      <w:r w:rsidRPr="00522DCA">
        <w:rPr>
          <w:rFonts w:cs="Times New Roman"/>
          <w:szCs w:val="24"/>
          <w:lang w:val="en-GB"/>
        </w:rPr>
        <w:t>“</w:t>
      </w:r>
      <w:r w:rsidR="000959A2" w:rsidRPr="00522DCA">
        <w:rPr>
          <w:rFonts w:cs="Times New Roman"/>
          <w:szCs w:val="24"/>
          <w:lang w:val="en-GB"/>
        </w:rPr>
        <w:t>A(</w:t>
      </w:r>
      <w:proofErr w:type="spellStart"/>
      <w:r w:rsidR="000959A2" w:rsidRPr="00522DCA">
        <w:rPr>
          <w:rFonts w:cs="Times New Roman"/>
          <w:szCs w:val="24"/>
          <w:lang w:val="en-GB"/>
        </w:rPr>
        <w:t>nnotation</w:t>
      </w:r>
      <w:proofErr w:type="spellEnd"/>
      <w:r w:rsidR="000959A2" w:rsidRPr="00522DCA">
        <w:rPr>
          <w:rFonts w:cs="Times New Roman"/>
          <w:szCs w:val="24"/>
          <w:lang w:val="en-GB"/>
        </w:rPr>
        <w:t>)</w:t>
      </w:r>
      <w:r w:rsidRPr="00522DCA">
        <w:rPr>
          <w:rFonts w:cs="Times New Roman"/>
          <w:szCs w:val="24"/>
          <w:lang w:val="en-GB"/>
        </w:rPr>
        <w:t>”</w:t>
      </w:r>
      <w:r w:rsidR="000959A2" w:rsidRPr="00522DCA">
        <w:rPr>
          <w:rFonts w:cs="Times New Roman"/>
          <w:szCs w:val="24"/>
          <w:lang w:val="en-GB"/>
        </w:rPr>
        <w:t xml:space="preserve"> there has to be an event or a chain of interrelated events in the associated tier of type </w:t>
      </w:r>
      <w:r w:rsidRPr="00522DCA">
        <w:rPr>
          <w:rFonts w:cs="Times New Roman"/>
          <w:szCs w:val="24"/>
          <w:lang w:val="en-GB"/>
        </w:rPr>
        <w:t>“</w:t>
      </w:r>
      <w:r w:rsidR="000959A2" w:rsidRPr="00522DCA">
        <w:rPr>
          <w:rFonts w:cs="Times New Roman"/>
          <w:szCs w:val="24"/>
          <w:lang w:val="en-GB"/>
        </w:rPr>
        <w:t>T(</w:t>
      </w:r>
      <w:proofErr w:type="spellStart"/>
      <w:r w:rsidR="000959A2" w:rsidRPr="00522DCA">
        <w:rPr>
          <w:rFonts w:cs="Times New Roman"/>
          <w:szCs w:val="24"/>
          <w:lang w:val="en-GB"/>
        </w:rPr>
        <w:t>ranscription</w:t>
      </w:r>
      <w:proofErr w:type="spellEnd"/>
      <w:r w:rsidR="000959A2" w:rsidRPr="00522DCA">
        <w:rPr>
          <w:rFonts w:cs="Times New Roman"/>
          <w:szCs w:val="24"/>
          <w:lang w:val="en-GB"/>
        </w:rPr>
        <w:t>)</w:t>
      </w:r>
      <w:r w:rsidRPr="00522DCA">
        <w:rPr>
          <w:rFonts w:cs="Times New Roman"/>
          <w:szCs w:val="24"/>
          <w:lang w:val="en-GB"/>
        </w:rPr>
        <w:t>”</w:t>
      </w:r>
      <w:r w:rsidR="000959A2" w:rsidRPr="00522DCA">
        <w:rPr>
          <w:rFonts w:cs="Times New Roman"/>
          <w:szCs w:val="24"/>
          <w:lang w:val="en-GB"/>
        </w:rPr>
        <w:t xml:space="preserve"> which has/have the same start and end point.</w:t>
      </w:r>
    </w:p>
    <w:p w14:paraId="7330DE67" w14:textId="77777777" w:rsidR="000959A2" w:rsidRPr="00522DCA" w:rsidRDefault="000959A2" w:rsidP="00253464">
      <w:pPr>
        <w:widowControl w:val="0"/>
        <w:numPr>
          <w:ilvl w:val="0"/>
          <w:numId w:val="5"/>
        </w:numPr>
        <w:tabs>
          <w:tab w:val="left" w:pos="482"/>
        </w:tabs>
        <w:suppressAutoHyphens/>
        <w:spacing w:after="0" w:line="276" w:lineRule="auto"/>
        <w:jc w:val="both"/>
        <w:rPr>
          <w:rFonts w:cs="Times New Roman"/>
          <w:szCs w:val="24"/>
          <w:lang w:val="en-GB"/>
        </w:rPr>
      </w:pPr>
      <w:r w:rsidRPr="00522DCA">
        <w:rPr>
          <w:rFonts w:cs="Times New Roman"/>
          <w:szCs w:val="24"/>
          <w:lang w:val="en-GB"/>
        </w:rPr>
        <w:t>Double click an element in the list in order to get to the section in the transcription where the error occurred.</w:t>
      </w:r>
    </w:p>
    <w:p w14:paraId="34D11DCA" w14:textId="77777777" w:rsidR="000959A2" w:rsidRPr="00522DCA" w:rsidRDefault="000959A2" w:rsidP="00A62A8E">
      <w:pPr>
        <w:pStyle w:val="berschrift3"/>
        <w:rPr>
          <w:rFonts w:cs="Times New Roman"/>
          <w:lang w:val="en-GB"/>
        </w:rPr>
      </w:pPr>
      <w:bookmarkStart w:id="272" w:name="_Toc411261264"/>
      <w:r w:rsidRPr="00522DCA">
        <w:rPr>
          <w:rFonts w:cs="Times New Roman"/>
          <w:lang w:val="en-GB"/>
        </w:rPr>
        <w:t>Transcription &gt; Calculate annotated time…</w:t>
      </w:r>
      <w:bookmarkEnd w:id="272"/>
    </w:p>
    <w:p w14:paraId="55709856" w14:textId="77777777" w:rsidR="000959A2" w:rsidRPr="00522DCA" w:rsidRDefault="000959A2" w:rsidP="00253464">
      <w:pPr>
        <w:spacing w:before="240"/>
        <w:rPr>
          <w:rFonts w:cs="Times New Roman"/>
          <w:szCs w:val="24"/>
          <w:lang w:val="en-GB"/>
        </w:rPr>
      </w:pPr>
      <w:r w:rsidRPr="00522DCA">
        <w:rPr>
          <w:rFonts w:cs="Times New Roman"/>
          <w:szCs w:val="24"/>
          <w:lang w:val="en-GB"/>
        </w:rPr>
        <w:t>Calculates the total duration for the existing events in every tier</w:t>
      </w:r>
      <w:ins w:id="273" w:author="Moritz Lautenbach" w:date="2014-04-15T16:40:00Z">
        <w:r w:rsidRPr="00522DCA">
          <w:rPr>
            <w:rFonts w:cs="Times New Roman"/>
            <w:szCs w:val="24"/>
            <w:lang w:val="en-GB"/>
          </w:rPr>
          <w:t>.</w:t>
        </w:r>
      </w:ins>
    </w:p>
    <w:p w14:paraId="5B90FFCB" w14:textId="77777777" w:rsidR="000959A2" w:rsidRPr="00522DCA" w:rsidRDefault="000959A2">
      <w:pPr>
        <w:rPr>
          <w:rFonts w:cs="Times New Roman"/>
          <w:szCs w:val="24"/>
          <w:lang w:val="en-GB"/>
        </w:rPr>
      </w:pPr>
    </w:p>
    <w:p w14:paraId="64B205CE" w14:textId="77777777" w:rsidR="000959A2" w:rsidRPr="00522DCA" w:rsidRDefault="00B16F25">
      <w:pPr>
        <w:rPr>
          <w:rFonts w:cs="Times New Roman"/>
          <w:lang w:val="en-GB"/>
        </w:rPr>
      </w:pPr>
      <w:r>
        <w:rPr>
          <w:rFonts w:cs="Times New Roman"/>
          <w:lang w:val="en-GB"/>
        </w:rPr>
        <w:pict w14:anchorId="3AB0B3CB">
          <v:shape id="_x0000_i1144" type="#_x0000_t75" style="width:305.75pt;height:199.15pt" filled="t">
            <v:fill color2="black"/>
            <v:imagedata r:id="rId173" o:title=""/>
          </v:shape>
        </w:pict>
      </w:r>
    </w:p>
    <w:p w14:paraId="1C95A1BB" w14:textId="77777777" w:rsidR="000959A2" w:rsidRPr="00522DCA" w:rsidRDefault="000959A2">
      <w:pPr>
        <w:rPr>
          <w:rFonts w:cs="Times New Roman"/>
          <w:lang w:val="en-GB"/>
        </w:rPr>
      </w:pPr>
    </w:p>
    <w:p w14:paraId="336A3A02" w14:textId="77777777" w:rsidR="000959A2" w:rsidRPr="00522DCA" w:rsidRDefault="000959A2" w:rsidP="00A62A8E">
      <w:pPr>
        <w:pStyle w:val="berschrift3"/>
        <w:keepNext/>
        <w:rPr>
          <w:rFonts w:cs="Times New Roman"/>
          <w:lang w:val="en-GB"/>
        </w:rPr>
      </w:pPr>
      <w:bookmarkStart w:id="274" w:name="_Toc411261265"/>
      <w:r w:rsidRPr="00522DCA">
        <w:rPr>
          <w:rFonts w:cs="Times New Roman"/>
          <w:lang w:val="en-GB"/>
        </w:rPr>
        <w:t>Transcription &gt; Segmentation errors…</w:t>
      </w:r>
      <w:bookmarkEnd w:id="274"/>
    </w:p>
    <w:p w14:paraId="0D40259D" w14:textId="6B9E8E0F" w:rsidR="000959A2" w:rsidRPr="00522DCA" w:rsidRDefault="000959A2">
      <w:pPr>
        <w:pStyle w:val="Standard-BlockCharCharChar"/>
        <w:keepNext/>
        <w:rPr>
          <w:spacing w:val="-4"/>
          <w:szCs w:val="24"/>
          <w:lang w:val="en-GB"/>
        </w:rPr>
      </w:pPr>
      <w:r w:rsidRPr="00522DCA">
        <w:rPr>
          <w:spacing w:val="-4"/>
          <w:szCs w:val="24"/>
          <w:lang w:val="en-GB"/>
        </w:rPr>
        <w:t xml:space="preserve">Opens a dialog with all segmentation errors of the current transcription. The segmentation algorithm set under </w:t>
      </w:r>
      <w:r w:rsidR="006D0A9D" w:rsidRPr="00522DCA">
        <w:rPr>
          <w:spacing w:val="-4"/>
          <w:szCs w:val="24"/>
          <w:lang w:val="en-GB"/>
        </w:rPr>
        <w:t>“</w:t>
      </w:r>
      <w:r w:rsidRPr="00522DCA">
        <w:rPr>
          <w:spacing w:val="-4"/>
          <w:szCs w:val="24"/>
          <w:lang w:val="en-GB"/>
        </w:rPr>
        <w:t>Edit &gt; Preferences &gt; Segmentation</w:t>
      </w:r>
      <w:r w:rsidR="006D0A9D" w:rsidRPr="00522DCA">
        <w:rPr>
          <w:spacing w:val="-4"/>
          <w:szCs w:val="24"/>
          <w:lang w:val="en-GB"/>
        </w:rPr>
        <w:t>”</w:t>
      </w:r>
      <w:r w:rsidRPr="00522DCA">
        <w:rPr>
          <w:spacing w:val="-4"/>
          <w:szCs w:val="24"/>
          <w:lang w:val="en-GB"/>
        </w:rPr>
        <w:t xml:space="preserve"> is taken as a basis.</w:t>
      </w:r>
    </w:p>
    <w:p w14:paraId="70EFA510" w14:textId="77777777" w:rsidR="000959A2" w:rsidRPr="00522DCA" w:rsidRDefault="000959A2">
      <w:pPr>
        <w:pStyle w:val="Standard-BlockCharCharChar"/>
        <w:rPr>
          <w:szCs w:val="24"/>
          <w:lang w:val="en-GB"/>
        </w:rPr>
      </w:pPr>
    </w:p>
    <w:p w14:paraId="349C5D62" w14:textId="77777777" w:rsidR="000959A2" w:rsidRPr="00522DCA" w:rsidRDefault="00B16F25">
      <w:pPr>
        <w:pStyle w:val="BildChar"/>
        <w:rPr>
          <w:rFonts w:ascii="Times New Roman" w:hAnsi="Times New Roman"/>
          <w:lang w:val="en-GB"/>
        </w:rPr>
      </w:pPr>
      <w:r>
        <w:rPr>
          <w:rFonts w:ascii="Times New Roman" w:hAnsi="Times New Roman"/>
          <w:sz w:val="24"/>
          <w:szCs w:val="24"/>
          <w:lang w:val="en-GB"/>
        </w:rPr>
        <w:lastRenderedPageBreak/>
        <w:pict w14:anchorId="27EE36B5">
          <v:shape id="_x0000_i1145" type="#_x0000_t75" style="width:436.7pt;height:213.2pt" filled="t">
            <v:fill color2="black"/>
            <v:imagedata r:id="rId174" o:title=""/>
          </v:shape>
        </w:pict>
      </w:r>
    </w:p>
    <w:p w14:paraId="6DB75B21" w14:textId="77777777" w:rsidR="000959A2" w:rsidRPr="00522DCA" w:rsidRDefault="000959A2">
      <w:pPr>
        <w:pStyle w:val="Standard-BlockCharCharChar"/>
        <w:rPr>
          <w:lang w:val="en-GB"/>
        </w:rPr>
      </w:pPr>
    </w:p>
    <w:p w14:paraId="2E2FFBB9" w14:textId="77777777" w:rsidR="000959A2" w:rsidRPr="00522DCA" w:rsidDel="0089414C" w:rsidRDefault="000959A2">
      <w:pPr>
        <w:pStyle w:val="Standard-BlockCharCharChar"/>
        <w:rPr>
          <w:del w:id="275" w:author="Moritz Lautenbach" w:date="2014-04-15T16:41:00Z"/>
          <w:szCs w:val="24"/>
          <w:lang w:val="en-GB"/>
        </w:rPr>
      </w:pPr>
      <w:r w:rsidRPr="00522DCA">
        <w:rPr>
          <w:szCs w:val="24"/>
          <w:lang w:val="en-GB"/>
        </w:rPr>
        <w:t>In the table in the upper half of the dialog, all segmentation errors are listed that resulted from the segmentation of the entire transcription</w:t>
      </w:r>
      <w:ins w:id="276" w:author="Moritz Lautenbach" w:date="2014-04-15T16:40:00Z">
        <w:r w:rsidRPr="00522DCA">
          <w:rPr>
            <w:szCs w:val="24"/>
            <w:lang w:val="en-GB"/>
          </w:rPr>
          <w:t>.</w:t>
        </w:r>
      </w:ins>
      <w:r w:rsidRPr="00522DCA">
        <w:rPr>
          <w:szCs w:val="24"/>
          <w:lang w:val="en-GB"/>
        </w:rPr>
        <w:t xml:space="preserve"> For every error the following information is noted in four </w:t>
      </w:r>
      <w:proofErr w:type="spellStart"/>
      <w:r w:rsidRPr="00522DCA">
        <w:rPr>
          <w:szCs w:val="24"/>
          <w:lang w:val="en-GB"/>
        </w:rPr>
        <w:t>columns:</w:t>
      </w:r>
    </w:p>
    <w:p w14:paraId="01D8B011" w14:textId="77777777" w:rsidR="000959A2" w:rsidRPr="00522DCA" w:rsidDel="0089414C" w:rsidRDefault="000959A2">
      <w:pPr>
        <w:pStyle w:val="Standard-BlockCharCharChar"/>
        <w:rPr>
          <w:del w:id="277" w:author="Moritz Lautenbach" w:date="2014-04-15T16:41:00Z"/>
          <w:szCs w:val="24"/>
          <w:lang w:val="en-GB"/>
        </w:rPr>
      </w:pPr>
    </w:p>
    <w:p w14:paraId="70E73711" w14:textId="77777777" w:rsidR="000959A2" w:rsidRPr="00522DCA" w:rsidRDefault="000959A2">
      <w:pPr>
        <w:pStyle w:val="Aufzhlungszeichen1"/>
        <w:numPr>
          <w:ilvl w:val="0"/>
          <w:numId w:val="20"/>
        </w:numPr>
        <w:tabs>
          <w:tab w:val="clear" w:pos="360"/>
          <w:tab w:val="left" w:pos="482"/>
          <w:tab w:val="left" w:pos="964"/>
        </w:tabs>
        <w:rPr>
          <w:szCs w:val="24"/>
          <w:lang w:val="en-GB"/>
        </w:rPr>
        <w:pPrChange w:id="278" w:author="Moritz Lautenbach" w:date="2014-04-15T16:41:00Z">
          <w:pPr>
            <w:pStyle w:val="Aufzhlungszeichen1"/>
            <w:tabs>
              <w:tab w:val="clear" w:pos="360"/>
              <w:tab w:val="left" w:pos="482"/>
              <w:tab w:val="left" w:pos="964"/>
            </w:tabs>
            <w:ind w:left="964" w:hanging="482"/>
          </w:pPr>
        </w:pPrChange>
      </w:pPr>
      <w:r w:rsidRPr="00522DCA">
        <w:rPr>
          <w:szCs w:val="24"/>
          <w:lang w:val="en-GB"/>
        </w:rPr>
        <w:t>Tier</w:t>
      </w:r>
      <w:proofErr w:type="spellEnd"/>
      <w:r w:rsidRPr="00522DCA">
        <w:rPr>
          <w:szCs w:val="24"/>
          <w:lang w:val="en-GB"/>
        </w:rPr>
        <w:t xml:space="preserve">: the tier, in which the segmentation error occurred. </w:t>
      </w:r>
    </w:p>
    <w:p w14:paraId="71387E89" w14:textId="77777777" w:rsidR="000959A2" w:rsidRPr="00522DCA" w:rsidRDefault="000959A2">
      <w:pPr>
        <w:pStyle w:val="Aufzhlungszeichen1"/>
        <w:numPr>
          <w:ilvl w:val="0"/>
          <w:numId w:val="20"/>
        </w:numPr>
        <w:tabs>
          <w:tab w:val="clear" w:pos="360"/>
          <w:tab w:val="left" w:pos="482"/>
          <w:tab w:val="left" w:pos="964"/>
        </w:tabs>
        <w:rPr>
          <w:szCs w:val="24"/>
          <w:lang w:val="en-GB"/>
        </w:rPr>
        <w:pPrChange w:id="279" w:author="Moritz Lautenbach" w:date="2014-04-15T16:41:00Z">
          <w:pPr>
            <w:pStyle w:val="Aufzhlungszeichen1"/>
            <w:tabs>
              <w:tab w:val="clear" w:pos="360"/>
              <w:tab w:val="left" w:pos="482"/>
              <w:tab w:val="left" w:pos="964"/>
            </w:tabs>
            <w:ind w:left="964" w:hanging="482"/>
          </w:pPr>
        </w:pPrChange>
      </w:pPr>
      <w:ins w:id="280" w:author="Moritz Lautenbach" w:date="2014-04-15T16:41:00Z">
        <w:r w:rsidRPr="00522DCA">
          <w:rPr>
            <w:szCs w:val="24"/>
            <w:lang w:val="en-GB"/>
          </w:rPr>
          <w:t xml:space="preserve"> </w:t>
        </w:r>
      </w:ins>
      <w:r w:rsidRPr="00522DCA">
        <w:rPr>
          <w:szCs w:val="24"/>
          <w:lang w:val="en-GB"/>
        </w:rPr>
        <w:t xml:space="preserve">TLI: the time point on the axis at which the segmentation error occurred. </w:t>
      </w:r>
    </w:p>
    <w:p w14:paraId="1F5B4C2D" w14:textId="77777777" w:rsidR="000959A2" w:rsidRPr="00522DCA" w:rsidRDefault="000959A2">
      <w:pPr>
        <w:pStyle w:val="Aufzhlungszeichen1"/>
        <w:numPr>
          <w:ilvl w:val="0"/>
          <w:numId w:val="20"/>
        </w:numPr>
        <w:tabs>
          <w:tab w:val="clear" w:pos="360"/>
          <w:tab w:val="left" w:pos="482"/>
          <w:tab w:val="left" w:pos="964"/>
        </w:tabs>
        <w:rPr>
          <w:szCs w:val="24"/>
          <w:lang w:val="en-GB"/>
        </w:rPr>
        <w:pPrChange w:id="281" w:author="Moritz Lautenbach" w:date="2014-04-15T16:41:00Z">
          <w:pPr>
            <w:pStyle w:val="Aufzhlungszeichen1"/>
            <w:tabs>
              <w:tab w:val="clear" w:pos="360"/>
              <w:tab w:val="left" w:pos="482"/>
              <w:tab w:val="left" w:pos="964"/>
            </w:tabs>
            <w:ind w:left="964" w:hanging="482"/>
          </w:pPr>
        </w:pPrChange>
      </w:pPr>
      <w:ins w:id="282" w:author="Moritz Lautenbach" w:date="2014-04-15T16:41:00Z">
        <w:r w:rsidRPr="00522DCA">
          <w:rPr>
            <w:szCs w:val="24"/>
            <w:lang w:val="en-GB"/>
          </w:rPr>
          <w:t xml:space="preserve"> </w:t>
        </w:r>
      </w:ins>
      <w:r w:rsidRPr="00522DCA">
        <w:rPr>
          <w:szCs w:val="24"/>
          <w:lang w:val="en-GB"/>
        </w:rPr>
        <w:t xml:space="preserve">Error: the cause of the error. </w:t>
      </w:r>
    </w:p>
    <w:p w14:paraId="0C861E50" w14:textId="77777777" w:rsidR="000959A2" w:rsidRPr="00522DCA" w:rsidRDefault="000959A2">
      <w:pPr>
        <w:pStyle w:val="Aufzhlungszeichen1"/>
        <w:numPr>
          <w:ilvl w:val="0"/>
          <w:numId w:val="20"/>
        </w:numPr>
        <w:tabs>
          <w:tab w:val="clear" w:pos="360"/>
          <w:tab w:val="left" w:pos="482"/>
          <w:tab w:val="left" w:pos="964"/>
        </w:tabs>
        <w:rPr>
          <w:szCs w:val="24"/>
          <w:lang w:val="en-GB"/>
        </w:rPr>
        <w:pPrChange w:id="283" w:author="Moritz Lautenbach" w:date="2014-04-15T16:41:00Z">
          <w:pPr>
            <w:pStyle w:val="Aufzhlungszeichen1"/>
            <w:tabs>
              <w:tab w:val="clear" w:pos="360"/>
              <w:tab w:val="left" w:pos="482"/>
              <w:tab w:val="left" w:pos="964"/>
            </w:tabs>
            <w:ind w:left="964" w:hanging="482"/>
          </w:pPr>
        </w:pPrChange>
      </w:pPr>
      <w:ins w:id="284" w:author="Moritz Lautenbach" w:date="2014-04-15T16:41:00Z">
        <w:r w:rsidRPr="00522DCA">
          <w:rPr>
            <w:szCs w:val="24"/>
            <w:lang w:val="en-GB"/>
          </w:rPr>
          <w:t xml:space="preserve"> </w:t>
        </w:r>
      </w:ins>
      <w:r w:rsidRPr="00522DCA">
        <w:rPr>
          <w:szCs w:val="24"/>
          <w:lang w:val="en-GB"/>
        </w:rPr>
        <w:t xml:space="preserve">Processed output: the output that has been processed up to the occurrence of the error. </w:t>
      </w:r>
    </w:p>
    <w:p w14:paraId="573A2E7D" w14:textId="77777777" w:rsidR="000959A2" w:rsidRPr="00522DCA" w:rsidRDefault="000959A2">
      <w:pPr>
        <w:pStyle w:val="Standard-BlockCharCharChar"/>
        <w:rPr>
          <w:szCs w:val="24"/>
          <w:lang w:val="en-GB"/>
        </w:rPr>
      </w:pPr>
      <w:r w:rsidRPr="00522DCA">
        <w:rPr>
          <w:szCs w:val="24"/>
          <w:lang w:val="en-GB"/>
        </w:rPr>
        <w:t>If an entry is selected in the table, the content of the corresponding column is shown in the text field in the lower part of the dialog</w:t>
      </w:r>
      <w:ins w:id="285" w:author="Moritz Lautenbach" w:date="2014-04-15T16:42:00Z">
        <w:r w:rsidRPr="00522DCA">
          <w:rPr>
            <w:szCs w:val="24"/>
            <w:lang w:val="en-GB"/>
          </w:rPr>
          <w:t>ue</w:t>
        </w:r>
      </w:ins>
      <w:r w:rsidRPr="00522DCA">
        <w:rPr>
          <w:szCs w:val="24"/>
          <w:lang w:val="en-GB"/>
        </w:rPr>
        <w:t>. This can be especially useful for longer error messages or longer processed output.</w:t>
      </w:r>
    </w:p>
    <w:p w14:paraId="676E9223" w14:textId="77777777" w:rsidR="000959A2" w:rsidRPr="00522DCA" w:rsidRDefault="000959A2">
      <w:pPr>
        <w:pStyle w:val="Standard-BlockCharCharChar"/>
        <w:rPr>
          <w:szCs w:val="24"/>
          <w:lang w:val="en-GB"/>
        </w:rPr>
      </w:pPr>
      <w:r w:rsidRPr="00522DCA">
        <w:rPr>
          <w:szCs w:val="24"/>
          <w:lang w:val="en-GB"/>
        </w:rPr>
        <w:t>In order to mend the segmentation errors, do the following:</w:t>
      </w:r>
    </w:p>
    <w:p w14:paraId="689CD3B3" w14:textId="77777777" w:rsidR="000959A2" w:rsidRPr="00522DCA" w:rsidRDefault="000959A2" w:rsidP="000959A2">
      <w:pPr>
        <w:pStyle w:val="Standard-BlockCharCharChar"/>
        <w:numPr>
          <w:ilvl w:val="0"/>
          <w:numId w:val="3"/>
        </w:numPr>
        <w:tabs>
          <w:tab w:val="clear" w:pos="720"/>
          <w:tab w:val="num" w:pos="360"/>
        </w:tabs>
        <w:ind w:left="360"/>
        <w:rPr>
          <w:szCs w:val="24"/>
          <w:lang w:val="en-GB"/>
        </w:rPr>
      </w:pPr>
      <w:r w:rsidRPr="00522DCA">
        <w:rPr>
          <w:szCs w:val="24"/>
          <w:lang w:val="en-GB"/>
        </w:rPr>
        <w:t>Select the errors you would like to edit by clicking on the corresponding column in the table.</w:t>
      </w:r>
    </w:p>
    <w:p w14:paraId="637271B0" w14:textId="77777777" w:rsidR="000959A2" w:rsidRPr="00522DCA" w:rsidRDefault="000959A2" w:rsidP="000959A2">
      <w:pPr>
        <w:pStyle w:val="Standard-BlockCharCharChar"/>
        <w:numPr>
          <w:ilvl w:val="0"/>
          <w:numId w:val="3"/>
        </w:numPr>
        <w:tabs>
          <w:tab w:val="clear" w:pos="720"/>
          <w:tab w:val="num" w:pos="360"/>
        </w:tabs>
        <w:ind w:left="360"/>
        <w:rPr>
          <w:szCs w:val="24"/>
          <w:lang w:val="en-GB"/>
        </w:rPr>
      </w:pPr>
      <w:r w:rsidRPr="00522DCA">
        <w:rPr>
          <w:szCs w:val="24"/>
          <w:lang w:val="en-GB"/>
        </w:rPr>
        <w:t xml:space="preserve">Click </w:t>
      </w:r>
      <w:r w:rsidRPr="00522DCA">
        <w:rPr>
          <w:i/>
          <w:szCs w:val="24"/>
          <w:lang w:val="en-GB"/>
        </w:rPr>
        <w:t>Go to</w:t>
      </w:r>
      <w:r w:rsidRPr="00522DCA">
        <w:rPr>
          <w:szCs w:val="24"/>
          <w:lang w:val="en-GB"/>
        </w:rPr>
        <w:t xml:space="preserve"> </w:t>
      </w:r>
      <w:proofErr w:type="spellStart"/>
      <w:r w:rsidRPr="00522DCA">
        <w:rPr>
          <w:szCs w:val="24"/>
          <w:lang w:val="en-GB"/>
        </w:rPr>
        <w:t>to</w:t>
      </w:r>
      <w:proofErr w:type="spellEnd"/>
      <w:r w:rsidRPr="00522DCA">
        <w:rPr>
          <w:szCs w:val="24"/>
          <w:lang w:val="en-GB"/>
        </w:rPr>
        <w:t xml:space="preserve"> move the musical score to the position where the error occurred.</w:t>
      </w:r>
    </w:p>
    <w:p w14:paraId="388049D9" w14:textId="77777777" w:rsidR="000959A2" w:rsidRPr="00522DCA" w:rsidRDefault="000959A2" w:rsidP="000959A2">
      <w:pPr>
        <w:pStyle w:val="Standard-BlockCharCharChar"/>
        <w:numPr>
          <w:ilvl w:val="0"/>
          <w:numId w:val="3"/>
        </w:numPr>
        <w:tabs>
          <w:tab w:val="clear" w:pos="720"/>
          <w:tab w:val="num" w:pos="360"/>
        </w:tabs>
        <w:ind w:left="360"/>
        <w:rPr>
          <w:szCs w:val="24"/>
          <w:lang w:val="en-GB"/>
        </w:rPr>
      </w:pPr>
      <w:r w:rsidRPr="00522DCA">
        <w:rPr>
          <w:szCs w:val="24"/>
          <w:lang w:val="en-GB"/>
        </w:rPr>
        <w:t>Correct the error. The dialog can remain open.</w:t>
      </w:r>
    </w:p>
    <w:p w14:paraId="2C9DECAA" w14:textId="77777777" w:rsidR="000959A2" w:rsidRPr="00522DCA" w:rsidRDefault="000959A2" w:rsidP="000959A2">
      <w:pPr>
        <w:pStyle w:val="Standard-BlockCharCharChar"/>
        <w:numPr>
          <w:ilvl w:val="0"/>
          <w:numId w:val="3"/>
        </w:numPr>
        <w:tabs>
          <w:tab w:val="clear" w:pos="720"/>
          <w:tab w:val="num" w:pos="360"/>
        </w:tabs>
        <w:ind w:left="360"/>
        <w:rPr>
          <w:szCs w:val="24"/>
          <w:lang w:val="en-GB"/>
        </w:rPr>
      </w:pPr>
      <w:r w:rsidRPr="00522DCA">
        <w:rPr>
          <w:szCs w:val="24"/>
          <w:lang w:val="en-GB"/>
        </w:rPr>
        <w:t xml:space="preserve">Click </w:t>
      </w:r>
      <w:r w:rsidRPr="00522DCA">
        <w:rPr>
          <w:i/>
          <w:szCs w:val="24"/>
          <w:lang w:val="en-GB"/>
        </w:rPr>
        <w:t>Refresh</w:t>
      </w:r>
      <w:r w:rsidRPr="00522DCA">
        <w:rPr>
          <w:szCs w:val="24"/>
          <w:lang w:val="en-GB"/>
        </w:rPr>
        <w:t xml:space="preserve"> to have the remaining segmentation errors displayed.</w:t>
      </w:r>
    </w:p>
    <w:p w14:paraId="418CFFA3" w14:textId="77777777" w:rsidR="000959A2" w:rsidRPr="00522DCA" w:rsidRDefault="000959A2" w:rsidP="000959A2">
      <w:pPr>
        <w:pStyle w:val="Standard-BlockCharCharChar"/>
        <w:numPr>
          <w:ilvl w:val="0"/>
          <w:numId w:val="3"/>
        </w:numPr>
        <w:tabs>
          <w:tab w:val="clear" w:pos="720"/>
          <w:tab w:val="num" w:pos="360"/>
        </w:tabs>
        <w:ind w:left="360"/>
        <w:rPr>
          <w:szCs w:val="24"/>
          <w:lang w:val="en-GB"/>
        </w:rPr>
      </w:pPr>
      <w:r w:rsidRPr="00522DCA">
        <w:rPr>
          <w:szCs w:val="24"/>
          <w:lang w:val="en-GB"/>
        </w:rPr>
        <w:t>Should segmentation errors remain, repeat from step 1.</w:t>
      </w:r>
    </w:p>
    <w:p w14:paraId="5937EDCD" w14:textId="77777777" w:rsidR="000959A2" w:rsidRPr="00522DCA" w:rsidRDefault="000959A2" w:rsidP="000959A2">
      <w:pPr>
        <w:pStyle w:val="Standard-BlockCharCharChar"/>
        <w:numPr>
          <w:ilvl w:val="0"/>
          <w:numId w:val="3"/>
        </w:numPr>
        <w:tabs>
          <w:tab w:val="clear" w:pos="720"/>
          <w:tab w:val="num" w:pos="360"/>
        </w:tabs>
        <w:ind w:left="360"/>
        <w:rPr>
          <w:szCs w:val="24"/>
          <w:lang w:val="en-GB"/>
        </w:rPr>
      </w:pPr>
      <w:r w:rsidRPr="00522DCA">
        <w:rPr>
          <w:szCs w:val="24"/>
          <w:lang w:val="en-GB"/>
        </w:rPr>
        <w:t>Close the dialog by clicking onto the x in the top right corner.</w:t>
      </w:r>
    </w:p>
    <w:p w14:paraId="1ABA5667" w14:textId="77777777" w:rsidR="000959A2" w:rsidRPr="00522DCA" w:rsidRDefault="000959A2" w:rsidP="00A62A8E">
      <w:pPr>
        <w:pStyle w:val="berschrift3"/>
        <w:ind w:left="482"/>
        <w:rPr>
          <w:rFonts w:cs="Times New Roman"/>
          <w:lang w:val="en-GB"/>
        </w:rPr>
      </w:pPr>
      <w:bookmarkStart w:id="286" w:name="_Toc411261266"/>
      <w:r w:rsidRPr="00522DCA">
        <w:rPr>
          <w:rFonts w:cs="Times New Roman"/>
          <w:lang w:val="en-GB"/>
        </w:rPr>
        <w:t>Transcription &gt; Export Segmented Transcription…</w:t>
      </w:r>
      <w:bookmarkEnd w:id="286"/>
    </w:p>
    <w:p w14:paraId="79916802" w14:textId="098B6263" w:rsidR="000959A2" w:rsidRPr="00522DCA" w:rsidRDefault="000959A2">
      <w:pPr>
        <w:rPr>
          <w:rFonts w:cs="Times New Roman"/>
          <w:szCs w:val="24"/>
          <w:lang w:val="en-GB"/>
        </w:rPr>
      </w:pPr>
      <w:r w:rsidRPr="00522DCA">
        <w:rPr>
          <w:rFonts w:cs="Times New Roman"/>
          <w:szCs w:val="24"/>
          <w:lang w:val="en-GB"/>
        </w:rPr>
        <w:lastRenderedPageBreak/>
        <w:t xml:space="preserve">Applies the segmentation algorithm set under </w:t>
      </w:r>
      <w:r w:rsidR="006D0A9D" w:rsidRPr="00522DCA">
        <w:rPr>
          <w:rFonts w:cs="Times New Roman"/>
          <w:szCs w:val="24"/>
          <w:lang w:val="en-GB"/>
        </w:rPr>
        <w:t>“</w:t>
      </w:r>
      <w:r w:rsidRPr="00522DCA">
        <w:rPr>
          <w:rFonts w:cs="Times New Roman"/>
          <w:szCs w:val="24"/>
          <w:lang w:val="en-GB"/>
        </w:rPr>
        <w:t>Edit &gt; Preferences &gt; Segmentation</w:t>
      </w:r>
      <w:r w:rsidR="006D0A9D" w:rsidRPr="00522DCA">
        <w:rPr>
          <w:rFonts w:cs="Times New Roman"/>
          <w:szCs w:val="24"/>
          <w:lang w:val="en-GB"/>
        </w:rPr>
        <w:t>”</w:t>
      </w:r>
      <w:r w:rsidRPr="00522DCA">
        <w:rPr>
          <w:rFonts w:cs="Times New Roman"/>
          <w:szCs w:val="24"/>
          <w:lang w:val="en-GB"/>
        </w:rPr>
        <w:t xml:space="preserve"> to the transcription that is currently opened. If the segmentation runs successfully a dialog that allows saving the transcription </w:t>
      </w:r>
      <w:del w:id="287" w:author="Moritz Lautenbach" w:date="2014-04-15T16:43:00Z">
        <w:r w:rsidRPr="00522DCA" w:rsidDel="0089414C">
          <w:rPr>
            <w:rFonts w:cs="Times New Roman"/>
            <w:szCs w:val="24"/>
            <w:lang w:val="en-GB"/>
          </w:rPr>
          <w:delText xml:space="preserve">is </w:delText>
        </w:r>
      </w:del>
      <w:r w:rsidRPr="00522DCA">
        <w:rPr>
          <w:rFonts w:cs="Times New Roman"/>
          <w:szCs w:val="24"/>
          <w:lang w:val="en-GB"/>
        </w:rPr>
        <w:t xml:space="preserve">pops up. Note that the segmented transcription </w:t>
      </w:r>
      <w:proofErr w:type="spellStart"/>
      <w:r w:rsidRPr="00522DCA">
        <w:rPr>
          <w:rFonts w:cs="Times New Roman"/>
          <w:szCs w:val="24"/>
          <w:lang w:val="en-GB"/>
        </w:rPr>
        <w:t>can not</w:t>
      </w:r>
      <w:proofErr w:type="spellEnd"/>
      <w:r w:rsidRPr="00522DCA">
        <w:rPr>
          <w:rFonts w:cs="Times New Roman"/>
          <w:szCs w:val="24"/>
          <w:lang w:val="en-GB"/>
        </w:rPr>
        <w:t xml:space="preserve"> be read by the Partitur-</w:t>
      </w:r>
      <w:r w:rsidR="00C11634" w:rsidRPr="00522DCA">
        <w:rPr>
          <w:rFonts w:cs="Times New Roman"/>
          <w:szCs w:val="24"/>
          <w:lang w:val="en-GB"/>
        </w:rPr>
        <w:t>Editor</w:t>
      </w:r>
      <w:r w:rsidRPr="00522DCA">
        <w:rPr>
          <w:rFonts w:cs="Times New Roman"/>
          <w:szCs w:val="24"/>
          <w:lang w:val="en-GB"/>
        </w:rPr>
        <w:t xml:space="preserve">. </w:t>
      </w:r>
      <w:commentRangeStart w:id="288"/>
      <w:r w:rsidRPr="00522DCA">
        <w:rPr>
          <w:rFonts w:cs="Times New Roman"/>
          <w:szCs w:val="24"/>
          <w:lang w:val="en-GB"/>
        </w:rPr>
        <w:t>Their purpose is the integration into a</w:t>
      </w:r>
      <w:ins w:id="289" w:author="Moritz Lautenbach" w:date="2014-04-15T16:43:00Z">
        <w:r w:rsidRPr="00522DCA">
          <w:rPr>
            <w:rFonts w:cs="Times New Roman"/>
            <w:szCs w:val="24"/>
            <w:lang w:val="en-GB"/>
          </w:rPr>
          <w:t>n</w:t>
        </w:r>
      </w:ins>
      <w:r w:rsidRPr="00522DCA">
        <w:rPr>
          <w:rFonts w:cs="Times New Roman"/>
          <w:szCs w:val="24"/>
          <w:lang w:val="en-GB"/>
        </w:rPr>
        <w:t xml:space="preserve"> EXMARaLDA corpus and are used for the work with EXAKT, for example</w:t>
      </w:r>
      <w:commentRangeEnd w:id="288"/>
      <w:r w:rsidRPr="00522DCA">
        <w:rPr>
          <w:rStyle w:val="Kommentarzeichen"/>
          <w:rFonts w:cs="Times New Roman"/>
          <w:sz w:val="24"/>
          <w:szCs w:val="24"/>
          <w:lang w:val="en-GB"/>
        </w:rPr>
        <w:commentReference w:id="288"/>
      </w:r>
      <w:r w:rsidRPr="00522DCA">
        <w:rPr>
          <w:rFonts w:cs="Times New Roman"/>
          <w:szCs w:val="24"/>
          <w:lang w:val="en-GB"/>
        </w:rPr>
        <w:t>. Thus, during this process, you should</w:t>
      </w:r>
      <w:ins w:id="290" w:author="Moritz Lautenbach" w:date="2014-04-15T16:44:00Z">
        <w:r w:rsidRPr="00522DCA">
          <w:rPr>
            <w:rFonts w:cs="Times New Roman"/>
            <w:szCs w:val="24"/>
            <w:lang w:val="en-GB"/>
          </w:rPr>
          <w:t xml:space="preserve"> </w:t>
        </w:r>
      </w:ins>
      <w:del w:id="291" w:author="Moritz Lautenbach" w:date="2014-04-15T16:44:00Z">
        <w:r w:rsidRPr="00522DCA" w:rsidDel="0089414C">
          <w:rPr>
            <w:rFonts w:cs="Times New Roman"/>
            <w:szCs w:val="24"/>
            <w:lang w:val="en-GB"/>
          </w:rPr>
          <w:delText xml:space="preserve">n't </w:delText>
        </w:r>
      </w:del>
      <w:ins w:id="292" w:author="Moritz Lautenbach" w:date="2014-04-15T16:44:00Z">
        <w:r w:rsidRPr="00522DCA">
          <w:rPr>
            <w:rFonts w:cs="Times New Roman"/>
            <w:szCs w:val="24"/>
            <w:lang w:val="en-GB"/>
          </w:rPr>
          <w:t xml:space="preserve">not </w:t>
        </w:r>
      </w:ins>
      <w:r w:rsidRPr="00522DCA">
        <w:rPr>
          <w:rFonts w:cs="Times New Roman"/>
          <w:szCs w:val="24"/>
          <w:lang w:val="en-GB"/>
        </w:rPr>
        <w:t>overwrite the existing basic transcription, but give the segmented transcription a new name.</w:t>
      </w:r>
    </w:p>
    <w:p w14:paraId="5A501693" w14:textId="77777777" w:rsidR="000959A2" w:rsidRPr="00522DCA" w:rsidRDefault="000959A2">
      <w:pPr>
        <w:rPr>
          <w:rFonts w:cs="Times New Roman"/>
          <w:szCs w:val="24"/>
          <w:lang w:val="en-GB"/>
        </w:rPr>
      </w:pPr>
      <w:r w:rsidRPr="00522DCA">
        <w:rPr>
          <w:rFonts w:cs="Times New Roman"/>
          <w:szCs w:val="24"/>
          <w:lang w:val="en-GB"/>
        </w:rPr>
        <w:t>If the segmentation fails, the following dialog will appear:</w:t>
      </w:r>
    </w:p>
    <w:p w14:paraId="1BCAAB35" w14:textId="77777777" w:rsidR="000959A2" w:rsidRPr="00522DCA" w:rsidRDefault="00B16F25">
      <w:pPr>
        <w:rPr>
          <w:rFonts w:cs="Times New Roman"/>
          <w:lang w:val="en-GB"/>
        </w:rPr>
      </w:pPr>
      <w:r>
        <w:rPr>
          <w:rFonts w:cs="Times New Roman"/>
          <w:lang w:val="en-GB"/>
        </w:rPr>
        <w:pict w14:anchorId="78B58DED">
          <v:shape id="_x0000_i1146" type="#_x0000_t75" style="width:308.55pt;height:100.05pt" filled="t">
            <v:fill color2="black"/>
            <v:imagedata r:id="rId175" o:title=""/>
          </v:shape>
        </w:pict>
      </w:r>
    </w:p>
    <w:p w14:paraId="0DFFF954" w14:textId="682513B2" w:rsidR="000959A2" w:rsidRPr="00522DCA" w:rsidRDefault="000959A2">
      <w:pPr>
        <w:rPr>
          <w:rFonts w:cs="Times New Roman"/>
          <w:lang w:val="en-GB"/>
        </w:rPr>
      </w:pPr>
      <w:r w:rsidRPr="00522DCA">
        <w:rPr>
          <w:rFonts w:cs="Times New Roman"/>
          <w:lang w:val="en-GB"/>
        </w:rPr>
        <w:t xml:space="preserve">Click </w:t>
      </w:r>
      <w:r w:rsidR="006D0A9D" w:rsidRPr="00522DCA">
        <w:rPr>
          <w:rFonts w:cs="Times New Roman"/>
          <w:lang w:val="en-GB"/>
        </w:rPr>
        <w:t>“</w:t>
      </w:r>
      <w:r w:rsidRPr="00522DCA">
        <w:rPr>
          <w:rFonts w:cs="Times New Roman"/>
          <w:lang w:val="en-GB"/>
        </w:rPr>
        <w:t>OK</w:t>
      </w:r>
      <w:r w:rsidR="006D0A9D" w:rsidRPr="00522DCA">
        <w:rPr>
          <w:rFonts w:cs="Times New Roman"/>
          <w:lang w:val="en-GB"/>
        </w:rPr>
        <w:t>”</w:t>
      </w:r>
      <w:r w:rsidRPr="00522DCA">
        <w:rPr>
          <w:rFonts w:cs="Times New Roman"/>
          <w:lang w:val="en-GB"/>
        </w:rPr>
        <w:t xml:space="preserve"> to have the dialog for editing segmentation errors displayed (see </w:t>
      </w:r>
      <w:r w:rsidR="006D0A9D" w:rsidRPr="00522DCA">
        <w:rPr>
          <w:rFonts w:cs="Times New Roman"/>
          <w:lang w:val="en-GB"/>
        </w:rPr>
        <w:t>“</w:t>
      </w:r>
      <w:r w:rsidRPr="00522DCA">
        <w:rPr>
          <w:rFonts w:cs="Times New Roman"/>
          <w:lang w:val="en-GB"/>
        </w:rPr>
        <w:t>Transcription &gt; Segmentation Errors...</w:t>
      </w:r>
      <w:r w:rsidR="006D0A9D" w:rsidRPr="00522DCA">
        <w:rPr>
          <w:rFonts w:cs="Times New Roman"/>
          <w:lang w:val="en-GB"/>
        </w:rPr>
        <w:t>”</w:t>
      </w:r>
      <w:r w:rsidRPr="00522DCA">
        <w:rPr>
          <w:rFonts w:cs="Times New Roman"/>
          <w:lang w:val="en-GB"/>
        </w:rPr>
        <w:t>).</w:t>
      </w:r>
    </w:p>
    <w:p w14:paraId="727B39CA" w14:textId="77777777" w:rsidR="000959A2" w:rsidRPr="00522DCA" w:rsidRDefault="000959A2" w:rsidP="00A62A8E">
      <w:pPr>
        <w:pStyle w:val="berschrift3"/>
        <w:rPr>
          <w:rFonts w:cs="Times New Roman"/>
          <w:lang w:val="en-GB"/>
        </w:rPr>
      </w:pPr>
      <w:bookmarkStart w:id="293" w:name="_Toc411261267"/>
      <w:r w:rsidRPr="00522DCA">
        <w:rPr>
          <w:rFonts w:cs="Times New Roman"/>
          <w:lang w:val="en-GB"/>
        </w:rPr>
        <w:t>Transcription &gt; Count Segments…</w:t>
      </w:r>
      <w:bookmarkEnd w:id="293"/>
    </w:p>
    <w:p w14:paraId="7C64F363" w14:textId="625B8FE4" w:rsidR="000959A2" w:rsidRPr="00522DCA" w:rsidRDefault="000959A2">
      <w:pPr>
        <w:rPr>
          <w:rFonts w:cs="Times New Roman"/>
          <w:szCs w:val="24"/>
          <w:lang w:val="en-GB"/>
        </w:rPr>
      </w:pPr>
      <w:r w:rsidRPr="00522DCA">
        <w:rPr>
          <w:rFonts w:cs="Times New Roman"/>
          <w:szCs w:val="24"/>
          <w:lang w:val="en-GB"/>
        </w:rPr>
        <w:t xml:space="preserve">Applies the segmentation algorithm set under </w:t>
      </w:r>
      <w:r w:rsidR="006D0A9D" w:rsidRPr="00522DCA">
        <w:rPr>
          <w:rFonts w:cs="Times New Roman"/>
          <w:szCs w:val="24"/>
          <w:lang w:val="en-GB"/>
        </w:rPr>
        <w:t>“</w:t>
      </w:r>
      <w:r w:rsidRPr="00522DCA">
        <w:rPr>
          <w:rFonts w:cs="Times New Roman"/>
          <w:szCs w:val="24"/>
          <w:lang w:val="en-GB"/>
        </w:rPr>
        <w:t>Edit &gt; Preferences &gt; Segmentation</w:t>
      </w:r>
      <w:r w:rsidR="006D0A9D" w:rsidRPr="00522DCA">
        <w:rPr>
          <w:rFonts w:cs="Times New Roman"/>
          <w:szCs w:val="24"/>
          <w:lang w:val="en-GB"/>
        </w:rPr>
        <w:t>”</w:t>
      </w:r>
      <w:r w:rsidRPr="00522DCA">
        <w:rPr>
          <w:rFonts w:cs="Times New Roman"/>
          <w:szCs w:val="24"/>
          <w:lang w:val="en-GB"/>
        </w:rPr>
        <w:t xml:space="preserve"> to the transcription that is currently opened. If the segmentation is successful, a dialog will appear that </w:t>
      </w:r>
      <w:commentRangeStart w:id="294"/>
      <w:r w:rsidRPr="00522DCA">
        <w:rPr>
          <w:rFonts w:cs="Times New Roman"/>
          <w:szCs w:val="24"/>
          <w:lang w:val="en-GB"/>
        </w:rPr>
        <w:t xml:space="preserve">enumerates??? </w:t>
      </w:r>
      <w:commentRangeEnd w:id="294"/>
      <w:r w:rsidRPr="00522DCA">
        <w:rPr>
          <w:rStyle w:val="Kommentarzeichen"/>
          <w:rFonts w:cs="Times New Roman"/>
          <w:sz w:val="24"/>
          <w:szCs w:val="24"/>
          <w:lang w:val="en-GB"/>
        </w:rPr>
        <w:commentReference w:id="294"/>
      </w:r>
      <w:proofErr w:type="gramStart"/>
      <w:r w:rsidRPr="00522DCA">
        <w:rPr>
          <w:rFonts w:cs="Times New Roman"/>
          <w:szCs w:val="24"/>
          <w:lang w:val="en-GB"/>
        </w:rPr>
        <w:t>various</w:t>
      </w:r>
      <w:proofErr w:type="gramEnd"/>
      <w:r w:rsidRPr="00522DCA">
        <w:rPr>
          <w:rFonts w:cs="Times New Roman"/>
          <w:szCs w:val="24"/>
          <w:lang w:val="en-GB"/>
        </w:rPr>
        <w:t xml:space="preserve"> units of the transcription in a table (the type of units are defined by the segmentation algorithm).</w:t>
      </w:r>
    </w:p>
    <w:p w14:paraId="17A33518" w14:textId="77777777" w:rsidR="000959A2" w:rsidRPr="00522DCA" w:rsidRDefault="00B16F25">
      <w:pPr>
        <w:rPr>
          <w:rFonts w:cs="Times New Roman"/>
          <w:lang w:val="en-GB"/>
        </w:rPr>
      </w:pPr>
      <w:r>
        <w:rPr>
          <w:rFonts w:cs="Times New Roman"/>
          <w:lang w:val="en-GB"/>
        </w:rPr>
        <w:pict w14:anchorId="6812A492">
          <v:shape id="_x0000_i1147" type="#_x0000_t75" style="width:228.15pt;height:211.3pt" filled="t">
            <v:fill color2="black"/>
            <v:imagedata r:id="rId176" o:title=""/>
          </v:shape>
        </w:pict>
      </w:r>
    </w:p>
    <w:p w14:paraId="729933D3" w14:textId="77777777" w:rsidR="000959A2" w:rsidRPr="00522DCA" w:rsidRDefault="000959A2">
      <w:pPr>
        <w:rPr>
          <w:rFonts w:cs="Times New Roman"/>
          <w:szCs w:val="24"/>
          <w:lang w:val="en-GB"/>
        </w:rPr>
      </w:pPr>
      <w:r w:rsidRPr="00522DCA">
        <w:rPr>
          <w:rFonts w:cs="Times New Roman"/>
          <w:szCs w:val="24"/>
          <w:lang w:val="en-GB"/>
        </w:rPr>
        <w:t>If the segmentation fails, the following dialog will appear:</w:t>
      </w:r>
    </w:p>
    <w:p w14:paraId="3C794C4A" w14:textId="77777777" w:rsidR="000959A2" w:rsidRPr="00522DCA" w:rsidRDefault="00B16F25">
      <w:pPr>
        <w:rPr>
          <w:rFonts w:cs="Times New Roman"/>
          <w:szCs w:val="24"/>
          <w:lang w:val="en-GB"/>
        </w:rPr>
      </w:pPr>
      <w:r>
        <w:rPr>
          <w:rFonts w:cs="Times New Roman"/>
          <w:szCs w:val="24"/>
          <w:lang w:val="en-GB"/>
        </w:rPr>
        <w:pict w14:anchorId="2E406F66">
          <v:shape id="_x0000_i1148" type="#_x0000_t75" style="width:266.5pt;height:86.95pt" filled="t">
            <v:fill color2="black"/>
            <v:imagedata r:id="rId175" o:title=""/>
          </v:shape>
        </w:pict>
      </w:r>
    </w:p>
    <w:p w14:paraId="3A04C736" w14:textId="2577461F" w:rsidR="000959A2" w:rsidRPr="00522DCA" w:rsidRDefault="000959A2">
      <w:pPr>
        <w:rPr>
          <w:rFonts w:cs="Times New Roman"/>
          <w:szCs w:val="24"/>
          <w:lang w:val="en-GB"/>
        </w:rPr>
      </w:pPr>
      <w:r w:rsidRPr="00522DCA">
        <w:rPr>
          <w:rFonts w:cs="Times New Roman"/>
          <w:szCs w:val="24"/>
          <w:lang w:val="en-GB"/>
        </w:rPr>
        <w:t xml:space="preserve">Click </w:t>
      </w:r>
      <w:r w:rsidR="006D0A9D" w:rsidRPr="00522DCA">
        <w:rPr>
          <w:rFonts w:cs="Times New Roman"/>
          <w:szCs w:val="24"/>
          <w:lang w:val="en-GB"/>
        </w:rPr>
        <w:t>“</w:t>
      </w:r>
      <w:r w:rsidRPr="00522DCA">
        <w:rPr>
          <w:rFonts w:cs="Times New Roman"/>
          <w:szCs w:val="24"/>
          <w:lang w:val="en-GB"/>
        </w:rPr>
        <w:t>OK</w:t>
      </w:r>
      <w:r w:rsidR="006D0A9D" w:rsidRPr="00522DCA">
        <w:rPr>
          <w:rFonts w:cs="Times New Roman"/>
          <w:szCs w:val="24"/>
          <w:lang w:val="en-GB"/>
        </w:rPr>
        <w:t>”</w:t>
      </w:r>
      <w:r w:rsidRPr="00522DCA">
        <w:rPr>
          <w:rFonts w:cs="Times New Roman"/>
          <w:szCs w:val="24"/>
          <w:lang w:val="en-GB"/>
        </w:rPr>
        <w:t xml:space="preserve"> to have the dialog for editing segmentation errors displayed (see </w:t>
      </w:r>
      <w:r w:rsidR="006D0A9D" w:rsidRPr="00522DCA">
        <w:rPr>
          <w:rFonts w:cs="Times New Roman"/>
          <w:szCs w:val="24"/>
          <w:lang w:val="en-GB"/>
        </w:rPr>
        <w:t>“</w:t>
      </w:r>
      <w:r w:rsidRPr="00522DCA">
        <w:rPr>
          <w:rFonts w:cs="Times New Roman"/>
          <w:szCs w:val="24"/>
          <w:lang w:val="en-GB"/>
        </w:rPr>
        <w:t>Transcription &gt; Segmentation Errors...</w:t>
      </w:r>
      <w:r w:rsidR="006D0A9D" w:rsidRPr="00522DCA">
        <w:rPr>
          <w:rFonts w:cs="Times New Roman"/>
          <w:szCs w:val="24"/>
          <w:lang w:val="en-GB"/>
        </w:rPr>
        <w:t>”</w:t>
      </w:r>
      <w:r w:rsidRPr="00522DCA">
        <w:rPr>
          <w:rFonts w:cs="Times New Roman"/>
          <w:szCs w:val="24"/>
          <w:lang w:val="en-GB"/>
        </w:rPr>
        <w:t>).</w:t>
      </w:r>
    </w:p>
    <w:p w14:paraId="645B3676" w14:textId="77777777" w:rsidR="000959A2" w:rsidRPr="00522DCA" w:rsidRDefault="000959A2">
      <w:pPr>
        <w:rPr>
          <w:rFonts w:cs="Times New Roman"/>
          <w:lang w:val="en-GB"/>
        </w:rPr>
      </w:pPr>
    </w:p>
    <w:p w14:paraId="1A453086" w14:textId="77777777" w:rsidR="000959A2" w:rsidRPr="00522DCA" w:rsidRDefault="000959A2" w:rsidP="00A62A8E">
      <w:pPr>
        <w:pStyle w:val="berschrift3"/>
        <w:ind w:left="482"/>
        <w:rPr>
          <w:rFonts w:cs="Times New Roman"/>
          <w:lang w:val="en-GB"/>
        </w:rPr>
      </w:pPr>
      <w:bookmarkStart w:id="295" w:name="_Toc411261268"/>
      <w:r w:rsidRPr="00522DCA">
        <w:rPr>
          <w:rFonts w:cs="Times New Roman"/>
          <w:lang w:val="en-GB"/>
        </w:rPr>
        <w:t>Transcription &gt; Word list…</w:t>
      </w:r>
      <w:bookmarkEnd w:id="295"/>
    </w:p>
    <w:p w14:paraId="6B634E7B" w14:textId="7F513B8F" w:rsidR="000959A2" w:rsidRPr="00522DCA" w:rsidRDefault="000959A2">
      <w:pPr>
        <w:rPr>
          <w:rFonts w:cs="Times New Roman"/>
          <w:szCs w:val="24"/>
          <w:lang w:val="en-GB"/>
        </w:rPr>
      </w:pPr>
      <w:r w:rsidRPr="00522DCA">
        <w:rPr>
          <w:rFonts w:cs="Times New Roman"/>
          <w:szCs w:val="24"/>
          <w:lang w:val="en-GB"/>
        </w:rPr>
        <w:t xml:space="preserve">Applies the segmentation algorithm set under </w:t>
      </w:r>
      <w:r w:rsidR="006D0A9D" w:rsidRPr="00522DCA">
        <w:rPr>
          <w:rFonts w:cs="Times New Roman"/>
          <w:szCs w:val="24"/>
          <w:lang w:val="en-GB"/>
        </w:rPr>
        <w:t>“</w:t>
      </w:r>
      <w:r w:rsidRPr="00522DCA">
        <w:rPr>
          <w:rFonts w:cs="Times New Roman"/>
          <w:szCs w:val="24"/>
          <w:lang w:val="en-GB"/>
        </w:rPr>
        <w:t>Edit &gt; Preferences &gt; Segmentation</w:t>
      </w:r>
      <w:r w:rsidR="006D0A9D" w:rsidRPr="00522DCA">
        <w:rPr>
          <w:rFonts w:cs="Times New Roman"/>
          <w:szCs w:val="24"/>
          <w:lang w:val="en-GB"/>
        </w:rPr>
        <w:t>”</w:t>
      </w:r>
      <w:r w:rsidRPr="00522DCA">
        <w:rPr>
          <w:rFonts w:cs="Times New Roman"/>
          <w:szCs w:val="24"/>
          <w:lang w:val="en-GB"/>
        </w:rPr>
        <w:t xml:space="preserve"> to the transcription that is currently opened. If the segmentation is successful, a dialog will appear that shows all units segmented as words in a list.</w:t>
      </w:r>
    </w:p>
    <w:p w14:paraId="5BC6C1AA" w14:textId="77777777" w:rsidR="000959A2" w:rsidRPr="00522DCA" w:rsidRDefault="000959A2">
      <w:pPr>
        <w:rPr>
          <w:rFonts w:cs="Times New Roman"/>
          <w:szCs w:val="24"/>
          <w:lang w:val="en-GB"/>
        </w:rPr>
      </w:pPr>
    </w:p>
    <w:p w14:paraId="73006FB2" w14:textId="77777777" w:rsidR="000959A2" w:rsidRPr="00522DCA" w:rsidRDefault="00B16F25">
      <w:pPr>
        <w:rPr>
          <w:rFonts w:cs="Times New Roman"/>
          <w:lang w:val="en-GB"/>
        </w:rPr>
      </w:pPr>
      <w:r>
        <w:rPr>
          <w:rFonts w:cs="Times New Roman"/>
          <w:szCs w:val="24"/>
          <w:lang w:val="en-GB"/>
        </w:rPr>
        <w:pict w14:anchorId="78FE6748">
          <v:shape id="_x0000_i1149" type="#_x0000_t75" style="width:131.85pt;height:312.3pt" filled="t">
            <v:fill color2="black"/>
            <v:imagedata r:id="rId177" o:title=""/>
          </v:shape>
        </w:pict>
      </w:r>
    </w:p>
    <w:p w14:paraId="72C9F0CE" w14:textId="77777777" w:rsidR="000959A2" w:rsidRPr="00522DCA" w:rsidRDefault="000959A2">
      <w:pPr>
        <w:rPr>
          <w:rFonts w:cs="Times New Roman"/>
          <w:lang w:val="en-GB"/>
        </w:rPr>
      </w:pPr>
    </w:p>
    <w:p w14:paraId="4827F377" w14:textId="3E7F7B8C" w:rsidR="000959A2" w:rsidRPr="00522DCA" w:rsidRDefault="000959A2">
      <w:pPr>
        <w:rPr>
          <w:rFonts w:cs="Times New Roman"/>
          <w:szCs w:val="24"/>
          <w:lang w:val="en-GB"/>
        </w:rPr>
      </w:pPr>
      <w:r w:rsidRPr="00522DCA">
        <w:rPr>
          <w:rFonts w:cs="Times New Roman"/>
          <w:szCs w:val="24"/>
          <w:lang w:val="en-GB"/>
        </w:rPr>
        <w:t xml:space="preserve">Click the table heading </w:t>
      </w:r>
      <w:r w:rsidR="006D0A9D" w:rsidRPr="00522DCA">
        <w:rPr>
          <w:rFonts w:cs="Times New Roman"/>
          <w:szCs w:val="24"/>
          <w:lang w:val="en-GB"/>
        </w:rPr>
        <w:t>“</w:t>
      </w:r>
      <w:r w:rsidRPr="00522DCA">
        <w:rPr>
          <w:rFonts w:cs="Times New Roman"/>
          <w:szCs w:val="24"/>
          <w:lang w:val="en-GB"/>
        </w:rPr>
        <w:t>Word</w:t>
      </w:r>
      <w:r w:rsidR="006D0A9D" w:rsidRPr="00522DCA">
        <w:rPr>
          <w:rFonts w:cs="Times New Roman"/>
          <w:szCs w:val="24"/>
          <w:lang w:val="en-GB"/>
        </w:rPr>
        <w:t>”</w:t>
      </w:r>
      <w:r w:rsidRPr="00522DCA">
        <w:rPr>
          <w:rFonts w:cs="Times New Roman"/>
          <w:szCs w:val="24"/>
          <w:lang w:val="en-GB"/>
        </w:rPr>
        <w:t xml:space="preserve"> or </w:t>
      </w:r>
      <w:r w:rsidR="006D0A9D" w:rsidRPr="00522DCA">
        <w:rPr>
          <w:rFonts w:cs="Times New Roman"/>
          <w:szCs w:val="24"/>
          <w:lang w:val="en-GB"/>
        </w:rPr>
        <w:t>“</w:t>
      </w:r>
      <w:r w:rsidRPr="00522DCA">
        <w:rPr>
          <w:rFonts w:cs="Times New Roman"/>
          <w:szCs w:val="24"/>
          <w:lang w:val="en-GB"/>
        </w:rPr>
        <w:t>Speaker</w:t>
      </w:r>
      <w:r w:rsidR="006D0A9D" w:rsidRPr="00522DCA">
        <w:rPr>
          <w:rFonts w:cs="Times New Roman"/>
          <w:szCs w:val="24"/>
          <w:lang w:val="en-GB"/>
        </w:rPr>
        <w:t>”</w:t>
      </w:r>
      <w:r w:rsidRPr="00522DCA">
        <w:rPr>
          <w:rFonts w:cs="Times New Roman"/>
          <w:szCs w:val="24"/>
          <w:lang w:val="en-GB"/>
        </w:rPr>
        <w:t xml:space="preserve"> to sort the list alphabetically by words or speakers. The button </w:t>
      </w:r>
      <w:r w:rsidR="006D0A9D" w:rsidRPr="00522DCA">
        <w:rPr>
          <w:rFonts w:cs="Times New Roman"/>
          <w:szCs w:val="24"/>
          <w:lang w:val="en-GB"/>
        </w:rPr>
        <w:t>“</w:t>
      </w:r>
      <w:r w:rsidRPr="00522DCA">
        <w:rPr>
          <w:rFonts w:cs="Times New Roman"/>
          <w:szCs w:val="24"/>
          <w:lang w:val="en-GB"/>
        </w:rPr>
        <w:t>Save as...</w:t>
      </w:r>
      <w:r w:rsidR="006D0A9D" w:rsidRPr="00522DCA">
        <w:rPr>
          <w:rFonts w:cs="Times New Roman"/>
          <w:szCs w:val="24"/>
          <w:lang w:val="en-GB"/>
        </w:rPr>
        <w:t>”</w:t>
      </w:r>
      <w:r w:rsidRPr="00522DCA">
        <w:rPr>
          <w:rFonts w:cs="Times New Roman"/>
          <w:szCs w:val="24"/>
          <w:lang w:val="en-GB"/>
        </w:rPr>
        <w:t xml:space="preserve"> allows you to save the word list as an HTML file. You have two options:</w:t>
      </w:r>
    </w:p>
    <w:p w14:paraId="3FB3F3F9" w14:textId="77777777" w:rsidR="000959A2" w:rsidRPr="00522DCA" w:rsidRDefault="000959A2">
      <w:pPr>
        <w:rPr>
          <w:rFonts w:cs="Times New Roman"/>
          <w:szCs w:val="24"/>
          <w:lang w:val="en-GB"/>
        </w:rPr>
      </w:pPr>
    </w:p>
    <w:p w14:paraId="75A365D4" w14:textId="77777777" w:rsidR="000959A2" w:rsidRPr="00522DCA" w:rsidRDefault="00B16F25">
      <w:pPr>
        <w:rPr>
          <w:rFonts w:cs="Times New Roman"/>
          <w:szCs w:val="24"/>
          <w:lang w:val="en-GB"/>
        </w:rPr>
      </w:pPr>
      <w:r>
        <w:rPr>
          <w:rFonts w:cs="Times New Roman"/>
          <w:szCs w:val="24"/>
          <w:lang w:val="en-GB"/>
        </w:rPr>
        <w:pict w14:anchorId="52CD1D15">
          <v:shape id="_x0000_i1150" type="#_x0000_t75" style="width:220.7pt;height:46.75pt" filled="t">
            <v:fill color2="black"/>
            <v:imagedata r:id="rId178" o:title=""/>
          </v:shape>
        </w:pict>
      </w:r>
    </w:p>
    <w:p w14:paraId="796C5459" w14:textId="46C7D527" w:rsidR="000959A2" w:rsidRPr="00522DCA" w:rsidRDefault="006D0A9D">
      <w:pPr>
        <w:rPr>
          <w:rFonts w:cs="Times New Roman"/>
          <w:szCs w:val="24"/>
          <w:lang w:val="en-GB"/>
        </w:rPr>
      </w:pPr>
      <w:r w:rsidRPr="00522DCA">
        <w:rPr>
          <w:rFonts w:cs="Times New Roman"/>
          <w:szCs w:val="24"/>
          <w:lang w:val="en-GB"/>
        </w:rPr>
        <w:t>“</w:t>
      </w:r>
      <w:r w:rsidR="000959A2" w:rsidRPr="00522DCA">
        <w:rPr>
          <w:rFonts w:cs="Times New Roman"/>
          <w:szCs w:val="24"/>
          <w:lang w:val="en-GB"/>
        </w:rPr>
        <w:t>Simple word list (HTML)</w:t>
      </w:r>
      <w:r w:rsidRPr="00522DCA">
        <w:rPr>
          <w:rFonts w:cs="Times New Roman"/>
          <w:szCs w:val="24"/>
          <w:lang w:val="en-GB"/>
        </w:rPr>
        <w:t>”</w:t>
      </w:r>
      <w:r w:rsidR="000959A2" w:rsidRPr="00522DCA">
        <w:rPr>
          <w:rFonts w:cs="Times New Roman"/>
          <w:szCs w:val="24"/>
          <w:lang w:val="en-GB"/>
        </w:rPr>
        <w:t xml:space="preserve"> saves the word list as a simple alphabetically sorted word list. </w:t>
      </w:r>
      <w:r w:rsidRPr="00522DCA">
        <w:rPr>
          <w:rFonts w:cs="Times New Roman"/>
          <w:szCs w:val="24"/>
          <w:lang w:val="en-GB"/>
        </w:rPr>
        <w:t>“</w:t>
      </w:r>
      <w:r w:rsidR="000959A2" w:rsidRPr="00522DCA">
        <w:rPr>
          <w:rFonts w:cs="Times New Roman"/>
          <w:szCs w:val="24"/>
          <w:lang w:val="en-GB"/>
        </w:rPr>
        <w:t>Word list by speaker (HTML)</w:t>
      </w:r>
      <w:r w:rsidRPr="00522DCA">
        <w:rPr>
          <w:rFonts w:cs="Times New Roman"/>
          <w:szCs w:val="24"/>
          <w:lang w:val="en-GB"/>
        </w:rPr>
        <w:t>”</w:t>
      </w:r>
      <w:r w:rsidR="000959A2" w:rsidRPr="00522DCA">
        <w:rPr>
          <w:rFonts w:cs="Times New Roman"/>
          <w:szCs w:val="24"/>
          <w:lang w:val="en-GB"/>
        </w:rPr>
        <w:t xml:space="preserve"> first sorts the word list by speakers and then alphabetically.</w:t>
      </w:r>
    </w:p>
    <w:p w14:paraId="54FF142E" w14:textId="5A9688FC" w:rsidR="000959A2" w:rsidRPr="00522DCA" w:rsidRDefault="000959A2">
      <w:pPr>
        <w:rPr>
          <w:rFonts w:cs="Times New Roman"/>
          <w:lang w:val="en-GB"/>
        </w:rPr>
      </w:pPr>
      <w:r w:rsidRPr="00522DCA">
        <w:rPr>
          <w:rFonts w:cs="Times New Roman"/>
          <w:lang w:val="en-GB"/>
        </w:rPr>
        <w:lastRenderedPageBreak/>
        <w:tab/>
      </w:r>
      <w:r w:rsidR="00B16F25">
        <w:rPr>
          <w:rFonts w:cs="Times New Roman"/>
          <w:lang w:val="en-GB"/>
        </w:rPr>
        <w:pict w14:anchorId="21E18613">
          <v:shape id="_x0000_i1151" type="#_x0000_t75" style="width:43.95pt;height:141.2pt" filled="t">
            <v:fill color2="black"/>
            <v:imagedata r:id="rId179" o:title=""/>
          </v:shape>
        </w:pict>
      </w:r>
      <w:r w:rsidRPr="00522DCA">
        <w:rPr>
          <w:rFonts w:cs="Times New Roman"/>
          <w:lang w:val="en-GB"/>
        </w:rPr>
        <w:t xml:space="preserve">  </w:t>
      </w:r>
      <w:ins w:id="296" w:author="Moritz Lautenbach" w:date="2014-04-15T16:10:00Z">
        <w:r w:rsidRPr="00522DCA">
          <w:rPr>
            <w:rFonts w:cs="Times New Roman"/>
            <w:lang w:val="en-GB"/>
          </w:rPr>
          <w:t xml:space="preserve"> </w:t>
        </w:r>
      </w:ins>
      <w:r w:rsidRPr="00522DCA">
        <w:rPr>
          <w:rFonts w:cs="Times New Roman"/>
          <w:lang w:val="en-GB"/>
        </w:rPr>
        <w:tab/>
      </w:r>
      <w:r w:rsidRPr="00522DCA">
        <w:rPr>
          <w:rFonts w:cs="Times New Roman"/>
          <w:lang w:val="en-GB"/>
        </w:rPr>
        <w:tab/>
      </w:r>
      <w:r w:rsidRPr="00522DCA">
        <w:rPr>
          <w:rFonts w:cs="Times New Roman"/>
          <w:lang w:val="en-GB"/>
        </w:rPr>
        <w:tab/>
      </w:r>
      <w:r w:rsidR="00A62A8E" w:rsidRPr="00522DCA">
        <w:rPr>
          <w:rFonts w:cs="Times New Roman"/>
          <w:noProof/>
          <w:lang w:eastAsia="de-DE"/>
        </w:rPr>
        <w:drawing>
          <wp:inline distT="0" distB="0" distL="0" distR="0" wp14:anchorId="38029FEE" wp14:editId="4A633289">
            <wp:extent cx="1257300" cy="1314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57300" cy="1314450"/>
                    </a:xfrm>
                    <a:prstGeom prst="rect">
                      <a:avLst/>
                    </a:prstGeom>
                    <a:solidFill>
                      <a:srgbClr val="FFFFFF"/>
                    </a:solidFill>
                    <a:ln>
                      <a:noFill/>
                    </a:ln>
                  </pic:spPr>
                </pic:pic>
              </a:graphicData>
            </a:graphic>
          </wp:inline>
        </w:drawing>
      </w:r>
      <w:r w:rsidRPr="00522DCA">
        <w:rPr>
          <w:rFonts w:cs="Times New Roman"/>
          <w:lang w:val="en-GB"/>
        </w:rPr>
        <w:tab/>
      </w:r>
      <w:r w:rsidRPr="00522DCA">
        <w:rPr>
          <w:rFonts w:cs="Times New Roman"/>
          <w:lang w:val="en-GB"/>
        </w:rPr>
        <w:tab/>
      </w:r>
      <w:r w:rsidR="00B16F25">
        <w:rPr>
          <w:rFonts w:cs="Times New Roman"/>
          <w:lang w:val="en-GB"/>
        </w:rPr>
        <w:pict w14:anchorId="52640E97">
          <v:shape id="_x0000_i1152" type="#_x0000_t75" style="width:81.35pt;height:136.5pt" filled="t">
            <v:fill color2="black"/>
            <v:imagedata r:id="rId181" o:title=""/>
          </v:shape>
        </w:pict>
      </w:r>
    </w:p>
    <w:p w14:paraId="58B5FBE1" w14:textId="77777777" w:rsidR="000959A2" w:rsidRPr="00522DCA" w:rsidRDefault="000959A2" w:rsidP="00A62A8E">
      <w:pPr>
        <w:pStyle w:val="berschrift3"/>
        <w:pageBreakBefore/>
        <w:rPr>
          <w:rFonts w:cs="Times New Roman"/>
          <w:lang w:val="en-GB"/>
        </w:rPr>
      </w:pPr>
      <w:bookmarkStart w:id="297" w:name="_Toc411261269"/>
      <w:r w:rsidRPr="00522DCA">
        <w:rPr>
          <w:rFonts w:cs="Times New Roman"/>
          <w:lang w:val="en-GB"/>
        </w:rPr>
        <w:lastRenderedPageBreak/>
        <w:t>Transcription &gt; Insert Utterance Numbers</w:t>
      </w:r>
      <w:bookmarkEnd w:id="297"/>
    </w:p>
    <w:p w14:paraId="588CD867" w14:textId="77777777" w:rsidR="000959A2" w:rsidRPr="00522DCA" w:rsidRDefault="000959A2">
      <w:pPr>
        <w:rPr>
          <w:rFonts w:cs="Times New Roman"/>
          <w:i/>
          <w:szCs w:val="24"/>
          <w:lang w:val="en-GB"/>
        </w:rPr>
      </w:pPr>
      <w:r w:rsidRPr="00522DCA">
        <w:rPr>
          <w:rFonts w:cs="Times New Roman"/>
          <w:i/>
          <w:szCs w:val="24"/>
          <w:lang w:val="en-GB"/>
        </w:rPr>
        <w:t xml:space="preserve">(This function will only be shown if HIAT has been set as </w:t>
      </w:r>
      <w:r w:rsidRPr="00522DCA">
        <w:rPr>
          <w:rFonts w:cs="Times New Roman"/>
          <w:b/>
          <w:i/>
          <w:color w:val="0000FF"/>
          <w:szCs w:val="24"/>
          <w:lang w:val="en-GB"/>
        </w:rPr>
        <w:t>Preferred Segmentation</w:t>
      </w:r>
      <w:r w:rsidRPr="00522DCA">
        <w:rPr>
          <w:rFonts w:cs="Times New Roman"/>
          <w:i/>
          <w:szCs w:val="24"/>
          <w:lang w:val="en-GB"/>
        </w:rPr>
        <w:t>:</w:t>
      </w:r>
      <w:ins w:id="298" w:author="Moritz Lautenbach" w:date="2014-04-15T16:49:00Z">
        <w:r w:rsidRPr="00522DCA">
          <w:rPr>
            <w:rFonts w:cs="Times New Roman"/>
            <w:i/>
            <w:szCs w:val="24"/>
            <w:lang w:val="en-GB"/>
          </w:rPr>
          <w:t xml:space="preserve"> </w:t>
        </w:r>
      </w:ins>
      <w:r w:rsidRPr="00522DCA">
        <w:rPr>
          <w:rFonts w:cs="Times New Roman"/>
          <w:b/>
          <w:i/>
          <w:color w:val="0000FF"/>
          <w:szCs w:val="24"/>
          <w:lang w:val="en-GB"/>
        </w:rPr>
        <w:t>Edit &gt; Preferences &gt; Segmentation HIAT</w:t>
      </w:r>
      <w:r w:rsidRPr="00522DCA">
        <w:rPr>
          <w:rFonts w:cs="Times New Roman"/>
          <w:i/>
          <w:szCs w:val="24"/>
          <w:lang w:val="en-GB"/>
        </w:rPr>
        <w:t>)</w:t>
      </w:r>
    </w:p>
    <w:p w14:paraId="54688E4F" w14:textId="77777777" w:rsidR="000959A2" w:rsidRPr="00522DCA" w:rsidRDefault="000959A2">
      <w:pPr>
        <w:rPr>
          <w:rFonts w:cs="Times New Roman"/>
          <w:szCs w:val="24"/>
          <w:lang w:val="en-GB"/>
        </w:rPr>
      </w:pPr>
      <w:r w:rsidRPr="00522DCA">
        <w:rPr>
          <w:rFonts w:cs="Times New Roman"/>
          <w:szCs w:val="24"/>
          <w:lang w:val="en-GB"/>
        </w:rPr>
        <w:t>Adds an annotation tier of the category 'no' for every speaker in which utterances are numbered in a temporal order, as compliant with the HIAT segmentation, e.g.:</w:t>
      </w:r>
    </w:p>
    <w:p w14:paraId="05049ADF" w14:textId="77777777" w:rsidR="000959A2" w:rsidRPr="00522DCA" w:rsidRDefault="000959A2">
      <w:pPr>
        <w:rPr>
          <w:rFonts w:cs="Times New Roman"/>
          <w:lang w:val="en-GB"/>
        </w:rPr>
      </w:pPr>
      <w:r w:rsidRPr="00522DCA">
        <w:rPr>
          <w:rFonts w:cs="Times New Roman"/>
          <w:szCs w:val="24"/>
          <w:lang w:val="en-GB"/>
        </w:rPr>
        <w:t>Before</w:t>
      </w:r>
      <w:r w:rsidRPr="00522DCA">
        <w:rPr>
          <w:rFonts w:cs="Times New Roman"/>
          <w:lang w:val="en-GB"/>
        </w:rPr>
        <w:t>:</w:t>
      </w:r>
    </w:p>
    <w:p w14:paraId="1CB60A45" w14:textId="77777777" w:rsidR="000959A2" w:rsidRPr="00522DCA" w:rsidRDefault="00B16F25">
      <w:pPr>
        <w:rPr>
          <w:rFonts w:cs="Times New Roman"/>
          <w:lang w:val="en-GB"/>
        </w:rPr>
      </w:pPr>
      <w:r>
        <w:rPr>
          <w:rFonts w:cs="Times New Roman"/>
          <w:lang w:val="en-GB"/>
        </w:rPr>
        <w:pict w14:anchorId="63909F74">
          <v:shape id="_x0000_i1153" type="#_x0000_t75" style="width:466.6pt;height:86.95pt" filled="t">
            <v:fill color2="black"/>
            <v:imagedata r:id="rId182" o:title=""/>
          </v:shape>
        </w:pict>
      </w:r>
    </w:p>
    <w:p w14:paraId="48627318" w14:textId="77777777" w:rsidR="000959A2" w:rsidRPr="00522DCA" w:rsidRDefault="000959A2">
      <w:pPr>
        <w:rPr>
          <w:rFonts w:cs="Times New Roman"/>
          <w:szCs w:val="24"/>
          <w:lang w:val="en-GB"/>
        </w:rPr>
      </w:pPr>
      <w:r w:rsidRPr="00522DCA">
        <w:rPr>
          <w:rFonts w:cs="Times New Roman"/>
          <w:szCs w:val="24"/>
          <w:lang w:val="en-GB"/>
        </w:rPr>
        <w:t>After:</w:t>
      </w:r>
    </w:p>
    <w:p w14:paraId="03E63537" w14:textId="77777777" w:rsidR="000959A2" w:rsidRPr="00522DCA" w:rsidRDefault="00B16F25">
      <w:pPr>
        <w:rPr>
          <w:rFonts w:cs="Times New Roman"/>
          <w:szCs w:val="24"/>
          <w:lang w:val="en-GB"/>
        </w:rPr>
      </w:pPr>
      <w:r>
        <w:rPr>
          <w:rFonts w:cs="Times New Roman"/>
          <w:szCs w:val="24"/>
          <w:lang w:val="en-GB"/>
        </w:rPr>
        <w:pict w14:anchorId="3E4214DC">
          <v:shape id="_x0000_i1154" type="#_x0000_t75" style="width:468.45pt;height:127.15pt" filled="t">
            <v:fill color2="black"/>
            <v:imagedata r:id="rId183" o:title=""/>
          </v:shape>
        </w:pict>
      </w:r>
    </w:p>
    <w:p w14:paraId="31943C20" w14:textId="77777777" w:rsidR="000959A2" w:rsidRPr="00522DCA" w:rsidRDefault="000959A2">
      <w:pPr>
        <w:rPr>
          <w:rFonts w:cs="Times New Roman"/>
          <w:szCs w:val="24"/>
          <w:lang w:val="en-GB"/>
        </w:rPr>
      </w:pPr>
      <w:r w:rsidRPr="00522DCA">
        <w:rPr>
          <w:rFonts w:cs="Times New Roman"/>
          <w:szCs w:val="24"/>
          <w:lang w:val="en-GB"/>
        </w:rPr>
        <w:t>The requirement is that, first, the transcription can be segmented according to HIAT. Should this not be the case, an error message will appear that addresses the segmentation error.</w:t>
      </w:r>
    </w:p>
    <w:p w14:paraId="1ED3537F" w14:textId="77777777" w:rsidR="000959A2" w:rsidRPr="00522DCA" w:rsidRDefault="000959A2">
      <w:pPr>
        <w:rPr>
          <w:rFonts w:cs="Times New Roman"/>
          <w:szCs w:val="24"/>
          <w:lang w:val="en-GB"/>
        </w:rPr>
      </w:pPr>
    </w:p>
    <w:p w14:paraId="2C36E7A2" w14:textId="77777777" w:rsidR="000959A2" w:rsidRPr="00522DCA" w:rsidRDefault="00B16F25">
      <w:pPr>
        <w:rPr>
          <w:rFonts w:cs="Times New Roman"/>
          <w:szCs w:val="24"/>
          <w:lang w:val="en-GB"/>
        </w:rPr>
      </w:pPr>
      <w:r>
        <w:rPr>
          <w:rFonts w:cs="Times New Roman"/>
          <w:szCs w:val="24"/>
          <w:lang w:val="en-GB"/>
        </w:rPr>
        <w:pict w14:anchorId="08270F19">
          <v:shape id="_x0000_i1155" type="#_x0000_t75" style="width:201.05pt;height:91.65pt" filled="t">
            <v:fill color2="black"/>
            <v:imagedata r:id="rId184" o:title=""/>
          </v:shape>
        </w:pict>
      </w:r>
    </w:p>
    <w:p w14:paraId="51610A0B" w14:textId="77777777" w:rsidR="000959A2" w:rsidRPr="00522DCA" w:rsidRDefault="000959A2">
      <w:pPr>
        <w:rPr>
          <w:rFonts w:cs="Times New Roman"/>
          <w:szCs w:val="24"/>
          <w:lang w:val="en-GB"/>
        </w:rPr>
      </w:pPr>
    </w:p>
    <w:p w14:paraId="12CB19D2" w14:textId="77777777" w:rsidR="000959A2" w:rsidRPr="00522DCA" w:rsidRDefault="000959A2">
      <w:pPr>
        <w:rPr>
          <w:rFonts w:cs="Times New Roman"/>
          <w:b/>
          <w:color w:val="0000FF"/>
          <w:szCs w:val="24"/>
          <w:lang w:val="en-GB"/>
        </w:rPr>
      </w:pPr>
      <w:r w:rsidRPr="00522DCA">
        <w:rPr>
          <w:rFonts w:cs="Times New Roman"/>
          <w:szCs w:val="24"/>
          <w:lang w:val="en-GB"/>
        </w:rPr>
        <w:t xml:space="preserve">In this case, check and correct the segmentation errors with the function </w:t>
      </w:r>
      <w:r w:rsidRPr="00522DCA">
        <w:rPr>
          <w:rFonts w:cs="Times New Roman"/>
          <w:b/>
          <w:color w:val="0000FF"/>
          <w:szCs w:val="24"/>
          <w:lang w:val="en-GB"/>
        </w:rPr>
        <w:t>Transcription &gt; Segmentation errors...</w:t>
      </w:r>
    </w:p>
    <w:p w14:paraId="14AA4E41" w14:textId="77777777" w:rsidR="000959A2" w:rsidRPr="00522DCA" w:rsidRDefault="000959A2">
      <w:pPr>
        <w:rPr>
          <w:rFonts w:cs="Times New Roman"/>
          <w:szCs w:val="24"/>
          <w:lang w:val="en-GB"/>
        </w:rPr>
      </w:pPr>
      <w:r w:rsidRPr="00522DCA">
        <w:rPr>
          <w:rFonts w:cs="Times New Roman"/>
          <w:szCs w:val="24"/>
          <w:lang w:val="en-GB"/>
        </w:rPr>
        <w:t>Secondly, every utterance boundary has to coincide with an event boundary. Should this not be the case, as in the following example</w:t>
      </w:r>
      <w:del w:id="299" w:author="Moritz Lautenbach" w:date="2014-04-15T16:49:00Z">
        <w:r w:rsidRPr="00522DCA" w:rsidDel="00A66E0B">
          <w:rPr>
            <w:rFonts w:cs="Times New Roman"/>
            <w:szCs w:val="24"/>
            <w:lang w:val="en-GB"/>
          </w:rPr>
          <w:delText xml:space="preserve"> </w:delText>
        </w:r>
      </w:del>
      <w:proofErr w:type="gramStart"/>
      <w:r w:rsidRPr="00522DCA">
        <w:rPr>
          <w:rFonts w:cs="Times New Roman"/>
          <w:szCs w:val="24"/>
          <w:lang w:val="en-GB"/>
        </w:rPr>
        <w:t>...</w:t>
      </w:r>
      <w:proofErr w:type="gramEnd"/>
    </w:p>
    <w:p w14:paraId="71108F15" w14:textId="77777777" w:rsidR="000959A2" w:rsidRPr="00522DCA" w:rsidRDefault="00B16F25">
      <w:pPr>
        <w:rPr>
          <w:rFonts w:cs="Times New Roman"/>
          <w:lang w:val="en-GB"/>
        </w:rPr>
      </w:pPr>
      <w:r>
        <w:rPr>
          <w:rFonts w:cs="Times New Roman"/>
          <w:lang w:val="en-GB"/>
        </w:rPr>
        <w:pict w14:anchorId="5D7AD705">
          <v:shape id="_x0000_i1156" type="#_x0000_t75" style="width:466.6pt;height:37.4pt" filled="t">
            <v:fill color2="black"/>
            <v:imagedata r:id="rId185" o:title=""/>
          </v:shape>
        </w:pict>
      </w:r>
    </w:p>
    <w:p w14:paraId="02F97923" w14:textId="77777777" w:rsidR="000959A2" w:rsidRPr="00522DCA" w:rsidRDefault="000959A2">
      <w:pPr>
        <w:rPr>
          <w:rFonts w:cs="Times New Roman"/>
          <w:szCs w:val="24"/>
          <w:lang w:val="en-GB"/>
        </w:rPr>
      </w:pPr>
      <w:r w:rsidRPr="00522DCA">
        <w:rPr>
          <w:rFonts w:cs="Times New Roman"/>
          <w:szCs w:val="24"/>
          <w:lang w:val="en-GB"/>
        </w:rPr>
        <w:t xml:space="preserve">... </w:t>
      </w:r>
      <w:proofErr w:type="gramStart"/>
      <w:r w:rsidRPr="00522DCA">
        <w:rPr>
          <w:rFonts w:cs="Times New Roman"/>
          <w:szCs w:val="24"/>
          <w:lang w:val="en-GB"/>
        </w:rPr>
        <w:t>the</w:t>
      </w:r>
      <w:proofErr w:type="gramEnd"/>
      <w:r w:rsidRPr="00522DCA">
        <w:rPr>
          <w:rFonts w:cs="Times New Roman"/>
          <w:szCs w:val="24"/>
          <w:lang w:val="en-GB"/>
        </w:rPr>
        <w:t xml:space="preserve"> following error message will appear:</w:t>
      </w:r>
    </w:p>
    <w:p w14:paraId="657DB730" w14:textId="77777777" w:rsidR="000959A2" w:rsidRPr="00522DCA" w:rsidRDefault="00B16F25">
      <w:pPr>
        <w:rPr>
          <w:rFonts w:cs="Times New Roman"/>
          <w:lang w:val="en-GB"/>
        </w:rPr>
      </w:pPr>
      <w:r>
        <w:rPr>
          <w:rFonts w:cs="Times New Roman"/>
          <w:szCs w:val="24"/>
          <w:lang w:val="en-GB"/>
        </w:rPr>
        <w:lastRenderedPageBreak/>
        <w:pict w14:anchorId="4C97C9B6">
          <v:shape id="_x0000_i1157" type="#_x0000_t75" style="width:263.7pt;height:91.65pt" filled="t">
            <v:fill color2="black"/>
            <v:imagedata r:id="rId186" o:title=""/>
          </v:shape>
        </w:pict>
      </w:r>
    </w:p>
    <w:p w14:paraId="78AAEB98" w14:textId="77777777" w:rsidR="000959A2" w:rsidRPr="00522DCA" w:rsidRDefault="000959A2">
      <w:pPr>
        <w:rPr>
          <w:rFonts w:cs="Times New Roman"/>
          <w:szCs w:val="24"/>
          <w:lang w:val="en-GB"/>
        </w:rPr>
      </w:pPr>
      <w:r w:rsidRPr="00522DCA">
        <w:rPr>
          <w:rFonts w:cs="Times New Roman"/>
          <w:szCs w:val="24"/>
          <w:lang w:val="en-GB"/>
        </w:rPr>
        <w:t>In this case, split the affected event into two at its utterance boundaries.</w:t>
      </w:r>
    </w:p>
    <w:p w14:paraId="501D1663" w14:textId="77777777" w:rsidR="000959A2" w:rsidRPr="00522DCA" w:rsidRDefault="000959A2" w:rsidP="00A62A8E">
      <w:pPr>
        <w:pStyle w:val="berschrift3"/>
        <w:rPr>
          <w:rFonts w:cs="Times New Roman"/>
          <w:lang w:val="en-GB"/>
        </w:rPr>
      </w:pPr>
      <w:bookmarkStart w:id="300" w:name="_Toc411261270"/>
      <w:r w:rsidRPr="00522DCA">
        <w:rPr>
          <w:rFonts w:cs="Times New Roman"/>
          <w:lang w:val="en-GB"/>
        </w:rPr>
        <w:t>Transcription &gt; Transformation…</w:t>
      </w:r>
      <w:bookmarkEnd w:id="300"/>
    </w:p>
    <w:p w14:paraId="06F0AAA9" w14:textId="77777777" w:rsidR="000959A2" w:rsidRPr="00522DCA" w:rsidRDefault="000959A2">
      <w:pPr>
        <w:rPr>
          <w:rFonts w:cs="Times New Roman"/>
          <w:szCs w:val="24"/>
          <w:lang w:val="en-GB"/>
        </w:rPr>
      </w:pPr>
      <w:r w:rsidRPr="00522DCA">
        <w:rPr>
          <w:rFonts w:cs="Times New Roman"/>
          <w:szCs w:val="24"/>
          <w:lang w:val="en-GB"/>
        </w:rPr>
        <w:t>Opens a dialog which allows flexible transformation of a transcription into different formats.</w:t>
      </w:r>
    </w:p>
    <w:p w14:paraId="59CFCEF0" w14:textId="77777777" w:rsidR="000959A2" w:rsidRPr="00522DCA" w:rsidRDefault="000959A2">
      <w:pPr>
        <w:rPr>
          <w:rFonts w:cs="Times New Roman"/>
          <w:lang w:val="en-GB"/>
        </w:rPr>
      </w:pPr>
    </w:p>
    <w:p w14:paraId="1442BA36" w14:textId="77777777" w:rsidR="000959A2" w:rsidRPr="00522DCA" w:rsidRDefault="00B16F25">
      <w:pPr>
        <w:rPr>
          <w:rFonts w:cs="Times New Roman"/>
          <w:lang w:val="en-GB"/>
        </w:rPr>
      </w:pPr>
      <w:r>
        <w:rPr>
          <w:rFonts w:cs="Times New Roman"/>
          <w:lang w:val="en-GB"/>
        </w:rPr>
        <w:pict w14:anchorId="76221E5C">
          <v:shape id="_x0000_i1158" type="#_x0000_t75" style="width:376.85pt;height:270.25pt" filled="t">
            <v:fill color2="black"/>
            <v:imagedata r:id="rId187" o:title=""/>
          </v:shape>
        </w:pict>
      </w:r>
    </w:p>
    <w:p w14:paraId="5EEE681B" w14:textId="77777777" w:rsidR="000959A2" w:rsidRPr="00522DCA" w:rsidRDefault="000959A2">
      <w:pPr>
        <w:rPr>
          <w:rFonts w:cs="Times New Roman"/>
          <w:szCs w:val="24"/>
          <w:lang w:val="en-GB"/>
        </w:rPr>
      </w:pPr>
    </w:p>
    <w:p w14:paraId="190D2AA6" w14:textId="77777777" w:rsidR="000959A2" w:rsidRPr="00522DCA" w:rsidRDefault="000959A2">
      <w:pPr>
        <w:rPr>
          <w:rFonts w:cs="Times New Roman"/>
          <w:szCs w:val="24"/>
          <w:lang w:val="en-GB"/>
        </w:rPr>
      </w:pPr>
      <w:r w:rsidRPr="00522DCA">
        <w:rPr>
          <w:rFonts w:cs="Times New Roman"/>
          <w:szCs w:val="24"/>
          <w:lang w:val="en-GB"/>
        </w:rPr>
        <w:t>The following parameters can be set:</w:t>
      </w:r>
    </w:p>
    <w:p w14:paraId="2929DAE1" w14:textId="77777777" w:rsidR="000959A2" w:rsidRPr="00522DCA" w:rsidRDefault="000959A2">
      <w:pPr>
        <w:rPr>
          <w:rFonts w:cs="Times New Roman"/>
          <w:szCs w:val="24"/>
          <w:lang w:val="en-GB"/>
        </w:rPr>
      </w:pPr>
    </w:p>
    <w:p w14:paraId="45BEA289" w14:textId="5982DFD7" w:rsidR="000959A2" w:rsidRPr="00522DCA" w:rsidRDefault="000959A2">
      <w:pPr>
        <w:pStyle w:val="Aufzhlungszeichen1"/>
        <w:numPr>
          <w:ilvl w:val="1"/>
          <w:numId w:val="22"/>
        </w:numPr>
        <w:tabs>
          <w:tab w:val="clear" w:pos="360"/>
          <w:tab w:val="left" w:pos="964"/>
        </w:tabs>
        <w:rPr>
          <w:szCs w:val="24"/>
          <w:lang w:val="en-GB"/>
        </w:rPr>
        <w:pPrChange w:id="301" w:author="Moritz Lautenbach" w:date="2014-04-15T16:53:00Z">
          <w:pPr>
            <w:pStyle w:val="Aufzhlungszeichen1"/>
            <w:tabs>
              <w:tab w:val="clear" w:pos="360"/>
              <w:tab w:val="left" w:pos="964"/>
            </w:tabs>
            <w:ind w:left="964" w:hanging="482"/>
          </w:pPr>
        </w:pPrChange>
      </w:pPr>
      <w:r w:rsidRPr="00522DCA">
        <w:rPr>
          <w:szCs w:val="24"/>
          <w:lang w:val="en-GB"/>
        </w:rPr>
        <w:t xml:space="preserve">Transform: What should be transformed? The basic transcription (i.e. the transcription that is edited in the </w:t>
      </w:r>
      <w:r w:rsidR="00C11634" w:rsidRPr="00522DCA">
        <w:rPr>
          <w:szCs w:val="24"/>
          <w:lang w:val="en-GB"/>
        </w:rPr>
        <w:t>Editor</w:t>
      </w:r>
      <w:r w:rsidRPr="00522DCA">
        <w:rPr>
          <w:szCs w:val="24"/>
          <w:lang w:val="en-GB"/>
        </w:rPr>
        <w:t>), a segmented transcription (i.e. a version of the basic transcription onto which a segmentation algorithm has been applied), or a list transcription (i.e. a segmented transcription in which units have been sorted into lists?</w:t>
      </w:r>
    </w:p>
    <w:p w14:paraId="3D6E2F78" w14:textId="0121ED1A" w:rsidR="000959A2" w:rsidRPr="00522DCA" w:rsidRDefault="000959A2">
      <w:pPr>
        <w:pStyle w:val="Aufzhlungszeichen1"/>
        <w:numPr>
          <w:ilvl w:val="1"/>
          <w:numId w:val="22"/>
        </w:numPr>
        <w:tabs>
          <w:tab w:val="clear" w:pos="360"/>
          <w:tab w:val="left" w:pos="964"/>
        </w:tabs>
        <w:rPr>
          <w:szCs w:val="24"/>
          <w:lang w:val="en-GB"/>
        </w:rPr>
        <w:pPrChange w:id="302" w:author="Moritz Lautenbach" w:date="2014-04-15T16:53:00Z">
          <w:pPr>
            <w:pStyle w:val="Aufzhlungszeichen1"/>
            <w:tabs>
              <w:tab w:val="clear" w:pos="360"/>
              <w:tab w:val="left" w:pos="964"/>
            </w:tabs>
            <w:ind w:left="964" w:hanging="482"/>
          </w:pPr>
        </w:pPrChange>
      </w:pPr>
      <w:r w:rsidRPr="00522DCA">
        <w:rPr>
          <w:szCs w:val="24"/>
          <w:lang w:val="en-GB"/>
        </w:rPr>
        <w:t xml:space="preserve">Segmentation: Which segmentation algorithm should be used? This parameter is only necessary if a segmented or a list transcription has been selected under </w:t>
      </w:r>
      <w:r w:rsidR="006D0A9D" w:rsidRPr="00522DCA">
        <w:rPr>
          <w:szCs w:val="24"/>
          <w:lang w:val="en-GB"/>
        </w:rPr>
        <w:t>“</w:t>
      </w:r>
      <w:r w:rsidRPr="00522DCA">
        <w:rPr>
          <w:szCs w:val="24"/>
          <w:lang w:val="en-GB"/>
        </w:rPr>
        <w:t>Transform</w:t>
      </w:r>
      <w:r w:rsidR="006D0A9D" w:rsidRPr="00522DCA">
        <w:rPr>
          <w:szCs w:val="24"/>
          <w:lang w:val="en-GB"/>
        </w:rPr>
        <w:t>”</w:t>
      </w:r>
      <w:r w:rsidRPr="00522DCA">
        <w:rPr>
          <w:szCs w:val="24"/>
          <w:lang w:val="en-GB"/>
        </w:rPr>
        <w:t xml:space="preserve">. </w:t>
      </w:r>
    </w:p>
    <w:p w14:paraId="471FF64B" w14:textId="4E84A927" w:rsidR="000959A2" w:rsidRPr="00522DCA" w:rsidRDefault="000959A2">
      <w:pPr>
        <w:pStyle w:val="Aufzhlungszeichen1"/>
        <w:numPr>
          <w:ilvl w:val="1"/>
          <w:numId w:val="22"/>
        </w:numPr>
        <w:tabs>
          <w:tab w:val="clear" w:pos="360"/>
          <w:tab w:val="left" w:pos="964"/>
        </w:tabs>
        <w:rPr>
          <w:szCs w:val="24"/>
          <w:lang w:val="en-GB"/>
        </w:rPr>
        <w:pPrChange w:id="303" w:author="Moritz Lautenbach" w:date="2014-04-15T16:53:00Z">
          <w:pPr>
            <w:pStyle w:val="Aufzhlungszeichen1"/>
            <w:tabs>
              <w:tab w:val="clear" w:pos="360"/>
              <w:tab w:val="left" w:pos="964"/>
            </w:tabs>
            <w:ind w:left="964" w:hanging="482"/>
          </w:pPr>
        </w:pPrChange>
      </w:pPr>
      <w:bookmarkStart w:id="304" w:name="_Ref108437480"/>
      <w:bookmarkStart w:id="305" w:name="_Toc69129982"/>
      <w:bookmarkStart w:id="306" w:name="_Toc69129841"/>
      <w:bookmarkStart w:id="307" w:name="_Toc55213852"/>
      <w:r w:rsidRPr="00522DCA">
        <w:rPr>
          <w:szCs w:val="24"/>
          <w:lang w:val="en-GB"/>
        </w:rPr>
        <w:t xml:space="preserve">List unit: Which unit is the basis of the list? This parameter is only necessary if a list transcription has been selected under </w:t>
      </w:r>
      <w:r w:rsidR="006D0A9D" w:rsidRPr="00522DCA">
        <w:rPr>
          <w:szCs w:val="24"/>
          <w:lang w:val="en-GB"/>
        </w:rPr>
        <w:t>“</w:t>
      </w:r>
      <w:r w:rsidRPr="00522DCA">
        <w:rPr>
          <w:szCs w:val="24"/>
          <w:lang w:val="en-GB"/>
        </w:rPr>
        <w:t>Transform</w:t>
      </w:r>
      <w:r w:rsidR="006D0A9D" w:rsidRPr="00522DCA">
        <w:rPr>
          <w:szCs w:val="24"/>
          <w:lang w:val="en-GB"/>
        </w:rPr>
        <w:t>”</w:t>
      </w:r>
      <w:r w:rsidRPr="00522DCA">
        <w:rPr>
          <w:szCs w:val="24"/>
          <w:lang w:val="en-GB"/>
        </w:rPr>
        <w:t xml:space="preserve">. </w:t>
      </w:r>
    </w:p>
    <w:p w14:paraId="30388412" w14:textId="1B7FC73B" w:rsidR="000959A2" w:rsidRPr="00522DCA" w:rsidRDefault="000959A2">
      <w:pPr>
        <w:pStyle w:val="Aufzhlungszeichen1"/>
        <w:numPr>
          <w:ilvl w:val="1"/>
          <w:numId w:val="22"/>
        </w:numPr>
        <w:tabs>
          <w:tab w:val="clear" w:pos="360"/>
          <w:tab w:val="left" w:pos="964"/>
        </w:tabs>
        <w:rPr>
          <w:szCs w:val="24"/>
          <w:lang w:val="en-GB"/>
        </w:rPr>
        <w:pPrChange w:id="308" w:author="Moritz Lautenbach" w:date="2014-04-15T16:53:00Z">
          <w:pPr>
            <w:pStyle w:val="Aufzhlungszeichen1"/>
            <w:tabs>
              <w:tab w:val="clear" w:pos="360"/>
              <w:tab w:val="left" w:pos="964"/>
            </w:tabs>
            <w:ind w:left="964" w:hanging="482"/>
          </w:pPr>
        </w:pPrChange>
      </w:pPr>
      <w:r w:rsidRPr="00522DCA">
        <w:rPr>
          <w:szCs w:val="24"/>
          <w:lang w:val="en-GB"/>
        </w:rPr>
        <w:lastRenderedPageBreak/>
        <w:t xml:space="preserve">Stylesheet: Which (XSL) stylesheet should be applied to the transcription? If you leave the field blank </w:t>
      </w:r>
      <w:ins w:id="309" w:author="Moritz Lautenbach" w:date="2014-04-15T16:51:00Z">
        <w:r w:rsidRPr="00522DCA">
          <w:rPr>
            <w:szCs w:val="24"/>
            <w:lang w:val="en-GB"/>
          </w:rPr>
          <w:t>n</w:t>
        </w:r>
      </w:ins>
      <w:r w:rsidRPr="00522DCA">
        <w:rPr>
          <w:szCs w:val="24"/>
          <w:lang w:val="en-GB"/>
        </w:rPr>
        <w:t xml:space="preserve">o stylesheet will be used and the output will be in XML. Suitable stylesheets can be found on the EXMARaLDA website under </w:t>
      </w:r>
      <w:r w:rsidR="006D0A9D" w:rsidRPr="00522DCA">
        <w:rPr>
          <w:szCs w:val="24"/>
          <w:lang w:val="en-GB"/>
        </w:rPr>
        <w:t>“</w:t>
      </w:r>
      <w:r w:rsidRPr="00522DCA">
        <w:rPr>
          <w:szCs w:val="24"/>
          <w:lang w:val="en-GB"/>
        </w:rPr>
        <w:t>Download</w:t>
      </w:r>
      <w:r w:rsidR="006D0A9D" w:rsidRPr="00522DCA">
        <w:rPr>
          <w:szCs w:val="24"/>
          <w:lang w:val="en-GB"/>
        </w:rPr>
        <w:t>”</w:t>
      </w:r>
      <w:ins w:id="310" w:author="Moritz Lautenbach" w:date="2014-04-15T16:52:00Z">
        <w:r w:rsidRPr="00522DCA">
          <w:rPr>
            <w:szCs w:val="24"/>
            <w:lang w:val="en-GB"/>
          </w:rPr>
          <w:t>.</w:t>
        </w:r>
      </w:ins>
    </w:p>
    <w:p w14:paraId="032F84CE" w14:textId="5D863EAE" w:rsidR="000959A2" w:rsidRPr="00522DCA" w:rsidRDefault="000959A2">
      <w:pPr>
        <w:pStyle w:val="Aufzhlungszeichen1"/>
        <w:numPr>
          <w:ilvl w:val="1"/>
          <w:numId w:val="22"/>
        </w:numPr>
        <w:tabs>
          <w:tab w:val="clear" w:pos="360"/>
          <w:tab w:val="left" w:pos="964"/>
        </w:tabs>
        <w:rPr>
          <w:szCs w:val="24"/>
          <w:lang w:val="en-GB"/>
        </w:rPr>
        <w:pPrChange w:id="311" w:author="Moritz Lautenbach" w:date="2014-04-15T16:53:00Z">
          <w:pPr>
            <w:pStyle w:val="Aufzhlungszeichen1"/>
            <w:tabs>
              <w:tab w:val="clear" w:pos="360"/>
              <w:tab w:val="left" w:pos="964"/>
            </w:tabs>
            <w:ind w:left="964" w:hanging="482"/>
          </w:pPr>
        </w:pPrChange>
      </w:pPr>
      <w:r w:rsidRPr="00522DCA">
        <w:rPr>
          <w:szCs w:val="24"/>
          <w:lang w:val="en-GB"/>
        </w:rPr>
        <w:t xml:space="preserve">Output: Which file type should the output be? You can choose between HTML, XML, TXT and </w:t>
      </w:r>
      <w:r w:rsidR="006D0A9D" w:rsidRPr="00522DCA">
        <w:rPr>
          <w:szCs w:val="24"/>
          <w:lang w:val="en-GB"/>
        </w:rPr>
        <w:t>“</w:t>
      </w:r>
      <w:r w:rsidRPr="00522DCA">
        <w:rPr>
          <w:szCs w:val="24"/>
          <w:lang w:val="en-GB"/>
        </w:rPr>
        <w:t>other</w:t>
      </w:r>
      <w:r w:rsidR="006D0A9D" w:rsidRPr="00522DCA">
        <w:rPr>
          <w:szCs w:val="24"/>
          <w:lang w:val="en-GB"/>
        </w:rPr>
        <w:t>”</w:t>
      </w:r>
      <w:ins w:id="312" w:author="Moritz Lautenbach" w:date="2014-04-15T16:52:00Z">
        <w:r w:rsidRPr="00522DCA">
          <w:rPr>
            <w:szCs w:val="24"/>
            <w:lang w:val="en-GB"/>
          </w:rPr>
          <w:t>.</w:t>
        </w:r>
      </w:ins>
    </w:p>
    <w:p w14:paraId="7F815D95" w14:textId="77777777" w:rsidR="000959A2" w:rsidRPr="00522DCA" w:rsidRDefault="000959A2">
      <w:pPr>
        <w:pStyle w:val="Standard-BlockCharCharChar"/>
        <w:rPr>
          <w:szCs w:val="24"/>
          <w:lang w:val="en-GB"/>
        </w:rPr>
      </w:pPr>
      <w:r w:rsidRPr="00522DCA">
        <w:rPr>
          <w:szCs w:val="24"/>
          <w:lang w:val="en-GB"/>
        </w:rPr>
        <w:t xml:space="preserve">Various transformation scenarios are available. These make use of stylesheets that are integrated in the code (EXMARaLDA.jar). </w:t>
      </w:r>
    </w:p>
    <w:p w14:paraId="35E7401C" w14:textId="5A5041EC" w:rsidR="000959A2" w:rsidRPr="00522DCA" w:rsidRDefault="000959A2" w:rsidP="00A62A8E">
      <w:pPr>
        <w:pStyle w:val="berschrift3"/>
        <w:rPr>
          <w:rFonts w:cs="Times New Roman"/>
          <w:lang w:val="en-GB"/>
        </w:rPr>
      </w:pPr>
      <w:bookmarkStart w:id="313" w:name="_Toc411261271"/>
      <w:r w:rsidRPr="00522DCA">
        <w:rPr>
          <w:rFonts w:cs="Times New Roman"/>
          <w:lang w:val="en-GB"/>
        </w:rPr>
        <w:t>Transcription &gt; Clean up...</w:t>
      </w:r>
      <w:bookmarkEnd w:id="304"/>
      <w:bookmarkEnd w:id="305"/>
      <w:bookmarkEnd w:id="306"/>
      <w:bookmarkEnd w:id="307"/>
      <w:bookmarkEnd w:id="313"/>
    </w:p>
    <w:p w14:paraId="03933277" w14:textId="77777777" w:rsidR="000959A2" w:rsidRPr="00522DCA" w:rsidRDefault="000959A2">
      <w:pPr>
        <w:pStyle w:val="Standard-BlockCharCharChar"/>
        <w:rPr>
          <w:szCs w:val="24"/>
          <w:lang w:val="en-GB"/>
        </w:rPr>
      </w:pPr>
      <w:r w:rsidRPr="00522DCA">
        <w:rPr>
          <w:szCs w:val="24"/>
          <w:lang w:val="en-GB"/>
        </w:rPr>
        <w:t xml:space="preserve">Opens a dialog that offers options for the automatic </w:t>
      </w:r>
      <w:proofErr w:type="spellStart"/>
      <w:r w:rsidRPr="00522DCA">
        <w:rPr>
          <w:szCs w:val="24"/>
          <w:lang w:val="en-GB"/>
        </w:rPr>
        <w:t>clean up</w:t>
      </w:r>
      <w:proofErr w:type="spellEnd"/>
      <w:r w:rsidRPr="00522DCA">
        <w:rPr>
          <w:szCs w:val="24"/>
          <w:lang w:val="en-GB"/>
        </w:rPr>
        <w:t xml:space="preserve"> of the transcription.</w:t>
      </w:r>
    </w:p>
    <w:p w14:paraId="4103ACDD" w14:textId="77777777" w:rsidR="000959A2" w:rsidRPr="00522DCA" w:rsidRDefault="000959A2">
      <w:pPr>
        <w:pStyle w:val="Standard-BlockCharCharChar"/>
        <w:rPr>
          <w:lang w:val="en-GB"/>
        </w:rPr>
      </w:pPr>
    </w:p>
    <w:p w14:paraId="450B6583" w14:textId="77777777" w:rsidR="000959A2" w:rsidRPr="00522DCA" w:rsidRDefault="00B16F25">
      <w:pPr>
        <w:pStyle w:val="BildChar"/>
        <w:rPr>
          <w:rFonts w:ascii="Times New Roman" w:hAnsi="Times New Roman"/>
          <w:lang w:val="en-GB"/>
        </w:rPr>
      </w:pPr>
      <w:r>
        <w:rPr>
          <w:rFonts w:ascii="Times New Roman" w:hAnsi="Times New Roman"/>
          <w:lang w:val="en-GB"/>
        </w:rPr>
        <w:pict w14:anchorId="15F3A80F">
          <v:shape id="_x0000_i1159" type="#_x0000_t75" style="width:300.15pt;height:263.7pt" filled="t">
            <v:fill color2="black"/>
            <v:imagedata r:id="rId188" o:title=""/>
          </v:shape>
        </w:pict>
      </w:r>
    </w:p>
    <w:p w14:paraId="44CBB152" w14:textId="77777777" w:rsidR="000959A2" w:rsidRPr="00522DCA" w:rsidRDefault="000959A2">
      <w:pPr>
        <w:pStyle w:val="Aufzhlungszeichen1"/>
        <w:numPr>
          <w:ilvl w:val="0"/>
          <w:numId w:val="21"/>
        </w:numPr>
        <w:tabs>
          <w:tab w:val="clear" w:pos="360"/>
          <w:tab w:val="left" w:pos="964"/>
        </w:tabs>
        <w:rPr>
          <w:lang w:val="en-GB"/>
        </w:rPr>
        <w:pPrChange w:id="314" w:author="Moritz Lautenbach" w:date="2014-04-15T16:52:00Z">
          <w:pPr>
            <w:pStyle w:val="Aufzhlungszeichen1"/>
            <w:tabs>
              <w:tab w:val="clear" w:pos="360"/>
              <w:tab w:val="left" w:pos="964"/>
            </w:tabs>
            <w:ind w:left="964" w:hanging="482"/>
          </w:pPr>
        </w:pPrChange>
      </w:pPr>
      <w:r w:rsidRPr="00522DCA">
        <w:rPr>
          <w:lang w:val="en-GB"/>
        </w:rPr>
        <w:t>Remove empty events: activate this option if you would like to remove empty events from all tiers that is, events that do not contain text.</w:t>
      </w:r>
    </w:p>
    <w:p w14:paraId="555E68AF" w14:textId="7B381F9A" w:rsidR="000959A2" w:rsidRPr="00522DCA" w:rsidRDefault="000959A2">
      <w:pPr>
        <w:pStyle w:val="Aufzhlungszeichen1"/>
        <w:numPr>
          <w:ilvl w:val="0"/>
          <w:numId w:val="21"/>
        </w:numPr>
        <w:tabs>
          <w:tab w:val="clear" w:pos="360"/>
          <w:tab w:val="left" w:pos="964"/>
        </w:tabs>
        <w:rPr>
          <w:lang w:val="en-GB"/>
        </w:rPr>
        <w:pPrChange w:id="315" w:author="Moritz Lautenbach" w:date="2014-04-15T16:52:00Z">
          <w:pPr>
            <w:pStyle w:val="Aufzhlungszeichen1"/>
            <w:tabs>
              <w:tab w:val="clear" w:pos="360"/>
              <w:tab w:val="left" w:pos="964"/>
            </w:tabs>
            <w:ind w:left="964" w:hanging="482"/>
          </w:pPr>
        </w:pPrChange>
      </w:pPr>
      <w:r w:rsidRPr="00522DCA">
        <w:rPr>
          <w:lang w:val="en-GB"/>
        </w:rPr>
        <w:t xml:space="preserve">Smooth timeline with a threshold of: Activate this option if you would like to combine timeline entries that lie very close together. With the help of a threshold you can define which entries are to be considered as </w:t>
      </w:r>
      <w:r w:rsidR="006D0A9D" w:rsidRPr="00522DCA">
        <w:rPr>
          <w:lang w:val="en-GB"/>
        </w:rPr>
        <w:t>“</w:t>
      </w:r>
      <w:r w:rsidRPr="00522DCA">
        <w:rPr>
          <w:lang w:val="en-GB"/>
        </w:rPr>
        <w:t>lying close together</w:t>
      </w:r>
      <w:r w:rsidR="006D0A9D" w:rsidRPr="00522DCA">
        <w:rPr>
          <w:lang w:val="en-GB"/>
        </w:rPr>
        <w:t>”</w:t>
      </w:r>
      <w:r w:rsidRPr="00522DCA">
        <w:rPr>
          <w:lang w:val="en-GB"/>
        </w:rPr>
        <w:t>.</w:t>
      </w:r>
    </w:p>
    <w:p w14:paraId="21E2EFDF" w14:textId="77777777" w:rsidR="000959A2" w:rsidRPr="00522DCA" w:rsidRDefault="000959A2">
      <w:pPr>
        <w:pStyle w:val="Aufzhlungszeichen1"/>
        <w:numPr>
          <w:ilvl w:val="0"/>
          <w:numId w:val="21"/>
        </w:numPr>
        <w:tabs>
          <w:tab w:val="clear" w:pos="360"/>
          <w:tab w:val="left" w:pos="964"/>
        </w:tabs>
        <w:rPr>
          <w:lang w:val="en-GB"/>
        </w:rPr>
        <w:pPrChange w:id="316" w:author="Moritz Lautenbach" w:date="2014-04-15T16:52:00Z">
          <w:pPr>
            <w:pStyle w:val="Aufzhlungszeichen1"/>
            <w:tabs>
              <w:tab w:val="clear" w:pos="360"/>
              <w:tab w:val="left" w:pos="964"/>
            </w:tabs>
            <w:ind w:left="964" w:hanging="482"/>
          </w:pPr>
        </w:pPrChange>
      </w:pPr>
      <w:r w:rsidRPr="00522DCA">
        <w:rPr>
          <w:lang w:val="en-GB"/>
        </w:rPr>
        <w:t>Bridge gaps smaller than: activate this option if you've provided timeline entries with absolute time values and would like to close the gaps in the time axis that are smaller than the predefined value in milliseconds. To set this value, move the scroll bar to the desired value.</w:t>
      </w:r>
    </w:p>
    <w:p w14:paraId="1A18FFE0" w14:textId="2EE91352" w:rsidR="000959A2" w:rsidRPr="00522DCA" w:rsidRDefault="000959A2">
      <w:pPr>
        <w:pStyle w:val="Aufzhlungszeichen1"/>
        <w:numPr>
          <w:ilvl w:val="0"/>
          <w:numId w:val="21"/>
        </w:numPr>
        <w:tabs>
          <w:tab w:val="clear" w:pos="360"/>
          <w:tab w:val="left" w:pos="964"/>
        </w:tabs>
        <w:rPr>
          <w:lang w:val="en-GB"/>
        </w:rPr>
        <w:pPrChange w:id="317" w:author="Moritz Lautenbach" w:date="2014-04-15T16:52:00Z">
          <w:pPr>
            <w:pStyle w:val="Aufzhlungszeichen1"/>
            <w:tabs>
              <w:tab w:val="clear" w:pos="360"/>
              <w:tab w:val="left" w:pos="964"/>
            </w:tabs>
            <w:ind w:left="964" w:hanging="482"/>
          </w:pPr>
        </w:pPrChange>
      </w:pPr>
      <w:r w:rsidRPr="00522DCA">
        <w:rPr>
          <w:lang w:val="en-GB"/>
        </w:rPr>
        <w:t xml:space="preserve">Remove unused timeline items: is equivalent to the menu item </w:t>
      </w:r>
      <w:r w:rsidR="006D0A9D" w:rsidRPr="00522DCA">
        <w:rPr>
          <w:lang w:val="en-GB"/>
        </w:rPr>
        <w:t>“</w:t>
      </w:r>
      <w:r w:rsidRPr="00522DCA">
        <w:rPr>
          <w:lang w:val="en-GB"/>
        </w:rPr>
        <w:t>Timeline &gt; Remove unused timeline items</w:t>
      </w:r>
      <w:r w:rsidR="006D0A9D" w:rsidRPr="00522DCA">
        <w:rPr>
          <w:lang w:val="en-GB"/>
        </w:rPr>
        <w:t>”</w:t>
      </w:r>
      <w:r w:rsidRPr="00522DCA">
        <w:rPr>
          <w:lang w:val="en-GB"/>
        </w:rPr>
        <w:t xml:space="preserve"> (s</w:t>
      </w:r>
      <w:del w:id="318" w:author="Moritz Lautenbach" w:date="2014-04-15T16:55:00Z">
        <w:r w:rsidRPr="00522DCA" w:rsidDel="00A66E0B">
          <w:rPr>
            <w:lang w:val="en-GB"/>
          </w:rPr>
          <w:delText>. u.</w:delText>
        </w:r>
      </w:del>
      <w:ins w:id="319" w:author="Moritz Lautenbach" w:date="2014-04-15T16:55:00Z">
        <w:r w:rsidRPr="00522DCA">
          <w:rPr>
            <w:lang w:val="en-GB"/>
          </w:rPr>
          <w:t>ee below</w:t>
        </w:r>
      </w:ins>
      <w:r w:rsidRPr="00522DCA">
        <w:rPr>
          <w:lang w:val="en-GB"/>
        </w:rPr>
        <w:t>).</w:t>
      </w:r>
    </w:p>
    <w:p w14:paraId="4C1D0140" w14:textId="335571AF" w:rsidR="000959A2" w:rsidRPr="00522DCA" w:rsidRDefault="000959A2">
      <w:pPr>
        <w:pStyle w:val="Aufzhlungszeichen1"/>
        <w:numPr>
          <w:ilvl w:val="0"/>
          <w:numId w:val="21"/>
        </w:numPr>
        <w:tabs>
          <w:tab w:val="clear" w:pos="360"/>
          <w:tab w:val="left" w:pos="964"/>
        </w:tabs>
        <w:rPr>
          <w:lang w:val="en-GB"/>
        </w:rPr>
        <w:pPrChange w:id="320" w:author="Moritz Lautenbach" w:date="2014-04-15T16:52:00Z">
          <w:pPr>
            <w:pStyle w:val="Aufzhlungszeichen1"/>
            <w:tabs>
              <w:tab w:val="clear" w:pos="360"/>
              <w:tab w:val="left" w:pos="964"/>
            </w:tabs>
            <w:ind w:left="964" w:hanging="482"/>
          </w:pPr>
        </w:pPrChange>
      </w:pPr>
      <w:r w:rsidRPr="00522DCA">
        <w:rPr>
          <w:lang w:val="en-GB"/>
        </w:rPr>
        <w:lastRenderedPageBreak/>
        <w:t xml:space="preserve">Remove gaps: is equivalent to the menu item </w:t>
      </w:r>
      <w:r w:rsidR="006D0A9D" w:rsidRPr="00522DCA">
        <w:rPr>
          <w:lang w:val="en-GB"/>
        </w:rPr>
        <w:t>“</w:t>
      </w:r>
      <w:r w:rsidRPr="00522DCA">
        <w:rPr>
          <w:lang w:val="en-GB"/>
        </w:rPr>
        <w:t>Timeline &gt; Remove gaps</w:t>
      </w:r>
      <w:r w:rsidR="006D0A9D" w:rsidRPr="00522DCA">
        <w:rPr>
          <w:lang w:val="en-GB"/>
        </w:rPr>
        <w:t>”</w:t>
      </w:r>
      <w:r w:rsidRPr="00522DCA">
        <w:rPr>
          <w:lang w:val="en-GB"/>
        </w:rPr>
        <w:t xml:space="preserve"> (see below).</w:t>
      </w:r>
    </w:p>
    <w:p w14:paraId="0FC5DC07" w14:textId="77777777" w:rsidR="000959A2" w:rsidRPr="00522DCA" w:rsidRDefault="000959A2">
      <w:pPr>
        <w:pStyle w:val="Aufzhlungszeichen1"/>
        <w:numPr>
          <w:ilvl w:val="0"/>
          <w:numId w:val="21"/>
        </w:numPr>
        <w:tabs>
          <w:tab w:val="clear" w:pos="360"/>
          <w:tab w:val="left" w:pos="964"/>
        </w:tabs>
        <w:rPr>
          <w:lang w:val="en-GB"/>
        </w:rPr>
        <w:pPrChange w:id="321" w:author="Moritz Lautenbach" w:date="2014-04-15T16:52:00Z">
          <w:pPr>
            <w:pStyle w:val="Aufzhlungszeichen1"/>
            <w:tabs>
              <w:tab w:val="clear" w:pos="360"/>
              <w:tab w:val="left" w:pos="964"/>
            </w:tabs>
            <w:ind w:left="964" w:hanging="482"/>
          </w:pPr>
        </w:pPrChange>
      </w:pPr>
      <w:r w:rsidRPr="00522DCA">
        <w:rPr>
          <w:lang w:val="en-GB"/>
        </w:rPr>
        <w:t>Normalize IDs: ensures that IDs for time points, tiers, speakers etc. are assigned consistently.</w:t>
      </w:r>
    </w:p>
    <w:p w14:paraId="04737FC5" w14:textId="77777777" w:rsidR="000959A2" w:rsidRPr="00522DCA" w:rsidRDefault="000959A2" w:rsidP="00A62A8E">
      <w:pPr>
        <w:pStyle w:val="berschrift3"/>
        <w:rPr>
          <w:rFonts w:cs="Times New Roman"/>
          <w:lang w:val="en-GB"/>
        </w:rPr>
      </w:pPr>
      <w:bookmarkStart w:id="322" w:name="_Edit_%3E_Preferences%E2%80%A6"/>
      <w:bookmarkStart w:id="323" w:name="_Ref108437449"/>
      <w:bookmarkStart w:id="324" w:name="_Ref108437435"/>
      <w:bookmarkStart w:id="325" w:name="_Toc411261272"/>
      <w:bookmarkEnd w:id="322"/>
      <w:r w:rsidRPr="00522DCA">
        <w:rPr>
          <w:rFonts w:cs="Times New Roman"/>
          <w:lang w:val="en-GB"/>
        </w:rPr>
        <w:t>Transcription &gt; Glue transcriptions...</w:t>
      </w:r>
      <w:bookmarkEnd w:id="323"/>
      <w:bookmarkEnd w:id="324"/>
      <w:bookmarkEnd w:id="325"/>
    </w:p>
    <w:p w14:paraId="5DF94B1B" w14:textId="77777777" w:rsidR="000959A2" w:rsidRPr="00522DCA" w:rsidRDefault="000959A2">
      <w:pPr>
        <w:pStyle w:val="Standard-BlockCharCharChar"/>
        <w:rPr>
          <w:lang w:val="en-GB"/>
        </w:rPr>
      </w:pPr>
      <w:r w:rsidRPr="00522DCA">
        <w:rPr>
          <w:lang w:val="en-GB"/>
        </w:rPr>
        <w:t xml:space="preserve">Glues a second transcription to the end of the currently opened transcription. </w:t>
      </w:r>
    </w:p>
    <w:p w14:paraId="409D7539" w14:textId="57E7DB6C" w:rsidR="000959A2" w:rsidRPr="00522DCA" w:rsidRDefault="000959A2">
      <w:pPr>
        <w:pStyle w:val="Standard-BlockCharCharChar"/>
        <w:rPr>
          <w:lang w:val="en-GB"/>
        </w:rPr>
      </w:pPr>
      <w:r w:rsidRPr="00522DCA">
        <w:rPr>
          <w:lang w:val="en-GB"/>
        </w:rPr>
        <w:t>First, you are asked to select a file to be glued. Thereafter, a dialog will appear with which you can define the assignment of tiers in the current transcription (</w:t>
      </w:r>
      <w:r w:rsidR="006D0A9D" w:rsidRPr="00522DCA">
        <w:rPr>
          <w:lang w:val="en-GB"/>
        </w:rPr>
        <w:t>“</w:t>
      </w:r>
      <w:r w:rsidRPr="00522DCA">
        <w:rPr>
          <w:lang w:val="en-GB"/>
        </w:rPr>
        <w:t>Transcription 1</w:t>
      </w:r>
      <w:r w:rsidR="006D0A9D" w:rsidRPr="00522DCA">
        <w:rPr>
          <w:lang w:val="en-GB"/>
        </w:rPr>
        <w:t>”</w:t>
      </w:r>
      <w:r w:rsidRPr="00522DCA">
        <w:rPr>
          <w:lang w:val="en-GB"/>
        </w:rPr>
        <w:t>) and the transcription you intend to glue (</w:t>
      </w:r>
      <w:r w:rsidR="006D0A9D" w:rsidRPr="00522DCA">
        <w:rPr>
          <w:lang w:val="en-GB"/>
        </w:rPr>
        <w:t>“</w:t>
      </w:r>
      <w:r w:rsidRPr="00522DCA">
        <w:rPr>
          <w:lang w:val="en-GB"/>
        </w:rPr>
        <w:t>Transcription 2</w:t>
      </w:r>
      <w:r w:rsidR="006D0A9D" w:rsidRPr="00522DCA">
        <w:rPr>
          <w:lang w:val="en-GB"/>
        </w:rPr>
        <w:t>”</w:t>
      </w:r>
      <w:r w:rsidRPr="00522DCA">
        <w:rPr>
          <w:lang w:val="en-GB"/>
        </w:rPr>
        <w:t>). The tiers that have been assigned to each other are shown in the right text field (</w:t>
      </w:r>
      <w:r w:rsidR="006D0A9D" w:rsidRPr="00522DCA">
        <w:rPr>
          <w:lang w:val="en-GB"/>
        </w:rPr>
        <w:t>“</w:t>
      </w:r>
      <w:r w:rsidRPr="00522DCA">
        <w:rPr>
          <w:lang w:val="en-GB"/>
        </w:rPr>
        <w:t>Mappings</w:t>
      </w:r>
      <w:r w:rsidR="006D0A9D" w:rsidRPr="00522DCA">
        <w:rPr>
          <w:lang w:val="en-GB"/>
        </w:rPr>
        <w:t>”</w:t>
      </w:r>
      <w:r w:rsidRPr="00522DCA">
        <w:rPr>
          <w:lang w:val="en-GB"/>
        </w:rPr>
        <w:t>).</w:t>
      </w:r>
    </w:p>
    <w:p w14:paraId="61D2BF49" w14:textId="77777777" w:rsidR="000959A2" w:rsidRPr="00522DCA" w:rsidRDefault="00B16F25">
      <w:pPr>
        <w:pStyle w:val="BildChar"/>
        <w:rPr>
          <w:rFonts w:ascii="Times New Roman" w:hAnsi="Times New Roman"/>
          <w:lang w:val="en-GB"/>
        </w:rPr>
      </w:pPr>
      <w:r>
        <w:rPr>
          <w:rFonts w:ascii="Times New Roman" w:hAnsi="Times New Roman"/>
          <w:lang w:val="en-GB"/>
        </w:rPr>
        <w:pict w14:anchorId="3F830C02">
          <v:shape id="_x0000_i1160" type="#_x0000_t75" style="width:442.3pt;height:196.35pt" filled="t">
            <v:fill color2="black"/>
            <v:imagedata r:id="rId189" o:title=""/>
          </v:shape>
        </w:pict>
      </w:r>
    </w:p>
    <w:p w14:paraId="615E3248" w14:textId="7CA66810" w:rsidR="000959A2" w:rsidRPr="00522DCA" w:rsidRDefault="000959A2">
      <w:pPr>
        <w:pStyle w:val="Standard-BlockCharCharChar"/>
        <w:rPr>
          <w:lang w:val="en-GB"/>
        </w:rPr>
      </w:pPr>
      <w:r w:rsidRPr="00522DCA">
        <w:rPr>
          <w:lang w:val="en-GB"/>
        </w:rPr>
        <w:t>To assign the tiers individually (</w:t>
      </w:r>
      <w:r w:rsidR="006D0A9D" w:rsidRPr="00522DCA">
        <w:rPr>
          <w:lang w:val="en-GB"/>
        </w:rPr>
        <w:t>“</w:t>
      </w:r>
      <w:r w:rsidRPr="00522DCA">
        <w:rPr>
          <w:lang w:val="en-GB"/>
        </w:rPr>
        <w:t>by hand</w:t>
      </w:r>
      <w:r w:rsidR="006D0A9D" w:rsidRPr="00522DCA">
        <w:rPr>
          <w:lang w:val="en-GB"/>
        </w:rPr>
        <w:t>”</w:t>
      </w:r>
      <w:r w:rsidRPr="00522DCA">
        <w:rPr>
          <w:lang w:val="en-GB"/>
        </w:rPr>
        <w:t>), use the following functions:</w:t>
      </w:r>
    </w:p>
    <w:p w14:paraId="75BBE093" w14:textId="77777777" w:rsidR="000959A2" w:rsidRPr="00522DCA" w:rsidRDefault="000959A2">
      <w:pPr>
        <w:pStyle w:val="Aufzhlungszeichen1"/>
        <w:numPr>
          <w:ilvl w:val="0"/>
          <w:numId w:val="23"/>
        </w:numPr>
        <w:tabs>
          <w:tab w:val="clear" w:pos="360"/>
          <w:tab w:val="left" w:pos="964"/>
        </w:tabs>
        <w:rPr>
          <w:lang w:val="en-GB"/>
        </w:rPr>
        <w:pPrChange w:id="326" w:author="Moritz Lautenbach" w:date="2014-04-15T16:56:00Z">
          <w:pPr>
            <w:pStyle w:val="Aufzhlungszeichen1"/>
            <w:tabs>
              <w:tab w:val="clear" w:pos="360"/>
              <w:tab w:val="left" w:pos="964"/>
            </w:tabs>
            <w:ind w:left="964" w:hanging="482"/>
          </w:pPr>
        </w:pPrChange>
      </w:pPr>
      <w:r w:rsidRPr="00522DCA">
        <w:rPr>
          <w:lang w:val="en-GB"/>
        </w:rPr>
        <w:t xml:space="preserve">Add: To carry out an individual assignment, select both of the entries in the left text fields and click </w:t>
      </w:r>
      <w:r w:rsidRPr="00522DCA">
        <w:rPr>
          <w:i/>
          <w:lang w:val="en-GB"/>
        </w:rPr>
        <w:t>Add</w:t>
      </w:r>
      <w:r w:rsidRPr="00522DCA">
        <w:rPr>
          <w:lang w:val="en-GB"/>
        </w:rPr>
        <w:t xml:space="preserve"> to add this pair to the right text field.</w:t>
      </w:r>
    </w:p>
    <w:p w14:paraId="43A3613C" w14:textId="77777777" w:rsidR="000959A2" w:rsidRPr="00522DCA" w:rsidRDefault="000959A2">
      <w:pPr>
        <w:pStyle w:val="Aufzhlungszeichen1"/>
        <w:numPr>
          <w:ilvl w:val="0"/>
          <w:numId w:val="23"/>
        </w:numPr>
        <w:tabs>
          <w:tab w:val="clear" w:pos="360"/>
          <w:tab w:val="left" w:pos="964"/>
        </w:tabs>
        <w:rPr>
          <w:lang w:val="en-GB"/>
        </w:rPr>
        <w:pPrChange w:id="327" w:author="Moritz Lautenbach" w:date="2014-04-15T16:56:00Z">
          <w:pPr>
            <w:pStyle w:val="Aufzhlungszeichen1"/>
            <w:tabs>
              <w:tab w:val="clear" w:pos="360"/>
              <w:tab w:val="left" w:pos="964"/>
            </w:tabs>
            <w:ind w:left="964" w:hanging="482"/>
          </w:pPr>
        </w:pPrChange>
      </w:pPr>
      <w:r w:rsidRPr="00522DCA">
        <w:rPr>
          <w:lang w:val="en-GB"/>
        </w:rPr>
        <w:t xml:space="preserve">Remove: In order to undo an assignment, select the entry in question in the right text field and click </w:t>
      </w:r>
      <w:r w:rsidRPr="00522DCA">
        <w:rPr>
          <w:i/>
          <w:lang w:val="en-GB"/>
        </w:rPr>
        <w:t>Remove</w:t>
      </w:r>
      <w:r w:rsidRPr="00522DCA">
        <w:rPr>
          <w:lang w:val="en-GB"/>
        </w:rPr>
        <w:t>.</w:t>
      </w:r>
    </w:p>
    <w:p w14:paraId="6DD6221F" w14:textId="77777777" w:rsidR="000959A2" w:rsidRPr="00522DCA" w:rsidRDefault="000959A2">
      <w:pPr>
        <w:pStyle w:val="Aufzhlungszeichen1"/>
        <w:numPr>
          <w:ilvl w:val="0"/>
          <w:numId w:val="23"/>
        </w:numPr>
        <w:tabs>
          <w:tab w:val="clear" w:pos="360"/>
          <w:tab w:val="left" w:pos="964"/>
        </w:tabs>
        <w:rPr>
          <w:lang w:val="en-GB"/>
        </w:rPr>
        <w:pPrChange w:id="328" w:author="Moritz Lautenbach" w:date="2014-04-15T16:56:00Z">
          <w:pPr>
            <w:pStyle w:val="Aufzhlungszeichen1"/>
            <w:tabs>
              <w:tab w:val="clear" w:pos="360"/>
              <w:tab w:val="left" w:pos="964"/>
            </w:tabs>
            <w:ind w:left="964" w:hanging="482"/>
          </w:pPr>
        </w:pPrChange>
      </w:pPr>
      <w:r w:rsidRPr="00522DCA">
        <w:rPr>
          <w:lang w:val="en-GB"/>
        </w:rPr>
        <w:t xml:space="preserve">Remove all: In order to delete all assignments, click </w:t>
      </w:r>
      <w:r w:rsidRPr="00522DCA">
        <w:rPr>
          <w:i/>
          <w:lang w:val="en-GB"/>
        </w:rPr>
        <w:t>Remove all</w:t>
      </w:r>
      <w:r w:rsidRPr="00522DCA">
        <w:rPr>
          <w:lang w:val="en-GB"/>
        </w:rPr>
        <w:t>.</w:t>
      </w:r>
    </w:p>
    <w:p w14:paraId="3E468C53" w14:textId="77777777" w:rsidR="000959A2" w:rsidRPr="00522DCA" w:rsidRDefault="000959A2">
      <w:pPr>
        <w:pStyle w:val="Standard-BlockCharCharChar"/>
        <w:rPr>
          <w:lang w:val="en-GB"/>
        </w:rPr>
      </w:pPr>
      <w:r w:rsidRPr="00522DCA">
        <w:rPr>
          <w:lang w:val="en-GB"/>
        </w:rPr>
        <w:t>There are two ways to assign the tiers automatically:</w:t>
      </w:r>
    </w:p>
    <w:p w14:paraId="33821F06" w14:textId="77777777" w:rsidR="000959A2" w:rsidRPr="00522DCA" w:rsidRDefault="000959A2">
      <w:pPr>
        <w:pStyle w:val="Aufzhlungszeichen1"/>
        <w:numPr>
          <w:ilvl w:val="0"/>
          <w:numId w:val="24"/>
        </w:numPr>
        <w:tabs>
          <w:tab w:val="clear" w:pos="360"/>
          <w:tab w:val="left" w:pos="964"/>
        </w:tabs>
        <w:rPr>
          <w:lang w:val="en-GB"/>
        </w:rPr>
        <w:pPrChange w:id="329" w:author="Moritz Lautenbach" w:date="2014-04-15T16:56:00Z">
          <w:pPr>
            <w:pStyle w:val="Aufzhlungszeichen1"/>
            <w:tabs>
              <w:tab w:val="clear" w:pos="360"/>
              <w:tab w:val="left" w:pos="964"/>
            </w:tabs>
            <w:ind w:left="964" w:hanging="482"/>
          </w:pPr>
        </w:pPrChange>
      </w:pPr>
      <w:r w:rsidRPr="00522DCA">
        <w:rPr>
          <w:lang w:val="en-GB"/>
        </w:rPr>
        <w:t>Auto (Position): Assigns the tiers according to their position, hence the first tier in transcription 1 will be assigned to the first tier in transcription 2</w:t>
      </w:r>
      <w:del w:id="330" w:author="Moritz Lautenbach" w:date="2014-04-15T16:57:00Z">
        <w:r w:rsidRPr="00522DCA" w:rsidDel="00A66E0B">
          <w:rPr>
            <w:lang w:val="en-GB"/>
          </w:rPr>
          <w:delText>.</w:delText>
        </w:r>
      </w:del>
      <w:ins w:id="331" w:author="Moritz Lautenbach" w:date="2014-04-15T16:57:00Z">
        <w:r w:rsidRPr="00522DCA">
          <w:rPr>
            <w:lang w:val="en-GB"/>
          </w:rPr>
          <w:t>,</w:t>
        </w:r>
      </w:ins>
      <w:r w:rsidRPr="00522DCA">
        <w:rPr>
          <w:lang w:val="en-GB"/>
        </w:rPr>
        <w:t xml:space="preserve"> the second tier in transcription 1 will be assigned to the second tier in transcription 2 etc.</w:t>
      </w:r>
    </w:p>
    <w:p w14:paraId="21ECFEFA" w14:textId="77777777" w:rsidR="000959A2" w:rsidRPr="00522DCA" w:rsidRDefault="000959A2">
      <w:pPr>
        <w:pStyle w:val="Aufzhlungszeichen1"/>
        <w:numPr>
          <w:ilvl w:val="0"/>
          <w:numId w:val="24"/>
        </w:numPr>
        <w:tabs>
          <w:tab w:val="clear" w:pos="360"/>
          <w:tab w:val="left" w:pos="964"/>
        </w:tabs>
        <w:rPr>
          <w:lang w:val="en-GB"/>
        </w:rPr>
        <w:pPrChange w:id="332" w:author="Moritz Lautenbach" w:date="2014-04-15T16:56:00Z">
          <w:pPr>
            <w:pStyle w:val="Aufzhlungszeichen1"/>
            <w:tabs>
              <w:tab w:val="clear" w:pos="360"/>
              <w:tab w:val="left" w:pos="964"/>
            </w:tabs>
            <w:ind w:left="964" w:hanging="482"/>
          </w:pPr>
        </w:pPrChange>
      </w:pPr>
      <w:r w:rsidRPr="00522DCA">
        <w:rPr>
          <w:lang w:val="en-GB"/>
        </w:rPr>
        <w:t>Auto (Properties): Assigns the tiers according to their properties, hence tiers with the same speaker abbreviation and the same category are assigned to each other.</w:t>
      </w:r>
    </w:p>
    <w:p w14:paraId="0B0746B5" w14:textId="77777777" w:rsidR="000959A2" w:rsidRPr="00522DCA" w:rsidRDefault="000959A2">
      <w:pPr>
        <w:pStyle w:val="Standard-BlockCharCharChar"/>
        <w:rPr>
          <w:lang w:val="en-GB"/>
        </w:rPr>
      </w:pPr>
      <w:r w:rsidRPr="00522DCA">
        <w:rPr>
          <w:lang w:val="en-GB"/>
        </w:rPr>
        <w:t xml:space="preserve">It is possible to combine both manual and automatic assignment with each other. </w:t>
      </w:r>
    </w:p>
    <w:p w14:paraId="313047C0" w14:textId="77777777" w:rsidR="000959A2" w:rsidRPr="00522DCA" w:rsidRDefault="000959A2">
      <w:pPr>
        <w:pStyle w:val="Standard-BlockCharCharChar"/>
        <w:rPr>
          <w:lang w:val="en-GB"/>
        </w:rPr>
      </w:pPr>
    </w:p>
    <w:p w14:paraId="243D5ADB" w14:textId="57BD4280" w:rsidR="000959A2" w:rsidRPr="00522DCA" w:rsidRDefault="006D0A9D">
      <w:pPr>
        <w:pStyle w:val="Standard-BlockCharCharChar"/>
        <w:rPr>
          <w:lang w:val="en-GB"/>
        </w:rPr>
      </w:pPr>
      <w:r w:rsidRPr="00522DCA">
        <w:rPr>
          <w:lang w:val="en-GB"/>
        </w:rPr>
        <w:lastRenderedPageBreak/>
        <w:t>“</w:t>
      </w:r>
      <w:r w:rsidR="000959A2" w:rsidRPr="00522DCA">
        <w:rPr>
          <w:lang w:val="en-GB"/>
        </w:rPr>
        <w:t>Timeline Method</w:t>
      </w:r>
      <w:r w:rsidRPr="00522DCA">
        <w:rPr>
          <w:lang w:val="en-GB"/>
        </w:rPr>
        <w:t>”</w:t>
      </w:r>
      <w:r w:rsidR="000959A2" w:rsidRPr="00522DCA">
        <w:rPr>
          <w:lang w:val="en-GB"/>
        </w:rPr>
        <w:t xml:space="preserve"> allows you to choose whether time points should be sorted according to their absolute time values when they are being glued,</w:t>
      </w:r>
      <w:ins w:id="333" w:author="Moritz Lautenbach" w:date="2014-04-15T16:57:00Z">
        <w:r w:rsidR="000959A2" w:rsidRPr="00522DCA">
          <w:rPr>
            <w:lang w:val="en-GB"/>
          </w:rPr>
          <w:t xml:space="preserve"> </w:t>
        </w:r>
      </w:ins>
      <w:r w:rsidR="000959A2" w:rsidRPr="00522DCA">
        <w:rPr>
          <w:lang w:val="en-GB"/>
        </w:rPr>
        <w:t>(</w:t>
      </w:r>
      <w:r w:rsidRPr="00522DCA">
        <w:rPr>
          <w:lang w:val="en-GB"/>
        </w:rPr>
        <w:t>“</w:t>
      </w:r>
      <w:r w:rsidR="000959A2" w:rsidRPr="00522DCA">
        <w:rPr>
          <w:lang w:val="en-GB"/>
        </w:rPr>
        <w:t>Merge timelines</w:t>
      </w:r>
      <w:r w:rsidRPr="00522DCA">
        <w:rPr>
          <w:lang w:val="en-GB"/>
        </w:rPr>
        <w:t>”</w:t>
      </w:r>
      <w:r w:rsidR="000959A2" w:rsidRPr="00522DCA">
        <w:rPr>
          <w:lang w:val="en-GB"/>
        </w:rPr>
        <w:t>, is recommended for fully aligned transcriptions) or whether the two time axes should simply be stringed together</w:t>
      </w:r>
      <w:ins w:id="334" w:author="Moritz Lautenbach" w:date="2014-04-15T16:57:00Z">
        <w:r w:rsidR="000959A2" w:rsidRPr="00522DCA">
          <w:rPr>
            <w:lang w:val="en-GB"/>
          </w:rPr>
          <w:t xml:space="preserve"> </w:t>
        </w:r>
      </w:ins>
      <w:del w:id="335" w:author="Moritz Lautenbach" w:date="2014-04-15T16:57:00Z">
        <w:r w:rsidR="000959A2" w:rsidRPr="00522DCA" w:rsidDel="0026707F">
          <w:rPr>
            <w:lang w:val="en-GB"/>
          </w:rPr>
          <w:delText>.</w:delText>
        </w:r>
      </w:del>
      <w:r w:rsidR="000959A2" w:rsidRPr="00522DCA">
        <w:rPr>
          <w:lang w:val="en-GB"/>
        </w:rPr>
        <w:t>(</w:t>
      </w:r>
      <w:r w:rsidRPr="00522DCA">
        <w:rPr>
          <w:lang w:val="en-GB"/>
        </w:rPr>
        <w:t>“</w:t>
      </w:r>
      <w:r w:rsidR="000959A2" w:rsidRPr="00522DCA">
        <w:rPr>
          <w:lang w:val="en-GB"/>
        </w:rPr>
        <w:t>Append timelines</w:t>
      </w:r>
      <w:r w:rsidRPr="00522DCA">
        <w:rPr>
          <w:lang w:val="en-GB"/>
        </w:rPr>
        <w:t>”</w:t>
      </w:r>
      <w:r w:rsidR="000959A2" w:rsidRPr="00522DCA">
        <w:rPr>
          <w:lang w:val="en-GB"/>
        </w:rPr>
        <w:t xml:space="preserve">). </w:t>
      </w:r>
    </w:p>
    <w:p w14:paraId="25A4DB65" w14:textId="77777777" w:rsidR="000959A2" w:rsidRPr="00522DCA" w:rsidRDefault="000959A2">
      <w:pPr>
        <w:pStyle w:val="Standard-BlockCharCharChar"/>
        <w:rPr>
          <w:lang w:val="en-GB"/>
        </w:rPr>
      </w:pPr>
      <w:r w:rsidRPr="00522DCA">
        <w:rPr>
          <w:lang w:val="en-GB"/>
        </w:rPr>
        <w:t>Once you</w:t>
      </w:r>
      <w:ins w:id="336" w:author="Moritz Lautenbach" w:date="2014-04-15T16:58:00Z">
        <w:r w:rsidRPr="00522DCA">
          <w:rPr>
            <w:lang w:val="en-GB"/>
          </w:rPr>
          <w:t xml:space="preserve"> ha</w:t>
        </w:r>
      </w:ins>
      <w:del w:id="337" w:author="Moritz Lautenbach" w:date="2014-04-15T16:58:00Z">
        <w:r w:rsidRPr="00522DCA" w:rsidDel="0026707F">
          <w:rPr>
            <w:lang w:val="en-GB"/>
          </w:rPr>
          <w:delText>'</w:delText>
        </w:r>
      </w:del>
      <w:r w:rsidRPr="00522DCA">
        <w:rPr>
          <w:lang w:val="en-GB"/>
        </w:rPr>
        <w:t xml:space="preserve">ve completed the assignment of the files click </w:t>
      </w:r>
      <w:r w:rsidRPr="00522DCA">
        <w:rPr>
          <w:i/>
          <w:lang w:val="en-GB"/>
        </w:rPr>
        <w:t>OK</w:t>
      </w:r>
      <w:r w:rsidRPr="00522DCA">
        <w:rPr>
          <w:lang w:val="en-GB"/>
        </w:rPr>
        <w:t xml:space="preserve"> to glue the transcriptions.</w:t>
      </w:r>
    </w:p>
    <w:p w14:paraId="42CA697C" w14:textId="77777777" w:rsidR="000959A2" w:rsidRPr="00522DCA" w:rsidRDefault="000959A2" w:rsidP="00FA5400">
      <w:pPr>
        <w:pStyle w:val="berschrift3"/>
        <w:keepNext/>
        <w:rPr>
          <w:rFonts w:cs="Times New Roman"/>
          <w:lang w:val="en-GB"/>
        </w:rPr>
      </w:pPr>
      <w:bookmarkStart w:id="338" w:name="_Ref108437462"/>
      <w:bookmarkStart w:id="339" w:name="_Toc411261273"/>
      <w:r w:rsidRPr="00522DCA">
        <w:rPr>
          <w:rFonts w:cs="Times New Roman"/>
          <w:lang w:val="en-GB"/>
        </w:rPr>
        <w:t>Transcription &gt; Chop transcription…</w:t>
      </w:r>
      <w:bookmarkEnd w:id="338"/>
      <w:bookmarkEnd w:id="339"/>
    </w:p>
    <w:p w14:paraId="6A3DA471" w14:textId="77777777" w:rsidR="000959A2" w:rsidRPr="00522DCA" w:rsidRDefault="000959A2">
      <w:pPr>
        <w:pStyle w:val="Standard-BlockCharCharChar"/>
        <w:keepNext/>
        <w:rPr>
          <w:lang w:val="en-GB"/>
        </w:rPr>
      </w:pPr>
      <w:r w:rsidRPr="00522DCA">
        <w:rPr>
          <w:lang w:val="en-GB"/>
        </w:rPr>
        <w:t>Divides the entire transcription into various partial transcriptions while keeping the original file.</w:t>
      </w:r>
    </w:p>
    <w:p w14:paraId="2E82AAF1" w14:textId="77777777" w:rsidR="000959A2" w:rsidRPr="00522DCA" w:rsidRDefault="00B16F25">
      <w:pPr>
        <w:pStyle w:val="BildChar"/>
        <w:rPr>
          <w:rFonts w:ascii="Times New Roman" w:hAnsi="Times New Roman"/>
          <w:lang w:val="en-GB"/>
        </w:rPr>
      </w:pPr>
      <w:r>
        <w:rPr>
          <w:rFonts w:ascii="Times New Roman" w:hAnsi="Times New Roman"/>
          <w:lang w:val="en-GB"/>
        </w:rPr>
        <w:pict w14:anchorId="21708A49">
          <v:shape id="_x0000_i1161" type="#_x0000_t75" style="width:412.35pt;height:101.9pt" filled="t">
            <v:fill color2="black"/>
            <v:imagedata r:id="rId190" o:title=""/>
          </v:shape>
        </w:pict>
      </w:r>
    </w:p>
    <w:p w14:paraId="65E4B3D8" w14:textId="77777777" w:rsidR="000959A2" w:rsidRPr="00522DCA" w:rsidRDefault="000959A2">
      <w:pPr>
        <w:pStyle w:val="Standard-BlockCharCharChar"/>
        <w:rPr>
          <w:lang w:val="en-GB"/>
        </w:rPr>
      </w:pPr>
    </w:p>
    <w:p w14:paraId="11D44C93" w14:textId="77777777" w:rsidR="000959A2" w:rsidRPr="00522DCA" w:rsidRDefault="000959A2">
      <w:pPr>
        <w:pStyle w:val="Aufzhlungszeichen1"/>
        <w:numPr>
          <w:ilvl w:val="0"/>
          <w:numId w:val="25"/>
        </w:numPr>
        <w:tabs>
          <w:tab w:val="clear" w:pos="360"/>
          <w:tab w:val="left" w:pos="964"/>
        </w:tabs>
        <w:rPr>
          <w:lang w:val="en-GB"/>
        </w:rPr>
        <w:pPrChange w:id="340" w:author="Moritz Lautenbach" w:date="2014-04-15T16:58:00Z">
          <w:pPr>
            <w:pStyle w:val="Aufzhlungszeichen1"/>
            <w:tabs>
              <w:tab w:val="clear" w:pos="360"/>
              <w:tab w:val="left" w:pos="964"/>
            </w:tabs>
            <w:ind w:left="964" w:hanging="482"/>
          </w:pPr>
        </w:pPrChange>
      </w:pPr>
      <w:r w:rsidRPr="00522DCA">
        <w:rPr>
          <w:lang w:val="en-GB"/>
        </w:rPr>
        <w:t xml:space="preserve">Minimum number of timeline items: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w:t>
      </w:r>
      <w:ins w:id="341" w:author="Moritz Lautenbach" w:date="2014-04-15T16:59:00Z">
        <w:r w:rsidRPr="00522DCA">
          <w:rPr>
            <w:lang w:val="en-GB"/>
          </w:rPr>
          <w:t>t</w:t>
        </w:r>
      </w:ins>
      <w:r w:rsidRPr="00522DCA">
        <w:rPr>
          <w:lang w:val="en-GB"/>
        </w:rPr>
        <w:t>o the right of the number at will.</w:t>
      </w:r>
    </w:p>
    <w:p w14:paraId="188A547C" w14:textId="77777777" w:rsidR="000959A2" w:rsidRPr="00522DCA" w:rsidRDefault="000959A2">
      <w:pPr>
        <w:pStyle w:val="Aufzhlungszeichen1"/>
        <w:numPr>
          <w:ilvl w:val="0"/>
          <w:numId w:val="25"/>
        </w:numPr>
        <w:tabs>
          <w:tab w:val="clear" w:pos="360"/>
          <w:tab w:val="left" w:pos="964"/>
        </w:tabs>
        <w:rPr>
          <w:lang w:val="en-GB"/>
        </w:rPr>
        <w:pPrChange w:id="342" w:author="Moritz Lautenbach" w:date="2014-04-15T16:58:00Z">
          <w:pPr>
            <w:pStyle w:val="Aufzhlungszeichen1"/>
            <w:tabs>
              <w:tab w:val="clear" w:pos="360"/>
              <w:tab w:val="left" w:pos="964"/>
            </w:tabs>
            <w:ind w:left="964" w:hanging="482"/>
          </w:pPr>
        </w:pPrChange>
      </w:pPr>
      <w:r w:rsidRPr="00522DCA">
        <w:rPr>
          <w:lang w:val="en-GB"/>
        </w:rPr>
        <w:t xml:space="preserve">Directory: click </w:t>
      </w:r>
      <w:r w:rsidRPr="00522DCA">
        <w:rPr>
          <w:i/>
          <w:lang w:val="en-GB"/>
        </w:rPr>
        <w:t>Browse…,</w:t>
      </w:r>
      <w:r w:rsidRPr="00522DCA">
        <w:rPr>
          <w:lang w:val="en-GB"/>
        </w:rPr>
        <w:t xml:space="preserve"> to select a directory in which the new partial transcription should be saved. </w:t>
      </w:r>
    </w:p>
    <w:p w14:paraId="0DD7CB8D" w14:textId="77777777" w:rsidR="000959A2" w:rsidRPr="00522DCA" w:rsidRDefault="000959A2">
      <w:pPr>
        <w:pStyle w:val="Aufzhlungszeichen1"/>
        <w:numPr>
          <w:ilvl w:val="0"/>
          <w:numId w:val="25"/>
        </w:numPr>
        <w:tabs>
          <w:tab w:val="clear" w:pos="360"/>
          <w:tab w:val="left" w:pos="964"/>
        </w:tabs>
        <w:rPr>
          <w:lang w:val="en-GB"/>
        </w:rPr>
        <w:pPrChange w:id="343" w:author="Moritz Lautenbach" w:date="2014-04-15T16:58:00Z">
          <w:pPr>
            <w:pStyle w:val="Aufzhlungszeichen1"/>
            <w:tabs>
              <w:tab w:val="clear" w:pos="360"/>
              <w:tab w:val="left" w:pos="964"/>
            </w:tabs>
            <w:ind w:left="964" w:hanging="482"/>
          </w:pPr>
        </w:pPrChange>
      </w:pPr>
      <w:r w:rsidRPr="00522DCA">
        <w:rPr>
          <w:lang w:val="en-GB"/>
        </w:rPr>
        <w:t>Base filename: Then enter a base filename for the files that are then automatically numbered consecutively.</w:t>
      </w:r>
    </w:p>
    <w:p w14:paraId="22A9AF82" w14:textId="77777777" w:rsidR="000959A2" w:rsidRPr="00522DCA" w:rsidRDefault="000959A2">
      <w:pPr>
        <w:pStyle w:val="Standard-BlockCharCharChar"/>
        <w:rPr>
          <w:lang w:val="en-GB"/>
        </w:rPr>
      </w:pPr>
      <w:r w:rsidRPr="00522DCA">
        <w:rPr>
          <w:lang w:val="en-GB"/>
        </w:rPr>
        <w:t xml:space="preserve">Close your input by clicking </w:t>
      </w:r>
      <w:r w:rsidRPr="00522DCA">
        <w:rPr>
          <w:i/>
          <w:lang w:val="en-GB"/>
        </w:rPr>
        <w:t>OK</w:t>
      </w:r>
      <w:r w:rsidRPr="00522DCA">
        <w:rPr>
          <w:lang w:val="en-GB"/>
        </w:rPr>
        <w:t>. A separate window will inform you of the successful production of the partial transcriptions.</w:t>
      </w:r>
    </w:p>
    <w:p w14:paraId="4E61424C" w14:textId="77777777" w:rsidR="000959A2" w:rsidRPr="00522DCA" w:rsidRDefault="00B16F25">
      <w:pPr>
        <w:pStyle w:val="BildChar"/>
        <w:rPr>
          <w:rFonts w:ascii="Times New Roman" w:hAnsi="Times New Roman"/>
          <w:lang w:val="en-GB"/>
        </w:rPr>
      </w:pPr>
      <w:r>
        <w:rPr>
          <w:rFonts w:ascii="Times New Roman" w:hAnsi="Times New Roman"/>
          <w:lang w:val="en-GB"/>
        </w:rPr>
        <w:pict w14:anchorId="7575D906">
          <v:shape id="_x0000_i1162" type="#_x0000_t75" style="width:315.1pt;height:91.65pt" filled="t">
            <v:fill color2="black"/>
            <v:imagedata r:id="rId191" o:title=""/>
          </v:shape>
        </w:pict>
      </w:r>
    </w:p>
    <w:p w14:paraId="25A31F53" w14:textId="77777777" w:rsidR="000959A2" w:rsidRPr="00522DCA" w:rsidRDefault="000959A2">
      <w:pPr>
        <w:pStyle w:val="Standard-BlockCharCharChar"/>
        <w:rPr>
          <w:lang w:val="en-GB"/>
        </w:rPr>
      </w:pPr>
      <w:r w:rsidRPr="00522DCA">
        <w:rPr>
          <w:lang w:val="en-GB"/>
        </w:rPr>
        <w:t xml:space="preserve">Now the directory you previously selected will contain a set of new </w:t>
      </w:r>
      <w:del w:id="344" w:author="Moritz Lautenbach" w:date="2014-04-15T17:00:00Z">
        <w:r w:rsidRPr="00522DCA" w:rsidDel="0026707F">
          <w:rPr>
            <w:lang w:val="en-GB"/>
          </w:rPr>
          <w:delText xml:space="preserve">xml </w:delText>
        </w:r>
      </w:del>
      <w:ins w:id="345" w:author="Moritz Lautenbach" w:date="2014-04-15T17:00:00Z">
        <w:r w:rsidRPr="00522DCA">
          <w:rPr>
            <w:lang w:val="en-GB"/>
          </w:rPr>
          <w:t>xml-</w:t>
        </w:r>
      </w:ins>
      <w:r w:rsidRPr="00522DCA">
        <w:rPr>
          <w:lang w:val="en-GB"/>
        </w:rPr>
        <w:t>files that each represent a section of the original transcription.</w:t>
      </w:r>
    </w:p>
    <w:p w14:paraId="7DF58665" w14:textId="77777777" w:rsidR="000959A2" w:rsidRPr="00522DCA" w:rsidRDefault="000959A2">
      <w:pPr>
        <w:pStyle w:val="Standard-BlockCharCharChar"/>
        <w:rPr>
          <w:lang w:val="en-GB"/>
        </w:rPr>
      </w:pPr>
    </w:p>
    <w:p w14:paraId="4F31C953"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513B876">
          <v:shape id="_x0000_i1163" type="#_x0000_t75" style="width:4in;height:183.25pt" filled="t">
            <v:fill color2="black"/>
            <v:imagedata r:id="rId192" o:title=""/>
          </v:shape>
        </w:pict>
      </w:r>
    </w:p>
    <w:p w14:paraId="1D439A76" w14:textId="77777777" w:rsidR="000959A2" w:rsidRPr="00522DCA" w:rsidRDefault="000959A2" w:rsidP="003D491A">
      <w:pPr>
        <w:pStyle w:val="berschrift3"/>
        <w:rPr>
          <w:rFonts w:cs="Times New Roman"/>
          <w:lang w:val="en-GB"/>
        </w:rPr>
      </w:pPr>
      <w:bookmarkStart w:id="346" w:name="_Toc411261274"/>
      <w:r w:rsidRPr="00522DCA">
        <w:rPr>
          <w:rFonts w:cs="Times New Roman"/>
          <w:lang w:val="en-GB"/>
        </w:rPr>
        <w:t>Transcription &gt; Chop audio…</w:t>
      </w:r>
      <w:bookmarkEnd w:id="346"/>
    </w:p>
    <w:p w14:paraId="45896760" w14:textId="0ED81D3E" w:rsidR="000959A2" w:rsidRPr="00522DCA" w:rsidRDefault="000959A2">
      <w:pPr>
        <w:pStyle w:val="Standard-BlockCharCharChar"/>
        <w:rPr>
          <w:lang w:val="en-GB"/>
        </w:rPr>
      </w:pPr>
      <w:r w:rsidRPr="00522DCA">
        <w:rPr>
          <w:lang w:val="en-GB"/>
        </w:rPr>
        <w:t>Divides a copy of the audio file of the musical score into a number of smaller audio files (</w:t>
      </w:r>
      <w:r w:rsidR="006D0A9D" w:rsidRPr="00522DCA">
        <w:rPr>
          <w:lang w:val="en-GB"/>
        </w:rPr>
        <w:t>“</w:t>
      </w:r>
      <w:r w:rsidRPr="00522DCA">
        <w:rPr>
          <w:lang w:val="en-GB"/>
        </w:rPr>
        <w:t>audio snippets</w:t>
      </w:r>
      <w:r w:rsidR="006D0A9D" w:rsidRPr="00522DCA">
        <w:rPr>
          <w:lang w:val="en-GB"/>
        </w:rPr>
        <w:t>”</w:t>
      </w:r>
      <w:r w:rsidRPr="00522DCA">
        <w:rPr>
          <w:lang w:val="en-GB"/>
        </w:rPr>
        <w:t>).</w:t>
      </w:r>
    </w:p>
    <w:p w14:paraId="6171CE32" w14:textId="77777777" w:rsidR="000959A2" w:rsidRPr="00522DCA" w:rsidRDefault="000959A2">
      <w:pPr>
        <w:pStyle w:val="Standard-BlockCharCharChar"/>
        <w:rPr>
          <w:lang w:val="en-GB"/>
        </w:rPr>
      </w:pPr>
      <w:r w:rsidRPr="00522DCA">
        <w:rPr>
          <w:lang w:val="en-GB"/>
        </w:rPr>
        <w:t xml:space="preserve">Please note that the use of this function requires </w:t>
      </w:r>
    </w:p>
    <w:p w14:paraId="30F74245" w14:textId="583B7AEE" w:rsidR="000959A2" w:rsidRPr="00522DCA" w:rsidRDefault="000959A2" w:rsidP="000959A2">
      <w:pPr>
        <w:pStyle w:val="Standard-BlockCharCharChar"/>
        <w:numPr>
          <w:ilvl w:val="0"/>
          <w:numId w:val="4"/>
        </w:numPr>
        <w:rPr>
          <w:lang w:val="en-GB"/>
        </w:rPr>
      </w:pPr>
      <w:r w:rsidRPr="00522DCA">
        <w:rPr>
          <w:lang w:val="en-GB"/>
        </w:rPr>
        <w:t xml:space="preserve">that you've assigned an audio file to the musical score via </w:t>
      </w:r>
      <w:r w:rsidR="006D0A9D" w:rsidRPr="00522DCA">
        <w:rPr>
          <w:lang w:val="en-GB"/>
        </w:rPr>
        <w:t>“</w:t>
      </w:r>
      <w:r w:rsidRPr="00522DCA">
        <w:rPr>
          <w:lang w:val="en-GB"/>
        </w:rPr>
        <w:t>Referenced media file</w:t>
      </w:r>
      <w:r w:rsidR="00E6350C" w:rsidRPr="00522DCA">
        <w:rPr>
          <w:lang w:val="en-GB"/>
        </w:rPr>
        <w:t>“</w:t>
      </w:r>
      <w:r w:rsidRPr="00522DCA">
        <w:rPr>
          <w:lang w:val="en-GB"/>
        </w:rPr>
        <w:t>,</w:t>
      </w:r>
    </w:p>
    <w:p w14:paraId="18B60CB6" w14:textId="3FDA15C4" w:rsidR="000959A2" w:rsidRPr="00522DCA" w:rsidRDefault="000959A2" w:rsidP="000959A2">
      <w:pPr>
        <w:pStyle w:val="Standard-BlockCharCharChar"/>
        <w:numPr>
          <w:ilvl w:val="0"/>
          <w:numId w:val="4"/>
        </w:numPr>
        <w:rPr>
          <w:lang w:val="en-GB"/>
        </w:rPr>
      </w:pPr>
      <w:r w:rsidRPr="00522DCA">
        <w:rPr>
          <w:lang w:val="en-GB"/>
        </w:rPr>
        <w:t xml:space="preserve">that the audio file is in </w:t>
      </w:r>
      <w:r w:rsidR="006D0A9D" w:rsidRPr="00522DCA">
        <w:rPr>
          <w:lang w:val="en-GB"/>
        </w:rPr>
        <w:t>“</w:t>
      </w:r>
      <w:r w:rsidRPr="00522DCA">
        <w:rPr>
          <w:lang w:val="en-GB"/>
        </w:rPr>
        <w:t>.wav</w:t>
      </w:r>
      <w:ins w:id="347" w:author="Moritz Lautenbach" w:date="2014-04-15T17:00:00Z">
        <w:r w:rsidRPr="00522DCA">
          <w:rPr>
            <w:lang w:val="en-GB"/>
          </w:rPr>
          <w:t>”</w:t>
        </w:r>
      </w:ins>
      <w:r w:rsidRPr="00522DCA">
        <w:rPr>
          <w:lang w:val="en-GB"/>
        </w:rPr>
        <w:t xml:space="preserve"> format file (other audio formats </w:t>
      </w:r>
      <w:proofErr w:type="spellStart"/>
      <w:r w:rsidRPr="00522DCA">
        <w:rPr>
          <w:lang w:val="en-GB"/>
        </w:rPr>
        <w:t>can not</w:t>
      </w:r>
      <w:proofErr w:type="spellEnd"/>
      <w:r w:rsidRPr="00522DCA">
        <w:rPr>
          <w:lang w:val="en-GB"/>
        </w:rPr>
        <w:t xml:space="preserve"> be processed) and </w:t>
      </w:r>
    </w:p>
    <w:p w14:paraId="1B126C13" w14:textId="77777777" w:rsidR="000959A2" w:rsidRPr="00522DCA" w:rsidRDefault="000959A2" w:rsidP="000959A2">
      <w:pPr>
        <w:pStyle w:val="Standard-BlockCharCharChar"/>
        <w:numPr>
          <w:ilvl w:val="0"/>
          <w:numId w:val="4"/>
        </w:numPr>
        <w:rPr>
          <w:lang w:val="en-GB"/>
        </w:rPr>
      </w:pPr>
      <w:proofErr w:type="gramStart"/>
      <w:r w:rsidRPr="00522DCA">
        <w:rPr>
          <w:lang w:val="en-GB"/>
        </w:rPr>
        <w:t>that</w:t>
      </w:r>
      <w:proofErr w:type="gramEnd"/>
      <w:r w:rsidRPr="00522DCA">
        <w:rPr>
          <w:lang w:val="en-GB"/>
        </w:rPr>
        <w:t xml:space="preserve"> the time axis has as many absolute time values as possible. </w:t>
      </w:r>
    </w:p>
    <w:p w14:paraId="2CC8D318" w14:textId="77777777" w:rsidR="000959A2" w:rsidRPr="00522DCA" w:rsidRDefault="000959A2">
      <w:pPr>
        <w:pStyle w:val="Standard-BlockCharCharChar"/>
        <w:rPr>
          <w:lang w:val="en-GB"/>
        </w:rPr>
      </w:pPr>
    </w:p>
    <w:p w14:paraId="2F57106B" w14:textId="77777777" w:rsidR="000959A2" w:rsidRPr="00522DCA" w:rsidRDefault="00B16F25">
      <w:pPr>
        <w:pStyle w:val="BildChar"/>
        <w:rPr>
          <w:rFonts w:ascii="Times New Roman" w:hAnsi="Times New Roman"/>
          <w:lang w:val="en-GB"/>
        </w:rPr>
      </w:pPr>
      <w:r>
        <w:rPr>
          <w:rFonts w:ascii="Times New Roman" w:hAnsi="Times New Roman"/>
          <w:lang w:val="en-GB"/>
        </w:rPr>
        <w:pict w14:anchorId="20985552">
          <v:shape id="_x0000_i1164" type="#_x0000_t75" style="width:400.2pt;height:156.15pt" filled="t">
            <v:fill color2="black"/>
            <v:imagedata r:id="rId193" o:title=""/>
          </v:shape>
        </w:pict>
      </w:r>
    </w:p>
    <w:p w14:paraId="1E38BA7E" w14:textId="77777777" w:rsidR="000959A2" w:rsidRPr="00522DCA" w:rsidRDefault="000959A2">
      <w:pPr>
        <w:pStyle w:val="Standard-BlockCharCharChar"/>
        <w:rPr>
          <w:lang w:val="en-GB"/>
        </w:rPr>
      </w:pPr>
      <w:r w:rsidRPr="00522DCA">
        <w:rPr>
          <w:lang w:val="en-GB"/>
        </w:rPr>
        <w:t>There are two ways to chop the audio file:</w:t>
      </w:r>
    </w:p>
    <w:p w14:paraId="01573AA9" w14:textId="3A504A3A" w:rsidR="000959A2" w:rsidRPr="00522DCA" w:rsidRDefault="000959A2">
      <w:pPr>
        <w:pStyle w:val="Aufzhlungszeichen1"/>
        <w:numPr>
          <w:ilvl w:val="0"/>
          <w:numId w:val="26"/>
        </w:numPr>
        <w:tabs>
          <w:tab w:val="clear" w:pos="360"/>
          <w:tab w:val="left" w:pos="964"/>
        </w:tabs>
        <w:rPr>
          <w:lang w:val="en-GB"/>
        </w:rPr>
        <w:pPrChange w:id="348" w:author="Moritz Lautenbach" w:date="2014-04-15T17:00:00Z">
          <w:pPr>
            <w:pStyle w:val="Aufzhlungszeichen1"/>
            <w:tabs>
              <w:tab w:val="clear" w:pos="360"/>
              <w:tab w:val="left" w:pos="964"/>
            </w:tabs>
            <w:ind w:left="964" w:hanging="482"/>
          </w:pPr>
        </w:pPrChange>
      </w:pPr>
      <w:r w:rsidRPr="00522DCA">
        <w:rPr>
          <w:lang w:val="en-GB"/>
        </w:rPr>
        <w:t xml:space="preserve">Based on the timeline: The audio file is chopped in accordance with the time axis. An </w:t>
      </w:r>
      <w:r w:rsidR="006D0A9D" w:rsidRPr="00522DCA">
        <w:rPr>
          <w:lang w:val="en-GB"/>
        </w:rPr>
        <w:t>“</w:t>
      </w:r>
      <w:r w:rsidRPr="00522DCA">
        <w:rPr>
          <w:lang w:val="en-GB"/>
        </w:rPr>
        <w:t>audio snippet</w:t>
      </w:r>
      <w:r w:rsidR="006D0A9D" w:rsidRPr="00522DCA">
        <w:rPr>
          <w:lang w:val="en-GB"/>
        </w:rPr>
        <w:t>”</w:t>
      </w:r>
      <w:r w:rsidRPr="00522DCA">
        <w:rPr>
          <w:lang w:val="en-GB"/>
        </w:rPr>
        <w:t xml:space="preserve"> is created for every interval of the time axis. </w:t>
      </w:r>
    </w:p>
    <w:p w14:paraId="0A72126E" w14:textId="5A6E3FD2" w:rsidR="000959A2" w:rsidRPr="00522DCA" w:rsidRDefault="000959A2">
      <w:pPr>
        <w:pStyle w:val="Aufzhlungszeichen1"/>
        <w:numPr>
          <w:ilvl w:val="0"/>
          <w:numId w:val="26"/>
        </w:numPr>
        <w:tabs>
          <w:tab w:val="clear" w:pos="360"/>
          <w:tab w:val="left" w:pos="964"/>
        </w:tabs>
        <w:rPr>
          <w:lang w:val="en-GB"/>
        </w:rPr>
        <w:pPrChange w:id="349" w:author="Moritz Lautenbach" w:date="2014-04-15T17:00:00Z">
          <w:pPr>
            <w:pStyle w:val="Aufzhlungszeichen1"/>
            <w:tabs>
              <w:tab w:val="clear" w:pos="360"/>
              <w:tab w:val="left" w:pos="964"/>
            </w:tabs>
            <w:ind w:left="964" w:hanging="482"/>
          </w:pPr>
        </w:pPrChange>
      </w:pPr>
      <w:r w:rsidRPr="00522DCA">
        <w:rPr>
          <w:lang w:val="en-GB"/>
        </w:rPr>
        <w:t xml:space="preserve">Based on events in tier: The audio file is chopped in accordance with the events in the selected tier: For every event an </w:t>
      </w:r>
      <w:r w:rsidR="006D0A9D" w:rsidRPr="00522DCA">
        <w:rPr>
          <w:lang w:val="en-GB"/>
        </w:rPr>
        <w:t>“</w:t>
      </w:r>
      <w:r w:rsidRPr="00522DCA">
        <w:rPr>
          <w:lang w:val="en-GB"/>
        </w:rPr>
        <w:t>audio snippet</w:t>
      </w:r>
      <w:r w:rsidR="006D0A9D" w:rsidRPr="00522DCA">
        <w:rPr>
          <w:lang w:val="en-GB"/>
        </w:rPr>
        <w:t>”</w:t>
      </w:r>
      <w:r w:rsidRPr="00522DCA">
        <w:rPr>
          <w:lang w:val="en-GB"/>
        </w:rPr>
        <w:t xml:space="preserve"> is created.</w:t>
      </w:r>
    </w:p>
    <w:p w14:paraId="5539BFCE" w14:textId="0D211F7C" w:rsidR="000959A2" w:rsidRPr="00522DCA" w:rsidRDefault="000959A2">
      <w:pPr>
        <w:pStyle w:val="Aufzhlungszeichen1"/>
        <w:rPr>
          <w:lang w:val="en-GB"/>
        </w:rPr>
      </w:pPr>
      <w:r w:rsidRPr="00522DCA">
        <w:rPr>
          <w:lang w:val="en-GB"/>
        </w:rPr>
        <w:t xml:space="preserve">Furthermore you have the option of linking the newly created </w:t>
      </w:r>
      <w:r w:rsidR="006D0A9D" w:rsidRPr="00522DCA">
        <w:rPr>
          <w:lang w:val="en-GB"/>
        </w:rPr>
        <w:t>“</w:t>
      </w:r>
      <w:r w:rsidRPr="00522DCA">
        <w:rPr>
          <w:lang w:val="en-GB"/>
        </w:rPr>
        <w:t>audio-snippets</w:t>
      </w:r>
      <w:r w:rsidR="006D0A9D" w:rsidRPr="00522DCA">
        <w:rPr>
          <w:lang w:val="en-GB"/>
        </w:rPr>
        <w:t>”</w:t>
      </w:r>
      <w:r w:rsidRPr="00522DCA">
        <w:rPr>
          <w:lang w:val="en-GB"/>
        </w:rPr>
        <w:t xml:space="preserve"> with the musical score in the same step:</w:t>
      </w:r>
    </w:p>
    <w:p w14:paraId="23802FDF" w14:textId="5D12F695" w:rsidR="000959A2" w:rsidRPr="00522DCA" w:rsidRDefault="000959A2">
      <w:pPr>
        <w:pStyle w:val="Aufzhlungszeichen1"/>
        <w:numPr>
          <w:ilvl w:val="0"/>
          <w:numId w:val="27"/>
        </w:numPr>
        <w:tabs>
          <w:tab w:val="clear" w:pos="360"/>
          <w:tab w:val="left" w:pos="964"/>
        </w:tabs>
        <w:rPr>
          <w:lang w:val="en-GB"/>
        </w:rPr>
        <w:pPrChange w:id="350" w:author="Moritz Lautenbach" w:date="2014-04-15T17:01:00Z">
          <w:pPr>
            <w:pStyle w:val="Aufzhlungszeichen1"/>
            <w:tabs>
              <w:tab w:val="clear" w:pos="360"/>
              <w:tab w:val="left" w:pos="964"/>
            </w:tabs>
            <w:ind w:left="964" w:hanging="482"/>
          </w:pPr>
        </w:pPrChange>
      </w:pPr>
      <w:r w:rsidRPr="00522DCA">
        <w:rPr>
          <w:lang w:val="en-GB"/>
        </w:rPr>
        <w:lastRenderedPageBreak/>
        <w:t xml:space="preserve">Link to the selected tier: The created </w:t>
      </w:r>
      <w:r w:rsidR="006D0A9D" w:rsidRPr="00522DCA">
        <w:rPr>
          <w:lang w:val="en-GB"/>
        </w:rPr>
        <w:t>“</w:t>
      </w:r>
      <w:r w:rsidRPr="00522DCA">
        <w:rPr>
          <w:lang w:val="en-GB"/>
        </w:rPr>
        <w:t>audio snippets</w:t>
      </w:r>
      <w:r w:rsidR="006D0A9D" w:rsidRPr="00522DCA">
        <w:rPr>
          <w:lang w:val="en-GB"/>
        </w:rPr>
        <w:t>”</w:t>
      </w:r>
      <w:r w:rsidRPr="00522DCA">
        <w:rPr>
          <w:lang w:val="en-GB"/>
        </w:rPr>
        <w:t xml:space="preserve"> are linked to the currently selected tier automatically.</w:t>
      </w:r>
    </w:p>
    <w:p w14:paraId="07B93AB5" w14:textId="1374CE4B" w:rsidR="000959A2" w:rsidRPr="00522DCA" w:rsidRDefault="000959A2">
      <w:pPr>
        <w:pStyle w:val="Aufzhlungszeichen1"/>
        <w:numPr>
          <w:ilvl w:val="0"/>
          <w:numId w:val="27"/>
        </w:numPr>
        <w:tabs>
          <w:tab w:val="clear" w:pos="360"/>
          <w:tab w:val="left" w:pos="964"/>
        </w:tabs>
        <w:rPr>
          <w:lang w:val="en-GB"/>
        </w:rPr>
        <w:pPrChange w:id="351" w:author="Moritz Lautenbach" w:date="2014-04-16T13:11:00Z">
          <w:pPr>
            <w:pStyle w:val="Aufzhlungszeichen1"/>
            <w:tabs>
              <w:tab w:val="clear" w:pos="360"/>
              <w:tab w:val="left" w:pos="964"/>
            </w:tabs>
            <w:ind w:left="964" w:hanging="482"/>
          </w:pPr>
        </w:pPrChange>
      </w:pPr>
      <w:r w:rsidRPr="00522DCA">
        <w:rPr>
          <w:lang w:val="en-GB"/>
        </w:rPr>
        <w:t>Link to a new tier: The Partitur-</w:t>
      </w:r>
      <w:r w:rsidR="00C11634" w:rsidRPr="00522DCA">
        <w:rPr>
          <w:lang w:val="en-GB"/>
        </w:rPr>
        <w:t>Editor</w:t>
      </w:r>
      <w:r w:rsidRPr="00522DCA">
        <w:rPr>
          <w:lang w:val="en-GB"/>
        </w:rPr>
        <w:t xml:space="preserve"> automatically generates an additional tier in which the </w:t>
      </w:r>
      <w:r w:rsidR="006D0A9D" w:rsidRPr="00522DCA">
        <w:rPr>
          <w:lang w:val="en-GB"/>
        </w:rPr>
        <w:t>“</w:t>
      </w:r>
      <w:r w:rsidRPr="00522DCA">
        <w:rPr>
          <w:lang w:val="en-GB"/>
        </w:rPr>
        <w:t>audio snippets</w:t>
      </w:r>
      <w:r w:rsidR="006D0A9D" w:rsidRPr="00522DCA">
        <w:rPr>
          <w:lang w:val="en-GB"/>
        </w:rPr>
        <w:t>”</w:t>
      </w:r>
      <w:r w:rsidRPr="00522DCA">
        <w:rPr>
          <w:lang w:val="en-GB"/>
        </w:rPr>
        <w:t xml:space="preserve"> are linked to the musical score.</w:t>
      </w:r>
    </w:p>
    <w:p w14:paraId="680DEA2C" w14:textId="21EC757E" w:rsidR="000959A2" w:rsidRPr="00522DCA" w:rsidRDefault="000959A2">
      <w:pPr>
        <w:pStyle w:val="Aufzhlungszeichen1"/>
        <w:numPr>
          <w:ilvl w:val="0"/>
          <w:numId w:val="27"/>
        </w:numPr>
        <w:tabs>
          <w:tab w:val="clear" w:pos="360"/>
          <w:tab w:val="left" w:pos="964"/>
        </w:tabs>
        <w:rPr>
          <w:lang w:val="en-GB"/>
        </w:rPr>
        <w:pPrChange w:id="352" w:author="Moritz Lautenbach" w:date="2014-04-15T17:01:00Z">
          <w:pPr>
            <w:pStyle w:val="Aufzhlungszeichen1"/>
            <w:tabs>
              <w:tab w:val="clear" w:pos="360"/>
              <w:tab w:val="left" w:pos="964"/>
            </w:tabs>
            <w:ind w:left="964" w:hanging="482"/>
          </w:pPr>
        </w:pPrChange>
      </w:pPr>
      <w:r w:rsidRPr="00522DCA">
        <w:rPr>
          <w:lang w:val="en-GB"/>
        </w:rPr>
        <w:t xml:space="preserve">Don’t link: The </w:t>
      </w:r>
      <w:r w:rsidR="006D0A9D" w:rsidRPr="00522DCA">
        <w:rPr>
          <w:lang w:val="en-GB"/>
        </w:rPr>
        <w:t>“</w:t>
      </w:r>
      <w:r w:rsidRPr="00522DCA">
        <w:rPr>
          <w:lang w:val="en-GB"/>
        </w:rPr>
        <w:t>audio snippets</w:t>
      </w:r>
      <w:r w:rsidR="006D0A9D" w:rsidRPr="00522DCA">
        <w:rPr>
          <w:lang w:val="en-GB"/>
        </w:rPr>
        <w:t>”</w:t>
      </w:r>
      <w:r w:rsidRPr="00522DCA">
        <w:rPr>
          <w:lang w:val="en-GB"/>
        </w:rPr>
        <w:t xml:space="preserve"> are only generated without being linked to the musical score.</w:t>
      </w:r>
    </w:p>
    <w:p w14:paraId="672663FB" w14:textId="77777777" w:rsidR="000959A2" w:rsidRPr="00522DCA" w:rsidRDefault="000959A2">
      <w:pPr>
        <w:pStyle w:val="Standard-BlockCharCharChar"/>
        <w:rPr>
          <w:spacing w:val="-4"/>
          <w:lang w:val="en-GB"/>
        </w:rPr>
      </w:pPr>
      <w:r w:rsidRPr="00522DCA">
        <w:rPr>
          <w:spacing w:val="-4"/>
          <w:lang w:val="en-GB"/>
        </w:rPr>
        <w:t>In the lower section of the dialog you will then be asked to enter a name and a location where you would like to save the file.</w:t>
      </w:r>
    </w:p>
    <w:p w14:paraId="46D67B36" w14:textId="77777777" w:rsidR="000959A2" w:rsidRPr="00522DCA" w:rsidRDefault="000959A2">
      <w:pPr>
        <w:pStyle w:val="Aufzhlungszeichen1"/>
        <w:numPr>
          <w:ilvl w:val="0"/>
          <w:numId w:val="28"/>
        </w:numPr>
        <w:tabs>
          <w:tab w:val="clear" w:pos="360"/>
          <w:tab w:val="left" w:pos="964"/>
        </w:tabs>
        <w:rPr>
          <w:lang w:val="en-GB"/>
        </w:rPr>
        <w:pPrChange w:id="353" w:author="Moritz Lautenbach" w:date="2014-04-15T17:01:00Z">
          <w:pPr>
            <w:pStyle w:val="Aufzhlungszeichen1"/>
            <w:tabs>
              <w:tab w:val="clear" w:pos="360"/>
              <w:tab w:val="left" w:pos="964"/>
            </w:tabs>
            <w:ind w:left="964" w:hanging="482"/>
          </w:pPr>
        </w:pPrChange>
      </w:pPr>
      <w:r w:rsidRPr="00522DCA">
        <w:rPr>
          <w:lang w:val="en-GB"/>
        </w:rPr>
        <w:t xml:space="preserve">Directory: Is the directory on your computer where you would like to save </w:t>
      </w:r>
      <w:del w:id="354" w:author="Moritz Lautenbach" w:date="2014-04-15T17:02:00Z">
        <w:r w:rsidRPr="00522DCA" w:rsidDel="0026707F">
          <w:rPr>
            <w:lang w:val="en-GB"/>
          </w:rPr>
          <w:delText xml:space="preserve">the </w:delText>
        </w:r>
      </w:del>
      <w:r w:rsidRPr="00522DCA">
        <w:rPr>
          <w:lang w:val="en-GB"/>
        </w:rPr>
        <w:t xml:space="preserve">the newly created audio files. In order to change the directory click </w:t>
      </w:r>
      <w:r w:rsidRPr="00522DCA">
        <w:rPr>
          <w:i/>
          <w:lang w:val="en-GB"/>
        </w:rPr>
        <w:t>Browse</w:t>
      </w:r>
      <w:proofErr w:type="gramStart"/>
      <w:r w:rsidRPr="00522DCA">
        <w:rPr>
          <w:i/>
          <w:lang w:val="en-GB"/>
        </w:rPr>
        <w:t>…</w:t>
      </w:r>
      <w:r w:rsidRPr="00522DCA">
        <w:rPr>
          <w:lang w:val="en-GB"/>
        </w:rPr>
        <w:t xml:space="preserve"> .</w:t>
      </w:r>
      <w:proofErr w:type="gramEnd"/>
    </w:p>
    <w:p w14:paraId="2D419717" w14:textId="77777777" w:rsidR="000959A2" w:rsidRPr="00522DCA" w:rsidRDefault="000959A2">
      <w:pPr>
        <w:pStyle w:val="Aufzhlungszeichen1"/>
        <w:numPr>
          <w:ilvl w:val="0"/>
          <w:numId w:val="28"/>
        </w:numPr>
        <w:tabs>
          <w:tab w:val="clear" w:pos="360"/>
          <w:tab w:val="left" w:pos="964"/>
        </w:tabs>
        <w:rPr>
          <w:lang w:val="en-GB"/>
        </w:rPr>
        <w:pPrChange w:id="355" w:author="Moritz Lautenbach" w:date="2014-04-15T17:01:00Z">
          <w:pPr>
            <w:pStyle w:val="Aufzhlungszeichen1"/>
            <w:tabs>
              <w:tab w:val="clear" w:pos="360"/>
              <w:tab w:val="left" w:pos="964"/>
            </w:tabs>
            <w:ind w:left="964" w:hanging="482"/>
          </w:pPr>
        </w:pPrChange>
      </w:pPr>
      <w:r w:rsidRPr="00522DCA">
        <w:rPr>
          <w:lang w:val="en-GB"/>
        </w:rPr>
        <w:t>Base filename: Is the base filename for the files that are to be created.</w:t>
      </w:r>
    </w:p>
    <w:p w14:paraId="484E2A57" w14:textId="61C58B1F" w:rsidR="000959A2" w:rsidRPr="00522DCA" w:rsidRDefault="000959A2">
      <w:pPr>
        <w:pStyle w:val="Aufzhlungszeichen1"/>
        <w:numPr>
          <w:ilvl w:val="0"/>
          <w:numId w:val="28"/>
        </w:numPr>
        <w:tabs>
          <w:tab w:val="clear" w:pos="360"/>
          <w:tab w:val="left" w:pos="964"/>
        </w:tabs>
        <w:rPr>
          <w:lang w:val="en-GB"/>
        </w:rPr>
        <w:pPrChange w:id="356" w:author="Moritz Lautenbach" w:date="2014-04-15T17:01:00Z">
          <w:pPr>
            <w:pStyle w:val="Aufzhlungszeichen1"/>
            <w:tabs>
              <w:tab w:val="clear" w:pos="360"/>
              <w:tab w:val="left" w:pos="964"/>
            </w:tabs>
            <w:ind w:left="964" w:hanging="482"/>
          </w:pPr>
        </w:pPrChange>
      </w:pPr>
      <w:r w:rsidRPr="00522DCA">
        <w:rPr>
          <w:lang w:val="en-GB"/>
        </w:rPr>
        <w:t xml:space="preserve">Append event description: The first symbol of the associated text will be added to the filename of the </w:t>
      </w:r>
      <w:r w:rsidR="006D0A9D" w:rsidRPr="00522DCA">
        <w:rPr>
          <w:lang w:val="en-GB"/>
        </w:rPr>
        <w:t>“</w:t>
      </w:r>
      <w:r w:rsidRPr="00522DCA">
        <w:rPr>
          <w:lang w:val="en-GB"/>
        </w:rPr>
        <w:t>audio snippets</w:t>
      </w:r>
      <w:r w:rsidR="006D0A9D" w:rsidRPr="00522DCA">
        <w:rPr>
          <w:lang w:val="en-GB"/>
        </w:rPr>
        <w:t>”</w:t>
      </w:r>
      <w:r w:rsidRPr="00522DCA">
        <w:rPr>
          <w:lang w:val="en-GB"/>
        </w:rPr>
        <w:t xml:space="preserve"> that are to be created.</w:t>
      </w:r>
    </w:p>
    <w:p w14:paraId="1DFC9C8B" w14:textId="77777777" w:rsidR="000959A2" w:rsidRPr="00522DCA" w:rsidRDefault="000959A2">
      <w:pPr>
        <w:pStyle w:val="Standard-BlockCharCharChar"/>
        <w:rPr>
          <w:lang w:val="en-GB"/>
        </w:rPr>
      </w:pPr>
      <w:r w:rsidRPr="00522DCA">
        <w:rPr>
          <w:lang w:val="en-GB"/>
        </w:rPr>
        <w:t>The chopping may take a few seconds. Upon completion a dialog will inform you whether the chopping has been successful or whether errors occurred.</w:t>
      </w:r>
    </w:p>
    <w:p w14:paraId="5F8DA1E3" w14:textId="77777777" w:rsidR="000959A2" w:rsidRPr="00522DCA" w:rsidRDefault="00B16F25">
      <w:pPr>
        <w:pStyle w:val="BildChar"/>
        <w:rPr>
          <w:rFonts w:ascii="Times New Roman" w:hAnsi="Times New Roman"/>
          <w:lang w:val="en-GB"/>
        </w:rPr>
      </w:pPr>
      <w:r>
        <w:rPr>
          <w:rFonts w:ascii="Times New Roman" w:hAnsi="Times New Roman"/>
          <w:lang w:val="en-GB"/>
        </w:rPr>
        <w:pict w14:anchorId="0F0DE516">
          <v:shape id="_x0000_i1165" type="#_x0000_t75" style="width:226.3pt;height:218.8pt" filled="t">
            <v:fill color2="black"/>
            <v:imagedata r:id="rId194" o:title=""/>
          </v:shape>
        </w:pict>
      </w:r>
    </w:p>
    <w:p w14:paraId="25011290" w14:textId="3EA44EF4" w:rsidR="000959A2" w:rsidRPr="00522DCA" w:rsidRDefault="000959A2">
      <w:pPr>
        <w:pStyle w:val="Standard-BlockCharCharChar"/>
        <w:rPr>
          <w:lang w:val="en-GB"/>
        </w:rPr>
      </w:pPr>
      <w:r w:rsidRPr="00522DCA">
        <w:rPr>
          <w:lang w:val="en-GB"/>
        </w:rPr>
        <w:t xml:space="preserve">In the following example the audio file is divided in two ways and linked to an additional tier: In the </w:t>
      </w:r>
      <w:r w:rsidR="006D0A9D" w:rsidRPr="00522DCA">
        <w:rPr>
          <w:lang w:val="en-GB"/>
        </w:rPr>
        <w:t>“</w:t>
      </w:r>
      <w:r w:rsidRPr="00522DCA">
        <w:rPr>
          <w:lang w:val="en-GB"/>
        </w:rPr>
        <w:t>Timeline</w:t>
      </w:r>
      <w:r w:rsidR="006D0A9D" w:rsidRPr="00522DCA">
        <w:rPr>
          <w:lang w:val="en-GB"/>
        </w:rPr>
        <w:t>”</w:t>
      </w:r>
      <w:ins w:id="357" w:author="Moritz Lautenbach" w:date="2014-04-15T17:02:00Z">
        <w:r w:rsidRPr="00522DCA">
          <w:rPr>
            <w:lang w:val="en-GB"/>
          </w:rPr>
          <w:t>-</w:t>
        </w:r>
      </w:ins>
      <w:del w:id="358" w:author="Moritz Lautenbach" w:date="2014-04-15T17:02:00Z">
        <w:r w:rsidRPr="00522DCA" w:rsidDel="0026707F">
          <w:rPr>
            <w:lang w:val="en-GB"/>
          </w:rPr>
          <w:delText xml:space="preserve"> </w:delText>
        </w:r>
      </w:del>
      <w:r w:rsidRPr="00522DCA">
        <w:rPr>
          <w:lang w:val="en-GB"/>
        </w:rPr>
        <w:t xml:space="preserve">tier, the audio file was chopped with the option </w:t>
      </w:r>
      <w:ins w:id="359" w:author="Moritz Lautenbach" w:date="2014-04-15T17:02:00Z">
        <w:r w:rsidRPr="00522DCA">
          <w:rPr>
            <w:lang w:val="en-GB"/>
          </w:rPr>
          <w:t>(</w:t>
        </w:r>
      </w:ins>
      <w:r w:rsidR="006D0A9D" w:rsidRPr="00522DCA">
        <w:rPr>
          <w:lang w:val="en-GB"/>
        </w:rPr>
        <w:t>“</w:t>
      </w:r>
      <w:r w:rsidRPr="00522DCA">
        <w:rPr>
          <w:lang w:val="en-GB"/>
        </w:rPr>
        <w:t>Based on the timeline</w:t>
      </w:r>
      <w:r w:rsidR="006D0A9D" w:rsidRPr="00522DCA">
        <w:rPr>
          <w:lang w:val="en-GB"/>
        </w:rPr>
        <w:t>”</w:t>
      </w:r>
      <w:r w:rsidRPr="00522DCA">
        <w:rPr>
          <w:lang w:val="en-GB"/>
        </w:rPr>
        <w:t xml:space="preserve">), in the </w:t>
      </w:r>
      <w:r w:rsidR="006D0A9D" w:rsidRPr="00522DCA">
        <w:rPr>
          <w:lang w:val="en-GB"/>
        </w:rPr>
        <w:t>“</w:t>
      </w:r>
      <w:r w:rsidRPr="00522DCA">
        <w:rPr>
          <w:lang w:val="en-GB"/>
        </w:rPr>
        <w:t>Tier</w:t>
      </w:r>
      <w:r w:rsidR="006D0A9D" w:rsidRPr="00522DCA">
        <w:rPr>
          <w:lang w:val="en-GB"/>
        </w:rPr>
        <w:t>”</w:t>
      </w:r>
      <w:ins w:id="360" w:author="Moritz Lautenbach" w:date="2014-04-15T17:03:00Z">
        <w:r w:rsidRPr="00522DCA">
          <w:rPr>
            <w:lang w:val="en-GB"/>
          </w:rPr>
          <w:t>-</w:t>
        </w:r>
      </w:ins>
      <w:del w:id="361" w:author="Moritz Lautenbach" w:date="2014-04-15T17:03:00Z">
        <w:r w:rsidRPr="00522DCA" w:rsidDel="0026707F">
          <w:rPr>
            <w:lang w:val="en-GB"/>
          </w:rPr>
          <w:delText xml:space="preserve"> </w:delText>
        </w:r>
      </w:del>
      <w:r w:rsidRPr="00522DCA">
        <w:rPr>
          <w:lang w:val="en-GB"/>
        </w:rPr>
        <w:t xml:space="preserve">tier, the audio file was only chopped based on the tear of the speaker </w:t>
      </w:r>
      <w:r w:rsidR="006D0A9D" w:rsidRPr="00522DCA">
        <w:rPr>
          <w:lang w:val="en-GB"/>
        </w:rPr>
        <w:t>“</w:t>
      </w:r>
      <w:r w:rsidRPr="00522DCA">
        <w:rPr>
          <w:lang w:val="en-GB"/>
        </w:rPr>
        <w:t>Fichte</w:t>
      </w:r>
      <w:r w:rsidR="006D0A9D" w:rsidRPr="00522DCA">
        <w:rPr>
          <w:lang w:val="en-GB"/>
        </w:rPr>
        <w:t>”</w:t>
      </w:r>
      <w:r w:rsidRPr="00522DCA">
        <w:rPr>
          <w:lang w:val="en-GB"/>
        </w:rPr>
        <w:t xml:space="preserve">. The assigned </w:t>
      </w:r>
      <w:r w:rsidR="006D0A9D" w:rsidRPr="00522DCA">
        <w:rPr>
          <w:lang w:val="en-GB"/>
        </w:rPr>
        <w:t>“</w:t>
      </w:r>
      <w:r w:rsidRPr="00522DCA">
        <w:rPr>
          <w:lang w:val="en-GB"/>
        </w:rPr>
        <w:t>audio snippets</w:t>
      </w:r>
      <w:ins w:id="362" w:author="Moritz Lautenbach" w:date="2014-04-15T17:03:00Z">
        <w:r w:rsidRPr="00522DCA">
          <w:rPr>
            <w:lang w:val="en-GB"/>
          </w:rPr>
          <w:t>”</w:t>
        </w:r>
      </w:ins>
      <w:r w:rsidRPr="00522DCA">
        <w:rPr>
          <w:lang w:val="en-GB"/>
        </w:rPr>
        <w:t xml:space="preserve"> can only be played directly from the musical score.</w:t>
      </w:r>
    </w:p>
    <w:p w14:paraId="54E231B0" w14:textId="77777777" w:rsidR="000959A2" w:rsidRPr="00522DCA" w:rsidRDefault="00B16F25">
      <w:pPr>
        <w:pStyle w:val="BildChar"/>
        <w:rPr>
          <w:rFonts w:ascii="Times New Roman" w:hAnsi="Times New Roman"/>
          <w:lang w:val="en-GB"/>
        </w:rPr>
      </w:pPr>
      <w:r>
        <w:rPr>
          <w:rFonts w:ascii="Times New Roman" w:hAnsi="Times New Roman"/>
          <w:lang w:val="en-GB"/>
        </w:rPr>
        <w:pict w14:anchorId="231A3C9C">
          <v:shape id="_x0000_i1166" type="#_x0000_t75" style="width:466.6pt;height:96.3pt" filled="t">
            <v:fill color2="black"/>
            <v:imagedata r:id="rId195" o:title=""/>
          </v:shape>
        </w:pict>
      </w:r>
    </w:p>
    <w:p w14:paraId="049922F4" w14:textId="77777777" w:rsidR="000959A2" w:rsidRPr="00522DCA" w:rsidRDefault="000959A2">
      <w:pPr>
        <w:pStyle w:val="Standard-BlockCharCharChar"/>
        <w:rPr>
          <w:lang w:val="en-GB"/>
        </w:rPr>
      </w:pPr>
    </w:p>
    <w:p w14:paraId="01DEA158" w14:textId="77777777" w:rsidR="000959A2" w:rsidRPr="00522DCA" w:rsidRDefault="000959A2">
      <w:pPr>
        <w:pStyle w:val="Standard-BlockCharCharChar"/>
        <w:rPr>
          <w:lang w:val="en-GB"/>
        </w:rPr>
      </w:pPr>
      <w:r w:rsidRPr="00522DCA">
        <w:rPr>
          <w:lang w:val="en-GB"/>
        </w:rPr>
        <w:t>The newly generated files are saved in the previously defined directory. A consecutive number and the first symbol of the associated event were automatically added to the previously chosen Base filename:</w:t>
      </w:r>
    </w:p>
    <w:p w14:paraId="3C90A1BB" w14:textId="77777777" w:rsidR="000959A2" w:rsidRPr="00522DCA" w:rsidRDefault="00B16F25">
      <w:pPr>
        <w:pStyle w:val="BildChar"/>
        <w:rPr>
          <w:rFonts w:ascii="Times New Roman" w:hAnsi="Times New Roman"/>
          <w:lang w:val="en-GB"/>
        </w:rPr>
      </w:pPr>
      <w:r>
        <w:rPr>
          <w:rFonts w:ascii="Times New Roman" w:hAnsi="Times New Roman"/>
          <w:lang w:val="en-GB"/>
        </w:rPr>
        <w:pict w14:anchorId="4093E851">
          <v:shape id="_x0000_i1167" type="#_x0000_t75" style="width:278.65pt;height:181.4pt" filled="t">
            <v:fill color2="black"/>
            <v:imagedata r:id="rId196" o:title=""/>
          </v:shape>
        </w:pict>
      </w:r>
    </w:p>
    <w:p w14:paraId="7BE81C5A" w14:textId="77777777" w:rsidR="000959A2" w:rsidRPr="00522DCA" w:rsidRDefault="000959A2">
      <w:pPr>
        <w:pStyle w:val="Standard-BlockCharCharChar"/>
        <w:rPr>
          <w:lang w:val="en-GB"/>
        </w:rPr>
      </w:pPr>
      <w:bookmarkStart w:id="363" w:name="_Edit_%3E_Extras_%3E_Glue_transcriptions"/>
      <w:bookmarkStart w:id="364" w:name="_Toc69129981"/>
      <w:bookmarkStart w:id="365" w:name="_Toc69129840"/>
      <w:bookmarkStart w:id="366" w:name="_Toc55213851"/>
      <w:bookmarkEnd w:id="363"/>
    </w:p>
    <w:p w14:paraId="12949831" w14:textId="77777777" w:rsidR="000959A2" w:rsidRPr="00522DCA" w:rsidRDefault="000959A2" w:rsidP="003D491A">
      <w:pPr>
        <w:pStyle w:val="berschrift3"/>
        <w:ind w:left="482"/>
        <w:rPr>
          <w:rFonts w:cs="Times New Roman"/>
          <w:lang w:val="en-GB"/>
        </w:rPr>
      </w:pPr>
      <w:bookmarkStart w:id="367" w:name="_Edit_%3E_Extras_%3E_ExSync_Event_Shrink"/>
      <w:bookmarkStart w:id="368" w:name="_Edit_%3E_Extras_%3E_Chop_transription%E"/>
      <w:bookmarkStart w:id="369" w:name="_Ref108437471"/>
      <w:bookmarkStart w:id="370" w:name="_Toc411261275"/>
      <w:bookmarkEnd w:id="367"/>
      <w:bookmarkEnd w:id="368"/>
      <w:r w:rsidRPr="00522DCA">
        <w:rPr>
          <w:rFonts w:cs="Times New Roman"/>
          <w:lang w:val="en-GB"/>
        </w:rPr>
        <w:t>Transcription &gt; </w:t>
      </w:r>
      <w:proofErr w:type="spellStart"/>
      <w:r w:rsidRPr="00522DCA">
        <w:rPr>
          <w:rFonts w:cs="Times New Roman"/>
          <w:lang w:val="en-GB"/>
        </w:rPr>
        <w:t>ExSync</w:t>
      </w:r>
      <w:proofErr w:type="spellEnd"/>
      <w:r w:rsidRPr="00522DCA">
        <w:rPr>
          <w:rFonts w:cs="Times New Roman"/>
          <w:lang w:val="en-GB"/>
        </w:rPr>
        <w:t> Event </w:t>
      </w:r>
      <w:proofErr w:type="spellStart"/>
      <w:r w:rsidRPr="00522DCA">
        <w:rPr>
          <w:rFonts w:cs="Times New Roman"/>
          <w:lang w:val="en-GB"/>
        </w:rPr>
        <w:t>Shrinker</w:t>
      </w:r>
      <w:bookmarkEnd w:id="364"/>
      <w:bookmarkEnd w:id="365"/>
      <w:bookmarkEnd w:id="366"/>
      <w:bookmarkEnd w:id="369"/>
      <w:bookmarkEnd w:id="370"/>
      <w:proofErr w:type="spellEnd"/>
    </w:p>
    <w:p w14:paraId="699F4E10" w14:textId="0F33305B" w:rsidR="000959A2" w:rsidRPr="00522DCA" w:rsidRDefault="000959A2">
      <w:pPr>
        <w:pStyle w:val="Standard-BlockCharCharChar"/>
        <w:rPr>
          <w:lang w:val="en-GB"/>
        </w:rPr>
      </w:pPr>
      <w:r w:rsidRPr="00522DCA">
        <w:rPr>
          <w:lang w:val="en-GB"/>
        </w:rPr>
        <w:t xml:space="preserve">Shrinks the events automatically after the import of </w:t>
      </w:r>
      <w:proofErr w:type="spellStart"/>
      <w:r w:rsidRPr="00522DCA">
        <w:rPr>
          <w:lang w:val="en-GB"/>
        </w:rPr>
        <w:t>ExSync</w:t>
      </w:r>
      <w:proofErr w:type="spellEnd"/>
      <w:r w:rsidRPr="00522DCA">
        <w:rPr>
          <w:lang w:val="en-GB"/>
        </w:rPr>
        <w:t>-documents in accordance to their typographic expansion</w:t>
      </w:r>
      <w:del w:id="371" w:author="Moritz Lautenbach" w:date="2014-04-15T17:03:00Z">
        <w:r w:rsidRPr="00522DCA" w:rsidDel="0026707F">
          <w:rPr>
            <w:lang w:val="en-GB"/>
          </w:rPr>
          <w:delText>.</w:delText>
        </w:r>
      </w:del>
      <w:ins w:id="372" w:author="Moritz Lautenbach" w:date="2014-04-15T17:03:00Z">
        <w:r w:rsidRPr="00522DCA">
          <w:rPr>
            <w:lang w:val="en-GB"/>
          </w:rPr>
          <w:t xml:space="preserve"> </w:t>
        </w:r>
      </w:ins>
      <w:r w:rsidRPr="00522DCA">
        <w:rPr>
          <w:lang w:val="en-GB"/>
        </w:rPr>
        <w:t xml:space="preserve">(see </w:t>
      </w:r>
      <w:ins w:id="373" w:author="Moritz Lautenbach" w:date="2014-04-15T17:03:00Z">
        <w:r w:rsidRPr="00522DCA">
          <w:rPr>
            <w:lang w:val="en-GB"/>
            <w:rPrChange w:id="374" w:author="Moritz Lautenbach" w:date="2014-04-15T17:03:00Z">
              <w:rPr/>
            </w:rPrChange>
          </w:rPr>
          <w:t xml:space="preserve">also </w:t>
        </w:r>
      </w:ins>
      <w:proofErr w:type="spellStart"/>
      <w:r w:rsidRPr="00522DCA">
        <w:rPr>
          <w:rStyle w:val="Dokumentation"/>
          <w:lang w:val="en-GB"/>
        </w:rPr>
        <w:t>Leitfaden</w:t>
      </w:r>
      <w:proofErr w:type="spellEnd"/>
      <w:r w:rsidRPr="00522DCA">
        <w:rPr>
          <w:rStyle w:val="Dokumentation"/>
          <w:lang w:val="en-GB"/>
        </w:rPr>
        <w:t xml:space="preserve"> </w:t>
      </w:r>
      <w:proofErr w:type="spellStart"/>
      <w:r w:rsidRPr="00522DCA">
        <w:rPr>
          <w:rStyle w:val="Dokumentation"/>
          <w:lang w:val="en-GB"/>
        </w:rPr>
        <w:t>für</w:t>
      </w:r>
      <w:proofErr w:type="spellEnd"/>
      <w:r w:rsidRPr="00522DCA">
        <w:rPr>
          <w:rStyle w:val="Dokumentation"/>
          <w:lang w:val="en-GB"/>
        </w:rPr>
        <w:t xml:space="preserve"> die </w:t>
      </w:r>
      <w:proofErr w:type="spellStart"/>
      <w:r w:rsidRPr="00522DCA">
        <w:rPr>
          <w:rStyle w:val="Dokumentation"/>
          <w:lang w:val="en-GB"/>
        </w:rPr>
        <w:t>Konvertierung</w:t>
      </w:r>
      <w:proofErr w:type="spellEnd"/>
      <w:r w:rsidRPr="00522DCA">
        <w:rPr>
          <w:rStyle w:val="Dokumentation"/>
          <w:lang w:val="en-GB"/>
        </w:rPr>
        <w:t xml:space="preserve"> von Legacy-</w:t>
      </w:r>
      <w:proofErr w:type="spellStart"/>
      <w:r w:rsidRPr="00522DCA">
        <w:rPr>
          <w:rStyle w:val="Dokumentation"/>
          <w:lang w:val="en-GB"/>
        </w:rPr>
        <w:t>Daten</w:t>
      </w:r>
      <w:proofErr w:type="spellEnd"/>
      <w:r w:rsidRPr="00522DCA">
        <w:rPr>
          <w:lang w:val="en-GB"/>
        </w:rPr>
        <w:t xml:space="preserve">: </w:t>
      </w:r>
      <w:r w:rsidR="006D0A9D" w:rsidRPr="00522DCA">
        <w:rPr>
          <w:lang w:val="en-GB"/>
        </w:rPr>
        <w:t>“</w:t>
      </w:r>
      <w:commentRangeStart w:id="375"/>
      <w:proofErr w:type="spellStart"/>
      <w:r w:rsidRPr="00522DCA">
        <w:rPr>
          <w:lang w:val="en-GB"/>
        </w:rPr>
        <w:t>Importieren</w:t>
      </w:r>
      <w:proofErr w:type="spellEnd"/>
      <w:r w:rsidRPr="00522DCA">
        <w:rPr>
          <w:lang w:val="en-GB"/>
        </w:rPr>
        <w:t xml:space="preserve"> von </w:t>
      </w:r>
      <w:proofErr w:type="spellStart"/>
      <w:r w:rsidRPr="00522DCA">
        <w:rPr>
          <w:lang w:val="en-GB"/>
        </w:rPr>
        <w:t>syncWRITER-Daten</w:t>
      </w:r>
      <w:proofErr w:type="spellEnd"/>
      <w:r w:rsidR="006D0A9D" w:rsidRPr="00522DCA">
        <w:rPr>
          <w:lang w:val="en-GB"/>
        </w:rPr>
        <w:t>”</w:t>
      </w:r>
      <w:r w:rsidRPr="00522DCA">
        <w:rPr>
          <w:lang w:val="en-GB"/>
        </w:rPr>
        <w:t>???</w:t>
      </w:r>
      <w:commentRangeEnd w:id="375"/>
      <w:r w:rsidRPr="00522DCA">
        <w:rPr>
          <w:rStyle w:val="Kommentarzeichen"/>
          <w:lang w:val="en-GB"/>
        </w:rPr>
        <w:commentReference w:id="375"/>
      </w:r>
      <w:r w:rsidRPr="00522DCA">
        <w:rPr>
          <w:lang w:val="en-GB"/>
        </w:rPr>
        <w:t>).</w:t>
      </w:r>
    </w:p>
    <w:p w14:paraId="75205ADF" w14:textId="77777777" w:rsidR="000959A2" w:rsidRPr="00522DCA" w:rsidRDefault="000959A2" w:rsidP="00F73227">
      <w:pPr>
        <w:pStyle w:val="berschrift2"/>
        <w:numPr>
          <w:ilvl w:val="1"/>
          <w:numId w:val="90"/>
        </w:numPr>
        <w:rPr>
          <w:lang w:val="en-GB"/>
        </w:rPr>
      </w:pPr>
      <w:bookmarkStart w:id="376" w:name="_Toc411261276"/>
      <w:commentRangeStart w:id="377"/>
      <w:r w:rsidRPr="00522DCA">
        <w:rPr>
          <w:lang w:val="en-GB"/>
        </w:rPr>
        <w:t>Tier Menu</w:t>
      </w:r>
      <w:commentRangeEnd w:id="377"/>
      <w:r w:rsidRPr="00522DCA">
        <w:rPr>
          <w:rStyle w:val="Kommentarzeichen"/>
          <w:rFonts w:eastAsia="SimSun"/>
          <w:b w:val="0"/>
          <w:bCs w:val="0"/>
          <w:iCs w:val="0"/>
          <w:lang w:val="en-GB"/>
        </w:rPr>
        <w:commentReference w:id="377"/>
      </w:r>
      <w:bookmarkEnd w:id="376"/>
    </w:p>
    <w:p w14:paraId="754B212F" w14:textId="77777777" w:rsidR="000959A2" w:rsidRPr="00522DCA"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522DCA" w14:paraId="269C404B" w14:textId="77777777">
        <w:trPr>
          <w:cantSplit/>
        </w:trPr>
        <w:tc>
          <w:tcPr>
            <w:tcW w:w="4605" w:type="dxa"/>
            <w:shd w:val="clear" w:color="auto" w:fill="auto"/>
          </w:tcPr>
          <w:p w14:paraId="5E44F1CC" w14:textId="77777777" w:rsidR="000959A2" w:rsidRPr="00522DCA" w:rsidRDefault="00B16F25">
            <w:pPr>
              <w:rPr>
                <w:rFonts w:cs="Times New Roman"/>
                <w:lang w:val="en-GB"/>
              </w:rPr>
            </w:pPr>
            <w:r>
              <w:rPr>
                <w:rFonts w:cs="Times New Roman"/>
                <w:lang w:val="en-GB"/>
              </w:rPr>
              <w:pict w14:anchorId="05443562">
                <v:shape id="_x0000_i1168" type="#_x0000_t75" style="width:173.9pt;height:223.5pt" filled="t">
                  <v:fill color2="black"/>
                  <v:imagedata r:id="rId197" o:title=""/>
                </v:shape>
              </w:pict>
            </w:r>
          </w:p>
        </w:tc>
        <w:tc>
          <w:tcPr>
            <w:tcW w:w="4820" w:type="dxa"/>
            <w:shd w:val="clear" w:color="auto" w:fill="auto"/>
          </w:tcPr>
          <w:p w14:paraId="15FD0457" w14:textId="77777777" w:rsidR="000959A2" w:rsidRPr="00522DCA" w:rsidRDefault="000959A2">
            <w:pPr>
              <w:ind w:left="497"/>
              <w:rPr>
                <w:rFonts w:cs="Times New Roman"/>
                <w:lang w:val="en-GB"/>
              </w:rPr>
            </w:pPr>
          </w:p>
        </w:tc>
      </w:tr>
    </w:tbl>
    <w:p w14:paraId="70348F2A" w14:textId="77777777" w:rsidR="000959A2" w:rsidRPr="00522DCA" w:rsidRDefault="000959A2">
      <w:pPr>
        <w:pStyle w:val="Standard-BlockCharCharChar"/>
        <w:rPr>
          <w:lang w:val="en-GB"/>
        </w:rPr>
      </w:pPr>
      <w:r w:rsidRPr="00522DCA">
        <w:rPr>
          <w:lang w:val="en-GB"/>
        </w:rPr>
        <w:t xml:space="preserve">Most of the functions in the tier menu are only accessible once you have marked a tier. In order </w:t>
      </w:r>
      <w:r w:rsidRPr="00522DCA">
        <w:rPr>
          <w:lang w:val="en-GB"/>
        </w:rPr>
        <w:lastRenderedPageBreak/>
        <w:t>to select a tier, click on the corresponding speaker label at the beginning of the tier:</w:t>
      </w:r>
    </w:p>
    <w:p w14:paraId="2B65322C" w14:textId="77777777" w:rsidR="000959A2" w:rsidRPr="00522DCA" w:rsidRDefault="000959A2">
      <w:pPr>
        <w:rPr>
          <w:rFonts w:cs="Times New Roman"/>
          <w:lang w:val="en-GB"/>
        </w:rPr>
      </w:pPr>
    </w:p>
    <w:p w14:paraId="64429BD2" w14:textId="77777777" w:rsidR="000959A2" w:rsidRPr="00522DCA" w:rsidRDefault="00B16F25">
      <w:pPr>
        <w:pStyle w:val="BildChar"/>
        <w:rPr>
          <w:rFonts w:ascii="Times New Roman" w:hAnsi="Times New Roman"/>
          <w:lang w:val="en-GB"/>
        </w:rPr>
      </w:pPr>
      <w:r>
        <w:rPr>
          <w:rFonts w:ascii="Times New Roman" w:hAnsi="Times New Roman"/>
          <w:lang w:val="en-GB"/>
        </w:rPr>
        <w:pict w14:anchorId="24C0AECB">
          <v:shape id="_x0000_i1169" type="#_x0000_t75" style="width:226.3pt;height:91.65pt" filled="t">
            <v:fill color2="black"/>
            <v:imagedata r:id="rId198" o:title=""/>
          </v:shape>
        </w:pict>
      </w:r>
    </w:p>
    <w:p w14:paraId="6A60BF52" w14:textId="77777777" w:rsidR="000959A2" w:rsidRPr="00522DCA" w:rsidRDefault="000959A2">
      <w:pPr>
        <w:rPr>
          <w:rFonts w:cs="Times New Roman"/>
          <w:lang w:val="en-GB"/>
        </w:rPr>
      </w:pPr>
    </w:p>
    <w:p w14:paraId="1C98AC8B" w14:textId="77777777" w:rsidR="000959A2" w:rsidRPr="00522DCA" w:rsidRDefault="000959A2" w:rsidP="003D491A">
      <w:pPr>
        <w:pStyle w:val="berschrift3"/>
        <w:rPr>
          <w:rFonts w:cs="Times New Roman"/>
          <w:lang w:val="en-GB"/>
        </w:rPr>
      </w:pPr>
      <w:bookmarkStart w:id="378" w:name="_Tier_%3E_Tier_properties%E2%80%A6"/>
      <w:bookmarkStart w:id="379" w:name="_Ref108438124"/>
      <w:bookmarkStart w:id="380" w:name="_Toc69129994"/>
      <w:bookmarkStart w:id="381" w:name="_Toc69129853"/>
      <w:bookmarkStart w:id="382" w:name="_Toc55213863"/>
      <w:bookmarkStart w:id="383" w:name="_Toc411261277"/>
      <w:bookmarkEnd w:id="378"/>
      <w:r w:rsidRPr="00522DCA">
        <w:rPr>
          <w:rFonts w:cs="Times New Roman"/>
          <w:lang w:val="en-GB"/>
        </w:rPr>
        <w:t>Tier &gt; Tier properties…</w:t>
      </w:r>
      <w:bookmarkEnd w:id="379"/>
      <w:bookmarkEnd w:id="380"/>
      <w:bookmarkEnd w:id="381"/>
      <w:bookmarkEnd w:id="382"/>
      <w:bookmarkEnd w:id="383"/>
    </w:p>
    <w:p w14:paraId="28201EB9" w14:textId="77777777" w:rsidR="000959A2" w:rsidRPr="00522DCA" w:rsidRDefault="000959A2">
      <w:pPr>
        <w:pStyle w:val="Standard-BlockCharCharChar"/>
        <w:rPr>
          <w:lang w:val="en-GB"/>
        </w:rPr>
      </w:pPr>
      <w:r w:rsidRPr="00522DCA">
        <w:rPr>
          <w:lang w:val="en-GB"/>
        </w:rPr>
        <w:t>Opens a dialog that allows editing properties of the currently selected tier.</w:t>
      </w:r>
    </w:p>
    <w:p w14:paraId="15DF2B59" w14:textId="77777777" w:rsidR="000959A2" w:rsidRPr="00522DCA" w:rsidRDefault="00B16F25">
      <w:pPr>
        <w:pStyle w:val="BildChar"/>
        <w:rPr>
          <w:rFonts w:ascii="Times New Roman" w:hAnsi="Times New Roman"/>
          <w:lang w:val="en-GB"/>
        </w:rPr>
      </w:pPr>
      <w:r>
        <w:rPr>
          <w:rFonts w:ascii="Times New Roman" w:hAnsi="Times New Roman"/>
          <w:lang w:val="en-GB"/>
        </w:rPr>
        <w:pict w14:anchorId="0EFE7272">
          <v:shape id="_x0000_i1170" type="#_x0000_t75" style="width:263.7pt;height:255.25pt" filled="t">
            <v:fill color2="black"/>
            <v:imagedata r:id="rId199" o:title=""/>
          </v:shape>
        </w:pict>
      </w:r>
    </w:p>
    <w:p w14:paraId="2D8EB001" w14:textId="77777777" w:rsidR="000959A2" w:rsidRPr="00522DCA" w:rsidRDefault="000959A2">
      <w:pPr>
        <w:pStyle w:val="Standard-BlockCharCharChar"/>
        <w:pageBreakBefore/>
        <w:rPr>
          <w:lang w:val="en-GB"/>
        </w:rPr>
      </w:pPr>
      <w:r w:rsidRPr="00522DCA">
        <w:rPr>
          <w:lang w:val="en-GB"/>
        </w:rPr>
        <w:lastRenderedPageBreak/>
        <w:t>Four attributes are defined:</w:t>
      </w:r>
    </w:p>
    <w:p w14:paraId="5602D274" w14:textId="7D1E9C69" w:rsidR="000959A2" w:rsidRPr="00522DCA" w:rsidRDefault="000959A2">
      <w:pPr>
        <w:pStyle w:val="Aufzhlungszeichen1"/>
        <w:numPr>
          <w:ilvl w:val="0"/>
          <w:numId w:val="29"/>
        </w:numPr>
        <w:tabs>
          <w:tab w:val="clear" w:pos="360"/>
          <w:tab w:val="left" w:pos="964"/>
        </w:tabs>
        <w:rPr>
          <w:lang w:val="en-GB"/>
        </w:rPr>
        <w:pPrChange w:id="384" w:author="Moritz Lautenbach" w:date="2014-04-16T09:17:00Z">
          <w:pPr>
            <w:pStyle w:val="Aufzhlungszeichen1"/>
            <w:tabs>
              <w:tab w:val="clear" w:pos="360"/>
              <w:tab w:val="left" w:pos="964"/>
            </w:tabs>
            <w:ind w:left="964" w:hanging="482"/>
          </w:pPr>
        </w:pPrChange>
      </w:pPr>
      <w:r w:rsidRPr="00522DCA">
        <w:rPr>
          <w:lang w:val="en-GB"/>
        </w:rPr>
        <w:t xml:space="preserve">Speaker: the assigned speaker. All defined speakers are listed as options in the </w:t>
      </w:r>
      <w:proofErr w:type="spellStart"/>
      <w:r w:rsidRPr="00522DCA">
        <w:rPr>
          <w:lang w:val="en-GB"/>
        </w:rPr>
        <w:t>ComboBox</w:t>
      </w:r>
      <w:proofErr w:type="spellEnd"/>
      <w:r w:rsidRPr="00522DCA">
        <w:rPr>
          <w:lang w:val="en-GB"/>
        </w:rPr>
        <w:t xml:space="preserve">. If it is not useful to assign the tier in question to a speaker, choose </w:t>
      </w:r>
      <w:r w:rsidR="00C23F5A" w:rsidRPr="00522DCA">
        <w:rPr>
          <w:lang w:val="en-GB"/>
        </w:rPr>
        <w:t>“</w:t>
      </w:r>
      <w:r w:rsidRPr="00522DCA">
        <w:rPr>
          <w:lang w:val="en-GB"/>
        </w:rPr>
        <w:t>no speaker</w:t>
      </w:r>
      <w:r w:rsidR="006D0A9D" w:rsidRPr="00522DCA">
        <w:rPr>
          <w:lang w:val="en-GB"/>
        </w:rPr>
        <w:t>”</w:t>
      </w:r>
      <w:r w:rsidRPr="00522DCA">
        <w:rPr>
          <w:lang w:val="en-GB"/>
        </w:rPr>
        <w:t>.</w:t>
      </w:r>
    </w:p>
    <w:p w14:paraId="45509FE8" w14:textId="711BB609" w:rsidR="000959A2" w:rsidRPr="00522DCA" w:rsidRDefault="000959A2">
      <w:pPr>
        <w:pStyle w:val="Aufzhlungszeichen1"/>
        <w:numPr>
          <w:ilvl w:val="0"/>
          <w:numId w:val="29"/>
        </w:numPr>
        <w:tabs>
          <w:tab w:val="clear" w:pos="360"/>
          <w:tab w:val="left" w:pos="964"/>
        </w:tabs>
        <w:rPr>
          <w:lang w:val="en-GB"/>
        </w:rPr>
        <w:pPrChange w:id="385" w:author="Moritz Lautenbach" w:date="2014-04-16T09:17:00Z">
          <w:pPr>
            <w:pStyle w:val="Aufzhlungszeichen1"/>
            <w:tabs>
              <w:tab w:val="clear" w:pos="360"/>
              <w:tab w:val="left" w:pos="964"/>
            </w:tabs>
            <w:ind w:left="964" w:hanging="482"/>
          </w:pPr>
        </w:pPrChange>
      </w:pPr>
      <w:r w:rsidRPr="00522DCA">
        <w:rPr>
          <w:lang w:val="en-GB"/>
        </w:rPr>
        <w:t xml:space="preserve">Type: the tier type. Choose </w:t>
      </w:r>
      <w:r w:rsidR="00C23F5A" w:rsidRPr="00522DCA">
        <w:rPr>
          <w:lang w:val="en-GB"/>
        </w:rPr>
        <w:t>“</w:t>
      </w:r>
      <w:proofErr w:type="gramStart"/>
      <w:r w:rsidRPr="00522DCA">
        <w:rPr>
          <w:lang w:val="en-GB"/>
        </w:rPr>
        <w:t>T(</w:t>
      </w:r>
      <w:proofErr w:type="spellStart"/>
      <w:proofErr w:type="gramEnd"/>
      <w:r w:rsidRPr="00522DCA">
        <w:rPr>
          <w:lang w:val="en-GB"/>
        </w:rPr>
        <w:t>ranscritpion</w:t>
      </w:r>
      <w:proofErr w:type="spellEnd"/>
      <w:r w:rsidRPr="00522DCA">
        <w:rPr>
          <w:lang w:val="en-GB"/>
        </w:rPr>
        <w:t>)</w:t>
      </w:r>
      <w:r w:rsidR="006D0A9D" w:rsidRPr="00522DCA">
        <w:rPr>
          <w:lang w:val="en-GB"/>
        </w:rPr>
        <w:t>”</w:t>
      </w:r>
      <w:r w:rsidRPr="00522DCA">
        <w:rPr>
          <w:lang w:val="en-GB"/>
        </w:rPr>
        <w:t xml:space="preserve"> for verbal tiers, </w:t>
      </w:r>
      <w:r w:rsidR="00C23F5A" w:rsidRPr="00522DCA">
        <w:rPr>
          <w:lang w:val="en-GB"/>
        </w:rPr>
        <w:t>“</w:t>
      </w:r>
      <w:r w:rsidRPr="00522DCA">
        <w:rPr>
          <w:lang w:val="en-GB"/>
        </w:rPr>
        <w:t>D(</w:t>
      </w:r>
      <w:proofErr w:type="spellStart"/>
      <w:r w:rsidRPr="00522DCA">
        <w:rPr>
          <w:lang w:val="en-GB"/>
        </w:rPr>
        <w:t>escription</w:t>
      </w:r>
      <w:proofErr w:type="spellEnd"/>
      <w:r w:rsidRPr="00522DCA">
        <w:rPr>
          <w:lang w:val="en-GB"/>
        </w:rPr>
        <w:t>)</w:t>
      </w:r>
      <w:r w:rsidR="006D0A9D" w:rsidRPr="00522DCA">
        <w:rPr>
          <w:lang w:val="en-GB"/>
        </w:rPr>
        <w:t>”</w:t>
      </w:r>
      <w:r w:rsidRPr="00522DCA">
        <w:rPr>
          <w:lang w:val="en-GB"/>
        </w:rPr>
        <w:t xml:space="preserve"> for nonverbal tiers, </w:t>
      </w:r>
      <w:r w:rsidR="00C23F5A" w:rsidRPr="00522DCA">
        <w:rPr>
          <w:lang w:val="en-GB"/>
        </w:rPr>
        <w:t>“</w:t>
      </w:r>
      <w:r w:rsidRPr="00522DCA">
        <w:rPr>
          <w:lang w:val="en-GB"/>
        </w:rPr>
        <w:t>A(</w:t>
      </w:r>
      <w:proofErr w:type="spellStart"/>
      <w:r w:rsidRPr="00522DCA">
        <w:rPr>
          <w:lang w:val="en-GB"/>
        </w:rPr>
        <w:t>nnotation</w:t>
      </w:r>
      <w:proofErr w:type="spellEnd"/>
      <w:r w:rsidRPr="00522DCA">
        <w:rPr>
          <w:lang w:val="en-GB"/>
        </w:rPr>
        <w:t>)</w:t>
      </w:r>
      <w:r w:rsidR="006D0A9D" w:rsidRPr="00522DCA">
        <w:rPr>
          <w:lang w:val="en-GB"/>
        </w:rPr>
        <w:t>”</w:t>
      </w:r>
      <w:r w:rsidRPr="00522DCA">
        <w:rPr>
          <w:lang w:val="en-GB"/>
        </w:rPr>
        <w:t xml:space="preserve"> for tiers with annotations (translations etc.), </w:t>
      </w:r>
      <w:r w:rsidR="00C23F5A" w:rsidRPr="00522DCA">
        <w:rPr>
          <w:lang w:val="en-GB"/>
        </w:rPr>
        <w:t>“</w:t>
      </w:r>
      <w:r w:rsidRPr="00522DCA">
        <w:rPr>
          <w:lang w:val="en-GB"/>
        </w:rPr>
        <w:t>L(ink)</w:t>
      </w:r>
      <w:r w:rsidR="006D0A9D" w:rsidRPr="00522DCA">
        <w:rPr>
          <w:lang w:val="en-GB"/>
        </w:rPr>
        <w:t>”</w:t>
      </w:r>
      <w:r w:rsidRPr="00522DCA">
        <w:rPr>
          <w:lang w:val="en-GB"/>
        </w:rPr>
        <w:t xml:space="preserve"> for tiers that contain links to files and </w:t>
      </w:r>
      <w:r w:rsidR="00C23F5A" w:rsidRPr="00522DCA">
        <w:rPr>
          <w:lang w:val="en-GB"/>
        </w:rPr>
        <w:t>“</w:t>
      </w:r>
      <w:r w:rsidRPr="00522DCA">
        <w:rPr>
          <w:lang w:val="en-GB"/>
        </w:rPr>
        <w:t>U(</w:t>
      </w:r>
      <w:proofErr w:type="spellStart"/>
      <w:r w:rsidRPr="00522DCA">
        <w:rPr>
          <w:lang w:val="en-GB"/>
        </w:rPr>
        <w:t>ser</w:t>
      </w:r>
      <w:proofErr w:type="spellEnd"/>
      <w:r w:rsidRPr="00522DCA">
        <w:rPr>
          <w:lang w:val="en-GB"/>
        </w:rPr>
        <w:t>) D(</w:t>
      </w:r>
      <w:proofErr w:type="spellStart"/>
      <w:r w:rsidRPr="00522DCA">
        <w:rPr>
          <w:lang w:val="en-GB"/>
        </w:rPr>
        <w:t>efined</w:t>
      </w:r>
      <w:proofErr w:type="spellEnd"/>
      <w:r w:rsidRPr="00522DCA">
        <w:rPr>
          <w:lang w:val="en-GB"/>
        </w:rPr>
        <w:t>)</w:t>
      </w:r>
      <w:r w:rsidR="006D0A9D" w:rsidRPr="00522DCA">
        <w:rPr>
          <w:lang w:val="en-GB"/>
        </w:rPr>
        <w:t>”</w:t>
      </w:r>
      <w:r w:rsidRPr="00522DCA">
        <w:rPr>
          <w:lang w:val="en-GB"/>
        </w:rPr>
        <w:t xml:space="preserve"> for other tiers. The correct assignment of the tier type is especially important for segmentation functions.</w:t>
      </w:r>
    </w:p>
    <w:p w14:paraId="4113531C" w14:textId="609E6C47" w:rsidR="000959A2" w:rsidRPr="00522DCA" w:rsidRDefault="000959A2">
      <w:pPr>
        <w:pStyle w:val="Aufzhlungszeichen1"/>
        <w:numPr>
          <w:ilvl w:val="0"/>
          <w:numId w:val="29"/>
        </w:numPr>
        <w:tabs>
          <w:tab w:val="clear" w:pos="360"/>
          <w:tab w:val="left" w:pos="964"/>
        </w:tabs>
        <w:rPr>
          <w:lang w:val="en-GB"/>
        </w:rPr>
        <w:pPrChange w:id="386" w:author="Moritz Lautenbach" w:date="2014-04-16T09:17:00Z">
          <w:pPr>
            <w:pStyle w:val="Aufzhlungszeichen1"/>
            <w:tabs>
              <w:tab w:val="clear" w:pos="360"/>
              <w:tab w:val="left" w:pos="964"/>
            </w:tabs>
            <w:ind w:left="964" w:hanging="482"/>
          </w:pPr>
        </w:pPrChange>
      </w:pPr>
      <w:r w:rsidRPr="00522DCA">
        <w:rPr>
          <w:lang w:val="en-GB"/>
        </w:rPr>
        <w:t xml:space="preserve">Category: the tier category. It can be defined freely or remain empty. A category should be defined, if you set up more than one tier for a speaker. For example, enter </w:t>
      </w:r>
      <w:r w:rsidR="00C23F5A" w:rsidRPr="00522DCA">
        <w:rPr>
          <w:lang w:val="en-GB"/>
        </w:rPr>
        <w:t>“</w:t>
      </w:r>
      <w:r w:rsidRPr="00522DCA">
        <w:rPr>
          <w:lang w:val="en-GB"/>
        </w:rPr>
        <w:t>v</w:t>
      </w:r>
      <w:r w:rsidR="006D0A9D" w:rsidRPr="00522DCA">
        <w:rPr>
          <w:lang w:val="en-GB"/>
        </w:rPr>
        <w:t>”</w:t>
      </w:r>
      <w:r w:rsidRPr="00522DCA">
        <w:rPr>
          <w:lang w:val="en-GB"/>
        </w:rPr>
        <w:t xml:space="preserve"> for </w:t>
      </w:r>
      <w:r w:rsidR="00C23F5A" w:rsidRPr="00522DCA">
        <w:rPr>
          <w:lang w:val="en-GB"/>
        </w:rPr>
        <w:t>“</w:t>
      </w:r>
      <w:r w:rsidRPr="00522DCA">
        <w:rPr>
          <w:lang w:val="en-GB"/>
        </w:rPr>
        <w:t>verbal</w:t>
      </w:r>
      <w:r w:rsidR="006D0A9D" w:rsidRPr="00522DCA">
        <w:rPr>
          <w:lang w:val="en-GB"/>
        </w:rPr>
        <w:t>”</w:t>
      </w:r>
      <w:r w:rsidRPr="00522DCA">
        <w:rPr>
          <w:lang w:val="en-GB"/>
        </w:rPr>
        <w:t xml:space="preserve">, </w:t>
      </w:r>
      <w:r w:rsidR="00C23F5A" w:rsidRPr="00522DCA">
        <w:rPr>
          <w:lang w:val="en-GB"/>
        </w:rPr>
        <w:t>“</w:t>
      </w:r>
      <w:proofErr w:type="spellStart"/>
      <w:r w:rsidRPr="00522DCA">
        <w:rPr>
          <w:lang w:val="en-GB"/>
        </w:rPr>
        <w:t>nv</w:t>
      </w:r>
      <w:proofErr w:type="spellEnd"/>
      <w:r w:rsidR="006D0A9D" w:rsidRPr="00522DCA">
        <w:rPr>
          <w:lang w:val="en-GB"/>
        </w:rPr>
        <w:t>”</w:t>
      </w:r>
      <w:r w:rsidRPr="00522DCA">
        <w:rPr>
          <w:lang w:val="en-GB"/>
        </w:rPr>
        <w:t xml:space="preserve"> for </w:t>
      </w:r>
      <w:r w:rsidR="00C23F5A" w:rsidRPr="00522DCA">
        <w:rPr>
          <w:lang w:val="en-GB"/>
        </w:rPr>
        <w:t>“</w:t>
      </w:r>
      <w:r w:rsidRPr="00522DCA">
        <w:rPr>
          <w:lang w:val="en-GB"/>
        </w:rPr>
        <w:t>nonverbal</w:t>
      </w:r>
      <w:r w:rsidR="006D0A9D" w:rsidRPr="00522DCA">
        <w:rPr>
          <w:lang w:val="en-GB"/>
        </w:rPr>
        <w:t>”</w:t>
      </w:r>
      <w:r w:rsidRPr="00522DCA">
        <w:rPr>
          <w:lang w:val="en-GB"/>
        </w:rPr>
        <w:t xml:space="preserve">, </w:t>
      </w:r>
      <w:r w:rsidR="00C23F5A" w:rsidRPr="00522DCA">
        <w:rPr>
          <w:lang w:val="en-GB"/>
        </w:rPr>
        <w:t>“</w:t>
      </w:r>
      <w:r w:rsidRPr="00522DCA">
        <w:rPr>
          <w:lang w:val="en-GB"/>
        </w:rPr>
        <w:t>c</w:t>
      </w:r>
      <w:r w:rsidR="006D0A9D" w:rsidRPr="00522DCA">
        <w:rPr>
          <w:lang w:val="en-GB"/>
        </w:rPr>
        <w:t>”</w:t>
      </w:r>
      <w:r w:rsidRPr="00522DCA">
        <w:rPr>
          <w:lang w:val="en-GB"/>
        </w:rPr>
        <w:t xml:space="preserve"> for </w:t>
      </w:r>
      <w:r w:rsidR="00C23F5A" w:rsidRPr="00522DCA">
        <w:rPr>
          <w:lang w:val="en-GB"/>
        </w:rPr>
        <w:t>“</w:t>
      </w:r>
      <w:r w:rsidRPr="00522DCA">
        <w:rPr>
          <w:lang w:val="en-GB"/>
        </w:rPr>
        <w:t>comment</w:t>
      </w:r>
      <w:r w:rsidR="006D0A9D" w:rsidRPr="00522DCA">
        <w:rPr>
          <w:lang w:val="en-GB"/>
        </w:rPr>
        <w:t>”</w:t>
      </w:r>
      <w:r w:rsidRPr="00522DCA">
        <w:rPr>
          <w:lang w:val="en-GB"/>
        </w:rPr>
        <w:t xml:space="preserve"> or </w:t>
      </w:r>
      <w:r w:rsidR="00C23F5A" w:rsidRPr="00522DCA">
        <w:rPr>
          <w:lang w:val="en-GB"/>
        </w:rPr>
        <w:t>“</w:t>
      </w:r>
      <w:r w:rsidRPr="00522DCA">
        <w:rPr>
          <w:lang w:val="en-GB"/>
        </w:rPr>
        <w:t>ENG</w:t>
      </w:r>
      <w:r w:rsidR="006D0A9D" w:rsidRPr="00522DCA">
        <w:rPr>
          <w:lang w:val="en-GB"/>
        </w:rPr>
        <w:t>”</w:t>
      </w:r>
      <w:r w:rsidRPr="00522DCA">
        <w:rPr>
          <w:lang w:val="en-GB"/>
        </w:rPr>
        <w:t xml:space="preserve"> for an </w:t>
      </w:r>
      <w:r w:rsidR="00C23F5A" w:rsidRPr="00522DCA">
        <w:rPr>
          <w:lang w:val="en-GB"/>
        </w:rPr>
        <w:t>“</w:t>
      </w:r>
      <w:r w:rsidRPr="00522DCA">
        <w:rPr>
          <w:lang w:val="en-GB"/>
        </w:rPr>
        <w:t>English Translation</w:t>
      </w:r>
      <w:r w:rsidR="006D0A9D" w:rsidRPr="00522DCA">
        <w:rPr>
          <w:lang w:val="en-GB"/>
        </w:rPr>
        <w:t>”</w:t>
      </w:r>
      <w:r w:rsidRPr="00522DCA">
        <w:rPr>
          <w:lang w:val="en-GB"/>
        </w:rPr>
        <w:t>.</w:t>
      </w:r>
    </w:p>
    <w:p w14:paraId="1D682C1F" w14:textId="757A1E0D" w:rsidR="000959A2" w:rsidRPr="00522DCA" w:rsidRDefault="000959A2">
      <w:pPr>
        <w:pStyle w:val="Aufzhlungszeichen1"/>
        <w:numPr>
          <w:ilvl w:val="0"/>
          <w:numId w:val="29"/>
        </w:numPr>
        <w:tabs>
          <w:tab w:val="clear" w:pos="360"/>
          <w:tab w:val="left" w:pos="964"/>
        </w:tabs>
        <w:rPr>
          <w:lang w:val="en-GB"/>
        </w:rPr>
        <w:pPrChange w:id="387" w:author="Moritz Lautenbach" w:date="2014-04-16T09:17:00Z">
          <w:pPr>
            <w:pStyle w:val="Aufzhlungszeichen1"/>
            <w:tabs>
              <w:tab w:val="clear" w:pos="360"/>
              <w:tab w:val="left" w:pos="964"/>
            </w:tabs>
            <w:ind w:left="964" w:hanging="482"/>
          </w:pPr>
        </w:pPrChange>
      </w:pPr>
      <w:r w:rsidRPr="00522DCA">
        <w:rPr>
          <w:lang w:val="en-GB"/>
        </w:rPr>
        <w:t>Display: the name of the tier that should be used for the tier for the output in the Partitur-</w:t>
      </w:r>
      <w:r w:rsidR="00C11634" w:rsidRPr="00522DCA">
        <w:rPr>
          <w:lang w:val="en-GB"/>
        </w:rPr>
        <w:t>Editor</w:t>
      </w:r>
      <w:r w:rsidRPr="00522DCA">
        <w:rPr>
          <w:lang w:val="en-GB"/>
        </w:rPr>
        <w:t xml:space="preserve">. If the option </w:t>
      </w:r>
      <w:r w:rsidR="00C23F5A" w:rsidRPr="00522DCA">
        <w:rPr>
          <w:lang w:val="en-GB"/>
        </w:rPr>
        <w:t>“</w:t>
      </w:r>
      <w:r w:rsidRPr="00522DCA">
        <w:rPr>
          <w:lang w:val="en-GB"/>
        </w:rPr>
        <w:t>Auto</w:t>
      </w:r>
      <w:r w:rsidR="006D0A9D" w:rsidRPr="00522DCA">
        <w:rPr>
          <w:lang w:val="en-GB"/>
        </w:rPr>
        <w:t>”</w:t>
      </w:r>
      <w:r w:rsidRPr="00522DCA">
        <w:rPr>
          <w:lang w:val="en-GB"/>
        </w:rPr>
        <w:t xml:space="preserve"> is activated, this name is automatically generated from the abbreviation and the category. In order to enter a different tier name, deactivate the option </w:t>
      </w:r>
      <w:r w:rsidR="00C23F5A" w:rsidRPr="00522DCA">
        <w:rPr>
          <w:lang w:val="en-GB"/>
        </w:rPr>
        <w:t>“</w:t>
      </w:r>
      <w:r w:rsidRPr="00522DCA">
        <w:rPr>
          <w:lang w:val="en-GB"/>
        </w:rPr>
        <w:t>Auto</w:t>
      </w:r>
      <w:r w:rsidR="006D0A9D" w:rsidRPr="00522DCA">
        <w:rPr>
          <w:lang w:val="en-GB"/>
        </w:rPr>
        <w:t>”</w:t>
      </w:r>
      <w:r w:rsidRPr="00522DCA">
        <w:rPr>
          <w:lang w:val="en-GB"/>
        </w:rPr>
        <w:t xml:space="preserve"> and enter the desired name. </w:t>
      </w:r>
    </w:p>
    <w:p w14:paraId="407157A9" w14:textId="77777777" w:rsidR="000959A2" w:rsidRPr="00522DCA" w:rsidRDefault="000959A2">
      <w:pPr>
        <w:pStyle w:val="Standard-BlockCharCharChar"/>
        <w:rPr>
          <w:lang w:val="en-GB"/>
        </w:rPr>
      </w:pPr>
    </w:p>
    <w:p w14:paraId="573CC34A" w14:textId="2F92096A" w:rsidR="000959A2" w:rsidRPr="00522DCA" w:rsidRDefault="00C23F5A">
      <w:pPr>
        <w:pStyle w:val="Standard-BlockCharCharChar"/>
        <w:rPr>
          <w:lang w:val="en-GB"/>
        </w:rPr>
      </w:pPr>
      <w:r w:rsidRPr="00522DCA">
        <w:rPr>
          <w:lang w:val="en-GB"/>
        </w:rPr>
        <w:t>“</w:t>
      </w:r>
      <w:r w:rsidR="000959A2" w:rsidRPr="00522DCA">
        <w:rPr>
          <w:lang w:val="en-GB"/>
        </w:rPr>
        <w:t>User defined attributes</w:t>
      </w:r>
      <w:r w:rsidR="006D0A9D" w:rsidRPr="00522DCA">
        <w:rPr>
          <w:lang w:val="en-GB"/>
        </w:rPr>
        <w:t>”</w:t>
      </w:r>
      <w:r w:rsidR="000959A2" w:rsidRPr="00522DCA">
        <w:rPr>
          <w:lang w:val="en-GB"/>
        </w:rPr>
        <w:t xml:space="preserve"> allows the additional input of user-defined attribute-value pairs for the tier (for a manual, see </w:t>
      </w:r>
      <w:r w:rsidRPr="00522DCA">
        <w:rPr>
          <w:lang w:val="en-GB"/>
        </w:rPr>
        <w:t>“</w:t>
      </w:r>
      <w:r w:rsidR="000959A2" w:rsidRPr="00522DCA">
        <w:rPr>
          <w:lang w:val="en-GB"/>
        </w:rPr>
        <w:t>File &gt; Edit Meta Information</w:t>
      </w:r>
      <w:r w:rsidR="006D0A9D" w:rsidRPr="00522DCA">
        <w:rPr>
          <w:lang w:val="en-GB"/>
        </w:rPr>
        <w:t>”</w:t>
      </w:r>
      <w:r w:rsidR="000959A2" w:rsidRPr="00522DCA">
        <w:rPr>
          <w:lang w:val="en-GB"/>
        </w:rPr>
        <w:t>).</w:t>
      </w:r>
    </w:p>
    <w:p w14:paraId="56FEC333" w14:textId="77777777" w:rsidR="000959A2" w:rsidRPr="00522DCA" w:rsidRDefault="000959A2" w:rsidP="003D491A">
      <w:pPr>
        <w:pStyle w:val="berschrift3"/>
        <w:rPr>
          <w:rFonts w:cs="Times New Roman"/>
          <w:lang w:val="en-GB"/>
        </w:rPr>
      </w:pPr>
      <w:bookmarkStart w:id="388" w:name="_Tier_%3E_Add_tier%E2%80%A6"/>
      <w:bookmarkStart w:id="389" w:name="_Ref108438134"/>
      <w:bookmarkStart w:id="390" w:name="_Toc69129995"/>
      <w:bookmarkStart w:id="391" w:name="_Toc69129854"/>
      <w:bookmarkStart w:id="392" w:name="_Toc55213864"/>
      <w:bookmarkStart w:id="393" w:name="_Toc411261278"/>
      <w:bookmarkEnd w:id="388"/>
      <w:r w:rsidRPr="00522DCA">
        <w:rPr>
          <w:rFonts w:cs="Times New Roman"/>
          <w:lang w:val="en-GB"/>
        </w:rPr>
        <w:t>Tier &gt; Add tier…</w:t>
      </w:r>
      <w:bookmarkEnd w:id="389"/>
      <w:bookmarkEnd w:id="390"/>
      <w:bookmarkEnd w:id="391"/>
      <w:bookmarkEnd w:id="392"/>
      <w:bookmarkEnd w:id="393"/>
    </w:p>
    <w:p w14:paraId="06935765" w14:textId="77777777" w:rsidR="000959A2" w:rsidRPr="00522DCA" w:rsidRDefault="000959A2">
      <w:pPr>
        <w:pStyle w:val="Standard-BlockCharCharChar"/>
        <w:rPr>
          <w:iCs/>
          <w:lang w:val="en-GB"/>
        </w:rPr>
      </w:pPr>
      <w:r w:rsidRPr="00522DCA">
        <w:rPr>
          <w:iCs/>
          <w:lang w:val="en-GB"/>
        </w:rPr>
        <w:t>(Shortcut: CTRL+</w:t>
      </w:r>
      <w:proofErr w:type="gramStart"/>
      <w:r w:rsidRPr="00522DCA">
        <w:rPr>
          <w:iCs/>
          <w:lang w:val="en-GB"/>
        </w:rPr>
        <w:t>A</w:t>
      </w:r>
      <w:proofErr w:type="gramEnd"/>
      <w:r w:rsidRPr="00522DCA">
        <w:rPr>
          <w:iCs/>
          <w:lang w:val="en-GB"/>
        </w:rPr>
        <w:t xml:space="preserve"> on Windows, </w:t>
      </w:r>
      <w:r w:rsidRPr="00522DCA">
        <w:rPr>
          <w:rFonts w:ascii="Cambria Math" w:eastAsia="Arial Unicode MS" w:hAnsi="Cambria Math" w:cs="Cambria Math"/>
          <w:lang w:val="en-GB"/>
        </w:rPr>
        <w:t>⌘</w:t>
      </w:r>
      <w:r w:rsidRPr="00522DCA">
        <w:rPr>
          <w:iCs/>
          <w:lang w:val="en-GB"/>
        </w:rPr>
        <w:t>+A on Mac)</w:t>
      </w:r>
    </w:p>
    <w:p w14:paraId="6E1824B9" w14:textId="77777777" w:rsidR="000959A2" w:rsidRPr="00522DCA" w:rsidRDefault="000959A2">
      <w:pPr>
        <w:pStyle w:val="Standard-BlockCharCharChar"/>
        <w:rPr>
          <w:lang w:val="en-GB"/>
        </w:rPr>
      </w:pPr>
      <w:r w:rsidRPr="00522DCA">
        <w:rPr>
          <w:lang w:val="en-GB"/>
        </w:rPr>
        <w:t>Opens a dialog to add a new tier at the end of the transcription.</w:t>
      </w:r>
    </w:p>
    <w:p w14:paraId="23AC897B" w14:textId="77777777" w:rsidR="000959A2" w:rsidRPr="00522DCA" w:rsidRDefault="00B16F25">
      <w:pPr>
        <w:pStyle w:val="BildChar"/>
        <w:rPr>
          <w:rFonts w:ascii="Times New Roman" w:hAnsi="Times New Roman"/>
          <w:lang w:val="en-GB"/>
        </w:rPr>
      </w:pPr>
      <w:r>
        <w:rPr>
          <w:rFonts w:ascii="Times New Roman" w:hAnsi="Times New Roman"/>
          <w:lang w:val="en-GB"/>
        </w:rPr>
        <w:pict w14:anchorId="52794AF1">
          <v:shape id="_x0000_i1171" type="#_x0000_t75" style="width:320.75pt;height:134.65pt" filled="t">
            <v:fill color2="black"/>
            <v:imagedata r:id="rId200" o:title=""/>
          </v:shape>
        </w:pict>
      </w:r>
    </w:p>
    <w:p w14:paraId="30DF6C7D" w14:textId="26B9D9C4" w:rsidR="000959A2" w:rsidRPr="00522DCA" w:rsidRDefault="000959A2">
      <w:pPr>
        <w:pStyle w:val="Standard-BlockCharCharChar"/>
        <w:rPr>
          <w:lang w:val="en-GB"/>
        </w:rPr>
      </w:pPr>
      <w:r w:rsidRPr="00522DCA">
        <w:rPr>
          <w:spacing w:val="-4"/>
          <w:lang w:val="en-GB"/>
        </w:rPr>
        <w:t xml:space="preserve">The entries under </w:t>
      </w:r>
      <w:r w:rsidR="00C23F5A" w:rsidRPr="00522DCA">
        <w:rPr>
          <w:spacing w:val="-4"/>
          <w:lang w:val="en-GB"/>
        </w:rPr>
        <w:t>“</w:t>
      </w:r>
      <w:r w:rsidRPr="00522DCA">
        <w:rPr>
          <w:spacing w:val="-4"/>
          <w:lang w:val="en-GB"/>
        </w:rPr>
        <w:t>Speaker</w:t>
      </w:r>
      <w:r w:rsidR="006D0A9D" w:rsidRPr="00522DCA">
        <w:rPr>
          <w:spacing w:val="-4"/>
          <w:lang w:val="en-GB"/>
        </w:rPr>
        <w:t>”</w:t>
      </w:r>
      <w:r w:rsidRPr="00522DCA">
        <w:rPr>
          <w:spacing w:val="-4"/>
          <w:lang w:val="en-GB"/>
        </w:rPr>
        <w:t xml:space="preserve">, </w:t>
      </w:r>
      <w:r w:rsidR="00C23F5A" w:rsidRPr="00522DCA">
        <w:rPr>
          <w:spacing w:val="-4"/>
          <w:lang w:val="en-GB"/>
        </w:rPr>
        <w:t>“</w:t>
      </w:r>
      <w:r w:rsidRPr="00522DCA">
        <w:rPr>
          <w:spacing w:val="-4"/>
          <w:lang w:val="en-GB"/>
        </w:rPr>
        <w:t>Type</w:t>
      </w:r>
      <w:r w:rsidR="006D0A9D" w:rsidRPr="00522DCA">
        <w:rPr>
          <w:spacing w:val="-4"/>
          <w:lang w:val="en-GB"/>
        </w:rPr>
        <w:t>”</w:t>
      </w:r>
      <w:r w:rsidRPr="00522DCA">
        <w:rPr>
          <w:spacing w:val="-4"/>
          <w:lang w:val="en-GB"/>
        </w:rPr>
        <w:t xml:space="preserve"> and </w:t>
      </w:r>
      <w:r w:rsidR="00C23F5A" w:rsidRPr="00522DCA">
        <w:rPr>
          <w:spacing w:val="-4"/>
          <w:lang w:val="en-GB"/>
        </w:rPr>
        <w:t>“</w:t>
      </w:r>
      <w:r w:rsidRPr="00522DCA">
        <w:rPr>
          <w:spacing w:val="-4"/>
          <w:lang w:val="en-GB"/>
        </w:rPr>
        <w:t>Category</w:t>
      </w:r>
      <w:r w:rsidR="006D0A9D" w:rsidRPr="00522DCA">
        <w:rPr>
          <w:spacing w:val="-4"/>
          <w:lang w:val="en-GB"/>
        </w:rPr>
        <w:t>”</w:t>
      </w:r>
      <w:r w:rsidRPr="00522DCA">
        <w:rPr>
          <w:spacing w:val="-4"/>
          <w:lang w:val="en-GB"/>
        </w:rPr>
        <w:t xml:space="preserve"> are equivalent to the ones described above in </w:t>
      </w:r>
      <w:r w:rsidR="00C23F5A" w:rsidRPr="00522DCA">
        <w:rPr>
          <w:spacing w:val="-4"/>
          <w:lang w:val="en-GB"/>
        </w:rPr>
        <w:t>“</w:t>
      </w:r>
      <w:r w:rsidRPr="00522DCA">
        <w:rPr>
          <w:spacing w:val="-4"/>
          <w:lang w:val="en-GB"/>
        </w:rPr>
        <w:t>Tier &gt;</w:t>
      </w:r>
      <w:ins w:id="394" w:author="Moritz Lautenbach" w:date="2014-04-16T09:21:00Z">
        <w:r w:rsidRPr="00522DCA">
          <w:rPr>
            <w:spacing w:val="-4"/>
            <w:lang w:val="en-GB"/>
          </w:rPr>
          <w:t xml:space="preserve"> </w:t>
        </w:r>
      </w:ins>
      <w:r w:rsidRPr="00522DCA">
        <w:rPr>
          <w:spacing w:val="-4"/>
          <w:lang w:val="en-GB"/>
        </w:rPr>
        <w:t>Edit tier properties...</w:t>
      </w:r>
      <w:proofErr w:type="gramStart"/>
      <w:r w:rsidR="00C23F5A" w:rsidRPr="00522DCA">
        <w:rPr>
          <w:spacing w:val="-4"/>
          <w:lang w:val="en-GB"/>
        </w:rPr>
        <w:t>”</w:t>
      </w:r>
      <w:r w:rsidRPr="00522DCA">
        <w:rPr>
          <w:lang w:val="en-GB"/>
        </w:rPr>
        <w:t>.</w:t>
      </w:r>
      <w:proofErr w:type="gramEnd"/>
      <w:r w:rsidRPr="00522DCA">
        <w:rPr>
          <w:lang w:val="en-GB"/>
        </w:rPr>
        <w:t xml:space="preserve"> If the option </w:t>
      </w:r>
      <w:r w:rsidR="00C23F5A" w:rsidRPr="00522DCA">
        <w:rPr>
          <w:lang w:val="en-GB"/>
        </w:rPr>
        <w:t>“</w:t>
      </w:r>
      <w:r w:rsidRPr="00522DCA">
        <w:rPr>
          <w:lang w:val="en-GB"/>
        </w:rPr>
        <w:t>Copy events from</w:t>
      </w:r>
      <w:r w:rsidR="00C23F5A" w:rsidRPr="00522DCA">
        <w:rPr>
          <w:lang w:val="en-GB"/>
        </w:rPr>
        <w:t>”</w:t>
      </w:r>
      <w:r w:rsidRPr="00522DCA">
        <w:rPr>
          <w:lang w:val="en-GB"/>
        </w:rPr>
        <w:t xml:space="preserve"> is selected, empty events will be inserted into the new tier, wherever the copied tier also contains entries (this can be especially useful for annotation tiers</w:t>
      </w:r>
      <w:ins w:id="395" w:author="Moritz Lautenbach" w:date="2014-04-16T09:22:00Z">
        <w:r w:rsidRPr="00522DCA">
          <w:rPr>
            <w:lang w:val="en-GB"/>
          </w:rPr>
          <w:t>)</w:t>
        </w:r>
      </w:ins>
      <w:r w:rsidRPr="00522DCA">
        <w:rPr>
          <w:lang w:val="en-GB"/>
        </w:rPr>
        <w:t>.</w:t>
      </w:r>
    </w:p>
    <w:p w14:paraId="08D5D875" w14:textId="77777777" w:rsidR="000959A2" w:rsidRPr="00522DCA" w:rsidRDefault="000959A2" w:rsidP="003D491A">
      <w:pPr>
        <w:pStyle w:val="berschrift3"/>
        <w:rPr>
          <w:rFonts w:cs="Times New Roman"/>
          <w:lang w:val="en-GB"/>
        </w:rPr>
      </w:pPr>
      <w:bookmarkStart w:id="396" w:name="_Tier_%3E_Insert_tier%E2%80%A6"/>
      <w:bookmarkStart w:id="397" w:name="_Ref108438143"/>
      <w:bookmarkStart w:id="398" w:name="_Toc69129996"/>
      <w:bookmarkStart w:id="399" w:name="_Toc69129855"/>
      <w:bookmarkStart w:id="400" w:name="_Toc55213865"/>
      <w:bookmarkStart w:id="401" w:name="_Toc411261279"/>
      <w:bookmarkEnd w:id="396"/>
      <w:r w:rsidRPr="00522DCA">
        <w:rPr>
          <w:rFonts w:cs="Times New Roman"/>
          <w:lang w:val="en-GB"/>
        </w:rPr>
        <w:t>Tier &gt; Insert tier…</w:t>
      </w:r>
      <w:bookmarkEnd w:id="397"/>
      <w:bookmarkEnd w:id="398"/>
      <w:bookmarkEnd w:id="399"/>
      <w:bookmarkEnd w:id="400"/>
      <w:bookmarkEnd w:id="401"/>
    </w:p>
    <w:p w14:paraId="0EDDA752" w14:textId="77777777" w:rsidR="000959A2" w:rsidRPr="00522DCA" w:rsidRDefault="000959A2">
      <w:pPr>
        <w:pStyle w:val="Standard-BlockCharCharChar"/>
        <w:rPr>
          <w:iCs/>
          <w:lang w:val="en-GB"/>
        </w:rPr>
      </w:pPr>
      <w:r w:rsidRPr="00522DCA">
        <w:rPr>
          <w:iCs/>
          <w:lang w:val="en-GB"/>
        </w:rPr>
        <w:t xml:space="preserve">(Shortcut: CTRL+I on Windows, </w:t>
      </w:r>
      <w:r w:rsidRPr="00522DCA">
        <w:rPr>
          <w:rFonts w:ascii="Cambria Math" w:eastAsia="Arial Unicode MS" w:hAnsi="Cambria Math" w:cs="Cambria Math"/>
          <w:lang w:val="en-GB"/>
        </w:rPr>
        <w:t>⌘</w:t>
      </w:r>
      <w:r w:rsidRPr="00522DCA">
        <w:rPr>
          <w:iCs/>
          <w:lang w:val="en-GB"/>
        </w:rPr>
        <w:t>+I on Mac)</w:t>
      </w:r>
    </w:p>
    <w:p w14:paraId="1290446E" w14:textId="7E995DC2" w:rsidR="000959A2" w:rsidRPr="00522DCA" w:rsidRDefault="000959A2">
      <w:pPr>
        <w:pStyle w:val="Standard-BlockCharCharChar"/>
        <w:rPr>
          <w:lang w:val="en-GB"/>
        </w:rPr>
      </w:pPr>
      <w:r w:rsidRPr="00522DCA">
        <w:rPr>
          <w:lang w:val="en-GB"/>
        </w:rPr>
        <w:lastRenderedPageBreak/>
        <w:t xml:space="preserve">Opens a dialog to insert a new tier above the currently selected tier. The dialog is identical to the </w:t>
      </w:r>
      <w:r w:rsidR="00C23F5A" w:rsidRPr="00522DCA">
        <w:rPr>
          <w:lang w:val="en-GB"/>
        </w:rPr>
        <w:t>“</w:t>
      </w:r>
      <w:r w:rsidRPr="00522DCA">
        <w:rPr>
          <w:lang w:val="en-GB"/>
        </w:rPr>
        <w:t>Tier &gt; Add tier...</w:t>
      </w:r>
      <w:r w:rsidR="00C23F5A" w:rsidRPr="00522DCA">
        <w:rPr>
          <w:lang w:val="en-GB"/>
        </w:rPr>
        <w:t>”</w:t>
      </w:r>
      <w:r w:rsidRPr="00522DCA">
        <w:rPr>
          <w:lang w:val="en-GB"/>
        </w:rPr>
        <w:t xml:space="preserve"> dialog described above.</w:t>
      </w:r>
    </w:p>
    <w:p w14:paraId="1B700E42" w14:textId="77777777" w:rsidR="000959A2" w:rsidRPr="00522DCA" w:rsidRDefault="000959A2" w:rsidP="003D491A">
      <w:pPr>
        <w:pStyle w:val="berschrift3"/>
        <w:rPr>
          <w:rFonts w:cs="Times New Roman"/>
          <w:lang w:val="en-GB"/>
        </w:rPr>
      </w:pPr>
      <w:bookmarkStart w:id="402" w:name="_Tier_%3E_Remove_tier%E2%80%A6"/>
      <w:bookmarkStart w:id="403" w:name="_Ref108438154"/>
      <w:bookmarkStart w:id="404" w:name="_Toc69129997"/>
      <w:bookmarkStart w:id="405" w:name="_Toc69129856"/>
      <w:bookmarkStart w:id="406" w:name="_Toc55213866"/>
      <w:bookmarkStart w:id="407" w:name="_Toc411261280"/>
      <w:bookmarkEnd w:id="402"/>
      <w:r w:rsidRPr="00522DCA">
        <w:rPr>
          <w:rFonts w:cs="Times New Roman"/>
          <w:lang w:val="en-GB"/>
        </w:rPr>
        <w:t>Tier &gt; Remove tier…</w:t>
      </w:r>
      <w:bookmarkEnd w:id="403"/>
      <w:bookmarkEnd w:id="404"/>
      <w:bookmarkEnd w:id="405"/>
      <w:bookmarkEnd w:id="406"/>
      <w:bookmarkEnd w:id="407"/>
    </w:p>
    <w:p w14:paraId="34DFBD30" w14:textId="3C2FC11B" w:rsidR="000959A2" w:rsidRPr="00522DCA" w:rsidRDefault="000959A2">
      <w:pPr>
        <w:pStyle w:val="Standard-BlockCharCharChar"/>
        <w:rPr>
          <w:lang w:val="en-GB"/>
        </w:rPr>
      </w:pPr>
      <w:r w:rsidRPr="00522DCA">
        <w:rPr>
          <w:lang w:val="en-GB"/>
        </w:rPr>
        <w:t xml:space="preserve">Removes the currently selected tier. A confirmation prompt is then carried out. In order to hide a tier, rather than deleting it permanently, use </w:t>
      </w:r>
      <w:r w:rsidR="00C23F5A" w:rsidRPr="00522DCA">
        <w:rPr>
          <w:lang w:val="en-GB"/>
        </w:rPr>
        <w:t>“</w:t>
      </w:r>
      <w:r w:rsidRPr="00522DCA">
        <w:rPr>
          <w:lang w:val="en-GB"/>
        </w:rPr>
        <w:t>Tier &gt; Hide tier</w:t>
      </w:r>
      <w:r w:rsidR="00C23F5A" w:rsidRPr="00522DCA">
        <w:rPr>
          <w:lang w:val="en-GB"/>
        </w:rPr>
        <w:t>”</w:t>
      </w:r>
      <w:r w:rsidRPr="00522DCA">
        <w:rPr>
          <w:lang w:val="en-GB"/>
        </w:rPr>
        <w:t>.</w:t>
      </w:r>
    </w:p>
    <w:p w14:paraId="0669B1A8" w14:textId="77777777" w:rsidR="000959A2" w:rsidRPr="00522DCA" w:rsidRDefault="000959A2">
      <w:pPr>
        <w:pStyle w:val="Standard-BlockCharCharChar"/>
        <w:rPr>
          <w:lang w:val="en-GB"/>
        </w:rPr>
      </w:pPr>
    </w:p>
    <w:p w14:paraId="1FD13DFE" w14:textId="77777777" w:rsidR="000959A2" w:rsidRPr="00522DCA" w:rsidRDefault="000959A2" w:rsidP="003D491A">
      <w:pPr>
        <w:pStyle w:val="berschrift3"/>
        <w:pageBreakBefore/>
        <w:ind w:left="482"/>
        <w:rPr>
          <w:rFonts w:cs="Times New Roman"/>
          <w:lang w:val="en-GB"/>
        </w:rPr>
      </w:pPr>
      <w:bookmarkStart w:id="408" w:name="_Tier_%3E_Move_tier%20upwards%E2%80%A6"/>
      <w:bookmarkStart w:id="409" w:name="_Ref108438161"/>
      <w:bookmarkStart w:id="410" w:name="_Toc69129998"/>
      <w:bookmarkStart w:id="411" w:name="_Toc69129857"/>
      <w:bookmarkStart w:id="412" w:name="_Toc55213867"/>
      <w:bookmarkStart w:id="413" w:name="_Toc411261281"/>
      <w:bookmarkEnd w:id="408"/>
      <w:r w:rsidRPr="00522DCA">
        <w:rPr>
          <w:rFonts w:cs="Times New Roman"/>
          <w:lang w:val="en-GB"/>
        </w:rPr>
        <w:lastRenderedPageBreak/>
        <w:t>Tier &gt; Move tier upwards…</w:t>
      </w:r>
      <w:bookmarkEnd w:id="409"/>
      <w:bookmarkEnd w:id="410"/>
      <w:bookmarkEnd w:id="411"/>
      <w:bookmarkEnd w:id="412"/>
      <w:bookmarkEnd w:id="413"/>
    </w:p>
    <w:p w14:paraId="39440973" w14:textId="77777777" w:rsidR="000959A2" w:rsidRPr="00522DCA" w:rsidRDefault="000959A2">
      <w:pPr>
        <w:pStyle w:val="Standard-BlockCharCharChar"/>
        <w:rPr>
          <w:iCs/>
          <w:lang w:val="en-GB"/>
        </w:rPr>
      </w:pPr>
      <w:r w:rsidRPr="00522DCA">
        <w:rPr>
          <w:iCs/>
          <w:lang w:val="en-GB"/>
        </w:rPr>
        <w:t>(Shortcut: Ctrl +</w:t>
      </w:r>
      <w:del w:id="414" w:author="Moritz Lautenbach" w:date="2014-04-16T09:16:00Z">
        <w:r w:rsidRPr="00522DCA" w:rsidDel="004C1808">
          <w:rPr>
            <w:iCs/>
            <w:lang w:val="en-GB"/>
          </w:rPr>
          <w:delText xml:space="preserve">  </w:delText>
        </w:r>
      </w:del>
      <w:ins w:id="415" w:author="Moritz Lautenbach" w:date="2014-04-16T09:16:00Z">
        <w:r w:rsidRPr="00522DCA">
          <w:rPr>
            <w:iCs/>
            <w:lang w:val="en-GB"/>
          </w:rPr>
          <w:t xml:space="preserve"> </w:t>
        </w:r>
      </w:ins>
      <w:r w:rsidRPr="00522DCA">
        <w:rPr>
          <w:iCs/>
          <w:lang w:val="en-GB"/>
        </w:rPr>
        <w:t></w:t>
      </w:r>
      <w:del w:id="416" w:author="Moritz Lautenbach" w:date="2014-04-16T09:16:00Z">
        <w:r w:rsidRPr="00522DCA" w:rsidDel="004C1808">
          <w:rPr>
            <w:iCs/>
            <w:lang w:val="en-GB"/>
          </w:rPr>
          <w:delText xml:space="preserve">  </w:delText>
        </w:r>
      </w:del>
      <w:ins w:id="417" w:author="Moritz Lautenbach" w:date="2014-04-16T09:16:00Z">
        <w:r w:rsidRPr="00522DCA">
          <w:rPr>
            <w:iCs/>
            <w:lang w:val="en-GB"/>
          </w:rPr>
          <w:t xml:space="preserve"> </w:t>
        </w:r>
      </w:ins>
      <w:r w:rsidRPr="00522DCA">
        <w:rPr>
          <w:iCs/>
          <w:lang w:val="en-GB"/>
        </w:rPr>
        <w:t xml:space="preserve">on Windows, </w:t>
      </w:r>
      <w:r w:rsidRPr="00522DCA">
        <w:rPr>
          <w:rFonts w:ascii="Cambria Math" w:eastAsia="Arial Unicode MS" w:hAnsi="Cambria Math" w:cs="Cambria Math"/>
          <w:lang w:val="en-GB"/>
        </w:rPr>
        <w:t>⌘</w:t>
      </w:r>
      <w:r w:rsidRPr="00522DCA">
        <w:rPr>
          <w:iCs/>
          <w:lang w:val="en-GB"/>
        </w:rPr>
        <w:t> +</w:t>
      </w:r>
      <w:del w:id="418" w:author="Moritz Lautenbach" w:date="2014-04-16T09:16:00Z">
        <w:r w:rsidRPr="00522DCA" w:rsidDel="004C1808">
          <w:rPr>
            <w:iCs/>
            <w:lang w:val="en-GB"/>
          </w:rPr>
          <w:delText xml:space="preserve">  </w:delText>
        </w:r>
      </w:del>
      <w:ins w:id="419" w:author="Moritz Lautenbach" w:date="2014-04-16T09:16:00Z">
        <w:r w:rsidRPr="00522DCA">
          <w:rPr>
            <w:iCs/>
            <w:lang w:val="en-GB"/>
          </w:rPr>
          <w:t xml:space="preserve"> </w:t>
        </w:r>
      </w:ins>
      <w:r w:rsidRPr="00522DCA">
        <w:rPr>
          <w:iCs/>
          <w:lang w:val="en-GB"/>
        </w:rPr>
        <w:t> on Mac)</w:t>
      </w:r>
    </w:p>
    <w:p w14:paraId="508B9BBF" w14:textId="77777777" w:rsidR="000959A2" w:rsidRPr="00522DCA" w:rsidRDefault="000959A2">
      <w:pPr>
        <w:pStyle w:val="Standard-BlockCharCharChar"/>
        <w:rPr>
          <w:lang w:val="en-GB"/>
        </w:rPr>
      </w:pPr>
      <w:r w:rsidRPr="00522DCA">
        <w:rPr>
          <w:lang w:val="en-GB"/>
        </w:rPr>
        <w:t>Moves the currently selected tier upwards.</w:t>
      </w:r>
    </w:p>
    <w:p w14:paraId="17AC24C7" w14:textId="77777777" w:rsidR="000959A2" w:rsidRPr="00522DCA" w:rsidRDefault="000959A2" w:rsidP="003D491A">
      <w:pPr>
        <w:pStyle w:val="berschrift3"/>
        <w:ind w:left="482"/>
        <w:rPr>
          <w:rFonts w:cs="Times New Roman"/>
          <w:lang w:val="en-GB"/>
        </w:rPr>
      </w:pPr>
      <w:bookmarkStart w:id="420" w:name="_Tier_%3E_Change_tier%20order%E2%80%A6"/>
      <w:bookmarkStart w:id="421" w:name="_Ref108438168"/>
      <w:bookmarkStart w:id="422" w:name="_Toc69129999"/>
      <w:bookmarkStart w:id="423" w:name="_Toc69129858"/>
      <w:bookmarkStart w:id="424" w:name="_Toc55213868"/>
      <w:bookmarkStart w:id="425" w:name="_Toc411261282"/>
      <w:bookmarkEnd w:id="420"/>
      <w:r w:rsidRPr="00522DCA">
        <w:rPr>
          <w:rFonts w:cs="Times New Roman"/>
          <w:lang w:val="en-GB"/>
        </w:rPr>
        <w:t>Tier &gt; Change tier order…</w:t>
      </w:r>
      <w:bookmarkEnd w:id="421"/>
      <w:bookmarkEnd w:id="422"/>
      <w:bookmarkEnd w:id="423"/>
      <w:bookmarkEnd w:id="424"/>
      <w:bookmarkEnd w:id="425"/>
    </w:p>
    <w:p w14:paraId="420BB438" w14:textId="77777777" w:rsidR="000959A2" w:rsidRPr="00522DCA" w:rsidRDefault="000959A2">
      <w:pPr>
        <w:pStyle w:val="Standard-BlockCharCharChar"/>
        <w:rPr>
          <w:lang w:val="en-GB"/>
        </w:rPr>
      </w:pPr>
      <w:r w:rsidRPr="00522DCA">
        <w:rPr>
          <w:lang w:val="en-GB"/>
        </w:rPr>
        <w:t>Opens a dialog that allows changing the tier order:</w:t>
      </w:r>
    </w:p>
    <w:p w14:paraId="6389BCF4" w14:textId="77777777" w:rsidR="000959A2" w:rsidRPr="00522DCA" w:rsidRDefault="00B16F25">
      <w:pPr>
        <w:pStyle w:val="BildChar"/>
        <w:rPr>
          <w:rFonts w:ascii="Times New Roman" w:hAnsi="Times New Roman"/>
          <w:lang w:val="en-GB"/>
        </w:rPr>
      </w:pPr>
      <w:r>
        <w:rPr>
          <w:rFonts w:ascii="Times New Roman" w:hAnsi="Times New Roman"/>
          <w:lang w:val="en-GB"/>
        </w:rPr>
        <w:pict w14:anchorId="123CDCFD">
          <v:shape id="_x0000_i1172" type="#_x0000_t75" style="width:138.4pt;height:151.5pt" filled="t">
            <v:fill color2="black"/>
            <v:imagedata r:id="rId201" o:title=""/>
          </v:shape>
        </w:pict>
      </w:r>
    </w:p>
    <w:p w14:paraId="6D9414C8" w14:textId="77777777" w:rsidR="000959A2" w:rsidRPr="00522DCA" w:rsidRDefault="000959A2">
      <w:pPr>
        <w:pStyle w:val="Standard-BlockCharCharChar"/>
        <w:rPr>
          <w:lang w:val="en-GB"/>
        </w:rPr>
      </w:pPr>
      <w:r w:rsidRPr="00522DCA">
        <w:rPr>
          <w:lang w:val="en-GB"/>
        </w:rPr>
        <w:t xml:space="preserve">Select the tier that you would like to move, click </w:t>
      </w:r>
      <w:r w:rsidRPr="00522DCA">
        <w:rPr>
          <w:i/>
          <w:lang w:val="en-GB"/>
        </w:rPr>
        <w:t>Move up</w:t>
      </w:r>
      <w:r w:rsidRPr="00522DCA">
        <w:rPr>
          <w:lang w:val="en-GB"/>
        </w:rPr>
        <w:t xml:space="preserve"> to move it up or </w:t>
      </w:r>
      <w:r w:rsidRPr="00522DCA">
        <w:rPr>
          <w:i/>
          <w:lang w:val="en-GB"/>
        </w:rPr>
        <w:t>Move down,</w:t>
      </w:r>
      <w:r w:rsidRPr="00522DCA">
        <w:rPr>
          <w:lang w:val="en-GB"/>
        </w:rPr>
        <w:t xml:space="preserve"> to move it down. In order to save the changes made, close the dialog by clicking </w:t>
      </w:r>
      <w:proofErr w:type="gramStart"/>
      <w:r w:rsidRPr="00522DCA">
        <w:rPr>
          <w:i/>
          <w:lang w:val="en-GB"/>
        </w:rPr>
        <w:t>OK</w:t>
      </w:r>
      <w:r w:rsidRPr="00522DCA">
        <w:rPr>
          <w:lang w:val="en-GB"/>
        </w:rPr>
        <w:t xml:space="preserve"> .</w:t>
      </w:r>
      <w:proofErr w:type="gramEnd"/>
    </w:p>
    <w:p w14:paraId="22DB1316" w14:textId="77777777" w:rsidR="000959A2" w:rsidRPr="00522DCA" w:rsidRDefault="000959A2" w:rsidP="003D491A">
      <w:pPr>
        <w:pStyle w:val="berschrift3"/>
        <w:ind w:left="482"/>
        <w:rPr>
          <w:rFonts w:cs="Times New Roman"/>
          <w:lang w:val="en-GB"/>
        </w:rPr>
      </w:pPr>
      <w:bookmarkStart w:id="426" w:name="_Tier_%3E_Hide_tier"/>
      <w:bookmarkStart w:id="427" w:name="_Ref108438175"/>
      <w:bookmarkStart w:id="428" w:name="_Toc69130000"/>
      <w:bookmarkStart w:id="429" w:name="_Toc69129859"/>
      <w:bookmarkStart w:id="430" w:name="_Toc55213869"/>
      <w:bookmarkStart w:id="431" w:name="_Toc411261283"/>
      <w:bookmarkEnd w:id="426"/>
      <w:r w:rsidRPr="00522DCA">
        <w:rPr>
          <w:rFonts w:cs="Times New Roman"/>
          <w:lang w:val="en-GB"/>
        </w:rPr>
        <w:t>Tier &gt; Hide tier</w:t>
      </w:r>
      <w:bookmarkEnd w:id="427"/>
      <w:bookmarkEnd w:id="428"/>
      <w:bookmarkEnd w:id="429"/>
      <w:bookmarkEnd w:id="430"/>
      <w:bookmarkEnd w:id="431"/>
    </w:p>
    <w:p w14:paraId="4977E74B" w14:textId="77777777" w:rsidR="000959A2" w:rsidRPr="00522DCA" w:rsidRDefault="000959A2">
      <w:pPr>
        <w:pStyle w:val="Standard-BlockCharCharChar"/>
        <w:rPr>
          <w:lang w:val="en-GB"/>
        </w:rPr>
      </w:pPr>
      <w:r w:rsidRPr="00522DCA">
        <w:rPr>
          <w:lang w:val="en-GB"/>
        </w:rPr>
        <w:t>Hides the currently selected tier.</w:t>
      </w:r>
    </w:p>
    <w:p w14:paraId="12ADA5E5" w14:textId="77777777" w:rsidR="000959A2" w:rsidRPr="00522DCA" w:rsidRDefault="000959A2" w:rsidP="003D491A">
      <w:pPr>
        <w:pStyle w:val="berschrift3"/>
        <w:ind w:left="482"/>
        <w:rPr>
          <w:rFonts w:cs="Times New Roman"/>
          <w:lang w:val="en-GB"/>
        </w:rPr>
      </w:pPr>
      <w:bookmarkStart w:id="432" w:name="_Tier_%3E_Show_all%20tiers"/>
      <w:bookmarkStart w:id="433" w:name="_Ref108438182"/>
      <w:bookmarkStart w:id="434" w:name="_Toc69130001"/>
      <w:bookmarkStart w:id="435" w:name="_Toc69129860"/>
      <w:bookmarkStart w:id="436" w:name="_Toc55213870"/>
      <w:bookmarkStart w:id="437" w:name="_Toc411261284"/>
      <w:bookmarkEnd w:id="432"/>
      <w:r w:rsidRPr="00522DCA">
        <w:rPr>
          <w:rFonts w:cs="Times New Roman"/>
          <w:lang w:val="en-GB"/>
        </w:rPr>
        <w:t>Tier &gt; Show all tiers</w:t>
      </w:r>
      <w:bookmarkEnd w:id="433"/>
      <w:bookmarkEnd w:id="434"/>
      <w:bookmarkEnd w:id="435"/>
      <w:bookmarkEnd w:id="436"/>
      <w:bookmarkEnd w:id="437"/>
    </w:p>
    <w:p w14:paraId="2AC1EE2D" w14:textId="77777777" w:rsidR="000959A2" w:rsidRPr="00522DCA" w:rsidRDefault="000959A2">
      <w:pPr>
        <w:pStyle w:val="Standard-BlockCharCharChar"/>
        <w:rPr>
          <w:lang w:val="en-GB"/>
        </w:rPr>
      </w:pPr>
      <w:r w:rsidRPr="00522DCA">
        <w:rPr>
          <w:lang w:val="en-GB"/>
        </w:rPr>
        <w:t>Shows all hidden tiers again.</w:t>
      </w:r>
    </w:p>
    <w:p w14:paraId="28915212" w14:textId="77777777" w:rsidR="000959A2" w:rsidRPr="00522DCA" w:rsidRDefault="000959A2" w:rsidP="003D491A">
      <w:pPr>
        <w:pStyle w:val="berschrift3"/>
        <w:ind w:left="482"/>
        <w:rPr>
          <w:rFonts w:cs="Times New Roman"/>
          <w:lang w:val="en-GB"/>
        </w:rPr>
      </w:pPr>
      <w:bookmarkStart w:id="438" w:name="_Tier_%3E_Remove_empty%20events"/>
      <w:bookmarkStart w:id="439" w:name="_Ref108438190"/>
      <w:bookmarkStart w:id="440" w:name="_Toc69130002"/>
      <w:bookmarkStart w:id="441" w:name="_Toc69129861"/>
      <w:bookmarkStart w:id="442" w:name="_Toc55213871"/>
      <w:bookmarkStart w:id="443" w:name="_Toc411261285"/>
      <w:bookmarkEnd w:id="438"/>
      <w:r w:rsidRPr="00522DCA">
        <w:rPr>
          <w:rFonts w:cs="Times New Roman"/>
          <w:lang w:val="en-GB"/>
        </w:rPr>
        <w:t>Tier &gt; Remove empty events</w:t>
      </w:r>
      <w:bookmarkEnd w:id="439"/>
      <w:bookmarkEnd w:id="440"/>
      <w:bookmarkEnd w:id="441"/>
      <w:bookmarkEnd w:id="442"/>
      <w:bookmarkEnd w:id="443"/>
    </w:p>
    <w:p w14:paraId="6A064BBC" w14:textId="77777777" w:rsidR="000959A2" w:rsidRPr="00522DCA" w:rsidRDefault="000959A2">
      <w:pPr>
        <w:pStyle w:val="Standard-BlockCharCharChar"/>
        <w:rPr>
          <w:lang w:val="en-GB"/>
        </w:rPr>
      </w:pPr>
      <w:r w:rsidRPr="00522DCA">
        <w:rPr>
          <w:lang w:val="en-GB"/>
        </w:rPr>
        <w:t>Removes empty events, hence events that only contain spaces, from the currently selected tier.</w:t>
      </w:r>
    </w:p>
    <w:p w14:paraId="6EE43F8F" w14:textId="77777777" w:rsidR="000959A2" w:rsidRPr="00522DCA" w:rsidRDefault="000959A2" w:rsidP="003D491A">
      <w:pPr>
        <w:pStyle w:val="berschrift3"/>
        <w:ind w:left="482"/>
        <w:rPr>
          <w:rFonts w:cs="Times New Roman"/>
          <w:lang w:val="en-GB"/>
        </w:rPr>
      </w:pPr>
      <w:bookmarkStart w:id="444" w:name="_Toc411261286"/>
      <w:r w:rsidRPr="00522DCA">
        <w:rPr>
          <w:rFonts w:cs="Times New Roman"/>
          <w:lang w:val="en-GB"/>
        </w:rPr>
        <w:t>Tier &gt; Edit tiers…</w:t>
      </w:r>
      <w:bookmarkEnd w:id="444"/>
    </w:p>
    <w:p w14:paraId="456736B4" w14:textId="77777777" w:rsidR="000959A2" w:rsidRPr="00522DCA" w:rsidRDefault="000959A2">
      <w:pPr>
        <w:pStyle w:val="Standard-BlockCharCharChar"/>
        <w:rPr>
          <w:lang w:val="en-GB"/>
        </w:rPr>
      </w:pPr>
      <w:r w:rsidRPr="00522DCA">
        <w:rPr>
          <w:lang w:val="en-GB"/>
        </w:rPr>
        <w:t>Opens a dialog that contains an overview of all properties of all tiers and allows these to be changed.</w:t>
      </w:r>
    </w:p>
    <w:p w14:paraId="23AA64A5" w14:textId="77777777" w:rsidR="000959A2" w:rsidRPr="00522DCA" w:rsidRDefault="000959A2">
      <w:pPr>
        <w:pStyle w:val="Standard-BlockCharCharChar"/>
        <w:rPr>
          <w:lang w:val="en-GB"/>
        </w:rPr>
      </w:pPr>
    </w:p>
    <w:p w14:paraId="5AE3CBD5" w14:textId="77777777" w:rsidR="000959A2" w:rsidRPr="00522DCA" w:rsidRDefault="00B16F25">
      <w:pPr>
        <w:pStyle w:val="Standard-BlockCharCharChar"/>
        <w:spacing w:line="100" w:lineRule="atLeast"/>
        <w:rPr>
          <w:lang w:val="en-GB"/>
        </w:rPr>
      </w:pPr>
      <w:r>
        <w:rPr>
          <w:lang w:val="en-GB"/>
        </w:rPr>
        <w:lastRenderedPageBreak/>
        <w:pict w14:anchorId="43F69CCB">
          <v:shape id="_x0000_i1173" type="#_x0000_t75" style="width:468.45pt;height:205.7pt" filled="t">
            <v:fill color2="black"/>
            <v:imagedata r:id="rId202" o:title=""/>
          </v:shape>
        </w:pict>
      </w:r>
    </w:p>
    <w:p w14:paraId="1E83E7B1" w14:textId="77777777" w:rsidR="000959A2" w:rsidRPr="00522DCA" w:rsidRDefault="000959A2">
      <w:pPr>
        <w:pStyle w:val="Standard-BlockCharCharChar"/>
        <w:rPr>
          <w:lang w:val="en-GB"/>
        </w:rPr>
      </w:pPr>
      <w:r w:rsidRPr="00522DCA">
        <w:rPr>
          <w:lang w:val="en-GB"/>
        </w:rPr>
        <w:t>Shown from left to right are:</w:t>
      </w:r>
    </w:p>
    <w:p w14:paraId="455C26E0" w14:textId="77777777" w:rsidR="000959A2" w:rsidRPr="00522DCA" w:rsidRDefault="000959A2">
      <w:pPr>
        <w:pStyle w:val="Aufzhlungszeichen1"/>
        <w:numPr>
          <w:ilvl w:val="0"/>
          <w:numId w:val="30"/>
        </w:numPr>
        <w:tabs>
          <w:tab w:val="clear" w:pos="360"/>
          <w:tab w:val="left" w:pos="964"/>
        </w:tabs>
        <w:rPr>
          <w:lang w:val="en-GB"/>
        </w:rPr>
        <w:pPrChange w:id="445" w:author="Moritz Lautenbach" w:date="2014-04-16T09:29:00Z">
          <w:pPr>
            <w:pStyle w:val="Aufzhlungszeichen1"/>
            <w:tabs>
              <w:tab w:val="clear" w:pos="360"/>
              <w:tab w:val="left" w:pos="964"/>
            </w:tabs>
            <w:ind w:left="964" w:hanging="482"/>
          </w:pPr>
        </w:pPrChange>
      </w:pPr>
      <w:r w:rsidRPr="00522DCA">
        <w:rPr>
          <w:lang w:val="en-GB"/>
        </w:rPr>
        <w:t>Display Name: the name that is displayed in the musical score at the beginning of every tier</w:t>
      </w:r>
    </w:p>
    <w:p w14:paraId="7B4C3457" w14:textId="77777777" w:rsidR="000959A2" w:rsidRPr="00522DCA" w:rsidRDefault="000959A2">
      <w:pPr>
        <w:pStyle w:val="Aufzhlungszeichen1"/>
        <w:numPr>
          <w:ilvl w:val="0"/>
          <w:numId w:val="30"/>
        </w:numPr>
        <w:tabs>
          <w:tab w:val="clear" w:pos="360"/>
          <w:tab w:val="left" w:pos="964"/>
        </w:tabs>
        <w:rPr>
          <w:lang w:val="en-GB"/>
        </w:rPr>
        <w:pPrChange w:id="446" w:author="Moritz Lautenbach" w:date="2014-04-16T09:29:00Z">
          <w:pPr>
            <w:pStyle w:val="Aufzhlungszeichen1"/>
            <w:tabs>
              <w:tab w:val="clear" w:pos="360"/>
              <w:tab w:val="left" w:pos="964"/>
            </w:tabs>
            <w:ind w:left="964" w:hanging="482"/>
          </w:pPr>
        </w:pPrChange>
      </w:pPr>
      <w:r w:rsidRPr="00522DCA">
        <w:rPr>
          <w:lang w:val="en-GB"/>
        </w:rPr>
        <w:t>Category: the tier category</w:t>
      </w:r>
    </w:p>
    <w:p w14:paraId="3580ED0F" w14:textId="77777777" w:rsidR="000959A2" w:rsidRPr="00522DCA" w:rsidRDefault="000959A2">
      <w:pPr>
        <w:pStyle w:val="Aufzhlungszeichen1"/>
        <w:numPr>
          <w:ilvl w:val="0"/>
          <w:numId w:val="30"/>
        </w:numPr>
        <w:tabs>
          <w:tab w:val="clear" w:pos="360"/>
          <w:tab w:val="left" w:pos="964"/>
        </w:tabs>
        <w:rPr>
          <w:lang w:val="en-GB"/>
        </w:rPr>
        <w:pPrChange w:id="447" w:author="Moritz Lautenbach" w:date="2014-04-16T09:29:00Z">
          <w:pPr>
            <w:pStyle w:val="Aufzhlungszeichen1"/>
            <w:tabs>
              <w:tab w:val="clear" w:pos="360"/>
              <w:tab w:val="left" w:pos="964"/>
            </w:tabs>
            <w:ind w:left="964" w:hanging="482"/>
          </w:pPr>
        </w:pPrChange>
      </w:pPr>
      <w:r w:rsidRPr="00522DCA">
        <w:rPr>
          <w:lang w:val="en-GB"/>
        </w:rPr>
        <w:t>Type: the tier type</w:t>
      </w:r>
    </w:p>
    <w:p w14:paraId="2E13313E" w14:textId="77777777" w:rsidR="000959A2" w:rsidRPr="00522DCA" w:rsidRDefault="000959A2">
      <w:pPr>
        <w:pStyle w:val="Aufzhlungszeichen1"/>
        <w:numPr>
          <w:ilvl w:val="0"/>
          <w:numId w:val="30"/>
        </w:numPr>
        <w:tabs>
          <w:tab w:val="clear" w:pos="360"/>
          <w:tab w:val="left" w:pos="964"/>
        </w:tabs>
        <w:rPr>
          <w:lang w:val="en-GB"/>
        </w:rPr>
        <w:pPrChange w:id="448" w:author="Moritz Lautenbach" w:date="2014-04-16T09:29:00Z">
          <w:pPr>
            <w:pStyle w:val="Aufzhlungszeichen1"/>
            <w:tabs>
              <w:tab w:val="clear" w:pos="360"/>
              <w:tab w:val="left" w:pos="964"/>
            </w:tabs>
            <w:ind w:left="964" w:hanging="482"/>
          </w:pPr>
        </w:pPrChange>
      </w:pPr>
      <w:r w:rsidRPr="00522DCA">
        <w:rPr>
          <w:lang w:val="en-GB"/>
        </w:rPr>
        <w:t>ID: the ID tier assigned by the program</w:t>
      </w:r>
    </w:p>
    <w:p w14:paraId="3154D45E" w14:textId="77777777" w:rsidR="000959A2" w:rsidRPr="00522DCA" w:rsidRDefault="000959A2">
      <w:pPr>
        <w:pStyle w:val="Aufzhlungszeichen1"/>
        <w:numPr>
          <w:ilvl w:val="0"/>
          <w:numId w:val="30"/>
        </w:numPr>
        <w:tabs>
          <w:tab w:val="clear" w:pos="360"/>
          <w:tab w:val="left" w:pos="964"/>
        </w:tabs>
        <w:rPr>
          <w:lang w:val="en-GB"/>
        </w:rPr>
        <w:pPrChange w:id="449" w:author="Moritz Lautenbach" w:date="2014-04-16T09:29:00Z">
          <w:pPr>
            <w:pStyle w:val="Aufzhlungszeichen1"/>
            <w:tabs>
              <w:tab w:val="clear" w:pos="360"/>
              <w:tab w:val="left" w:pos="964"/>
            </w:tabs>
            <w:ind w:left="964" w:hanging="482"/>
          </w:pPr>
        </w:pPrChange>
      </w:pPr>
      <w:r w:rsidRPr="00522DCA">
        <w:rPr>
          <w:lang w:val="en-GB"/>
        </w:rPr>
        <w:t>Speaker: the speaker abbreviation assigned to the speaker</w:t>
      </w:r>
    </w:p>
    <w:p w14:paraId="1E63E082" w14:textId="77777777" w:rsidR="000959A2" w:rsidRPr="00522DCA" w:rsidRDefault="000959A2">
      <w:pPr>
        <w:pStyle w:val="Aufzhlungszeichen1"/>
        <w:numPr>
          <w:ilvl w:val="0"/>
          <w:numId w:val="30"/>
        </w:numPr>
        <w:tabs>
          <w:tab w:val="clear" w:pos="360"/>
          <w:tab w:val="left" w:pos="964"/>
        </w:tabs>
        <w:rPr>
          <w:lang w:val="en-GB"/>
        </w:rPr>
        <w:pPrChange w:id="450" w:author="Moritz Lautenbach" w:date="2014-04-16T09:29:00Z">
          <w:pPr>
            <w:pStyle w:val="Aufzhlungszeichen1"/>
            <w:tabs>
              <w:tab w:val="clear" w:pos="360"/>
              <w:tab w:val="left" w:pos="964"/>
            </w:tabs>
            <w:ind w:left="964" w:hanging="482"/>
          </w:pPr>
        </w:pPrChange>
      </w:pPr>
      <w:r w:rsidRPr="00522DCA">
        <w:rPr>
          <w:lang w:val="en-GB"/>
        </w:rPr>
        <w:t>Speaker ID: the speaker ID assigned by the program</w:t>
      </w:r>
    </w:p>
    <w:p w14:paraId="78A8A434" w14:textId="77777777" w:rsidR="000959A2" w:rsidRPr="00522DCA" w:rsidRDefault="000959A2">
      <w:pPr>
        <w:pStyle w:val="Aufzhlungszeichen1"/>
        <w:numPr>
          <w:ilvl w:val="0"/>
          <w:numId w:val="30"/>
        </w:numPr>
        <w:tabs>
          <w:tab w:val="clear" w:pos="360"/>
          <w:tab w:val="left" w:pos="964"/>
        </w:tabs>
        <w:rPr>
          <w:lang w:val="en-GB"/>
        </w:rPr>
        <w:pPrChange w:id="451" w:author="Moritz Lautenbach" w:date="2014-04-16T09:29:00Z">
          <w:pPr>
            <w:pStyle w:val="Aufzhlungszeichen1"/>
            <w:tabs>
              <w:tab w:val="clear" w:pos="360"/>
              <w:tab w:val="left" w:pos="964"/>
            </w:tabs>
            <w:ind w:left="964" w:hanging="482"/>
          </w:pPr>
        </w:pPrChange>
      </w:pPr>
      <w:r w:rsidRPr="00522DCA">
        <w:rPr>
          <w:lang w:val="en-GB"/>
        </w:rPr>
        <w:t xml:space="preserve">Number of Events: the number of events within this tier </w:t>
      </w:r>
    </w:p>
    <w:p w14:paraId="78B05BF1" w14:textId="28589A53" w:rsidR="000959A2" w:rsidRPr="00522DCA" w:rsidRDefault="000959A2">
      <w:pPr>
        <w:pStyle w:val="Aufzhlungszeichen1"/>
        <w:numPr>
          <w:ilvl w:val="0"/>
          <w:numId w:val="30"/>
        </w:numPr>
        <w:tabs>
          <w:tab w:val="clear" w:pos="360"/>
          <w:tab w:val="left" w:pos="964"/>
        </w:tabs>
        <w:rPr>
          <w:lang w:val="en-GB"/>
        </w:rPr>
        <w:pPrChange w:id="452" w:author="Moritz Lautenbach" w:date="2014-04-16T09:29:00Z">
          <w:pPr>
            <w:pStyle w:val="Aufzhlungszeichen1"/>
            <w:tabs>
              <w:tab w:val="clear" w:pos="360"/>
              <w:tab w:val="left" w:pos="964"/>
            </w:tabs>
            <w:ind w:left="964" w:hanging="482"/>
          </w:pPr>
        </w:pPrChange>
      </w:pPr>
      <w:r w:rsidRPr="00522DCA">
        <w:rPr>
          <w:lang w:val="en-GB"/>
        </w:rPr>
        <w:t xml:space="preserve">Parent Tier: for tiers of the type </w:t>
      </w:r>
      <w:proofErr w:type="gramStart"/>
      <w:r w:rsidRPr="00522DCA">
        <w:rPr>
          <w:lang w:val="en-GB"/>
        </w:rPr>
        <w:t>'A(</w:t>
      </w:r>
      <w:proofErr w:type="spellStart"/>
      <w:proofErr w:type="gramEnd"/>
      <w:r w:rsidRPr="00522DCA">
        <w:rPr>
          <w:lang w:val="en-GB"/>
        </w:rPr>
        <w:t>nnotation</w:t>
      </w:r>
      <w:proofErr w:type="spellEnd"/>
      <w:r w:rsidRPr="00522DCA">
        <w:rPr>
          <w:lang w:val="en-GB"/>
        </w:rPr>
        <w:t>)' the software checks, whether a tier of the type 'T(</w:t>
      </w:r>
      <w:proofErr w:type="spellStart"/>
      <w:r w:rsidRPr="00522DCA">
        <w:rPr>
          <w:lang w:val="en-GB"/>
        </w:rPr>
        <w:t>ranscription</w:t>
      </w:r>
      <w:proofErr w:type="spellEnd"/>
      <w:r w:rsidRPr="00522DCA">
        <w:rPr>
          <w:lang w:val="en-GB"/>
        </w:rPr>
        <w:t xml:space="preserve">)' that is linked to the same speaker exists. If this is the case, an </w:t>
      </w:r>
      <w:r w:rsidR="00C23F5A" w:rsidRPr="00522DCA">
        <w:rPr>
          <w:lang w:val="en-GB"/>
        </w:rPr>
        <w:t>“</w:t>
      </w:r>
      <w:r w:rsidRPr="00522DCA">
        <w:rPr>
          <w:lang w:val="en-GB"/>
        </w:rPr>
        <w:t>OK</w:t>
      </w:r>
      <w:r w:rsidR="00C23F5A" w:rsidRPr="00522DCA">
        <w:rPr>
          <w:lang w:val="en-GB"/>
        </w:rPr>
        <w:t>”</w:t>
      </w:r>
      <w:r w:rsidRPr="00522DCA">
        <w:rPr>
          <w:lang w:val="en-GB"/>
        </w:rPr>
        <w:t xml:space="preserve"> will appear, otherwise </w:t>
      </w:r>
      <w:r w:rsidR="00C23F5A" w:rsidRPr="00522DCA">
        <w:rPr>
          <w:lang w:val="en-GB"/>
        </w:rPr>
        <w:t>“</w:t>
      </w:r>
      <w:r w:rsidRPr="00522DCA">
        <w:rPr>
          <w:lang w:val="en-GB"/>
        </w:rPr>
        <w:t>#Error</w:t>
      </w:r>
      <w:r w:rsidR="00C23F5A" w:rsidRPr="00522DCA">
        <w:rPr>
          <w:lang w:val="en-GB"/>
        </w:rPr>
        <w:t>”</w:t>
      </w:r>
      <w:r w:rsidRPr="00522DCA">
        <w:rPr>
          <w:lang w:val="en-GB"/>
        </w:rPr>
        <w:t xml:space="preserve">. For tiers of type </w:t>
      </w:r>
      <w:proofErr w:type="gramStart"/>
      <w:r w:rsidRPr="00522DCA">
        <w:rPr>
          <w:lang w:val="en-GB"/>
        </w:rPr>
        <w:t>'T(</w:t>
      </w:r>
      <w:proofErr w:type="spellStart"/>
      <w:proofErr w:type="gramEnd"/>
      <w:r w:rsidRPr="00522DCA">
        <w:rPr>
          <w:lang w:val="en-GB"/>
        </w:rPr>
        <w:t>ranscription</w:t>
      </w:r>
      <w:proofErr w:type="spellEnd"/>
      <w:r w:rsidRPr="00522DCA">
        <w:rPr>
          <w:lang w:val="en-GB"/>
        </w:rPr>
        <w:t>)' or 'D(</w:t>
      </w:r>
      <w:proofErr w:type="spellStart"/>
      <w:r w:rsidRPr="00522DCA">
        <w:rPr>
          <w:lang w:val="en-GB"/>
        </w:rPr>
        <w:t>escription</w:t>
      </w:r>
      <w:proofErr w:type="spellEnd"/>
      <w:r w:rsidRPr="00522DCA">
        <w:rPr>
          <w:lang w:val="en-GB"/>
        </w:rPr>
        <w:t xml:space="preserve">)', </w:t>
      </w:r>
      <w:r w:rsidR="00C23F5A" w:rsidRPr="00522DCA">
        <w:rPr>
          <w:lang w:val="en-GB"/>
        </w:rPr>
        <w:t>“</w:t>
      </w:r>
      <w:proofErr w:type="spellStart"/>
      <w:r w:rsidRPr="00522DCA">
        <w:rPr>
          <w:lang w:val="en-GB"/>
        </w:rPr>
        <w:t>n.a</w:t>
      </w:r>
      <w:proofErr w:type="spellEnd"/>
      <w:r w:rsidRPr="00522DCA">
        <w:rPr>
          <w:lang w:val="en-GB"/>
        </w:rPr>
        <w:t>.</w:t>
      </w:r>
      <w:r w:rsidR="00C23F5A" w:rsidRPr="00522DCA">
        <w:rPr>
          <w:lang w:val="en-GB"/>
        </w:rPr>
        <w:t>”</w:t>
      </w:r>
      <w:r w:rsidRPr="00522DCA">
        <w:rPr>
          <w:lang w:val="en-GB"/>
        </w:rPr>
        <w:t xml:space="preserve"> for </w:t>
      </w:r>
      <w:r w:rsidR="00C23F5A" w:rsidRPr="00522DCA">
        <w:rPr>
          <w:lang w:val="en-GB"/>
        </w:rPr>
        <w:t>“</w:t>
      </w:r>
      <w:r w:rsidRPr="00522DCA">
        <w:rPr>
          <w:lang w:val="en-GB"/>
        </w:rPr>
        <w:t>not applicable</w:t>
      </w:r>
      <w:r w:rsidR="00C23F5A" w:rsidRPr="00522DCA">
        <w:rPr>
          <w:lang w:val="en-GB"/>
        </w:rPr>
        <w:t>”</w:t>
      </w:r>
      <w:r w:rsidRPr="00522DCA">
        <w:rPr>
          <w:lang w:val="en-GB"/>
        </w:rPr>
        <w:t xml:space="preserve"> is displayed.</w:t>
      </w:r>
    </w:p>
    <w:p w14:paraId="20C432E6" w14:textId="1D03D334" w:rsidR="000959A2" w:rsidRPr="00522DCA" w:rsidRDefault="000959A2">
      <w:pPr>
        <w:pStyle w:val="Aufzhlungszeichen1"/>
        <w:numPr>
          <w:ilvl w:val="0"/>
          <w:numId w:val="30"/>
        </w:numPr>
        <w:tabs>
          <w:tab w:val="clear" w:pos="360"/>
          <w:tab w:val="left" w:pos="964"/>
        </w:tabs>
        <w:rPr>
          <w:lang w:val="en-GB"/>
        </w:rPr>
        <w:pPrChange w:id="453" w:author="Moritz Lautenbach" w:date="2014-04-16T09:29:00Z">
          <w:pPr>
            <w:pStyle w:val="Aufzhlungszeichen1"/>
            <w:tabs>
              <w:tab w:val="clear" w:pos="360"/>
              <w:tab w:val="left" w:pos="964"/>
            </w:tabs>
            <w:ind w:left="964" w:hanging="482"/>
          </w:pPr>
        </w:pPrChange>
      </w:pPr>
      <w:r w:rsidRPr="00522DCA">
        <w:rPr>
          <w:lang w:val="en-GB"/>
        </w:rPr>
        <w:t>Annotation mismatches: for tiers of the type 'A(</w:t>
      </w:r>
      <w:proofErr w:type="spellStart"/>
      <w:r w:rsidRPr="00522DCA">
        <w:rPr>
          <w:lang w:val="en-GB"/>
        </w:rPr>
        <w:t>nnotation</w:t>
      </w:r>
      <w:proofErr w:type="spellEnd"/>
      <w:r w:rsidRPr="00522DCA">
        <w:rPr>
          <w:lang w:val="en-GB"/>
        </w:rPr>
        <w:t>)', the software checks whether all events have a corresponding event in the respective tier of type 'T(</w:t>
      </w:r>
      <w:proofErr w:type="spellStart"/>
      <w:r w:rsidRPr="00522DCA">
        <w:rPr>
          <w:lang w:val="en-GB"/>
        </w:rPr>
        <w:t>ranscription</w:t>
      </w:r>
      <w:proofErr w:type="spellEnd"/>
      <w:r w:rsidRPr="00522DCA">
        <w:rPr>
          <w:lang w:val="en-GB"/>
        </w:rPr>
        <w:t xml:space="preserve">)' (see also </w:t>
      </w:r>
      <w:r w:rsidR="00C23F5A" w:rsidRPr="00522DCA">
        <w:rPr>
          <w:lang w:val="en-GB"/>
        </w:rPr>
        <w:t>“</w:t>
      </w:r>
      <w:r w:rsidRPr="00522DCA">
        <w:rPr>
          <w:lang w:val="en-GB"/>
        </w:rPr>
        <w:t>Transcription &gt; Structure errors</w:t>
      </w:r>
      <w:r w:rsidR="00C23F5A" w:rsidRPr="00522DCA">
        <w:rPr>
          <w:lang w:val="en-GB"/>
        </w:rPr>
        <w:t>”</w:t>
      </w:r>
      <w:r w:rsidRPr="00522DCA">
        <w:rPr>
          <w:lang w:val="en-GB"/>
        </w:rPr>
        <w:t xml:space="preserve">). If this is the case, </w:t>
      </w:r>
      <w:r w:rsidR="00C23F5A" w:rsidRPr="00522DCA">
        <w:rPr>
          <w:lang w:val="en-GB"/>
        </w:rPr>
        <w:t>“</w:t>
      </w:r>
      <w:r w:rsidRPr="00522DCA">
        <w:rPr>
          <w:lang w:val="en-GB"/>
        </w:rPr>
        <w:t>OK</w:t>
      </w:r>
      <w:r w:rsidR="00C23F5A" w:rsidRPr="00522DCA">
        <w:rPr>
          <w:lang w:val="en-GB"/>
        </w:rPr>
        <w:t>”</w:t>
      </w:r>
      <w:r w:rsidRPr="00522DCA">
        <w:rPr>
          <w:lang w:val="en-GB"/>
        </w:rPr>
        <w:t xml:space="preserve"> will appear, otherwise the number of faulty annotations will be shown. For tiers of type </w:t>
      </w:r>
      <w:proofErr w:type="gramStart"/>
      <w:r w:rsidRPr="00522DCA">
        <w:rPr>
          <w:lang w:val="en-GB"/>
        </w:rPr>
        <w:t>'T(</w:t>
      </w:r>
      <w:proofErr w:type="spellStart"/>
      <w:proofErr w:type="gramEnd"/>
      <w:r w:rsidRPr="00522DCA">
        <w:rPr>
          <w:lang w:val="en-GB"/>
        </w:rPr>
        <w:t>ranscription</w:t>
      </w:r>
      <w:proofErr w:type="spellEnd"/>
      <w:r w:rsidRPr="00522DCA">
        <w:rPr>
          <w:lang w:val="en-GB"/>
        </w:rPr>
        <w:t>)' or 'D(</w:t>
      </w:r>
      <w:proofErr w:type="spellStart"/>
      <w:r w:rsidRPr="00522DCA">
        <w:rPr>
          <w:lang w:val="en-GB"/>
        </w:rPr>
        <w:t>escription</w:t>
      </w:r>
      <w:proofErr w:type="spellEnd"/>
      <w:r w:rsidRPr="00522DCA">
        <w:rPr>
          <w:lang w:val="en-GB"/>
        </w:rPr>
        <w:t xml:space="preserve">)', </w:t>
      </w:r>
      <w:r w:rsidR="00C23F5A" w:rsidRPr="00522DCA">
        <w:rPr>
          <w:lang w:val="en-GB"/>
        </w:rPr>
        <w:t>“</w:t>
      </w:r>
      <w:proofErr w:type="spellStart"/>
      <w:r w:rsidRPr="00522DCA">
        <w:rPr>
          <w:lang w:val="en-GB"/>
        </w:rPr>
        <w:t>n.a</w:t>
      </w:r>
      <w:proofErr w:type="spellEnd"/>
      <w:r w:rsidRPr="00522DCA">
        <w:rPr>
          <w:lang w:val="en-GB"/>
        </w:rPr>
        <w:t>.</w:t>
      </w:r>
      <w:r w:rsidR="00C23F5A" w:rsidRPr="00522DCA">
        <w:rPr>
          <w:lang w:val="en-GB"/>
        </w:rPr>
        <w:t>-“</w:t>
      </w:r>
      <w:r w:rsidRPr="00522DCA">
        <w:rPr>
          <w:lang w:val="en-GB"/>
        </w:rPr>
        <w:t xml:space="preserve"> for </w:t>
      </w:r>
      <w:r w:rsidR="00C23F5A" w:rsidRPr="00522DCA">
        <w:rPr>
          <w:lang w:val="en-GB"/>
        </w:rPr>
        <w:t>“</w:t>
      </w:r>
      <w:r w:rsidRPr="00522DCA">
        <w:rPr>
          <w:lang w:val="en-GB"/>
        </w:rPr>
        <w:t>not applicable</w:t>
      </w:r>
      <w:r w:rsidR="00C23F5A" w:rsidRPr="00522DCA">
        <w:rPr>
          <w:lang w:val="en-GB"/>
        </w:rPr>
        <w:t>”</w:t>
      </w:r>
      <w:r w:rsidRPr="00522DCA">
        <w:rPr>
          <w:lang w:val="en-GB"/>
        </w:rPr>
        <w:t xml:space="preserve"> is displayed.</w:t>
      </w:r>
    </w:p>
    <w:p w14:paraId="21E16F42" w14:textId="77777777" w:rsidR="000959A2" w:rsidRPr="00522DCA" w:rsidRDefault="000959A2">
      <w:pPr>
        <w:pStyle w:val="Aufzhlungszeichen1"/>
        <w:ind w:left="482"/>
        <w:rPr>
          <w:lang w:val="en-GB"/>
        </w:rPr>
      </w:pPr>
    </w:p>
    <w:p w14:paraId="6075F850" w14:textId="77777777" w:rsidR="000959A2" w:rsidRPr="00522DCA" w:rsidRDefault="000959A2">
      <w:pPr>
        <w:pStyle w:val="Standard-BlockCharCharChar"/>
        <w:rPr>
          <w:lang w:val="en-GB"/>
        </w:rPr>
      </w:pPr>
    </w:p>
    <w:p w14:paraId="28C3FDE4" w14:textId="77777777" w:rsidR="000959A2" w:rsidRPr="00522DCA" w:rsidRDefault="000959A2">
      <w:pPr>
        <w:rPr>
          <w:rFonts w:cs="Times New Roman"/>
          <w:lang w:val="en-GB"/>
          <w:rPrChange w:id="454" w:author="Moritz Lautenbach" w:date="2014-04-16T09:16:00Z">
            <w:rPr/>
          </w:rPrChange>
        </w:rPr>
        <w:sectPr w:rsidR="000959A2" w:rsidRPr="00522DCA" w:rsidSect="00BC7D6E">
          <w:headerReference w:type="default" r:id="rId203"/>
          <w:footerReference w:type="even" r:id="rId204"/>
          <w:footerReference w:type="default" r:id="rId205"/>
          <w:headerReference w:type="first" r:id="rId206"/>
          <w:footerReference w:type="first" r:id="rId207"/>
          <w:pgSz w:w="11906" w:h="16838"/>
          <w:pgMar w:top="1417" w:right="1417" w:bottom="1134" w:left="1417" w:header="708" w:footer="708" w:gutter="0"/>
          <w:cols w:space="708"/>
          <w:docGrid w:linePitch="360"/>
        </w:sectPr>
      </w:pPr>
    </w:p>
    <w:p w14:paraId="01EFCBBB" w14:textId="77777777" w:rsidR="000959A2" w:rsidRPr="00522DCA" w:rsidRDefault="000959A2" w:rsidP="00F73227">
      <w:pPr>
        <w:pStyle w:val="berschrift2"/>
        <w:numPr>
          <w:ilvl w:val="1"/>
          <w:numId w:val="90"/>
        </w:numPr>
        <w:rPr>
          <w:lang w:val="en-GB"/>
        </w:rPr>
      </w:pPr>
      <w:bookmarkStart w:id="455" w:name="_Event-Men%C3%BC"/>
      <w:bookmarkStart w:id="456" w:name="_Toc69130003"/>
      <w:bookmarkStart w:id="457" w:name="_Toc69129862"/>
      <w:bookmarkStart w:id="458" w:name="_Toc55213872"/>
      <w:bookmarkStart w:id="459" w:name="_Toc411261287"/>
      <w:bookmarkEnd w:id="455"/>
      <w:r w:rsidRPr="00522DCA">
        <w:rPr>
          <w:lang w:val="en-GB"/>
        </w:rPr>
        <w:lastRenderedPageBreak/>
        <w:t>Event Menu</w:t>
      </w:r>
      <w:bookmarkEnd w:id="456"/>
      <w:bookmarkEnd w:id="457"/>
      <w:bookmarkEnd w:id="458"/>
      <w:bookmarkEnd w:id="459"/>
    </w:p>
    <w:p w14:paraId="67676560" w14:textId="77777777" w:rsidR="000959A2" w:rsidRPr="00522DCA"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59"/>
        <w:gridCol w:w="4452"/>
      </w:tblGrid>
      <w:tr w:rsidR="000959A2" w:rsidRPr="00522DCA" w14:paraId="198A8273" w14:textId="77777777">
        <w:trPr>
          <w:cantSplit/>
        </w:trPr>
        <w:tc>
          <w:tcPr>
            <w:tcW w:w="4759" w:type="dxa"/>
            <w:shd w:val="clear" w:color="auto" w:fill="auto"/>
          </w:tcPr>
          <w:p w14:paraId="04A906AC" w14:textId="77777777" w:rsidR="000959A2" w:rsidRPr="00522DCA" w:rsidRDefault="00B16F25">
            <w:pPr>
              <w:rPr>
                <w:rFonts w:cs="Times New Roman"/>
                <w:lang w:val="en-GB"/>
              </w:rPr>
            </w:pPr>
            <w:r>
              <w:rPr>
                <w:rFonts w:cs="Times New Roman"/>
                <w:lang w:val="en-GB"/>
              </w:rPr>
              <w:pict w14:anchorId="66E9EB24">
                <v:shape id="_x0000_i1174" type="#_x0000_t75" style="width:230.95pt;height:350.65pt" filled="t">
                  <v:fill color2="black"/>
                  <v:imagedata r:id="rId208" o:title=""/>
                </v:shape>
              </w:pict>
            </w:r>
          </w:p>
        </w:tc>
        <w:tc>
          <w:tcPr>
            <w:tcW w:w="4452" w:type="dxa"/>
            <w:shd w:val="clear" w:color="auto" w:fill="auto"/>
          </w:tcPr>
          <w:p w14:paraId="6371A317" w14:textId="77777777" w:rsidR="000959A2" w:rsidRPr="00522DCA" w:rsidRDefault="000959A2">
            <w:pPr>
              <w:ind w:left="497"/>
              <w:rPr>
                <w:rFonts w:cs="Times New Roman"/>
                <w:lang w:val="en-GB"/>
              </w:rPr>
            </w:pPr>
          </w:p>
        </w:tc>
      </w:tr>
    </w:tbl>
    <w:p w14:paraId="71BB2820" w14:textId="77777777" w:rsidR="000959A2" w:rsidRPr="00522DCA" w:rsidRDefault="000959A2">
      <w:pPr>
        <w:pStyle w:val="Standard-BlockCharCharChar"/>
        <w:rPr>
          <w:lang w:val="en-GB"/>
        </w:rPr>
      </w:pPr>
    </w:p>
    <w:p w14:paraId="33FF563A" w14:textId="77777777" w:rsidR="000959A2" w:rsidRPr="00522DCA" w:rsidRDefault="000959A2" w:rsidP="003D491A">
      <w:pPr>
        <w:pStyle w:val="berschrift3"/>
        <w:ind w:left="482"/>
        <w:rPr>
          <w:rFonts w:cs="Times New Roman"/>
          <w:lang w:val="en-GB"/>
        </w:rPr>
      </w:pPr>
      <w:bookmarkStart w:id="460" w:name="_Event_%3E_Event_properties%E2%80%A6"/>
      <w:bookmarkStart w:id="461" w:name="_Toc55213885"/>
      <w:bookmarkStart w:id="462" w:name="_Ref108438199"/>
      <w:bookmarkStart w:id="463" w:name="_Toc69130004"/>
      <w:bookmarkStart w:id="464" w:name="_Toc69129863"/>
      <w:bookmarkStart w:id="465" w:name="_Toc411261288"/>
      <w:bookmarkStart w:id="466" w:name="_Toc55213873"/>
      <w:bookmarkEnd w:id="460"/>
      <w:r w:rsidRPr="00522DCA">
        <w:rPr>
          <w:rFonts w:cs="Times New Roman"/>
          <w:lang w:val="en-GB"/>
        </w:rPr>
        <w:t>Event &gt; Event properties</w:t>
      </w:r>
      <w:bookmarkEnd w:id="461"/>
      <w:r w:rsidRPr="00522DCA">
        <w:rPr>
          <w:rFonts w:cs="Times New Roman"/>
          <w:lang w:val="en-GB"/>
        </w:rPr>
        <w:t>…</w:t>
      </w:r>
      <w:bookmarkEnd w:id="462"/>
      <w:bookmarkEnd w:id="463"/>
      <w:bookmarkEnd w:id="464"/>
      <w:bookmarkEnd w:id="465"/>
      <w:r w:rsidRPr="00522DCA">
        <w:rPr>
          <w:rFonts w:cs="Times New Roman"/>
          <w:lang w:val="en-GB"/>
        </w:rPr>
        <w:t xml:space="preserve"> </w:t>
      </w:r>
    </w:p>
    <w:p w14:paraId="659BB99F" w14:textId="77777777" w:rsidR="000959A2" w:rsidRPr="00522DCA" w:rsidRDefault="000959A2">
      <w:pPr>
        <w:pStyle w:val="Standard-BlockCharCharChar"/>
        <w:rPr>
          <w:iCs/>
          <w:lang w:val="en-GB"/>
        </w:rPr>
      </w:pPr>
      <w:r w:rsidRPr="00522DCA">
        <w:rPr>
          <w:iCs/>
          <w:lang w:val="en-GB"/>
        </w:rPr>
        <w:t>(Shortcut: CTRL + Enter on Windows,</w:t>
      </w:r>
      <w:ins w:id="467" w:author="Moritz Lautenbach" w:date="2014-04-16T09:30:00Z">
        <w:r w:rsidRPr="00522DCA">
          <w:rPr>
            <w:iCs/>
            <w:lang w:val="en-GB"/>
          </w:rPr>
          <w:t xml:space="preserve"> </w:t>
        </w:r>
      </w:ins>
      <w:r w:rsidRPr="00522DCA">
        <w:rPr>
          <w:rFonts w:ascii="Cambria Math" w:eastAsia="Arial Unicode MS" w:hAnsi="Cambria Math" w:cs="Cambria Math"/>
          <w:lang w:val="en-GB"/>
        </w:rPr>
        <w:t>⌘</w:t>
      </w:r>
      <w:r w:rsidRPr="00522DCA">
        <w:rPr>
          <w:iCs/>
          <w:lang w:val="en-GB"/>
        </w:rPr>
        <w:t> + Enter on Mac, as well as by right clicking into the corresponding event)</w:t>
      </w:r>
    </w:p>
    <w:p w14:paraId="3333EF1F" w14:textId="77777777" w:rsidR="000959A2" w:rsidRPr="00522DCA" w:rsidRDefault="000959A2">
      <w:pPr>
        <w:pStyle w:val="Standard-BlockCharCharChar"/>
        <w:rPr>
          <w:lang w:val="en-GB"/>
        </w:rPr>
      </w:pPr>
      <w:r w:rsidRPr="00522DCA">
        <w:rPr>
          <w:lang w:val="en-GB"/>
        </w:rPr>
        <w:t>Opens a dialog to edit the currently selected event:</w:t>
      </w:r>
    </w:p>
    <w:p w14:paraId="6A6946C9" w14:textId="77777777" w:rsidR="000959A2" w:rsidRPr="00522DCA" w:rsidRDefault="000959A2">
      <w:pPr>
        <w:pStyle w:val="Standard-BlockCharCharChar"/>
        <w:rPr>
          <w:lang w:val="en-GB"/>
        </w:rPr>
      </w:pPr>
    </w:p>
    <w:p w14:paraId="63CD74A5"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36EEA449">
          <v:shape id="_x0000_i1175" type="#_x0000_t75" style="width:385.25pt;height:256.2pt" filled="t">
            <v:fill color2="black"/>
            <v:imagedata r:id="rId209" o:title=""/>
          </v:shape>
        </w:pict>
      </w:r>
    </w:p>
    <w:p w14:paraId="23CAD77E" w14:textId="5DF5DD55" w:rsidR="000959A2" w:rsidRPr="00522DCA" w:rsidRDefault="000959A2">
      <w:pPr>
        <w:pStyle w:val="Standard-BlockCharCharChar"/>
        <w:spacing w:line="100" w:lineRule="atLeast"/>
        <w:rPr>
          <w:lang w:val="en-GB"/>
        </w:rPr>
      </w:pPr>
      <w:r w:rsidRPr="00522DCA">
        <w:rPr>
          <w:lang w:val="en-GB"/>
        </w:rPr>
        <w:t xml:space="preserve">The event text can be edited via </w:t>
      </w:r>
      <w:r w:rsidR="00C23F5A" w:rsidRPr="00522DCA">
        <w:rPr>
          <w:lang w:val="en-GB"/>
        </w:rPr>
        <w:t>“</w:t>
      </w:r>
      <w:r w:rsidRPr="00522DCA">
        <w:rPr>
          <w:lang w:val="en-GB"/>
        </w:rPr>
        <w:t>Event description</w:t>
      </w:r>
      <w:r w:rsidR="00C23F5A" w:rsidRPr="00522DCA">
        <w:rPr>
          <w:lang w:val="en-GB"/>
        </w:rPr>
        <w:t>”</w:t>
      </w:r>
      <w:r w:rsidRPr="00522DCA">
        <w:rPr>
          <w:lang w:val="en-GB"/>
        </w:rPr>
        <w:t xml:space="preserve"> – this may be of convenience especially when writing extensive descriptions. </w:t>
      </w:r>
      <w:r w:rsidR="00C23F5A" w:rsidRPr="00522DCA">
        <w:rPr>
          <w:lang w:val="en-GB"/>
        </w:rPr>
        <w:t>“</w:t>
      </w:r>
      <w:r w:rsidRPr="00522DCA">
        <w:rPr>
          <w:lang w:val="en-GB"/>
        </w:rPr>
        <w:t>User defined attributes</w:t>
      </w:r>
      <w:r w:rsidR="00C23F5A" w:rsidRPr="00522DCA">
        <w:rPr>
          <w:lang w:val="en-GB"/>
        </w:rPr>
        <w:t>”</w:t>
      </w:r>
      <w:r w:rsidRPr="00522DCA">
        <w:rPr>
          <w:lang w:val="en-GB"/>
        </w:rPr>
        <w:t xml:space="preserve"> allows the entry of user defined attribute-value pairs for the event</w:t>
      </w:r>
      <w:del w:id="468" w:author="Moritz Lautenbach" w:date="2014-04-16T09:31:00Z">
        <w:r w:rsidRPr="00522DCA" w:rsidDel="0019726D">
          <w:rPr>
            <w:lang w:val="en-GB"/>
          </w:rPr>
          <w:delText>.</w:delText>
        </w:r>
      </w:del>
      <w:r w:rsidRPr="00522DCA">
        <w:rPr>
          <w:lang w:val="en-GB"/>
        </w:rPr>
        <w:t xml:space="preserve"> (how to operate this field can be found under </w:t>
      </w:r>
      <w:r w:rsidR="00C23F5A" w:rsidRPr="00522DCA">
        <w:rPr>
          <w:lang w:val="en-GB"/>
        </w:rPr>
        <w:t>“</w:t>
      </w:r>
      <w:r w:rsidRPr="00522DCA">
        <w:rPr>
          <w:lang w:val="en-GB"/>
        </w:rPr>
        <w:t>File &gt; Meta information</w:t>
      </w:r>
      <w:r w:rsidR="00C23F5A" w:rsidRPr="00522DCA">
        <w:rPr>
          <w:lang w:val="en-GB"/>
        </w:rPr>
        <w:t>”</w:t>
      </w:r>
      <w:r w:rsidRPr="00522DCA">
        <w:rPr>
          <w:lang w:val="en-GB"/>
        </w:rPr>
        <w:t>).</w:t>
      </w:r>
    </w:p>
    <w:p w14:paraId="6C829833" w14:textId="77777777" w:rsidR="000959A2" w:rsidRPr="00522DCA" w:rsidRDefault="000959A2" w:rsidP="003D491A">
      <w:pPr>
        <w:pStyle w:val="berschrift3"/>
        <w:ind w:left="482"/>
        <w:rPr>
          <w:rFonts w:cs="Times New Roman"/>
          <w:lang w:val="en-GB"/>
        </w:rPr>
      </w:pPr>
      <w:bookmarkStart w:id="469" w:name="_Ref108438327"/>
      <w:bookmarkStart w:id="470" w:name="_Toc411261289"/>
      <w:bookmarkStart w:id="471" w:name="_Toc69130010"/>
      <w:bookmarkStart w:id="472" w:name="_Toc69129869"/>
      <w:bookmarkStart w:id="473" w:name="_Toc55213878"/>
      <w:bookmarkStart w:id="474" w:name="_Ref108438210"/>
      <w:bookmarkStart w:id="475" w:name="_Toc69130005"/>
      <w:bookmarkStart w:id="476" w:name="_Toc69129864"/>
      <w:bookmarkStart w:id="477" w:name="_Event_%3E_Shift_characters%20to%20the%2"/>
      <w:r w:rsidRPr="00522DCA">
        <w:rPr>
          <w:rFonts w:cs="Times New Roman"/>
          <w:lang w:val="en-GB"/>
        </w:rPr>
        <w:t>Event &gt; Remove</w:t>
      </w:r>
      <w:bookmarkEnd w:id="469"/>
      <w:bookmarkEnd w:id="470"/>
      <w:r w:rsidRPr="00522DCA">
        <w:rPr>
          <w:rFonts w:cs="Times New Roman"/>
          <w:lang w:val="en-GB"/>
        </w:rPr>
        <w:t> </w:t>
      </w:r>
      <w:bookmarkEnd w:id="471"/>
      <w:bookmarkEnd w:id="472"/>
      <w:bookmarkEnd w:id="473"/>
    </w:p>
    <w:p w14:paraId="6915D576" w14:textId="77777777" w:rsidR="000959A2" w:rsidRPr="00522DCA" w:rsidRDefault="000959A2">
      <w:pPr>
        <w:pStyle w:val="Standard-BlockCharCharChar"/>
        <w:rPr>
          <w:lang w:val="en-GB"/>
        </w:rPr>
      </w:pPr>
      <w:r w:rsidRPr="00522DCA">
        <w:rPr>
          <w:lang w:val="en-GB"/>
        </w:rPr>
        <w:t xml:space="preserve">(Shortcut: CTRL+D on Windows, </w:t>
      </w:r>
      <w:r w:rsidRPr="00522DCA">
        <w:rPr>
          <w:rFonts w:ascii="Cambria Math" w:eastAsia="Arial Unicode MS" w:hAnsi="Cambria Math" w:cs="Cambria Math"/>
          <w:lang w:val="en-GB"/>
        </w:rPr>
        <w:t>⌘</w:t>
      </w:r>
      <w:r w:rsidRPr="00522DCA">
        <w:rPr>
          <w:lang w:val="en-GB"/>
        </w:rPr>
        <w:t>+D on Mac)</w:t>
      </w:r>
    </w:p>
    <w:p w14:paraId="09D18B0C" w14:textId="77777777" w:rsidR="000959A2" w:rsidRPr="00522DCA" w:rsidRDefault="000959A2">
      <w:pPr>
        <w:pStyle w:val="Standard-BlockCharCharChar"/>
        <w:rPr>
          <w:lang w:val="en-GB"/>
        </w:rPr>
      </w:pPr>
      <w:r w:rsidRPr="00522DCA">
        <w:rPr>
          <w:lang w:val="en-GB"/>
        </w:rPr>
        <w:t>Removes the currently selected event.</w:t>
      </w:r>
    </w:p>
    <w:p w14:paraId="3783C5FB" w14:textId="77777777" w:rsidR="000959A2" w:rsidRPr="00522DCA" w:rsidRDefault="000959A2">
      <w:pPr>
        <w:pStyle w:val="Standard-BlockCharCharChar"/>
        <w:rPr>
          <w:lang w:val="en-GB"/>
        </w:rPr>
      </w:pPr>
      <w:r w:rsidRPr="00522DCA">
        <w:rPr>
          <w:lang w:val="en-GB"/>
        </w:rPr>
        <w:t>Before:</w:t>
      </w:r>
    </w:p>
    <w:p w14:paraId="554EF6F0" w14:textId="77777777" w:rsidR="000959A2" w:rsidRPr="00522DCA" w:rsidRDefault="00B16F25">
      <w:pPr>
        <w:pStyle w:val="BildChar"/>
        <w:rPr>
          <w:rFonts w:ascii="Times New Roman" w:hAnsi="Times New Roman"/>
          <w:lang w:val="en-GB"/>
        </w:rPr>
      </w:pPr>
      <w:r>
        <w:rPr>
          <w:rFonts w:ascii="Times New Roman" w:hAnsi="Times New Roman"/>
          <w:lang w:val="en-GB"/>
        </w:rPr>
        <w:pict w14:anchorId="7C21670C">
          <v:shape id="_x0000_i1176" type="#_x0000_t75" style="width:255.25pt;height:51.45pt" filled="t">
            <v:fill color2="black"/>
            <v:imagedata r:id="rId210" o:title=""/>
          </v:shape>
        </w:pict>
      </w:r>
    </w:p>
    <w:p w14:paraId="0D91F884" w14:textId="77777777" w:rsidR="000959A2" w:rsidRPr="00522DCA" w:rsidRDefault="000959A2">
      <w:pPr>
        <w:pStyle w:val="Standard-BlockCharCharChar"/>
        <w:rPr>
          <w:lang w:val="en-GB"/>
        </w:rPr>
      </w:pPr>
      <w:r w:rsidRPr="00522DCA">
        <w:rPr>
          <w:lang w:val="en-GB"/>
        </w:rPr>
        <w:t>After:</w:t>
      </w:r>
    </w:p>
    <w:p w14:paraId="33F7A57D" w14:textId="77777777" w:rsidR="000959A2" w:rsidRPr="00522DCA" w:rsidRDefault="00B16F25">
      <w:pPr>
        <w:pStyle w:val="BildChar"/>
        <w:rPr>
          <w:rFonts w:ascii="Times New Roman" w:hAnsi="Times New Roman"/>
          <w:lang w:val="en-GB"/>
        </w:rPr>
      </w:pPr>
      <w:r>
        <w:rPr>
          <w:rFonts w:ascii="Times New Roman" w:hAnsi="Times New Roman"/>
          <w:lang w:val="en-GB"/>
        </w:rPr>
        <w:pict w14:anchorId="287B3218">
          <v:shape id="_x0000_i1177" type="#_x0000_t75" style="width:255.25pt;height:47.7pt" filled="t">
            <v:fill color2="black"/>
            <v:imagedata r:id="rId211" o:title=""/>
          </v:shape>
        </w:pict>
      </w:r>
    </w:p>
    <w:p w14:paraId="606B33E4" w14:textId="15D6895B" w:rsidR="000959A2" w:rsidRPr="00522DCA" w:rsidRDefault="003D491A" w:rsidP="003D491A">
      <w:pPr>
        <w:pStyle w:val="berschrift3"/>
        <w:ind w:left="482"/>
        <w:rPr>
          <w:rFonts w:cs="Times New Roman"/>
          <w:lang w:val="en-GB"/>
        </w:rPr>
      </w:pPr>
      <w:bookmarkStart w:id="478" w:name="_Toc411261290"/>
      <w:r w:rsidRPr="00522DCA">
        <w:rPr>
          <w:rFonts w:cs="Times New Roman"/>
          <w:lang w:val="en-GB"/>
        </w:rPr>
        <w:t>E</w:t>
      </w:r>
      <w:r w:rsidR="000959A2" w:rsidRPr="00522DCA">
        <w:rPr>
          <w:rFonts w:cs="Times New Roman"/>
          <w:lang w:val="en-GB"/>
        </w:rPr>
        <w:t>vent &gt; Shift characters to the right</w:t>
      </w:r>
      <w:bookmarkEnd w:id="466"/>
      <w:bookmarkEnd w:id="474"/>
      <w:bookmarkEnd w:id="475"/>
      <w:bookmarkEnd w:id="476"/>
      <w:bookmarkEnd w:id="478"/>
    </w:p>
    <w:p w14:paraId="0BB28D9E" w14:textId="77777777" w:rsidR="000959A2" w:rsidRPr="00522DCA" w:rsidRDefault="000959A2">
      <w:pPr>
        <w:pStyle w:val="Standard-BlockCharCharChar"/>
        <w:rPr>
          <w:lang w:val="en-GB"/>
        </w:rPr>
      </w:pPr>
      <w:r w:rsidRPr="00522DCA">
        <w:rPr>
          <w:lang w:val="en-GB"/>
        </w:rPr>
        <w:t>(Shortcut: CTRL + </w:t>
      </w:r>
      <w:r w:rsidRPr="00522DCA">
        <w:rPr>
          <w:lang w:val="en-GB"/>
        </w:rPr>
        <w:t xml:space="preserve"> + R on Windows, </w:t>
      </w:r>
      <w:r w:rsidRPr="00522DCA">
        <w:rPr>
          <w:rFonts w:ascii="Cambria Math" w:eastAsia="Arial Unicode MS" w:hAnsi="Cambria Math" w:cs="Cambria Math"/>
          <w:lang w:val="en-GB"/>
        </w:rPr>
        <w:t>⌘</w:t>
      </w:r>
      <w:r w:rsidRPr="00522DCA">
        <w:rPr>
          <w:lang w:val="en-GB"/>
        </w:rPr>
        <w:t> + </w:t>
      </w:r>
      <w:r w:rsidRPr="00522DCA">
        <w:rPr>
          <w:lang w:val="en-GB"/>
        </w:rPr>
        <w:t> + R on Mac)</w:t>
      </w:r>
    </w:p>
    <w:p w14:paraId="14DD364C" w14:textId="77777777" w:rsidR="000959A2" w:rsidRPr="00522DCA" w:rsidRDefault="000959A2">
      <w:pPr>
        <w:pStyle w:val="Standard-BlockCharCharChar"/>
        <w:rPr>
          <w:lang w:val="en-GB"/>
        </w:rPr>
      </w:pPr>
      <w:r w:rsidRPr="00522DCA">
        <w:rPr>
          <w:lang w:val="en-GB"/>
        </w:rPr>
        <w:t>Shifts the characters to the right of the current cursor position into the next event.</w:t>
      </w:r>
    </w:p>
    <w:p w14:paraId="028001E7" w14:textId="77777777" w:rsidR="000959A2" w:rsidRPr="00522DCA" w:rsidRDefault="000959A2">
      <w:pPr>
        <w:pStyle w:val="Standard-BlockCharCharChar"/>
        <w:rPr>
          <w:lang w:val="en-GB"/>
        </w:rPr>
      </w:pPr>
      <w:r w:rsidRPr="00522DCA">
        <w:rPr>
          <w:lang w:val="en-GB"/>
        </w:rPr>
        <w:t>Before:</w:t>
      </w:r>
    </w:p>
    <w:p w14:paraId="03D5A1E2"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193D8A94">
          <v:shape id="_x0000_i1178" type="#_x0000_t75" style="width:255.25pt;height:40.2pt" filled="t">
            <v:fill color2="black"/>
            <v:imagedata r:id="rId212" o:title=""/>
          </v:shape>
        </w:pict>
      </w:r>
    </w:p>
    <w:p w14:paraId="40C70E6E" w14:textId="77777777" w:rsidR="000959A2" w:rsidRPr="00522DCA" w:rsidRDefault="000959A2">
      <w:pPr>
        <w:pStyle w:val="Standard-BlockCharCharChar"/>
        <w:rPr>
          <w:lang w:val="en-GB"/>
        </w:rPr>
      </w:pPr>
      <w:r w:rsidRPr="00522DCA">
        <w:rPr>
          <w:lang w:val="en-GB"/>
        </w:rPr>
        <w:t>After:</w:t>
      </w:r>
    </w:p>
    <w:p w14:paraId="2F8155FF" w14:textId="77777777" w:rsidR="000959A2" w:rsidRPr="00522DCA" w:rsidRDefault="00B16F25">
      <w:pPr>
        <w:pStyle w:val="BildChar"/>
        <w:rPr>
          <w:rFonts w:ascii="Times New Roman" w:hAnsi="Times New Roman"/>
          <w:lang w:val="en-GB"/>
        </w:rPr>
      </w:pPr>
      <w:r>
        <w:rPr>
          <w:rFonts w:ascii="Times New Roman" w:hAnsi="Times New Roman"/>
          <w:lang w:val="en-GB"/>
        </w:rPr>
        <w:pict w14:anchorId="68FA0AA8">
          <v:shape id="_x0000_i1179" type="#_x0000_t75" style="width:255.25pt;height:42.1pt" filled="t">
            <v:fill color2="black"/>
            <v:imagedata r:id="rId213" o:title=""/>
          </v:shape>
        </w:pict>
      </w:r>
    </w:p>
    <w:p w14:paraId="0FCCEEC8" w14:textId="77777777" w:rsidR="000959A2" w:rsidRPr="00522DCA" w:rsidRDefault="000959A2">
      <w:pPr>
        <w:pStyle w:val="BildChar"/>
        <w:rPr>
          <w:rFonts w:ascii="Times New Roman" w:hAnsi="Times New Roman"/>
          <w:lang w:val="en-GB"/>
        </w:rPr>
      </w:pPr>
    </w:p>
    <w:p w14:paraId="1624539A" w14:textId="636FAA58" w:rsidR="000959A2" w:rsidRPr="00522DCA" w:rsidRDefault="000959A2" w:rsidP="003D491A">
      <w:pPr>
        <w:pStyle w:val="berschrift3"/>
        <w:ind w:left="482"/>
        <w:rPr>
          <w:rFonts w:cs="Times New Roman"/>
          <w:lang w:val="en-GB"/>
        </w:rPr>
      </w:pPr>
      <w:bookmarkStart w:id="479" w:name="_Ref108438217"/>
      <w:bookmarkStart w:id="480" w:name="_Toc69130006"/>
      <w:bookmarkStart w:id="481" w:name="_Toc69129865"/>
      <w:bookmarkStart w:id="482" w:name="_Toc55213874"/>
      <w:bookmarkStart w:id="483" w:name="_Toc411261291"/>
      <w:bookmarkEnd w:id="477"/>
      <w:r w:rsidRPr="00522DCA">
        <w:rPr>
          <w:rFonts w:cs="Times New Roman"/>
          <w:lang w:val="en-GB"/>
        </w:rPr>
        <w:t>Event &gt; Shift characters to the left</w:t>
      </w:r>
      <w:bookmarkEnd w:id="479"/>
      <w:bookmarkEnd w:id="480"/>
      <w:bookmarkEnd w:id="481"/>
      <w:bookmarkEnd w:id="482"/>
      <w:bookmarkEnd w:id="483"/>
    </w:p>
    <w:p w14:paraId="0AA7FBB0" w14:textId="77777777" w:rsidR="000959A2" w:rsidRPr="00522DCA" w:rsidRDefault="000959A2">
      <w:pPr>
        <w:pStyle w:val="Standard-BlockCharCharChar"/>
        <w:rPr>
          <w:lang w:val="en-GB"/>
        </w:rPr>
      </w:pPr>
      <w:r w:rsidRPr="00522DCA">
        <w:rPr>
          <w:lang w:val="en-GB"/>
        </w:rPr>
        <w:t>(Shortcut: CTRL + </w:t>
      </w:r>
      <w:r w:rsidRPr="00522DCA">
        <w:rPr>
          <w:lang w:val="en-GB"/>
        </w:rPr>
        <w:t xml:space="preserve"> + L on Windows, </w:t>
      </w:r>
      <w:r w:rsidRPr="00522DCA">
        <w:rPr>
          <w:rFonts w:ascii="Cambria Math" w:eastAsia="Arial Unicode MS" w:hAnsi="Cambria Math" w:cs="Cambria Math"/>
          <w:lang w:val="en-GB"/>
        </w:rPr>
        <w:t>⌘</w:t>
      </w:r>
      <w:r w:rsidRPr="00522DCA">
        <w:rPr>
          <w:lang w:val="en-GB"/>
        </w:rPr>
        <w:t> + </w:t>
      </w:r>
      <w:r w:rsidRPr="00522DCA">
        <w:rPr>
          <w:lang w:val="en-GB"/>
        </w:rPr>
        <w:t> + L on Mac)</w:t>
      </w:r>
    </w:p>
    <w:p w14:paraId="6BF7B251" w14:textId="77777777" w:rsidR="000959A2" w:rsidRPr="00522DCA" w:rsidRDefault="000959A2">
      <w:pPr>
        <w:pStyle w:val="Standard-BlockCharCharChar"/>
        <w:rPr>
          <w:lang w:val="en-GB"/>
        </w:rPr>
      </w:pPr>
      <w:r w:rsidRPr="00522DCA">
        <w:rPr>
          <w:lang w:val="en-GB"/>
        </w:rPr>
        <w:t>Shifts the characters to the left of the current cursor position into the previous event</w:t>
      </w:r>
      <w:del w:id="484" w:author="Moritz Lautenbach" w:date="2014-04-16T09:31:00Z">
        <w:r w:rsidRPr="00522DCA" w:rsidDel="0019726D">
          <w:rPr>
            <w:lang w:val="en-GB"/>
          </w:rPr>
          <w:tab/>
        </w:r>
      </w:del>
      <w:r w:rsidRPr="00522DCA">
        <w:rPr>
          <w:lang w:val="en-GB"/>
        </w:rPr>
        <w:t>.</w:t>
      </w:r>
    </w:p>
    <w:p w14:paraId="1D105142" w14:textId="77777777" w:rsidR="000959A2" w:rsidRPr="00522DCA" w:rsidRDefault="000959A2">
      <w:pPr>
        <w:pStyle w:val="Standard-BlockCharCharChar"/>
        <w:rPr>
          <w:lang w:val="en-GB"/>
        </w:rPr>
      </w:pPr>
      <w:r w:rsidRPr="00522DCA">
        <w:rPr>
          <w:lang w:val="en-GB"/>
        </w:rPr>
        <w:t>Before:</w:t>
      </w:r>
    </w:p>
    <w:p w14:paraId="160A214D" w14:textId="77777777" w:rsidR="000959A2" w:rsidRPr="00522DCA" w:rsidRDefault="00B16F25">
      <w:pPr>
        <w:pStyle w:val="BildChar"/>
        <w:rPr>
          <w:rFonts w:ascii="Times New Roman" w:hAnsi="Times New Roman"/>
          <w:lang w:val="en-GB"/>
        </w:rPr>
      </w:pPr>
      <w:r>
        <w:rPr>
          <w:rFonts w:ascii="Times New Roman" w:hAnsi="Times New Roman"/>
          <w:lang w:val="en-GB"/>
        </w:rPr>
        <w:pict w14:anchorId="5B77C664">
          <v:shape id="_x0000_i1180" type="#_x0000_t75" style="width:255.25pt;height:16.85pt" filled="t">
            <v:fill color2="black"/>
            <v:imagedata r:id="rId214" o:title=""/>
          </v:shape>
        </w:pict>
      </w:r>
    </w:p>
    <w:p w14:paraId="776CEFDB" w14:textId="77777777" w:rsidR="000959A2" w:rsidRPr="00522DCA" w:rsidRDefault="000959A2">
      <w:pPr>
        <w:pStyle w:val="Standard-BlockCharCharChar"/>
        <w:rPr>
          <w:lang w:val="en-GB"/>
        </w:rPr>
      </w:pPr>
      <w:r w:rsidRPr="00522DCA">
        <w:rPr>
          <w:lang w:val="en-GB"/>
        </w:rPr>
        <w:t>After:</w:t>
      </w:r>
    </w:p>
    <w:p w14:paraId="293A8FEF" w14:textId="77777777" w:rsidR="000959A2" w:rsidRPr="00522DCA" w:rsidRDefault="00B16F25">
      <w:pPr>
        <w:pStyle w:val="BildChar"/>
        <w:rPr>
          <w:rFonts w:ascii="Times New Roman" w:hAnsi="Times New Roman"/>
          <w:lang w:val="en-GB"/>
        </w:rPr>
      </w:pPr>
      <w:r>
        <w:rPr>
          <w:rFonts w:ascii="Times New Roman" w:hAnsi="Times New Roman"/>
          <w:lang w:val="en-GB"/>
        </w:rPr>
        <w:pict w14:anchorId="1D02D1BB">
          <v:shape id="_x0000_i1181" type="#_x0000_t75" style="width:255.25pt;height:16.85pt" filled="t">
            <v:fill color2="black"/>
            <v:imagedata r:id="rId215" o:title=""/>
          </v:shape>
        </w:pict>
      </w:r>
    </w:p>
    <w:p w14:paraId="46B0828A" w14:textId="77777777" w:rsidR="000959A2" w:rsidRPr="00522DCA" w:rsidRDefault="000959A2">
      <w:pPr>
        <w:pStyle w:val="Standard-BlockCharCharChar"/>
        <w:rPr>
          <w:lang w:val="en-GB"/>
        </w:rPr>
      </w:pPr>
    </w:p>
    <w:p w14:paraId="7C8CC33E" w14:textId="77777777" w:rsidR="000959A2" w:rsidRPr="00522DCA" w:rsidRDefault="000959A2" w:rsidP="003D491A">
      <w:pPr>
        <w:pStyle w:val="berschrift3"/>
        <w:keepNext/>
        <w:ind w:left="482"/>
        <w:rPr>
          <w:rFonts w:cs="Times New Roman"/>
          <w:lang w:val="en-GB"/>
        </w:rPr>
      </w:pPr>
      <w:bookmarkStart w:id="485" w:name="_Event_%3E_Merge"/>
      <w:bookmarkStart w:id="486" w:name="_Ref108438234"/>
      <w:bookmarkStart w:id="487" w:name="_Toc69130007"/>
      <w:bookmarkStart w:id="488" w:name="_Toc69129866"/>
      <w:bookmarkStart w:id="489" w:name="_Toc55213875"/>
      <w:bookmarkStart w:id="490" w:name="_Toc411261292"/>
      <w:bookmarkEnd w:id="485"/>
      <w:r w:rsidRPr="00522DCA">
        <w:rPr>
          <w:rFonts w:cs="Times New Roman"/>
          <w:lang w:val="en-GB"/>
        </w:rPr>
        <w:lastRenderedPageBreak/>
        <w:t>Event &gt; Merge</w:t>
      </w:r>
      <w:bookmarkEnd w:id="486"/>
      <w:bookmarkEnd w:id="487"/>
      <w:bookmarkEnd w:id="488"/>
      <w:bookmarkEnd w:id="489"/>
      <w:bookmarkEnd w:id="490"/>
    </w:p>
    <w:p w14:paraId="3F2B1CEE" w14:textId="77777777" w:rsidR="000959A2" w:rsidRPr="00522DCA" w:rsidRDefault="000959A2">
      <w:pPr>
        <w:pStyle w:val="Standard-BlockCharCharChar"/>
        <w:keepNext/>
        <w:rPr>
          <w:lang w:val="en-GB"/>
        </w:rPr>
      </w:pPr>
      <w:r w:rsidRPr="00522DCA">
        <w:rPr>
          <w:lang w:val="en-GB"/>
        </w:rPr>
        <w:t>(Shortcut: CTRL +</w:t>
      </w:r>
      <w:del w:id="491" w:author="Moritz Lautenbach" w:date="2014-04-16T09:16:00Z">
        <w:r w:rsidRPr="00522DCA" w:rsidDel="004C1808">
          <w:rPr>
            <w:lang w:val="en-GB"/>
          </w:rPr>
          <w:delText xml:space="preserve">  </w:delText>
        </w:r>
      </w:del>
      <w:ins w:id="492" w:author="Moritz Lautenbach" w:date="2014-04-16T09:16:00Z">
        <w:r w:rsidRPr="00522DCA">
          <w:rPr>
            <w:lang w:val="en-GB"/>
          </w:rPr>
          <w:t xml:space="preserve"> </w:t>
        </w:r>
      </w:ins>
      <w:r w:rsidRPr="00522DCA">
        <w:rPr>
          <w:lang w:val="en-GB"/>
        </w:rPr>
        <w:t xml:space="preserve">1 on Windows, </w:t>
      </w:r>
      <w:r w:rsidRPr="00522DCA">
        <w:rPr>
          <w:rFonts w:ascii="Cambria Math" w:eastAsia="Arial Unicode MS" w:hAnsi="Cambria Math" w:cs="Cambria Math"/>
          <w:lang w:val="en-GB"/>
        </w:rPr>
        <w:t>⌘</w:t>
      </w:r>
      <w:r w:rsidRPr="00522DCA">
        <w:rPr>
          <w:lang w:val="en-GB"/>
        </w:rPr>
        <w:t> + 1on Mac)</w:t>
      </w:r>
    </w:p>
    <w:p w14:paraId="00C6C0C9" w14:textId="77777777" w:rsidR="000959A2" w:rsidRPr="00522DCA" w:rsidRDefault="000959A2">
      <w:pPr>
        <w:pStyle w:val="Standard-BlockCharCharChar"/>
        <w:keepNext/>
        <w:rPr>
          <w:lang w:val="en-GB"/>
        </w:rPr>
      </w:pPr>
      <w:commentRangeStart w:id="493"/>
      <w:r w:rsidRPr="00522DCA">
        <w:rPr>
          <w:lang w:val="en-GB"/>
        </w:rPr>
        <w:t>Merged</w:t>
      </w:r>
      <w:commentRangeEnd w:id="493"/>
      <w:r w:rsidRPr="00522DCA">
        <w:rPr>
          <w:rStyle w:val="Kommentarzeichen"/>
          <w:rFonts w:eastAsia="SimSun"/>
          <w:lang w:val="en-GB"/>
        </w:rPr>
        <w:commentReference w:id="493"/>
      </w:r>
      <w:r w:rsidRPr="00522DCA">
        <w:rPr>
          <w:lang w:val="en-GB"/>
        </w:rPr>
        <w:t xml:space="preserve"> two or more selected events in a tier into one event. </w:t>
      </w:r>
    </w:p>
    <w:p w14:paraId="6C78E5E0" w14:textId="77777777" w:rsidR="000959A2" w:rsidRPr="00522DCA" w:rsidRDefault="000959A2">
      <w:pPr>
        <w:pStyle w:val="Standard-BlockCharCharChar"/>
        <w:keepNext/>
        <w:rPr>
          <w:lang w:val="en-GB"/>
        </w:rPr>
      </w:pPr>
      <w:r w:rsidRPr="00522DCA">
        <w:rPr>
          <w:lang w:val="en-GB"/>
        </w:rPr>
        <w:t>Before:</w:t>
      </w:r>
    </w:p>
    <w:p w14:paraId="7517C2CD"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1034BFE3">
          <v:shape id="_x0000_i1182" type="#_x0000_t75" style="width:255.25pt;height:40.2pt" filled="t">
            <v:fill color2="black"/>
            <v:imagedata r:id="rId216" o:title=""/>
          </v:shape>
        </w:pict>
      </w:r>
    </w:p>
    <w:p w14:paraId="2B689491" w14:textId="77777777" w:rsidR="000959A2" w:rsidRPr="00522DCA" w:rsidRDefault="000959A2">
      <w:pPr>
        <w:pStyle w:val="Standard-BlockCharCharChar"/>
        <w:keepNext/>
        <w:rPr>
          <w:lang w:val="en-GB"/>
        </w:rPr>
      </w:pPr>
      <w:r w:rsidRPr="00522DCA">
        <w:rPr>
          <w:lang w:val="en-GB"/>
        </w:rPr>
        <w:t>Select:</w:t>
      </w:r>
    </w:p>
    <w:p w14:paraId="66184CC0"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52B22FD8">
          <v:shape id="_x0000_i1183" type="#_x0000_t75" style="width:255.25pt;height:40.2pt" filled="t">
            <v:fill color2="black"/>
            <v:imagedata r:id="rId217" o:title=""/>
          </v:shape>
        </w:pict>
      </w:r>
    </w:p>
    <w:p w14:paraId="4D4545EE" w14:textId="77777777" w:rsidR="000959A2" w:rsidRPr="00522DCA" w:rsidRDefault="000959A2">
      <w:pPr>
        <w:pStyle w:val="Standard-BlockCharCharChar"/>
        <w:keepNext/>
        <w:rPr>
          <w:lang w:val="en-GB"/>
        </w:rPr>
      </w:pPr>
    </w:p>
    <w:p w14:paraId="75988FAD" w14:textId="77777777" w:rsidR="000959A2" w:rsidRPr="00522DCA" w:rsidRDefault="000959A2">
      <w:pPr>
        <w:pStyle w:val="Standard-BlockCharCharChar"/>
        <w:keepNext/>
        <w:rPr>
          <w:lang w:val="en-GB"/>
        </w:rPr>
      </w:pPr>
      <w:r w:rsidRPr="00522DCA">
        <w:rPr>
          <w:lang w:val="en-GB"/>
        </w:rPr>
        <w:t>After:</w:t>
      </w:r>
    </w:p>
    <w:p w14:paraId="78CCE657"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18E25D25">
          <v:shape id="_x0000_i1184" type="#_x0000_t75" style="width:255.25pt;height:42.1pt" filled="t">
            <v:fill color2="black"/>
            <v:imagedata r:id="rId218" o:title=""/>
          </v:shape>
        </w:pict>
      </w:r>
    </w:p>
    <w:p w14:paraId="67AD999B" w14:textId="77777777" w:rsidR="000959A2" w:rsidRPr="00522DCA" w:rsidRDefault="000959A2">
      <w:pPr>
        <w:pStyle w:val="Standard-BlockCharCharChar"/>
        <w:rPr>
          <w:lang w:val="en-GB"/>
        </w:rPr>
      </w:pPr>
    </w:p>
    <w:p w14:paraId="09EAAED9" w14:textId="77777777" w:rsidR="000959A2" w:rsidRPr="00522DCA" w:rsidRDefault="000959A2" w:rsidP="003D491A">
      <w:pPr>
        <w:pStyle w:val="berschrift3"/>
        <w:ind w:left="482"/>
        <w:rPr>
          <w:rFonts w:cs="Times New Roman"/>
          <w:lang w:val="en-GB"/>
        </w:rPr>
      </w:pPr>
      <w:bookmarkStart w:id="494" w:name="_Event_%3E_Split"/>
      <w:bookmarkStart w:id="495" w:name="_Ref108438242"/>
      <w:bookmarkStart w:id="496" w:name="_Toc69130008"/>
      <w:bookmarkStart w:id="497" w:name="_Toc69129867"/>
      <w:bookmarkStart w:id="498" w:name="_Toc55213876"/>
      <w:bookmarkStart w:id="499" w:name="_Toc411261293"/>
      <w:bookmarkEnd w:id="494"/>
      <w:r w:rsidRPr="00522DCA">
        <w:rPr>
          <w:rFonts w:cs="Times New Roman"/>
          <w:lang w:val="en-GB"/>
        </w:rPr>
        <w:t>Event &gt; Split</w:t>
      </w:r>
      <w:bookmarkEnd w:id="495"/>
      <w:bookmarkEnd w:id="496"/>
      <w:bookmarkEnd w:id="497"/>
      <w:bookmarkEnd w:id="498"/>
      <w:bookmarkEnd w:id="499"/>
    </w:p>
    <w:p w14:paraId="0B425EA7" w14:textId="77777777" w:rsidR="000959A2" w:rsidRPr="00522DCA" w:rsidRDefault="000959A2">
      <w:pPr>
        <w:pStyle w:val="Standard-BlockCharCharChar"/>
        <w:rPr>
          <w:lang w:val="en-GB"/>
        </w:rPr>
      </w:pPr>
      <w:r w:rsidRPr="00522DCA">
        <w:rPr>
          <w:lang w:val="en-GB"/>
        </w:rPr>
        <w:t>(Shortcut: CTRL +</w:t>
      </w:r>
      <w:del w:id="500" w:author="Moritz Lautenbach" w:date="2014-04-16T09:16:00Z">
        <w:r w:rsidRPr="00522DCA" w:rsidDel="004C1808">
          <w:rPr>
            <w:lang w:val="en-GB"/>
          </w:rPr>
          <w:delText xml:space="preserve">  </w:delText>
        </w:r>
      </w:del>
      <w:ins w:id="501" w:author="Moritz Lautenbach" w:date="2014-04-16T09:16:00Z">
        <w:r w:rsidRPr="00522DCA">
          <w:rPr>
            <w:lang w:val="en-GB"/>
          </w:rPr>
          <w:t xml:space="preserve"> </w:t>
        </w:r>
      </w:ins>
      <w:r w:rsidRPr="00522DCA">
        <w:rPr>
          <w:lang w:val="en-GB"/>
        </w:rPr>
        <w:t xml:space="preserve">2 on Windows, </w:t>
      </w:r>
      <w:r w:rsidRPr="00522DCA">
        <w:rPr>
          <w:rFonts w:ascii="Cambria Math" w:eastAsia="Arial Unicode MS" w:hAnsi="Cambria Math" w:cs="Cambria Math"/>
          <w:lang w:val="en-GB"/>
        </w:rPr>
        <w:t>⌘</w:t>
      </w:r>
      <w:r w:rsidRPr="00522DCA">
        <w:rPr>
          <w:lang w:val="en-GB"/>
        </w:rPr>
        <w:t> + 2on Mac)</w:t>
      </w:r>
    </w:p>
    <w:p w14:paraId="08E208C2" w14:textId="77777777" w:rsidR="000959A2" w:rsidRPr="00522DCA" w:rsidRDefault="000959A2">
      <w:pPr>
        <w:pStyle w:val="Standard-BlockCharCharChar"/>
        <w:rPr>
          <w:lang w:val="en-GB"/>
        </w:rPr>
      </w:pPr>
      <w:r w:rsidRPr="00522DCA">
        <w:rPr>
          <w:lang w:val="en-GB"/>
        </w:rPr>
        <w:t>Splits the current event into two at the cursor position.</w:t>
      </w:r>
    </w:p>
    <w:p w14:paraId="7C025212" w14:textId="77777777" w:rsidR="000959A2" w:rsidRPr="00522DCA" w:rsidRDefault="000959A2">
      <w:pPr>
        <w:pStyle w:val="Standard-BlockCharCharChar"/>
        <w:rPr>
          <w:lang w:val="en-GB"/>
        </w:rPr>
      </w:pPr>
      <w:r w:rsidRPr="00522DCA">
        <w:rPr>
          <w:lang w:val="en-GB"/>
        </w:rPr>
        <w:t>Before:</w:t>
      </w:r>
    </w:p>
    <w:p w14:paraId="001378B3" w14:textId="77777777" w:rsidR="000959A2" w:rsidRPr="00522DCA" w:rsidRDefault="00B16F25">
      <w:pPr>
        <w:pStyle w:val="BildChar"/>
        <w:rPr>
          <w:rFonts w:ascii="Times New Roman" w:hAnsi="Times New Roman"/>
          <w:lang w:val="en-GB"/>
        </w:rPr>
      </w:pPr>
      <w:r>
        <w:rPr>
          <w:rFonts w:ascii="Times New Roman" w:hAnsi="Times New Roman"/>
          <w:lang w:val="en-GB"/>
        </w:rPr>
        <w:pict w14:anchorId="3F1C0898">
          <v:shape id="_x0000_i1185" type="#_x0000_t75" style="width:255.25pt;height:40.2pt" filled="t">
            <v:fill color2="black"/>
            <v:imagedata r:id="rId219" o:title=""/>
          </v:shape>
        </w:pict>
      </w:r>
    </w:p>
    <w:p w14:paraId="4D244DD4" w14:textId="77777777" w:rsidR="000959A2" w:rsidRPr="00522DCA" w:rsidRDefault="000959A2">
      <w:pPr>
        <w:pStyle w:val="Standard-BlockCharCharChar"/>
        <w:rPr>
          <w:lang w:val="en-GB"/>
        </w:rPr>
      </w:pPr>
      <w:r w:rsidRPr="00522DCA">
        <w:rPr>
          <w:lang w:val="en-GB"/>
        </w:rPr>
        <w:t>After:</w:t>
      </w:r>
    </w:p>
    <w:p w14:paraId="04CAA7E9" w14:textId="77777777" w:rsidR="000959A2" w:rsidRPr="00522DCA" w:rsidRDefault="00B16F25">
      <w:pPr>
        <w:pStyle w:val="BildChar"/>
        <w:rPr>
          <w:rFonts w:ascii="Times New Roman" w:hAnsi="Times New Roman"/>
          <w:lang w:val="en-GB"/>
        </w:rPr>
      </w:pPr>
      <w:r>
        <w:rPr>
          <w:rFonts w:ascii="Times New Roman" w:hAnsi="Times New Roman"/>
          <w:lang w:val="en-GB"/>
        </w:rPr>
        <w:pict w14:anchorId="318272E1">
          <v:shape id="_x0000_i1186" type="#_x0000_t75" style="width:255.25pt;height:39.25pt" filled="t">
            <v:fill color2="black"/>
            <v:imagedata r:id="rId220" o:title=""/>
          </v:shape>
        </w:pict>
      </w:r>
    </w:p>
    <w:p w14:paraId="08D4DDEF" w14:textId="77777777" w:rsidR="000959A2" w:rsidRPr="00522DCA" w:rsidRDefault="000959A2">
      <w:pPr>
        <w:pStyle w:val="Standard-BlockCharCharChar"/>
        <w:rPr>
          <w:lang w:val="en-GB"/>
        </w:rPr>
      </w:pPr>
      <w:r w:rsidRPr="00522DCA">
        <w:rPr>
          <w:lang w:val="en-GB"/>
        </w:rPr>
        <w:t xml:space="preserve">If the current event only includes a time span from one time point to the next, a new time point will be inserted on the time axis. </w:t>
      </w:r>
    </w:p>
    <w:p w14:paraId="29024FFE" w14:textId="77777777" w:rsidR="000959A2" w:rsidRPr="00522DCA" w:rsidRDefault="000959A2">
      <w:pPr>
        <w:pStyle w:val="Standard-BlockCharCharChar"/>
        <w:rPr>
          <w:lang w:val="en-GB"/>
        </w:rPr>
      </w:pPr>
      <w:r w:rsidRPr="00522DCA">
        <w:rPr>
          <w:lang w:val="en-GB"/>
        </w:rPr>
        <w:t xml:space="preserve">If the event has a time span from one time point up to two time points thereafter, like in the example, it will be split at the </w:t>
      </w:r>
      <w:proofErr w:type="spellStart"/>
      <w:r w:rsidRPr="00522DCA">
        <w:rPr>
          <w:lang w:val="en-GB"/>
        </w:rPr>
        <w:t>interjacent</w:t>
      </w:r>
      <w:proofErr w:type="spellEnd"/>
      <w:r w:rsidRPr="00522DCA">
        <w:rPr>
          <w:lang w:val="en-GB"/>
        </w:rPr>
        <w:t xml:space="preserve"> time point. </w:t>
      </w:r>
    </w:p>
    <w:p w14:paraId="5E61AD67" w14:textId="77777777" w:rsidR="000959A2" w:rsidRPr="00522DCA" w:rsidRDefault="000959A2">
      <w:pPr>
        <w:pStyle w:val="Standard-BlockCharCharChar"/>
        <w:rPr>
          <w:lang w:val="en-GB"/>
        </w:rPr>
      </w:pPr>
      <w:r w:rsidRPr="00522DCA">
        <w:rPr>
          <w:lang w:val="en-GB"/>
        </w:rPr>
        <w:t xml:space="preserve">If the time span is greater, a dialog will open in which the time point at which the event is to be split can be selected: </w:t>
      </w:r>
    </w:p>
    <w:p w14:paraId="737FF9EB"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747DFC66">
          <v:shape id="_x0000_i1187" type="#_x0000_t75" style="width:156.15pt;height:112.2pt" filled="t">
            <v:fill color2="black"/>
            <v:imagedata r:id="rId221" o:title=""/>
          </v:shape>
        </w:pict>
      </w:r>
    </w:p>
    <w:p w14:paraId="0FA3AA54" w14:textId="77777777" w:rsidR="000959A2" w:rsidRPr="00522DCA" w:rsidRDefault="000959A2" w:rsidP="00FA5400">
      <w:pPr>
        <w:pStyle w:val="berschrift3"/>
        <w:keepNext/>
        <w:rPr>
          <w:rFonts w:cs="Times New Roman"/>
          <w:lang w:val="en-GB"/>
        </w:rPr>
      </w:pPr>
      <w:bookmarkStart w:id="502" w:name="_Event_%3E_Double_split"/>
      <w:bookmarkStart w:id="503" w:name="_Ref108438250"/>
      <w:bookmarkStart w:id="504" w:name="_Toc411261294"/>
      <w:bookmarkStart w:id="505" w:name="_Toc69130009"/>
      <w:bookmarkStart w:id="506" w:name="_Toc69129868"/>
      <w:bookmarkStart w:id="507" w:name="_Toc55213877"/>
      <w:bookmarkEnd w:id="502"/>
      <w:r w:rsidRPr="00522DCA">
        <w:rPr>
          <w:rFonts w:cs="Times New Roman"/>
          <w:lang w:val="en-GB"/>
        </w:rPr>
        <w:t>Event &gt; Double split</w:t>
      </w:r>
      <w:bookmarkEnd w:id="503"/>
      <w:bookmarkEnd w:id="504"/>
      <w:r w:rsidRPr="00522DCA">
        <w:rPr>
          <w:rFonts w:cs="Times New Roman"/>
          <w:lang w:val="en-GB"/>
        </w:rPr>
        <w:t> </w:t>
      </w:r>
      <w:bookmarkEnd w:id="505"/>
      <w:bookmarkEnd w:id="506"/>
      <w:bookmarkEnd w:id="507"/>
    </w:p>
    <w:p w14:paraId="14CA1908" w14:textId="77777777" w:rsidR="000959A2" w:rsidRPr="00522DCA" w:rsidRDefault="000959A2">
      <w:pPr>
        <w:pStyle w:val="Standard-BlockCharCharChar"/>
        <w:keepNext/>
        <w:rPr>
          <w:lang w:val="en-GB"/>
        </w:rPr>
      </w:pPr>
      <w:r w:rsidRPr="00522DCA">
        <w:rPr>
          <w:lang w:val="en-GB"/>
        </w:rPr>
        <w:t>(Shortcut: CTRL +</w:t>
      </w:r>
      <w:del w:id="508" w:author="Moritz Lautenbach" w:date="2014-04-16T09:16:00Z">
        <w:r w:rsidRPr="00522DCA" w:rsidDel="004C1808">
          <w:rPr>
            <w:lang w:val="en-GB"/>
          </w:rPr>
          <w:delText xml:space="preserve">  </w:delText>
        </w:r>
      </w:del>
      <w:ins w:id="509" w:author="Moritz Lautenbach" w:date="2014-04-16T09:16:00Z">
        <w:r w:rsidRPr="00522DCA">
          <w:rPr>
            <w:lang w:val="en-GB"/>
          </w:rPr>
          <w:t xml:space="preserve"> </w:t>
        </w:r>
      </w:ins>
      <w:r w:rsidRPr="00522DCA">
        <w:rPr>
          <w:lang w:val="en-GB"/>
        </w:rPr>
        <w:t xml:space="preserve">3 on Windows, </w:t>
      </w:r>
      <w:r w:rsidRPr="00522DCA">
        <w:rPr>
          <w:rFonts w:ascii="Cambria Math" w:eastAsia="Arial Unicode MS" w:hAnsi="Cambria Math" w:cs="Cambria Math"/>
          <w:lang w:val="en-GB"/>
        </w:rPr>
        <w:t>⌘</w:t>
      </w:r>
      <w:r w:rsidRPr="00522DCA">
        <w:rPr>
          <w:lang w:val="en-GB"/>
        </w:rPr>
        <w:t> + 3on Mac)</w:t>
      </w:r>
    </w:p>
    <w:p w14:paraId="2FB07648" w14:textId="77777777" w:rsidR="000959A2" w:rsidRPr="00522DCA" w:rsidRDefault="000959A2">
      <w:pPr>
        <w:pStyle w:val="Standard-BlockCharCharChar"/>
        <w:keepNext/>
        <w:rPr>
          <w:lang w:val="en-GB"/>
        </w:rPr>
      </w:pPr>
      <w:r w:rsidRPr="00522DCA">
        <w:rPr>
          <w:lang w:val="en-GB"/>
        </w:rPr>
        <w:t>Splits the current event according to the current text selection in three events.</w:t>
      </w:r>
    </w:p>
    <w:p w14:paraId="342DAD45" w14:textId="77777777" w:rsidR="000959A2" w:rsidRPr="00522DCA" w:rsidRDefault="000959A2">
      <w:pPr>
        <w:pStyle w:val="Standard-BlockCharCharChar"/>
        <w:keepNext/>
        <w:rPr>
          <w:lang w:val="en-GB"/>
        </w:rPr>
      </w:pPr>
      <w:r w:rsidRPr="00522DCA">
        <w:rPr>
          <w:lang w:val="en-GB"/>
        </w:rPr>
        <w:t>Before:</w:t>
      </w:r>
    </w:p>
    <w:p w14:paraId="575D10DF"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2048CD04">
          <v:shape id="_x0000_i1188" type="#_x0000_t75" style="width:256.2pt;height:58.9pt" filled="t">
            <v:fill color2="black"/>
            <v:imagedata r:id="rId222" o:title=""/>
          </v:shape>
        </w:pict>
      </w:r>
    </w:p>
    <w:p w14:paraId="19DE13DD" w14:textId="77777777" w:rsidR="000959A2" w:rsidRPr="00522DCA" w:rsidRDefault="000959A2">
      <w:pPr>
        <w:pStyle w:val="Standard-BlockCharCharChar"/>
        <w:keepNext/>
        <w:rPr>
          <w:lang w:val="en-GB"/>
        </w:rPr>
      </w:pPr>
      <w:r w:rsidRPr="00522DCA">
        <w:rPr>
          <w:lang w:val="en-GB"/>
        </w:rPr>
        <w:t>After:</w:t>
      </w:r>
    </w:p>
    <w:p w14:paraId="77ACCFFC"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23EDE4F4">
          <v:shape id="_x0000_i1189" type="#_x0000_t75" style="width:255.25pt;height:55.15pt" filled="t">
            <v:fill color2="black"/>
            <v:imagedata r:id="rId223" o:title=""/>
          </v:shape>
        </w:pict>
      </w:r>
    </w:p>
    <w:p w14:paraId="029ACF17" w14:textId="77777777" w:rsidR="000959A2" w:rsidRPr="00522DCA" w:rsidRDefault="000959A2">
      <w:pPr>
        <w:pStyle w:val="Standard-BlockCharCharChar"/>
        <w:rPr>
          <w:lang w:val="en-GB"/>
        </w:rPr>
      </w:pPr>
      <w:r w:rsidRPr="00522DCA">
        <w:rPr>
          <w:lang w:val="en-GB"/>
        </w:rPr>
        <w:t xml:space="preserve">If the event in question covers more than one time interval this function is deactivated. In this case apply the function </w:t>
      </w:r>
      <w:r w:rsidRPr="00522DCA">
        <w:rPr>
          <w:i/>
          <w:lang w:val="en-GB"/>
        </w:rPr>
        <w:t>Event &gt; Split Event</w:t>
      </w:r>
      <w:r w:rsidRPr="00522DCA">
        <w:rPr>
          <w:lang w:val="en-GB"/>
        </w:rPr>
        <w:t xml:space="preserve"> twice.</w:t>
      </w:r>
    </w:p>
    <w:p w14:paraId="43515186" w14:textId="77777777" w:rsidR="000959A2" w:rsidRPr="00522DCA" w:rsidRDefault="000959A2" w:rsidP="003D491A">
      <w:pPr>
        <w:pStyle w:val="berschrift3"/>
        <w:rPr>
          <w:rFonts w:cs="Times New Roman"/>
          <w:lang w:val="en-GB"/>
        </w:rPr>
      </w:pPr>
      <w:bookmarkStart w:id="510" w:name="_Event_%3E_Remove"/>
      <w:bookmarkStart w:id="511" w:name="_Event_%3E_Extend_to%20the%20right"/>
      <w:bookmarkStart w:id="512" w:name="_Ref108438352"/>
      <w:bookmarkStart w:id="513" w:name="_Toc69130011"/>
      <w:bookmarkStart w:id="514" w:name="_Toc69129870"/>
      <w:bookmarkStart w:id="515" w:name="_Toc55213879"/>
      <w:bookmarkStart w:id="516" w:name="_Toc411261295"/>
      <w:bookmarkEnd w:id="510"/>
      <w:bookmarkEnd w:id="511"/>
      <w:r w:rsidRPr="00522DCA">
        <w:rPr>
          <w:rFonts w:cs="Times New Roman"/>
          <w:lang w:val="en-GB"/>
        </w:rPr>
        <w:t>Event &gt; Extend to the right</w:t>
      </w:r>
      <w:bookmarkEnd w:id="512"/>
      <w:bookmarkEnd w:id="513"/>
      <w:bookmarkEnd w:id="514"/>
      <w:bookmarkEnd w:id="515"/>
      <w:bookmarkEnd w:id="516"/>
    </w:p>
    <w:p w14:paraId="21B14F7F" w14:textId="77777777" w:rsidR="000959A2" w:rsidRPr="00522DCA" w:rsidRDefault="000959A2">
      <w:pPr>
        <w:pStyle w:val="Standard-BlockCharCharChar"/>
        <w:rPr>
          <w:iCs/>
          <w:lang w:val="en-GB"/>
        </w:rPr>
      </w:pPr>
      <w:r w:rsidRPr="00522DCA">
        <w:rPr>
          <w:iCs/>
          <w:lang w:val="en-GB"/>
        </w:rPr>
        <w:t>(Shortcut: CTRL + </w:t>
      </w:r>
      <w:r w:rsidRPr="00522DCA">
        <w:rPr>
          <w:lang w:val="en-GB"/>
        </w:rPr>
        <w:t></w:t>
      </w:r>
      <w:r w:rsidRPr="00522DCA">
        <w:rPr>
          <w:iCs/>
          <w:lang w:val="en-GB"/>
        </w:rPr>
        <w:t xml:space="preserve"> +</w:t>
      </w:r>
      <w:r w:rsidRPr="00522DCA">
        <w:rPr>
          <w:iCs/>
          <w:lang w:val="en-GB"/>
        </w:rPr>
        <w:t xml:space="preserve"> on Windows, </w:t>
      </w:r>
      <w:r w:rsidRPr="00522DCA">
        <w:rPr>
          <w:rFonts w:ascii="Cambria Math" w:eastAsia="Arial Unicode MS" w:hAnsi="Cambria Math" w:cs="Cambria Math"/>
          <w:lang w:val="en-GB"/>
        </w:rPr>
        <w:t>⌘</w:t>
      </w:r>
      <w:r w:rsidRPr="00522DCA">
        <w:rPr>
          <w:iCs/>
          <w:lang w:val="en-GB"/>
        </w:rPr>
        <w:t> + </w:t>
      </w:r>
      <w:r w:rsidRPr="00522DCA">
        <w:rPr>
          <w:lang w:val="en-GB"/>
        </w:rPr>
        <w:t></w:t>
      </w:r>
      <w:r w:rsidRPr="00522DCA">
        <w:rPr>
          <w:iCs/>
          <w:lang w:val="en-GB"/>
        </w:rPr>
        <w:t>+</w:t>
      </w:r>
      <w:r w:rsidRPr="00522DCA">
        <w:rPr>
          <w:iCs/>
          <w:lang w:val="en-GB"/>
        </w:rPr>
        <w:t>on Mac)</w:t>
      </w:r>
    </w:p>
    <w:p w14:paraId="78BDA5C8" w14:textId="77777777" w:rsidR="000959A2" w:rsidRPr="00522DCA" w:rsidRDefault="000959A2">
      <w:pPr>
        <w:pStyle w:val="Standard-BlockCharCharChar"/>
        <w:rPr>
          <w:lang w:val="en-GB"/>
        </w:rPr>
      </w:pPr>
      <w:r w:rsidRPr="00522DCA">
        <w:rPr>
          <w:lang w:val="en-GB"/>
        </w:rPr>
        <w:t>Extends the currently selected event to the right by one time point.</w:t>
      </w:r>
    </w:p>
    <w:p w14:paraId="42E1AACF" w14:textId="77777777" w:rsidR="000959A2" w:rsidRPr="00522DCA" w:rsidRDefault="000959A2">
      <w:pPr>
        <w:pStyle w:val="Standard-BlockCharCharChar"/>
        <w:rPr>
          <w:lang w:val="en-GB"/>
        </w:rPr>
      </w:pPr>
      <w:r w:rsidRPr="00522DCA">
        <w:rPr>
          <w:lang w:val="en-GB"/>
        </w:rPr>
        <w:t>Before:</w:t>
      </w:r>
    </w:p>
    <w:p w14:paraId="66629413" w14:textId="77777777" w:rsidR="000959A2" w:rsidRPr="00522DCA" w:rsidRDefault="00B16F25">
      <w:pPr>
        <w:pStyle w:val="BildChar"/>
        <w:rPr>
          <w:rFonts w:ascii="Times New Roman" w:hAnsi="Times New Roman"/>
          <w:lang w:val="en-GB"/>
        </w:rPr>
      </w:pPr>
      <w:r>
        <w:rPr>
          <w:rFonts w:ascii="Times New Roman" w:hAnsi="Times New Roman"/>
          <w:lang w:val="en-GB"/>
        </w:rPr>
        <w:pict w14:anchorId="78751797">
          <v:shape id="_x0000_i1190" type="#_x0000_t75" style="width:255.25pt;height:55.15pt" filled="t">
            <v:fill color2="black"/>
            <v:imagedata r:id="rId224" o:title=""/>
          </v:shape>
        </w:pict>
      </w:r>
    </w:p>
    <w:p w14:paraId="5D09D0A4" w14:textId="77777777" w:rsidR="000959A2" w:rsidRPr="00522DCA" w:rsidRDefault="000959A2">
      <w:pPr>
        <w:pStyle w:val="Standard-BlockCharCharChar"/>
        <w:rPr>
          <w:lang w:val="en-GB"/>
        </w:rPr>
      </w:pPr>
      <w:r w:rsidRPr="00522DCA">
        <w:rPr>
          <w:lang w:val="en-GB"/>
        </w:rPr>
        <w:t>After:</w:t>
      </w:r>
    </w:p>
    <w:p w14:paraId="5C95FDB7" w14:textId="77777777" w:rsidR="000959A2" w:rsidRPr="00522DCA" w:rsidRDefault="00B16F25">
      <w:pPr>
        <w:pStyle w:val="BildChar"/>
        <w:rPr>
          <w:rFonts w:ascii="Times New Roman" w:hAnsi="Times New Roman"/>
          <w:lang w:val="en-GB"/>
        </w:rPr>
      </w:pPr>
      <w:r>
        <w:rPr>
          <w:rFonts w:ascii="Times New Roman" w:hAnsi="Times New Roman"/>
          <w:lang w:val="en-GB"/>
        </w:rPr>
        <w:pict w14:anchorId="3F16E97A">
          <v:shape id="_x0000_i1191" type="#_x0000_t75" style="width:253.4pt;height:54.25pt" filled="t">
            <v:fill color2="black"/>
            <v:imagedata r:id="rId225" o:title=""/>
          </v:shape>
        </w:pict>
      </w:r>
    </w:p>
    <w:p w14:paraId="01334308" w14:textId="77777777" w:rsidR="000959A2" w:rsidRPr="00522DCA" w:rsidRDefault="000959A2">
      <w:pPr>
        <w:pStyle w:val="BildChar"/>
        <w:rPr>
          <w:rFonts w:ascii="Times New Roman" w:hAnsi="Times New Roman"/>
          <w:lang w:val="en-GB"/>
        </w:rPr>
      </w:pPr>
    </w:p>
    <w:p w14:paraId="43790781" w14:textId="77777777" w:rsidR="000959A2" w:rsidRPr="00522DCA" w:rsidRDefault="000959A2" w:rsidP="003D491A">
      <w:pPr>
        <w:pStyle w:val="berschrift3"/>
        <w:ind w:left="482"/>
        <w:rPr>
          <w:rFonts w:cs="Times New Roman"/>
          <w:lang w:val="en-GB"/>
        </w:rPr>
      </w:pPr>
      <w:bookmarkStart w:id="517" w:name="_Event_%3E_Extend_to%20the%20left"/>
      <w:bookmarkStart w:id="518" w:name="_Ref108438359"/>
      <w:bookmarkStart w:id="519" w:name="_Toc69130012"/>
      <w:bookmarkStart w:id="520" w:name="_Toc69129871"/>
      <w:bookmarkStart w:id="521" w:name="_Toc55213880"/>
      <w:bookmarkStart w:id="522" w:name="_Toc411261296"/>
      <w:bookmarkEnd w:id="517"/>
      <w:r w:rsidRPr="00522DCA">
        <w:rPr>
          <w:rFonts w:cs="Times New Roman"/>
          <w:lang w:val="en-GB"/>
        </w:rPr>
        <w:lastRenderedPageBreak/>
        <w:t>Event &gt; Extend to the left</w:t>
      </w:r>
      <w:bookmarkEnd w:id="518"/>
      <w:bookmarkEnd w:id="519"/>
      <w:bookmarkEnd w:id="520"/>
      <w:bookmarkEnd w:id="521"/>
      <w:bookmarkEnd w:id="522"/>
    </w:p>
    <w:p w14:paraId="1521A909" w14:textId="77777777" w:rsidR="000959A2" w:rsidRPr="00522DCA" w:rsidRDefault="000959A2">
      <w:pPr>
        <w:pStyle w:val="Standard-BlockCharCharChar"/>
        <w:rPr>
          <w:iCs/>
          <w:lang w:val="en-GB"/>
        </w:rPr>
      </w:pPr>
      <w:r w:rsidRPr="00522DCA">
        <w:rPr>
          <w:iCs/>
          <w:lang w:val="en-GB"/>
        </w:rPr>
        <w:t>(Shortcut: CTRL + </w:t>
      </w:r>
      <w:r w:rsidRPr="00522DCA">
        <w:rPr>
          <w:lang w:val="en-GB"/>
        </w:rPr>
        <w:t></w:t>
      </w:r>
      <w:r w:rsidRPr="00522DCA">
        <w:rPr>
          <w:iCs/>
          <w:lang w:val="en-GB"/>
        </w:rPr>
        <w:t xml:space="preserve"> +</w:t>
      </w:r>
      <w:r w:rsidRPr="00522DCA">
        <w:rPr>
          <w:iCs/>
          <w:lang w:val="en-GB"/>
        </w:rPr>
        <w:t xml:space="preserve"> on Windows, </w:t>
      </w:r>
      <w:r w:rsidRPr="00522DCA">
        <w:rPr>
          <w:rFonts w:ascii="Cambria Math" w:eastAsia="Arial Unicode MS" w:hAnsi="Cambria Math" w:cs="Cambria Math"/>
          <w:lang w:val="en-GB"/>
        </w:rPr>
        <w:t>⌘</w:t>
      </w:r>
      <w:r w:rsidRPr="00522DCA">
        <w:rPr>
          <w:iCs/>
          <w:lang w:val="en-GB"/>
        </w:rPr>
        <w:t> + </w:t>
      </w:r>
      <w:r w:rsidRPr="00522DCA">
        <w:rPr>
          <w:lang w:val="en-GB"/>
        </w:rPr>
        <w:t></w:t>
      </w:r>
      <w:r w:rsidRPr="00522DCA">
        <w:rPr>
          <w:iCs/>
          <w:lang w:val="en-GB"/>
        </w:rPr>
        <w:t>+</w:t>
      </w:r>
      <w:r w:rsidRPr="00522DCA">
        <w:rPr>
          <w:iCs/>
          <w:lang w:val="en-GB"/>
        </w:rPr>
        <w:t>on Mac)</w:t>
      </w:r>
    </w:p>
    <w:p w14:paraId="0C83A678" w14:textId="77777777" w:rsidR="000959A2" w:rsidRPr="00522DCA" w:rsidRDefault="000959A2">
      <w:pPr>
        <w:pStyle w:val="Standard-BlockCharCharChar"/>
        <w:rPr>
          <w:lang w:val="en-GB"/>
        </w:rPr>
      </w:pPr>
      <w:r w:rsidRPr="00522DCA">
        <w:rPr>
          <w:lang w:val="en-GB"/>
        </w:rPr>
        <w:t>Extends the currently selected event to the left by one time point.</w:t>
      </w:r>
    </w:p>
    <w:p w14:paraId="61EF4F26" w14:textId="77777777" w:rsidR="000959A2" w:rsidRPr="00522DCA" w:rsidRDefault="000959A2" w:rsidP="003D491A">
      <w:pPr>
        <w:pStyle w:val="berschrift3"/>
        <w:rPr>
          <w:rFonts w:cs="Times New Roman"/>
          <w:lang w:val="en-GB"/>
        </w:rPr>
      </w:pPr>
      <w:bookmarkStart w:id="523" w:name="_Event_%3E_Shrink_on%20the%20right"/>
      <w:bookmarkStart w:id="524" w:name="_Ref108438367"/>
      <w:bookmarkStart w:id="525" w:name="_Toc69130013"/>
      <w:bookmarkStart w:id="526" w:name="_Toc69129872"/>
      <w:bookmarkStart w:id="527" w:name="_Toc55213881"/>
      <w:bookmarkStart w:id="528" w:name="_Toc411261297"/>
      <w:bookmarkEnd w:id="523"/>
      <w:r w:rsidRPr="00522DCA">
        <w:rPr>
          <w:rFonts w:cs="Times New Roman"/>
          <w:lang w:val="en-GB"/>
        </w:rPr>
        <w:t>Event &gt; Shrink on the right</w:t>
      </w:r>
      <w:bookmarkEnd w:id="524"/>
      <w:bookmarkEnd w:id="525"/>
      <w:bookmarkEnd w:id="526"/>
      <w:bookmarkEnd w:id="527"/>
      <w:bookmarkEnd w:id="528"/>
    </w:p>
    <w:p w14:paraId="34BC55A6" w14:textId="77777777" w:rsidR="000959A2" w:rsidRPr="00522DCA" w:rsidRDefault="000959A2">
      <w:pPr>
        <w:pStyle w:val="Standard-BlockCharCharChar"/>
        <w:rPr>
          <w:lang w:val="en-GB"/>
        </w:rPr>
      </w:pPr>
      <w:r w:rsidRPr="00522DCA">
        <w:rPr>
          <w:lang w:val="en-GB"/>
        </w:rPr>
        <w:t xml:space="preserve">(Shortcut: CTRL + Alt + </w:t>
      </w:r>
      <w:r w:rsidRPr="00522DCA">
        <w:rPr>
          <w:iCs/>
          <w:lang w:val="en-GB"/>
        </w:rPr>
        <w:t></w:t>
      </w:r>
      <w:r w:rsidRPr="00522DCA">
        <w:rPr>
          <w:lang w:val="en-GB"/>
        </w:rPr>
        <w:t xml:space="preserve"> on Windows, </w:t>
      </w:r>
      <w:r w:rsidRPr="00522DCA">
        <w:rPr>
          <w:rFonts w:ascii="Cambria Math" w:eastAsia="Arial Unicode MS" w:hAnsi="Cambria Math" w:cs="Cambria Math"/>
          <w:lang w:val="en-GB"/>
        </w:rPr>
        <w:t>⌘</w:t>
      </w:r>
      <w:r w:rsidRPr="00522DCA">
        <w:rPr>
          <w:lang w:val="en-GB"/>
        </w:rPr>
        <w:t> +</w:t>
      </w:r>
      <w:del w:id="529" w:author="Moritz Lautenbach" w:date="2014-04-16T09:16:00Z">
        <w:r w:rsidRPr="00522DCA" w:rsidDel="004C1808">
          <w:rPr>
            <w:lang w:val="en-GB"/>
          </w:rPr>
          <w:delText xml:space="preserve">  </w:delText>
        </w:r>
      </w:del>
      <w:ins w:id="530" w:author="Moritz Lautenbach" w:date="2014-04-16T09:16:00Z">
        <w:r w:rsidRPr="00522DCA">
          <w:rPr>
            <w:lang w:val="en-GB"/>
          </w:rPr>
          <w:t xml:space="preserve"> </w:t>
        </w:r>
      </w:ins>
      <w:r w:rsidRPr="00522DCA">
        <w:rPr>
          <w:lang w:val="en-GB"/>
        </w:rPr>
        <w:t xml:space="preserve">Alt+ </w:t>
      </w:r>
      <w:r w:rsidRPr="00522DCA">
        <w:rPr>
          <w:iCs/>
          <w:lang w:val="en-GB"/>
        </w:rPr>
        <w:t></w:t>
      </w:r>
      <w:r w:rsidRPr="00522DCA">
        <w:rPr>
          <w:lang w:val="en-GB"/>
        </w:rPr>
        <w:t xml:space="preserve"> on Mac)</w:t>
      </w:r>
    </w:p>
    <w:p w14:paraId="6C6D89DB" w14:textId="77777777" w:rsidR="000959A2" w:rsidRPr="00522DCA" w:rsidRDefault="000959A2">
      <w:pPr>
        <w:pStyle w:val="Standard-BlockCharCharChar"/>
        <w:rPr>
          <w:lang w:val="en-GB"/>
        </w:rPr>
      </w:pPr>
      <w:r w:rsidRPr="00522DCA">
        <w:rPr>
          <w:lang w:val="en-GB"/>
        </w:rPr>
        <w:t>Shrinks the currently selected event by one time point from the right.</w:t>
      </w:r>
    </w:p>
    <w:p w14:paraId="7D3A1CC2" w14:textId="77777777" w:rsidR="000959A2" w:rsidRPr="00522DCA" w:rsidRDefault="000959A2">
      <w:pPr>
        <w:pStyle w:val="Standard-BlockCharCharChar"/>
        <w:rPr>
          <w:lang w:val="en-GB"/>
        </w:rPr>
      </w:pPr>
      <w:r w:rsidRPr="00522DCA">
        <w:rPr>
          <w:lang w:val="en-GB"/>
        </w:rPr>
        <w:t>Before:</w:t>
      </w:r>
    </w:p>
    <w:p w14:paraId="396E3BE8" w14:textId="77777777" w:rsidR="000959A2" w:rsidRPr="00522DCA" w:rsidRDefault="00B16F25">
      <w:pPr>
        <w:pStyle w:val="BildChar"/>
        <w:rPr>
          <w:rFonts w:ascii="Times New Roman" w:hAnsi="Times New Roman"/>
          <w:lang w:val="en-GB"/>
        </w:rPr>
      </w:pPr>
      <w:r>
        <w:rPr>
          <w:rFonts w:ascii="Times New Roman" w:hAnsi="Times New Roman"/>
          <w:lang w:val="en-GB"/>
        </w:rPr>
        <w:pict w14:anchorId="6D07BD44">
          <v:shape id="_x0000_i1192" type="#_x0000_t75" style="width:255.25pt;height:54.25pt" filled="t">
            <v:fill color2="black"/>
            <v:imagedata r:id="rId225" o:title=""/>
          </v:shape>
        </w:pict>
      </w:r>
    </w:p>
    <w:p w14:paraId="0B54AB48" w14:textId="77777777" w:rsidR="000959A2" w:rsidRPr="00522DCA" w:rsidRDefault="000959A2">
      <w:pPr>
        <w:pStyle w:val="Standard-BlockCharCharChar"/>
        <w:keepNext/>
        <w:rPr>
          <w:lang w:val="en-GB"/>
        </w:rPr>
      </w:pPr>
      <w:r w:rsidRPr="00522DCA">
        <w:rPr>
          <w:lang w:val="en-GB"/>
        </w:rPr>
        <w:t>After:</w:t>
      </w:r>
    </w:p>
    <w:p w14:paraId="4A3BA147"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5CF4D2A3">
          <v:shape id="_x0000_i1193" type="#_x0000_t75" style="width:255.25pt;height:55.15pt" filled="t">
            <v:fill color2="black"/>
            <v:imagedata r:id="rId224" o:title=""/>
          </v:shape>
        </w:pict>
      </w:r>
    </w:p>
    <w:p w14:paraId="5D31C74A" w14:textId="77777777" w:rsidR="000959A2" w:rsidRPr="00522DCA" w:rsidRDefault="000959A2" w:rsidP="003D491A">
      <w:pPr>
        <w:pStyle w:val="berschrift3"/>
        <w:ind w:left="482"/>
        <w:rPr>
          <w:rFonts w:cs="Times New Roman"/>
          <w:lang w:val="en-GB"/>
        </w:rPr>
      </w:pPr>
      <w:bookmarkStart w:id="531" w:name="_Event_%3E_Shrink_on%20the%20left"/>
      <w:bookmarkStart w:id="532" w:name="_Ref108438374"/>
      <w:bookmarkStart w:id="533" w:name="_Toc69130014"/>
      <w:bookmarkStart w:id="534" w:name="_Toc69129873"/>
      <w:bookmarkStart w:id="535" w:name="_Toc55213882"/>
      <w:bookmarkStart w:id="536" w:name="_Toc411261298"/>
      <w:bookmarkEnd w:id="531"/>
      <w:r w:rsidRPr="00522DCA">
        <w:rPr>
          <w:rFonts w:cs="Times New Roman"/>
          <w:lang w:val="en-GB"/>
        </w:rPr>
        <w:t>Event &gt; Shrink on the left</w:t>
      </w:r>
      <w:bookmarkEnd w:id="532"/>
      <w:bookmarkEnd w:id="533"/>
      <w:bookmarkEnd w:id="534"/>
      <w:bookmarkEnd w:id="535"/>
      <w:bookmarkEnd w:id="536"/>
    </w:p>
    <w:p w14:paraId="59B74769" w14:textId="77777777" w:rsidR="000959A2" w:rsidRPr="00522DCA" w:rsidRDefault="000959A2">
      <w:pPr>
        <w:pStyle w:val="Standard-BlockCharCharChar"/>
        <w:rPr>
          <w:iCs/>
          <w:lang w:val="en-GB"/>
        </w:rPr>
      </w:pPr>
      <w:r w:rsidRPr="00522DCA">
        <w:rPr>
          <w:iCs/>
          <w:lang w:val="en-GB"/>
        </w:rPr>
        <w:t>(Shortcut: CTRL + </w:t>
      </w:r>
      <w:r w:rsidRPr="00522DCA">
        <w:rPr>
          <w:lang w:val="en-GB"/>
        </w:rPr>
        <w:t xml:space="preserve">Alt </w:t>
      </w:r>
      <w:r w:rsidRPr="00522DCA">
        <w:rPr>
          <w:iCs/>
          <w:lang w:val="en-GB"/>
        </w:rPr>
        <w:t xml:space="preserve">+ </w:t>
      </w:r>
      <w:r w:rsidRPr="00522DCA">
        <w:rPr>
          <w:iCs/>
          <w:lang w:val="en-GB"/>
        </w:rPr>
        <w:t xml:space="preserve"> on Windows, </w:t>
      </w:r>
      <w:r w:rsidRPr="00522DCA">
        <w:rPr>
          <w:rFonts w:ascii="Cambria Math" w:eastAsia="Arial Unicode MS" w:hAnsi="Cambria Math" w:cs="Cambria Math"/>
          <w:lang w:val="en-GB"/>
        </w:rPr>
        <w:t>⌘</w:t>
      </w:r>
      <w:r w:rsidRPr="00522DCA">
        <w:rPr>
          <w:iCs/>
          <w:lang w:val="en-GB"/>
        </w:rPr>
        <w:t> +</w:t>
      </w:r>
      <w:del w:id="537" w:author="Moritz Lautenbach" w:date="2014-04-16T09:16:00Z">
        <w:r w:rsidRPr="00522DCA" w:rsidDel="004C1808">
          <w:rPr>
            <w:iCs/>
            <w:lang w:val="en-GB"/>
          </w:rPr>
          <w:delText xml:space="preserve">  </w:delText>
        </w:r>
      </w:del>
      <w:ins w:id="538" w:author="Moritz Lautenbach" w:date="2014-04-16T09:16:00Z">
        <w:r w:rsidRPr="00522DCA">
          <w:rPr>
            <w:iCs/>
            <w:lang w:val="en-GB"/>
          </w:rPr>
          <w:t xml:space="preserve"> </w:t>
        </w:r>
      </w:ins>
      <w:r w:rsidRPr="00522DCA">
        <w:rPr>
          <w:iCs/>
          <w:lang w:val="en-GB"/>
        </w:rPr>
        <w:t xml:space="preserve">Alt+ </w:t>
      </w:r>
      <w:r w:rsidRPr="00522DCA">
        <w:rPr>
          <w:iCs/>
          <w:lang w:val="en-GB"/>
        </w:rPr>
        <w:t> on Mac)</w:t>
      </w:r>
    </w:p>
    <w:p w14:paraId="6CB98D12" w14:textId="77777777" w:rsidR="000959A2" w:rsidRPr="00522DCA" w:rsidRDefault="000959A2">
      <w:pPr>
        <w:pStyle w:val="Standard-BlockCharCharChar"/>
        <w:rPr>
          <w:lang w:val="en-GB"/>
        </w:rPr>
      </w:pPr>
      <w:r w:rsidRPr="00522DCA">
        <w:rPr>
          <w:lang w:val="en-GB"/>
        </w:rPr>
        <w:t>Shrinks the currently selected event by one time point from the left.</w:t>
      </w:r>
    </w:p>
    <w:p w14:paraId="4D96BD4C" w14:textId="77777777" w:rsidR="000959A2" w:rsidRPr="00522DCA" w:rsidRDefault="000959A2" w:rsidP="003D491A">
      <w:pPr>
        <w:pStyle w:val="berschrift3"/>
        <w:ind w:left="482"/>
        <w:rPr>
          <w:rFonts w:cs="Times New Roman"/>
          <w:lang w:val="en-GB"/>
        </w:rPr>
      </w:pPr>
      <w:bookmarkStart w:id="539" w:name="_Event_%3E_Move_to%20the%20right"/>
      <w:bookmarkStart w:id="540" w:name="_Ref108438381"/>
      <w:bookmarkStart w:id="541" w:name="_Toc69130015"/>
      <w:bookmarkStart w:id="542" w:name="_Toc69129874"/>
      <w:bookmarkStart w:id="543" w:name="_Toc55213883"/>
      <w:bookmarkStart w:id="544" w:name="_Toc411261299"/>
      <w:bookmarkEnd w:id="539"/>
      <w:r w:rsidRPr="00522DCA">
        <w:rPr>
          <w:rFonts w:cs="Times New Roman"/>
          <w:lang w:val="en-GB"/>
        </w:rPr>
        <w:t>Event &gt; Move to the right</w:t>
      </w:r>
      <w:bookmarkEnd w:id="540"/>
      <w:bookmarkEnd w:id="541"/>
      <w:bookmarkEnd w:id="542"/>
      <w:bookmarkEnd w:id="543"/>
      <w:bookmarkEnd w:id="544"/>
    </w:p>
    <w:p w14:paraId="2AE8E0AE" w14:textId="77777777" w:rsidR="000959A2" w:rsidRPr="00522DCA" w:rsidRDefault="000959A2">
      <w:pPr>
        <w:pStyle w:val="Standard-BlockCharCharChar"/>
        <w:rPr>
          <w:iCs/>
          <w:lang w:val="en-GB"/>
        </w:rPr>
      </w:pPr>
      <w:r w:rsidRPr="00522DCA">
        <w:rPr>
          <w:iCs/>
          <w:lang w:val="en-GB"/>
        </w:rPr>
        <w:t xml:space="preserve">(Shortcut: </w:t>
      </w:r>
      <w:r w:rsidRPr="00522DCA">
        <w:rPr>
          <w:lang w:val="en-GB"/>
        </w:rPr>
        <w:t>CTRL + </w:t>
      </w:r>
      <w:r w:rsidRPr="00522DCA">
        <w:rPr>
          <w:iCs/>
          <w:lang w:val="en-GB"/>
        </w:rPr>
        <w:t></w:t>
      </w:r>
      <w:r w:rsidRPr="00522DCA">
        <w:rPr>
          <w:lang w:val="en-GB"/>
        </w:rPr>
        <w:t xml:space="preserve"> </w:t>
      </w:r>
      <w:r w:rsidRPr="00522DCA">
        <w:rPr>
          <w:iCs/>
          <w:lang w:val="en-GB"/>
        </w:rPr>
        <w:t xml:space="preserve">on Windows, </w:t>
      </w:r>
      <w:r w:rsidRPr="00522DCA">
        <w:rPr>
          <w:rFonts w:ascii="Cambria Math" w:eastAsia="Arial Unicode MS" w:hAnsi="Cambria Math" w:cs="Cambria Math"/>
          <w:lang w:val="en-GB"/>
        </w:rPr>
        <w:t>⌘</w:t>
      </w:r>
      <w:r w:rsidRPr="00522DCA">
        <w:rPr>
          <w:lang w:val="en-GB"/>
        </w:rPr>
        <w:t> + </w:t>
      </w:r>
      <w:r w:rsidRPr="00522DCA">
        <w:rPr>
          <w:iCs/>
          <w:lang w:val="en-GB"/>
        </w:rPr>
        <w:t></w:t>
      </w:r>
      <w:r w:rsidRPr="00522DCA">
        <w:rPr>
          <w:lang w:val="en-GB"/>
        </w:rPr>
        <w:t xml:space="preserve"> </w:t>
      </w:r>
      <w:r w:rsidRPr="00522DCA">
        <w:rPr>
          <w:iCs/>
          <w:lang w:val="en-GB"/>
        </w:rPr>
        <w:t>on Mac)</w:t>
      </w:r>
    </w:p>
    <w:p w14:paraId="7C738A95" w14:textId="77777777" w:rsidR="000959A2" w:rsidRPr="00522DCA" w:rsidRDefault="000959A2">
      <w:pPr>
        <w:pStyle w:val="Standard-BlockCharCharChar"/>
        <w:rPr>
          <w:lang w:val="en-GB"/>
        </w:rPr>
      </w:pPr>
      <w:r w:rsidRPr="00522DCA">
        <w:rPr>
          <w:lang w:val="en-GB"/>
        </w:rPr>
        <w:t>Moves the currently selected event to the right by one time point.</w:t>
      </w:r>
    </w:p>
    <w:p w14:paraId="2EAFF040" w14:textId="77777777" w:rsidR="000959A2" w:rsidRPr="00522DCA" w:rsidRDefault="000959A2">
      <w:pPr>
        <w:pStyle w:val="Standard-BlockCharCharChar"/>
        <w:rPr>
          <w:lang w:val="en-GB"/>
        </w:rPr>
      </w:pPr>
      <w:r w:rsidRPr="00522DCA">
        <w:rPr>
          <w:lang w:val="en-GB"/>
        </w:rPr>
        <w:t>Before:</w:t>
      </w:r>
    </w:p>
    <w:p w14:paraId="2EA0819F" w14:textId="77777777" w:rsidR="000959A2" w:rsidRPr="00522DCA" w:rsidRDefault="00B16F25">
      <w:pPr>
        <w:pStyle w:val="BildChar"/>
        <w:rPr>
          <w:rFonts w:ascii="Times New Roman" w:hAnsi="Times New Roman"/>
          <w:lang w:val="en-GB"/>
        </w:rPr>
      </w:pPr>
      <w:r>
        <w:rPr>
          <w:rFonts w:ascii="Times New Roman" w:hAnsi="Times New Roman"/>
          <w:lang w:val="en-GB"/>
        </w:rPr>
        <w:pict w14:anchorId="374197A6">
          <v:shape id="_x0000_i1194" type="#_x0000_t75" style="width:255.25pt;height:55.15pt" filled="t">
            <v:fill color2="black"/>
            <v:imagedata r:id="rId226" o:title=""/>
          </v:shape>
        </w:pict>
      </w:r>
    </w:p>
    <w:p w14:paraId="408448DB" w14:textId="77777777" w:rsidR="000959A2" w:rsidRPr="00522DCA" w:rsidRDefault="000959A2">
      <w:pPr>
        <w:pStyle w:val="Standard-BlockCharCharChar"/>
        <w:rPr>
          <w:lang w:val="en-GB"/>
        </w:rPr>
      </w:pPr>
      <w:r w:rsidRPr="00522DCA">
        <w:rPr>
          <w:lang w:val="en-GB"/>
        </w:rPr>
        <w:t xml:space="preserve">After: </w:t>
      </w:r>
    </w:p>
    <w:p w14:paraId="2DEBC3E4" w14:textId="77777777" w:rsidR="000959A2" w:rsidRPr="00522DCA" w:rsidRDefault="00B16F25">
      <w:pPr>
        <w:pStyle w:val="BildChar"/>
        <w:rPr>
          <w:rFonts w:ascii="Times New Roman" w:hAnsi="Times New Roman"/>
          <w:lang w:val="en-GB"/>
        </w:rPr>
      </w:pPr>
      <w:r>
        <w:rPr>
          <w:rFonts w:ascii="Times New Roman" w:hAnsi="Times New Roman"/>
          <w:lang w:val="en-GB"/>
        </w:rPr>
        <w:pict w14:anchorId="6A638C60">
          <v:shape id="_x0000_i1195" type="#_x0000_t75" style="width:255.25pt;height:55.15pt" filled="t">
            <v:fill color2="black"/>
            <v:imagedata r:id="rId227" o:title=""/>
          </v:shape>
        </w:pict>
      </w:r>
    </w:p>
    <w:p w14:paraId="0B3A3699" w14:textId="77777777" w:rsidR="000959A2" w:rsidRPr="00522DCA" w:rsidRDefault="000959A2" w:rsidP="003D491A">
      <w:pPr>
        <w:pStyle w:val="berschrift3"/>
        <w:ind w:left="482"/>
        <w:rPr>
          <w:rFonts w:cs="Times New Roman"/>
          <w:lang w:val="en-GB"/>
        </w:rPr>
      </w:pPr>
      <w:bookmarkStart w:id="545" w:name="_Event_%3E_Move_to%20the%20left"/>
      <w:bookmarkStart w:id="546" w:name="_Ref108438389"/>
      <w:bookmarkStart w:id="547" w:name="_Toc69130016"/>
      <w:bookmarkStart w:id="548" w:name="_Toc69129875"/>
      <w:bookmarkStart w:id="549" w:name="_Toc55213884"/>
      <w:bookmarkStart w:id="550" w:name="_Toc411261300"/>
      <w:bookmarkEnd w:id="545"/>
      <w:r w:rsidRPr="00522DCA">
        <w:rPr>
          <w:rFonts w:cs="Times New Roman"/>
          <w:lang w:val="en-GB"/>
        </w:rPr>
        <w:t>Event &gt; Move to the left</w:t>
      </w:r>
      <w:bookmarkEnd w:id="546"/>
      <w:bookmarkEnd w:id="547"/>
      <w:bookmarkEnd w:id="548"/>
      <w:bookmarkEnd w:id="549"/>
      <w:bookmarkEnd w:id="550"/>
    </w:p>
    <w:p w14:paraId="534D329E" w14:textId="77777777" w:rsidR="000959A2" w:rsidRPr="00522DCA" w:rsidRDefault="000959A2">
      <w:pPr>
        <w:pStyle w:val="Standard-BlockCharCharChar"/>
        <w:rPr>
          <w:iCs/>
          <w:lang w:val="en-GB"/>
        </w:rPr>
      </w:pPr>
      <w:r w:rsidRPr="00522DCA">
        <w:rPr>
          <w:iCs/>
          <w:lang w:val="en-GB"/>
        </w:rPr>
        <w:lastRenderedPageBreak/>
        <w:t>(Shortcut: CTRL + </w:t>
      </w:r>
      <w:r w:rsidRPr="00522DCA">
        <w:rPr>
          <w:iCs/>
          <w:lang w:val="en-GB"/>
        </w:rPr>
        <w:t xml:space="preserve"> on Windows, </w:t>
      </w:r>
      <w:r w:rsidRPr="00522DCA">
        <w:rPr>
          <w:rFonts w:ascii="Cambria Math" w:eastAsia="Arial Unicode MS" w:hAnsi="Cambria Math" w:cs="Cambria Math"/>
          <w:lang w:val="en-GB"/>
        </w:rPr>
        <w:t>⌘</w:t>
      </w:r>
      <w:r w:rsidRPr="00522DCA">
        <w:rPr>
          <w:iCs/>
          <w:lang w:val="en-GB"/>
        </w:rPr>
        <w:t> + </w:t>
      </w:r>
      <w:r w:rsidRPr="00522DCA">
        <w:rPr>
          <w:iCs/>
          <w:lang w:val="en-GB"/>
        </w:rPr>
        <w:t> on Mac)</w:t>
      </w:r>
    </w:p>
    <w:p w14:paraId="1A9178CE" w14:textId="77777777" w:rsidR="000959A2" w:rsidRPr="00522DCA" w:rsidRDefault="000959A2">
      <w:pPr>
        <w:pStyle w:val="Standard-BlockCharCharChar"/>
        <w:rPr>
          <w:lang w:val="en-GB"/>
        </w:rPr>
      </w:pPr>
      <w:r w:rsidRPr="00522DCA">
        <w:rPr>
          <w:lang w:val="en-GB"/>
        </w:rPr>
        <w:t>Moves the currently selected event to the left by one time point.</w:t>
      </w:r>
    </w:p>
    <w:p w14:paraId="6F10F76B" w14:textId="77777777" w:rsidR="000959A2" w:rsidRPr="00522DCA" w:rsidRDefault="000959A2" w:rsidP="003D491A">
      <w:pPr>
        <w:pStyle w:val="berschrift3"/>
        <w:ind w:left="482"/>
        <w:rPr>
          <w:rFonts w:cs="Times New Roman"/>
          <w:lang w:val="en-GB"/>
        </w:rPr>
      </w:pPr>
      <w:bookmarkStart w:id="551" w:name="_Toc411261301"/>
      <w:r w:rsidRPr="00522DCA">
        <w:rPr>
          <w:rFonts w:cs="Times New Roman"/>
          <w:lang w:val="en-GB"/>
        </w:rPr>
        <w:t>Event &gt; Find next event</w:t>
      </w:r>
      <w:bookmarkEnd w:id="551"/>
    </w:p>
    <w:p w14:paraId="78F0C711" w14:textId="77777777" w:rsidR="000959A2" w:rsidRPr="00522DCA" w:rsidRDefault="000959A2">
      <w:pPr>
        <w:pStyle w:val="Standard-BlockCharCharChar"/>
        <w:rPr>
          <w:iCs/>
          <w:lang w:val="en-GB"/>
        </w:rPr>
      </w:pPr>
      <w:r w:rsidRPr="00522DCA">
        <w:rPr>
          <w:iCs/>
          <w:lang w:val="en-GB"/>
        </w:rPr>
        <w:t>Looks for the next event in the tier that is currently active from position of the current selection.</w:t>
      </w:r>
    </w:p>
    <w:p w14:paraId="6FD0F25D" w14:textId="77777777" w:rsidR="000959A2" w:rsidRPr="00522DCA" w:rsidRDefault="000959A2" w:rsidP="003D491A">
      <w:pPr>
        <w:pStyle w:val="berschrift3"/>
        <w:ind w:left="482"/>
        <w:rPr>
          <w:rFonts w:cs="Times New Roman"/>
          <w:lang w:val="en-GB"/>
        </w:rPr>
      </w:pPr>
      <w:bookmarkStart w:id="552" w:name="_Toc411261302"/>
      <w:r w:rsidRPr="00522DCA">
        <w:rPr>
          <w:rFonts w:cs="Times New Roman"/>
          <w:lang w:val="en-GB"/>
        </w:rPr>
        <w:t>Event &gt; Insert Pause</w:t>
      </w:r>
      <w:bookmarkEnd w:id="552"/>
    </w:p>
    <w:p w14:paraId="3DEEB9D8" w14:textId="22D9DCA6" w:rsidR="000959A2" w:rsidRPr="00522DCA" w:rsidRDefault="000959A2">
      <w:pPr>
        <w:pStyle w:val="Standard-BlockCharCharChar"/>
        <w:rPr>
          <w:lang w:val="en-GB"/>
        </w:rPr>
      </w:pPr>
      <w:r w:rsidRPr="00522DCA">
        <w:rPr>
          <w:lang w:val="en-GB"/>
        </w:rPr>
        <w:t xml:space="preserve">Inserts a pause into the selected event with the length of the current selection in the oscillogram. The specific notation of the pause can be set via </w:t>
      </w:r>
      <w:r w:rsidR="00C23F5A" w:rsidRPr="00522DCA">
        <w:rPr>
          <w:lang w:val="en-GB"/>
        </w:rPr>
        <w:t>“</w:t>
      </w:r>
      <w:r w:rsidRPr="00522DCA">
        <w:rPr>
          <w:lang w:val="en-GB"/>
        </w:rPr>
        <w:t>Edit &gt; Preferences &gt; Segmentation</w:t>
      </w:r>
      <w:ins w:id="553" w:author="Moritz Lautenbach" w:date="2014-04-16T09:35:00Z">
        <w:r w:rsidRPr="00522DCA">
          <w:rPr>
            <w:lang w:val="en-GB"/>
          </w:rPr>
          <w:t>”</w:t>
        </w:r>
      </w:ins>
      <w:del w:id="554" w:author="Moritz Lautenbach" w:date="2014-04-16T09:35:00Z">
        <w:r w:rsidRPr="00522DCA" w:rsidDel="00ED31DF">
          <w:rPr>
            <w:lang w:val="en-GB"/>
          </w:rPr>
          <w:delText xml:space="preserve"> </w:delText>
        </w:r>
      </w:del>
      <w:r w:rsidRPr="00522DCA">
        <w:rPr>
          <w:lang w:val="en-GB"/>
        </w:rPr>
        <w:t>.</w:t>
      </w:r>
    </w:p>
    <w:p w14:paraId="0A5C6837" w14:textId="77777777" w:rsidR="000959A2" w:rsidRPr="00522DCA" w:rsidRDefault="000959A2">
      <w:pPr>
        <w:rPr>
          <w:rFonts w:cs="Times New Roman"/>
          <w:lang w:val="en-GB"/>
          <w:rPrChange w:id="555" w:author="Moritz Lautenbach" w:date="2014-04-16T09:16:00Z">
            <w:rPr/>
          </w:rPrChange>
        </w:rPr>
      </w:pPr>
    </w:p>
    <w:p w14:paraId="1616CA2B" w14:textId="77777777" w:rsidR="000959A2" w:rsidRPr="00522DCA" w:rsidRDefault="000959A2" w:rsidP="00F73227">
      <w:pPr>
        <w:pStyle w:val="berschrift2"/>
        <w:numPr>
          <w:ilvl w:val="1"/>
          <w:numId w:val="90"/>
        </w:numPr>
        <w:rPr>
          <w:lang w:val="en-GB"/>
        </w:rPr>
      </w:pPr>
      <w:bookmarkStart w:id="556" w:name="_Toc69130017"/>
      <w:bookmarkStart w:id="557" w:name="_Toc69129876"/>
      <w:bookmarkStart w:id="558" w:name="_Toc55213886"/>
      <w:bookmarkStart w:id="559" w:name="_Ref52614824"/>
      <w:bookmarkStart w:id="560" w:name="_Ref52614814"/>
      <w:bookmarkStart w:id="561" w:name="_Toc411261303"/>
      <w:commentRangeStart w:id="562"/>
      <w:r w:rsidRPr="00522DCA">
        <w:rPr>
          <w:lang w:val="en-GB"/>
        </w:rPr>
        <w:t>Timeline Menu</w:t>
      </w:r>
      <w:bookmarkEnd w:id="556"/>
      <w:bookmarkEnd w:id="557"/>
      <w:bookmarkEnd w:id="558"/>
      <w:bookmarkEnd w:id="559"/>
      <w:bookmarkEnd w:id="560"/>
      <w:commentRangeEnd w:id="562"/>
      <w:r w:rsidRPr="00522DCA">
        <w:rPr>
          <w:rStyle w:val="Kommentarzeichen"/>
          <w:rFonts w:eastAsia="SimSun"/>
          <w:b w:val="0"/>
          <w:bCs w:val="0"/>
          <w:iCs w:val="0"/>
          <w:lang w:val="en-GB"/>
        </w:rPr>
        <w:commentReference w:id="562"/>
      </w:r>
      <w:bookmarkEnd w:id="561"/>
    </w:p>
    <w:p w14:paraId="03569257" w14:textId="77777777" w:rsidR="000959A2" w:rsidRPr="00522DCA"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522DCA" w14:paraId="74BB6580" w14:textId="77777777">
        <w:tc>
          <w:tcPr>
            <w:tcW w:w="4605" w:type="dxa"/>
            <w:shd w:val="clear" w:color="auto" w:fill="auto"/>
          </w:tcPr>
          <w:p w14:paraId="2B38C85B" w14:textId="77777777" w:rsidR="000959A2" w:rsidRPr="00522DCA" w:rsidRDefault="00B16F25">
            <w:pPr>
              <w:rPr>
                <w:rFonts w:cs="Times New Roman"/>
                <w:lang w:val="en-GB"/>
              </w:rPr>
            </w:pPr>
            <w:r>
              <w:rPr>
                <w:rFonts w:cs="Times New Roman"/>
                <w:lang w:val="en-GB"/>
              </w:rPr>
              <w:pict w14:anchorId="080D2D40">
                <v:shape id="_x0000_i1196" type="#_x0000_t75" style="width:154.3pt;height:307.65pt" filled="t">
                  <v:fill color2="black"/>
                  <v:imagedata r:id="rId228" o:title=""/>
                </v:shape>
              </w:pict>
            </w:r>
          </w:p>
        </w:tc>
        <w:tc>
          <w:tcPr>
            <w:tcW w:w="4820" w:type="dxa"/>
            <w:shd w:val="clear" w:color="auto" w:fill="auto"/>
          </w:tcPr>
          <w:p w14:paraId="3C6B201A" w14:textId="77777777" w:rsidR="000959A2" w:rsidRPr="00522DCA" w:rsidRDefault="000959A2">
            <w:pPr>
              <w:ind w:left="497"/>
              <w:rPr>
                <w:rFonts w:cs="Times New Roman"/>
                <w:lang w:val="en-GB"/>
              </w:rPr>
            </w:pPr>
          </w:p>
        </w:tc>
      </w:tr>
    </w:tbl>
    <w:p w14:paraId="5431DA75" w14:textId="77777777" w:rsidR="000959A2" w:rsidRPr="00522DCA" w:rsidRDefault="000959A2">
      <w:pPr>
        <w:pStyle w:val="Standard-BlockCharCharChar"/>
        <w:rPr>
          <w:lang w:val="en-GB"/>
        </w:rPr>
      </w:pPr>
    </w:p>
    <w:p w14:paraId="17969731" w14:textId="77777777" w:rsidR="000959A2" w:rsidRPr="00522DCA" w:rsidRDefault="000959A2" w:rsidP="003D491A">
      <w:pPr>
        <w:pStyle w:val="berschrift3"/>
        <w:ind w:left="482"/>
        <w:rPr>
          <w:rFonts w:cs="Times New Roman"/>
          <w:lang w:val="en-GB"/>
        </w:rPr>
      </w:pPr>
      <w:bookmarkStart w:id="563" w:name="_Timeline_%3E_Edit_timeline%20item..."/>
      <w:bookmarkStart w:id="564" w:name="_Ref108438399"/>
      <w:bookmarkStart w:id="565" w:name="_Toc69130018"/>
      <w:bookmarkStart w:id="566" w:name="_Toc69129877"/>
      <w:bookmarkStart w:id="567" w:name="_Toc55213887"/>
      <w:bookmarkStart w:id="568" w:name="_Toc411261304"/>
      <w:bookmarkEnd w:id="563"/>
      <w:r w:rsidRPr="00522DCA">
        <w:rPr>
          <w:rFonts w:cs="Times New Roman"/>
          <w:lang w:val="en-GB"/>
        </w:rPr>
        <w:t>Timeline &gt; Edit timeline item...</w:t>
      </w:r>
      <w:bookmarkEnd w:id="564"/>
      <w:bookmarkEnd w:id="565"/>
      <w:bookmarkEnd w:id="566"/>
      <w:bookmarkEnd w:id="567"/>
      <w:bookmarkEnd w:id="568"/>
    </w:p>
    <w:p w14:paraId="073300BB" w14:textId="77777777" w:rsidR="000959A2" w:rsidRPr="00522DCA" w:rsidRDefault="000959A2">
      <w:pPr>
        <w:pStyle w:val="Standard-BlockCharCharChar"/>
        <w:rPr>
          <w:lang w:val="en-GB"/>
        </w:rPr>
      </w:pPr>
      <w:r w:rsidRPr="00522DCA">
        <w:rPr>
          <w:lang w:val="en-GB"/>
        </w:rPr>
        <w:t>Opens a dialog to edit the absolute time value of the currently selected event</w:t>
      </w:r>
      <w:ins w:id="569" w:author="Moritz Lautenbach" w:date="2014-04-16T09:37:00Z">
        <w:r w:rsidRPr="00522DCA">
          <w:rPr>
            <w:lang w:val="en-GB"/>
          </w:rPr>
          <w:t>:</w:t>
        </w:r>
      </w:ins>
    </w:p>
    <w:p w14:paraId="51DEC906"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7C8D92B7">
          <v:shape id="_x0000_i1197" type="#_x0000_t75" style="width:188.9pt;height:99.1pt" filled="t">
            <v:fill color2="black"/>
            <v:imagedata r:id="rId229" o:title=""/>
          </v:shape>
        </w:pict>
      </w:r>
    </w:p>
    <w:p w14:paraId="33B1D8EB" w14:textId="77777777" w:rsidR="000959A2" w:rsidRPr="00522DCA" w:rsidRDefault="000959A2">
      <w:pPr>
        <w:pStyle w:val="Standard-BlockCharCharChar"/>
        <w:rPr>
          <w:lang w:val="en-GB"/>
        </w:rPr>
      </w:pPr>
      <w:r w:rsidRPr="00522DCA">
        <w:rPr>
          <w:lang w:val="en-GB"/>
        </w:rPr>
        <w:t xml:space="preserve">The absolute time value can either be entered as a decimal number (i.e. in seconds) or as </w:t>
      </w:r>
      <w:proofErr w:type="spellStart"/>
      <w:r w:rsidRPr="00522DCA">
        <w:rPr>
          <w:lang w:val="en-GB"/>
        </w:rPr>
        <w:t>hh:mm</w:t>
      </w:r>
      <w:proofErr w:type="gramStart"/>
      <w:r w:rsidRPr="00522DCA">
        <w:rPr>
          <w:lang w:val="en-GB"/>
        </w:rPr>
        <w:t>:ss.xxx</w:t>
      </w:r>
      <w:proofErr w:type="spellEnd"/>
      <w:proofErr w:type="gramEnd"/>
      <w:r w:rsidRPr="00522DCA">
        <w:rPr>
          <w:lang w:val="en-GB"/>
        </w:rPr>
        <w:t xml:space="preserve">. The entries: </w:t>
      </w:r>
    </w:p>
    <w:p w14:paraId="29652BB4" w14:textId="41E3E3DE" w:rsidR="000959A2" w:rsidRPr="00522DCA" w:rsidRDefault="000959A2">
      <w:pPr>
        <w:pStyle w:val="Eingerckt"/>
        <w:rPr>
          <w:lang w:val="en-GB"/>
        </w:rPr>
      </w:pPr>
      <w:r w:rsidRPr="00522DCA">
        <w:rPr>
          <w:lang w:val="en-GB"/>
        </w:rPr>
        <w:t xml:space="preserve">   181.23</w:t>
      </w:r>
    </w:p>
    <w:p w14:paraId="294A6C16" w14:textId="77777777" w:rsidR="000959A2" w:rsidRPr="00522DCA" w:rsidRDefault="000959A2">
      <w:pPr>
        <w:pStyle w:val="Eingerckt"/>
        <w:rPr>
          <w:lang w:val="en-GB"/>
        </w:rPr>
      </w:pPr>
      <w:r w:rsidRPr="00522DCA">
        <w:rPr>
          <w:lang w:val="en-GB"/>
        </w:rPr>
        <w:t>00:03:01.23</w:t>
      </w:r>
    </w:p>
    <w:p w14:paraId="27215DB6" w14:textId="77777777" w:rsidR="000959A2" w:rsidRPr="00522DCA" w:rsidRDefault="000959A2">
      <w:pPr>
        <w:pStyle w:val="Eingerckt"/>
        <w:rPr>
          <w:lang w:val="en-GB"/>
        </w:rPr>
      </w:pPr>
      <w:r w:rsidRPr="00522DCA">
        <w:rPr>
          <w:lang w:val="en-GB"/>
        </w:rPr>
        <w:t xml:space="preserve">   03:01.230</w:t>
      </w:r>
    </w:p>
    <w:p w14:paraId="2A0EDE21" w14:textId="3F050FE5" w:rsidR="000959A2" w:rsidRPr="00522DCA" w:rsidRDefault="000959A2">
      <w:pPr>
        <w:pStyle w:val="Standard-BlockCharCharChar"/>
        <w:rPr>
          <w:lang w:val="en-GB"/>
        </w:rPr>
      </w:pPr>
      <w:proofErr w:type="gramStart"/>
      <w:r w:rsidRPr="00522DCA">
        <w:rPr>
          <w:lang w:val="en-GB"/>
        </w:rPr>
        <w:t>for</w:t>
      </w:r>
      <w:proofErr w:type="gramEnd"/>
      <w:r w:rsidRPr="00522DCA">
        <w:rPr>
          <w:lang w:val="en-GB"/>
        </w:rPr>
        <w:t xml:space="preserve"> example all represent the same, namely: </w:t>
      </w:r>
      <w:r w:rsidR="00C23F5A" w:rsidRPr="00522DCA">
        <w:rPr>
          <w:lang w:val="en-GB"/>
        </w:rPr>
        <w:t>“</w:t>
      </w:r>
      <w:r w:rsidRPr="00522DCA">
        <w:rPr>
          <w:lang w:val="en-GB"/>
        </w:rPr>
        <w:t>3 minutes, 1 second and 230 milliseconds.</w:t>
      </w:r>
      <w:r w:rsidR="00C23F5A" w:rsidRPr="00522DCA">
        <w:rPr>
          <w:lang w:val="en-GB"/>
        </w:rPr>
        <w:t>”</w:t>
      </w:r>
    </w:p>
    <w:p w14:paraId="31839B4C" w14:textId="77777777" w:rsidR="000959A2" w:rsidRPr="00522DCA" w:rsidRDefault="000959A2" w:rsidP="003D491A">
      <w:pPr>
        <w:pStyle w:val="berschrift3"/>
        <w:rPr>
          <w:rFonts w:cs="Times New Roman"/>
          <w:lang w:val="en-GB"/>
        </w:rPr>
      </w:pPr>
      <w:bookmarkStart w:id="570" w:name="_Timeline_%3E_Insert_timeline%20item"/>
      <w:bookmarkStart w:id="571" w:name="_Ref108438406"/>
      <w:bookmarkStart w:id="572" w:name="_Toc69130019"/>
      <w:bookmarkStart w:id="573" w:name="_Toc69129878"/>
      <w:bookmarkStart w:id="574" w:name="_Toc55213888"/>
      <w:bookmarkStart w:id="575" w:name="_Toc411261305"/>
      <w:bookmarkEnd w:id="570"/>
      <w:r w:rsidRPr="00522DCA">
        <w:rPr>
          <w:rFonts w:cs="Times New Roman"/>
          <w:lang w:val="en-GB"/>
        </w:rPr>
        <w:t>Timeline &gt; Insert timeline item</w:t>
      </w:r>
      <w:bookmarkEnd w:id="571"/>
      <w:bookmarkEnd w:id="572"/>
      <w:bookmarkEnd w:id="573"/>
      <w:bookmarkEnd w:id="574"/>
      <w:bookmarkEnd w:id="575"/>
    </w:p>
    <w:p w14:paraId="20E99358" w14:textId="77777777" w:rsidR="000959A2" w:rsidRPr="00522DCA" w:rsidRDefault="000959A2">
      <w:pPr>
        <w:pStyle w:val="Standard-BlockCharCharChar"/>
        <w:rPr>
          <w:lang w:val="en-GB"/>
        </w:rPr>
      </w:pPr>
      <w:r w:rsidRPr="00522DCA">
        <w:rPr>
          <w:lang w:val="en-GB"/>
        </w:rPr>
        <w:t>Inserts a new time point to the left of the currently selected time point.</w:t>
      </w:r>
    </w:p>
    <w:p w14:paraId="43FFC81C" w14:textId="77777777" w:rsidR="000959A2" w:rsidRPr="00522DCA" w:rsidRDefault="000959A2">
      <w:pPr>
        <w:pStyle w:val="Standard-BlockCharCharChar"/>
        <w:rPr>
          <w:lang w:val="en-GB"/>
        </w:rPr>
      </w:pPr>
      <w:r w:rsidRPr="00522DCA">
        <w:rPr>
          <w:lang w:val="en-GB"/>
        </w:rPr>
        <w:t>Before:</w:t>
      </w:r>
    </w:p>
    <w:p w14:paraId="46ACA480" w14:textId="77777777" w:rsidR="000959A2" w:rsidRPr="00522DCA" w:rsidRDefault="00B16F25">
      <w:pPr>
        <w:pStyle w:val="BildChar"/>
        <w:rPr>
          <w:rFonts w:ascii="Times New Roman" w:hAnsi="Times New Roman"/>
          <w:lang w:val="en-GB"/>
        </w:rPr>
      </w:pPr>
      <w:r>
        <w:rPr>
          <w:rFonts w:ascii="Times New Roman" w:hAnsi="Times New Roman"/>
          <w:lang w:val="en-GB"/>
        </w:rPr>
        <w:pict w14:anchorId="5E426599">
          <v:shape id="_x0000_i1198" type="#_x0000_t75" style="width:210.4pt;height:82.3pt" filled="t">
            <v:fill color2="black"/>
            <v:imagedata r:id="rId230" o:title=""/>
          </v:shape>
        </w:pict>
      </w:r>
    </w:p>
    <w:p w14:paraId="06A17ADE" w14:textId="77777777" w:rsidR="000959A2" w:rsidRPr="00522DCA" w:rsidRDefault="000959A2">
      <w:pPr>
        <w:pStyle w:val="Standard-BlockCharCharChar"/>
        <w:rPr>
          <w:lang w:val="en-GB"/>
        </w:rPr>
      </w:pPr>
      <w:r w:rsidRPr="00522DCA">
        <w:rPr>
          <w:lang w:val="en-GB"/>
        </w:rPr>
        <w:t>After:</w:t>
      </w:r>
    </w:p>
    <w:p w14:paraId="7BF33DAF" w14:textId="77777777" w:rsidR="000959A2" w:rsidRPr="00522DCA" w:rsidRDefault="00B16F25">
      <w:pPr>
        <w:pStyle w:val="BildChar"/>
        <w:rPr>
          <w:rFonts w:ascii="Times New Roman" w:hAnsi="Times New Roman"/>
          <w:lang w:val="en-GB"/>
        </w:rPr>
      </w:pPr>
      <w:r>
        <w:rPr>
          <w:rFonts w:ascii="Times New Roman" w:hAnsi="Times New Roman"/>
          <w:lang w:val="en-GB"/>
        </w:rPr>
        <w:pict w14:anchorId="344086CF">
          <v:shape id="_x0000_i1199" type="#_x0000_t75" style="width:206.65pt;height:74.8pt" filled="t">
            <v:fill color2="black"/>
            <v:imagedata r:id="rId231" o:title=""/>
          </v:shape>
        </w:pict>
      </w:r>
    </w:p>
    <w:p w14:paraId="31CAB626" w14:textId="77777777" w:rsidR="000959A2" w:rsidRPr="00522DCA" w:rsidRDefault="000959A2" w:rsidP="003D491A">
      <w:pPr>
        <w:pStyle w:val="berschrift3"/>
        <w:ind w:left="482"/>
        <w:rPr>
          <w:rFonts w:cs="Times New Roman"/>
          <w:lang w:val="en-GB"/>
        </w:rPr>
      </w:pPr>
      <w:bookmarkStart w:id="576" w:name="_Timeline_%3E_Remove_gap"/>
      <w:bookmarkStart w:id="577" w:name="_Ref108438416"/>
      <w:bookmarkStart w:id="578" w:name="_Toc69130020"/>
      <w:bookmarkStart w:id="579" w:name="_Toc69129879"/>
      <w:bookmarkStart w:id="580" w:name="_Toc55213889"/>
      <w:bookmarkStart w:id="581" w:name="_Toc411261306"/>
      <w:bookmarkEnd w:id="576"/>
      <w:r w:rsidRPr="00522DCA">
        <w:rPr>
          <w:rFonts w:cs="Times New Roman"/>
          <w:lang w:val="en-GB"/>
        </w:rPr>
        <w:t>Timeline &gt; Remove gap</w:t>
      </w:r>
      <w:bookmarkEnd w:id="577"/>
      <w:bookmarkEnd w:id="578"/>
      <w:bookmarkEnd w:id="579"/>
      <w:bookmarkEnd w:id="580"/>
      <w:bookmarkEnd w:id="581"/>
    </w:p>
    <w:p w14:paraId="48BAAC91" w14:textId="77777777" w:rsidR="000959A2" w:rsidRPr="00522DCA" w:rsidRDefault="000959A2">
      <w:pPr>
        <w:pStyle w:val="Standard-BlockCharCharChar"/>
        <w:rPr>
          <w:lang w:val="en-GB"/>
        </w:rPr>
      </w:pPr>
      <w:r w:rsidRPr="00522DCA">
        <w:rPr>
          <w:lang w:val="en-GB"/>
        </w:rPr>
        <w:t>Removes the currently selected gap from the time axis. A gap is a space between consecutive time points that does not contain an event. When calling up this menu item, the first of these two time points is removed and thereafter the rest of the transcription is moved t</w:t>
      </w:r>
      <w:del w:id="582" w:author="Moritz Lautenbach" w:date="2014-04-16T09:38:00Z">
        <w:r w:rsidRPr="00522DCA" w:rsidDel="000C559E">
          <w:rPr>
            <w:lang w:val="en-GB"/>
          </w:rPr>
          <w:delText>p</w:delText>
        </w:r>
      </w:del>
      <w:r w:rsidRPr="00522DCA">
        <w:rPr>
          <w:lang w:val="en-GB"/>
        </w:rPr>
        <w:t>o the left by one time point.</w:t>
      </w:r>
    </w:p>
    <w:p w14:paraId="5777B229" w14:textId="77777777" w:rsidR="000959A2" w:rsidRPr="00522DCA" w:rsidRDefault="000959A2">
      <w:pPr>
        <w:pStyle w:val="Standard-BlockCharCharChar"/>
        <w:rPr>
          <w:lang w:val="en-GB"/>
        </w:rPr>
      </w:pPr>
      <w:r w:rsidRPr="00522DCA">
        <w:rPr>
          <w:lang w:val="en-GB"/>
        </w:rPr>
        <w:t>Before:</w:t>
      </w:r>
    </w:p>
    <w:p w14:paraId="25FAABBC"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2A808014">
          <v:shape id="_x0000_i1200" type="#_x0000_t75" style="width:267.45pt;height:67.3pt" filled="t">
            <v:fill color2="black"/>
            <v:imagedata r:id="rId232" o:title=""/>
          </v:shape>
        </w:pict>
      </w:r>
    </w:p>
    <w:p w14:paraId="017A601D" w14:textId="77777777" w:rsidR="000959A2" w:rsidRPr="00522DCA" w:rsidRDefault="000959A2">
      <w:pPr>
        <w:pStyle w:val="Standard-BlockCharCharChar"/>
        <w:rPr>
          <w:lang w:val="en-GB"/>
        </w:rPr>
      </w:pPr>
      <w:r w:rsidRPr="00522DCA">
        <w:rPr>
          <w:lang w:val="en-GB"/>
        </w:rPr>
        <w:t>After:</w:t>
      </w:r>
    </w:p>
    <w:p w14:paraId="4EC5EF62" w14:textId="77777777" w:rsidR="000959A2" w:rsidRPr="00522DCA" w:rsidRDefault="00B16F25">
      <w:pPr>
        <w:pStyle w:val="BildChar"/>
        <w:rPr>
          <w:rFonts w:ascii="Times New Roman" w:hAnsi="Times New Roman"/>
          <w:lang w:val="en-GB"/>
        </w:rPr>
      </w:pPr>
      <w:r>
        <w:rPr>
          <w:rFonts w:ascii="Times New Roman" w:hAnsi="Times New Roman"/>
          <w:lang w:val="en-GB"/>
        </w:rPr>
        <w:pict w14:anchorId="1EBE40AE">
          <v:shape id="_x0000_i1201" type="#_x0000_t75" style="width:267.45pt;height:73.85pt" filled="t">
            <v:fill color2="black"/>
            <v:imagedata r:id="rId233" o:title=""/>
          </v:shape>
        </w:pict>
      </w:r>
    </w:p>
    <w:p w14:paraId="1A7D5AF2" w14:textId="77777777" w:rsidR="000959A2" w:rsidRPr="00522DCA" w:rsidRDefault="000959A2">
      <w:pPr>
        <w:pStyle w:val="Standard-BlockCharCharChar"/>
        <w:rPr>
          <w:lang w:val="en-GB"/>
        </w:rPr>
      </w:pPr>
    </w:p>
    <w:p w14:paraId="5616BAC6" w14:textId="77777777" w:rsidR="000959A2" w:rsidRPr="00522DCA" w:rsidRDefault="000959A2" w:rsidP="003D491A">
      <w:pPr>
        <w:pStyle w:val="berschrift3"/>
        <w:ind w:left="482"/>
        <w:rPr>
          <w:rFonts w:cs="Times New Roman"/>
          <w:lang w:val="en-GB"/>
        </w:rPr>
      </w:pPr>
      <w:bookmarkStart w:id="583" w:name="_Timeline_%3E_Remove_all%20gaps"/>
      <w:bookmarkStart w:id="584" w:name="_Ref108438423"/>
      <w:bookmarkStart w:id="585" w:name="_Toc69130021"/>
      <w:bookmarkStart w:id="586" w:name="_Toc69129880"/>
      <w:bookmarkStart w:id="587" w:name="_Toc55213890"/>
      <w:bookmarkStart w:id="588" w:name="_Toc411261307"/>
      <w:bookmarkEnd w:id="583"/>
      <w:r w:rsidRPr="00522DCA">
        <w:rPr>
          <w:rFonts w:cs="Times New Roman"/>
          <w:lang w:val="en-GB"/>
        </w:rPr>
        <w:t>Timeline &gt; Remove all gaps</w:t>
      </w:r>
      <w:bookmarkEnd w:id="584"/>
      <w:bookmarkEnd w:id="585"/>
      <w:bookmarkEnd w:id="586"/>
      <w:bookmarkEnd w:id="587"/>
      <w:bookmarkEnd w:id="588"/>
    </w:p>
    <w:p w14:paraId="410814FF" w14:textId="77777777" w:rsidR="000959A2" w:rsidRPr="00522DCA" w:rsidRDefault="000959A2">
      <w:pPr>
        <w:pStyle w:val="Standard-BlockCharCharChar"/>
        <w:rPr>
          <w:lang w:val="en-GB"/>
        </w:rPr>
      </w:pPr>
      <w:r w:rsidRPr="00522DCA">
        <w:rPr>
          <w:lang w:val="en-GB"/>
        </w:rPr>
        <w:t xml:space="preserve">Removes </w:t>
      </w:r>
      <w:r w:rsidRPr="00522DCA">
        <w:rPr>
          <w:u w:val="single"/>
          <w:lang w:val="en-GB"/>
        </w:rPr>
        <w:t>all</w:t>
      </w:r>
      <w:r w:rsidRPr="00522DCA">
        <w:rPr>
          <w:lang w:val="en-GB"/>
        </w:rPr>
        <w:t xml:space="preserve"> gaps from the transcription.</w:t>
      </w:r>
    </w:p>
    <w:p w14:paraId="6E1A5705" w14:textId="77777777" w:rsidR="000959A2" w:rsidRPr="00522DCA" w:rsidRDefault="000959A2">
      <w:pPr>
        <w:pStyle w:val="Standard-BlockCharCharChar"/>
        <w:rPr>
          <w:lang w:val="en-GB"/>
        </w:rPr>
      </w:pPr>
    </w:p>
    <w:p w14:paraId="03895999" w14:textId="77777777" w:rsidR="000959A2" w:rsidRPr="00522DCA" w:rsidRDefault="000959A2" w:rsidP="003D491A">
      <w:pPr>
        <w:pStyle w:val="berschrift3"/>
        <w:rPr>
          <w:rFonts w:cs="Times New Roman"/>
          <w:lang w:val="en-GB"/>
        </w:rPr>
      </w:pPr>
      <w:bookmarkStart w:id="589" w:name="_Timeline_%3E_Remove_unused%20timeline%2"/>
      <w:bookmarkStart w:id="590" w:name="_Ref108438433"/>
      <w:bookmarkStart w:id="591" w:name="_Toc69130022"/>
      <w:bookmarkStart w:id="592" w:name="_Toc69129881"/>
      <w:bookmarkStart w:id="593" w:name="_Toc55213891"/>
      <w:bookmarkStart w:id="594" w:name="_Toc411261308"/>
      <w:bookmarkEnd w:id="589"/>
      <w:r w:rsidRPr="00522DCA">
        <w:rPr>
          <w:rFonts w:cs="Times New Roman"/>
          <w:lang w:val="en-GB"/>
        </w:rPr>
        <w:t>Timeline &gt; Remove unused timeline items</w:t>
      </w:r>
      <w:bookmarkEnd w:id="590"/>
      <w:bookmarkEnd w:id="591"/>
      <w:bookmarkEnd w:id="592"/>
      <w:bookmarkEnd w:id="593"/>
      <w:bookmarkEnd w:id="594"/>
    </w:p>
    <w:p w14:paraId="473F02F2" w14:textId="77777777" w:rsidR="000959A2" w:rsidRPr="00522DCA" w:rsidRDefault="000959A2">
      <w:pPr>
        <w:pStyle w:val="Standard-BlockCharCharChar"/>
        <w:rPr>
          <w:lang w:val="en-GB"/>
        </w:rPr>
      </w:pPr>
      <w:r w:rsidRPr="00522DCA">
        <w:rPr>
          <w:lang w:val="en-GB"/>
        </w:rPr>
        <w:t xml:space="preserve">Removes all unused timeline items from the transcription. A </w:t>
      </w:r>
      <w:proofErr w:type="spellStart"/>
      <w:r w:rsidRPr="00522DCA">
        <w:rPr>
          <w:lang w:val="en-GB"/>
        </w:rPr>
        <w:t>timepoint</w:t>
      </w:r>
      <w:proofErr w:type="spellEnd"/>
      <w:r w:rsidRPr="00522DCA">
        <w:rPr>
          <w:lang w:val="en-GB"/>
        </w:rPr>
        <w:t xml:space="preserve"> is unused when no event starts or ends on it.</w:t>
      </w:r>
    </w:p>
    <w:p w14:paraId="396CF6D9" w14:textId="77777777" w:rsidR="000959A2" w:rsidRPr="00522DCA" w:rsidRDefault="000959A2">
      <w:pPr>
        <w:pStyle w:val="Standard-BlockCharCharChar"/>
        <w:rPr>
          <w:lang w:val="en-GB"/>
        </w:rPr>
      </w:pPr>
      <w:r w:rsidRPr="00522DCA">
        <w:rPr>
          <w:lang w:val="en-GB"/>
        </w:rPr>
        <w:t>Before:</w:t>
      </w:r>
    </w:p>
    <w:p w14:paraId="2446A4C5" w14:textId="77777777" w:rsidR="000959A2" w:rsidRPr="00522DCA" w:rsidRDefault="00B16F25">
      <w:pPr>
        <w:pStyle w:val="BildChar"/>
        <w:rPr>
          <w:rFonts w:ascii="Times New Roman" w:hAnsi="Times New Roman"/>
          <w:lang w:val="en-GB"/>
        </w:rPr>
      </w:pPr>
      <w:r>
        <w:rPr>
          <w:rFonts w:ascii="Times New Roman" w:hAnsi="Times New Roman"/>
          <w:lang w:val="en-GB"/>
        </w:rPr>
        <w:pict w14:anchorId="03C41CA5">
          <v:shape id="_x0000_i1202" type="#_x0000_t75" style="width:180.45pt;height:76.7pt" filled="t">
            <v:fill color2="black"/>
            <v:imagedata r:id="rId234" o:title=""/>
          </v:shape>
        </w:pict>
      </w:r>
    </w:p>
    <w:p w14:paraId="452BED69" w14:textId="77777777" w:rsidR="000959A2" w:rsidRPr="00522DCA" w:rsidRDefault="000959A2">
      <w:pPr>
        <w:pStyle w:val="Standard-BlockCharCharChar"/>
        <w:rPr>
          <w:lang w:val="en-GB"/>
        </w:rPr>
      </w:pPr>
      <w:r w:rsidRPr="00522DCA">
        <w:rPr>
          <w:lang w:val="en-GB"/>
        </w:rPr>
        <w:t>After:</w:t>
      </w:r>
    </w:p>
    <w:p w14:paraId="44A15A47" w14:textId="5EA9A61F" w:rsidR="000959A2" w:rsidRPr="00522DCA" w:rsidRDefault="00B16F25" w:rsidP="003D491A">
      <w:pPr>
        <w:pStyle w:val="BildChar"/>
        <w:rPr>
          <w:rFonts w:ascii="Times New Roman" w:hAnsi="Times New Roman"/>
          <w:lang w:val="en-GB"/>
        </w:rPr>
      </w:pPr>
      <w:r>
        <w:rPr>
          <w:rFonts w:ascii="Times New Roman" w:hAnsi="Times New Roman"/>
          <w:lang w:val="en-GB"/>
        </w:rPr>
        <w:pict w14:anchorId="158B99B8">
          <v:shape id="_x0000_i1203" type="#_x0000_t75" style="width:181.4pt;height:76.7pt" filled="t">
            <v:fill color2="black"/>
            <v:imagedata r:id="rId235" o:title=""/>
          </v:shape>
        </w:pict>
      </w:r>
    </w:p>
    <w:p w14:paraId="7D112C68" w14:textId="77777777" w:rsidR="000959A2" w:rsidRPr="00522DCA" w:rsidRDefault="000959A2" w:rsidP="003D491A">
      <w:pPr>
        <w:pStyle w:val="berschrift3"/>
        <w:ind w:left="482"/>
        <w:rPr>
          <w:rFonts w:cs="Times New Roman"/>
          <w:lang w:val="en-GB"/>
        </w:rPr>
      </w:pPr>
      <w:bookmarkStart w:id="595" w:name="_Timeline_%3E_Make_timeline%20consistent"/>
      <w:bookmarkStart w:id="596" w:name="_Ref108438441"/>
      <w:bookmarkStart w:id="597" w:name="_Toc69130023"/>
      <w:bookmarkStart w:id="598" w:name="_Toc69129882"/>
      <w:bookmarkStart w:id="599" w:name="_Toc55213892"/>
      <w:bookmarkStart w:id="600" w:name="_Toc411261309"/>
      <w:bookmarkEnd w:id="595"/>
      <w:r w:rsidRPr="00522DCA">
        <w:rPr>
          <w:rFonts w:cs="Times New Roman"/>
          <w:lang w:val="en-GB"/>
        </w:rPr>
        <w:t>Timeline &gt; Make timeline consistent</w:t>
      </w:r>
      <w:bookmarkEnd w:id="596"/>
      <w:bookmarkEnd w:id="597"/>
      <w:bookmarkEnd w:id="598"/>
      <w:bookmarkEnd w:id="599"/>
      <w:bookmarkEnd w:id="600"/>
    </w:p>
    <w:p w14:paraId="16E19116" w14:textId="77777777" w:rsidR="000959A2" w:rsidRPr="00522DCA" w:rsidRDefault="000959A2">
      <w:pPr>
        <w:pStyle w:val="Standard-BlockCharCharChar"/>
        <w:rPr>
          <w:lang w:val="en-GB"/>
        </w:rPr>
      </w:pPr>
      <w:r w:rsidRPr="00522DCA">
        <w:rPr>
          <w:lang w:val="en-GB"/>
        </w:rPr>
        <w:t>Checks the time axis for inconsistencies, i.e. after absolute time values. Absolute time values that do not fit into a monotonously growing sequence are removed.</w:t>
      </w:r>
    </w:p>
    <w:p w14:paraId="017120EC" w14:textId="77777777" w:rsidR="000959A2" w:rsidRPr="00522DCA" w:rsidRDefault="000959A2" w:rsidP="003D491A">
      <w:pPr>
        <w:pStyle w:val="berschrift3"/>
        <w:ind w:left="482"/>
        <w:rPr>
          <w:rFonts w:cs="Times New Roman"/>
          <w:lang w:val="en-GB"/>
        </w:rPr>
      </w:pPr>
      <w:bookmarkStart w:id="601" w:name="_Timeline_%3E_Interpolate_timeline"/>
      <w:bookmarkStart w:id="602" w:name="_Toc411261310"/>
      <w:bookmarkStart w:id="603" w:name="_Ref108438458"/>
      <w:bookmarkStart w:id="604" w:name="_Toc69130024"/>
      <w:bookmarkStart w:id="605" w:name="_Toc69129883"/>
      <w:bookmarkStart w:id="606" w:name="_Toc55213893"/>
      <w:bookmarkEnd w:id="601"/>
      <w:r w:rsidRPr="00522DCA">
        <w:rPr>
          <w:rFonts w:cs="Times New Roman"/>
          <w:lang w:val="en-GB"/>
        </w:rPr>
        <w:t>Timeline &gt; Smooth timeline...</w:t>
      </w:r>
      <w:bookmarkEnd w:id="602"/>
    </w:p>
    <w:p w14:paraId="6C089CFA" w14:textId="77777777" w:rsidR="000959A2" w:rsidRPr="00522DCA" w:rsidRDefault="000959A2">
      <w:pPr>
        <w:pStyle w:val="Standard-BlockCharCharChar"/>
        <w:rPr>
          <w:lang w:val="en-GB"/>
        </w:rPr>
      </w:pPr>
      <w:proofErr w:type="spellStart"/>
      <w:r w:rsidRPr="00522DCA">
        <w:rPr>
          <w:lang w:val="en-GB"/>
        </w:rPr>
        <w:t>Smooths</w:t>
      </w:r>
      <w:proofErr w:type="spellEnd"/>
      <w:r w:rsidRPr="00522DCA">
        <w:rPr>
          <w:lang w:val="en-GB"/>
        </w:rPr>
        <w:t xml:space="preserve"> the time axis</w:t>
      </w:r>
      <w:del w:id="607" w:author="Moritz Lautenbach" w:date="2014-04-16T09:41:00Z">
        <w:r w:rsidRPr="00522DCA" w:rsidDel="000C559E">
          <w:rPr>
            <w:lang w:val="en-GB"/>
          </w:rPr>
          <w:delText xml:space="preserve"> </w:delText>
        </w:r>
      </w:del>
      <w:r w:rsidRPr="00522DCA">
        <w:rPr>
          <w:lang w:val="en-GB"/>
        </w:rPr>
        <w:t>, i.e. looks for time points who</w:t>
      </w:r>
      <w:del w:id="608" w:author="Moritz Lautenbach" w:date="2014-04-16T09:41:00Z">
        <w:r w:rsidRPr="00522DCA" w:rsidDel="000C559E">
          <w:rPr>
            <w:lang w:val="en-GB"/>
          </w:rPr>
          <w:delText>'</w:delText>
        </w:r>
      </w:del>
      <w:r w:rsidRPr="00522DCA">
        <w:rPr>
          <w:lang w:val="en-GB"/>
        </w:rPr>
        <w:t>s</w:t>
      </w:r>
      <w:ins w:id="609" w:author="Moritz Lautenbach" w:date="2014-04-16T09:41:00Z">
        <w:r w:rsidRPr="00522DCA">
          <w:rPr>
            <w:lang w:val="en-GB"/>
          </w:rPr>
          <w:t>e</w:t>
        </w:r>
      </w:ins>
      <w:r w:rsidRPr="00522DCA">
        <w:rPr>
          <w:lang w:val="en-GB"/>
        </w:rPr>
        <w:t xml:space="preserve"> absolute time values lie very close together and combines these to one time point. In the dialog a</w:t>
      </w:r>
      <w:ins w:id="610" w:author="Moritz Lautenbach" w:date="2014-04-16T09:42:00Z">
        <w:r w:rsidRPr="00522DCA">
          <w:rPr>
            <w:lang w:val="en-GB"/>
          </w:rPr>
          <w:t>n</w:t>
        </w:r>
      </w:ins>
      <w:r w:rsidRPr="00522DCA">
        <w:rPr>
          <w:lang w:val="en-GB"/>
        </w:rPr>
        <w:t xml:space="preserve"> upper limit can be set for the </w:t>
      </w:r>
      <w:r w:rsidRPr="00522DCA">
        <w:rPr>
          <w:lang w:val="en-GB"/>
        </w:rPr>
        <w:lastRenderedPageBreak/>
        <w:t>maximum interval (in seconds). For this operation, the default value (one hundredth of a second) is useful for many purposes.</w:t>
      </w:r>
    </w:p>
    <w:p w14:paraId="0A82EB56" w14:textId="77777777" w:rsidR="000959A2" w:rsidRPr="00522DCA" w:rsidRDefault="00B16F25">
      <w:pPr>
        <w:pStyle w:val="Standard-BlockCharCharChar"/>
        <w:spacing w:line="100" w:lineRule="atLeast"/>
        <w:jc w:val="center"/>
        <w:rPr>
          <w:lang w:val="en-GB"/>
        </w:rPr>
      </w:pPr>
      <w:r>
        <w:rPr>
          <w:lang w:val="en-GB"/>
        </w:rPr>
        <w:pict w14:anchorId="2794EF07">
          <v:shape id="_x0000_i1204" type="#_x0000_t75" style="width:201.05pt;height:92.55pt" filled="t">
            <v:fill color2="black"/>
            <v:imagedata r:id="rId236" o:title=""/>
          </v:shape>
        </w:pict>
      </w:r>
    </w:p>
    <w:p w14:paraId="0C4D5A7D" w14:textId="77777777" w:rsidR="000959A2" w:rsidRPr="00522DCA" w:rsidRDefault="000959A2" w:rsidP="003D491A">
      <w:pPr>
        <w:pStyle w:val="berschrift3"/>
        <w:ind w:left="482"/>
        <w:rPr>
          <w:rFonts w:cs="Times New Roman"/>
          <w:lang w:val="en-GB"/>
        </w:rPr>
      </w:pPr>
      <w:bookmarkStart w:id="611" w:name="_Toc411261311"/>
      <w:r w:rsidRPr="00522DCA">
        <w:rPr>
          <w:rFonts w:cs="Times New Roman"/>
          <w:lang w:val="en-GB"/>
        </w:rPr>
        <w:t>Timeline &gt; Interpolate timeline</w:t>
      </w:r>
      <w:bookmarkEnd w:id="603"/>
      <w:bookmarkEnd w:id="604"/>
      <w:bookmarkEnd w:id="605"/>
      <w:bookmarkEnd w:id="606"/>
      <w:r w:rsidRPr="00522DCA">
        <w:rPr>
          <w:rFonts w:cs="Times New Roman"/>
          <w:lang w:val="en-GB"/>
        </w:rPr>
        <w:t>...</w:t>
      </w:r>
      <w:bookmarkEnd w:id="611"/>
    </w:p>
    <w:p w14:paraId="0E951BCB" w14:textId="77777777" w:rsidR="000959A2" w:rsidRPr="00522DCA" w:rsidRDefault="00B16F25">
      <w:pPr>
        <w:rPr>
          <w:rFonts w:cs="Times New Roman"/>
          <w:lang w:val="en-GB"/>
        </w:rPr>
      </w:pPr>
      <w:r>
        <w:rPr>
          <w:rFonts w:cs="Times New Roman"/>
          <w:lang w:val="en-GB"/>
        </w:rPr>
        <w:pict w14:anchorId="17A2A873">
          <v:shape id="_x0000_i1205" type="#_x0000_t75" style="width:164.55pt;height:84.15pt" filled="t">
            <v:fill color2="black"/>
            <v:imagedata r:id="rId237" o:title=""/>
          </v:shape>
        </w:pict>
      </w:r>
    </w:p>
    <w:p w14:paraId="0957FEEF" w14:textId="77777777" w:rsidR="000959A2" w:rsidRPr="00522DCA" w:rsidRDefault="000959A2">
      <w:pPr>
        <w:pStyle w:val="Standard-BlockCharCharChar"/>
        <w:rPr>
          <w:lang w:val="en-GB"/>
        </w:rPr>
      </w:pPr>
    </w:p>
    <w:p w14:paraId="0FDBD58B" w14:textId="77777777" w:rsidR="000959A2" w:rsidRPr="00522DCA" w:rsidRDefault="000959A2">
      <w:pPr>
        <w:pStyle w:val="Standard-BlockCharCharChar"/>
        <w:rPr>
          <w:lang w:val="en-GB"/>
        </w:rPr>
      </w:pPr>
      <w:r w:rsidRPr="00522DCA">
        <w:rPr>
          <w:lang w:val="en-GB"/>
        </w:rP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7F9BEA3E" w14:textId="77777777" w:rsidR="000959A2" w:rsidRPr="00522DCA" w:rsidRDefault="000959A2">
      <w:pPr>
        <w:pStyle w:val="Standard-BlockCharCharChar"/>
        <w:rPr>
          <w:lang w:val="en-GB"/>
        </w:rPr>
      </w:pPr>
      <w:r w:rsidRPr="00522DCA">
        <w:rPr>
          <w:lang w:val="en-GB"/>
        </w:rPr>
        <w:t>There are two method</w:t>
      </w:r>
      <w:ins w:id="612" w:author="Moritz Lautenbach" w:date="2014-04-16T09:42:00Z">
        <w:r w:rsidRPr="00522DCA">
          <w:rPr>
            <w:lang w:val="en-GB"/>
          </w:rPr>
          <w:t>s</w:t>
        </w:r>
      </w:ins>
      <w:r w:rsidRPr="00522DCA">
        <w:rPr>
          <w:lang w:val="en-GB"/>
        </w:rPr>
        <w:t xml:space="preserve"> of interpolation. For this, consider the following transcription in which no absolute time value is available at time point 2:</w:t>
      </w:r>
    </w:p>
    <w:p w14:paraId="23B25599" w14:textId="77777777" w:rsidR="000959A2" w:rsidRPr="00522DCA" w:rsidRDefault="00B16F25">
      <w:pPr>
        <w:pStyle w:val="Standard-BlockCharCharChar"/>
        <w:spacing w:line="100" w:lineRule="atLeast"/>
        <w:jc w:val="center"/>
        <w:rPr>
          <w:lang w:val="en-GB"/>
        </w:rPr>
      </w:pPr>
      <w:r>
        <w:rPr>
          <w:lang w:val="en-GB"/>
        </w:rPr>
        <w:pict w14:anchorId="56251380">
          <v:shape id="_x0000_i1206" type="#_x0000_t75" style="width:304.85pt;height:44.9pt" filled="t">
            <v:fill color2="black"/>
            <v:imagedata r:id="rId238" o:title=""/>
          </v:shape>
        </w:pict>
      </w:r>
    </w:p>
    <w:p w14:paraId="5BEE6825" w14:textId="77777777" w:rsidR="000959A2" w:rsidRPr="00522DCA" w:rsidRDefault="000959A2">
      <w:pPr>
        <w:pStyle w:val="Standard-BlockCharCharChar"/>
        <w:rPr>
          <w:lang w:val="en-GB"/>
        </w:rPr>
      </w:pPr>
      <w:r w:rsidRPr="00522DCA">
        <w:rPr>
          <w:lang w:val="en-GB"/>
        </w:rPr>
        <w:t>The method Linear Interpolation inserts missing absolute time values according to the number of time points that lie between the previous and the next time point with an absolute time value</w:t>
      </w:r>
      <w:del w:id="613" w:author="Moritz Lautenbach" w:date="2014-04-16T09:43:00Z">
        <w:r w:rsidRPr="00522DCA" w:rsidDel="000C559E">
          <w:rPr>
            <w:lang w:val="en-GB"/>
          </w:rPr>
          <w:delText>.</w:delText>
        </w:r>
      </w:del>
      <w:r w:rsidRPr="00522DCA">
        <w:rPr>
          <w:lang w:val="en-GB"/>
        </w:rPr>
        <w:t>. In the example above time point 2 receives the value 1.0 + (4.0 – 1.0)/2 = 2.5:</w:t>
      </w:r>
    </w:p>
    <w:p w14:paraId="77B5B28E" w14:textId="77777777" w:rsidR="000959A2" w:rsidRPr="00522DCA" w:rsidRDefault="00B16F25">
      <w:pPr>
        <w:pStyle w:val="Standard-BlockCharCharChar"/>
        <w:spacing w:line="100" w:lineRule="atLeast"/>
        <w:jc w:val="center"/>
        <w:rPr>
          <w:lang w:val="en-GB"/>
        </w:rPr>
      </w:pPr>
      <w:r>
        <w:rPr>
          <w:lang w:val="en-GB"/>
        </w:rPr>
        <w:pict w14:anchorId="6769F987">
          <v:shape id="_x0000_i1207" type="#_x0000_t75" style="width:301.1pt;height:43.95pt" filled="t">
            <v:fill color2="black"/>
            <v:imagedata r:id="rId239" o:title=""/>
          </v:shape>
        </w:pict>
      </w:r>
    </w:p>
    <w:p w14:paraId="7A7B63E3" w14:textId="77777777" w:rsidR="000959A2" w:rsidRPr="00522DCA" w:rsidRDefault="000959A2">
      <w:pPr>
        <w:pStyle w:val="Standard-BlockCharCharChar"/>
        <w:rPr>
          <w:lang w:val="en-GB"/>
        </w:rPr>
      </w:pPr>
      <w:r w:rsidRPr="00522DCA">
        <w:rPr>
          <w:lang w:val="en-GB"/>
        </w:rPr>
        <w:t>The method Character Count Interpolation, on the other hand, inserts missing absolute time values according to the symbols in the events in question. Events with longer descriptions are assigned to intervals of a longer duration.</w:t>
      </w:r>
    </w:p>
    <w:p w14:paraId="13E4D6CD" w14:textId="77777777" w:rsidR="000959A2" w:rsidRPr="00522DCA" w:rsidRDefault="00B16F25">
      <w:pPr>
        <w:pStyle w:val="Standard-BlockCharCharChar"/>
        <w:spacing w:line="100" w:lineRule="atLeast"/>
        <w:jc w:val="center"/>
        <w:rPr>
          <w:lang w:val="en-GB"/>
        </w:rPr>
      </w:pPr>
      <w:r>
        <w:rPr>
          <w:lang w:val="en-GB"/>
        </w:rPr>
        <w:pict w14:anchorId="67969CB0">
          <v:shape id="_x0000_i1208" type="#_x0000_t75" style="width:301.1pt;height:44.9pt" filled="t">
            <v:fill color2="black"/>
            <v:imagedata r:id="rId240" o:title=""/>
          </v:shape>
        </w:pict>
      </w:r>
    </w:p>
    <w:p w14:paraId="296B9F75" w14:textId="77777777" w:rsidR="000959A2" w:rsidRPr="00522DCA" w:rsidRDefault="000959A2">
      <w:pPr>
        <w:pStyle w:val="Standard-BlockCharCharChar"/>
        <w:spacing w:line="100" w:lineRule="atLeast"/>
        <w:jc w:val="left"/>
        <w:rPr>
          <w:lang w:val="en-GB"/>
        </w:rPr>
      </w:pPr>
      <w:r w:rsidRPr="00522DCA">
        <w:rPr>
          <w:lang w:val="en-GB"/>
        </w:rPr>
        <w:t xml:space="preserve">The second method leads to better results in most cases. Interpolated time values are marked </w:t>
      </w:r>
      <w:r w:rsidRPr="00522DCA">
        <w:rPr>
          <w:lang w:val="en-GB"/>
        </w:rPr>
        <w:lastRenderedPageBreak/>
        <w:t>with an Asterisk [03.3*] in the timeline of the musical score.</w:t>
      </w:r>
    </w:p>
    <w:p w14:paraId="0DC709DE" w14:textId="77777777" w:rsidR="000959A2" w:rsidRPr="00522DCA" w:rsidRDefault="000959A2" w:rsidP="003D491A">
      <w:pPr>
        <w:pStyle w:val="berschrift3"/>
        <w:ind w:left="482"/>
        <w:rPr>
          <w:rFonts w:cs="Times New Roman"/>
          <w:lang w:val="en-GB"/>
        </w:rPr>
      </w:pPr>
      <w:bookmarkStart w:id="614" w:name="_Timeline_%3E_Remove_interpolated%20time"/>
      <w:bookmarkStart w:id="615" w:name="_Ref108438473"/>
      <w:bookmarkStart w:id="616" w:name="_Toc69130025"/>
      <w:bookmarkStart w:id="617" w:name="_Toc69129884"/>
      <w:bookmarkStart w:id="618" w:name="_Toc55213894"/>
      <w:bookmarkStart w:id="619" w:name="_Toc411261312"/>
      <w:bookmarkEnd w:id="614"/>
      <w:r w:rsidRPr="00522DCA">
        <w:rPr>
          <w:rFonts w:cs="Times New Roman"/>
          <w:lang w:val="en-GB"/>
        </w:rPr>
        <w:t>Timeline &gt; Remove interpolated times</w:t>
      </w:r>
      <w:bookmarkEnd w:id="615"/>
      <w:bookmarkEnd w:id="616"/>
      <w:bookmarkEnd w:id="617"/>
      <w:bookmarkEnd w:id="618"/>
      <w:bookmarkEnd w:id="619"/>
    </w:p>
    <w:p w14:paraId="27D237A8" w14:textId="77777777" w:rsidR="000959A2" w:rsidRPr="00522DCA" w:rsidRDefault="000959A2">
      <w:pPr>
        <w:pStyle w:val="Standard-BlockCharCharChar"/>
        <w:rPr>
          <w:lang w:val="en-GB"/>
        </w:rPr>
      </w:pPr>
      <w:r w:rsidRPr="00522DCA">
        <w:rPr>
          <w:lang w:val="en-GB"/>
        </w:rPr>
        <w:t>Removes absolute time values from the time axis that have been created by interpolating (see above).</w:t>
      </w:r>
    </w:p>
    <w:p w14:paraId="19D2F8FC" w14:textId="77777777" w:rsidR="000959A2" w:rsidRPr="00522DCA" w:rsidRDefault="000959A2" w:rsidP="003D491A">
      <w:pPr>
        <w:pStyle w:val="berschrift3"/>
        <w:ind w:left="482"/>
        <w:rPr>
          <w:rFonts w:cs="Times New Roman"/>
          <w:lang w:val="en-GB"/>
        </w:rPr>
      </w:pPr>
      <w:bookmarkStart w:id="620" w:name="_Timeline_%3E_Add_bookmark%E2%80%A6"/>
      <w:bookmarkStart w:id="621" w:name="_Toc411261313"/>
      <w:bookmarkStart w:id="622" w:name="_Ref108438484"/>
      <w:bookmarkEnd w:id="620"/>
      <w:r w:rsidRPr="00522DCA">
        <w:rPr>
          <w:rFonts w:cs="Times New Roman"/>
          <w:lang w:val="en-GB"/>
        </w:rPr>
        <w:t>Timeline &gt; Confirm timeline item(s)</w:t>
      </w:r>
      <w:bookmarkEnd w:id="621"/>
    </w:p>
    <w:p w14:paraId="4DA68E6C" w14:textId="4E07AC5E" w:rsidR="000959A2" w:rsidRPr="00522DCA" w:rsidRDefault="000959A2">
      <w:pPr>
        <w:pStyle w:val="Standard-BlockCharCharChar"/>
        <w:rPr>
          <w:lang w:val="en-GB"/>
        </w:rPr>
      </w:pPr>
      <w:r w:rsidRPr="00522DCA">
        <w:rPr>
          <w:lang w:val="en-GB"/>
        </w:rPr>
        <w:t xml:space="preserve">Confirms the absolute time values of all currently selected time points, i.e. sets their status from </w:t>
      </w:r>
      <w:r w:rsidR="00C23F5A" w:rsidRPr="00522DCA">
        <w:rPr>
          <w:lang w:val="en-GB"/>
        </w:rPr>
        <w:t>“</w:t>
      </w:r>
      <w:r w:rsidRPr="00522DCA">
        <w:rPr>
          <w:lang w:val="en-GB"/>
        </w:rPr>
        <w:t>interpolated</w:t>
      </w:r>
      <w:r w:rsidR="00C23F5A" w:rsidRPr="00522DCA">
        <w:rPr>
          <w:lang w:val="en-GB"/>
        </w:rPr>
        <w:t>”</w:t>
      </w:r>
      <w:r w:rsidRPr="00522DCA">
        <w:rPr>
          <w:lang w:val="en-GB"/>
        </w:rPr>
        <w:t xml:space="preserve"> to </w:t>
      </w:r>
      <w:r w:rsidR="00C23F5A" w:rsidRPr="00522DCA">
        <w:rPr>
          <w:lang w:val="en-GB"/>
        </w:rPr>
        <w:t>“</w:t>
      </w:r>
      <w:r w:rsidRPr="00522DCA">
        <w:rPr>
          <w:lang w:val="en-GB"/>
        </w:rPr>
        <w:t>confirmed</w:t>
      </w:r>
      <w:r w:rsidR="00C23F5A" w:rsidRPr="00522DCA">
        <w:rPr>
          <w:lang w:val="en-GB"/>
        </w:rPr>
        <w:t>”&gt;</w:t>
      </w:r>
      <w:r w:rsidRPr="00522DCA">
        <w:rPr>
          <w:lang w:val="en-GB"/>
        </w:rPr>
        <w:t xml:space="preserve">, if applicable. The Asterisk will then disappear and the time points in question will no longer be removed when executing </w:t>
      </w:r>
      <w:r w:rsidR="00C23F5A" w:rsidRPr="00522DCA">
        <w:rPr>
          <w:lang w:val="en-GB"/>
        </w:rPr>
        <w:t>“</w:t>
      </w:r>
      <w:r w:rsidRPr="00522DCA">
        <w:rPr>
          <w:lang w:val="en-GB"/>
        </w:rPr>
        <w:t>Remove interpolated times</w:t>
      </w:r>
      <w:r w:rsidR="00C23F5A" w:rsidRPr="00522DCA">
        <w:rPr>
          <w:lang w:val="en-GB"/>
        </w:rPr>
        <w:t>”</w:t>
      </w:r>
      <w:del w:id="623" w:author="Moritz Lautenbach" w:date="2014-04-16T09:44:00Z">
        <w:r w:rsidRPr="00522DCA" w:rsidDel="000C559E">
          <w:rPr>
            <w:lang w:val="en-GB"/>
          </w:rPr>
          <w:delText xml:space="preserve"> </w:delText>
        </w:r>
      </w:del>
      <w:r w:rsidRPr="00522DCA">
        <w:rPr>
          <w:lang w:val="en-GB"/>
        </w:rPr>
        <w:t>.</w:t>
      </w:r>
    </w:p>
    <w:p w14:paraId="2678F776" w14:textId="77777777" w:rsidR="000959A2" w:rsidRPr="00522DCA" w:rsidRDefault="000959A2" w:rsidP="003D491A">
      <w:pPr>
        <w:pStyle w:val="berschrift3"/>
        <w:rPr>
          <w:ins w:id="624" w:author="Moritz Lautenbach" w:date="2014-04-16T09:44:00Z"/>
          <w:rFonts w:cs="Times New Roman"/>
          <w:lang w:val="en-GB"/>
        </w:rPr>
      </w:pPr>
      <w:bookmarkStart w:id="625" w:name="_Toc411261314"/>
      <w:r w:rsidRPr="00522DCA">
        <w:rPr>
          <w:rFonts w:cs="Times New Roman"/>
          <w:lang w:val="en-GB"/>
        </w:rPr>
        <w:t>Timeline &gt; Shift absolute times...</w:t>
      </w:r>
      <w:bookmarkEnd w:id="625"/>
    </w:p>
    <w:p w14:paraId="09BA3519" w14:textId="77777777" w:rsidR="000959A2" w:rsidRPr="00522DCA" w:rsidRDefault="000959A2">
      <w:pPr>
        <w:pStyle w:val="Textkrper"/>
        <w:rPr>
          <w:rFonts w:cs="Times New Roman"/>
          <w:lang w:val="en-GB"/>
        </w:rPr>
        <w:pPrChange w:id="626" w:author="Moritz Lautenbach" w:date="2014-04-16T09:44:00Z">
          <w:pPr>
            <w:pStyle w:val="berschrift3"/>
          </w:pPr>
        </w:pPrChange>
      </w:pPr>
    </w:p>
    <w:p w14:paraId="4793C1A5" w14:textId="77777777" w:rsidR="000959A2" w:rsidRPr="00522DCA" w:rsidRDefault="00B16F25">
      <w:pPr>
        <w:pStyle w:val="Standard-BlockCharCharChar"/>
        <w:spacing w:line="100" w:lineRule="atLeast"/>
        <w:jc w:val="center"/>
        <w:rPr>
          <w:lang w:val="en-GB"/>
        </w:rPr>
      </w:pPr>
      <w:r>
        <w:rPr>
          <w:lang w:val="en-GB"/>
        </w:rPr>
        <w:pict w14:anchorId="1805F451">
          <v:shape id="_x0000_i1209" type="#_x0000_t75" style="width:201.05pt;height:92.55pt" filled="t">
            <v:fill color2="black"/>
            <v:imagedata r:id="rId241" o:title=""/>
          </v:shape>
        </w:pict>
      </w:r>
    </w:p>
    <w:p w14:paraId="52C3DE98" w14:textId="77777777" w:rsidR="000959A2" w:rsidRPr="00522DCA" w:rsidRDefault="000959A2">
      <w:pPr>
        <w:pStyle w:val="Standard-BlockCharCharChar"/>
        <w:rPr>
          <w:lang w:val="en-GB"/>
        </w:rPr>
      </w:pPr>
      <w:r w:rsidRPr="00522DCA">
        <w:rPr>
          <w:lang w:val="en-GB"/>
        </w:rPr>
        <w:t>Moves all absolute time values in the time axis by the specified value. The value may also be negative.</w:t>
      </w:r>
    </w:p>
    <w:p w14:paraId="7CA698D0" w14:textId="663AF1C2" w:rsidR="000959A2" w:rsidRPr="00522DCA" w:rsidRDefault="000959A2" w:rsidP="003D491A">
      <w:pPr>
        <w:pStyle w:val="berschrift3"/>
        <w:rPr>
          <w:rFonts w:cs="Times New Roman"/>
          <w:lang w:val="en-GB"/>
        </w:rPr>
      </w:pPr>
      <w:bookmarkStart w:id="627" w:name="_Toc411261315"/>
      <w:r w:rsidRPr="00522DCA">
        <w:rPr>
          <w:rFonts w:cs="Times New Roman"/>
          <w:lang w:val="en-GB"/>
        </w:rPr>
        <w:t>Timeline &gt; Add bookmark…</w:t>
      </w:r>
      <w:bookmarkEnd w:id="622"/>
      <w:bookmarkEnd w:id="627"/>
    </w:p>
    <w:p w14:paraId="1E4156CE" w14:textId="77777777" w:rsidR="000959A2" w:rsidRPr="00522DCA" w:rsidRDefault="000959A2">
      <w:pPr>
        <w:pStyle w:val="Standard-BlockCharCharChar"/>
        <w:rPr>
          <w:lang w:val="en-GB"/>
        </w:rPr>
      </w:pPr>
      <w:r w:rsidRPr="00522DCA">
        <w:rPr>
          <w:lang w:val="en-GB"/>
        </w:rPr>
        <w:t>Adds a bookmark to a point on the time axis or allows the renaming of an already existing bookmark. A bookmark can facilitate finding significant sections of a transcription again</w:t>
      </w:r>
      <w:del w:id="628" w:author="Moritz Lautenbach" w:date="2014-04-16T09:44:00Z">
        <w:r w:rsidRPr="00522DCA" w:rsidDel="000C559E">
          <w:rPr>
            <w:lang w:val="en-GB"/>
          </w:rPr>
          <w:delText>.</w:delText>
        </w:r>
      </w:del>
      <w:r w:rsidRPr="00522DCA">
        <w:rPr>
          <w:lang w:val="en-GB"/>
        </w:rPr>
        <w:t xml:space="preserve"> (see </w:t>
      </w:r>
      <w:commentRangeStart w:id="629"/>
      <w:r w:rsidRPr="00522DCA">
        <w:rPr>
          <w:lang w:val="en-GB"/>
        </w:rPr>
        <w:t>Timeline &gt; Bookmarks</w:t>
      </w:r>
      <w:commentRangeEnd w:id="629"/>
      <w:r w:rsidRPr="00522DCA">
        <w:rPr>
          <w:rStyle w:val="Kommentarzeichen"/>
          <w:rFonts w:eastAsia="SimSun"/>
          <w:lang w:val="en-GB"/>
        </w:rPr>
        <w:commentReference w:id="629"/>
      </w:r>
      <w:r w:rsidRPr="00522DCA">
        <w:rPr>
          <w:lang w:val="en-GB"/>
        </w:rPr>
        <w:t xml:space="preserve">). Select the time point in question by clicking into it on the time axis. Then choose </w:t>
      </w:r>
      <w:commentRangeStart w:id="630"/>
      <w:r w:rsidRPr="00522DCA">
        <w:rPr>
          <w:i/>
          <w:lang w:val="en-GB"/>
        </w:rPr>
        <w:t>Timeline &gt; Add bookmark</w:t>
      </w:r>
      <w:commentRangeEnd w:id="630"/>
      <w:r w:rsidRPr="00522DCA">
        <w:rPr>
          <w:rStyle w:val="Kommentarzeichen"/>
          <w:rFonts w:eastAsia="SimSun"/>
          <w:lang w:val="en-GB"/>
        </w:rPr>
        <w:commentReference w:id="630"/>
      </w:r>
      <w:r w:rsidRPr="00522DCA">
        <w:rPr>
          <w:i/>
          <w:lang w:val="en-GB"/>
        </w:rPr>
        <w:t>.</w:t>
      </w:r>
      <w:r w:rsidRPr="00522DCA">
        <w:rPr>
          <w:lang w:val="en-GB"/>
        </w:rPr>
        <w:t xml:space="preserve"> </w:t>
      </w:r>
    </w:p>
    <w:p w14:paraId="1B7FC66C" w14:textId="77777777" w:rsidR="000959A2" w:rsidRPr="00522DCA" w:rsidRDefault="00B16F25">
      <w:pPr>
        <w:pStyle w:val="BildChar"/>
        <w:rPr>
          <w:rFonts w:ascii="Times New Roman" w:hAnsi="Times New Roman"/>
          <w:lang w:val="en-GB"/>
        </w:rPr>
      </w:pPr>
      <w:r>
        <w:rPr>
          <w:rFonts w:ascii="Times New Roman" w:hAnsi="Times New Roman"/>
          <w:lang w:val="en-GB"/>
        </w:rPr>
        <w:pict w14:anchorId="377A7BE0">
          <v:shape id="_x0000_i1210" type="#_x0000_t75" style="width:217.85pt;height:66.4pt" filled="t">
            <v:fill color2="black"/>
            <v:imagedata r:id="rId242" o:title=""/>
          </v:shape>
        </w:pict>
      </w:r>
    </w:p>
    <w:p w14:paraId="0FEBEF22" w14:textId="77777777" w:rsidR="000959A2" w:rsidRPr="00522DCA" w:rsidRDefault="000959A2">
      <w:pPr>
        <w:pStyle w:val="BildChar"/>
        <w:rPr>
          <w:rFonts w:ascii="Times New Roman" w:hAnsi="Times New Roman"/>
          <w:lang w:val="en-GB"/>
        </w:rPr>
      </w:pPr>
    </w:p>
    <w:p w14:paraId="6941B348" w14:textId="77777777" w:rsidR="000959A2" w:rsidRPr="00522DCA" w:rsidRDefault="000959A2">
      <w:pPr>
        <w:pStyle w:val="Standard-BlockCharCharChar"/>
        <w:rPr>
          <w:lang w:val="en-GB"/>
        </w:rPr>
      </w:pPr>
      <w:r w:rsidRPr="00522DCA">
        <w:rPr>
          <w:lang w:val="en-GB"/>
        </w:rPr>
        <w:t xml:space="preserve">Enter a name for the bookmark in the window that appears or rename the bookmark and click </w:t>
      </w:r>
      <w:r w:rsidRPr="00522DCA">
        <w:rPr>
          <w:i/>
          <w:lang w:val="en-GB"/>
        </w:rPr>
        <w:t>OK</w:t>
      </w:r>
      <w:r w:rsidRPr="00522DCA">
        <w:rPr>
          <w:lang w:val="en-GB"/>
        </w:rPr>
        <w:t xml:space="preserve"> upon completion of your entry. The name of the bookmark will appear in the time axis thereafter:</w:t>
      </w:r>
    </w:p>
    <w:p w14:paraId="29DFB17B" w14:textId="77777777" w:rsidR="000959A2" w:rsidRPr="00522DCA" w:rsidRDefault="00B16F25">
      <w:pPr>
        <w:rPr>
          <w:rFonts w:cs="Times New Roman"/>
          <w:lang w:val="en-GB"/>
        </w:rPr>
      </w:pPr>
      <w:r>
        <w:rPr>
          <w:rFonts w:cs="Times New Roman"/>
          <w:lang w:val="en-GB"/>
        </w:rPr>
        <w:pict w14:anchorId="70EF1FE8">
          <v:shape id="_x0000_i1211" type="#_x0000_t75" style="width:452.55pt;height:47.7pt" filled="t">
            <v:fill color2="black"/>
            <v:imagedata r:id="rId243" o:title=""/>
          </v:shape>
        </w:pict>
      </w:r>
    </w:p>
    <w:p w14:paraId="2BD3F183" w14:textId="77777777" w:rsidR="000959A2" w:rsidRPr="00522DCA" w:rsidRDefault="000959A2" w:rsidP="003D491A">
      <w:pPr>
        <w:pStyle w:val="berschrift3"/>
        <w:ind w:left="482"/>
        <w:rPr>
          <w:rFonts w:cs="Times New Roman"/>
          <w:lang w:val="en-GB"/>
        </w:rPr>
      </w:pPr>
      <w:bookmarkStart w:id="631" w:name="_Timeline_%3E_Bookmarks%E2%80%A6"/>
      <w:bookmarkStart w:id="632" w:name="_Toc411261316"/>
      <w:bookmarkStart w:id="633" w:name="_Ref108438491"/>
      <w:bookmarkEnd w:id="631"/>
      <w:r w:rsidRPr="00522DCA">
        <w:rPr>
          <w:rFonts w:cs="Times New Roman"/>
          <w:lang w:val="en-GB"/>
        </w:rPr>
        <w:t>Timeline &gt; Fine tuning mode</w:t>
      </w:r>
      <w:bookmarkEnd w:id="632"/>
    </w:p>
    <w:p w14:paraId="7CE508BA" w14:textId="52E39D7A" w:rsidR="000959A2" w:rsidRPr="00522DCA" w:rsidRDefault="000959A2">
      <w:pPr>
        <w:pStyle w:val="Standard-BlockCharCharChar"/>
        <w:rPr>
          <w:lang w:val="en-GB"/>
        </w:rPr>
      </w:pPr>
      <w:r w:rsidRPr="00522DCA">
        <w:rPr>
          <w:lang w:val="en-GB"/>
        </w:rPr>
        <w:t>Activate</w:t>
      </w:r>
      <w:del w:id="634" w:author="Moritz Lautenbach" w:date="2014-04-16T09:46:00Z">
        <w:r w:rsidRPr="00522DCA" w:rsidDel="00250EB8">
          <w:rPr>
            <w:lang w:val="en-GB"/>
          </w:rPr>
          <w:delText>d</w:delText>
        </w:r>
      </w:del>
      <w:ins w:id="635" w:author="Moritz Lautenbach" w:date="2014-04-16T09:46:00Z">
        <w:r w:rsidRPr="00522DCA">
          <w:rPr>
            <w:lang w:val="en-GB"/>
          </w:rPr>
          <w:t>s</w:t>
        </w:r>
      </w:ins>
      <w:r w:rsidRPr="00522DCA">
        <w:rPr>
          <w:lang w:val="en-GB"/>
        </w:rPr>
        <w:t xml:space="preserve"> or deactivates the mode for fine tuning the absolute time references. If the mode is </w:t>
      </w:r>
      <w:r w:rsidRPr="00522DCA">
        <w:rPr>
          <w:lang w:val="en-GB"/>
        </w:rPr>
        <w:lastRenderedPageBreak/>
        <w:t xml:space="preserve">turned on the </w:t>
      </w:r>
      <w:proofErr w:type="spellStart"/>
      <w:r w:rsidRPr="00522DCA">
        <w:rPr>
          <w:lang w:val="en-GB"/>
        </w:rPr>
        <w:t>behavior</w:t>
      </w:r>
      <w:proofErr w:type="spellEnd"/>
      <w:r w:rsidRPr="00522DCA">
        <w:rPr>
          <w:lang w:val="en-GB"/>
        </w:rPr>
        <w:t xml:space="preserve"> of the </w:t>
      </w:r>
      <w:proofErr w:type="spellStart"/>
      <w:r w:rsidR="00C11634" w:rsidRPr="00522DCA">
        <w:rPr>
          <w:lang w:val="en-GB"/>
        </w:rPr>
        <w:t>Editor</w:t>
      </w:r>
      <w:del w:id="636" w:author="Moritz Lautenbach" w:date="2014-04-16T13:12:00Z">
        <w:r w:rsidRPr="00522DCA" w:rsidDel="001C3BD5">
          <w:rPr>
            <w:lang w:val="en-GB"/>
          </w:rPr>
          <w:delText xml:space="preserve"> </w:delText>
        </w:r>
      </w:del>
      <w:r w:rsidR="00C11634" w:rsidRPr="00522DCA">
        <w:rPr>
          <w:lang w:val="en-GB"/>
        </w:rPr>
        <w:t>Editor</w:t>
      </w:r>
      <w:proofErr w:type="spellEnd"/>
      <w:ins w:id="637" w:author="Moritz Lautenbach" w:date="2014-04-16T13:12:00Z">
        <w:r w:rsidRPr="00522DCA">
          <w:rPr>
            <w:lang w:val="en-GB"/>
          </w:rPr>
          <w:t xml:space="preserve"> </w:t>
        </w:r>
      </w:ins>
      <w:r w:rsidRPr="00522DCA">
        <w:rPr>
          <w:lang w:val="en-GB"/>
        </w:rPr>
        <w:t>will change as shown in the following:</w:t>
      </w:r>
    </w:p>
    <w:p w14:paraId="798CB51D" w14:textId="77777777" w:rsidR="000959A2" w:rsidRPr="00522DCA" w:rsidRDefault="000959A2" w:rsidP="000959A2">
      <w:pPr>
        <w:pStyle w:val="Standard-BlockCharCharChar"/>
        <w:numPr>
          <w:ilvl w:val="0"/>
          <w:numId w:val="3"/>
        </w:numPr>
        <w:tabs>
          <w:tab w:val="clear" w:pos="720"/>
          <w:tab w:val="num" w:pos="360"/>
        </w:tabs>
        <w:ind w:left="360"/>
        <w:rPr>
          <w:lang w:val="en-GB"/>
        </w:rPr>
      </w:pPr>
      <w:r w:rsidRPr="00522DCA">
        <w:rPr>
          <w:lang w:val="en-GB"/>
        </w:rPr>
        <w:t>By scrolling, the absolute time value of a selected time point can be increased or decreased by 0.1 seconds.</w:t>
      </w:r>
    </w:p>
    <w:p w14:paraId="260D08F5" w14:textId="77777777" w:rsidR="000959A2" w:rsidRPr="00522DCA" w:rsidRDefault="000959A2" w:rsidP="000959A2">
      <w:pPr>
        <w:pStyle w:val="Standard-BlockCharCharChar"/>
        <w:numPr>
          <w:ilvl w:val="0"/>
          <w:numId w:val="3"/>
        </w:numPr>
        <w:tabs>
          <w:tab w:val="clear" w:pos="720"/>
          <w:tab w:val="num" w:pos="360"/>
        </w:tabs>
        <w:ind w:left="360"/>
        <w:rPr>
          <w:lang w:val="en-GB"/>
        </w:rPr>
      </w:pPr>
      <w:r w:rsidRPr="00522DCA">
        <w:rPr>
          <w:lang w:val="en-GB"/>
        </w:rPr>
        <w:t xml:space="preserve">By pressing F1 </w:t>
      </w:r>
      <w:del w:id="638" w:author="Moritz Lautenbach" w:date="2014-04-16T09:47:00Z">
        <w:r w:rsidRPr="00522DCA" w:rsidDel="00250EB8">
          <w:rPr>
            <w:lang w:val="en-GB"/>
          </w:rPr>
          <w:delText xml:space="preserve">plays </w:delText>
        </w:r>
      </w:del>
      <w:r w:rsidRPr="00522DCA">
        <w:rPr>
          <w:lang w:val="en-GB"/>
        </w:rPr>
        <w:t>only the first second of the currently selected time intervals is played.</w:t>
      </w:r>
    </w:p>
    <w:p w14:paraId="5D1D5660" w14:textId="77777777" w:rsidR="000959A2" w:rsidRPr="00522DCA" w:rsidRDefault="000959A2" w:rsidP="003D491A">
      <w:pPr>
        <w:pStyle w:val="berschrift3"/>
        <w:keepNext/>
        <w:ind w:left="482"/>
        <w:rPr>
          <w:rFonts w:cs="Times New Roman"/>
          <w:lang w:val="en-GB"/>
        </w:rPr>
      </w:pPr>
      <w:bookmarkStart w:id="639" w:name="_Toc411261317"/>
      <w:r w:rsidRPr="00522DCA">
        <w:rPr>
          <w:rFonts w:cs="Times New Roman"/>
          <w:lang w:val="en-GB"/>
        </w:rPr>
        <w:t>Timeline &gt; Bookmarks…</w:t>
      </w:r>
      <w:bookmarkEnd w:id="633"/>
      <w:bookmarkEnd w:id="639"/>
    </w:p>
    <w:p w14:paraId="498783A1" w14:textId="77777777" w:rsidR="000959A2" w:rsidRPr="00522DCA" w:rsidRDefault="000959A2">
      <w:pPr>
        <w:pStyle w:val="Standard-BlockCharCharChar"/>
        <w:keepNext/>
        <w:rPr>
          <w:lang w:val="en-GB"/>
        </w:rPr>
      </w:pPr>
      <w:r w:rsidRPr="00522DCA">
        <w:rPr>
          <w:lang w:val="en-GB"/>
        </w:rPr>
        <w:t xml:space="preserve">Opens a window with the selection of all set bookmarks. </w:t>
      </w:r>
    </w:p>
    <w:p w14:paraId="7B113A8B" w14:textId="77777777" w:rsidR="000959A2" w:rsidRPr="00522DCA" w:rsidRDefault="00B16F25">
      <w:pPr>
        <w:pStyle w:val="BildChar"/>
        <w:keepNext/>
        <w:rPr>
          <w:rFonts w:ascii="Times New Roman" w:hAnsi="Times New Roman"/>
          <w:lang w:val="en-GB"/>
        </w:rPr>
      </w:pPr>
      <w:r>
        <w:rPr>
          <w:rFonts w:ascii="Times New Roman" w:hAnsi="Times New Roman"/>
          <w:lang w:val="en-GB"/>
        </w:rPr>
        <w:pict w14:anchorId="20A7F7D3">
          <v:shape id="_x0000_i1212" type="#_x0000_t75" style="width:173.9pt;height:127.15pt" filled="t">
            <v:fill color2="black"/>
            <v:imagedata r:id="rId244" o:title=""/>
          </v:shape>
        </w:pict>
      </w:r>
    </w:p>
    <w:p w14:paraId="2ACCEAB3" w14:textId="77777777" w:rsidR="003D491A" w:rsidRPr="00522DCA" w:rsidRDefault="003D491A">
      <w:pPr>
        <w:pStyle w:val="Kopfzeile"/>
        <w:rPr>
          <w:rFonts w:ascii="Times New Roman" w:hAnsi="Times New Roman"/>
          <w:sz w:val="20"/>
          <w:u w:val="none"/>
          <w:lang w:val="en-GB"/>
        </w:rPr>
      </w:pPr>
    </w:p>
    <w:p w14:paraId="19733C17" w14:textId="77777777" w:rsidR="000959A2" w:rsidRPr="00522DCA" w:rsidRDefault="000959A2">
      <w:pPr>
        <w:pStyle w:val="Kopfzeile"/>
        <w:rPr>
          <w:rFonts w:ascii="Times New Roman" w:hAnsi="Times New Roman"/>
          <w:sz w:val="24"/>
          <w:szCs w:val="24"/>
          <w:u w:val="none"/>
          <w:lang w:val="en-GB"/>
        </w:rPr>
      </w:pPr>
      <w:r w:rsidRPr="00522DCA">
        <w:rPr>
          <w:rFonts w:ascii="Times New Roman" w:hAnsi="Times New Roman"/>
          <w:sz w:val="24"/>
          <w:szCs w:val="24"/>
          <w:u w:val="none"/>
          <w:lang w:val="en-GB"/>
          <w:rPrChange w:id="640" w:author="Moritz Lautenbach" w:date="2014-04-16T09:48:00Z">
            <w:rPr>
              <w:lang w:val="en-US"/>
            </w:rPr>
          </w:rPrChange>
        </w:rPr>
        <w:t xml:space="preserve">Select the section in the transcription that you would like to access and click </w:t>
      </w:r>
      <w:r w:rsidRPr="00522DCA">
        <w:rPr>
          <w:rFonts w:ascii="Times New Roman" w:hAnsi="Times New Roman"/>
          <w:i/>
          <w:sz w:val="24"/>
          <w:szCs w:val="24"/>
          <w:u w:val="none"/>
          <w:lang w:val="en-GB"/>
          <w:rPrChange w:id="641" w:author="Moritz Lautenbach" w:date="2014-04-16T09:48:00Z">
            <w:rPr>
              <w:i/>
              <w:lang w:val="en-US"/>
            </w:rPr>
          </w:rPrChange>
        </w:rPr>
        <w:t>Go to</w:t>
      </w:r>
      <w:proofErr w:type="gramStart"/>
      <w:r w:rsidRPr="00522DCA">
        <w:rPr>
          <w:rFonts w:ascii="Times New Roman" w:hAnsi="Times New Roman"/>
          <w:i/>
          <w:sz w:val="24"/>
          <w:szCs w:val="24"/>
          <w:u w:val="none"/>
          <w:lang w:val="en-GB"/>
          <w:rPrChange w:id="642" w:author="Moritz Lautenbach" w:date="2014-04-16T09:48:00Z">
            <w:rPr>
              <w:i/>
              <w:lang w:val="en-US"/>
            </w:rPr>
          </w:rPrChange>
        </w:rPr>
        <w:t xml:space="preserve">… </w:t>
      </w:r>
      <w:r w:rsidRPr="00522DCA">
        <w:rPr>
          <w:rFonts w:ascii="Times New Roman" w:hAnsi="Times New Roman"/>
          <w:sz w:val="24"/>
          <w:szCs w:val="24"/>
          <w:u w:val="none"/>
          <w:lang w:val="en-GB"/>
          <w:rPrChange w:id="643" w:author="Moritz Lautenbach" w:date="2014-04-16T09:48:00Z">
            <w:rPr>
              <w:lang w:val="en-US"/>
            </w:rPr>
          </w:rPrChange>
        </w:rPr>
        <w:t>.</w:t>
      </w:r>
      <w:proofErr w:type="gramEnd"/>
    </w:p>
    <w:p w14:paraId="1254A787" w14:textId="77777777" w:rsidR="003D491A" w:rsidRPr="00522DCA" w:rsidRDefault="003D491A">
      <w:pPr>
        <w:pStyle w:val="Kopfzeile"/>
        <w:rPr>
          <w:rFonts w:ascii="Times New Roman" w:hAnsi="Times New Roman"/>
          <w:sz w:val="24"/>
          <w:szCs w:val="24"/>
          <w:u w:val="none"/>
          <w:lang w:val="en-GB"/>
          <w:rPrChange w:id="644" w:author="Moritz Lautenbach" w:date="2014-04-16T09:48:00Z">
            <w:rPr/>
          </w:rPrChange>
        </w:rPr>
      </w:pPr>
    </w:p>
    <w:p w14:paraId="74D4EE28" w14:textId="77777777" w:rsidR="000959A2" w:rsidRPr="00522DCA" w:rsidRDefault="000959A2" w:rsidP="00F73227">
      <w:pPr>
        <w:pStyle w:val="berschrift2"/>
        <w:numPr>
          <w:ilvl w:val="1"/>
          <w:numId w:val="90"/>
        </w:numPr>
        <w:rPr>
          <w:rStyle w:val="Standard-BlockChar1"/>
          <w:rFonts w:ascii="Times New Roman" w:hAnsi="Times New Roman"/>
          <w:lang w:val="en-GB"/>
        </w:rPr>
      </w:pPr>
      <w:bookmarkStart w:id="645" w:name="_Toc69130026"/>
      <w:bookmarkStart w:id="646" w:name="_Toc69129885"/>
      <w:bookmarkStart w:id="647" w:name="_Toc55213895"/>
      <w:bookmarkStart w:id="648" w:name="_Toc411261318"/>
      <w:commentRangeStart w:id="649"/>
      <w:r w:rsidRPr="00522DCA">
        <w:rPr>
          <w:lang w:val="en-GB"/>
        </w:rPr>
        <w:t>Fo</w:t>
      </w:r>
      <w:r w:rsidRPr="00522DCA">
        <w:rPr>
          <w:rStyle w:val="Standard-BlockChar1"/>
          <w:rFonts w:ascii="Times New Roman" w:hAnsi="Times New Roman"/>
          <w:lang w:val="en-GB"/>
        </w:rPr>
        <w:t>rmat</w:t>
      </w:r>
      <w:commentRangeEnd w:id="649"/>
      <w:r w:rsidRPr="00522DCA">
        <w:rPr>
          <w:rStyle w:val="Kommentarzeichen"/>
          <w:rFonts w:eastAsia="SimSun"/>
          <w:b w:val="0"/>
          <w:bCs w:val="0"/>
          <w:iCs w:val="0"/>
          <w:lang w:val="en-GB"/>
        </w:rPr>
        <w:commentReference w:id="649"/>
      </w:r>
      <w:r w:rsidRPr="00522DCA">
        <w:rPr>
          <w:rStyle w:val="Standard-BlockChar1"/>
          <w:rFonts w:ascii="Times New Roman" w:hAnsi="Times New Roman"/>
          <w:lang w:val="en-GB"/>
        </w:rPr>
        <w:t>-Menu</w:t>
      </w:r>
      <w:bookmarkEnd w:id="645"/>
      <w:bookmarkEnd w:id="646"/>
      <w:bookmarkEnd w:id="647"/>
      <w:bookmarkEnd w:id="648"/>
    </w:p>
    <w:p w14:paraId="27C17064" w14:textId="77777777" w:rsidR="000959A2" w:rsidRPr="00522DCA"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560"/>
        <w:gridCol w:w="4651"/>
      </w:tblGrid>
      <w:tr w:rsidR="000959A2" w:rsidRPr="00522DCA" w14:paraId="7617A166" w14:textId="77777777">
        <w:tc>
          <w:tcPr>
            <w:tcW w:w="4560" w:type="dxa"/>
            <w:shd w:val="clear" w:color="auto" w:fill="auto"/>
          </w:tcPr>
          <w:p w14:paraId="4301698B" w14:textId="77777777" w:rsidR="000959A2" w:rsidRPr="00522DCA" w:rsidRDefault="00B16F25">
            <w:pPr>
              <w:rPr>
                <w:rFonts w:cs="Times New Roman"/>
                <w:lang w:val="en-GB"/>
              </w:rPr>
            </w:pPr>
            <w:r>
              <w:rPr>
                <w:rFonts w:cs="Times New Roman"/>
                <w:lang w:val="en-GB"/>
              </w:rPr>
              <w:pict w14:anchorId="66DB2CE5">
                <v:shape id="_x0000_i1213" type="#_x0000_t75" style="width:160.85pt;height:265.55pt" filled="t">
                  <v:fill color2="black"/>
                  <v:imagedata r:id="rId245" o:title=""/>
                </v:shape>
              </w:pict>
            </w:r>
          </w:p>
        </w:tc>
        <w:tc>
          <w:tcPr>
            <w:tcW w:w="4651" w:type="dxa"/>
            <w:shd w:val="clear" w:color="auto" w:fill="auto"/>
          </w:tcPr>
          <w:p w14:paraId="283AE2B2" w14:textId="77777777" w:rsidR="000959A2" w:rsidRPr="00522DCA" w:rsidRDefault="000959A2">
            <w:pPr>
              <w:ind w:left="497"/>
              <w:rPr>
                <w:rFonts w:cs="Times New Roman"/>
                <w:lang w:val="en-GB"/>
              </w:rPr>
            </w:pPr>
          </w:p>
        </w:tc>
      </w:tr>
    </w:tbl>
    <w:p w14:paraId="0397C4FD" w14:textId="77777777" w:rsidR="000959A2" w:rsidRPr="00522DCA" w:rsidRDefault="000959A2">
      <w:pPr>
        <w:rPr>
          <w:rFonts w:cs="Times New Roman"/>
          <w:lang w:val="en-GB"/>
        </w:rPr>
      </w:pPr>
    </w:p>
    <w:p w14:paraId="706CC5FF" w14:textId="78691CC5" w:rsidR="000959A2" w:rsidRPr="00522DCA" w:rsidRDefault="000959A2">
      <w:pPr>
        <w:pStyle w:val="Standard-BlockCharCharChar"/>
        <w:rPr>
          <w:lang w:val="en-GB"/>
        </w:rPr>
      </w:pPr>
      <w:r w:rsidRPr="00522DCA">
        <w:rPr>
          <w:lang w:val="en-GB"/>
        </w:rPr>
        <w:lastRenderedPageBreak/>
        <w:t xml:space="preserve">With the format menu the font type, font size, text and background </w:t>
      </w:r>
      <w:proofErr w:type="spellStart"/>
      <w:r w:rsidRPr="00522DCA">
        <w:rPr>
          <w:lang w:val="en-GB"/>
        </w:rPr>
        <w:t>colors</w:t>
      </w:r>
      <w:proofErr w:type="spellEnd"/>
      <w:r w:rsidRPr="00522DCA">
        <w:rPr>
          <w:lang w:val="en-GB"/>
        </w:rPr>
        <w:t xml:space="preserve"> etc. can be changed. The format options change both the way the musical score is displayed on the screen, as well as the way the output is displayed</w:t>
      </w:r>
      <w:del w:id="650" w:author="Moritz Lautenbach" w:date="2014-04-16T09:52:00Z">
        <w:r w:rsidRPr="00522DCA" w:rsidDel="00CD4D3A">
          <w:rPr>
            <w:lang w:val="en-GB"/>
          </w:rPr>
          <w:delText>.</w:delText>
        </w:r>
      </w:del>
      <w:r w:rsidRPr="00522DCA">
        <w:rPr>
          <w:lang w:val="en-GB"/>
        </w:rPr>
        <w:t xml:space="preserve"> (Print, RTF-, HTML- or SVG document). Font size and bold print should not be used as carriers of linguistic information. In EXMARaLDA these are exclusively coded with the used symbols or symbol chains</w:t>
      </w:r>
      <w:del w:id="651" w:author="Moritz Lautenbach" w:date="2014-04-16T09:52:00Z">
        <w:r w:rsidRPr="00522DCA" w:rsidDel="00CD4D3A">
          <w:rPr>
            <w:lang w:val="en-GB"/>
          </w:rPr>
          <w:delText>.</w:delText>
        </w:r>
      </w:del>
      <w:r w:rsidRPr="00522DCA">
        <w:rPr>
          <w:lang w:val="en-GB"/>
        </w:rPr>
        <w:t xml:space="preserve"> (see also </w:t>
      </w:r>
      <w:r w:rsidR="00C23F5A" w:rsidRPr="00522DCA">
        <w:rPr>
          <w:lang w:val="en-GB"/>
        </w:rPr>
        <w:t>“</w:t>
      </w:r>
      <w:r w:rsidRPr="00522DCA">
        <w:rPr>
          <w:lang w:val="en-GB"/>
        </w:rPr>
        <w:t>Segmentation-Menu</w:t>
      </w:r>
      <w:r w:rsidR="00C23F5A" w:rsidRPr="00522DCA">
        <w:rPr>
          <w:lang w:val="en-GB"/>
        </w:rPr>
        <w:t>”</w:t>
      </w:r>
      <w:r w:rsidRPr="00522DCA">
        <w:rPr>
          <w:lang w:val="en-GB"/>
        </w:rPr>
        <w:t xml:space="preserve">). Formatting is thus not an integral component of the actual transcription but is treated like additional information that is only relevant for the presentation in the </w:t>
      </w:r>
      <w:proofErr w:type="spellStart"/>
      <w:ins w:id="652" w:author="Moritz Lautenbach" w:date="2014-04-16T13:13:00Z">
        <w:r w:rsidRPr="00522DCA">
          <w:rPr>
            <w:lang w:val="en-GB"/>
          </w:rPr>
          <w:t>E</w:t>
        </w:r>
      </w:ins>
      <w:r w:rsidR="00C11634" w:rsidRPr="00522DCA">
        <w:rPr>
          <w:lang w:val="en-GB"/>
        </w:rPr>
        <w:t>Editor</w:t>
      </w:r>
      <w:proofErr w:type="spellEnd"/>
      <w:r w:rsidRPr="00522DCA">
        <w:rPr>
          <w:lang w:val="en-GB"/>
        </w:rPr>
        <w:t xml:space="preserve"> and the output. Furthermore it is saved as a separate file and not in the actual transcription. </w:t>
      </w:r>
    </w:p>
    <w:p w14:paraId="17F4A84C" w14:textId="77777777" w:rsidR="000959A2" w:rsidRPr="00522DCA" w:rsidRDefault="000959A2">
      <w:pPr>
        <w:pStyle w:val="Standard-BlockCharCharChar"/>
        <w:rPr>
          <w:lang w:val="en-GB"/>
        </w:rPr>
      </w:pPr>
    </w:p>
    <w:p w14:paraId="1FE92B60" w14:textId="77777777" w:rsidR="000959A2" w:rsidRPr="00522DCA" w:rsidRDefault="000959A2">
      <w:pPr>
        <w:pStyle w:val="Standard-BlockCharCharChar"/>
        <w:rPr>
          <w:lang w:val="en-GB"/>
        </w:rPr>
      </w:pPr>
      <w:r w:rsidRPr="00522DCA">
        <w:rPr>
          <w:lang w:val="en-GB"/>
        </w:rPr>
        <w:t xml:space="preserve">The system architecture ensures that only </w:t>
      </w:r>
      <w:r w:rsidRPr="00522DCA">
        <w:rPr>
          <w:u w:val="single"/>
          <w:lang w:val="en-GB"/>
        </w:rPr>
        <w:t>whole</w:t>
      </w:r>
      <w:r w:rsidRPr="00522DCA">
        <w:rPr>
          <w:lang w:val="en-GB"/>
        </w:rPr>
        <w:t xml:space="preserve"> tiers or </w:t>
      </w:r>
      <w:r w:rsidRPr="00522DCA">
        <w:rPr>
          <w:u w:val="single"/>
          <w:lang w:val="en-GB"/>
        </w:rPr>
        <w:t>all</w:t>
      </w:r>
      <w:r w:rsidRPr="00522DCA">
        <w:rPr>
          <w:lang w:val="en-GB"/>
        </w:rPr>
        <w:t xml:space="preserve"> tier labels or </w:t>
      </w:r>
      <w:r w:rsidRPr="00522DCA">
        <w:rPr>
          <w:u w:val="single"/>
          <w:lang w:val="en-GB"/>
        </w:rPr>
        <w:t>all</w:t>
      </w:r>
      <w:r w:rsidRPr="00522DCA">
        <w:rPr>
          <w:lang w:val="en-GB"/>
        </w:rPr>
        <w:t xml:space="preserve"> time axis labels can be formatted. </w:t>
      </w:r>
      <w:commentRangeStart w:id="653"/>
      <w:r w:rsidRPr="00522DCA">
        <w:rPr>
          <w:lang w:val="en-GB"/>
        </w:rPr>
        <w:t xml:space="preserve">It is </w:t>
      </w:r>
      <w:r w:rsidRPr="00522DCA">
        <w:rPr>
          <w:u w:val="single"/>
          <w:lang w:val="en-GB"/>
        </w:rPr>
        <w:t>not possible</w:t>
      </w:r>
      <w:r w:rsidRPr="00522DCA">
        <w:rPr>
          <w:lang w:val="en-GB"/>
        </w:rPr>
        <w:t xml:space="preserve"> to format individual sections of a tier, e.g. underlining single words in the transcription, print them in bold or change their font</w:t>
      </w:r>
      <w:commentRangeEnd w:id="653"/>
      <w:r w:rsidRPr="00522DCA">
        <w:rPr>
          <w:rStyle w:val="Kommentarzeichen"/>
          <w:rFonts w:eastAsia="SimSun"/>
          <w:lang w:val="en-GB"/>
        </w:rPr>
        <w:commentReference w:id="653"/>
      </w:r>
      <w:r w:rsidRPr="00522DCA">
        <w:rPr>
          <w:lang w:val="en-GB"/>
        </w:rPr>
        <w:t>.</w:t>
      </w:r>
      <w:del w:id="654" w:author="Moritz Lautenbach" w:date="2014-04-16T09:53:00Z">
        <w:r w:rsidRPr="00522DCA" w:rsidDel="00CD4D3A">
          <w:rPr>
            <w:lang w:val="en-GB"/>
          </w:rPr>
          <w:delText xml:space="preserve"> . </w:delText>
        </w:r>
      </w:del>
    </w:p>
    <w:p w14:paraId="44570937" w14:textId="77777777" w:rsidR="000959A2" w:rsidRPr="00522DCA" w:rsidRDefault="000959A2">
      <w:pPr>
        <w:pStyle w:val="Standard-BlockCharCharChar"/>
        <w:rPr>
          <w:lang w:val="en-GB"/>
        </w:rPr>
      </w:pPr>
      <w:r w:rsidRPr="00522DCA">
        <w:rPr>
          <w:lang w:val="en-GB"/>
        </w:rPr>
        <w:t xml:space="preserve">The reason for this is that this kind of formatting can only be transformed into other file formats with some limitations. It is not possible, for example, to import </w:t>
      </w:r>
      <w:proofErr w:type="spellStart"/>
      <w:r w:rsidRPr="00522DCA">
        <w:rPr>
          <w:lang w:val="en-GB"/>
        </w:rPr>
        <w:t>underlinings</w:t>
      </w:r>
      <w:proofErr w:type="spellEnd"/>
      <w:r w:rsidRPr="00522DCA">
        <w:rPr>
          <w:lang w:val="en-GB"/>
        </w:rPr>
        <w:t xml:space="preserve"> or bold print into a data base</w:t>
      </w:r>
      <w:ins w:id="655" w:author="Moritz Lautenbach" w:date="2014-04-16T09:55:00Z">
        <w:r w:rsidRPr="00522DCA">
          <w:rPr>
            <w:lang w:val="en-GB"/>
          </w:rPr>
          <w:t>.</w:t>
        </w:r>
      </w:ins>
      <w:r w:rsidRPr="00522DCA">
        <w:rPr>
          <w:lang w:val="en-GB"/>
        </w:rPr>
        <w:t xml:space="preserve"> If you would solely like to use these features for display purposes, you can later apply the desired changes to an exported RTF</w:t>
      </w:r>
      <w:ins w:id="656" w:author="Moritz Lautenbach" w:date="2014-04-16T09:55:00Z">
        <w:r w:rsidRPr="00522DCA">
          <w:rPr>
            <w:lang w:val="en-GB"/>
          </w:rPr>
          <w:t>-</w:t>
        </w:r>
      </w:ins>
      <w:del w:id="657" w:author="Moritz Lautenbach" w:date="2014-04-16T09:55:00Z">
        <w:r w:rsidRPr="00522DCA" w:rsidDel="00CD4D3A">
          <w:rPr>
            <w:lang w:val="en-GB"/>
          </w:rPr>
          <w:delText xml:space="preserve"> </w:delText>
        </w:r>
      </w:del>
      <w:r w:rsidRPr="00522DCA">
        <w:rPr>
          <w:lang w:val="en-GB"/>
        </w:rPr>
        <w:t>document. If they are part of your transcription conventions, however, (e.g. emphasized speech needs to be underlined according to your conventions)</w:t>
      </w:r>
      <w:del w:id="658" w:author="Moritz Lautenbach" w:date="2014-04-16T09:49:00Z">
        <w:r w:rsidRPr="00522DCA" w:rsidDel="00CD4D3A">
          <w:rPr>
            <w:lang w:val="en-GB"/>
          </w:rPr>
          <w:delText xml:space="preserve">  </w:delText>
        </w:r>
      </w:del>
      <w:ins w:id="659" w:author="Moritz Lautenbach" w:date="2014-04-16T09:49:00Z">
        <w:r w:rsidRPr="00522DCA">
          <w:rPr>
            <w:lang w:val="en-GB"/>
          </w:rPr>
          <w:t xml:space="preserve"> </w:t>
        </w:r>
      </w:ins>
      <w:r w:rsidRPr="00522DCA">
        <w:rPr>
          <w:lang w:val="en-GB"/>
        </w:rPr>
        <w:t>you should consider whether you can express the marked phenomena with the help of symbolic means.</w:t>
      </w:r>
    </w:p>
    <w:p w14:paraId="35F2822D" w14:textId="08E5A12C" w:rsidR="000959A2" w:rsidRPr="00522DCA" w:rsidRDefault="000959A2">
      <w:pPr>
        <w:pStyle w:val="Standard-BlockCharCharChar"/>
        <w:rPr>
          <w:lang w:val="en-GB"/>
        </w:rPr>
      </w:pPr>
      <w:r w:rsidRPr="00522DCA">
        <w:rPr>
          <w:lang w:val="en-GB"/>
        </w:rPr>
        <w:t xml:space="preserve">The default format is automatically applied to every transcription made with the </w:t>
      </w:r>
      <w:proofErr w:type="spellStart"/>
      <w:ins w:id="660" w:author="Moritz Lautenbach" w:date="2014-04-16T13:13:00Z">
        <w:r w:rsidRPr="00522DCA">
          <w:rPr>
            <w:lang w:val="en-GB"/>
          </w:rPr>
          <w:t>E</w:t>
        </w:r>
      </w:ins>
      <w:r w:rsidR="00C11634" w:rsidRPr="00522DCA">
        <w:rPr>
          <w:lang w:val="en-GB"/>
        </w:rPr>
        <w:t>Editor</w:t>
      </w:r>
      <w:proofErr w:type="spellEnd"/>
      <w:r w:rsidRPr="00522DCA">
        <w:rPr>
          <w:lang w:val="en-GB"/>
        </w:rPr>
        <w:t xml:space="preserve"> (to configure the default font see </w:t>
      </w:r>
      <w:r w:rsidR="00C23F5A" w:rsidRPr="00522DCA">
        <w:rPr>
          <w:lang w:val="en-GB"/>
        </w:rPr>
        <w:t>“</w:t>
      </w:r>
      <w:r w:rsidRPr="00522DCA">
        <w:rPr>
          <w:lang w:val="en-GB"/>
        </w:rPr>
        <w:t>Edit &gt; Edit Preferences…</w:t>
      </w:r>
      <w:r w:rsidR="00C23F5A" w:rsidRPr="00522DCA">
        <w:rPr>
          <w:lang w:val="en-GB"/>
        </w:rPr>
        <w:t>”</w:t>
      </w:r>
      <w:r w:rsidRPr="00522DCA">
        <w:rPr>
          <w:lang w:val="en-GB"/>
        </w:rPr>
        <w:t xml:space="preserve">). Editing the format of a tier (or of the speaker labels or the time axis) is done by calling the following dialog via </w:t>
      </w:r>
      <w:r w:rsidR="00C23F5A" w:rsidRPr="00522DCA">
        <w:rPr>
          <w:lang w:val="en-GB"/>
        </w:rPr>
        <w:t>“</w:t>
      </w:r>
      <w:r w:rsidRPr="00522DCA">
        <w:rPr>
          <w:lang w:val="en-GB"/>
          <w:rPrChange w:id="661" w:author="Moritz Lautenbach" w:date="2014-04-16T09:56:00Z">
            <w:rPr>
              <w:i/>
              <w:lang w:val="en-US"/>
            </w:rPr>
          </w:rPrChange>
        </w:rPr>
        <w:t>Format &gt; Edit format table</w:t>
      </w:r>
      <w:ins w:id="662" w:author="Moritz Lautenbach" w:date="2014-04-16T09:56:00Z">
        <w:r w:rsidRPr="00522DCA">
          <w:rPr>
            <w:lang w:val="en-GB"/>
          </w:rPr>
          <w:t>”</w:t>
        </w:r>
      </w:ins>
      <w:r w:rsidRPr="00522DCA">
        <w:rPr>
          <w:lang w:val="en-GB"/>
        </w:rPr>
        <w:t>:</w:t>
      </w:r>
    </w:p>
    <w:p w14:paraId="3A920ABA" w14:textId="77777777" w:rsidR="000959A2" w:rsidRPr="00522DCA" w:rsidRDefault="00B16F25">
      <w:pPr>
        <w:pStyle w:val="BildChar"/>
        <w:rPr>
          <w:rFonts w:ascii="Times New Roman" w:hAnsi="Times New Roman"/>
          <w:lang w:val="en-GB"/>
        </w:rPr>
      </w:pPr>
      <w:r>
        <w:rPr>
          <w:rFonts w:ascii="Times New Roman" w:hAnsi="Times New Roman"/>
          <w:lang w:val="en-GB"/>
        </w:rPr>
        <w:pict w14:anchorId="015645D5">
          <v:shape id="_x0000_i1214" type="#_x0000_t75" style="width:418.9pt;height:298.3pt" filled="t">
            <v:fill color2="black"/>
            <v:imagedata r:id="rId246" o:title=""/>
          </v:shape>
        </w:pict>
      </w:r>
    </w:p>
    <w:p w14:paraId="460B181B" w14:textId="77777777" w:rsidR="000959A2" w:rsidRPr="00522DCA" w:rsidRDefault="000959A2">
      <w:pPr>
        <w:pStyle w:val="Aufzhlungszeichen1"/>
        <w:numPr>
          <w:ilvl w:val="0"/>
          <w:numId w:val="31"/>
        </w:numPr>
        <w:tabs>
          <w:tab w:val="clear" w:pos="360"/>
          <w:tab w:val="left" w:pos="964"/>
        </w:tabs>
        <w:rPr>
          <w:lang w:val="en-GB"/>
        </w:rPr>
        <w:pPrChange w:id="663" w:author="Moritz Lautenbach" w:date="2014-04-16T09:57:00Z">
          <w:pPr>
            <w:pStyle w:val="Aufzhlungszeichen1"/>
            <w:tabs>
              <w:tab w:val="clear" w:pos="360"/>
              <w:tab w:val="left" w:pos="964"/>
            </w:tabs>
            <w:ind w:left="964" w:hanging="482"/>
          </w:pPr>
        </w:pPrChange>
      </w:pPr>
      <w:r w:rsidRPr="00522DCA">
        <w:rPr>
          <w:lang w:val="en-GB"/>
        </w:rPr>
        <w:t>Font: sets the font.</w:t>
      </w:r>
    </w:p>
    <w:p w14:paraId="32A89063" w14:textId="01D0A5E3" w:rsidR="000959A2" w:rsidRPr="00522DCA" w:rsidRDefault="000959A2">
      <w:pPr>
        <w:pStyle w:val="Aufzhlungszeichen1"/>
        <w:numPr>
          <w:ilvl w:val="0"/>
          <w:numId w:val="31"/>
        </w:numPr>
        <w:tabs>
          <w:tab w:val="clear" w:pos="360"/>
          <w:tab w:val="left" w:pos="964"/>
        </w:tabs>
        <w:rPr>
          <w:lang w:val="en-GB"/>
        </w:rPr>
        <w:pPrChange w:id="664" w:author="Moritz Lautenbach" w:date="2014-04-16T09:57:00Z">
          <w:pPr>
            <w:pStyle w:val="Aufzhlungszeichen1"/>
            <w:tabs>
              <w:tab w:val="clear" w:pos="360"/>
              <w:tab w:val="left" w:pos="964"/>
            </w:tabs>
            <w:ind w:left="964" w:hanging="482"/>
          </w:pPr>
        </w:pPrChange>
      </w:pPr>
      <w:r w:rsidRPr="00522DCA">
        <w:rPr>
          <w:lang w:val="en-GB"/>
        </w:rPr>
        <w:lastRenderedPageBreak/>
        <w:t>Font style: sets the font type (</w:t>
      </w:r>
      <w:r w:rsidR="00C23F5A" w:rsidRPr="00522DCA">
        <w:rPr>
          <w:lang w:val="en-GB"/>
        </w:rPr>
        <w:t>“</w:t>
      </w:r>
      <w:r w:rsidRPr="00522DCA">
        <w:rPr>
          <w:lang w:val="en-GB"/>
        </w:rPr>
        <w:t>Plain</w:t>
      </w:r>
      <w:r w:rsidR="00C23F5A" w:rsidRPr="00522DCA">
        <w:rPr>
          <w:lang w:val="en-GB"/>
        </w:rPr>
        <w:t>”</w:t>
      </w:r>
      <w:r w:rsidRPr="00522DCA">
        <w:rPr>
          <w:lang w:val="en-GB"/>
        </w:rPr>
        <w:t xml:space="preserve">, </w:t>
      </w:r>
      <w:r w:rsidR="00C23F5A" w:rsidRPr="00522DCA">
        <w:rPr>
          <w:lang w:val="en-GB"/>
        </w:rPr>
        <w:t>“</w:t>
      </w:r>
      <w:r w:rsidRPr="00522DCA">
        <w:rPr>
          <w:lang w:val="en-GB"/>
        </w:rPr>
        <w:t>Bold</w:t>
      </w:r>
      <w:r w:rsidR="00C23F5A" w:rsidRPr="00522DCA">
        <w:rPr>
          <w:lang w:val="en-GB"/>
        </w:rPr>
        <w:t>”</w:t>
      </w:r>
      <w:r w:rsidRPr="00522DCA">
        <w:rPr>
          <w:lang w:val="en-GB"/>
        </w:rPr>
        <w:t xml:space="preserve"> or </w:t>
      </w:r>
      <w:r w:rsidR="00C23F5A" w:rsidRPr="00522DCA">
        <w:rPr>
          <w:lang w:val="en-GB"/>
        </w:rPr>
        <w:t>“</w:t>
      </w:r>
      <w:r w:rsidRPr="00522DCA">
        <w:rPr>
          <w:lang w:val="en-GB"/>
        </w:rPr>
        <w:t>Italic</w:t>
      </w:r>
      <w:r w:rsidR="00C23F5A" w:rsidRPr="00522DCA">
        <w:rPr>
          <w:lang w:val="en-GB"/>
        </w:rPr>
        <w:t>”</w:t>
      </w:r>
      <w:r w:rsidRPr="00522DCA">
        <w:rPr>
          <w:lang w:val="en-GB"/>
        </w:rPr>
        <w:t>).</w:t>
      </w:r>
    </w:p>
    <w:p w14:paraId="07B7F1DF" w14:textId="77777777" w:rsidR="000959A2" w:rsidRPr="00522DCA" w:rsidRDefault="000959A2">
      <w:pPr>
        <w:pStyle w:val="Aufzhlungszeichen1"/>
        <w:numPr>
          <w:ilvl w:val="0"/>
          <w:numId w:val="31"/>
        </w:numPr>
        <w:tabs>
          <w:tab w:val="clear" w:pos="360"/>
          <w:tab w:val="left" w:pos="964"/>
        </w:tabs>
        <w:rPr>
          <w:lang w:val="en-GB"/>
        </w:rPr>
        <w:pPrChange w:id="665" w:author="Moritz Lautenbach" w:date="2014-04-16T09:57:00Z">
          <w:pPr>
            <w:pStyle w:val="Aufzhlungszeichen1"/>
            <w:tabs>
              <w:tab w:val="clear" w:pos="360"/>
              <w:tab w:val="left" w:pos="964"/>
            </w:tabs>
            <w:ind w:left="964" w:hanging="482"/>
          </w:pPr>
        </w:pPrChange>
      </w:pPr>
      <w:r w:rsidRPr="00522DCA">
        <w:rPr>
          <w:lang w:val="en-GB"/>
        </w:rPr>
        <w:t>Font size: sets the font size (in points)</w:t>
      </w:r>
      <w:del w:id="666" w:author="Moritz Lautenbach" w:date="2014-04-16T09:58:00Z">
        <w:r w:rsidRPr="00522DCA" w:rsidDel="00CD4D3A">
          <w:rPr>
            <w:lang w:val="en-GB"/>
          </w:rPr>
          <w:delText xml:space="preserve"> </w:delText>
        </w:r>
      </w:del>
      <w:r w:rsidRPr="00522DCA">
        <w:rPr>
          <w:lang w:val="en-GB"/>
        </w:rPr>
        <w:t>.</w:t>
      </w:r>
    </w:p>
    <w:p w14:paraId="7EB08BF3" w14:textId="77777777" w:rsidR="000959A2" w:rsidRPr="00522DCA" w:rsidRDefault="000959A2">
      <w:pPr>
        <w:pStyle w:val="Standard-BlockCharCharChar"/>
        <w:rPr>
          <w:lang w:val="en-GB"/>
        </w:rPr>
      </w:pPr>
      <w:r w:rsidRPr="00522DCA">
        <w:rPr>
          <w:lang w:val="en-GB"/>
        </w:rPr>
        <w:t>Example:</w:t>
      </w:r>
    </w:p>
    <w:p w14:paraId="55F5E4E8" w14:textId="77777777" w:rsidR="000959A2" w:rsidRPr="00522DCA"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B16F25" w14:paraId="4E16957F" w14:textId="77777777">
        <w:tc>
          <w:tcPr>
            <w:tcW w:w="4360" w:type="dxa"/>
            <w:shd w:val="clear" w:color="auto" w:fill="auto"/>
          </w:tcPr>
          <w:p w14:paraId="555B8D65" w14:textId="77777777" w:rsidR="000959A2" w:rsidRPr="00522DCA" w:rsidRDefault="00B16F25">
            <w:pPr>
              <w:rPr>
                <w:rFonts w:cs="Times New Roman"/>
                <w:lang w:val="en-GB"/>
              </w:rPr>
            </w:pPr>
            <w:r>
              <w:rPr>
                <w:rFonts w:cs="Times New Roman"/>
                <w:lang w:val="en-GB"/>
              </w:rPr>
              <w:pict w14:anchorId="65C19A6C">
                <v:shape id="_x0000_i1215" type="#_x0000_t75" style="width:208.5pt;height:54.25pt" filled="t">
                  <v:fill color2="black"/>
                  <v:imagedata r:id="rId247" o:title=""/>
                </v:shape>
              </w:pict>
            </w:r>
          </w:p>
        </w:tc>
        <w:tc>
          <w:tcPr>
            <w:tcW w:w="5103" w:type="dxa"/>
            <w:shd w:val="clear" w:color="auto" w:fill="auto"/>
          </w:tcPr>
          <w:p w14:paraId="344C31DC" w14:textId="614E2649" w:rsidR="000959A2" w:rsidRPr="00522DCA" w:rsidRDefault="000959A2">
            <w:pPr>
              <w:pStyle w:val="Standard-BlockCharCharChar"/>
              <w:tabs>
                <w:tab w:val="left" w:pos="1309"/>
              </w:tabs>
              <w:jc w:val="left"/>
              <w:rPr>
                <w:lang w:val="en-GB"/>
              </w:rPr>
            </w:pPr>
            <w:r w:rsidRPr="00522DCA">
              <w:rPr>
                <w:lang w:val="en-GB"/>
              </w:rPr>
              <w:t>Labels:</w:t>
            </w:r>
            <w:r w:rsidRPr="00522DCA">
              <w:rPr>
                <w:lang w:val="en-GB"/>
              </w:rPr>
              <w:tab/>
            </w:r>
            <w:r w:rsidR="00C23F5A" w:rsidRPr="00522DCA">
              <w:rPr>
                <w:lang w:val="en-GB"/>
              </w:rPr>
              <w:t>“</w:t>
            </w:r>
            <w:r w:rsidRPr="00522DCA">
              <w:rPr>
                <w:lang w:val="en-GB"/>
              </w:rPr>
              <w:t>Times New Roman, Bold, 10 </w:t>
            </w:r>
            <w:proofErr w:type="spellStart"/>
            <w:r w:rsidRPr="00522DCA">
              <w:rPr>
                <w:lang w:val="en-GB"/>
              </w:rPr>
              <w:t>pt</w:t>
            </w:r>
            <w:proofErr w:type="spellEnd"/>
            <w:r w:rsidR="00C23F5A" w:rsidRPr="00522DCA">
              <w:rPr>
                <w:lang w:val="en-GB"/>
              </w:rPr>
              <w:t>”</w:t>
            </w:r>
          </w:p>
          <w:p w14:paraId="6A219A6A" w14:textId="77777777" w:rsidR="000959A2" w:rsidRPr="00522DCA" w:rsidRDefault="000959A2">
            <w:pPr>
              <w:pStyle w:val="Standard-BlockCharCharChar"/>
              <w:tabs>
                <w:tab w:val="left" w:pos="1309"/>
              </w:tabs>
              <w:jc w:val="left"/>
              <w:rPr>
                <w:lang w:val="en-GB"/>
              </w:rPr>
            </w:pPr>
          </w:p>
          <w:p w14:paraId="262DB804" w14:textId="211FCA09" w:rsidR="000959A2" w:rsidRPr="00522DCA" w:rsidRDefault="000959A2">
            <w:pPr>
              <w:pStyle w:val="Standard-BlockCharCharChar"/>
              <w:tabs>
                <w:tab w:val="left" w:pos="1309"/>
              </w:tabs>
              <w:jc w:val="left"/>
              <w:rPr>
                <w:lang w:val="en-GB"/>
              </w:rPr>
            </w:pPr>
            <w:r w:rsidRPr="00522DCA">
              <w:rPr>
                <w:lang w:val="en-GB"/>
              </w:rPr>
              <w:t>Tier 1 and 3:</w:t>
            </w:r>
            <w:r w:rsidRPr="00522DCA">
              <w:rPr>
                <w:lang w:val="en-GB"/>
              </w:rPr>
              <w:tab/>
            </w:r>
            <w:r w:rsidR="00C23F5A" w:rsidRPr="00522DCA">
              <w:rPr>
                <w:lang w:val="en-GB"/>
              </w:rPr>
              <w:t>“</w:t>
            </w:r>
            <w:r w:rsidRPr="00522DCA">
              <w:rPr>
                <w:lang w:val="en-GB"/>
              </w:rPr>
              <w:t>Times New Roman, Plain, 12 </w:t>
            </w:r>
            <w:proofErr w:type="spellStart"/>
            <w:r w:rsidRPr="00522DCA">
              <w:rPr>
                <w:lang w:val="en-GB"/>
              </w:rPr>
              <w:t>pt</w:t>
            </w:r>
            <w:proofErr w:type="spellEnd"/>
            <w:r w:rsidR="00C23F5A" w:rsidRPr="00522DCA">
              <w:rPr>
                <w:lang w:val="en-GB"/>
              </w:rPr>
              <w:t>”</w:t>
            </w:r>
          </w:p>
          <w:p w14:paraId="42F92D52" w14:textId="2B6DA0CE" w:rsidR="000959A2" w:rsidRPr="00522DCA" w:rsidRDefault="000959A2">
            <w:pPr>
              <w:pStyle w:val="Standard-BlockCharCharChar"/>
              <w:tabs>
                <w:tab w:val="left" w:pos="1309"/>
              </w:tabs>
              <w:jc w:val="left"/>
              <w:rPr>
                <w:lang w:val="en-GB"/>
              </w:rPr>
            </w:pPr>
            <w:r w:rsidRPr="00522DCA">
              <w:rPr>
                <w:lang w:val="en-GB"/>
              </w:rPr>
              <w:t>Tier 2:</w:t>
            </w:r>
            <w:r w:rsidRPr="00522DCA">
              <w:rPr>
                <w:lang w:val="en-GB"/>
              </w:rPr>
              <w:tab/>
            </w:r>
            <w:r w:rsidR="00C23F5A" w:rsidRPr="00522DCA">
              <w:rPr>
                <w:lang w:val="en-GB"/>
              </w:rPr>
              <w:t>“</w:t>
            </w:r>
            <w:r w:rsidRPr="00522DCA">
              <w:rPr>
                <w:lang w:val="en-GB"/>
              </w:rPr>
              <w:t>Courier New</w:t>
            </w:r>
            <w:r w:rsidR="00C23F5A" w:rsidRPr="00522DCA">
              <w:rPr>
                <w:lang w:val="en-GB"/>
              </w:rPr>
              <w:t>”</w:t>
            </w:r>
            <w:r w:rsidRPr="00522DCA">
              <w:rPr>
                <w:lang w:val="en-GB"/>
              </w:rPr>
              <w:t>, Italic, 8 </w:t>
            </w:r>
            <w:ins w:id="667" w:author="Moritz Lautenbach" w:date="2014-04-16T09:57:00Z">
              <w:r w:rsidRPr="00522DCA">
                <w:rPr>
                  <w:lang w:val="en-GB"/>
                </w:rPr>
                <w:t>p</w:t>
              </w:r>
            </w:ins>
            <w:del w:id="668" w:author="Moritz Lautenbach" w:date="2014-04-16T09:57:00Z">
              <w:r w:rsidRPr="00522DCA" w:rsidDel="00CD4D3A">
                <w:rPr>
                  <w:lang w:val="en-GB"/>
                </w:rPr>
                <w:delText>P</w:delText>
              </w:r>
            </w:del>
            <w:r w:rsidRPr="00522DCA">
              <w:rPr>
                <w:lang w:val="en-GB"/>
              </w:rPr>
              <w:t>t</w:t>
            </w:r>
            <w:r w:rsidR="00C23F5A" w:rsidRPr="00522DCA">
              <w:rPr>
                <w:lang w:val="en-GB"/>
              </w:rPr>
              <w:t>-2</w:t>
            </w:r>
          </w:p>
          <w:p w14:paraId="6C4C81A5" w14:textId="77777777" w:rsidR="000959A2" w:rsidRPr="00522DCA" w:rsidRDefault="000959A2">
            <w:pPr>
              <w:pStyle w:val="Standard-BlockCharCharChar"/>
              <w:tabs>
                <w:tab w:val="left" w:pos="1309"/>
              </w:tabs>
              <w:jc w:val="left"/>
              <w:rPr>
                <w:lang w:val="en-GB"/>
              </w:rPr>
            </w:pPr>
          </w:p>
        </w:tc>
      </w:tr>
    </w:tbl>
    <w:p w14:paraId="56B85033" w14:textId="77777777" w:rsidR="000959A2" w:rsidRPr="00522DCA" w:rsidRDefault="000959A2">
      <w:pPr>
        <w:pStyle w:val="Aufzhlungszeichen1"/>
        <w:numPr>
          <w:ilvl w:val="0"/>
          <w:numId w:val="32"/>
        </w:numPr>
        <w:tabs>
          <w:tab w:val="clear" w:pos="360"/>
          <w:tab w:val="left" w:pos="964"/>
        </w:tabs>
        <w:rPr>
          <w:lang w:val="en-GB"/>
        </w:rPr>
        <w:pPrChange w:id="669" w:author="Moritz Lautenbach" w:date="2014-04-16T09:58:00Z">
          <w:pPr>
            <w:pStyle w:val="Aufzhlungszeichen1"/>
            <w:tabs>
              <w:tab w:val="clear" w:pos="360"/>
              <w:tab w:val="left" w:pos="964"/>
            </w:tabs>
            <w:ind w:left="964" w:hanging="482"/>
          </w:pPr>
        </w:pPrChange>
      </w:pPr>
      <w:r w:rsidRPr="00522DCA">
        <w:rPr>
          <w:lang w:val="en-GB"/>
        </w:rPr>
        <w:t>Text </w:t>
      </w:r>
      <w:proofErr w:type="spellStart"/>
      <w:r w:rsidRPr="00522DCA">
        <w:rPr>
          <w:lang w:val="en-GB"/>
        </w:rPr>
        <w:t>color</w:t>
      </w:r>
      <w:proofErr w:type="spellEnd"/>
      <w:r w:rsidRPr="00522DCA">
        <w:rPr>
          <w:lang w:val="en-GB"/>
        </w:rPr>
        <w:t xml:space="preserve">: sets the </w:t>
      </w:r>
      <w:proofErr w:type="spellStart"/>
      <w:r w:rsidRPr="00522DCA">
        <w:rPr>
          <w:lang w:val="en-GB"/>
        </w:rPr>
        <w:t>color</w:t>
      </w:r>
      <w:proofErr w:type="spellEnd"/>
      <w:r w:rsidRPr="00522DCA">
        <w:rPr>
          <w:lang w:val="en-GB"/>
        </w:rPr>
        <w:t xml:space="preserve"> of the text.</w:t>
      </w:r>
    </w:p>
    <w:p w14:paraId="77E99CC0" w14:textId="77777777" w:rsidR="000959A2" w:rsidRPr="00522DCA" w:rsidRDefault="000959A2">
      <w:pPr>
        <w:pStyle w:val="Aufzhlungszeichen1"/>
        <w:numPr>
          <w:ilvl w:val="0"/>
          <w:numId w:val="32"/>
        </w:numPr>
        <w:tabs>
          <w:tab w:val="clear" w:pos="360"/>
          <w:tab w:val="left" w:pos="964"/>
        </w:tabs>
        <w:rPr>
          <w:lang w:val="en-GB"/>
        </w:rPr>
        <w:pPrChange w:id="670" w:author="Moritz Lautenbach" w:date="2014-04-16T09:58:00Z">
          <w:pPr>
            <w:pStyle w:val="Aufzhlungszeichen1"/>
            <w:tabs>
              <w:tab w:val="clear" w:pos="360"/>
              <w:tab w:val="left" w:pos="964"/>
            </w:tabs>
            <w:ind w:left="964" w:hanging="482"/>
          </w:pPr>
        </w:pPrChange>
      </w:pPr>
      <w:r w:rsidRPr="00522DCA">
        <w:rPr>
          <w:lang w:val="en-GB"/>
        </w:rPr>
        <w:t>Background </w:t>
      </w:r>
      <w:proofErr w:type="spellStart"/>
      <w:r w:rsidRPr="00522DCA">
        <w:rPr>
          <w:lang w:val="en-GB"/>
        </w:rPr>
        <w:t>color</w:t>
      </w:r>
      <w:proofErr w:type="spellEnd"/>
      <w:r w:rsidRPr="00522DCA">
        <w:rPr>
          <w:lang w:val="en-GB"/>
        </w:rPr>
        <w:t xml:space="preserve">: sets the background </w:t>
      </w:r>
      <w:proofErr w:type="spellStart"/>
      <w:r w:rsidRPr="00522DCA">
        <w:rPr>
          <w:lang w:val="en-GB"/>
        </w:rPr>
        <w:t>color</w:t>
      </w:r>
      <w:proofErr w:type="spellEnd"/>
      <w:r w:rsidRPr="00522DCA">
        <w:rPr>
          <w:lang w:val="en-GB"/>
        </w:rPr>
        <w:t xml:space="preserve"> of the text.</w:t>
      </w:r>
    </w:p>
    <w:p w14:paraId="2D4225D6" w14:textId="77777777" w:rsidR="000959A2" w:rsidRPr="00522DCA" w:rsidRDefault="000959A2">
      <w:pPr>
        <w:pStyle w:val="Standard-BlockCharCharChar"/>
        <w:rPr>
          <w:lang w:val="en-GB"/>
        </w:rPr>
      </w:pPr>
      <w:r w:rsidRPr="00522DCA">
        <w:rPr>
          <w:lang w:val="en-GB"/>
        </w:rPr>
        <w:t xml:space="preserve">Choosing the </w:t>
      </w:r>
      <w:proofErr w:type="spellStart"/>
      <w:r w:rsidRPr="00522DCA">
        <w:rPr>
          <w:lang w:val="en-GB"/>
        </w:rPr>
        <w:t>color</w:t>
      </w:r>
      <w:proofErr w:type="spellEnd"/>
      <w:r w:rsidRPr="00522DCA">
        <w:rPr>
          <w:lang w:val="en-GB"/>
        </w:rPr>
        <w:t xml:space="preserve"> is done by selecting it from the dialog.</w:t>
      </w:r>
    </w:p>
    <w:p w14:paraId="5DB25A1B" w14:textId="77777777" w:rsidR="000959A2" w:rsidRPr="00522DCA" w:rsidRDefault="000959A2">
      <w:pPr>
        <w:pStyle w:val="Standard-BlockCharCharChar"/>
        <w:rPr>
          <w:lang w:val="en-GB"/>
        </w:rPr>
      </w:pPr>
    </w:p>
    <w:p w14:paraId="1E37B612" w14:textId="77777777" w:rsidR="000959A2" w:rsidRPr="00522DCA" w:rsidRDefault="00B16F25">
      <w:pPr>
        <w:pStyle w:val="BildChar"/>
        <w:rPr>
          <w:rFonts w:ascii="Times New Roman" w:hAnsi="Times New Roman"/>
          <w:lang w:val="en-GB"/>
        </w:rPr>
      </w:pPr>
      <w:r>
        <w:rPr>
          <w:rFonts w:ascii="Times New Roman" w:hAnsi="Times New Roman"/>
          <w:lang w:val="en-GB"/>
        </w:rPr>
        <w:pict w14:anchorId="4F4E1B38">
          <v:shape id="_x0000_i1216" type="#_x0000_t75" style="width:169.25pt;height:156.15pt" filled="t">
            <v:fill color2="black"/>
            <v:imagedata r:id="rId248" o:title=""/>
          </v:shape>
        </w:pict>
      </w:r>
    </w:p>
    <w:p w14:paraId="60F61BD1" w14:textId="07EB43B3" w:rsidR="000959A2" w:rsidRPr="00522DCA" w:rsidRDefault="003D491A">
      <w:pPr>
        <w:pStyle w:val="Standard-BlockCharCharChar"/>
        <w:pageBreakBefore/>
        <w:rPr>
          <w:lang w:val="en-GB"/>
        </w:rPr>
      </w:pPr>
      <w:r w:rsidRPr="00522DCA">
        <w:rPr>
          <w:lang w:val="en-GB"/>
        </w:rPr>
        <w:lastRenderedPageBreak/>
        <w:t>E</w:t>
      </w:r>
      <w:r w:rsidR="000959A2" w:rsidRPr="00522DCA">
        <w:rPr>
          <w:lang w:val="en-GB"/>
        </w:rPr>
        <w:t>xamples:</w:t>
      </w:r>
    </w:p>
    <w:tbl>
      <w:tblPr>
        <w:tblW w:w="9463" w:type="dxa"/>
        <w:tblLayout w:type="fixed"/>
        <w:tblLook w:val="0000" w:firstRow="0" w:lastRow="0" w:firstColumn="0" w:lastColumn="0" w:noHBand="0" w:noVBand="0"/>
      </w:tblPr>
      <w:tblGrid>
        <w:gridCol w:w="4360"/>
        <w:gridCol w:w="5103"/>
      </w:tblGrid>
      <w:tr w:rsidR="000959A2" w:rsidRPr="00B16F25" w14:paraId="66651849" w14:textId="77777777" w:rsidTr="003D491A">
        <w:tc>
          <w:tcPr>
            <w:tcW w:w="4360" w:type="dxa"/>
            <w:shd w:val="clear" w:color="auto" w:fill="auto"/>
          </w:tcPr>
          <w:p w14:paraId="0490770A" w14:textId="77777777" w:rsidR="000959A2" w:rsidRPr="00522DCA" w:rsidRDefault="00B16F25">
            <w:pPr>
              <w:rPr>
                <w:rFonts w:cs="Times New Roman"/>
                <w:lang w:val="en-GB"/>
              </w:rPr>
            </w:pPr>
            <w:r>
              <w:rPr>
                <w:rFonts w:cs="Times New Roman"/>
                <w:lang w:val="en-GB"/>
              </w:rPr>
              <w:pict w14:anchorId="02770D90">
                <v:shape id="_x0000_i1217" type="#_x0000_t75" style="width:208.5pt;height:55.15pt" filled="t">
                  <v:fill color2="black"/>
                  <v:imagedata r:id="rId249" o:title=""/>
                </v:shape>
              </w:pict>
            </w:r>
          </w:p>
        </w:tc>
        <w:tc>
          <w:tcPr>
            <w:tcW w:w="5103" w:type="dxa"/>
            <w:shd w:val="clear" w:color="auto" w:fill="auto"/>
          </w:tcPr>
          <w:p w14:paraId="35335DB3" w14:textId="77777777" w:rsidR="000959A2" w:rsidRPr="00522DCA" w:rsidRDefault="000959A2">
            <w:pPr>
              <w:pStyle w:val="Standard-BlockCharCharChar"/>
              <w:tabs>
                <w:tab w:val="left" w:pos="1309"/>
              </w:tabs>
              <w:jc w:val="left"/>
              <w:rPr>
                <w:lang w:val="en-GB"/>
              </w:rPr>
            </w:pPr>
          </w:p>
          <w:p w14:paraId="0E9E762B" w14:textId="77777777" w:rsidR="000959A2" w:rsidRPr="00522DCA" w:rsidRDefault="000959A2">
            <w:pPr>
              <w:pStyle w:val="Standard-BlockCharCharChar"/>
              <w:tabs>
                <w:tab w:val="left" w:pos="1309"/>
              </w:tabs>
              <w:jc w:val="left"/>
              <w:rPr>
                <w:lang w:val="en-GB"/>
              </w:rPr>
            </w:pPr>
            <w:r w:rsidRPr="00522DCA">
              <w:rPr>
                <w:lang w:val="en-GB"/>
              </w:rPr>
              <w:t>Tier 1 to 3:</w:t>
            </w:r>
            <w:r w:rsidRPr="00522DCA">
              <w:rPr>
                <w:lang w:val="en-GB"/>
              </w:rPr>
              <w:tab/>
              <w:t xml:space="preserve">Red, blue and green as text </w:t>
            </w:r>
            <w:proofErr w:type="spellStart"/>
            <w:r w:rsidRPr="00522DCA">
              <w:rPr>
                <w:lang w:val="en-GB"/>
              </w:rPr>
              <w:t>colors</w:t>
            </w:r>
            <w:proofErr w:type="spellEnd"/>
          </w:p>
          <w:p w14:paraId="702816CD" w14:textId="77777777" w:rsidR="000959A2" w:rsidRPr="00522DCA" w:rsidRDefault="000959A2">
            <w:pPr>
              <w:pStyle w:val="Standard-BlockCharCharChar"/>
              <w:tabs>
                <w:tab w:val="left" w:pos="1309"/>
              </w:tabs>
              <w:jc w:val="left"/>
              <w:rPr>
                <w:lang w:val="en-GB"/>
              </w:rPr>
            </w:pPr>
          </w:p>
          <w:p w14:paraId="4CFFA5BE" w14:textId="77777777" w:rsidR="000959A2" w:rsidRPr="00522DCA" w:rsidRDefault="000959A2">
            <w:pPr>
              <w:pStyle w:val="Standard-BlockCharCharChar"/>
              <w:tabs>
                <w:tab w:val="left" w:pos="1309"/>
              </w:tabs>
              <w:jc w:val="left"/>
              <w:rPr>
                <w:lang w:val="en-GB"/>
              </w:rPr>
            </w:pPr>
          </w:p>
          <w:p w14:paraId="068639D3" w14:textId="77777777" w:rsidR="000959A2" w:rsidRPr="00522DCA" w:rsidRDefault="000959A2">
            <w:pPr>
              <w:pStyle w:val="Standard-BlockCharCharChar"/>
              <w:tabs>
                <w:tab w:val="left" w:pos="1309"/>
              </w:tabs>
              <w:jc w:val="left"/>
              <w:rPr>
                <w:lang w:val="en-GB"/>
              </w:rPr>
            </w:pPr>
          </w:p>
        </w:tc>
      </w:tr>
      <w:tr w:rsidR="000959A2" w:rsidRPr="00B16F25" w14:paraId="4976D7BB" w14:textId="77777777" w:rsidTr="003D491A">
        <w:tc>
          <w:tcPr>
            <w:tcW w:w="4360" w:type="dxa"/>
            <w:shd w:val="clear" w:color="auto" w:fill="auto"/>
          </w:tcPr>
          <w:p w14:paraId="4F61910B" w14:textId="77777777" w:rsidR="000959A2" w:rsidRPr="00522DCA" w:rsidRDefault="00B16F25">
            <w:pPr>
              <w:rPr>
                <w:rFonts w:cs="Times New Roman"/>
                <w:lang w:val="en-GB"/>
              </w:rPr>
            </w:pPr>
            <w:r>
              <w:rPr>
                <w:rFonts w:cs="Times New Roman"/>
                <w:lang w:val="en-GB"/>
              </w:rPr>
              <w:pict w14:anchorId="2C4FF51A">
                <v:shape id="_x0000_i1218" type="#_x0000_t75" style="width:206.65pt;height:54.25pt" filled="t">
                  <v:fill color2="black"/>
                  <v:imagedata r:id="rId250" o:title=""/>
                </v:shape>
              </w:pict>
            </w:r>
          </w:p>
        </w:tc>
        <w:tc>
          <w:tcPr>
            <w:tcW w:w="5103" w:type="dxa"/>
            <w:shd w:val="clear" w:color="auto" w:fill="auto"/>
          </w:tcPr>
          <w:p w14:paraId="6D063BBE" w14:textId="77777777" w:rsidR="000959A2" w:rsidRPr="00522DCA" w:rsidRDefault="000959A2">
            <w:pPr>
              <w:pStyle w:val="Standard-BlockCharCharChar"/>
              <w:tabs>
                <w:tab w:val="left" w:pos="1309"/>
              </w:tabs>
              <w:jc w:val="left"/>
              <w:rPr>
                <w:lang w:val="en-GB"/>
              </w:rPr>
            </w:pPr>
          </w:p>
          <w:p w14:paraId="232EE5AE" w14:textId="77777777" w:rsidR="000959A2" w:rsidRPr="00522DCA" w:rsidRDefault="000959A2">
            <w:pPr>
              <w:pStyle w:val="Standard-BlockCharCharChar"/>
              <w:tabs>
                <w:tab w:val="left" w:pos="1309"/>
                <w:tab w:val="left" w:pos="1735"/>
              </w:tabs>
              <w:jc w:val="left"/>
              <w:rPr>
                <w:lang w:val="en-GB"/>
              </w:rPr>
            </w:pPr>
            <w:r w:rsidRPr="00522DCA">
              <w:rPr>
                <w:lang w:val="en-GB"/>
              </w:rPr>
              <w:t>Tier 2:</w:t>
            </w:r>
            <w:r w:rsidRPr="00522DCA">
              <w:rPr>
                <w:lang w:val="en-GB"/>
              </w:rPr>
              <w:tab/>
            </w:r>
            <w:proofErr w:type="spellStart"/>
            <w:r w:rsidRPr="00522DCA">
              <w:rPr>
                <w:lang w:val="en-GB"/>
              </w:rPr>
              <w:t>gray</w:t>
            </w:r>
            <w:proofErr w:type="spellEnd"/>
            <w:r w:rsidRPr="00522DCA">
              <w:rPr>
                <w:lang w:val="en-GB"/>
              </w:rPr>
              <w:t xml:space="preserve"> as a background </w:t>
            </w:r>
            <w:proofErr w:type="spellStart"/>
            <w:r w:rsidRPr="00522DCA">
              <w:rPr>
                <w:lang w:val="en-GB"/>
              </w:rPr>
              <w:t>color</w:t>
            </w:r>
            <w:proofErr w:type="spellEnd"/>
          </w:p>
          <w:p w14:paraId="592E0F37" w14:textId="77777777" w:rsidR="000959A2" w:rsidRPr="00522DCA" w:rsidRDefault="000959A2">
            <w:pPr>
              <w:pStyle w:val="Standard-BlockCharCharChar"/>
              <w:tabs>
                <w:tab w:val="left" w:pos="1309"/>
              </w:tabs>
              <w:jc w:val="left"/>
              <w:rPr>
                <w:lang w:val="en-GB"/>
              </w:rPr>
            </w:pPr>
            <w:r w:rsidRPr="00522DCA">
              <w:rPr>
                <w:lang w:val="en-GB"/>
              </w:rPr>
              <w:t>(to emphasize the expansion of non-verbal events for example)</w:t>
            </w:r>
          </w:p>
          <w:p w14:paraId="570A8400" w14:textId="77777777" w:rsidR="000959A2" w:rsidRPr="00522DCA" w:rsidRDefault="000959A2">
            <w:pPr>
              <w:pStyle w:val="Standard-BlockCharCharChar"/>
              <w:tabs>
                <w:tab w:val="left" w:pos="1309"/>
              </w:tabs>
              <w:jc w:val="left"/>
              <w:rPr>
                <w:lang w:val="en-GB"/>
              </w:rPr>
            </w:pPr>
          </w:p>
        </w:tc>
      </w:tr>
    </w:tbl>
    <w:p w14:paraId="5CCB7F40" w14:textId="0115076B" w:rsidR="000959A2" w:rsidRPr="00522DCA" w:rsidRDefault="000959A2">
      <w:pPr>
        <w:pStyle w:val="Aufzhlungszeichen1"/>
        <w:numPr>
          <w:ilvl w:val="0"/>
          <w:numId w:val="33"/>
        </w:numPr>
        <w:tabs>
          <w:tab w:val="clear" w:pos="360"/>
          <w:tab w:val="left" w:pos="964"/>
        </w:tabs>
        <w:rPr>
          <w:lang w:val="en-GB"/>
        </w:rPr>
        <w:pPrChange w:id="671" w:author="Moritz Lautenbach" w:date="2014-04-16T09:58:00Z">
          <w:pPr>
            <w:pStyle w:val="Aufzhlungszeichen1"/>
            <w:tabs>
              <w:tab w:val="clear" w:pos="360"/>
              <w:tab w:val="left" w:pos="964"/>
            </w:tabs>
            <w:ind w:left="964" w:hanging="482"/>
          </w:pPr>
        </w:pPrChange>
      </w:pPr>
      <w:r w:rsidRPr="00522DCA">
        <w:rPr>
          <w:lang w:val="en-GB"/>
        </w:rPr>
        <w:t xml:space="preserve">Alignment: sets the alignment of the text within the event description. This setting only takes effect in the </w:t>
      </w:r>
      <w:r w:rsidR="00C11634" w:rsidRPr="00522DCA">
        <w:rPr>
          <w:lang w:val="en-GB"/>
        </w:rPr>
        <w:t>Editor</w:t>
      </w:r>
      <w:r w:rsidRPr="00522DCA">
        <w:rPr>
          <w:lang w:val="en-GB"/>
        </w:rPr>
        <w:t>. For the output the font is always aligned to the left.</w:t>
      </w:r>
    </w:p>
    <w:p w14:paraId="2075C8CE" w14:textId="77777777" w:rsidR="000959A2" w:rsidRPr="00522DCA" w:rsidRDefault="000959A2">
      <w:pPr>
        <w:pStyle w:val="Standard-BlockCharCharChar"/>
        <w:rPr>
          <w:lang w:val="en-GB"/>
        </w:rPr>
      </w:pPr>
      <w:r w:rsidRPr="00522DCA">
        <w:rPr>
          <w:lang w:val="en-GB"/>
        </w:rPr>
        <w:t>Example:</w:t>
      </w:r>
    </w:p>
    <w:tbl>
      <w:tblPr>
        <w:tblW w:w="9463" w:type="dxa"/>
        <w:tblLayout w:type="fixed"/>
        <w:tblLook w:val="0000" w:firstRow="0" w:lastRow="0" w:firstColumn="0" w:lastColumn="0" w:noHBand="0" w:noVBand="0"/>
      </w:tblPr>
      <w:tblGrid>
        <w:gridCol w:w="4360"/>
        <w:gridCol w:w="5103"/>
      </w:tblGrid>
      <w:tr w:rsidR="000959A2" w:rsidRPr="00522DCA" w14:paraId="283FAD91" w14:textId="77777777" w:rsidTr="003D491A">
        <w:tc>
          <w:tcPr>
            <w:tcW w:w="4360" w:type="dxa"/>
            <w:shd w:val="clear" w:color="auto" w:fill="auto"/>
          </w:tcPr>
          <w:p w14:paraId="1E5E36D6" w14:textId="77777777" w:rsidR="000959A2" w:rsidRPr="00522DCA" w:rsidRDefault="00B16F25">
            <w:pPr>
              <w:rPr>
                <w:rFonts w:cs="Times New Roman"/>
                <w:lang w:val="en-GB"/>
              </w:rPr>
            </w:pPr>
            <w:r>
              <w:rPr>
                <w:rFonts w:cs="Times New Roman"/>
                <w:lang w:val="en-GB"/>
              </w:rPr>
              <w:pict w14:anchorId="127AAB3C">
                <v:shape id="_x0000_i1219" type="#_x0000_t75" style="width:205.7pt;height:55.15pt" filled="t">
                  <v:fill color2="black"/>
                  <v:imagedata r:id="rId251" o:title=""/>
                </v:shape>
              </w:pict>
            </w:r>
          </w:p>
        </w:tc>
        <w:tc>
          <w:tcPr>
            <w:tcW w:w="5103" w:type="dxa"/>
            <w:shd w:val="clear" w:color="auto" w:fill="auto"/>
          </w:tcPr>
          <w:p w14:paraId="1F6A6A43" w14:textId="77777777" w:rsidR="000959A2" w:rsidRPr="00522DCA" w:rsidRDefault="000959A2">
            <w:pPr>
              <w:pStyle w:val="Standard-BlockCharCharChar"/>
              <w:tabs>
                <w:tab w:val="left" w:pos="1309"/>
              </w:tabs>
              <w:jc w:val="left"/>
              <w:rPr>
                <w:lang w:val="en-GB"/>
              </w:rPr>
            </w:pPr>
          </w:p>
          <w:p w14:paraId="507B60DC" w14:textId="053372FA" w:rsidR="000959A2" w:rsidRPr="00522DCA" w:rsidRDefault="000959A2" w:rsidP="00C23F5A">
            <w:pPr>
              <w:pStyle w:val="Standard-BlockCharCharChar"/>
              <w:tabs>
                <w:tab w:val="left" w:pos="1309"/>
                <w:tab w:val="left" w:pos="1742"/>
              </w:tabs>
              <w:jc w:val="left"/>
              <w:rPr>
                <w:lang w:val="en-GB"/>
              </w:rPr>
            </w:pPr>
            <w:r w:rsidRPr="00522DCA">
              <w:rPr>
                <w:lang w:val="en-GB"/>
              </w:rPr>
              <w:t>Tier 2:</w:t>
            </w:r>
            <w:r w:rsidRPr="00522DCA">
              <w:rPr>
                <w:lang w:val="en-GB"/>
              </w:rPr>
              <w:tab/>
              <w:t xml:space="preserve"> </w:t>
            </w:r>
            <w:r w:rsidR="00C23F5A" w:rsidRPr="00522DCA">
              <w:rPr>
                <w:lang w:val="en-GB"/>
              </w:rPr>
              <w:t>“</w:t>
            </w:r>
            <w:proofErr w:type="spellStart"/>
            <w:r w:rsidRPr="00522DCA">
              <w:rPr>
                <w:lang w:val="en-GB"/>
              </w:rPr>
              <w:t>Center</w:t>
            </w:r>
            <w:proofErr w:type="spellEnd"/>
            <w:r w:rsidR="00C23F5A" w:rsidRPr="00522DCA">
              <w:rPr>
                <w:lang w:val="en-GB"/>
              </w:rPr>
              <w:t>”</w:t>
            </w:r>
            <w:r w:rsidRPr="00522DCA">
              <w:rPr>
                <w:lang w:val="en-GB"/>
              </w:rPr>
              <w:t xml:space="preserve"> </w:t>
            </w:r>
          </w:p>
        </w:tc>
      </w:tr>
    </w:tbl>
    <w:p w14:paraId="4629EC1A" w14:textId="77777777" w:rsidR="000959A2" w:rsidRPr="00522DCA" w:rsidRDefault="000959A2">
      <w:pPr>
        <w:pStyle w:val="Aufzhlungszeichen1"/>
        <w:numPr>
          <w:ilvl w:val="0"/>
          <w:numId w:val="34"/>
        </w:numPr>
        <w:tabs>
          <w:tab w:val="clear" w:pos="360"/>
          <w:tab w:val="left" w:pos="964"/>
        </w:tabs>
        <w:rPr>
          <w:lang w:val="en-GB"/>
        </w:rPr>
        <w:pPrChange w:id="672" w:author="Moritz Lautenbach" w:date="2014-04-16T09:59:00Z">
          <w:pPr>
            <w:pStyle w:val="Aufzhlungszeichen1"/>
            <w:tabs>
              <w:tab w:val="clear" w:pos="360"/>
              <w:tab w:val="left" w:pos="964"/>
            </w:tabs>
            <w:ind w:left="964" w:hanging="482"/>
          </w:pPr>
        </w:pPrChange>
      </w:pPr>
      <w:r w:rsidRPr="00522DCA">
        <w:rPr>
          <w:lang w:val="en-GB"/>
        </w:rPr>
        <w:t>Border sides: defines whether the events should be framed.</w:t>
      </w:r>
    </w:p>
    <w:p w14:paraId="5153810E" w14:textId="77777777" w:rsidR="000959A2" w:rsidRPr="00522DCA" w:rsidRDefault="000959A2">
      <w:pPr>
        <w:pStyle w:val="Aufzhlungszeichen1"/>
        <w:numPr>
          <w:ilvl w:val="0"/>
          <w:numId w:val="34"/>
        </w:numPr>
        <w:tabs>
          <w:tab w:val="clear" w:pos="360"/>
          <w:tab w:val="left" w:pos="964"/>
        </w:tabs>
        <w:rPr>
          <w:lang w:val="en-GB"/>
        </w:rPr>
        <w:pPrChange w:id="673" w:author="Moritz Lautenbach" w:date="2014-04-16T09:59:00Z">
          <w:pPr>
            <w:pStyle w:val="Aufzhlungszeichen1"/>
            <w:tabs>
              <w:tab w:val="clear" w:pos="360"/>
              <w:tab w:val="left" w:pos="964"/>
            </w:tabs>
            <w:ind w:left="964" w:hanging="482"/>
          </w:pPr>
        </w:pPrChange>
      </w:pPr>
      <w:r w:rsidRPr="00522DCA">
        <w:rPr>
          <w:lang w:val="en-GB"/>
        </w:rPr>
        <w:t>Border </w:t>
      </w:r>
      <w:proofErr w:type="spellStart"/>
      <w:r w:rsidRPr="00522DCA">
        <w:rPr>
          <w:lang w:val="en-GB"/>
        </w:rPr>
        <w:t>color</w:t>
      </w:r>
      <w:proofErr w:type="spellEnd"/>
      <w:r w:rsidRPr="00522DCA">
        <w:rPr>
          <w:lang w:val="en-GB"/>
        </w:rPr>
        <w:t xml:space="preserve">: sets the frame </w:t>
      </w:r>
      <w:proofErr w:type="spellStart"/>
      <w:r w:rsidRPr="00522DCA">
        <w:rPr>
          <w:lang w:val="en-GB"/>
        </w:rPr>
        <w:t>color</w:t>
      </w:r>
      <w:proofErr w:type="spellEnd"/>
      <w:r w:rsidRPr="00522DCA">
        <w:rPr>
          <w:lang w:val="en-GB"/>
        </w:rPr>
        <w:t>.</w:t>
      </w:r>
    </w:p>
    <w:p w14:paraId="0B8AC73D" w14:textId="67DE0CED" w:rsidR="000959A2" w:rsidRPr="00522DCA" w:rsidRDefault="000959A2">
      <w:pPr>
        <w:pStyle w:val="Aufzhlungszeichen1"/>
        <w:numPr>
          <w:ilvl w:val="0"/>
          <w:numId w:val="34"/>
        </w:numPr>
        <w:tabs>
          <w:tab w:val="clear" w:pos="360"/>
          <w:tab w:val="left" w:pos="964"/>
        </w:tabs>
        <w:rPr>
          <w:lang w:val="en-GB"/>
        </w:rPr>
        <w:pPrChange w:id="674" w:author="Moritz Lautenbach" w:date="2014-04-16T09:59:00Z">
          <w:pPr>
            <w:pStyle w:val="Aufzhlungszeichen1"/>
            <w:tabs>
              <w:tab w:val="clear" w:pos="360"/>
              <w:tab w:val="left" w:pos="964"/>
            </w:tabs>
            <w:ind w:left="964" w:hanging="482"/>
          </w:pPr>
        </w:pPrChange>
      </w:pPr>
      <w:r w:rsidRPr="00522DCA">
        <w:rPr>
          <w:lang w:val="en-GB"/>
        </w:rPr>
        <w:t>Border style: defines the style of the border (</w:t>
      </w:r>
      <w:r w:rsidR="00C23F5A" w:rsidRPr="00522DCA">
        <w:rPr>
          <w:lang w:val="en-GB"/>
        </w:rPr>
        <w:t>“</w:t>
      </w:r>
      <w:r w:rsidRPr="00522DCA">
        <w:rPr>
          <w:lang w:val="en-GB"/>
        </w:rPr>
        <w:t>solid</w:t>
      </w:r>
      <w:r w:rsidR="00C23F5A" w:rsidRPr="00522DCA">
        <w:rPr>
          <w:lang w:val="en-GB"/>
        </w:rPr>
        <w:t>”</w:t>
      </w:r>
      <w:r w:rsidRPr="00522DCA">
        <w:rPr>
          <w:lang w:val="en-GB"/>
        </w:rPr>
        <w:t xml:space="preserve">, </w:t>
      </w:r>
      <w:r w:rsidR="00C23F5A" w:rsidRPr="00522DCA">
        <w:rPr>
          <w:lang w:val="en-GB"/>
        </w:rPr>
        <w:t>“</w:t>
      </w:r>
      <w:r w:rsidRPr="00522DCA">
        <w:rPr>
          <w:lang w:val="en-GB"/>
        </w:rPr>
        <w:t>dashed</w:t>
      </w:r>
      <w:r w:rsidR="00C23F5A" w:rsidRPr="00522DCA">
        <w:rPr>
          <w:lang w:val="en-GB"/>
        </w:rPr>
        <w:t>”</w:t>
      </w:r>
      <w:r w:rsidRPr="00522DCA">
        <w:rPr>
          <w:lang w:val="en-GB"/>
        </w:rPr>
        <w:t xml:space="preserve"> or </w:t>
      </w:r>
      <w:r w:rsidR="00C23F5A" w:rsidRPr="00522DCA">
        <w:rPr>
          <w:lang w:val="en-GB"/>
        </w:rPr>
        <w:t>“</w:t>
      </w:r>
      <w:r w:rsidRPr="00522DCA">
        <w:rPr>
          <w:lang w:val="en-GB"/>
        </w:rPr>
        <w:t>dotted</w:t>
      </w:r>
      <w:r w:rsidR="00C23F5A" w:rsidRPr="00522DCA">
        <w:rPr>
          <w:lang w:val="en-GB"/>
        </w:rPr>
        <w:t>”</w:t>
      </w:r>
      <w:r w:rsidRPr="00522DCA">
        <w:rPr>
          <w:lang w:val="en-GB"/>
        </w:rPr>
        <w:t>).</w:t>
      </w:r>
    </w:p>
    <w:p w14:paraId="2C3ECBA4" w14:textId="77777777" w:rsidR="000959A2" w:rsidRPr="00522DCA" w:rsidRDefault="000959A2">
      <w:pPr>
        <w:pStyle w:val="Standard-BlockCharCharChar"/>
        <w:rPr>
          <w:lang w:val="en-GB"/>
        </w:rPr>
      </w:pPr>
      <w:r w:rsidRPr="00522DCA">
        <w:rPr>
          <w:lang w:val="en-GB"/>
        </w:rPr>
        <w:t>Examples:</w:t>
      </w:r>
    </w:p>
    <w:tbl>
      <w:tblPr>
        <w:tblW w:w="9463" w:type="dxa"/>
        <w:tblLayout w:type="fixed"/>
        <w:tblLook w:val="0000" w:firstRow="0" w:lastRow="0" w:firstColumn="0" w:lastColumn="0" w:noHBand="0" w:noVBand="0"/>
      </w:tblPr>
      <w:tblGrid>
        <w:gridCol w:w="4360"/>
        <w:gridCol w:w="5103"/>
      </w:tblGrid>
      <w:tr w:rsidR="000959A2" w:rsidRPr="00B16F25" w14:paraId="00336ABD" w14:textId="77777777" w:rsidTr="003D491A">
        <w:tc>
          <w:tcPr>
            <w:tcW w:w="4360" w:type="dxa"/>
            <w:shd w:val="clear" w:color="auto" w:fill="auto"/>
          </w:tcPr>
          <w:p w14:paraId="118ED363" w14:textId="77777777" w:rsidR="000959A2" w:rsidRPr="00522DCA" w:rsidRDefault="00B16F25">
            <w:pPr>
              <w:rPr>
                <w:rFonts w:cs="Times New Roman"/>
                <w:lang w:val="en-GB"/>
              </w:rPr>
            </w:pPr>
            <w:r>
              <w:rPr>
                <w:rFonts w:cs="Times New Roman"/>
                <w:lang w:val="en-GB"/>
              </w:rPr>
              <w:pict w14:anchorId="0707DD8A">
                <v:shape id="_x0000_i1220" type="#_x0000_t75" style="width:205.7pt;height:54.25pt" filled="t">
                  <v:fill color2="black"/>
                  <v:imagedata r:id="rId252" o:title=""/>
                </v:shape>
              </w:pict>
            </w:r>
          </w:p>
        </w:tc>
        <w:tc>
          <w:tcPr>
            <w:tcW w:w="5103" w:type="dxa"/>
            <w:shd w:val="clear" w:color="auto" w:fill="auto"/>
          </w:tcPr>
          <w:p w14:paraId="2F502E45" w14:textId="77777777" w:rsidR="000959A2" w:rsidRPr="00522DCA" w:rsidRDefault="000959A2">
            <w:pPr>
              <w:pStyle w:val="Standard-BlockCharCharChar"/>
              <w:tabs>
                <w:tab w:val="left" w:pos="1309"/>
              </w:tabs>
              <w:jc w:val="left"/>
              <w:rPr>
                <w:lang w:val="en-GB"/>
              </w:rPr>
            </w:pPr>
          </w:p>
          <w:p w14:paraId="320BE221" w14:textId="77777777" w:rsidR="000959A2" w:rsidRPr="00522DCA" w:rsidRDefault="000959A2">
            <w:pPr>
              <w:pStyle w:val="Standard-BlockCharCharChar"/>
              <w:tabs>
                <w:tab w:val="left" w:pos="1309"/>
              </w:tabs>
              <w:ind w:left="1309" w:hanging="1309"/>
              <w:jc w:val="left"/>
              <w:rPr>
                <w:lang w:val="en-GB"/>
              </w:rPr>
            </w:pPr>
            <w:r w:rsidRPr="00522DCA">
              <w:rPr>
                <w:lang w:val="en-GB"/>
              </w:rPr>
              <w:t>Tier 1 and 3:</w:t>
            </w:r>
            <w:r w:rsidRPr="00522DCA">
              <w:rPr>
                <w:lang w:val="en-GB"/>
              </w:rPr>
              <w:tab/>
            </w:r>
            <w:proofErr w:type="spellStart"/>
            <w:r w:rsidRPr="00522DCA">
              <w:rPr>
                <w:lang w:val="en-GB"/>
              </w:rPr>
              <w:t>gray</w:t>
            </w:r>
            <w:proofErr w:type="spellEnd"/>
            <w:r w:rsidRPr="00522DCA">
              <w:rPr>
                <w:lang w:val="en-GB"/>
              </w:rPr>
              <w:t xml:space="preserve"> solid border lines on the right</w:t>
            </w:r>
          </w:p>
          <w:p w14:paraId="0CEEE42F" w14:textId="77777777" w:rsidR="000959A2" w:rsidRPr="00522DCA" w:rsidRDefault="000959A2">
            <w:pPr>
              <w:pStyle w:val="Standard-BlockCharCharChar"/>
              <w:tabs>
                <w:tab w:val="left" w:pos="1309"/>
              </w:tabs>
              <w:ind w:left="1309" w:hanging="1309"/>
              <w:jc w:val="left"/>
              <w:rPr>
                <w:lang w:val="en-GB"/>
              </w:rPr>
            </w:pPr>
          </w:p>
          <w:p w14:paraId="43B48A88" w14:textId="77777777" w:rsidR="000959A2" w:rsidRPr="00522DCA" w:rsidRDefault="000959A2">
            <w:pPr>
              <w:pStyle w:val="Standard-BlockCharCharChar"/>
              <w:tabs>
                <w:tab w:val="left" w:pos="1309"/>
              </w:tabs>
              <w:ind w:left="1309" w:hanging="1309"/>
              <w:jc w:val="left"/>
              <w:rPr>
                <w:lang w:val="en-GB"/>
              </w:rPr>
            </w:pPr>
          </w:p>
        </w:tc>
      </w:tr>
      <w:tr w:rsidR="000959A2" w:rsidRPr="00B16F25" w14:paraId="41EC027F" w14:textId="77777777" w:rsidTr="003D491A">
        <w:tc>
          <w:tcPr>
            <w:tcW w:w="4360" w:type="dxa"/>
            <w:shd w:val="clear" w:color="auto" w:fill="auto"/>
          </w:tcPr>
          <w:p w14:paraId="4F927447" w14:textId="77777777" w:rsidR="000959A2" w:rsidRPr="00522DCA" w:rsidRDefault="00B16F25">
            <w:pPr>
              <w:rPr>
                <w:rFonts w:cs="Times New Roman"/>
                <w:lang w:val="en-GB"/>
              </w:rPr>
            </w:pPr>
            <w:r>
              <w:rPr>
                <w:rFonts w:cs="Times New Roman"/>
                <w:lang w:val="en-GB"/>
              </w:rPr>
              <w:lastRenderedPageBreak/>
              <w:pict w14:anchorId="53CAA836">
                <v:shape id="_x0000_i1221" type="#_x0000_t75" style="width:206.65pt;height:55.15pt" filled="t">
                  <v:fill color2="black"/>
                  <v:imagedata r:id="rId253" o:title=""/>
                </v:shape>
              </w:pict>
            </w:r>
          </w:p>
        </w:tc>
        <w:tc>
          <w:tcPr>
            <w:tcW w:w="5103" w:type="dxa"/>
            <w:shd w:val="clear" w:color="auto" w:fill="auto"/>
          </w:tcPr>
          <w:p w14:paraId="4083BAA9" w14:textId="77777777" w:rsidR="000959A2" w:rsidRPr="00522DCA" w:rsidRDefault="000959A2">
            <w:pPr>
              <w:pStyle w:val="Standard-BlockCharCharChar"/>
              <w:tabs>
                <w:tab w:val="left" w:pos="1309"/>
              </w:tabs>
              <w:ind w:left="1309" w:hanging="1309"/>
              <w:jc w:val="left"/>
              <w:rPr>
                <w:lang w:val="en-GB"/>
              </w:rPr>
            </w:pPr>
          </w:p>
          <w:p w14:paraId="189CB8B8" w14:textId="77777777" w:rsidR="000959A2" w:rsidRPr="00522DCA" w:rsidRDefault="000959A2">
            <w:pPr>
              <w:pStyle w:val="Standard-BlockCharCharChar"/>
              <w:tabs>
                <w:tab w:val="left" w:pos="1309"/>
              </w:tabs>
              <w:ind w:left="1309" w:hanging="1309"/>
              <w:jc w:val="left"/>
              <w:rPr>
                <w:lang w:val="en-GB"/>
              </w:rPr>
            </w:pPr>
            <w:r w:rsidRPr="00522DCA">
              <w:rPr>
                <w:lang w:val="en-GB"/>
              </w:rPr>
              <w:t>Tier 2:</w:t>
            </w:r>
            <w:r w:rsidRPr="00522DCA">
              <w:rPr>
                <w:lang w:val="en-GB"/>
              </w:rPr>
              <w:tab/>
              <w:t xml:space="preserve">blue dotted border lines on the left, right, above and below </w:t>
            </w:r>
          </w:p>
          <w:p w14:paraId="4F671DB8" w14:textId="77777777" w:rsidR="000959A2" w:rsidRPr="00522DCA" w:rsidRDefault="000959A2">
            <w:pPr>
              <w:pStyle w:val="Standard-BlockCharCharChar"/>
              <w:tabs>
                <w:tab w:val="left" w:pos="1323"/>
              </w:tabs>
              <w:jc w:val="left"/>
              <w:rPr>
                <w:lang w:val="en-GB"/>
              </w:rPr>
            </w:pPr>
            <w:r w:rsidRPr="00522DCA">
              <w:rPr>
                <w:lang w:val="en-GB"/>
              </w:rPr>
              <w:t>(to emphasize the expansion of non-verbal events for example)</w:t>
            </w:r>
          </w:p>
        </w:tc>
      </w:tr>
    </w:tbl>
    <w:p w14:paraId="2E146195" w14:textId="77777777" w:rsidR="000959A2" w:rsidRPr="00522DCA" w:rsidRDefault="000959A2">
      <w:pPr>
        <w:pStyle w:val="Aufzhlungszeichen2"/>
        <w:numPr>
          <w:ilvl w:val="0"/>
          <w:numId w:val="35"/>
        </w:numPr>
        <w:rPr>
          <w:lang w:val="en-GB"/>
        </w:rPr>
        <w:pPrChange w:id="675" w:author="Moritz Lautenbach" w:date="2014-04-16T10:00:00Z">
          <w:pPr>
            <w:pStyle w:val="Aufzhlungszeichen2"/>
            <w:ind w:hanging="312"/>
          </w:pPr>
        </w:pPrChange>
      </w:pPr>
      <w:r w:rsidRPr="00522DCA">
        <w:rPr>
          <w:lang w:val="en-GB"/>
        </w:rPr>
        <w:t>Height calculation: defines by which method the tier height should be calculated. There are three alternatives:</w:t>
      </w:r>
    </w:p>
    <w:p w14:paraId="5EF052B1" w14:textId="77777777" w:rsidR="000959A2" w:rsidRPr="00522DCA" w:rsidRDefault="000959A2">
      <w:pPr>
        <w:pStyle w:val="Aufzhlungszeichen2"/>
        <w:numPr>
          <w:ilvl w:val="1"/>
          <w:numId w:val="35"/>
        </w:numPr>
        <w:rPr>
          <w:lang w:val="en-GB"/>
        </w:rPr>
        <w:pPrChange w:id="676" w:author="Moritz Lautenbach" w:date="2014-04-16T10:00:00Z">
          <w:pPr>
            <w:pStyle w:val="Aufzhlungszeichen2"/>
          </w:pPr>
        </w:pPrChange>
      </w:pPr>
      <w:r w:rsidRPr="00522DCA">
        <w:rPr>
          <w:lang w:val="en-GB"/>
        </w:rPr>
        <w:t>Generous: This is the default setting. The tier height is adjusted to the biggest symbol of the chosen font as a guideline, much like in text processing.</w:t>
      </w:r>
      <w:del w:id="677" w:author="Moritz Lautenbach" w:date="2014-04-16T10:00:00Z">
        <w:r w:rsidRPr="00522DCA" w:rsidDel="004F2A90">
          <w:rPr>
            <w:lang w:val="en-GB"/>
          </w:rPr>
          <w:delText xml:space="preserve"> </w:delText>
        </w:r>
      </w:del>
    </w:p>
    <w:p w14:paraId="44A127AB" w14:textId="77777777" w:rsidR="000959A2" w:rsidRPr="00522DCA" w:rsidRDefault="000959A2">
      <w:pPr>
        <w:pStyle w:val="Aufzhlungszeichen2"/>
        <w:numPr>
          <w:ilvl w:val="1"/>
          <w:numId w:val="35"/>
        </w:numPr>
        <w:rPr>
          <w:lang w:val="en-GB"/>
        </w:rPr>
        <w:pPrChange w:id="678" w:author="Moritz Lautenbach" w:date="2014-04-16T10:00:00Z">
          <w:pPr>
            <w:pStyle w:val="Aufzhlungszeichen2"/>
          </w:pPr>
        </w:pPrChange>
      </w:pPr>
      <w:r w:rsidRPr="00522DCA">
        <w:rPr>
          <w:lang w:val="en-GB"/>
        </w:rPr>
        <w:t>Miserly: If this option is chosen the tier height is adjusted to the biggest symbol actually used in the tier in question.</w:t>
      </w:r>
    </w:p>
    <w:p w14:paraId="757B9D04" w14:textId="67658638" w:rsidR="000959A2" w:rsidRPr="00522DCA" w:rsidRDefault="000959A2">
      <w:pPr>
        <w:pStyle w:val="Aufzhlungszeichen2"/>
        <w:numPr>
          <w:ilvl w:val="1"/>
          <w:numId w:val="35"/>
        </w:numPr>
        <w:rPr>
          <w:lang w:val="en-GB"/>
        </w:rPr>
        <w:pPrChange w:id="679" w:author="Moritz Lautenbach" w:date="2014-04-16T10:00:00Z">
          <w:pPr>
            <w:pStyle w:val="Aufzhlungszeichen2"/>
          </w:pPr>
        </w:pPrChange>
      </w:pPr>
      <w:r w:rsidRPr="00522DCA">
        <w:rPr>
          <w:lang w:val="en-GB"/>
        </w:rPr>
        <w:t xml:space="preserve">Fixed: </w:t>
      </w:r>
      <w:del w:id="680" w:author="Moritz Lautenbach" w:date="2014-04-16T10:01:00Z">
        <w:r w:rsidRPr="00522DCA" w:rsidDel="004F2A90">
          <w:rPr>
            <w:lang w:val="en-GB"/>
          </w:rPr>
          <w:delText xml:space="preserve">Is </w:delText>
        </w:r>
      </w:del>
      <w:ins w:id="681" w:author="Moritz Lautenbach" w:date="2014-04-16T10:01:00Z">
        <w:r w:rsidRPr="00522DCA">
          <w:rPr>
            <w:lang w:val="en-GB"/>
          </w:rPr>
          <w:t xml:space="preserve">If </w:t>
        </w:r>
      </w:ins>
      <w:r w:rsidRPr="00522DCA">
        <w:rPr>
          <w:lang w:val="en-GB"/>
        </w:rPr>
        <w:t xml:space="preserve">this option is chosen, the tier </w:t>
      </w:r>
      <w:del w:id="682" w:author="Moritz Lautenbach" w:date="2014-04-16T10:01:00Z">
        <w:r w:rsidRPr="00522DCA" w:rsidDel="004F2A90">
          <w:rPr>
            <w:lang w:val="en-GB"/>
          </w:rPr>
          <w:delText xml:space="preserve">hat </w:delText>
        </w:r>
      </w:del>
      <w:ins w:id="683" w:author="Moritz Lautenbach" w:date="2014-04-16T10:01:00Z">
        <w:r w:rsidRPr="00522DCA">
          <w:rPr>
            <w:lang w:val="en-GB"/>
          </w:rPr>
          <w:t xml:space="preserve">height </w:t>
        </w:r>
      </w:ins>
      <w:r w:rsidRPr="00522DCA">
        <w:rPr>
          <w:lang w:val="en-GB"/>
        </w:rPr>
        <w:t xml:space="preserve">can be set by the user. The unit are Pixels (is equivalent to the font unit </w:t>
      </w:r>
      <w:r w:rsidR="00C23F5A" w:rsidRPr="00522DCA">
        <w:rPr>
          <w:lang w:val="en-GB"/>
        </w:rPr>
        <w:t>“</w:t>
      </w:r>
      <w:r w:rsidRPr="00522DCA">
        <w:rPr>
          <w:lang w:val="en-GB"/>
        </w:rPr>
        <w:t>points</w:t>
      </w:r>
      <w:r w:rsidR="00C23F5A" w:rsidRPr="00522DCA">
        <w:rPr>
          <w:lang w:val="en-GB"/>
        </w:rPr>
        <w:t>”</w:t>
      </w:r>
      <w:r w:rsidRPr="00522DCA">
        <w:rPr>
          <w:lang w:val="en-GB"/>
        </w:rPr>
        <w:t>).</w:t>
      </w:r>
    </w:p>
    <w:p w14:paraId="224390C0" w14:textId="77777777" w:rsidR="000959A2" w:rsidRPr="00522DCA" w:rsidRDefault="000959A2">
      <w:pPr>
        <w:pStyle w:val="Standard-BlockCharCharChar"/>
        <w:rPr>
          <w:lang w:val="en-GB"/>
        </w:rPr>
      </w:pPr>
    </w:p>
    <w:p w14:paraId="1514D79D" w14:textId="77777777" w:rsidR="000959A2" w:rsidRPr="00522DCA" w:rsidRDefault="000959A2" w:rsidP="003D491A">
      <w:pPr>
        <w:pStyle w:val="berschrift3"/>
        <w:pageBreakBefore/>
        <w:rPr>
          <w:rFonts w:cs="Times New Roman"/>
          <w:lang w:val="en-GB"/>
        </w:rPr>
      </w:pPr>
      <w:bookmarkStart w:id="684" w:name="_Format_%3E_Apply_stylesheet"/>
      <w:bookmarkStart w:id="685" w:name="_Ref108438744"/>
      <w:bookmarkStart w:id="686" w:name="_Toc69130027"/>
      <w:bookmarkStart w:id="687" w:name="_Toc69129886"/>
      <w:bookmarkStart w:id="688" w:name="_Toc55213900"/>
      <w:bookmarkStart w:id="689" w:name="_Toc411261319"/>
      <w:bookmarkStart w:id="690" w:name="_Toc55213896"/>
      <w:bookmarkEnd w:id="684"/>
      <w:r w:rsidRPr="00522DCA">
        <w:rPr>
          <w:rFonts w:cs="Times New Roman"/>
          <w:lang w:val="en-GB"/>
        </w:rPr>
        <w:lastRenderedPageBreak/>
        <w:t>Format &gt; Apply stylesheet</w:t>
      </w:r>
      <w:bookmarkEnd w:id="685"/>
      <w:bookmarkEnd w:id="686"/>
      <w:bookmarkEnd w:id="687"/>
      <w:bookmarkEnd w:id="688"/>
      <w:bookmarkEnd w:id="689"/>
    </w:p>
    <w:p w14:paraId="5BA06EE9" w14:textId="2C0E9A39" w:rsidR="000959A2" w:rsidRPr="00522DCA" w:rsidRDefault="000959A2">
      <w:pPr>
        <w:pStyle w:val="Standard-BlockCharCharChar"/>
        <w:rPr>
          <w:lang w:val="en-GB"/>
        </w:rPr>
      </w:pPr>
      <w:r w:rsidRPr="00522DCA">
        <w:rPr>
          <w:lang w:val="en-GB"/>
        </w:rPr>
        <w:t xml:space="preserve">Generates a new formatting for the current transcription from a stylesheet (see also Appendix D). The stylesheet that is specified in the user settings (see </w:t>
      </w:r>
      <w:r w:rsidR="00C81274" w:rsidRPr="00522DCA">
        <w:rPr>
          <w:lang w:val="en-GB"/>
        </w:rPr>
        <w:t>“</w:t>
      </w:r>
      <w:r w:rsidRPr="00522DCA">
        <w:rPr>
          <w:lang w:val="en-GB"/>
        </w:rPr>
        <w:t>Edit &gt; Preferences...</w:t>
      </w:r>
      <w:r w:rsidR="00C23F5A" w:rsidRPr="00522DCA">
        <w:rPr>
          <w:lang w:val="en-GB"/>
        </w:rPr>
        <w:t>”</w:t>
      </w:r>
      <w:r w:rsidRPr="00522DCA">
        <w:rPr>
          <w:lang w:val="en-GB"/>
        </w:rPr>
        <w:t xml:space="preserve">) in </w:t>
      </w:r>
      <w:r w:rsidR="00C81274" w:rsidRPr="00522DCA">
        <w:rPr>
          <w:lang w:val="en-GB"/>
        </w:rPr>
        <w:t>“</w:t>
      </w:r>
      <w:r w:rsidRPr="00522DCA">
        <w:rPr>
          <w:lang w:val="en-GB"/>
        </w:rPr>
        <w:t>Transcription to format table</w:t>
      </w:r>
      <w:r w:rsidR="00C23F5A" w:rsidRPr="00522DCA">
        <w:rPr>
          <w:lang w:val="en-GB"/>
        </w:rPr>
        <w:t>”</w:t>
      </w:r>
      <w:r w:rsidRPr="00522DCA">
        <w:rPr>
          <w:lang w:val="en-GB"/>
        </w:rPr>
        <w:t xml:space="preserve"> will be used. If there </w:t>
      </w:r>
      <w:ins w:id="691" w:author="Moritz Lautenbach" w:date="2014-04-16T10:02:00Z">
        <w:r w:rsidRPr="00522DCA">
          <w:rPr>
            <w:lang w:val="en-GB"/>
          </w:rPr>
          <w:t>i</w:t>
        </w:r>
      </w:ins>
      <w:del w:id="692" w:author="Moritz Lautenbach" w:date="2014-04-16T10:02:00Z">
        <w:r w:rsidRPr="00522DCA" w:rsidDel="004F2A90">
          <w:rPr>
            <w:lang w:val="en-GB"/>
          </w:rPr>
          <w:delText>u</w:delText>
        </w:r>
      </w:del>
      <w:r w:rsidRPr="00522DCA">
        <w:rPr>
          <w:lang w:val="en-GB"/>
        </w:rPr>
        <w:t>s no entry, a local stylesheet will be used.</w:t>
      </w:r>
    </w:p>
    <w:p w14:paraId="08D4A0AB" w14:textId="0E627976" w:rsidR="000959A2" w:rsidRPr="00522DCA" w:rsidRDefault="000959A2" w:rsidP="003D491A">
      <w:pPr>
        <w:pStyle w:val="berschrift3"/>
        <w:rPr>
          <w:rFonts w:cs="Times New Roman"/>
          <w:lang w:val="en-GB"/>
        </w:rPr>
      </w:pPr>
      <w:bookmarkStart w:id="693" w:name="_Format_%3E_Open_format%20table..."/>
      <w:bookmarkStart w:id="694" w:name="_Ref108438751"/>
      <w:bookmarkStart w:id="695" w:name="_Toc69130028"/>
      <w:bookmarkStart w:id="696" w:name="_Toc69129887"/>
      <w:bookmarkStart w:id="697" w:name="_Toc55213897"/>
      <w:bookmarkStart w:id="698" w:name="_Toc411261320"/>
      <w:bookmarkEnd w:id="690"/>
      <w:bookmarkEnd w:id="693"/>
      <w:r w:rsidRPr="00522DCA">
        <w:rPr>
          <w:rFonts w:cs="Times New Roman"/>
          <w:lang w:val="en-GB"/>
        </w:rPr>
        <w:t>Format &gt; Open format table...</w:t>
      </w:r>
      <w:bookmarkEnd w:id="694"/>
      <w:bookmarkEnd w:id="695"/>
      <w:bookmarkEnd w:id="696"/>
      <w:bookmarkEnd w:id="697"/>
      <w:bookmarkEnd w:id="698"/>
    </w:p>
    <w:p w14:paraId="602473E5" w14:textId="77777777" w:rsidR="000959A2" w:rsidRPr="00522DCA" w:rsidRDefault="000959A2">
      <w:pPr>
        <w:pStyle w:val="Standard-BlockCharCharChar"/>
        <w:rPr>
          <w:lang w:val="en-GB"/>
        </w:rPr>
      </w:pPr>
      <w:r w:rsidRPr="00522DCA">
        <w:rPr>
          <w:lang w:val="en-GB"/>
        </w:rPr>
        <w:t>Opens a saved format table and applies it to the currently opened transcription.</w:t>
      </w:r>
    </w:p>
    <w:p w14:paraId="310BEC91" w14:textId="77777777" w:rsidR="000959A2" w:rsidRPr="00522DCA" w:rsidRDefault="000959A2" w:rsidP="003D491A">
      <w:pPr>
        <w:pStyle w:val="berschrift3"/>
        <w:rPr>
          <w:rFonts w:cs="Times New Roman"/>
          <w:lang w:val="en-GB"/>
        </w:rPr>
      </w:pPr>
      <w:bookmarkStart w:id="699" w:name="_Format_%3E_Save_format%20table"/>
      <w:bookmarkStart w:id="700" w:name="_Toc411261321"/>
      <w:bookmarkEnd w:id="699"/>
      <w:r w:rsidRPr="00522DCA">
        <w:rPr>
          <w:rFonts w:cs="Times New Roman"/>
          <w:lang w:val="en-GB"/>
        </w:rPr>
        <w:t>Format &gt; Save format table as...</w:t>
      </w:r>
      <w:bookmarkEnd w:id="700"/>
    </w:p>
    <w:p w14:paraId="317F467A" w14:textId="77777777" w:rsidR="000959A2" w:rsidRPr="00522DCA" w:rsidRDefault="000959A2">
      <w:pPr>
        <w:pStyle w:val="Standard-BlockCharCharChar"/>
        <w:rPr>
          <w:lang w:val="en-GB"/>
        </w:rPr>
      </w:pPr>
      <w:r w:rsidRPr="00522DCA">
        <w:rPr>
          <w:lang w:val="en-GB"/>
        </w:rPr>
        <w:t>Saves the current format table as a separate file with a new name.</w:t>
      </w:r>
    </w:p>
    <w:p w14:paraId="1EDCCB2B" w14:textId="77777777" w:rsidR="000959A2" w:rsidRPr="00522DCA" w:rsidRDefault="000959A2" w:rsidP="003D491A">
      <w:pPr>
        <w:pStyle w:val="berschrift3"/>
        <w:rPr>
          <w:rFonts w:cs="Times New Roman"/>
          <w:lang w:val="en-GB"/>
        </w:rPr>
      </w:pPr>
      <w:bookmarkStart w:id="701" w:name="_Format_%3E_Edit_format%20table..."/>
      <w:bookmarkStart w:id="702" w:name="_Ref108438777"/>
      <w:bookmarkStart w:id="703" w:name="_Toc69130031"/>
      <w:bookmarkStart w:id="704" w:name="_Toc69129890"/>
      <w:bookmarkStart w:id="705" w:name="_Toc55213901"/>
      <w:bookmarkStart w:id="706" w:name="_Toc411261322"/>
      <w:bookmarkEnd w:id="701"/>
      <w:r w:rsidRPr="00522DCA">
        <w:rPr>
          <w:rFonts w:cs="Times New Roman"/>
          <w:lang w:val="en-GB"/>
        </w:rPr>
        <w:t>Format &gt; Edit format table...</w:t>
      </w:r>
      <w:bookmarkEnd w:id="702"/>
      <w:bookmarkEnd w:id="703"/>
      <w:bookmarkEnd w:id="704"/>
      <w:bookmarkEnd w:id="705"/>
      <w:bookmarkEnd w:id="706"/>
    </w:p>
    <w:p w14:paraId="176AF316" w14:textId="77777777" w:rsidR="000959A2" w:rsidRPr="00522DCA" w:rsidRDefault="000959A2">
      <w:pPr>
        <w:pStyle w:val="Standard-BlockCharCharChar"/>
        <w:rPr>
          <w:lang w:val="en-GB"/>
        </w:rPr>
      </w:pPr>
      <w:r w:rsidRPr="00522DCA">
        <w:rPr>
          <w:lang w:val="en-GB"/>
        </w:rPr>
        <w:t>Opens a dialog for editing numerous tier formats.</w:t>
      </w:r>
    </w:p>
    <w:p w14:paraId="75D1D3A2" w14:textId="77777777" w:rsidR="000959A2" w:rsidRPr="00522DCA" w:rsidRDefault="00B16F25">
      <w:pPr>
        <w:pStyle w:val="BildChar"/>
        <w:rPr>
          <w:rFonts w:ascii="Times New Roman" w:hAnsi="Times New Roman"/>
          <w:lang w:val="en-GB"/>
        </w:rPr>
      </w:pPr>
      <w:r>
        <w:rPr>
          <w:rFonts w:ascii="Times New Roman" w:hAnsi="Times New Roman"/>
          <w:lang w:val="en-GB"/>
        </w:rPr>
        <w:pict w14:anchorId="20A3F87C">
          <v:shape id="_x0000_i1222" type="#_x0000_t75" style="width:330.1pt;height:274.9pt" filled="t">
            <v:fill color2="black"/>
            <v:imagedata r:id="rId254" o:title=""/>
          </v:shape>
        </w:pict>
      </w:r>
    </w:p>
    <w:p w14:paraId="55A9B7DA" w14:textId="13923C1E" w:rsidR="000959A2" w:rsidRPr="00522DCA" w:rsidRDefault="000959A2">
      <w:pPr>
        <w:pStyle w:val="Standard-BlockCharCharChar"/>
        <w:rPr>
          <w:lang w:val="en-GB"/>
        </w:rPr>
      </w:pPr>
      <w:r w:rsidRPr="00522DCA">
        <w:rPr>
          <w:lang w:val="en-GB"/>
        </w:rPr>
        <w:t>Choose the format from the list that you would like to edit and choose your required settings in the lower half of the dialog</w:t>
      </w:r>
      <w:del w:id="707" w:author="Moritz Lautenbach" w:date="2014-04-16T10:02:00Z">
        <w:r w:rsidRPr="00522DCA" w:rsidDel="004F2A90">
          <w:rPr>
            <w:lang w:val="en-GB"/>
          </w:rPr>
          <w:delText>.</w:delText>
        </w:r>
      </w:del>
      <w:r w:rsidRPr="00522DCA">
        <w:rPr>
          <w:lang w:val="en-GB"/>
        </w:rPr>
        <w:t xml:space="preserve">. You can enter sample text in the field </w:t>
      </w:r>
      <w:r w:rsidR="00C81274" w:rsidRPr="00522DCA">
        <w:rPr>
          <w:lang w:val="en-GB"/>
        </w:rPr>
        <w:t>“</w:t>
      </w:r>
      <w:r w:rsidRPr="00522DCA">
        <w:rPr>
          <w:lang w:val="en-GB"/>
        </w:rPr>
        <w:t>Test Area</w:t>
      </w:r>
      <w:r w:rsidR="00C23F5A" w:rsidRPr="00522DCA">
        <w:rPr>
          <w:lang w:val="en-GB"/>
        </w:rPr>
        <w:t>”</w:t>
      </w:r>
      <w:del w:id="708" w:author="Moritz Lautenbach" w:date="2014-04-16T10:02:00Z">
        <w:r w:rsidRPr="00522DCA" w:rsidDel="004F2A90">
          <w:rPr>
            <w:lang w:val="en-GB"/>
          </w:rPr>
          <w:delText xml:space="preserve"> </w:delText>
        </w:r>
      </w:del>
      <w:r w:rsidRPr="00522DCA">
        <w:rPr>
          <w:lang w:val="en-GB"/>
        </w:rPr>
        <w:t xml:space="preserve">. Close the dialog by clicking </w:t>
      </w:r>
      <w:r w:rsidRPr="00522DCA">
        <w:rPr>
          <w:i/>
          <w:lang w:val="en-GB"/>
        </w:rPr>
        <w:t>OK</w:t>
      </w:r>
      <w:r w:rsidRPr="00522DCA">
        <w:rPr>
          <w:lang w:val="en-GB"/>
        </w:rPr>
        <w:t xml:space="preserve"> to apply changes.</w:t>
      </w:r>
    </w:p>
    <w:p w14:paraId="555D77AC" w14:textId="77777777" w:rsidR="000959A2" w:rsidRPr="00522DCA" w:rsidRDefault="000959A2" w:rsidP="003D491A">
      <w:pPr>
        <w:pStyle w:val="berschrift3"/>
        <w:rPr>
          <w:rFonts w:cs="Times New Roman"/>
          <w:lang w:val="en-GB"/>
        </w:rPr>
      </w:pPr>
      <w:bookmarkStart w:id="709" w:name="_Format_%3E_Format_tier..."/>
      <w:bookmarkStart w:id="710" w:name="_Ref108438786"/>
      <w:bookmarkStart w:id="711" w:name="_Toc69130032"/>
      <w:bookmarkStart w:id="712" w:name="_Toc69129891"/>
      <w:bookmarkStart w:id="713" w:name="_Toc55213902"/>
      <w:bookmarkStart w:id="714" w:name="_Toc411261323"/>
      <w:bookmarkEnd w:id="709"/>
      <w:r w:rsidRPr="00522DCA">
        <w:rPr>
          <w:rFonts w:cs="Times New Roman"/>
          <w:lang w:val="en-GB"/>
        </w:rPr>
        <w:t>Format &gt; Format tier...</w:t>
      </w:r>
      <w:bookmarkEnd w:id="710"/>
      <w:bookmarkEnd w:id="711"/>
      <w:bookmarkEnd w:id="712"/>
      <w:bookmarkEnd w:id="713"/>
      <w:bookmarkEnd w:id="714"/>
    </w:p>
    <w:p w14:paraId="7DC4DAB8" w14:textId="77777777" w:rsidR="000959A2" w:rsidRPr="00522DCA" w:rsidRDefault="000959A2">
      <w:pPr>
        <w:pStyle w:val="Standard-BlockCharCharChar"/>
        <w:rPr>
          <w:iCs/>
          <w:lang w:val="en-GB"/>
        </w:rPr>
      </w:pPr>
      <w:r w:rsidRPr="00522DCA">
        <w:rPr>
          <w:iCs/>
          <w:lang w:val="en-GB"/>
        </w:rPr>
        <w:t>(Shortcut: CTRL +</w:t>
      </w:r>
      <w:del w:id="715" w:author="Moritz Lautenbach" w:date="2014-04-16T09:49:00Z">
        <w:r w:rsidRPr="00522DCA" w:rsidDel="00CD4D3A">
          <w:rPr>
            <w:iCs/>
            <w:lang w:val="en-GB"/>
          </w:rPr>
          <w:delText xml:space="preserve">  </w:delText>
        </w:r>
      </w:del>
      <w:ins w:id="716" w:author="Moritz Lautenbach" w:date="2014-04-16T09:49:00Z">
        <w:r w:rsidRPr="00522DCA">
          <w:rPr>
            <w:iCs/>
            <w:lang w:val="en-GB"/>
          </w:rPr>
          <w:t xml:space="preserve"> </w:t>
        </w:r>
      </w:ins>
      <w:r w:rsidRPr="00522DCA">
        <w:rPr>
          <w:iCs/>
          <w:lang w:val="en-GB"/>
        </w:rPr>
        <w:t xml:space="preserve">F on Windows, </w:t>
      </w:r>
      <w:r w:rsidRPr="00522DCA">
        <w:rPr>
          <w:rFonts w:ascii="Cambria Math" w:eastAsia="Arial Unicode MS" w:hAnsi="Cambria Math" w:cs="Cambria Math"/>
          <w:lang w:val="en-GB"/>
        </w:rPr>
        <w:t>⌘</w:t>
      </w:r>
      <w:r w:rsidRPr="00522DCA">
        <w:rPr>
          <w:iCs/>
          <w:lang w:val="en-GB"/>
        </w:rPr>
        <w:t> + F on Mac)</w:t>
      </w:r>
    </w:p>
    <w:p w14:paraId="3B0AB911" w14:textId="77777777" w:rsidR="000959A2" w:rsidRPr="00522DCA" w:rsidRDefault="000959A2">
      <w:pPr>
        <w:pStyle w:val="Standard-BlockCharCharChar"/>
        <w:rPr>
          <w:lang w:val="en-GB"/>
        </w:rPr>
      </w:pPr>
      <w:r w:rsidRPr="00522DCA">
        <w:rPr>
          <w:lang w:val="en-GB"/>
        </w:rPr>
        <w:t>Opens a dialog to format the currently selected tier.</w:t>
      </w:r>
    </w:p>
    <w:p w14:paraId="05AFDB4B" w14:textId="77777777" w:rsidR="000959A2" w:rsidRPr="00522DCA" w:rsidRDefault="000959A2" w:rsidP="003D491A">
      <w:pPr>
        <w:pStyle w:val="berschrift3"/>
        <w:rPr>
          <w:rFonts w:cs="Times New Roman"/>
          <w:lang w:val="en-GB"/>
        </w:rPr>
      </w:pPr>
      <w:bookmarkStart w:id="717" w:name="_Format_%3E_Format_tier%20labels..."/>
      <w:bookmarkStart w:id="718" w:name="_Ref108438797"/>
      <w:bookmarkStart w:id="719" w:name="_Toc69130033"/>
      <w:bookmarkStart w:id="720" w:name="_Toc69129892"/>
      <w:bookmarkStart w:id="721" w:name="_Toc55213903"/>
      <w:bookmarkStart w:id="722" w:name="_Toc411261324"/>
      <w:bookmarkEnd w:id="717"/>
      <w:r w:rsidRPr="00522DCA">
        <w:rPr>
          <w:rFonts w:cs="Times New Roman"/>
          <w:lang w:val="en-GB"/>
        </w:rPr>
        <w:t>Format &gt; Format tier labels...</w:t>
      </w:r>
      <w:bookmarkEnd w:id="718"/>
      <w:bookmarkEnd w:id="719"/>
      <w:bookmarkEnd w:id="720"/>
      <w:bookmarkEnd w:id="721"/>
      <w:bookmarkEnd w:id="722"/>
    </w:p>
    <w:p w14:paraId="467C7E00" w14:textId="77777777" w:rsidR="000959A2" w:rsidRPr="00522DCA" w:rsidRDefault="000959A2">
      <w:pPr>
        <w:pStyle w:val="Standard-BlockCharCharChar"/>
        <w:rPr>
          <w:lang w:val="en-GB"/>
        </w:rPr>
      </w:pPr>
      <w:r w:rsidRPr="00522DCA">
        <w:rPr>
          <w:lang w:val="en-GB"/>
        </w:rPr>
        <w:t>Opens a dialog that allows formatting of the speaker label:</w:t>
      </w:r>
    </w:p>
    <w:p w14:paraId="1793E6A5" w14:textId="77777777" w:rsidR="000959A2" w:rsidRPr="00522DCA" w:rsidRDefault="000959A2" w:rsidP="003D491A">
      <w:pPr>
        <w:pStyle w:val="berschrift3"/>
        <w:keepNext/>
        <w:rPr>
          <w:rFonts w:cs="Times New Roman"/>
          <w:lang w:val="en-GB"/>
        </w:rPr>
      </w:pPr>
      <w:bookmarkStart w:id="723" w:name="_Format_%3E_Format_timeline..."/>
      <w:bookmarkStart w:id="724" w:name="_Ref108438809"/>
      <w:bookmarkStart w:id="725" w:name="_Toc69130034"/>
      <w:bookmarkStart w:id="726" w:name="_Toc69129893"/>
      <w:bookmarkStart w:id="727" w:name="_Toc55213904"/>
      <w:bookmarkStart w:id="728" w:name="_Toc411261325"/>
      <w:bookmarkEnd w:id="723"/>
      <w:r w:rsidRPr="00522DCA">
        <w:rPr>
          <w:rFonts w:cs="Times New Roman"/>
          <w:lang w:val="en-GB"/>
        </w:rPr>
        <w:lastRenderedPageBreak/>
        <w:t>Format &gt; Format timeline...</w:t>
      </w:r>
      <w:bookmarkEnd w:id="724"/>
      <w:bookmarkEnd w:id="725"/>
      <w:bookmarkEnd w:id="726"/>
      <w:bookmarkEnd w:id="727"/>
      <w:bookmarkEnd w:id="728"/>
    </w:p>
    <w:p w14:paraId="20040D8D" w14:textId="77777777" w:rsidR="000959A2" w:rsidRPr="00522DCA" w:rsidRDefault="000959A2">
      <w:pPr>
        <w:pStyle w:val="Standard-BlockCharCharChar"/>
        <w:keepNext/>
        <w:rPr>
          <w:lang w:val="en-GB"/>
        </w:rPr>
      </w:pPr>
      <w:r w:rsidRPr="00522DCA">
        <w:rPr>
          <w:lang w:val="en-GB"/>
        </w:rPr>
        <w:t>Opens a dialog that allows formatting the time axis:</w:t>
      </w:r>
    </w:p>
    <w:p w14:paraId="53F80C6D" w14:textId="77777777" w:rsidR="000959A2" w:rsidRPr="00522DCA" w:rsidRDefault="000959A2" w:rsidP="003D491A">
      <w:pPr>
        <w:pStyle w:val="berschrift3"/>
        <w:keepNext/>
        <w:rPr>
          <w:rFonts w:cs="Times New Roman"/>
          <w:lang w:val="en-GB"/>
        </w:rPr>
      </w:pPr>
      <w:bookmarkStart w:id="729" w:name="_Format_%3E_Format_timeline%20items..."/>
      <w:bookmarkStart w:id="730" w:name="_Ref108438816"/>
      <w:bookmarkStart w:id="731" w:name="_Toc69130035"/>
      <w:bookmarkStart w:id="732" w:name="_Toc69129894"/>
      <w:bookmarkStart w:id="733" w:name="_Toc55213905"/>
      <w:bookmarkStart w:id="734" w:name="_Toc411261326"/>
      <w:bookmarkEnd w:id="729"/>
      <w:r w:rsidRPr="00522DCA">
        <w:rPr>
          <w:rFonts w:cs="Times New Roman"/>
          <w:lang w:val="en-GB"/>
        </w:rPr>
        <w:t>Format &gt; Format timeline items...</w:t>
      </w:r>
      <w:bookmarkEnd w:id="730"/>
      <w:bookmarkEnd w:id="731"/>
      <w:bookmarkEnd w:id="732"/>
      <w:bookmarkEnd w:id="733"/>
      <w:bookmarkEnd w:id="734"/>
    </w:p>
    <w:p w14:paraId="6E018DC2" w14:textId="4FAD23B0" w:rsidR="000959A2" w:rsidRPr="00522DCA" w:rsidRDefault="000959A2">
      <w:pPr>
        <w:pStyle w:val="Standard-BlockCharCharChar"/>
        <w:keepNext/>
        <w:rPr>
          <w:lang w:val="en-GB"/>
        </w:rPr>
      </w:pPr>
      <w:r w:rsidRPr="00522DCA">
        <w:rPr>
          <w:lang w:val="en-GB"/>
        </w:rPr>
        <w:t xml:space="preserve">Opens a dialog to set the format of the time points on the time axis. The settings will be displayed in the </w:t>
      </w:r>
      <w:proofErr w:type="spellStart"/>
      <w:ins w:id="735" w:author="Moritz Lautenbach" w:date="2014-04-16T13:13:00Z">
        <w:r w:rsidRPr="00522DCA">
          <w:rPr>
            <w:lang w:val="en-GB"/>
          </w:rPr>
          <w:t>E</w:t>
        </w:r>
      </w:ins>
      <w:r w:rsidR="00C11634" w:rsidRPr="00522DCA">
        <w:rPr>
          <w:lang w:val="en-GB"/>
        </w:rPr>
        <w:t>Editor</w:t>
      </w:r>
      <w:proofErr w:type="spellEnd"/>
      <w:r w:rsidRPr="00522DCA">
        <w:rPr>
          <w:lang w:val="en-GB"/>
        </w:rPr>
        <w:t xml:space="preserve"> as well as used the RTF or HTML output or when printing. </w:t>
      </w:r>
    </w:p>
    <w:p w14:paraId="6C138A7F" w14:textId="77777777" w:rsidR="000959A2" w:rsidRPr="00522DCA" w:rsidRDefault="00B16F25">
      <w:pPr>
        <w:pStyle w:val="BildChar"/>
        <w:rPr>
          <w:rFonts w:ascii="Times New Roman" w:hAnsi="Times New Roman"/>
          <w:lang w:val="en-GB"/>
        </w:rPr>
      </w:pPr>
      <w:r>
        <w:rPr>
          <w:rFonts w:ascii="Times New Roman" w:hAnsi="Times New Roman"/>
          <w:lang w:val="en-GB"/>
        </w:rPr>
        <w:pict w14:anchorId="4D8070DB">
          <v:shape id="_x0000_i1223" type="#_x0000_t75" style="width:184.2pt;height:81.35pt" filled="t">
            <v:fill color2="black"/>
            <v:imagedata r:id="rId255" o:title=""/>
          </v:shape>
        </w:pict>
      </w:r>
    </w:p>
    <w:p w14:paraId="44B50AF2" w14:textId="77777777" w:rsidR="000959A2" w:rsidRPr="00522DCA" w:rsidRDefault="000959A2">
      <w:pPr>
        <w:pStyle w:val="BildChar"/>
        <w:rPr>
          <w:rFonts w:ascii="Times New Roman" w:hAnsi="Times New Roman"/>
          <w:lang w:val="en-GB"/>
        </w:rPr>
      </w:pPr>
    </w:p>
    <w:p w14:paraId="54FEB5FE" w14:textId="77777777" w:rsidR="000959A2" w:rsidRPr="00522DCA" w:rsidRDefault="000959A2">
      <w:pPr>
        <w:pStyle w:val="Aufzhlungszeichen1"/>
        <w:numPr>
          <w:ilvl w:val="0"/>
          <w:numId w:val="36"/>
        </w:numPr>
        <w:tabs>
          <w:tab w:val="clear" w:pos="360"/>
          <w:tab w:val="left" w:pos="964"/>
        </w:tabs>
        <w:rPr>
          <w:lang w:val="en-GB"/>
        </w:rPr>
        <w:pPrChange w:id="736" w:author="Moritz Lautenbach" w:date="2014-04-16T10:03:00Z">
          <w:pPr>
            <w:pStyle w:val="Aufzhlungszeichen1"/>
            <w:tabs>
              <w:tab w:val="clear" w:pos="360"/>
              <w:tab w:val="left" w:pos="964"/>
            </w:tabs>
            <w:ind w:left="964" w:hanging="482"/>
          </w:pPr>
        </w:pPrChange>
      </w:pPr>
      <w:r w:rsidRPr="00522DCA">
        <w:rPr>
          <w:lang w:val="en-GB"/>
        </w:rPr>
        <w:t>Show every n-</w:t>
      </w:r>
      <w:proofErr w:type="spellStart"/>
      <w:r w:rsidRPr="00522DCA">
        <w:rPr>
          <w:lang w:val="en-GB"/>
        </w:rPr>
        <w:t>th</w:t>
      </w:r>
      <w:proofErr w:type="spellEnd"/>
      <w:r w:rsidRPr="00522DCA">
        <w:rPr>
          <w:lang w:val="en-GB"/>
        </w:rPr>
        <w:t> numbering: every n-</w:t>
      </w:r>
      <w:proofErr w:type="spellStart"/>
      <w:r w:rsidRPr="00522DCA">
        <w:rPr>
          <w:lang w:val="en-GB"/>
        </w:rPr>
        <w:t>th</w:t>
      </w:r>
      <w:proofErr w:type="spellEnd"/>
      <w:r w:rsidRPr="00522DCA">
        <w:rPr>
          <w:lang w:val="en-GB"/>
        </w:rPr>
        <w:t xml:space="preserve"> numbering in the time axis will be shown. Enter 0 to have no numbering shown at all.</w:t>
      </w:r>
    </w:p>
    <w:p w14:paraId="4A98C27D" w14:textId="77777777" w:rsidR="000959A2" w:rsidRPr="00522DCA" w:rsidRDefault="000959A2">
      <w:pPr>
        <w:pStyle w:val="Aufzhlungszeichen1"/>
        <w:numPr>
          <w:ilvl w:val="0"/>
          <w:numId w:val="36"/>
        </w:numPr>
        <w:tabs>
          <w:tab w:val="clear" w:pos="360"/>
          <w:tab w:val="left" w:pos="964"/>
        </w:tabs>
        <w:rPr>
          <w:lang w:val="en-GB"/>
        </w:rPr>
        <w:pPrChange w:id="737" w:author="Moritz Lautenbach" w:date="2014-04-16T10:03:00Z">
          <w:pPr>
            <w:pStyle w:val="Aufzhlungszeichen1"/>
            <w:tabs>
              <w:tab w:val="clear" w:pos="360"/>
              <w:tab w:val="left" w:pos="964"/>
            </w:tabs>
            <w:ind w:left="964" w:hanging="482"/>
          </w:pPr>
        </w:pPrChange>
      </w:pPr>
      <w:r w:rsidRPr="00522DCA">
        <w:rPr>
          <w:lang w:val="en-GB"/>
        </w:rPr>
        <w:t>Show every n-</w:t>
      </w:r>
      <w:proofErr w:type="spellStart"/>
      <w:r w:rsidRPr="00522DCA">
        <w:rPr>
          <w:lang w:val="en-GB"/>
        </w:rPr>
        <w:t>th</w:t>
      </w:r>
      <w:proofErr w:type="spellEnd"/>
      <w:r w:rsidRPr="00522DCA">
        <w:rPr>
          <w:lang w:val="en-GB"/>
        </w:rPr>
        <w:t> absolute time: every n-</w:t>
      </w:r>
      <w:proofErr w:type="spellStart"/>
      <w:r w:rsidRPr="00522DCA">
        <w:rPr>
          <w:lang w:val="en-GB"/>
        </w:rPr>
        <w:t>th</w:t>
      </w:r>
      <w:proofErr w:type="spellEnd"/>
      <w:r w:rsidRPr="00522DCA">
        <w:rPr>
          <w:lang w:val="en-GB"/>
        </w:rPr>
        <w:t xml:space="preserve"> absolute time value on the time axis is shown. Enter 0 to have no absolute time values shown at all.</w:t>
      </w:r>
    </w:p>
    <w:p w14:paraId="616A20DB" w14:textId="302D714F" w:rsidR="000959A2" w:rsidRPr="00522DCA" w:rsidRDefault="000959A2">
      <w:pPr>
        <w:pStyle w:val="Aufzhlungszeichen1"/>
        <w:numPr>
          <w:ilvl w:val="0"/>
          <w:numId w:val="36"/>
        </w:numPr>
        <w:tabs>
          <w:tab w:val="clear" w:pos="360"/>
          <w:tab w:val="left" w:pos="964"/>
        </w:tabs>
        <w:rPr>
          <w:lang w:val="en-GB"/>
        </w:rPr>
        <w:pPrChange w:id="738" w:author="Moritz Lautenbach" w:date="2014-04-16T10:03:00Z">
          <w:pPr>
            <w:pStyle w:val="Aufzhlungszeichen1"/>
            <w:tabs>
              <w:tab w:val="clear" w:pos="360"/>
              <w:tab w:val="left" w:pos="964"/>
            </w:tabs>
            <w:ind w:left="964" w:hanging="482"/>
          </w:pPr>
        </w:pPrChange>
      </w:pPr>
      <w:r w:rsidRPr="00522DCA">
        <w:rPr>
          <w:lang w:val="en-GB"/>
        </w:rPr>
        <w:t xml:space="preserve">Absolute time format: defines whether the absolute time values are to be shown </w:t>
      </w:r>
      <w:r w:rsidR="00C81274" w:rsidRPr="00522DCA">
        <w:rPr>
          <w:lang w:val="en-GB"/>
        </w:rPr>
        <w:t>“</w:t>
      </w:r>
      <w:r w:rsidRPr="00522DCA">
        <w:rPr>
          <w:lang w:val="en-GB"/>
        </w:rPr>
        <w:t>Decimal</w:t>
      </w:r>
      <w:r w:rsidR="00C23F5A" w:rsidRPr="00522DCA">
        <w:rPr>
          <w:lang w:val="en-GB"/>
        </w:rPr>
        <w:t>”</w:t>
      </w:r>
      <w:r w:rsidRPr="00522DCA">
        <w:rPr>
          <w:lang w:val="en-GB"/>
        </w:rPr>
        <w:t>, hence in seconds, or as (</w:t>
      </w:r>
      <w:r w:rsidR="00C81274" w:rsidRPr="00522DCA">
        <w:rPr>
          <w:lang w:val="en-GB"/>
        </w:rPr>
        <w:t>“</w:t>
      </w:r>
      <w:r w:rsidRPr="00522DCA">
        <w:rPr>
          <w:lang w:val="en-GB"/>
        </w:rPr>
        <w:t>Time</w:t>
      </w:r>
      <w:r w:rsidR="00C23F5A" w:rsidRPr="00522DCA">
        <w:rPr>
          <w:lang w:val="en-GB"/>
        </w:rPr>
        <w:t>”</w:t>
      </w:r>
      <w:r w:rsidRPr="00522DCA">
        <w:rPr>
          <w:lang w:val="en-GB"/>
        </w:rPr>
        <w:t xml:space="preserve">) in the format </w:t>
      </w:r>
      <w:proofErr w:type="spellStart"/>
      <w:r w:rsidRPr="00522DCA">
        <w:rPr>
          <w:lang w:val="en-GB"/>
        </w:rPr>
        <w:t>hh:mm</w:t>
      </w:r>
      <w:proofErr w:type="gramStart"/>
      <w:r w:rsidRPr="00522DCA">
        <w:rPr>
          <w:lang w:val="en-GB"/>
        </w:rPr>
        <w:t>:ss.xxx</w:t>
      </w:r>
      <w:proofErr w:type="spellEnd"/>
      <w:proofErr w:type="gramEnd"/>
      <w:r w:rsidRPr="00522DCA">
        <w:rPr>
          <w:lang w:val="en-GB"/>
        </w:rPr>
        <w:t>. 183.21 (</w:t>
      </w:r>
      <w:r w:rsidR="00C81274" w:rsidRPr="00522DCA">
        <w:rPr>
          <w:lang w:val="en-GB"/>
        </w:rPr>
        <w:t>“</w:t>
      </w:r>
      <w:r w:rsidRPr="00522DCA">
        <w:rPr>
          <w:lang w:val="en-GB"/>
        </w:rPr>
        <w:t>Decimal</w:t>
      </w:r>
      <w:r w:rsidR="00C23F5A" w:rsidRPr="00522DCA">
        <w:rPr>
          <w:lang w:val="en-GB"/>
        </w:rPr>
        <w:t>”</w:t>
      </w:r>
      <w:r w:rsidRPr="00522DCA">
        <w:rPr>
          <w:lang w:val="en-GB"/>
        </w:rPr>
        <w:t>) and 03:03.21 (</w:t>
      </w:r>
      <w:r w:rsidR="00C81274" w:rsidRPr="00522DCA">
        <w:rPr>
          <w:lang w:val="en-GB"/>
        </w:rPr>
        <w:t>“</w:t>
      </w:r>
      <w:r w:rsidRPr="00522DCA">
        <w:rPr>
          <w:lang w:val="en-GB"/>
        </w:rPr>
        <w:t>Time</w:t>
      </w:r>
      <w:r w:rsidR="00C23F5A" w:rsidRPr="00522DCA">
        <w:rPr>
          <w:lang w:val="en-GB"/>
        </w:rPr>
        <w:t>”</w:t>
      </w:r>
      <w:r w:rsidRPr="00522DCA">
        <w:rPr>
          <w:lang w:val="en-GB"/>
        </w:rPr>
        <w:t xml:space="preserve">) represent the same, namely </w:t>
      </w:r>
      <w:r w:rsidR="00C81274" w:rsidRPr="00522DCA">
        <w:rPr>
          <w:lang w:val="en-GB"/>
        </w:rPr>
        <w:t>“</w:t>
      </w:r>
      <w:r w:rsidRPr="00522DCA">
        <w:rPr>
          <w:lang w:val="en-GB"/>
        </w:rPr>
        <w:t>3 minutes, 1 seconds and 230 milliseconds</w:t>
      </w:r>
      <w:r w:rsidR="00C23F5A" w:rsidRPr="00522DCA">
        <w:rPr>
          <w:lang w:val="en-GB"/>
        </w:rPr>
        <w:t>”</w:t>
      </w:r>
      <w:r w:rsidRPr="00522DCA">
        <w:rPr>
          <w:lang w:val="en-GB"/>
        </w:rPr>
        <w:t>.</w:t>
      </w:r>
    </w:p>
    <w:p w14:paraId="3F7B5D88" w14:textId="77777777" w:rsidR="000959A2" w:rsidRPr="00522DCA" w:rsidRDefault="000959A2">
      <w:pPr>
        <w:pStyle w:val="Aufzhlungszeichen1"/>
        <w:numPr>
          <w:ilvl w:val="0"/>
          <w:numId w:val="36"/>
        </w:numPr>
        <w:tabs>
          <w:tab w:val="clear" w:pos="360"/>
          <w:tab w:val="left" w:pos="964"/>
        </w:tabs>
        <w:rPr>
          <w:lang w:val="en-GB"/>
        </w:rPr>
        <w:pPrChange w:id="739" w:author="Moritz Lautenbach" w:date="2014-04-16T10:03:00Z">
          <w:pPr>
            <w:pStyle w:val="Aufzhlungszeichen1"/>
            <w:tabs>
              <w:tab w:val="clear" w:pos="360"/>
              <w:tab w:val="left" w:pos="964"/>
            </w:tabs>
            <w:ind w:left="964" w:hanging="482"/>
          </w:pPr>
        </w:pPrChange>
      </w:pPr>
      <w:r w:rsidRPr="00522DCA">
        <w:rPr>
          <w:lang w:val="en-GB"/>
        </w:rPr>
        <w:t>Milliseconds digits: defines how many post decimal positions should be used when displaying milliseconds.</w:t>
      </w:r>
      <w:del w:id="740" w:author="Moritz Lautenbach" w:date="2014-04-16T10:03:00Z">
        <w:r w:rsidRPr="00522DCA" w:rsidDel="004F2A90">
          <w:rPr>
            <w:lang w:val="en-GB"/>
          </w:rPr>
          <w:delText>.</w:delText>
        </w:r>
      </w:del>
    </w:p>
    <w:p w14:paraId="31F72780" w14:textId="3DD8D527" w:rsidR="000959A2" w:rsidRPr="00522DCA" w:rsidRDefault="003D491A">
      <w:pPr>
        <w:pStyle w:val="Standard-BlockCharCharChar"/>
        <w:rPr>
          <w:lang w:val="en-GB"/>
        </w:rPr>
      </w:pPr>
      <w:r w:rsidRPr="00522DCA">
        <w:rPr>
          <w:lang w:val="en-GB"/>
        </w:rPr>
        <w:t>E</w:t>
      </w:r>
      <w:r w:rsidR="000959A2" w:rsidRPr="00522DCA">
        <w:rPr>
          <w:lang w:val="en-GB"/>
        </w:rPr>
        <w:t>xamples:</w:t>
      </w:r>
    </w:p>
    <w:tbl>
      <w:tblPr>
        <w:tblW w:w="9463" w:type="dxa"/>
        <w:tblLayout w:type="fixed"/>
        <w:tblLook w:val="0000" w:firstRow="0" w:lastRow="0" w:firstColumn="0" w:lastColumn="0" w:noHBand="0" w:noVBand="0"/>
      </w:tblPr>
      <w:tblGrid>
        <w:gridCol w:w="4360"/>
        <w:gridCol w:w="5103"/>
      </w:tblGrid>
      <w:tr w:rsidR="000959A2" w:rsidRPr="00B16F25" w14:paraId="159E83C6" w14:textId="77777777" w:rsidTr="003D491A">
        <w:tc>
          <w:tcPr>
            <w:tcW w:w="4360" w:type="dxa"/>
            <w:shd w:val="clear" w:color="auto" w:fill="auto"/>
          </w:tcPr>
          <w:p w14:paraId="03215E25" w14:textId="77777777" w:rsidR="000959A2" w:rsidRPr="00522DCA" w:rsidRDefault="00B16F25">
            <w:pPr>
              <w:rPr>
                <w:rFonts w:cs="Times New Roman"/>
                <w:lang w:val="en-GB"/>
              </w:rPr>
            </w:pPr>
            <w:r>
              <w:rPr>
                <w:rFonts w:cs="Times New Roman"/>
                <w:lang w:val="en-GB"/>
              </w:rPr>
              <w:pict w14:anchorId="53766A28">
                <v:shape id="_x0000_i1224" type="#_x0000_t75" style="width:206.65pt;height:61.7pt" filled="t">
                  <v:fill color2="black"/>
                  <v:imagedata r:id="rId256" o:title=""/>
                </v:shape>
              </w:pict>
            </w:r>
          </w:p>
        </w:tc>
        <w:tc>
          <w:tcPr>
            <w:tcW w:w="5103" w:type="dxa"/>
            <w:shd w:val="clear" w:color="auto" w:fill="auto"/>
          </w:tcPr>
          <w:p w14:paraId="5D0DFA88" w14:textId="77777777" w:rsidR="000959A2" w:rsidRPr="00522DCA" w:rsidRDefault="000959A2">
            <w:pPr>
              <w:pStyle w:val="Standard-BlockCharCharChar"/>
              <w:tabs>
                <w:tab w:val="left" w:pos="1309"/>
              </w:tabs>
              <w:ind w:left="1309" w:hanging="1309"/>
              <w:rPr>
                <w:lang w:val="en-GB"/>
              </w:rPr>
            </w:pPr>
            <w:r w:rsidRPr="00522DCA">
              <w:rPr>
                <w:lang w:val="en-GB"/>
              </w:rPr>
              <w:t>Show every n-</w:t>
            </w:r>
            <w:proofErr w:type="spellStart"/>
            <w:r w:rsidRPr="00522DCA">
              <w:rPr>
                <w:lang w:val="en-GB"/>
              </w:rPr>
              <w:t>th</w:t>
            </w:r>
            <w:proofErr w:type="spellEnd"/>
            <w:r w:rsidRPr="00522DCA">
              <w:rPr>
                <w:lang w:val="en-GB"/>
              </w:rPr>
              <w:t xml:space="preserve"> numbering:</w:t>
            </w:r>
            <w:r w:rsidRPr="00522DCA">
              <w:rPr>
                <w:lang w:val="en-GB"/>
              </w:rPr>
              <w:tab/>
              <w:t>1</w:t>
            </w:r>
          </w:p>
          <w:p w14:paraId="7C511050" w14:textId="77777777" w:rsidR="000959A2" w:rsidRPr="00522DCA" w:rsidRDefault="000959A2">
            <w:pPr>
              <w:pStyle w:val="Standard-BlockCharCharChar"/>
              <w:tabs>
                <w:tab w:val="left" w:pos="1309"/>
              </w:tabs>
              <w:ind w:left="1309" w:hanging="1309"/>
              <w:rPr>
                <w:lang w:val="en-GB"/>
              </w:rPr>
            </w:pPr>
            <w:r w:rsidRPr="00522DCA">
              <w:rPr>
                <w:lang w:val="en-GB"/>
              </w:rPr>
              <w:t>Show every n-</w:t>
            </w:r>
            <w:proofErr w:type="spellStart"/>
            <w:r w:rsidRPr="00522DCA">
              <w:rPr>
                <w:lang w:val="en-GB"/>
              </w:rPr>
              <w:t>th</w:t>
            </w:r>
            <w:proofErr w:type="spellEnd"/>
            <w:r w:rsidRPr="00522DCA">
              <w:rPr>
                <w:lang w:val="en-GB"/>
              </w:rPr>
              <w:t xml:space="preserve"> absolute time:</w:t>
            </w:r>
            <w:r w:rsidRPr="00522DCA">
              <w:rPr>
                <w:lang w:val="en-GB"/>
              </w:rPr>
              <w:tab/>
              <w:t>1</w:t>
            </w:r>
          </w:p>
          <w:p w14:paraId="4CEBD641" w14:textId="77777777" w:rsidR="000959A2" w:rsidRPr="00522DCA" w:rsidRDefault="000959A2">
            <w:pPr>
              <w:pStyle w:val="Standard-BlockCharCharChar"/>
              <w:tabs>
                <w:tab w:val="left" w:pos="2869"/>
              </w:tabs>
              <w:ind w:left="1309" w:hanging="1309"/>
              <w:rPr>
                <w:lang w:val="en-GB"/>
              </w:rPr>
            </w:pPr>
            <w:r w:rsidRPr="00522DCA">
              <w:rPr>
                <w:lang w:val="en-GB"/>
              </w:rPr>
              <w:t>Absolute time format:</w:t>
            </w:r>
            <w:r w:rsidRPr="00522DCA">
              <w:rPr>
                <w:lang w:val="en-GB"/>
              </w:rPr>
              <w:tab/>
              <w:t>Time</w:t>
            </w:r>
          </w:p>
          <w:p w14:paraId="0E876BEF" w14:textId="77777777" w:rsidR="000959A2" w:rsidRPr="00522DCA" w:rsidRDefault="000959A2">
            <w:pPr>
              <w:pStyle w:val="Standard-BlockCharCharChar"/>
              <w:tabs>
                <w:tab w:val="left" w:pos="2869"/>
              </w:tabs>
              <w:ind w:left="1309" w:hanging="1309"/>
              <w:rPr>
                <w:lang w:val="en-GB"/>
              </w:rPr>
            </w:pPr>
            <w:r w:rsidRPr="00522DCA">
              <w:rPr>
                <w:lang w:val="en-GB"/>
              </w:rPr>
              <w:t>Milliseconds Digits:</w:t>
            </w:r>
            <w:r w:rsidRPr="00522DCA">
              <w:rPr>
                <w:lang w:val="en-GB"/>
              </w:rPr>
              <w:tab/>
              <w:t>1</w:t>
            </w:r>
          </w:p>
          <w:p w14:paraId="683D6026" w14:textId="77777777" w:rsidR="000959A2" w:rsidRPr="00522DCA" w:rsidRDefault="000959A2">
            <w:pPr>
              <w:pStyle w:val="Standard-BlockCharCharChar"/>
              <w:tabs>
                <w:tab w:val="left" w:pos="2869"/>
              </w:tabs>
              <w:ind w:left="1309" w:hanging="1309"/>
              <w:rPr>
                <w:lang w:val="en-GB"/>
              </w:rPr>
            </w:pPr>
          </w:p>
        </w:tc>
      </w:tr>
      <w:tr w:rsidR="000959A2" w:rsidRPr="00B16F25" w14:paraId="6DA813D5" w14:textId="77777777" w:rsidTr="003D491A">
        <w:tc>
          <w:tcPr>
            <w:tcW w:w="4360" w:type="dxa"/>
            <w:shd w:val="clear" w:color="auto" w:fill="auto"/>
          </w:tcPr>
          <w:p w14:paraId="7D3200F8" w14:textId="77777777" w:rsidR="000959A2" w:rsidRPr="00522DCA" w:rsidRDefault="00B16F25">
            <w:pPr>
              <w:rPr>
                <w:rFonts w:cs="Times New Roman"/>
                <w:lang w:val="en-GB"/>
              </w:rPr>
            </w:pPr>
            <w:r>
              <w:rPr>
                <w:rFonts w:cs="Times New Roman"/>
                <w:lang w:val="en-GB"/>
              </w:rPr>
              <w:pict w14:anchorId="00D37041">
                <v:shape id="_x0000_i1225" type="#_x0000_t75" style="width:210.4pt;height:66.4pt" filled="t">
                  <v:fill color2="black"/>
                  <v:imagedata r:id="rId257" o:title=""/>
                </v:shape>
              </w:pict>
            </w:r>
          </w:p>
        </w:tc>
        <w:tc>
          <w:tcPr>
            <w:tcW w:w="5103" w:type="dxa"/>
            <w:shd w:val="clear" w:color="auto" w:fill="auto"/>
          </w:tcPr>
          <w:p w14:paraId="215A1F31" w14:textId="77777777" w:rsidR="000959A2" w:rsidRPr="00522DCA" w:rsidRDefault="000959A2">
            <w:pPr>
              <w:pStyle w:val="Standard-BlockCharCharChar"/>
              <w:tabs>
                <w:tab w:val="left" w:pos="1309"/>
              </w:tabs>
              <w:ind w:left="1309" w:hanging="1309"/>
              <w:rPr>
                <w:lang w:val="en-GB"/>
              </w:rPr>
            </w:pPr>
            <w:r w:rsidRPr="00522DCA">
              <w:rPr>
                <w:lang w:val="en-GB"/>
              </w:rPr>
              <w:t>Show every n-</w:t>
            </w:r>
            <w:proofErr w:type="spellStart"/>
            <w:r w:rsidRPr="00522DCA">
              <w:rPr>
                <w:lang w:val="en-GB"/>
              </w:rPr>
              <w:t>th</w:t>
            </w:r>
            <w:proofErr w:type="spellEnd"/>
            <w:r w:rsidRPr="00522DCA">
              <w:rPr>
                <w:lang w:val="en-GB"/>
              </w:rPr>
              <w:t xml:space="preserve"> numbering:</w:t>
            </w:r>
            <w:r w:rsidRPr="00522DCA">
              <w:rPr>
                <w:lang w:val="en-GB"/>
              </w:rPr>
              <w:tab/>
              <w:t>0</w:t>
            </w:r>
          </w:p>
          <w:p w14:paraId="196B5819" w14:textId="77777777" w:rsidR="000959A2" w:rsidRPr="00522DCA" w:rsidRDefault="000959A2">
            <w:pPr>
              <w:pStyle w:val="Standard-BlockCharCharChar"/>
              <w:tabs>
                <w:tab w:val="left" w:pos="1309"/>
              </w:tabs>
              <w:ind w:left="1309" w:hanging="1309"/>
              <w:rPr>
                <w:lang w:val="en-GB"/>
              </w:rPr>
            </w:pPr>
            <w:r w:rsidRPr="00522DCA">
              <w:rPr>
                <w:lang w:val="en-GB"/>
              </w:rPr>
              <w:t>Show every n-</w:t>
            </w:r>
            <w:proofErr w:type="spellStart"/>
            <w:r w:rsidRPr="00522DCA">
              <w:rPr>
                <w:lang w:val="en-GB"/>
              </w:rPr>
              <w:t>th</w:t>
            </w:r>
            <w:proofErr w:type="spellEnd"/>
            <w:r w:rsidRPr="00522DCA">
              <w:rPr>
                <w:lang w:val="en-GB"/>
              </w:rPr>
              <w:t xml:space="preserve"> absolute time:</w:t>
            </w:r>
            <w:r w:rsidRPr="00522DCA">
              <w:rPr>
                <w:lang w:val="en-GB"/>
              </w:rPr>
              <w:tab/>
              <w:t>1</w:t>
            </w:r>
          </w:p>
          <w:p w14:paraId="461F7187" w14:textId="77777777" w:rsidR="000959A2" w:rsidRPr="00522DCA" w:rsidRDefault="000959A2">
            <w:pPr>
              <w:pStyle w:val="Standard-BlockCharCharChar"/>
              <w:tabs>
                <w:tab w:val="left" w:pos="2869"/>
              </w:tabs>
              <w:ind w:left="1309" w:hanging="1309"/>
              <w:rPr>
                <w:lang w:val="en-GB"/>
              </w:rPr>
            </w:pPr>
            <w:r w:rsidRPr="00522DCA">
              <w:rPr>
                <w:lang w:val="en-GB"/>
              </w:rPr>
              <w:t>Absolute time format:</w:t>
            </w:r>
            <w:r w:rsidRPr="00522DCA">
              <w:rPr>
                <w:lang w:val="en-GB"/>
              </w:rPr>
              <w:tab/>
              <w:t>Time</w:t>
            </w:r>
          </w:p>
          <w:p w14:paraId="7AA02B3F" w14:textId="5B9CC7B3" w:rsidR="000959A2" w:rsidRPr="00522DCA" w:rsidRDefault="000959A2" w:rsidP="00FA5400">
            <w:pPr>
              <w:pStyle w:val="Standard-BlockCharCharChar"/>
              <w:tabs>
                <w:tab w:val="left" w:pos="2869"/>
              </w:tabs>
              <w:ind w:left="1309" w:hanging="1309"/>
              <w:rPr>
                <w:lang w:val="en-GB"/>
              </w:rPr>
            </w:pPr>
            <w:r w:rsidRPr="00522DCA">
              <w:rPr>
                <w:lang w:val="en-GB"/>
              </w:rPr>
              <w:t>Milliseconds Digits:</w:t>
            </w:r>
            <w:r w:rsidRPr="00522DCA">
              <w:rPr>
                <w:lang w:val="en-GB"/>
              </w:rPr>
              <w:tab/>
              <w:t>3</w:t>
            </w:r>
          </w:p>
        </w:tc>
      </w:tr>
      <w:tr w:rsidR="000959A2" w:rsidRPr="00522DCA" w14:paraId="00213563" w14:textId="77777777" w:rsidTr="003D491A">
        <w:tc>
          <w:tcPr>
            <w:tcW w:w="4360" w:type="dxa"/>
            <w:shd w:val="clear" w:color="auto" w:fill="auto"/>
          </w:tcPr>
          <w:p w14:paraId="640DCDA2" w14:textId="77777777" w:rsidR="000959A2" w:rsidRPr="00522DCA" w:rsidRDefault="00B16F25">
            <w:pPr>
              <w:rPr>
                <w:rFonts w:cs="Times New Roman"/>
                <w:lang w:val="en-GB"/>
              </w:rPr>
            </w:pPr>
            <w:r>
              <w:rPr>
                <w:rFonts w:cs="Times New Roman"/>
                <w:lang w:val="en-GB"/>
              </w:rPr>
              <w:lastRenderedPageBreak/>
              <w:pict w14:anchorId="4A861A6C">
                <v:shape id="_x0000_i1226" type="#_x0000_t75" style="width:207.6pt;height:61.7pt" filled="t">
                  <v:fill color2="black"/>
                  <v:imagedata r:id="rId258" o:title=""/>
                </v:shape>
              </w:pict>
            </w:r>
          </w:p>
        </w:tc>
        <w:tc>
          <w:tcPr>
            <w:tcW w:w="5103" w:type="dxa"/>
            <w:shd w:val="clear" w:color="auto" w:fill="auto"/>
          </w:tcPr>
          <w:p w14:paraId="312D77F3" w14:textId="77777777" w:rsidR="000959A2" w:rsidRPr="00522DCA" w:rsidRDefault="000959A2" w:rsidP="00FA5400">
            <w:pPr>
              <w:pStyle w:val="Standard-BlockCharCharChar"/>
              <w:tabs>
                <w:tab w:val="left" w:pos="1309"/>
              </w:tabs>
              <w:rPr>
                <w:lang w:val="en-GB"/>
              </w:rPr>
            </w:pPr>
            <w:r w:rsidRPr="00522DCA">
              <w:rPr>
                <w:lang w:val="en-GB"/>
              </w:rPr>
              <w:t>Show every n-</w:t>
            </w:r>
            <w:proofErr w:type="spellStart"/>
            <w:r w:rsidRPr="00522DCA">
              <w:rPr>
                <w:lang w:val="en-GB"/>
              </w:rPr>
              <w:t>th</w:t>
            </w:r>
            <w:proofErr w:type="spellEnd"/>
            <w:r w:rsidRPr="00522DCA">
              <w:rPr>
                <w:lang w:val="en-GB"/>
              </w:rPr>
              <w:t xml:space="preserve"> numbering:</w:t>
            </w:r>
            <w:r w:rsidRPr="00522DCA">
              <w:rPr>
                <w:lang w:val="en-GB"/>
              </w:rPr>
              <w:tab/>
              <w:t>1</w:t>
            </w:r>
          </w:p>
          <w:p w14:paraId="385F7D05" w14:textId="77777777" w:rsidR="000959A2" w:rsidRPr="00522DCA" w:rsidRDefault="000959A2">
            <w:pPr>
              <w:pStyle w:val="Standard-BlockCharCharChar"/>
              <w:tabs>
                <w:tab w:val="left" w:pos="1309"/>
              </w:tabs>
              <w:ind w:left="1309" w:hanging="1309"/>
              <w:rPr>
                <w:lang w:val="en-GB"/>
              </w:rPr>
            </w:pPr>
            <w:r w:rsidRPr="00522DCA">
              <w:rPr>
                <w:lang w:val="en-GB"/>
              </w:rPr>
              <w:t>Show every n-</w:t>
            </w:r>
            <w:proofErr w:type="spellStart"/>
            <w:r w:rsidRPr="00522DCA">
              <w:rPr>
                <w:lang w:val="en-GB"/>
              </w:rPr>
              <w:t>th</w:t>
            </w:r>
            <w:proofErr w:type="spellEnd"/>
            <w:r w:rsidRPr="00522DCA">
              <w:rPr>
                <w:lang w:val="en-GB"/>
              </w:rPr>
              <w:t xml:space="preserve"> absolute time:</w:t>
            </w:r>
            <w:r w:rsidRPr="00522DCA">
              <w:rPr>
                <w:lang w:val="en-GB"/>
              </w:rPr>
              <w:tab/>
              <w:t>2</w:t>
            </w:r>
          </w:p>
          <w:p w14:paraId="424C02B1" w14:textId="77777777" w:rsidR="000959A2" w:rsidRPr="00522DCA" w:rsidRDefault="000959A2">
            <w:pPr>
              <w:pStyle w:val="Standard-BlockCharCharChar"/>
              <w:tabs>
                <w:tab w:val="left" w:pos="2869"/>
              </w:tabs>
              <w:ind w:left="1309" w:hanging="1309"/>
              <w:rPr>
                <w:lang w:val="en-GB"/>
              </w:rPr>
            </w:pPr>
            <w:r w:rsidRPr="00522DCA">
              <w:rPr>
                <w:lang w:val="en-GB"/>
              </w:rPr>
              <w:t>Absolute time format:</w:t>
            </w:r>
            <w:r w:rsidRPr="00522DCA">
              <w:rPr>
                <w:lang w:val="en-GB"/>
              </w:rPr>
              <w:tab/>
              <w:t>Decimal</w:t>
            </w:r>
          </w:p>
          <w:p w14:paraId="1EB77C1D" w14:textId="210FF820" w:rsidR="00FA5400" w:rsidRPr="00522DCA" w:rsidRDefault="000959A2" w:rsidP="00FA5400">
            <w:pPr>
              <w:pStyle w:val="Standard-BlockCharCharChar"/>
              <w:tabs>
                <w:tab w:val="left" w:pos="2869"/>
              </w:tabs>
              <w:ind w:left="1309" w:hanging="1309"/>
              <w:rPr>
                <w:lang w:val="en-GB"/>
              </w:rPr>
            </w:pPr>
            <w:r w:rsidRPr="00522DCA">
              <w:rPr>
                <w:lang w:val="en-GB"/>
              </w:rPr>
              <w:t>Milliseconds Digits:</w:t>
            </w:r>
            <w:r w:rsidRPr="00522DCA">
              <w:rPr>
                <w:lang w:val="en-GB"/>
              </w:rPr>
              <w:tab/>
              <w:t>1</w:t>
            </w:r>
          </w:p>
        </w:tc>
      </w:tr>
    </w:tbl>
    <w:p w14:paraId="403C5076" w14:textId="720FFF56" w:rsidR="00FA5400" w:rsidRPr="00522DCA" w:rsidRDefault="00FA5400" w:rsidP="00FA5400">
      <w:pPr>
        <w:pStyle w:val="Standard-BlockCharCharChar"/>
        <w:spacing w:before="0" w:after="0"/>
        <w:rPr>
          <w:lang w:val="en-GB"/>
        </w:rPr>
      </w:pPr>
      <w:bookmarkStart w:id="741" w:name="_Format_%3E_Set_frame%20end"/>
      <w:bookmarkStart w:id="742" w:name="_Ref108438822"/>
      <w:bookmarkStart w:id="743" w:name="_Toc69130036"/>
      <w:bookmarkStart w:id="744" w:name="_Toc69129895"/>
      <w:bookmarkStart w:id="745" w:name="_Toc55213906"/>
      <w:bookmarkEnd w:id="741"/>
      <w:r w:rsidRPr="00522DCA">
        <w:rPr>
          <w:lang w:val="en-GB"/>
        </w:rPr>
        <w:t xml:space="preserve"> </w:t>
      </w:r>
    </w:p>
    <w:p w14:paraId="3399C35F" w14:textId="77777777" w:rsidR="000959A2" w:rsidRPr="00522DCA" w:rsidRDefault="000959A2" w:rsidP="003D491A">
      <w:pPr>
        <w:pStyle w:val="berschrift3"/>
        <w:rPr>
          <w:rFonts w:cs="Times New Roman"/>
          <w:lang w:val="en-GB"/>
        </w:rPr>
      </w:pPr>
      <w:bookmarkStart w:id="746" w:name="_Toc411261327"/>
      <w:r w:rsidRPr="00522DCA">
        <w:rPr>
          <w:rFonts w:cs="Times New Roman"/>
          <w:lang w:val="en-GB"/>
        </w:rPr>
        <w:t>Format &gt; Set frame end</w:t>
      </w:r>
      <w:bookmarkEnd w:id="742"/>
      <w:bookmarkEnd w:id="743"/>
      <w:bookmarkEnd w:id="744"/>
      <w:bookmarkEnd w:id="745"/>
      <w:bookmarkEnd w:id="746"/>
    </w:p>
    <w:p w14:paraId="2CE8E983" w14:textId="26FCA483" w:rsidR="000959A2" w:rsidRPr="00522DCA" w:rsidRDefault="000959A2">
      <w:pPr>
        <w:pStyle w:val="Standard-BlockCharCharChar"/>
        <w:rPr>
          <w:lang w:val="en-GB"/>
        </w:rPr>
      </w:pPr>
      <w:r w:rsidRPr="00522DCA">
        <w:rPr>
          <w:lang w:val="en-GB"/>
        </w:rPr>
        <w:t xml:space="preserve">Specifies the position of the frame of the musical score. The default setting is set in such a way that all tiers lie within the musical score frame. If you would like to change this, reorder all the tiers so that the tiers you would like to </w:t>
      </w:r>
      <w:ins w:id="747" w:author="Moritz Lautenbach" w:date="2014-04-16T10:04:00Z">
        <w:r w:rsidRPr="00522DCA">
          <w:rPr>
            <w:lang w:val="en-GB"/>
          </w:rPr>
          <w:t xml:space="preserve">be </w:t>
        </w:r>
      </w:ins>
      <w:r w:rsidRPr="00522DCA">
        <w:rPr>
          <w:lang w:val="en-GB"/>
        </w:rPr>
        <w:t>placed into the frame are on top</w:t>
      </w:r>
      <w:del w:id="748" w:author="Moritz Lautenbach" w:date="2014-04-16T10:04:00Z">
        <w:r w:rsidRPr="00522DCA" w:rsidDel="004F2A90">
          <w:rPr>
            <w:lang w:val="en-GB"/>
          </w:rPr>
          <w:delText>.</w:delText>
        </w:r>
      </w:del>
      <w:r w:rsidRPr="00522DCA">
        <w:rPr>
          <w:lang w:val="en-GB"/>
        </w:rPr>
        <w:t xml:space="preserve"> (for this see also </w:t>
      </w:r>
      <w:r w:rsidR="00C81274" w:rsidRPr="00522DCA">
        <w:rPr>
          <w:lang w:val="en-GB"/>
        </w:rPr>
        <w:t>“</w:t>
      </w:r>
      <w:r w:rsidRPr="00522DCA">
        <w:rPr>
          <w:lang w:val="en-GB"/>
        </w:rPr>
        <w:t>Tier &gt; Change tier order</w:t>
      </w:r>
      <w:r w:rsidR="00C23F5A" w:rsidRPr="00522DCA">
        <w:rPr>
          <w:lang w:val="en-GB"/>
        </w:rPr>
        <w:t>”</w:t>
      </w:r>
      <w:r w:rsidRPr="00522DCA">
        <w:rPr>
          <w:lang w:val="en-GB"/>
        </w:rPr>
        <w:t xml:space="preserve">). Select the last tier that is supposed to be below the frame by clicking the tier label. Only choose the menu item hereafter. </w:t>
      </w:r>
    </w:p>
    <w:p w14:paraId="54805F9C" w14:textId="77777777" w:rsidR="000959A2" w:rsidRPr="00522DCA" w:rsidRDefault="000959A2">
      <w:pPr>
        <w:pStyle w:val="Standard-BlockCharCharChar"/>
        <w:rPr>
          <w:lang w:val="en-GB"/>
        </w:rPr>
      </w:pPr>
      <w:r w:rsidRPr="00522DCA">
        <w:rPr>
          <w:lang w:val="en-GB"/>
        </w:rPr>
        <w:t>(The position of the musical score frame can easily be seen by the tier labels on the screen</w:t>
      </w:r>
      <w:del w:id="749" w:author="Moritz Lautenbach" w:date="2014-04-16T10:05:00Z">
        <w:r w:rsidRPr="00522DCA" w:rsidDel="004F2A90">
          <w:rPr>
            <w:lang w:val="en-GB"/>
          </w:rPr>
          <w:delText xml:space="preserve"> </w:delText>
        </w:r>
      </w:del>
      <w:r w:rsidRPr="00522DCA">
        <w:rPr>
          <w:lang w:val="en-GB"/>
        </w:rPr>
        <w:t>: The tier labels outside of the musical score ha</w:t>
      </w:r>
      <w:ins w:id="750" w:author="Moritz Lautenbach" w:date="2014-04-16T10:05:00Z">
        <w:r w:rsidRPr="00522DCA">
          <w:rPr>
            <w:lang w:val="en-GB"/>
          </w:rPr>
          <w:t>ve</w:t>
        </w:r>
      </w:ins>
      <w:del w:id="751" w:author="Moritz Lautenbach" w:date="2014-04-16T10:05:00Z">
        <w:r w:rsidRPr="00522DCA" w:rsidDel="004F2A90">
          <w:rPr>
            <w:lang w:val="en-GB"/>
          </w:rPr>
          <w:delText>s</w:delText>
        </w:r>
      </w:del>
      <w:r w:rsidRPr="00522DCA">
        <w:rPr>
          <w:lang w:val="en-GB"/>
        </w:rPr>
        <w:t xml:space="preserve"> a different frame.)</w:t>
      </w:r>
    </w:p>
    <w:p w14:paraId="5760216F" w14:textId="77777777" w:rsidR="000959A2" w:rsidRPr="00522DCA" w:rsidRDefault="000959A2">
      <w:pPr>
        <w:pStyle w:val="Standard-BlockCharCharChar"/>
        <w:rPr>
          <w:lang w:val="en-GB"/>
        </w:rPr>
      </w:pPr>
      <w:r w:rsidRPr="00522DCA">
        <w:rPr>
          <w:lang w:val="en-GB"/>
        </w:rPr>
        <w:t>Examples:</w:t>
      </w:r>
    </w:p>
    <w:tbl>
      <w:tblPr>
        <w:tblW w:w="9463" w:type="dxa"/>
        <w:tblLayout w:type="fixed"/>
        <w:tblLook w:val="0000" w:firstRow="0" w:lastRow="0" w:firstColumn="0" w:lastColumn="0" w:noHBand="0" w:noVBand="0"/>
      </w:tblPr>
      <w:tblGrid>
        <w:gridCol w:w="4360"/>
        <w:gridCol w:w="5103"/>
      </w:tblGrid>
      <w:tr w:rsidR="000959A2" w:rsidRPr="00522DCA" w14:paraId="6A767652" w14:textId="77777777" w:rsidTr="003D491A">
        <w:tc>
          <w:tcPr>
            <w:tcW w:w="4360" w:type="dxa"/>
            <w:shd w:val="clear" w:color="auto" w:fill="auto"/>
          </w:tcPr>
          <w:p w14:paraId="08ABBF0D" w14:textId="77777777" w:rsidR="000959A2" w:rsidRPr="00522DCA" w:rsidRDefault="00B16F25">
            <w:pPr>
              <w:rPr>
                <w:rFonts w:cs="Times New Roman"/>
                <w:lang w:val="en-GB"/>
              </w:rPr>
            </w:pPr>
            <w:r>
              <w:rPr>
                <w:rFonts w:cs="Times New Roman"/>
                <w:lang w:val="en-GB"/>
              </w:rPr>
              <w:pict w14:anchorId="15B06C8B">
                <v:shape id="_x0000_i1227" type="#_x0000_t75" style="width:207.6pt;height:66.4pt" filled="t">
                  <v:fill color2="black"/>
                  <v:imagedata r:id="rId259" o:title=""/>
                </v:shape>
              </w:pict>
            </w:r>
          </w:p>
        </w:tc>
        <w:tc>
          <w:tcPr>
            <w:tcW w:w="5103" w:type="dxa"/>
            <w:shd w:val="clear" w:color="auto" w:fill="auto"/>
          </w:tcPr>
          <w:p w14:paraId="3FCD14E3" w14:textId="77777777" w:rsidR="000959A2" w:rsidRPr="00522DCA" w:rsidRDefault="000959A2">
            <w:pPr>
              <w:pStyle w:val="Standard-BlockCharCharChar"/>
              <w:tabs>
                <w:tab w:val="left" w:pos="1309"/>
              </w:tabs>
              <w:ind w:left="1309" w:hanging="1309"/>
              <w:rPr>
                <w:lang w:val="en-GB"/>
              </w:rPr>
            </w:pPr>
          </w:p>
          <w:p w14:paraId="39A72706" w14:textId="22BE1928" w:rsidR="000959A2" w:rsidRPr="00522DCA" w:rsidRDefault="000959A2">
            <w:pPr>
              <w:pStyle w:val="Standard-BlockCharCharChar"/>
              <w:tabs>
                <w:tab w:val="left" w:pos="2869"/>
              </w:tabs>
              <w:ind w:left="1309" w:hanging="1309"/>
              <w:rPr>
                <w:lang w:val="en-GB"/>
              </w:rPr>
            </w:pPr>
            <w:r w:rsidRPr="00522DCA">
              <w:rPr>
                <w:lang w:val="en-GB"/>
              </w:rPr>
              <w:t xml:space="preserve">no </w:t>
            </w:r>
            <w:r w:rsidR="00C81274" w:rsidRPr="00522DCA">
              <w:rPr>
                <w:lang w:val="en-GB"/>
              </w:rPr>
              <w:t>“</w:t>
            </w:r>
            <w:r w:rsidRPr="00522DCA">
              <w:rPr>
                <w:lang w:val="en-GB"/>
              </w:rPr>
              <w:t>frame end</w:t>
            </w:r>
            <w:r w:rsidR="00C23F5A" w:rsidRPr="00522DCA">
              <w:rPr>
                <w:lang w:val="en-GB"/>
              </w:rPr>
              <w:t>”</w:t>
            </w:r>
          </w:p>
          <w:p w14:paraId="5C90F3DC" w14:textId="77777777" w:rsidR="000959A2" w:rsidRPr="00522DCA" w:rsidRDefault="000959A2">
            <w:pPr>
              <w:pStyle w:val="Standard-BlockCharCharChar"/>
              <w:tabs>
                <w:tab w:val="left" w:pos="2869"/>
              </w:tabs>
              <w:ind w:left="1309" w:hanging="1309"/>
              <w:rPr>
                <w:lang w:val="en-GB"/>
              </w:rPr>
            </w:pPr>
          </w:p>
          <w:p w14:paraId="3FE8213A" w14:textId="77777777" w:rsidR="000959A2" w:rsidRPr="00522DCA" w:rsidRDefault="000959A2">
            <w:pPr>
              <w:pStyle w:val="Standard-BlockCharCharChar"/>
              <w:tabs>
                <w:tab w:val="left" w:pos="2869"/>
              </w:tabs>
              <w:ind w:left="1309" w:hanging="1309"/>
              <w:rPr>
                <w:lang w:val="en-GB"/>
              </w:rPr>
            </w:pPr>
          </w:p>
          <w:p w14:paraId="474F93E6" w14:textId="77777777" w:rsidR="000959A2" w:rsidRPr="00522DCA" w:rsidRDefault="000959A2">
            <w:pPr>
              <w:pStyle w:val="Standard-BlockCharCharChar"/>
              <w:tabs>
                <w:tab w:val="left" w:pos="2869"/>
              </w:tabs>
              <w:ind w:left="1309" w:hanging="1309"/>
              <w:rPr>
                <w:lang w:val="en-GB"/>
              </w:rPr>
            </w:pPr>
          </w:p>
          <w:p w14:paraId="52E9B2A0" w14:textId="77777777" w:rsidR="000959A2" w:rsidRPr="00522DCA" w:rsidRDefault="000959A2">
            <w:pPr>
              <w:pStyle w:val="Standard-BlockCharCharChar"/>
              <w:tabs>
                <w:tab w:val="left" w:pos="2869"/>
              </w:tabs>
              <w:ind w:left="1309" w:hanging="1309"/>
              <w:rPr>
                <w:lang w:val="en-GB"/>
              </w:rPr>
            </w:pPr>
          </w:p>
        </w:tc>
      </w:tr>
      <w:tr w:rsidR="000959A2" w:rsidRPr="00B16F25" w14:paraId="5BB6B541" w14:textId="77777777" w:rsidTr="003D491A">
        <w:tc>
          <w:tcPr>
            <w:tcW w:w="4360" w:type="dxa"/>
            <w:shd w:val="clear" w:color="auto" w:fill="auto"/>
          </w:tcPr>
          <w:p w14:paraId="5DA60B98" w14:textId="77777777" w:rsidR="000959A2" w:rsidRPr="00522DCA" w:rsidRDefault="00B16F25">
            <w:pPr>
              <w:rPr>
                <w:rFonts w:cs="Times New Roman"/>
                <w:lang w:val="en-GB"/>
              </w:rPr>
            </w:pPr>
            <w:r>
              <w:rPr>
                <w:rFonts w:cs="Times New Roman"/>
                <w:lang w:val="en-GB"/>
              </w:rPr>
              <w:pict w14:anchorId="2C40BE21">
                <v:shape id="_x0000_i1228" type="#_x0000_t75" style="width:205.7pt;height:61.7pt" filled="t">
                  <v:fill color2="black"/>
                  <v:imagedata r:id="rId260" o:title=""/>
                </v:shape>
              </w:pict>
            </w:r>
          </w:p>
        </w:tc>
        <w:tc>
          <w:tcPr>
            <w:tcW w:w="5103" w:type="dxa"/>
            <w:shd w:val="clear" w:color="auto" w:fill="auto"/>
          </w:tcPr>
          <w:p w14:paraId="46179DF6" w14:textId="77777777" w:rsidR="000959A2" w:rsidRPr="00522DCA" w:rsidRDefault="000959A2">
            <w:pPr>
              <w:pStyle w:val="Standard-BlockCharCharChar"/>
              <w:tabs>
                <w:tab w:val="left" w:pos="1309"/>
              </w:tabs>
              <w:ind w:left="1309" w:hanging="1309"/>
              <w:rPr>
                <w:lang w:val="en-GB"/>
              </w:rPr>
            </w:pPr>
          </w:p>
          <w:p w14:paraId="1313B4BF" w14:textId="3813BD47" w:rsidR="000959A2" w:rsidRPr="00522DCA" w:rsidRDefault="00C81274">
            <w:pPr>
              <w:pStyle w:val="Standard-BlockCharCharChar"/>
              <w:tabs>
                <w:tab w:val="left" w:pos="1309"/>
              </w:tabs>
              <w:ind w:left="1309" w:hanging="1309"/>
              <w:rPr>
                <w:lang w:val="en-GB"/>
              </w:rPr>
            </w:pPr>
            <w:r w:rsidRPr="00522DCA">
              <w:rPr>
                <w:lang w:val="en-GB"/>
              </w:rPr>
              <w:t>“</w:t>
            </w:r>
            <w:r w:rsidR="000959A2" w:rsidRPr="00522DCA">
              <w:rPr>
                <w:lang w:val="en-GB"/>
              </w:rPr>
              <w:t>frame end</w:t>
            </w:r>
            <w:r w:rsidR="00C23F5A" w:rsidRPr="00522DCA">
              <w:rPr>
                <w:lang w:val="en-GB"/>
              </w:rPr>
              <w:t>”</w:t>
            </w:r>
            <w:r w:rsidR="000959A2" w:rsidRPr="00522DCA">
              <w:rPr>
                <w:lang w:val="en-GB"/>
              </w:rPr>
              <w:t xml:space="preserve"> placed after the third tier </w:t>
            </w:r>
          </w:p>
          <w:p w14:paraId="7609B6B6" w14:textId="77777777" w:rsidR="000959A2" w:rsidRPr="00522DCA" w:rsidRDefault="000959A2">
            <w:pPr>
              <w:pStyle w:val="Standard-BlockCharCharChar"/>
              <w:tabs>
                <w:tab w:val="left" w:pos="1309"/>
              </w:tabs>
              <w:ind w:left="1309" w:hanging="1309"/>
              <w:rPr>
                <w:lang w:val="en-GB"/>
              </w:rPr>
            </w:pPr>
          </w:p>
          <w:p w14:paraId="6DB34E37" w14:textId="77777777" w:rsidR="000959A2" w:rsidRPr="00522DCA" w:rsidRDefault="000959A2">
            <w:pPr>
              <w:pStyle w:val="Standard-BlockCharCharChar"/>
              <w:tabs>
                <w:tab w:val="left" w:pos="1309"/>
              </w:tabs>
              <w:ind w:left="1309" w:hanging="1309"/>
              <w:rPr>
                <w:lang w:val="en-GB"/>
              </w:rPr>
            </w:pPr>
          </w:p>
          <w:p w14:paraId="12CC759D" w14:textId="77777777" w:rsidR="000959A2" w:rsidRPr="00522DCA" w:rsidRDefault="000959A2">
            <w:pPr>
              <w:pStyle w:val="Standard-BlockCharCharChar"/>
              <w:tabs>
                <w:tab w:val="left" w:pos="1309"/>
              </w:tabs>
              <w:ind w:left="1309" w:hanging="1309"/>
              <w:rPr>
                <w:lang w:val="en-GB"/>
              </w:rPr>
            </w:pPr>
          </w:p>
          <w:p w14:paraId="48C8D596" w14:textId="77777777" w:rsidR="000959A2" w:rsidRPr="00522DCA" w:rsidRDefault="000959A2">
            <w:pPr>
              <w:pStyle w:val="Standard-BlockCharCharChar"/>
              <w:tabs>
                <w:tab w:val="left" w:pos="1309"/>
              </w:tabs>
              <w:ind w:left="1309" w:hanging="1309"/>
              <w:rPr>
                <w:lang w:val="en-GB"/>
              </w:rPr>
            </w:pPr>
          </w:p>
        </w:tc>
      </w:tr>
    </w:tbl>
    <w:p w14:paraId="414D43B9" w14:textId="77777777" w:rsidR="000959A2" w:rsidRPr="00522DCA" w:rsidRDefault="000959A2" w:rsidP="003D491A">
      <w:pPr>
        <w:pStyle w:val="berschrift3"/>
        <w:rPr>
          <w:rFonts w:cs="Times New Roman"/>
          <w:lang w:val="en-GB"/>
        </w:rPr>
      </w:pPr>
      <w:bookmarkStart w:id="752" w:name="_Format_%3E_Reformat"/>
      <w:bookmarkStart w:id="753" w:name="_Ref108438831"/>
      <w:bookmarkStart w:id="754" w:name="_Toc69130037"/>
      <w:bookmarkStart w:id="755" w:name="_Toc69129896"/>
      <w:bookmarkStart w:id="756" w:name="_Toc411261328"/>
      <w:bookmarkEnd w:id="752"/>
      <w:r w:rsidRPr="00522DCA">
        <w:rPr>
          <w:rFonts w:cs="Times New Roman"/>
          <w:lang w:val="en-GB"/>
        </w:rPr>
        <w:t>Format &gt; Reformat</w:t>
      </w:r>
      <w:bookmarkEnd w:id="753"/>
      <w:bookmarkEnd w:id="754"/>
      <w:bookmarkEnd w:id="755"/>
      <w:bookmarkEnd w:id="756"/>
    </w:p>
    <w:p w14:paraId="4C2BDE0F" w14:textId="77777777" w:rsidR="000959A2" w:rsidRPr="00522DCA" w:rsidRDefault="000959A2">
      <w:pPr>
        <w:pStyle w:val="Standard-BlockCharCharChar"/>
        <w:rPr>
          <w:lang w:val="en-GB"/>
        </w:rPr>
      </w:pPr>
      <w:r w:rsidRPr="00522DCA">
        <w:rPr>
          <w:lang w:val="en-GB"/>
        </w:rPr>
        <w:t>Forces a recalculation of the musical score format. This can be of use when you</w:t>
      </w:r>
      <w:ins w:id="757" w:author="Moritz Lautenbach" w:date="2014-04-16T10:06:00Z">
        <w:r w:rsidRPr="00522DCA">
          <w:rPr>
            <w:lang w:val="en-GB"/>
          </w:rPr>
          <w:t xml:space="preserve"> ha</w:t>
        </w:r>
      </w:ins>
      <w:del w:id="758" w:author="Moritz Lautenbach" w:date="2014-04-16T10:06:00Z">
        <w:r w:rsidRPr="00522DCA" w:rsidDel="004F2A90">
          <w:rPr>
            <w:lang w:val="en-GB"/>
          </w:rPr>
          <w:delText>'</w:delText>
        </w:r>
      </w:del>
      <w:r w:rsidRPr="00522DCA">
        <w:rPr>
          <w:lang w:val="en-GB"/>
        </w:rPr>
        <w:t>ve manually adjusted some intervals on the time axis for example.</w:t>
      </w:r>
    </w:p>
    <w:p w14:paraId="7F0BFDC9" w14:textId="77777777" w:rsidR="000959A2" w:rsidRPr="00522DCA" w:rsidRDefault="000959A2" w:rsidP="003D491A">
      <w:pPr>
        <w:pStyle w:val="berschrift3"/>
        <w:rPr>
          <w:rFonts w:cs="Times New Roman"/>
          <w:lang w:val="en-GB"/>
        </w:rPr>
      </w:pPr>
      <w:bookmarkStart w:id="759" w:name="_Toc411261329"/>
      <w:r w:rsidRPr="00522DCA">
        <w:rPr>
          <w:rFonts w:cs="Times New Roman"/>
          <w:lang w:val="en-GB"/>
        </w:rPr>
        <w:lastRenderedPageBreak/>
        <w:t>Format &gt; Underline</w:t>
      </w:r>
      <w:bookmarkEnd w:id="759"/>
    </w:p>
    <w:p w14:paraId="0A140D65" w14:textId="7B87C6F3" w:rsidR="000959A2" w:rsidRPr="00522DCA" w:rsidRDefault="000959A2">
      <w:pPr>
        <w:rPr>
          <w:rFonts w:cs="Times New Roman"/>
          <w:szCs w:val="24"/>
          <w:lang w:val="en-GB"/>
        </w:rPr>
      </w:pPr>
      <w:r w:rsidRPr="00522DCA">
        <w:rPr>
          <w:rFonts w:cs="Times New Roman"/>
          <w:szCs w:val="24"/>
          <w:lang w:val="en-GB"/>
        </w:rPr>
        <w:t>Underlines the currently selected text. This underlining is not considered formatting in the conventional sense. The</w:t>
      </w:r>
      <w:del w:id="760" w:author="Moritz Lautenbach" w:date="2014-04-16T10:06:00Z">
        <w:r w:rsidRPr="00522DCA" w:rsidDel="004F2A90">
          <w:rPr>
            <w:rFonts w:cs="Times New Roman"/>
            <w:szCs w:val="24"/>
            <w:lang w:val="en-GB"/>
          </w:rPr>
          <w:delText>y</w:delText>
        </w:r>
      </w:del>
      <w:r w:rsidRPr="00522DCA">
        <w:rPr>
          <w:rFonts w:cs="Times New Roman"/>
          <w:szCs w:val="24"/>
          <w:lang w:val="en-GB"/>
        </w:rPr>
        <w:t xml:space="preserve"> way it is executed depends on the settings found under </w:t>
      </w:r>
      <w:r w:rsidR="00C81274" w:rsidRPr="00522DCA">
        <w:rPr>
          <w:rFonts w:cs="Times New Roman"/>
          <w:szCs w:val="24"/>
          <w:lang w:val="en-GB"/>
        </w:rPr>
        <w:t>“</w:t>
      </w:r>
      <w:r w:rsidRPr="00522DCA">
        <w:rPr>
          <w:rFonts w:cs="Times New Roman"/>
          <w:szCs w:val="24"/>
          <w:lang w:val="en-GB"/>
        </w:rPr>
        <w:t>Edit &gt; Preferences &gt; Font &gt; Underline Method</w:t>
      </w:r>
      <w:r w:rsidR="00C23F5A" w:rsidRPr="00522DCA">
        <w:rPr>
          <w:rFonts w:cs="Times New Roman"/>
          <w:szCs w:val="24"/>
          <w:lang w:val="en-GB"/>
        </w:rPr>
        <w:t>”</w:t>
      </w:r>
      <w:r w:rsidRPr="00522DCA">
        <w:rPr>
          <w:rFonts w:cs="Times New Roman"/>
          <w:szCs w:val="24"/>
          <w:lang w:val="en-GB"/>
        </w:rPr>
        <w:t xml:space="preserve">. </w:t>
      </w:r>
    </w:p>
    <w:p w14:paraId="0222A116" w14:textId="032B2548" w:rsidR="000959A2" w:rsidRPr="00522DCA" w:rsidRDefault="000959A2">
      <w:pPr>
        <w:rPr>
          <w:rFonts w:cs="Times New Roman"/>
          <w:szCs w:val="24"/>
          <w:lang w:val="en-GB"/>
        </w:rPr>
      </w:pPr>
      <w:r w:rsidRPr="00522DCA">
        <w:rPr>
          <w:rFonts w:cs="Times New Roman"/>
          <w:szCs w:val="24"/>
          <w:lang w:val="en-GB"/>
        </w:rPr>
        <w:t xml:space="preserve">If </w:t>
      </w:r>
      <w:r w:rsidR="00C81274" w:rsidRPr="00522DCA">
        <w:rPr>
          <w:rFonts w:cs="Times New Roman"/>
          <w:szCs w:val="24"/>
          <w:lang w:val="en-GB"/>
        </w:rPr>
        <w:t>“</w:t>
      </w:r>
      <w:r w:rsidRPr="00522DCA">
        <w:rPr>
          <w:rFonts w:cs="Times New Roman"/>
          <w:szCs w:val="24"/>
          <w:lang w:val="en-GB"/>
        </w:rPr>
        <w:t>Underline in a separate tier with category XXX</w:t>
      </w:r>
      <w:r w:rsidR="00C23F5A" w:rsidRPr="00522DCA">
        <w:rPr>
          <w:rFonts w:cs="Times New Roman"/>
          <w:szCs w:val="24"/>
          <w:lang w:val="en-GB"/>
        </w:rPr>
        <w:t>”</w:t>
      </w:r>
      <w:r w:rsidRPr="00522DCA">
        <w:rPr>
          <w:rFonts w:cs="Times New Roman"/>
          <w:szCs w:val="24"/>
          <w:lang w:val="en-GB"/>
        </w:rPr>
        <w:t xml:space="preserve"> is selected the event in question is split and the entry is placed into an annotation in a</w:t>
      </w:r>
      <w:ins w:id="761" w:author="Moritz Lautenbach" w:date="2014-04-16T10:06:00Z">
        <w:r w:rsidRPr="00522DCA">
          <w:rPr>
            <w:rFonts w:cs="Times New Roman"/>
            <w:szCs w:val="24"/>
            <w:lang w:val="en-GB"/>
          </w:rPr>
          <w:t>n</w:t>
        </w:r>
      </w:ins>
      <w:r w:rsidRPr="00522DCA">
        <w:rPr>
          <w:rFonts w:cs="Times New Roman"/>
          <w:szCs w:val="24"/>
          <w:lang w:val="en-GB"/>
        </w:rPr>
        <w:t xml:space="preserve"> associated tier. This complies with the recommended procedure for marking accents of the HIAT manual (</w:t>
      </w:r>
      <w:proofErr w:type="spellStart"/>
      <w:r w:rsidRPr="00522DCA">
        <w:rPr>
          <w:rFonts w:cs="Times New Roman"/>
          <w:szCs w:val="24"/>
          <w:lang w:val="en-GB"/>
        </w:rPr>
        <w:t>Rehbein</w:t>
      </w:r>
      <w:proofErr w:type="spellEnd"/>
      <w:r w:rsidRPr="00522DCA">
        <w:rPr>
          <w:rFonts w:cs="Times New Roman"/>
          <w:szCs w:val="24"/>
          <w:lang w:val="en-GB"/>
        </w:rPr>
        <w:t xml:space="preserve"> et al. 2004)</w:t>
      </w:r>
      <w:ins w:id="762" w:author="Moritz Lautenbach" w:date="2014-04-16T10:07:00Z">
        <w:r w:rsidRPr="00522DCA">
          <w:rPr>
            <w:rFonts w:cs="Times New Roman"/>
            <w:szCs w:val="24"/>
            <w:lang w:val="en-GB"/>
          </w:rPr>
          <w:t>.</w:t>
        </w:r>
      </w:ins>
      <w:r w:rsidRPr="00522DCA">
        <w:rPr>
          <w:rFonts w:cs="Times New Roman"/>
          <w:szCs w:val="24"/>
          <w:lang w:val="en-GB"/>
        </w:rPr>
        <w:t xml:space="preserve"> </w:t>
      </w:r>
    </w:p>
    <w:p w14:paraId="2EF800B3" w14:textId="77777777" w:rsidR="000959A2" w:rsidRPr="00522DCA" w:rsidRDefault="00B16F25">
      <w:pPr>
        <w:rPr>
          <w:rFonts w:cs="Times New Roman"/>
          <w:szCs w:val="24"/>
          <w:lang w:val="en-GB"/>
        </w:rPr>
      </w:pPr>
      <w:r>
        <w:rPr>
          <w:rFonts w:cs="Times New Roman"/>
          <w:szCs w:val="24"/>
          <w:lang w:val="en-GB"/>
        </w:rPr>
        <w:pict w14:anchorId="4ACAC337">
          <v:shape id="_x0000_i1229" type="#_x0000_t75" style="width:3in;height:54.25pt" filled="t">
            <v:fill color2="black"/>
            <v:imagedata r:id="rId261" o:title=""/>
          </v:shape>
        </w:pict>
      </w:r>
      <w:del w:id="763" w:author="Moritz Lautenbach" w:date="2014-04-16T09:49:00Z">
        <w:r w:rsidR="000959A2" w:rsidRPr="00522DCA" w:rsidDel="00CD4D3A">
          <w:rPr>
            <w:rFonts w:cs="Times New Roman"/>
            <w:szCs w:val="24"/>
            <w:lang w:val="en-GB"/>
          </w:rPr>
          <w:delText xml:space="preserve">  </w:delText>
        </w:r>
      </w:del>
      <w:ins w:id="764" w:author="Moritz Lautenbach" w:date="2014-04-16T09:49:00Z">
        <w:r w:rsidR="000959A2" w:rsidRPr="00522DCA">
          <w:rPr>
            <w:rFonts w:cs="Times New Roman"/>
            <w:szCs w:val="24"/>
            <w:lang w:val="en-GB"/>
          </w:rPr>
          <w:t xml:space="preserve"> </w:t>
        </w:r>
      </w:ins>
      <w:del w:id="765" w:author="Moritz Lautenbach" w:date="2014-04-16T09:49:00Z">
        <w:r w:rsidR="000959A2" w:rsidRPr="00522DCA" w:rsidDel="00CD4D3A">
          <w:rPr>
            <w:rFonts w:cs="Times New Roman"/>
            <w:szCs w:val="24"/>
            <w:lang w:val="en-GB"/>
          </w:rPr>
          <w:delText xml:space="preserve">  </w:delText>
        </w:r>
      </w:del>
      <w:ins w:id="766" w:author="Moritz Lautenbach" w:date="2014-04-16T09:49:00Z">
        <w:r w:rsidR="000959A2" w:rsidRPr="00522DCA">
          <w:rPr>
            <w:rFonts w:cs="Times New Roman"/>
            <w:szCs w:val="24"/>
            <w:lang w:val="en-GB"/>
          </w:rPr>
          <w:t xml:space="preserve"> </w:t>
        </w:r>
      </w:ins>
      <w:r w:rsidR="000959A2" w:rsidRPr="00522DCA">
        <w:rPr>
          <w:rFonts w:cs="Times New Roman"/>
          <w:szCs w:val="24"/>
          <w:lang w:val="en-GB"/>
        </w:rPr>
        <w:t xml:space="preserve"> </w:t>
      </w:r>
      <w:r>
        <w:rPr>
          <w:rFonts w:cs="Times New Roman"/>
          <w:szCs w:val="24"/>
          <w:lang w:val="en-GB"/>
        </w:rPr>
        <w:pict w14:anchorId="5FAFFCE8">
          <v:shape id="_x0000_i1230" type="#_x0000_t75" style="width:211.3pt;height:69.2pt" filled="t">
            <v:fill color2="black"/>
            <v:imagedata r:id="rId262" o:title=""/>
          </v:shape>
        </w:pict>
      </w:r>
      <w:r w:rsidR="000959A2" w:rsidRPr="00522DCA">
        <w:rPr>
          <w:rFonts w:cs="Times New Roman"/>
          <w:szCs w:val="24"/>
          <w:lang w:val="en-GB"/>
        </w:rPr>
        <w:t xml:space="preserve"> </w:t>
      </w:r>
    </w:p>
    <w:p w14:paraId="501D0CCB" w14:textId="335F31DF" w:rsidR="000959A2" w:rsidRPr="00522DCA" w:rsidRDefault="000959A2">
      <w:pPr>
        <w:rPr>
          <w:rFonts w:cs="Times New Roman"/>
          <w:szCs w:val="24"/>
          <w:lang w:val="en-GB"/>
        </w:rPr>
      </w:pPr>
      <w:r w:rsidRPr="00522DCA">
        <w:rPr>
          <w:rFonts w:cs="Times New Roman"/>
          <w:szCs w:val="24"/>
          <w:lang w:val="en-GB"/>
        </w:rPr>
        <w:t xml:space="preserve">The settings </w:t>
      </w:r>
      <w:r w:rsidR="00C81274" w:rsidRPr="00522DCA">
        <w:rPr>
          <w:rFonts w:cs="Times New Roman"/>
          <w:szCs w:val="24"/>
          <w:lang w:val="en-GB"/>
        </w:rPr>
        <w:t>“</w:t>
      </w:r>
      <w:r w:rsidRPr="00522DCA">
        <w:rPr>
          <w:rFonts w:cs="Times New Roman"/>
          <w:szCs w:val="24"/>
          <w:lang w:val="en-GB"/>
        </w:rPr>
        <w:t>Underline in the same tier (using a diacritic)</w:t>
      </w:r>
      <w:r w:rsidR="00C23F5A" w:rsidRPr="00522DCA">
        <w:rPr>
          <w:rFonts w:cs="Times New Roman"/>
          <w:szCs w:val="24"/>
          <w:lang w:val="en-GB"/>
        </w:rPr>
        <w:t>”</w:t>
      </w:r>
      <w:r w:rsidRPr="00522DCA">
        <w:rPr>
          <w:rFonts w:cs="Times New Roman"/>
          <w:szCs w:val="24"/>
          <w:lang w:val="en-GB"/>
        </w:rPr>
        <w:t xml:space="preserve"> on the other hand, insert suitable diacritics into the currently selected tier that form an underlining.</w:t>
      </w:r>
    </w:p>
    <w:p w14:paraId="05809800" w14:textId="77777777" w:rsidR="000959A2" w:rsidRPr="00522DCA" w:rsidRDefault="000959A2">
      <w:pPr>
        <w:rPr>
          <w:rFonts w:cs="Times New Roman"/>
          <w:lang w:val="en-GB"/>
        </w:rPr>
      </w:pPr>
    </w:p>
    <w:p w14:paraId="3153D9B8" w14:textId="77777777" w:rsidR="000959A2" w:rsidRPr="00522DCA" w:rsidRDefault="00B16F25">
      <w:pPr>
        <w:rPr>
          <w:rFonts w:cs="Times New Roman"/>
          <w:lang w:val="en-GB"/>
        </w:rPr>
      </w:pPr>
      <w:r>
        <w:rPr>
          <w:rFonts w:cs="Times New Roman"/>
          <w:lang w:val="en-GB"/>
        </w:rPr>
        <w:pict w14:anchorId="7D8627A5">
          <v:shape id="_x0000_i1231" type="#_x0000_t75" style="width:263.7pt;height:59.85pt" filled="t">
            <v:fill color2="black"/>
            <v:imagedata r:id="rId263" o:title=""/>
          </v:shape>
        </w:pict>
      </w:r>
    </w:p>
    <w:p w14:paraId="00677994" w14:textId="77777777" w:rsidR="000959A2" w:rsidRPr="00522DCA" w:rsidRDefault="000959A2">
      <w:pPr>
        <w:rPr>
          <w:rFonts w:cs="Times New Roman"/>
          <w:szCs w:val="24"/>
          <w:lang w:val="en-GB"/>
        </w:rPr>
      </w:pPr>
      <w:r w:rsidRPr="00522DCA">
        <w:rPr>
          <w:rFonts w:cs="Times New Roman"/>
          <w:szCs w:val="24"/>
          <w:lang w:val="en-GB"/>
        </w:rPr>
        <w:t>The latter method is more comfortable normally, but limits the systematic search-ability of the transcription.</w:t>
      </w:r>
    </w:p>
    <w:p w14:paraId="22EE40DA" w14:textId="77777777" w:rsidR="000959A2" w:rsidRPr="00522DCA" w:rsidRDefault="000959A2">
      <w:pPr>
        <w:rPr>
          <w:rFonts w:cs="Times New Roman"/>
          <w:lang w:val="en-GB"/>
        </w:rPr>
      </w:pPr>
    </w:p>
    <w:p w14:paraId="293AAA83" w14:textId="77777777" w:rsidR="000959A2" w:rsidRPr="00522DCA" w:rsidRDefault="000959A2" w:rsidP="00F73227">
      <w:pPr>
        <w:pStyle w:val="berschrift2"/>
        <w:numPr>
          <w:ilvl w:val="1"/>
          <w:numId w:val="90"/>
        </w:numPr>
        <w:rPr>
          <w:lang w:val="en-GB"/>
        </w:rPr>
      </w:pPr>
      <w:bookmarkStart w:id="767" w:name="_Toc69130051"/>
      <w:bookmarkStart w:id="768" w:name="_Toc69129910"/>
      <w:bookmarkStart w:id="769" w:name="_Toc55213918"/>
      <w:bookmarkStart w:id="770" w:name="_Toc411261330"/>
      <w:commentRangeStart w:id="771"/>
      <w:r w:rsidRPr="00522DCA">
        <w:rPr>
          <w:lang w:val="en-GB"/>
        </w:rPr>
        <w:t>Help-Menu</w:t>
      </w:r>
      <w:bookmarkEnd w:id="767"/>
      <w:bookmarkEnd w:id="768"/>
      <w:bookmarkEnd w:id="769"/>
      <w:commentRangeEnd w:id="771"/>
      <w:r w:rsidRPr="00522DCA">
        <w:rPr>
          <w:rStyle w:val="Kommentarzeichen"/>
          <w:b w:val="0"/>
          <w:bCs w:val="0"/>
          <w:iCs w:val="0"/>
          <w:lang w:val="en-GB"/>
        </w:rPr>
        <w:commentReference w:id="771"/>
      </w:r>
      <w:bookmarkEnd w:id="770"/>
    </w:p>
    <w:p w14:paraId="4AAC29B9" w14:textId="77777777" w:rsidR="000959A2" w:rsidRPr="00522DCA" w:rsidRDefault="000959A2">
      <w:pPr>
        <w:pStyle w:val="Standard-BlockCharCharChar"/>
        <w:rPr>
          <w:lang w:val="en-GB"/>
        </w:rPr>
      </w:pPr>
      <w:bookmarkStart w:id="772" w:name="_Toc69130052"/>
      <w:bookmarkStart w:id="773" w:name="_Toc69129911"/>
      <w:bookmarkStart w:id="774" w:name="_Toc55213919"/>
    </w:p>
    <w:tbl>
      <w:tblPr>
        <w:tblW w:w="0" w:type="auto"/>
        <w:tblLayout w:type="fixed"/>
        <w:tblCellMar>
          <w:left w:w="70" w:type="dxa"/>
          <w:right w:w="70" w:type="dxa"/>
        </w:tblCellMar>
        <w:tblLook w:val="0000" w:firstRow="0" w:lastRow="0" w:firstColumn="0" w:lastColumn="0" w:noHBand="0" w:noVBand="0"/>
      </w:tblPr>
      <w:tblGrid>
        <w:gridCol w:w="4605"/>
        <w:gridCol w:w="4888"/>
      </w:tblGrid>
      <w:tr w:rsidR="000959A2" w:rsidRPr="00522DCA" w14:paraId="41CBF96C" w14:textId="77777777">
        <w:tc>
          <w:tcPr>
            <w:tcW w:w="4605" w:type="dxa"/>
            <w:shd w:val="clear" w:color="auto" w:fill="auto"/>
          </w:tcPr>
          <w:p w14:paraId="49C978A5" w14:textId="77777777" w:rsidR="000959A2" w:rsidRPr="00522DCA" w:rsidRDefault="00B16F25">
            <w:pPr>
              <w:rPr>
                <w:rFonts w:cs="Times New Roman"/>
                <w:lang w:val="en-GB"/>
              </w:rPr>
            </w:pPr>
            <w:r>
              <w:rPr>
                <w:rFonts w:cs="Times New Roman"/>
                <w:lang w:val="en-GB"/>
              </w:rPr>
              <w:pict w14:anchorId="1EABDD34">
                <v:shape id="_x0000_i1232" type="#_x0000_t75" style="width:112.2pt;height:59.85pt" filled="t">
                  <v:fill color2="black"/>
                  <v:imagedata r:id="rId264" o:title=""/>
                </v:shape>
              </w:pict>
            </w:r>
          </w:p>
        </w:tc>
        <w:tc>
          <w:tcPr>
            <w:tcW w:w="4888" w:type="dxa"/>
            <w:shd w:val="clear" w:color="auto" w:fill="auto"/>
          </w:tcPr>
          <w:p w14:paraId="512634FF" w14:textId="77777777" w:rsidR="000959A2" w:rsidRPr="00522DCA" w:rsidRDefault="000959A2">
            <w:pPr>
              <w:ind w:left="497"/>
              <w:rPr>
                <w:rFonts w:cs="Times New Roman"/>
                <w:lang w:val="en-GB"/>
              </w:rPr>
            </w:pPr>
          </w:p>
        </w:tc>
      </w:tr>
    </w:tbl>
    <w:p w14:paraId="492C7575" w14:textId="77777777" w:rsidR="000959A2" w:rsidRPr="00522DCA" w:rsidRDefault="000959A2">
      <w:pPr>
        <w:rPr>
          <w:rFonts w:cs="Times New Roman"/>
          <w:lang w:val="en-GB"/>
        </w:rPr>
      </w:pPr>
    </w:p>
    <w:p w14:paraId="49A2DF72" w14:textId="77777777" w:rsidR="000959A2" w:rsidRPr="00522DCA" w:rsidRDefault="000959A2" w:rsidP="009F15F6">
      <w:pPr>
        <w:pStyle w:val="berschrift3"/>
        <w:ind w:left="482"/>
        <w:rPr>
          <w:rFonts w:cs="Times New Roman"/>
          <w:lang w:val="en-GB"/>
        </w:rPr>
      </w:pPr>
      <w:bookmarkStart w:id="775" w:name="_Help_%3E_EXMARaLDA_on%20the%20web"/>
      <w:bookmarkStart w:id="776" w:name="_Ref108439157"/>
      <w:bookmarkStart w:id="777" w:name="_Toc411261331"/>
      <w:bookmarkEnd w:id="775"/>
      <w:r w:rsidRPr="00522DCA">
        <w:rPr>
          <w:rFonts w:cs="Times New Roman"/>
          <w:lang w:val="en-GB"/>
        </w:rPr>
        <w:t>Help &gt; EXMARaLDA on the web</w:t>
      </w:r>
      <w:bookmarkEnd w:id="776"/>
      <w:bookmarkEnd w:id="777"/>
    </w:p>
    <w:p w14:paraId="0862FF5F" w14:textId="4A7DFA4B" w:rsidR="000959A2" w:rsidRPr="00522DCA" w:rsidRDefault="000959A2">
      <w:pPr>
        <w:pStyle w:val="Standard-BlockCharCharChar"/>
        <w:rPr>
          <w:lang w:val="en-GB"/>
        </w:rPr>
      </w:pPr>
      <w:r w:rsidRPr="00522DCA">
        <w:rPr>
          <w:lang w:val="en-GB"/>
        </w:rPr>
        <w:t xml:space="preserve">On our EXMARaLDA homepage you can find an extensive assistance via the menu item </w:t>
      </w:r>
      <w:r w:rsidRPr="00522DCA">
        <w:rPr>
          <w:i/>
          <w:lang w:val="en-GB"/>
        </w:rPr>
        <w:t>Help</w:t>
      </w:r>
      <w:r w:rsidRPr="00522DCA">
        <w:rPr>
          <w:lang w:val="en-GB"/>
        </w:rPr>
        <w:t>, in particular a vast collection of examples for the practical work with the Partitur-</w:t>
      </w:r>
      <w:r w:rsidR="00C11634" w:rsidRPr="00522DCA">
        <w:rPr>
          <w:lang w:val="en-GB"/>
        </w:rPr>
        <w:t>Editor</w:t>
      </w:r>
      <w:r w:rsidRPr="00522DCA">
        <w:rPr>
          <w:lang w:val="en-GB"/>
        </w:rPr>
        <w:t xml:space="preserve">. </w:t>
      </w:r>
    </w:p>
    <w:p w14:paraId="5E0021C6"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251DBE6">
          <v:shape id="_x0000_i1233" type="#_x0000_t75" style="width:474.1pt;height:354.4pt" filled="t">
            <v:fill color2="black"/>
            <v:imagedata r:id="rId265" o:title=""/>
          </v:shape>
        </w:pict>
      </w:r>
    </w:p>
    <w:p w14:paraId="51277656" w14:textId="77777777" w:rsidR="000959A2" w:rsidRPr="00522DCA" w:rsidRDefault="000959A2" w:rsidP="009F15F6">
      <w:pPr>
        <w:pStyle w:val="berschrift3"/>
        <w:ind w:left="482"/>
        <w:rPr>
          <w:rFonts w:cs="Times New Roman"/>
          <w:lang w:val="en-GB"/>
        </w:rPr>
      </w:pPr>
      <w:bookmarkStart w:id="778" w:name="_Help_%3E_About%E2%80%A6"/>
      <w:bookmarkStart w:id="779" w:name="_Ref108439166"/>
      <w:bookmarkStart w:id="780" w:name="_Toc411261332"/>
      <w:bookmarkEnd w:id="778"/>
      <w:r w:rsidRPr="00522DCA">
        <w:rPr>
          <w:rFonts w:cs="Times New Roman"/>
          <w:lang w:val="en-GB"/>
        </w:rPr>
        <w:t>Help &gt; About</w:t>
      </w:r>
      <w:bookmarkEnd w:id="772"/>
      <w:bookmarkEnd w:id="773"/>
      <w:bookmarkEnd w:id="774"/>
      <w:r w:rsidRPr="00522DCA">
        <w:rPr>
          <w:rFonts w:cs="Times New Roman"/>
          <w:lang w:val="en-GB"/>
        </w:rPr>
        <w:t>…</w:t>
      </w:r>
      <w:bookmarkEnd w:id="779"/>
      <w:bookmarkEnd w:id="780"/>
    </w:p>
    <w:p w14:paraId="71F3B3CE" w14:textId="70AE8436" w:rsidR="000959A2" w:rsidRPr="00522DCA" w:rsidRDefault="000959A2">
      <w:pPr>
        <w:pStyle w:val="Standard-BlockCharCharChar"/>
        <w:rPr>
          <w:lang w:val="en-GB"/>
        </w:rPr>
      </w:pPr>
      <w:r w:rsidRPr="00522DCA">
        <w:rPr>
          <w:lang w:val="en-GB"/>
        </w:rPr>
        <w:t>Displays an information dialog that lists the version of the EXMARaLDA Partitur-</w:t>
      </w:r>
      <w:r w:rsidR="00C11634" w:rsidRPr="00522DCA">
        <w:rPr>
          <w:lang w:val="en-GB"/>
        </w:rPr>
        <w:t>Editor</w:t>
      </w:r>
      <w:r w:rsidRPr="00522DCA">
        <w:rPr>
          <w:lang w:val="en-GB"/>
        </w:rPr>
        <w:t xml:space="preserve"> you are currently using. Furthermore the </w:t>
      </w:r>
      <w:r w:rsidR="00C81274" w:rsidRPr="00522DCA">
        <w:rPr>
          <w:lang w:val="en-GB"/>
        </w:rPr>
        <w:t>“</w:t>
      </w:r>
      <w:r w:rsidRPr="00522DCA">
        <w:rPr>
          <w:lang w:val="en-GB"/>
        </w:rPr>
        <w:t>Java version</w:t>
      </w:r>
      <w:r w:rsidR="00C23F5A" w:rsidRPr="00522DCA">
        <w:rPr>
          <w:lang w:val="en-GB"/>
        </w:rPr>
        <w:t>”</w:t>
      </w:r>
      <w:r w:rsidRPr="00522DCA">
        <w:rPr>
          <w:lang w:val="en-GB"/>
        </w:rPr>
        <w:t xml:space="preserve"> and the </w:t>
      </w:r>
      <w:r w:rsidR="00C81274" w:rsidRPr="00522DCA">
        <w:rPr>
          <w:lang w:val="en-GB"/>
        </w:rPr>
        <w:t>“</w:t>
      </w:r>
      <w:r w:rsidRPr="00522DCA">
        <w:rPr>
          <w:lang w:val="en-GB"/>
        </w:rPr>
        <w:t>OS version</w:t>
      </w:r>
      <w:r w:rsidR="00C23F5A" w:rsidRPr="00522DCA">
        <w:rPr>
          <w:lang w:val="en-GB"/>
        </w:rPr>
        <w:t>”</w:t>
      </w:r>
      <w:r w:rsidRPr="00522DCA">
        <w:rPr>
          <w:lang w:val="en-GB"/>
        </w:rPr>
        <w:t xml:space="preserve"> are listed:</w:t>
      </w:r>
    </w:p>
    <w:p w14:paraId="6C075147"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596DCF62">
          <v:shape id="_x0000_i1234" type="#_x0000_t75" style="width:418.9pt;height:327.25pt" filled="t">
            <v:fill color2="black"/>
            <v:imagedata r:id="rId266" o:title=""/>
          </v:shape>
        </w:pict>
      </w:r>
    </w:p>
    <w:p w14:paraId="6FC60DEC" w14:textId="77777777" w:rsidR="000959A2" w:rsidRPr="00522DCA" w:rsidRDefault="000959A2">
      <w:pPr>
        <w:pStyle w:val="Standard-BlockCharCharChar"/>
        <w:rPr>
          <w:lang w:val="en-GB"/>
        </w:rPr>
      </w:pPr>
    </w:p>
    <w:p w14:paraId="1C10FDC3" w14:textId="0B8892D3" w:rsidR="000959A2" w:rsidRPr="00522DCA" w:rsidRDefault="000959A2">
      <w:pPr>
        <w:rPr>
          <w:rFonts w:cs="Times New Roman"/>
          <w:szCs w:val="24"/>
          <w:lang w:val="en-GB"/>
        </w:rPr>
      </w:pPr>
      <w:r w:rsidRPr="00522DCA">
        <w:rPr>
          <w:rFonts w:cs="Times New Roman"/>
          <w:szCs w:val="24"/>
          <w:lang w:val="en-GB"/>
        </w:rPr>
        <w:t xml:space="preserve">The button </w:t>
      </w:r>
      <w:r w:rsidR="00C81274" w:rsidRPr="00522DCA">
        <w:rPr>
          <w:rFonts w:cs="Times New Roman"/>
          <w:szCs w:val="24"/>
          <w:lang w:val="en-GB"/>
        </w:rPr>
        <w:t>“</w:t>
      </w:r>
      <w:r w:rsidRPr="00522DCA">
        <w:rPr>
          <w:rFonts w:cs="Times New Roman"/>
          <w:szCs w:val="24"/>
          <w:lang w:val="en-GB"/>
        </w:rPr>
        <w:t>Copy debug info…</w:t>
      </w:r>
      <w:r w:rsidR="00C23F5A" w:rsidRPr="00522DCA">
        <w:rPr>
          <w:rFonts w:cs="Times New Roman"/>
          <w:szCs w:val="24"/>
          <w:lang w:val="en-GB"/>
        </w:rPr>
        <w:t>”</w:t>
      </w:r>
      <w:r w:rsidRPr="00522DCA">
        <w:rPr>
          <w:rFonts w:cs="Times New Roman"/>
          <w:szCs w:val="24"/>
          <w:lang w:val="en-GB"/>
        </w:rPr>
        <w:t xml:space="preserve"> allows the copying of the log file content (the error messages etc.) into the clipboard. This is especially useful if you encounter errors in the software and would like to send the error messages to the developers.</w:t>
      </w:r>
    </w:p>
    <w:p w14:paraId="0DD6A3EC" w14:textId="77777777" w:rsidR="000959A2" w:rsidRPr="00522DCA" w:rsidRDefault="000959A2" w:rsidP="009F15F6">
      <w:pPr>
        <w:pStyle w:val="berschrift3"/>
        <w:rPr>
          <w:rFonts w:cs="Times New Roman"/>
          <w:lang w:val="en-GB"/>
        </w:rPr>
      </w:pPr>
      <w:bookmarkStart w:id="781" w:name="_Toc411261333"/>
      <w:r w:rsidRPr="00522DCA">
        <w:rPr>
          <w:rFonts w:cs="Times New Roman"/>
          <w:lang w:val="en-GB"/>
        </w:rPr>
        <w:t>Help &gt; Check for update…</w:t>
      </w:r>
      <w:bookmarkEnd w:id="781"/>
    </w:p>
    <w:p w14:paraId="7E5B540C" w14:textId="6CAAD27C" w:rsidR="000959A2" w:rsidRPr="00522DCA" w:rsidRDefault="000959A2">
      <w:pPr>
        <w:pStyle w:val="Standard-BlockCharCharChar"/>
        <w:rPr>
          <w:lang w:val="en-GB"/>
        </w:rPr>
      </w:pPr>
      <w:r w:rsidRPr="00522DCA">
        <w:rPr>
          <w:lang w:val="en-GB"/>
        </w:rPr>
        <w:t>Shows you a web page that informs you whether the currently used version of the Partitur-</w:t>
      </w:r>
      <w:r w:rsidR="00C11634" w:rsidRPr="00522DCA">
        <w:rPr>
          <w:lang w:val="en-GB"/>
        </w:rPr>
        <w:t>Editor</w:t>
      </w:r>
      <w:r w:rsidRPr="00522DCA">
        <w:rPr>
          <w:lang w:val="en-GB"/>
        </w:rPr>
        <w:t xml:space="preserve"> is the newest.</w:t>
      </w:r>
    </w:p>
    <w:p w14:paraId="6D8F77FF" w14:textId="77777777" w:rsidR="000959A2" w:rsidRPr="00522DCA" w:rsidRDefault="00B16F25">
      <w:pPr>
        <w:rPr>
          <w:rFonts w:cs="Times New Roman"/>
          <w:lang w:val="en-GB"/>
        </w:rPr>
      </w:pPr>
      <w:r>
        <w:rPr>
          <w:rFonts w:cs="Times New Roman"/>
          <w:lang w:val="en-GB"/>
        </w:rPr>
        <w:pict w14:anchorId="64B9D1B8">
          <v:shape id="_x0000_i1235" type="#_x0000_t75" style="width:367.5pt;height:126.25pt" filled="t">
            <v:fill color2="black"/>
            <v:imagedata r:id="rId267" o:title=""/>
          </v:shape>
        </w:pict>
      </w:r>
    </w:p>
    <w:p w14:paraId="33FB54B1" w14:textId="77777777" w:rsidR="000959A2" w:rsidRPr="00522DCA" w:rsidRDefault="000959A2" w:rsidP="00F73227">
      <w:pPr>
        <w:pStyle w:val="berschrift1"/>
        <w:numPr>
          <w:ilvl w:val="0"/>
          <w:numId w:val="85"/>
        </w:numPr>
      </w:pPr>
      <w:bookmarkStart w:id="782" w:name="_Toc69130068"/>
      <w:bookmarkStart w:id="783" w:name="_Toc69129927"/>
      <w:bookmarkStart w:id="784" w:name="_Toc411261334"/>
      <w:r w:rsidRPr="00522DCA">
        <w:t xml:space="preserve">Appendix A: </w:t>
      </w:r>
      <w:bookmarkEnd w:id="782"/>
      <w:bookmarkEnd w:id="783"/>
      <w:r w:rsidRPr="00522DCA">
        <w:t>SIMPLE EXMARaLDA Conventions</w:t>
      </w:r>
      <w:bookmarkEnd w:id="784"/>
    </w:p>
    <w:p w14:paraId="4BECE93C" w14:textId="3374ED95" w:rsidR="000959A2" w:rsidRPr="00522DCA" w:rsidRDefault="000959A2" w:rsidP="00F73227">
      <w:pPr>
        <w:rPr>
          <w:rFonts w:cs="Times New Roman"/>
          <w:szCs w:val="24"/>
          <w:lang w:val="en-GB"/>
        </w:rPr>
      </w:pPr>
      <w:r w:rsidRPr="00522DCA">
        <w:rPr>
          <w:rFonts w:cs="Times New Roman"/>
          <w:szCs w:val="24"/>
          <w:lang w:val="en-GB"/>
        </w:rPr>
        <w:t xml:space="preserve">Every line starts with a speaker abbreviation of the speaker making the utterance followed by a colon. Two speakers are not allowed to share the same abbreviation. Capitalization is relevant (i.e. </w:t>
      </w:r>
      <w:r w:rsidR="00C81274" w:rsidRPr="00522DCA">
        <w:rPr>
          <w:rFonts w:cs="Times New Roman"/>
          <w:szCs w:val="24"/>
          <w:lang w:val="en-GB"/>
        </w:rPr>
        <w:t>“</w:t>
      </w:r>
      <w:r w:rsidRPr="00522DCA">
        <w:rPr>
          <w:rFonts w:cs="Times New Roman"/>
          <w:szCs w:val="24"/>
          <w:lang w:val="en-GB"/>
        </w:rPr>
        <w:t>Tom</w:t>
      </w:r>
      <w:r w:rsidR="00C23F5A" w:rsidRPr="00522DCA">
        <w:rPr>
          <w:rFonts w:cs="Times New Roman"/>
          <w:szCs w:val="24"/>
          <w:lang w:val="en-GB"/>
        </w:rPr>
        <w:t>”</w:t>
      </w:r>
      <w:r w:rsidRPr="00522DCA">
        <w:rPr>
          <w:rFonts w:cs="Times New Roman"/>
          <w:szCs w:val="24"/>
          <w:lang w:val="en-GB"/>
        </w:rPr>
        <w:t xml:space="preserve"> and </w:t>
      </w:r>
      <w:r w:rsidR="00C81274" w:rsidRPr="00522DCA">
        <w:rPr>
          <w:rFonts w:cs="Times New Roman"/>
          <w:szCs w:val="24"/>
          <w:lang w:val="en-GB"/>
        </w:rPr>
        <w:t>“</w:t>
      </w:r>
      <w:r w:rsidRPr="00522DCA">
        <w:rPr>
          <w:rFonts w:cs="Times New Roman"/>
          <w:szCs w:val="24"/>
          <w:lang w:val="en-GB"/>
        </w:rPr>
        <w:t>TOM</w:t>
      </w:r>
      <w:r w:rsidR="00C23F5A" w:rsidRPr="00522DCA">
        <w:rPr>
          <w:rFonts w:cs="Times New Roman"/>
          <w:szCs w:val="24"/>
          <w:lang w:val="en-GB"/>
        </w:rPr>
        <w:t>”</w:t>
      </w:r>
      <w:r w:rsidRPr="00522DCA">
        <w:rPr>
          <w:rFonts w:cs="Times New Roman"/>
          <w:szCs w:val="24"/>
          <w:lang w:val="en-GB"/>
        </w:rPr>
        <w:t xml:space="preserve"> will be treated as two different speaker </w:t>
      </w:r>
      <w:proofErr w:type="gramStart"/>
      <w:r w:rsidRPr="00522DCA">
        <w:rPr>
          <w:rFonts w:cs="Times New Roman"/>
          <w:szCs w:val="24"/>
          <w:lang w:val="en-GB"/>
        </w:rPr>
        <w:t>abbreviations )</w:t>
      </w:r>
      <w:proofErr w:type="gramEnd"/>
      <w:r w:rsidRPr="00522DCA">
        <w:rPr>
          <w:rFonts w:cs="Times New Roman"/>
          <w:szCs w:val="24"/>
          <w:lang w:val="en-GB"/>
        </w:rPr>
        <w:t>:</w:t>
      </w:r>
    </w:p>
    <w:p w14:paraId="5ABC81F4" w14:textId="77777777" w:rsidR="000959A2" w:rsidRPr="00522DCA" w:rsidRDefault="000959A2">
      <w:pPr>
        <w:pStyle w:val="SimpleEXMARaLDA"/>
        <w:rPr>
          <w:rFonts w:ascii="Times New Roman" w:hAnsi="Times New Roman"/>
          <w:lang w:val="en-GB"/>
        </w:rPr>
      </w:pPr>
    </w:p>
    <w:p w14:paraId="0CD261B5"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lastRenderedPageBreak/>
        <w:tab/>
        <w:t>TOM: .....</w:t>
      </w:r>
    </w:p>
    <w:p w14:paraId="7DFB1E17"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TIM: .....</w:t>
      </w:r>
    </w:p>
    <w:p w14:paraId="25BE412F" w14:textId="77777777" w:rsidR="000959A2" w:rsidRPr="00522DCA" w:rsidRDefault="000959A2">
      <w:pPr>
        <w:pStyle w:val="SimpleEXMARaLDA"/>
        <w:rPr>
          <w:rFonts w:ascii="Times New Roman" w:hAnsi="Times New Roman"/>
          <w:lang w:val="en-GB"/>
        </w:rPr>
      </w:pPr>
    </w:p>
    <w:p w14:paraId="0ED7600D" w14:textId="77777777" w:rsidR="000959A2" w:rsidRPr="00522DCA" w:rsidRDefault="000959A2">
      <w:pPr>
        <w:pStyle w:val="Nummerierung1"/>
        <w:numPr>
          <w:ilvl w:val="0"/>
          <w:numId w:val="0"/>
        </w:numPr>
        <w:ind w:left="482"/>
        <w:rPr>
          <w:lang w:val="en-GB"/>
        </w:rPr>
        <w:pPrChange w:id="785" w:author="Moritz Lautenbach" w:date="2014-04-16T10:12:00Z">
          <w:pPr>
            <w:pStyle w:val="Nummerierung1"/>
            <w:numPr>
              <w:numId w:val="2"/>
            </w:numPr>
            <w:tabs>
              <w:tab w:val="num" w:pos="360"/>
            </w:tabs>
            <w:ind w:left="0" w:firstLine="0"/>
          </w:pPr>
        </w:pPrChange>
      </w:pPr>
      <w:bookmarkStart w:id="786" w:name="_Toc411261335"/>
      <w:ins w:id="787" w:author="Moritz Lautenbach" w:date="2014-04-16T10:12:00Z">
        <w:r w:rsidRPr="00522DCA">
          <w:rPr>
            <w:lang w:val="en-GB"/>
          </w:rPr>
          <w:t xml:space="preserve">2. </w:t>
        </w:r>
      </w:ins>
      <w:r w:rsidRPr="00522DCA">
        <w:rPr>
          <w:lang w:val="en-GB"/>
        </w:rPr>
        <w:t xml:space="preserve">Per line, </w:t>
      </w:r>
      <w:commentRangeStart w:id="788"/>
      <w:r w:rsidRPr="00522DCA">
        <w:rPr>
          <w:lang w:val="en-GB"/>
        </w:rPr>
        <w:t xml:space="preserve">an </w:t>
      </w:r>
      <w:commentRangeEnd w:id="788"/>
      <w:r w:rsidRPr="00522DCA">
        <w:rPr>
          <w:rStyle w:val="Kommentarzeichen"/>
          <w:lang w:val="en-GB"/>
        </w:rPr>
        <w:commentReference w:id="788"/>
      </w:r>
      <w:r w:rsidRPr="00522DCA">
        <w:rPr>
          <w:lang w:val="en-GB"/>
        </w:rPr>
        <w:t>utterance is transcribed. Every line is ended with an end-of-line symbol (carriage return). Spaces are allowed for a clear structure.</w:t>
      </w:r>
      <w:bookmarkEnd w:id="786"/>
    </w:p>
    <w:p w14:paraId="63365905"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TOM: Hallo, Tim!</w:t>
      </w:r>
    </w:p>
    <w:p w14:paraId="3701F999"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TIM: Hallo, Tom.</w:t>
      </w:r>
    </w:p>
    <w:p w14:paraId="61D121D2" w14:textId="77777777" w:rsidR="000959A2" w:rsidRPr="00522DCA" w:rsidRDefault="000959A2">
      <w:pPr>
        <w:pStyle w:val="SimpleEXMARaLDA"/>
        <w:rPr>
          <w:rFonts w:ascii="Times New Roman" w:hAnsi="Times New Roman"/>
          <w:lang w:val="en-GB"/>
        </w:rPr>
      </w:pPr>
    </w:p>
    <w:p w14:paraId="2F0B5AD1" w14:textId="77777777" w:rsidR="000959A2" w:rsidRPr="00522DCA" w:rsidRDefault="000959A2">
      <w:pPr>
        <w:pStyle w:val="Nummerierung1"/>
        <w:numPr>
          <w:ilvl w:val="0"/>
          <w:numId w:val="0"/>
        </w:numPr>
        <w:ind w:left="482"/>
        <w:rPr>
          <w:lang w:val="en-GB"/>
        </w:rPr>
        <w:pPrChange w:id="789" w:author="Moritz Lautenbach" w:date="2014-04-16T10:12:00Z">
          <w:pPr>
            <w:pStyle w:val="Nummerierung1"/>
            <w:numPr>
              <w:numId w:val="2"/>
            </w:numPr>
            <w:tabs>
              <w:tab w:val="num" w:pos="360"/>
            </w:tabs>
            <w:ind w:left="0" w:firstLine="0"/>
          </w:pPr>
        </w:pPrChange>
      </w:pPr>
      <w:bookmarkStart w:id="790" w:name="_Toc411261336"/>
      <w:ins w:id="791" w:author="Moritz Lautenbach" w:date="2014-04-16T10:12:00Z">
        <w:r w:rsidRPr="00522DCA">
          <w:rPr>
            <w:lang w:val="en-GB"/>
          </w:rPr>
          <w:t xml:space="preserve">3. </w:t>
        </w:r>
      </w:ins>
      <w:r w:rsidRPr="00522DCA">
        <w:rPr>
          <w:lang w:val="en-GB"/>
        </w:rPr>
        <w:t xml:space="preserve">A transcription of non-verbal actions that accompany the utterances (i.e. that happen </w:t>
      </w:r>
      <w:del w:id="792" w:author="Moritz Lautenbach" w:date="2014-04-16T10:16:00Z">
        <w:r w:rsidRPr="00522DCA" w:rsidDel="00FC7598">
          <w:rPr>
            <w:lang w:val="en-GB"/>
          </w:rPr>
          <w:delText xml:space="preserve">parallel </w:delText>
        </w:r>
      </w:del>
      <w:proofErr w:type="gramStart"/>
      <w:ins w:id="793" w:author="Moritz Lautenbach" w:date="2014-04-16T10:16:00Z">
        <w:r w:rsidRPr="00522DCA">
          <w:rPr>
            <w:lang w:val="en-GB"/>
          </w:rPr>
          <w:t>simultaneous</w:t>
        </w:r>
      </w:ins>
      <w:ins w:id="794" w:author="Moritz Lautenbach" w:date="2014-04-16T10:18:00Z">
        <w:r w:rsidRPr="00522DCA">
          <w:rPr>
            <w:lang w:val="en-GB"/>
          </w:rPr>
          <w:t>ly</w:t>
        </w:r>
      </w:ins>
      <w:ins w:id="795" w:author="Moritz Lautenbach" w:date="2014-04-16T10:16:00Z">
        <w:r w:rsidRPr="00522DCA">
          <w:rPr>
            <w:lang w:val="en-GB"/>
          </w:rPr>
          <w:t xml:space="preserve"> </w:t>
        </w:r>
      </w:ins>
      <w:proofErr w:type="gramEnd"/>
      <w:del w:id="796" w:author="Moritz Lautenbach" w:date="2014-04-16T10:16:00Z">
        <w:r w:rsidRPr="00522DCA" w:rsidDel="00FC7598">
          <w:rPr>
            <w:lang w:val="en-GB"/>
          </w:rPr>
          <w:delText>them</w:delText>
        </w:r>
      </w:del>
      <w:r w:rsidRPr="00522DCA">
        <w:rPr>
          <w:lang w:val="en-GB"/>
        </w:rPr>
        <w:t>), can be placed in square brackets before the utterance.</w:t>
      </w:r>
      <w:bookmarkEnd w:id="790"/>
    </w:p>
    <w:p w14:paraId="00A891B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TOM: [waves] Hallo, Tim!</w:t>
      </w:r>
    </w:p>
    <w:p w14:paraId="5DEB6EE0"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TIM: [waves] Hallo, Tom.</w:t>
      </w:r>
    </w:p>
    <w:p w14:paraId="00AF436E" w14:textId="77777777" w:rsidR="000959A2" w:rsidRPr="00522DCA" w:rsidRDefault="000959A2">
      <w:pPr>
        <w:pStyle w:val="Nummerierung1"/>
        <w:numPr>
          <w:ilvl w:val="0"/>
          <w:numId w:val="0"/>
        </w:numPr>
        <w:ind w:left="482"/>
        <w:rPr>
          <w:lang w:val="en-GB"/>
        </w:rPr>
        <w:pPrChange w:id="797" w:author="Moritz Lautenbach" w:date="2014-04-16T10:12:00Z">
          <w:pPr>
            <w:pStyle w:val="Nummerierung1"/>
            <w:numPr>
              <w:numId w:val="2"/>
            </w:numPr>
            <w:tabs>
              <w:tab w:val="num" w:pos="360"/>
            </w:tabs>
            <w:ind w:left="0" w:firstLine="0"/>
          </w:pPr>
        </w:pPrChange>
      </w:pPr>
      <w:bookmarkStart w:id="798" w:name="_Toc411261337"/>
      <w:ins w:id="799" w:author="Moritz Lautenbach" w:date="2014-04-16T10:12:00Z">
        <w:r w:rsidRPr="00522DCA">
          <w:rPr>
            <w:lang w:val="en-GB"/>
          </w:rPr>
          <w:t xml:space="preserve">4. </w:t>
        </w:r>
      </w:ins>
      <w:r w:rsidRPr="00522DCA">
        <w:rPr>
          <w:lang w:val="en-GB"/>
        </w:rPr>
        <w:t xml:space="preserve">An annotation of the utterance (e.g. a translation) can be placed in curly brackets behind the utterance. It is placed into </w:t>
      </w:r>
      <w:ins w:id="800" w:author="Moritz Lautenbach" w:date="2014-04-16T10:18:00Z">
        <w:r w:rsidRPr="00522DCA">
          <w:rPr>
            <w:lang w:val="en-GB"/>
          </w:rPr>
          <w:t xml:space="preserve">the </w:t>
        </w:r>
      </w:ins>
      <w:r w:rsidRPr="00522DCA">
        <w:rPr>
          <w:lang w:val="en-GB"/>
        </w:rPr>
        <w:t>same line as the associated utterance.</w:t>
      </w:r>
      <w:bookmarkEnd w:id="798"/>
    </w:p>
    <w:p w14:paraId="326B8364"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TOM: [waves] Hallo, Tim! {</w:t>
      </w:r>
      <w:proofErr w:type="spellStart"/>
      <w:r w:rsidRPr="00522DCA">
        <w:rPr>
          <w:rFonts w:ascii="Times New Roman" w:hAnsi="Times New Roman"/>
          <w:lang w:val="en-GB"/>
        </w:rPr>
        <w:t>Salut</w:t>
      </w:r>
      <w:proofErr w:type="spellEnd"/>
      <w:r w:rsidRPr="00522DCA">
        <w:rPr>
          <w:rFonts w:ascii="Times New Roman" w:hAnsi="Times New Roman"/>
          <w:lang w:val="en-GB"/>
        </w:rPr>
        <w:t>, Tim!}</w:t>
      </w:r>
    </w:p>
    <w:p w14:paraId="619C6320"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TIM: [waves] Hallo, Tom. {</w:t>
      </w:r>
      <w:proofErr w:type="spellStart"/>
      <w:r w:rsidRPr="00522DCA">
        <w:rPr>
          <w:rFonts w:ascii="Times New Roman" w:hAnsi="Times New Roman"/>
          <w:lang w:val="en-GB"/>
        </w:rPr>
        <w:t>Salut</w:t>
      </w:r>
      <w:proofErr w:type="spellEnd"/>
      <w:r w:rsidRPr="00522DCA">
        <w:rPr>
          <w:rFonts w:ascii="Times New Roman" w:hAnsi="Times New Roman"/>
          <w:lang w:val="en-GB"/>
        </w:rPr>
        <w:t>, Tom!}</w:t>
      </w:r>
    </w:p>
    <w:p w14:paraId="0778954A" w14:textId="77777777" w:rsidR="000959A2" w:rsidRPr="00522DCA" w:rsidRDefault="000959A2">
      <w:pPr>
        <w:pStyle w:val="Nummerierung1"/>
        <w:numPr>
          <w:ilvl w:val="0"/>
          <w:numId w:val="0"/>
        </w:numPr>
        <w:ind w:left="482"/>
        <w:rPr>
          <w:lang w:val="en-GB"/>
        </w:rPr>
        <w:pPrChange w:id="801" w:author="Moritz Lautenbach" w:date="2014-04-16T10:12:00Z">
          <w:pPr>
            <w:pStyle w:val="Nummerierung1"/>
            <w:numPr>
              <w:numId w:val="2"/>
            </w:numPr>
            <w:tabs>
              <w:tab w:val="num" w:pos="360"/>
            </w:tabs>
            <w:ind w:left="0" w:firstLine="0"/>
          </w:pPr>
        </w:pPrChange>
      </w:pPr>
      <w:bookmarkStart w:id="802" w:name="_Toc411261338"/>
      <w:ins w:id="803" w:author="Moritz Lautenbach" w:date="2014-04-16T10:12:00Z">
        <w:r w:rsidRPr="00522DCA">
          <w:rPr>
            <w:lang w:val="en-GB"/>
          </w:rPr>
          <w:t xml:space="preserve">5. </w:t>
        </w:r>
      </w:ins>
      <w:r w:rsidRPr="00522DCA">
        <w:rPr>
          <w:lang w:val="en-GB"/>
        </w:rPr>
        <w:t>Overlapping parts of the utterances of different speakers are placed into angle brackets. The closing angle bracket is followed by any desired string that indexes the overlapping of the utterances, followed by another closing angle bracket. Indexing should b</w:t>
      </w:r>
      <w:ins w:id="804" w:author="Moritz Lautenbach" w:date="2014-04-16T10:19:00Z">
        <w:r w:rsidRPr="00522DCA">
          <w:rPr>
            <w:lang w:val="en-GB"/>
          </w:rPr>
          <w:t>e</w:t>
        </w:r>
      </w:ins>
      <w:del w:id="805" w:author="Moritz Lautenbach" w:date="2014-04-16T10:19:00Z">
        <w:r w:rsidRPr="00522DCA" w:rsidDel="00FC7598">
          <w:rPr>
            <w:lang w:val="en-GB"/>
          </w:rPr>
          <w:delText>y</w:delText>
        </w:r>
      </w:del>
      <w:r w:rsidRPr="00522DCA">
        <w:rPr>
          <w:lang w:val="en-GB"/>
        </w:rPr>
        <w:t xml:space="preserve"> done with numbers to simplify the readability</w:t>
      </w:r>
      <w:del w:id="806" w:author="Moritz Lautenbach" w:date="2014-04-16T10:19:00Z">
        <w:r w:rsidRPr="00522DCA" w:rsidDel="00FC7598">
          <w:rPr>
            <w:lang w:val="en-GB"/>
          </w:rPr>
          <w:delText xml:space="preserve"> </w:delText>
        </w:r>
      </w:del>
      <w:r w:rsidRPr="00522DCA">
        <w:rPr>
          <w:lang w:val="en-GB"/>
        </w:rPr>
        <w:t>. These numbers do not need to be in ascending order</w:t>
      </w:r>
      <w:ins w:id="807" w:author="Moritz Lautenbach" w:date="2014-04-16T10:19:00Z">
        <w:r w:rsidRPr="00522DCA">
          <w:rPr>
            <w:lang w:val="en-GB"/>
          </w:rPr>
          <w:t xml:space="preserve"> </w:t>
        </w:r>
      </w:ins>
      <w:r w:rsidRPr="00522DCA">
        <w:rPr>
          <w:lang w:val="en-GB"/>
        </w:rPr>
        <w:t>(it is necessary, however, that they are unambiguous). For an improved readability overlapping utterances can be indented with the help of tabs or spaces.</w:t>
      </w:r>
      <w:bookmarkEnd w:id="802"/>
      <w:r w:rsidRPr="00522DCA">
        <w:rPr>
          <w:lang w:val="en-GB"/>
        </w:rPr>
        <w:t xml:space="preserve"> </w:t>
      </w:r>
    </w:p>
    <w:p w14:paraId="0BA5005D"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TOM: [waves] Hallo, &lt;Tim!&gt;1&gt; {</w:t>
      </w:r>
      <w:proofErr w:type="spellStart"/>
      <w:r w:rsidRPr="00522DCA">
        <w:rPr>
          <w:rFonts w:ascii="Times New Roman" w:hAnsi="Times New Roman"/>
          <w:lang w:val="en-GB"/>
        </w:rPr>
        <w:t>Salut</w:t>
      </w:r>
      <w:proofErr w:type="spellEnd"/>
      <w:r w:rsidRPr="00522DCA">
        <w:rPr>
          <w:rFonts w:ascii="Times New Roman" w:hAnsi="Times New Roman"/>
          <w:lang w:val="en-GB"/>
        </w:rPr>
        <w:t>, Tim!}</w:t>
      </w:r>
    </w:p>
    <w:p w14:paraId="540B9459"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ab/>
        <w:t>TIM: [waves] &lt;Hallo&gt;1&gt;, Tom. {</w:t>
      </w:r>
      <w:proofErr w:type="spellStart"/>
      <w:r w:rsidRPr="00522DCA">
        <w:rPr>
          <w:rFonts w:ascii="Times New Roman" w:hAnsi="Times New Roman"/>
          <w:lang w:val="en-GB"/>
        </w:rPr>
        <w:t>Salut</w:t>
      </w:r>
      <w:proofErr w:type="spellEnd"/>
      <w:r w:rsidRPr="00522DCA">
        <w:rPr>
          <w:rFonts w:ascii="Times New Roman" w:hAnsi="Times New Roman"/>
          <w:lang w:val="en-GB"/>
        </w:rPr>
        <w:t>, Tom!}</w:t>
      </w:r>
    </w:p>
    <w:p w14:paraId="5B470CBF" w14:textId="77777777" w:rsidR="000959A2" w:rsidRPr="00522DCA" w:rsidRDefault="000959A2">
      <w:pPr>
        <w:pStyle w:val="SimpleEXMARaLDA"/>
        <w:rPr>
          <w:rFonts w:ascii="Times New Roman" w:hAnsi="Times New Roman"/>
          <w:lang w:val="en-GB"/>
        </w:rPr>
      </w:pPr>
    </w:p>
    <w:p w14:paraId="4FC0E33D" w14:textId="77777777" w:rsidR="000959A2" w:rsidRPr="00522DCA" w:rsidRDefault="000959A2">
      <w:pPr>
        <w:pStyle w:val="Nummerierung1"/>
        <w:numPr>
          <w:ilvl w:val="0"/>
          <w:numId w:val="0"/>
        </w:numPr>
        <w:ind w:left="482"/>
        <w:rPr>
          <w:rStyle w:val="Nummerierung1Char"/>
          <w:rFonts w:ascii="Times New Roman" w:hAnsi="Times New Roman"/>
          <w:sz w:val="20"/>
          <w:lang w:val="en-GB"/>
        </w:rPr>
        <w:pPrChange w:id="808" w:author="Moritz Lautenbach" w:date="2014-04-16T10:12:00Z">
          <w:pPr>
            <w:pStyle w:val="Nummerierung1"/>
            <w:numPr>
              <w:numId w:val="2"/>
            </w:numPr>
            <w:tabs>
              <w:tab w:val="num" w:pos="360"/>
            </w:tabs>
            <w:ind w:left="0" w:firstLine="0"/>
          </w:pPr>
        </w:pPrChange>
      </w:pPr>
      <w:bookmarkStart w:id="809" w:name="_Toc411261339"/>
      <w:ins w:id="810" w:author="Moritz Lautenbach" w:date="2014-04-16T10:12:00Z">
        <w:r w:rsidRPr="00522DCA">
          <w:rPr>
            <w:rStyle w:val="Nummerierung1Char"/>
            <w:rFonts w:ascii="Times New Roman" w:hAnsi="Times New Roman"/>
            <w:lang w:val="en-GB"/>
          </w:rPr>
          <w:t xml:space="preserve">6. </w:t>
        </w:r>
      </w:ins>
      <w:r w:rsidRPr="00522DCA">
        <w:rPr>
          <w:rStyle w:val="Nummerierung1Char"/>
          <w:rFonts w:ascii="Times New Roman" w:hAnsi="Times New Roman"/>
          <w:lang w:val="en-GB"/>
        </w:rPr>
        <w:t>Square, curly and angle brackets may only be used as specified above. They should not occur within the transcription in any other way.</w:t>
      </w:r>
      <w:bookmarkEnd w:id="809"/>
    </w:p>
    <w:p w14:paraId="35DA6B8F" w14:textId="77777777" w:rsidR="000959A2" w:rsidRPr="00522DCA" w:rsidRDefault="000959A2" w:rsidP="009F15F6">
      <w:pPr>
        <w:pStyle w:val="berschrift3"/>
        <w:rPr>
          <w:rFonts w:cs="Times New Roman"/>
          <w:lang w:val="en-GB"/>
        </w:rPr>
      </w:pPr>
    </w:p>
    <w:p w14:paraId="175D22F8" w14:textId="77777777" w:rsidR="000959A2" w:rsidRPr="00522DCA" w:rsidRDefault="000959A2">
      <w:pPr>
        <w:rPr>
          <w:rFonts w:cs="Times New Roman"/>
          <w:lang w:val="en-GB"/>
          <w:rPrChange w:id="811" w:author="Moritz Lautenbach" w:date="2014-04-16T10:11:00Z">
            <w:rPr/>
          </w:rPrChange>
        </w:rPr>
        <w:sectPr w:rsidR="000959A2" w:rsidRPr="00522DCA" w:rsidSect="00BC7D6E">
          <w:headerReference w:type="default" r:id="rId268"/>
          <w:footerReference w:type="even" r:id="rId269"/>
          <w:footerReference w:type="default" r:id="rId270"/>
          <w:headerReference w:type="first" r:id="rId271"/>
          <w:footerReference w:type="first" r:id="rId272"/>
          <w:pgSz w:w="11906" w:h="16838"/>
          <w:pgMar w:top="1417" w:right="1417" w:bottom="1134" w:left="1417" w:header="708" w:footer="708" w:gutter="0"/>
          <w:cols w:space="708"/>
          <w:docGrid w:linePitch="360"/>
        </w:sectPr>
      </w:pPr>
    </w:p>
    <w:p w14:paraId="6B134BA6" w14:textId="77777777" w:rsidR="000959A2" w:rsidRPr="00522DCA" w:rsidRDefault="000959A2" w:rsidP="00F73227">
      <w:pPr>
        <w:pStyle w:val="berschrift1"/>
        <w:numPr>
          <w:ilvl w:val="0"/>
          <w:numId w:val="85"/>
        </w:numPr>
      </w:pPr>
      <w:bookmarkStart w:id="818" w:name="_Toc69130065"/>
      <w:bookmarkStart w:id="819" w:name="_Toc69129924"/>
      <w:bookmarkStart w:id="820" w:name="_Toc55213932"/>
      <w:bookmarkStart w:id="821" w:name="_Toc411261340"/>
      <w:r w:rsidRPr="00522DCA">
        <w:lastRenderedPageBreak/>
        <w:t>Appendix B: Segmentation Algorithms</w:t>
      </w:r>
      <w:bookmarkEnd w:id="818"/>
      <w:bookmarkEnd w:id="819"/>
      <w:bookmarkEnd w:id="820"/>
      <w:bookmarkEnd w:id="821"/>
    </w:p>
    <w:p w14:paraId="5E4A0B0D" w14:textId="77777777" w:rsidR="000959A2" w:rsidRPr="00522DCA" w:rsidRDefault="000959A2">
      <w:pPr>
        <w:pStyle w:val="berschrift2"/>
        <w:rPr>
          <w:lang w:val="en-GB"/>
        </w:rPr>
      </w:pPr>
      <w:bookmarkStart w:id="822" w:name="_Toc411261341"/>
      <w:r w:rsidRPr="00522DCA">
        <w:rPr>
          <w:lang w:val="en-GB"/>
        </w:rPr>
        <w:t>General Information on Segmentation</w:t>
      </w:r>
      <w:bookmarkEnd w:id="822"/>
    </w:p>
    <w:p w14:paraId="5996D35A" w14:textId="0497BE6E" w:rsidR="000959A2" w:rsidRPr="00522DCA" w:rsidRDefault="000959A2" w:rsidP="009F15F6">
      <w:pPr>
        <w:pStyle w:val="berschrift3"/>
        <w:rPr>
          <w:rFonts w:cs="Times New Roman"/>
          <w:lang w:val="en-GB"/>
        </w:rPr>
      </w:pPr>
      <w:bookmarkStart w:id="823" w:name="_Toc227559818"/>
      <w:bookmarkStart w:id="824" w:name="_Toc69130039"/>
      <w:bookmarkStart w:id="825" w:name="_Toc69129898"/>
      <w:bookmarkStart w:id="826" w:name="_Toc411261342"/>
      <w:r w:rsidRPr="00522DCA">
        <w:rPr>
          <w:rFonts w:cs="Times New Roman"/>
          <w:lang w:val="en-GB"/>
        </w:rPr>
        <w:t>Introduction</w:t>
      </w:r>
      <w:bookmarkEnd w:id="823"/>
      <w:bookmarkEnd w:id="824"/>
      <w:bookmarkEnd w:id="825"/>
      <w:bookmarkEnd w:id="826"/>
    </w:p>
    <w:p w14:paraId="0A37178A" w14:textId="77777777" w:rsidR="000959A2" w:rsidRPr="00522DCA" w:rsidRDefault="000959A2">
      <w:pPr>
        <w:pStyle w:val="Standard-BlockCharCharChar"/>
        <w:rPr>
          <w:lang w:val="en-GB"/>
        </w:rPr>
      </w:pPr>
      <w:r w:rsidRPr="00522DCA">
        <w:rPr>
          <w:lang w:val="en-GB"/>
        </w:rPr>
        <w:t xml:space="preserve">Segmentation is an operation that is normally applied to the transcription after it has been completed. Segmentation can be used for numerous purposes which can be summarized with the following keywords: </w:t>
      </w:r>
    </w:p>
    <w:p w14:paraId="7E8EB590" w14:textId="7D6DA356" w:rsidR="000959A2" w:rsidRPr="00522DCA" w:rsidRDefault="000959A2">
      <w:pPr>
        <w:pStyle w:val="Aufzhlungszeichen1"/>
        <w:numPr>
          <w:ilvl w:val="0"/>
          <w:numId w:val="38"/>
        </w:numPr>
        <w:tabs>
          <w:tab w:val="clear" w:pos="360"/>
          <w:tab w:val="left" w:pos="482"/>
          <w:tab w:val="left" w:pos="964"/>
        </w:tabs>
        <w:rPr>
          <w:lang w:val="en-GB"/>
        </w:rPr>
        <w:pPrChange w:id="827" w:author="Moritz Lautenbach" w:date="2014-04-16T10:20:00Z">
          <w:pPr>
            <w:pStyle w:val="Aufzhlungszeichen1"/>
            <w:tabs>
              <w:tab w:val="clear" w:pos="360"/>
              <w:tab w:val="left" w:pos="482"/>
              <w:tab w:val="left" w:pos="964"/>
            </w:tabs>
            <w:ind w:left="964" w:hanging="482"/>
          </w:pPr>
        </w:pPrChange>
      </w:pPr>
      <w:r w:rsidRPr="00522DCA">
        <w:rPr>
          <w:lang w:val="en-GB"/>
        </w:rPr>
        <w:t xml:space="preserve">The automatic generating of additional </w:t>
      </w:r>
      <w:r w:rsidRPr="00522DCA">
        <w:rPr>
          <w:u w:val="single"/>
          <w:lang w:val="en-GB"/>
        </w:rPr>
        <w:t>representations</w:t>
      </w:r>
      <w:r w:rsidRPr="00522DCA">
        <w:rPr>
          <w:lang w:val="en-GB"/>
        </w:rPr>
        <w:t xml:space="preserve"> for a transcription for example the output of a transcription as an utterance list (cf. e.g. </w:t>
      </w:r>
      <w:r w:rsidR="00C81274" w:rsidRPr="00522DCA">
        <w:rPr>
          <w:lang w:val="en-GB"/>
        </w:rPr>
        <w:t>“</w:t>
      </w:r>
      <w:r w:rsidRPr="00522DCA">
        <w:rPr>
          <w:lang w:val="en-GB"/>
        </w:rPr>
        <w:t>Transcription &gt; Transformation</w:t>
      </w:r>
      <w:r w:rsidR="00C23F5A" w:rsidRPr="00522DCA">
        <w:rPr>
          <w:lang w:val="en-GB"/>
        </w:rPr>
        <w:t>”</w:t>
      </w:r>
      <w:r w:rsidRPr="00522DCA">
        <w:rPr>
          <w:lang w:val="en-GB"/>
        </w:rPr>
        <w:t xml:space="preserve"> or </w:t>
      </w:r>
      <w:r w:rsidR="00C81274" w:rsidRPr="00522DCA">
        <w:rPr>
          <w:lang w:val="en-GB"/>
        </w:rPr>
        <w:t>“</w:t>
      </w:r>
      <w:r w:rsidRPr="00522DCA">
        <w:rPr>
          <w:lang w:val="en-GB"/>
        </w:rPr>
        <w:t>File &gt; Output &gt; GAT transcript</w:t>
      </w:r>
      <w:r w:rsidR="00C23F5A" w:rsidRPr="00522DCA">
        <w:rPr>
          <w:lang w:val="en-GB"/>
        </w:rPr>
        <w:t>”</w:t>
      </w:r>
      <w:r w:rsidRPr="00522DCA">
        <w:rPr>
          <w:lang w:val="en-GB"/>
        </w:rPr>
        <w:t>).</w:t>
      </w:r>
    </w:p>
    <w:p w14:paraId="43D84A80" w14:textId="263A6F93" w:rsidR="000959A2" w:rsidRPr="00522DCA" w:rsidRDefault="000959A2">
      <w:pPr>
        <w:pStyle w:val="Aufzhlungszeichen1"/>
        <w:numPr>
          <w:ilvl w:val="0"/>
          <w:numId w:val="38"/>
        </w:numPr>
        <w:tabs>
          <w:tab w:val="clear" w:pos="360"/>
          <w:tab w:val="left" w:pos="482"/>
          <w:tab w:val="left" w:pos="964"/>
        </w:tabs>
        <w:rPr>
          <w:spacing w:val="-4"/>
          <w:lang w:val="en-GB"/>
        </w:rPr>
        <w:pPrChange w:id="828" w:author="Moritz Lautenbach" w:date="2014-04-16T10:20:00Z">
          <w:pPr>
            <w:pStyle w:val="Aufzhlungszeichen1"/>
            <w:tabs>
              <w:tab w:val="clear" w:pos="360"/>
              <w:tab w:val="left" w:pos="482"/>
              <w:tab w:val="left" w:pos="964"/>
            </w:tabs>
            <w:ind w:left="964" w:hanging="482"/>
          </w:pPr>
        </w:pPrChange>
      </w:pPr>
      <w:r w:rsidRPr="00522DCA">
        <w:rPr>
          <w:spacing w:val="-4"/>
          <w:lang w:val="en-GB"/>
        </w:rPr>
        <w:t xml:space="preserve">The splitting of the transcription into relevant (linguistic) </w:t>
      </w:r>
      <w:r w:rsidRPr="00522DCA">
        <w:rPr>
          <w:spacing w:val="-4"/>
          <w:u w:val="single"/>
          <w:lang w:val="en-GB"/>
        </w:rPr>
        <w:t>analysis units</w:t>
      </w:r>
      <w:r w:rsidRPr="00522DCA">
        <w:rPr>
          <w:spacing w:val="-4"/>
          <w:lang w:val="en-GB"/>
        </w:rPr>
        <w:t xml:space="preserve"> that are used in the computer-assisted evaluation of a transcription or a transcription corpus. The analysis instrument </w:t>
      </w:r>
      <w:r w:rsidR="00C81274" w:rsidRPr="00522DCA">
        <w:rPr>
          <w:spacing w:val="-4"/>
          <w:lang w:val="en-GB"/>
        </w:rPr>
        <w:t>“</w:t>
      </w:r>
      <w:r w:rsidRPr="00522DCA">
        <w:rPr>
          <w:spacing w:val="-4"/>
          <w:lang w:val="en-GB"/>
        </w:rPr>
        <w:t>Alphabetic Wordlist</w:t>
      </w:r>
      <w:r w:rsidR="00C23F5A" w:rsidRPr="00522DCA">
        <w:rPr>
          <w:spacing w:val="-4"/>
          <w:lang w:val="en-GB"/>
        </w:rPr>
        <w:t>”</w:t>
      </w:r>
      <w:r w:rsidRPr="00522DCA">
        <w:rPr>
          <w:spacing w:val="-4"/>
          <w:lang w:val="en-GB"/>
        </w:rPr>
        <w:t xml:space="preserve"> (cf. e. g. </w:t>
      </w:r>
      <w:r w:rsidR="00C81274" w:rsidRPr="00522DCA">
        <w:rPr>
          <w:spacing w:val="-4"/>
          <w:lang w:val="en-GB"/>
        </w:rPr>
        <w:t>“</w:t>
      </w:r>
      <w:r w:rsidRPr="00522DCA">
        <w:rPr>
          <w:spacing w:val="-4"/>
          <w:lang w:val="en-GB"/>
        </w:rPr>
        <w:t>Transcription &gt; Word list</w:t>
      </w:r>
      <w:r w:rsidR="00C23F5A" w:rsidRPr="00522DCA">
        <w:rPr>
          <w:spacing w:val="-4"/>
          <w:lang w:val="en-GB"/>
        </w:rPr>
        <w:t>”</w:t>
      </w:r>
      <w:r w:rsidRPr="00522DCA">
        <w:rPr>
          <w:spacing w:val="-4"/>
          <w:lang w:val="en-GB"/>
        </w:rPr>
        <w:t xml:space="preserve">) requires the transcription to be segmented into words, and the counting of segments (cf. e. g. </w:t>
      </w:r>
      <w:r w:rsidR="00C81274" w:rsidRPr="00522DCA">
        <w:rPr>
          <w:spacing w:val="-4"/>
          <w:lang w:val="en-GB"/>
        </w:rPr>
        <w:t>“</w:t>
      </w:r>
      <w:r w:rsidRPr="00522DCA">
        <w:rPr>
          <w:spacing w:val="-4"/>
          <w:lang w:val="en-GB"/>
        </w:rPr>
        <w:t>Transcription &gt; Count segments</w:t>
      </w:r>
      <w:r w:rsidR="00C23F5A" w:rsidRPr="00522DCA">
        <w:rPr>
          <w:spacing w:val="-4"/>
          <w:lang w:val="en-GB"/>
        </w:rPr>
        <w:t>”</w:t>
      </w:r>
      <w:r w:rsidRPr="00522DCA">
        <w:rPr>
          <w:spacing w:val="-4"/>
          <w:lang w:val="en-GB"/>
        </w:rPr>
        <w:t>) requires the prior segmentation of the units to be counted.</w:t>
      </w:r>
    </w:p>
    <w:p w14:paraId="60DF5796" w14:textId="77777777" w:rsidR="000959A2" w:rsidRPr="00522DCA" w:rsidRDefault="000959A2">
      <w:pPr>
        <w:pStyle w:val="Standard-BlockCharCharChar"/>
        <w:rPr>
          <w:lang w:val="en-GB"/>
        </w:rPr>
      </w:pPr>
      <w:r w:rsidRPr="00522DCA">
        <w:rPr>
          <w:lang w:val="en-GB"/>
        </w:rPr>
        <w:t>This introduction sheds light on the general segmentation functionality. For a detailed description of individual menu items, see the respective section in the function reference.</w:t>
      </w:r>
    </w:p>
    <w:p w14:paraId="127E9039" w14:textId="77777777" w:rsidR="000959A2" w:rsidRPr="00522DCA" w:rsidRDefault="000959A2" w:rsidP="009F15F6">
      <w:pPr>
        <w:pStyle w:val="berschrift3"/>
        <w:rPr>
          <w:rFonts w:cs="Times New Roman"/>
          <w:lang w:val="en-GB"/>
        </w:rPr>
      </w:pPr>
      <w:bookmarkStart w:id="829" w:name="_Toc227559819"/>
      <w:bookmarkStart w:id="830" w:name="_Toc69130040"/>
      <w:bookmarkStart w:id="831" w:name="_Toc69129899"/>
      <w:bookmarkStart w:id="832" w:name="_Toc411261343"/>
      <w:r w:rsidRPr="00522DCA">
        <w:rPr>
          <w:rFonts w:cs="Times New Roman"/>
          <w:lang w:val="en-GB"/>
        </w:rPr>
        <w:t>What to segment</w:t>
      </w:r>
      <w:bookmarkEnd w:id="829"/>
      <w:bookmarkEnd w:id="830"/>
      <w:bookmarkEnd w:id="831"/>
      <w:bookmarkEnd w:id="832"/>
    </w:p>
    <w:p w14:paraId="1C6FA4F7" w14:textId="0501850E" w:rsidR="000959A2" w:rsidRPr="00522DCA" w:rsidRDefault="000959A2">
      <w:pPr>
        <w:pStyle w:val="Standard-BlockCharCharChar"/>
        <w:rPr>
          <w:lang w:val="en-GB"/>
        </w:rPr>
      </w:pPr>
      <w:r w:rsidRPr="00522DCA">
        <w:rPr>
          <w:lang w:val="en-GB"/>
        </w:rPr>
        <w:t xml:space="preserve">Firstly it should be noted that the material to be segmented is normally only located </w:t>
      </w:r>
      <w:r w:rsidRPr="00522DCA">
        <w:rPr>
          <w:u w:val="single"/>
          <w:lang w:val="en-GB"/>
        </w:rPr>
        <w:t xml:space="preserve">in the tiers of type </w:t>
      </w:r>
      <w:proofErr w:type="gramStart"/>
      <w:r w:rsidRPr="00522DCA">
        <w:rPr>
          <w:u w:val="single"/>
          <w:lang w:val="en-GB"/>
        </w:rPr>
        <w:t>T(</w:t>
      </w:r>
      <w:proofErr w:type="spellStart"/>
      <w:proofErr w:type="gramEnd"/>
      <w:r w:rsidRPr="00522DCA">
        <w:rPr>
          <w:u w:val="single"/>
          <w:lang w:val="en-GB"/>
        </w:rPr>
        <w:t>ranscription</w:t>
      </w:r>
      <w:proofErr w:type="spellEnd"/>
      <w:r w:rsidRPr="00522DCA">
        <w:rPr>
          <w:u w:val="single"/>
          <w:lang w:val="en-GB"/>
        </w:rPr>
        <w:t>)</w:t>
      </w:r>
      <w:r w:rsidRPr="00522DCA">
        <w:rPr>
          <w:lang w:val="en-GB"/>
        </w:rPr>
        <w:t xml:space="preserve">, i.e. there, where the verbal action of a speaker is transcribed orthographically or literally. Neither tiers of type </w:t>
      </w:r>
      <w:proofErr w:type="gramStart"/>
      <w:r w:rsidRPr="00522DCA">
        <w:rPr>
          <w:lang w:val="en-GB"/>
        </w:rPr>
        <w:t>D(</w:t>
      </w:r>
      <w:proofErr w:type="spellStart"/>
      <w:proofErr w:type="gramEnd"/>
      <w:r w:rsidRPr="00522DCA">
        <w:rPr>
          <w:lang w:val="en-GB"/>
        </w:rPr>
        <w:t>escription</w:t>
      </w:r>
      <w:proofErr w:type="spellEnd"/>
      <w:r w:rsidRPr="00522DCA">
        <w:rPr>
          <w:lang w:val="en-GB"/>
        </w:rPr>
        <w:t>), for non</w:t>
      </w:r>
      <w:ins w:id="833" w:author="Moritz Lautenbach" w:date="2014-04-16T10:22:00Z">
        <w:r w:rsidRPr="00522DCA">
          <w:rPr>
            <w:lang w:val="en-GB"/>
          </w:rPr>
          <w:t>-</w:t>
        </w:r>
      </w:ins>
      <w:del w:id="834" w:author="Moritz Lautenbach" w:date="2014-04-16T10:22:00Z">
        <w:r w:rsidRPr="00522DCA" w:rsidDel="00EB1B43">
          <w:rPr>
            <w:lang w:val="en-GB"/>
          </w:rPr>
          <w:delText xml:space="preserve"> </w:delText>
        </w:r>
      </w:del>
      <w:r w:rsidRPr="00522DCA">
        <w:rPr>
          <w:lang w:val="en-GB"/>
        </w:rPr>
        <w:t>verbal action, gestures and facial expressions etc., nor tiers of type A(</w:t>
      </w:r>
      <w:proofErr w:type="spellStart"/>
      <w:r w:rsidRPr="00522DCA">
        <w:rPr>
          <w:lang w:val="en-GB"/>
        </w:rPr>
        <w:t>nnotation</w:t>
      </w:r>
      <w:proofErr w:type="spellEnd"/>
      <w:r w:rsidRPr="00522DCA">
        <w:rPr>
          <w:lang w:val="en-GB"/>
        </w:rPr>
        <w:t xml:space="preserve">), for annotated elements such as translations and comments, are </w:t>
      </w:r>
      <w:del w:id="835" w:author="Moritz Lautenbach" w:date="2014-04-16T10:23:00Z">
        <w:r w:rsidRPr="00522DCA" w:rsidDel="00EB1B43">
          <w:rPr>
            <w:lang w:val="en-GB"/>
          </w:rPr>
          <w:delText xml:space="preserve">not </w:delText>
        </w:r>
      </w:del>
      <w:r w:rsidRPr="00522DCA">
        <w:rPr>
          <w:lang w:val="en-GB"/>
        </w:rPr>
        <w:t xml:space="preserve">segmented normally. In the following transcription extracts only the first and third tier are considered for segmentation, while the second and fourth tier (that are of type </w:t>
      </w:r>
      <w:r w:rsidR="00C81274" w:rsidRPr="00522DCA">
        <w:rPr>
          <w:lang w:val="en-GB"/>
        </w:rPr>
        <w:t>“</w:t>
      </w:r>
      <w:r w:rsidRPr="00522DCA">
        <w:rPr>
          <w:lang w:val="en-GB"/>
        </w:rPr>
        <w:t>A</w:t>
      </w:r>
      <w:r w:rsidR="00C23F5A" w:rsidRPr="00522DCA">
        <w:rPr>
          <w:lang w:val="en-GB"/>
        </w:rPr>
        <w:t>”</w:t>
      </w:r>
      <w:r w:rsidRPr="00522DCA">
        <w:rPr>
          <w:lang w:val="en-GB"/>
        </w:rPr>
        <w:t xml:space="preserve"> because they are translations) are not considered:</w:t>
      </w:r>
    </w:p>
    <w:p w14:paraId="7912A189" w14:textId="77777777" w:rsidR="000959A2" w:rsidRPr="00522DCA" w:rsidRDefault="00B16F25">
      <w:pPr>
        <w:rPr>
          <w:rFonts w:cs="Times New Roman"/>
          <w:lang w:val="en-GB"/>
        </w:rPr>
      </w:pPr>
      <w:r>
        <w:rPr>
          <w:rFonts w:cs="Times New Roman"/>
          <w:lang w:val="en-GB"/>
        </w:rPr>
        <w:pict w14:anchorId="47AF67FE">
          <v:shape id="_x0000_i1236" type="#_x0000_t75" style="width:466.6pt;height:70.15pt" filled="t">
            <v:fill color2="black"/>
            <v:imagedata r:id="rId273" o:title=""/>
          </v:shape>
        </w:pict>
      </w:r>
    </w:p>
    <w:p w14:paraId="5DFC2352" w14:textId="52296AF3" w:rsidR="000959A2" w:rsidRPr="00522DCA" w:rsidRDefault="000959A2">
      <w:pPr>
        <w:rPr>
          <w:rFonts w:cs="Times New Roman"/>
          <w:szCs w:val="24"/>
          <w:lang w:val="en-GB"/>
        </w:rPr>
      </w:pPr>
      <w:r w:rsidRPr="00522DCA">
        <w:rPr>
          <w:rFonts w:cs="Times New Roman"/>
          <w:szCs w:val="24"/>
          <w:lang w:val="en-GB"/>
        </w:rPr>
        <w:t xml:space="preserve">Within a tier of type </w:t>
      </w:r>
      <w:r w:rsidR="00C81274" w:rsidRPr="00522DCA">
        <w:rPr>
          <w:rFonts w:cs="Times New Roman"/>
          <w:szCs w:val="24"/>
          <w:lang w:val="en-GB"/>
        </w:rPr>
        <w:t>“</w:t>
      </w:r>
      <w:r w:rsidRPr="00522DCA">
        <w:rPr>
          <w:rFonts w:cs="Times New Roman"/>
          <w:szCs w:val="24"/>
          <w:lang w:val="en-GB"/>
        </w:rPr>
        <w:t>T</w:t>
      </w:r>
      <w:r w:rsidR="00C23F5A" w:rsidRPr="00522DCA">
        <w:rPr>
          <w:rFonts w:cs="Times New Roman"/>
          <w:szCs w:val="24"/>
          <w:lang w:val="en-GB"/>
        </w:rPr>
        <w:t>”</w:t>
      </w:r>
      <w:r w:rsidRPr="00522DCA">
        <w:rPr>
          <w:rFonts w:cs="Times New Roman"/>
          <w:szCs w:val="24"/>
          <w:lang w:val="en-GB"/>
        </w:rPr>
        <w:t xml:space="preserve"> segmentation is a step by step process along the </w:t>
      </w:r>
      <w:r w:rsidRPr="00522DCA">
        <w:rPr>
          <w:rFonts w:cs="Times New Roman"/>
          <w:szCs w:val="24"/>
          <w:u w:val="single"/>
          <w:lang w:val="en-GB"/>
        </w:rPr>
        <w:t>segment chain</w:t>
      </w:r>
      <w:r w:rsidRPr="00522DCA">
        <w:rPr>
          <w:rFonts w:cs="Times New Roman"/>
          <w:szCs w:val="24"/>
          <w:lang w:val="en-GB"/>
        </w:rPr>
        <w:t xml:space="preserve"> unit. Such a segment chain is defined as a chain of events with temporal interruptions. These segment chains can easily be spotted in the </w:t>
      </w:r>
      <w:r w:rsidR="00C11634" w:rsidRPr="00522DCA">
        <w:rPr>
          <w:rFonts w:cs="Times New Roman"/>
          <w:szCs w:val="24"/>
          <w:lang w:val="en-GB"/>
        </w:rPr>
        <w:t>Editor</w:t>
      </w:r>
      <w:r w:rsidRPr="00522DCA">
        <w:rPr>
          <w:rFonts w:cs="Times New Roman"/>
          <w:szCs w:val="24"/>
          <w:lang w:val="en-GB"/>
        </w:rPr>
        <w:t xml:space="preserve">: By default they are highlighted in white between two sections highlighted in </w:t>
      </w:r>
      <w:proofErr w:type="spellStart"/>
      <w:r w:rsidRPr="00522DCA">
        <w:rPr>
          <w:rFonts w:cs="Times New Roman"/>
          <w:szCs w:val="24"/>
          <w:lang w:val="en-GB"/>
        </w:rPr>
        <w:t>gray</w:t>
      </w:r>
      <w:proofErr w:type="spellEnd"/>
      <w:r w:rsidRPr="00522DCA">
        <w:rPr>
          <w:rFonts w:cs="Times New Roman"/>
          <w:szCs w:val="24"/>
          <w:lang w:val="en-GB"/>
        </w:rPr>
        <w:t xml:space="preserve"> by default. The example above thus contains four segment </w:t>
      </w:r>
      <w:proofErr w:type="gramStart"/>
      <w:r w:rsidRPr="00522DCA">
        <w:rPr>
          <w:rFonts w:cs="Times New Roman"/>
          <w:szCs w:val="24"/>
          <w:lang w:val="en-GB"/>
        </w:rPr>
        <w:t>chains :</w:t>
      </w:r>
      <w:proofErr w:type="gramEnd"/>
    </w:p>
    <w:p w14:paraId="3E04B01D" w14:textId="77777777" w:rsidR="000959A2" w:rsidRPr="00B16F25" w:rsidRDefault="000959A2">
      <w:pPr>
        <w:pStyle w:val="SimpleEXMARaLDA"/>
        <w:tabs>
          <w:tab w:val="left" w:pos="1134"/>
        </w:tabs>
        <w:ind w:left="482"/>
        <w:rPr>
          <w:rFonts w:ascii="Times New Roman" w:hAnsi="Times New Roman"/>
          <w:rPrChange w:id="836" w:author="Moritz Lautenbach" w:date="2014-04-16T10:11:00Z">
            <w:rPr>
              <w:lang w:val="en-US"/>
            </w:rPr>
          </w:rPrChange>
        </w:rPr>
      </w:pPr>
      <w:r w:rsidRPr="00522DCA">
        <w:rPr>
          <w:rFonts w:ascii="Times New Roman" w:hAnsi="Times New Roman"/>
          <w:b/>
          <w:lang w:val="en-GB"/>
        </w:rPr>
        <w:t>KLA:</w:t>
      </w:r>
      <w:r w:rsidRPr="00522DCA">
        <w:rPr>
          <w:rFonts w:ascii="Times New Roman" w:hAnsi="Times New Roman"/>
          <w:lang w:val="en-GB"/>
        </w:rPr>
        <w:tab/>
        <w:t xml:space="preserve">Oh, da </w:t>
      </w:r>
      <w:proofErr w:type="spellStart"/>
      <w:r w:rsidRPr="00522DCA">
        <w:rPr>
          <w:rFonts w:ascii="Times New Roman" w:hAnsi="Times New Roman"/>
          <w:lang w:val="en-GB"/>
        </w:rPr>
        <w:t>kommt</w:t>
      </w:r>
      <w:proofErr w:type="spellEnd"/>
      <w:r w:rsidRPr="00522DCA">
        <w:rPr>
          <w:rFonts w:ascii="Times New Roman" w:hAnsi="Times New Roman"/>
          <w:lang w:val="en-GB"/>
        </w:rPr>
        <w:t xml:space="preserve"> </w:t>
      </w:r>
      <w:proofErr w:type="spellStart"/>
      <w:r w:rsidRPr="00522DCA">
        <w:rPr>
          <w:rFonts w:ascii="Times New Roman" w:hAnsi="Times New Roman"/>
          <w:lang w:val="en-GB"/>
        </w:rPr>
        <w:t>einer</w:t>
      </w:r>
      <w:proofErr w:type="spellEnd"/>
      <w:r w:rsidRPr="00522DCA">
        <w:rPr>
          <w:rFonts w:ascii="Times New Roman" w:hAnsi="Times New Roman"/>
          <w:lang w:val="en-GB"/>
        </w:rPr>
        <w:t xml:space="preserve">. </w:t>
      </w:r>
      <w:r w:rsidRPr="00B16F25">
        <w:rPr>
          <w:rFonts w:ascii="Times New Roman" w:hAnsi="Times New Roman"/>
          <w:rPrChange w:id="837" w:author="Moritz Lautenbach" w:date="2014-04-16T10:11:00Z">
            <w:rPr>
              <w:lang w:val="en-US"/>
            </w:rPr>
          </w:rPrChange>
        </w:rPr>
        <w:t xml:space="preserve">Kommt noch einer. ((hustet)) </w:t>
      </w:r>
      <w:proofErr w:type="spellStart"/>
      <w:r w:rsidRPr="00B16F25">
        <w:rPr>
          <w:rFonts w:ascii="Times New Roman" w:hAnsi="Times New Roman"/>
          <w:rPrChange w:id="838" w:author="Moritz Lautenbach" w:date="2014-04-16T10:11:00Z">
            <w:rPr>
              <w:lang w:val="en-US"/>
            </w:rPr>
          </w:rPrChange>
        </w:rPr>
        <w:t>Wa</w:t>
      </w:r>
      <w:proofErr w:type="spellEnd"/>
      <w:r w:rsidRPr="00B16F25">
        <w:rPr>
          <w:rFonts w:ascii="Times New Roman" w:hAnsi="Times New Roman"/>
          <w:rPrChange w:id="839" w:author="Moritz Lautenbach" w:date="2014-04-16T10:11:00Z">
            <w:rPr>
              <w:lang w:val="en-US"/>
            </w:rPr>
          </w:rPrChange>
        </w:rPr>
        <w:t>/?</w:t>
      </w:r>
    </w:p>
    <w:p w14:paraId="54E52F56" w14:textId="77777777" w:rsidR="000959A2" w:rsidRPr="00522DCA" w:rsidRDefault="000959A2">
      <w:pPr>
        <w:pStyle w:val="SimpleEXMARaLDA"/>
        <w:tabs>
          <w:tab w:val="left" w:pos="1134"/>
        </w:tabs>
        <w:ind w:left="482"/>
        <w:rPr>
          <w:rFonts w:ascii="Times New Roman" w:hAnsi="Times New Roman"/>
          <w:lang w:val="en-GB"/>
          <w:rPrChange w:id="840" w:author="Moritz Lautenbach" w:date="2014-04-16T10:11:00Z">
            <w:rPr>
              <w:lang w:val="en-US"/>
            </w:rPr>
          </w:rPrChange>
        </w:rPr>
      </w:pPr>
      <w:r w:rsidRPr="00522DCA">
        <w:rPr>
          <w:rFonts w:ascii="Times New Roman" w:hAnsi="Times New Roman"/>
          <w:b/>
          <w:lang w:val="en-GB"/>
          <w:rPrChange w:id="841" w:author="Moritz Lautenbach" w:date="2014-04-16T10:11:00Z">
            <w:rPr>
              <w:b/>
              <w:lang w:val="en-US"/>
            </w:rPr>
          </w:rPrChange>
        </w:rPr>
        <w:t>ERW:</w:t>
      </w:r>
      <w:r w:rsidRPr="00522DCA">
        <w:rPr>
          <w:rFonts w:ascii="Times New Roman" w:hAnsi="Times New Roman"/>
          <w:lang w:val="en-GB"/>
          <w:rPrChange w:id="842" w:author="Moritz Lautenbach" w:date="2014-04-16T10:11:00Z">
            <w:rPr>
              <w:lang w:val="en-US"/>
            </w:rPr>
          </w:rPrChange>
        </w:rPr>
        <w:tab/>
        <w:t>((</w:t>
      </w:r>
      <w:proofErr w:type="spellStart"/>
      <w:r w:rsidRPr="00522DCA">
        <w:rPr>
          <w:rFonts w:ascii="Times New Roman" w:hAnsi="Times New Roman"/>
          <w:lang w:val="en-GB"/>
          <w:rPrChange w:id="843" w:author="Moritz Lautenbach" w:date="2014-04-16T10:11:00Z">
            <w:rPr>
              <w:lang w:val="en-US"/>
            </w:rPr>
          </w:rPrChange>
        </w:rPr>
        <w:t>hustet</w:t>
      </w:r>
      <w:proofErr w:type="spellEnd"/>
      <w:r w:rsidRPr="00522DCA">
        <w:rPr>
          <w:rFonts w:ascii="Times New Roman" w:hAnsi="Times New Roman"/>
          <w:lang w:val="en-GB"/>
          <w:rPrChange w:id="844" w:author="Moritz Lautenbach" w:date="2014-04-16T10:11:00Z">
            <w:rPr>
              <w:lang w:val="en-US"/>
            </w:rPr>
          </w:rPrChange>
        </w:rPr>
        <w:t>)).</w:t>
      </w:r>
    </w:p>
    <w:p w14:paraId="7755D82C" w14:textId="77777777" w:rsidR="000959A2" w:rsidRPr="00B16F25" w:rsidRDefault="000959A2">
      <w:pPr>
        <w:pStyle w:val="SimpleEXMARaLDA"/>
        <w:tabs>
          <w:tab w:val="left" w:pos="1134"/>
        </w:tabs>
        <w:ind w:left="482"/>
        <w:rPr>
          <w:rFonts w:ascii="Times New Roman" w:hAnsi="Times New Roman"/>
          <w:lang w:val="pl-PL"/>
          <w:rPrChange w:id="845" w:author="Moritz Lautenbach" w:date="2014-04-16T10:11:00Z">
            <w:rPr>
              <w:lang w:val="en-US"/>
            </w:rPr>
          </w:rPrChange>
        </w:rPr>
      </w:pPr>
      <w:r w:rsidRPr="00B16F25">
        <w:rPr>
          <w:rFonts w:ascii="Times New Roman" w:hAnsi="Times New Roman"/>
          <w:b/>
          <w:lang w:val="pl-PL"/>
          <w:rPrChange w:id="846" w:author="Moritz Lautenbach" w:date="2014-04-16T10:11:00Z">
            <w:rPr>
              <w:b/>
              <w:lang w:val="en-US"/>
            </w:rPr>
          </w:rPrChange>
        </w:rPr>
        <w:t>ERW:</w:t>
      </w:r>
      <w:r w:rsidRPr="00B16F25">
        <w:rPr>
          <w:rFonts w:ascii="Times New Roman" w:hAnsi="Times New Roman"/>
          <w:lang w:val="pl-PL"/>
          <w:rPrChange w:id="847" w:author="Moritz Lautenbach" w:date="2014-04-16T10:11:00Z">
            <w:rPr>
              <w:lang w:val="en-US"/>
            </w:rPr>
          </w:rPrChange>
        </w:rPr>
        <w:tab/>
        <w:t>Och nee, dat jiwet ja nich.</w:t>
      </w:r>
    </w:p>
    <w:p w14:paraId="3352F956" w14:textId="77777777" w:rsidR="000959A2" w:rsidRPr="00B16F25" w:rsidRDefault="000959A2">
      <w:pPr>
        <w:pStyle w:val="SimpleEXMARaLDA"/>
        <w:tabs>
          <w:tab w:val="left" w:pos="1134"/>
        </w:tabs>
        <w:ind w:left="482"/>
        <w:rPr>
          <w:rFonts w:ascii="Times New Roman" w:hAnsi="Times New Roman"/>
          <w:rPrChange w:id="848" w:author="Moritz Lautenbach" w:date="2014-04-16T10:11:00Z">
            <w:rPr>
              <w:lang w:val="en-US"/>
            </w:rPr>
          </w:rPrChange>
        </w:rPr>
      </w:pPr>
      <w:r w:rsidRPr="00B16F25">
        <w:rPr>
          <w:rFonts w:ascii="Times New Roman" w:hAnsi="Times New Roman"/>
          <w:b/>
          <w:rPrChange w:id="849" w:author="Moritz Lautenbach" w:date="2014-04-16T10:11:00Z">
            <w:rPr>
              <w:b/>
              <w:lang w:val="en-US"/>
            </w:rPr>
          </w:rPrChange>
        </w:rPr>
        <w:t>KLA:</w:t>
      </w:r>
      <w:r w:rsidRPr="00B16F25">
        <w:rPr>
          <w:rFonts w:ascii="Times New Roman" w:hAnsi="Times New Roman"/>
          <w:rPrChange w:id="850" w:author="Moritz Lautenbach" w:date="2014-04-16T10:11:00Z">
            <w:rPr>
              <w:lang w:val="en-US"/>
            </w:rPr>
          </w:rPrChange>
        </w:rPr>
        <w:tab/>
        <w:t xml:space="preserve">Oh, </w:t>
      </w:r>
      <w:proofErr w:type="spellStart"/>
      <w:r w:rsidRPr="00B16F25">
        <w:rPr>
          <w:rFonts w:ascii="Times New Roman" w:hAnsi="Times New Roman"/>
          <w:rPrChange w:id="851" w:author="Moritz Lautenbach" w:date="2014-04-16T10:11:00Z">
            <w:rPr>
              <w:lang w:val="en-US"/>
            </w:rPr>
          </w:rPrChange>
        </w:rPr>
        <w:t>dat</w:t>
      </w:r>
      <w:proofErr w:type="spellEnd"/>
      <w:r w:rsidRPr="00B16F25">
        <w:rPr>
          <w:rFonts w:ascii="Times New Roman" w:hAnsi="Times New Roman"/>
          <w:rPrChange w:id="852" w:author="Moritz Lautenbach" w:date="2014-04-16T10:11:00Z">
            <w:rPr>
              <w:lang w:val="en-US"/>
            </w:rPr>
          </w:rPrChange>
        </w:rPr>
        <w:t xml:space="preserve"> kann ja </w:t>
      </w:r>
      <w:proofErr w:type="spellStart"/>
      <w:r w:rsidRPr="00B16F25">
        <w:rPr>
          <w:rFonts w:ascii="Times New Roman" w:hAnsi="Times New Roman"/>
          <w:rPrChange w:id="853" w:author="Moritz Lautenbach" w:date="2014-04-16T10:11:00Z">
            <w:rPr>
              <w:lang w:val="en-US"/>
            </w:rPr>
          </w:rPrChange>
        </w:rPr>
        <w:t>nich</w:t>
      </w:r>
      <w:proofErr w:type="spellEnd"/>
      <w:r w:rsidRPr="00B16F25">
        <w:rPr>
          <w:rFonts w:ascii="Times New Roman" w:hAnsi="Times New Roman"/>
          <w:rPrChange w:id="854" w:author="Moritz Lautenbach" w:date="2014-04-16T10:11:00Z">
            <w:rPr>
              <w:lang w:val="en-US"/>
            </w:rPr>
          </w:rPrChange>
        </w:rPr>
        <w:t xml:space="preserve"> wahr sein.</w:t>
      </w:r>
    </w:p>
    <w:p w14:paraId="16F149A7" w14:textId="77777777" w:rsidR="000959A2" w:rsidRPr="00522DCA" w:rsidRDefault="000959A2" w:rsidP="009F15F6">
      <w:pPr>
        <w:pStyle w:val="berschrift3"/>
        <w:rPr>
          <w:rFonts w:cs="Times New Roman"/>
          <w:lang w:val="en-GB"/>
        </w:rPr>
      </w:pPr>
      <w:bookmarkStart w:id="855" w:name="_Toc227559820"/>
      <w:bookmarkStart w:id="856" w:name="_Toc69130041"/>
      <w:bookmarkStart w:id="857" w:name="_Toc69129900"/>
      <w:bookmarkStart w:id="858" w:name="_Toc411261344"/>
      <w:r w:rsidRPr="00522DCA">
        <w:rPr>
          <w:rFonts w:cs="Times New Roman"/>
          <w:lang w:val="en-GB"/>
        </w:rPr>
        <w:t>How to segment</w:t>
      </w:r>
      <w:bookmarkEnd w:id="855"/>
      <w:bookmarkEnd w:id="856"/>
      <w:bookmarkEnd w:id="857"/>
      <w:bookmarkEnd w:id="858"/>
    </w:p>
    <w:p w14:paraId="41A3527A" w14:textId="1290238E" w:rsidR="000959A2" w:rsidRPr="00522DCA" w:rsidRDefault="000959A2">
      <w:pPr>
        <w:pStyle w:val="Standard-BlockCharCharChar"/>
        <w:rPr>
          <w:lang w:val="en-GB"/>
        </w:rPr>
      </w:pPr>
      <w:r w:rsidRPr="00522DCA">
        <w:rPr>
          <w:lang w:val="en-GB"/>
        </w:rPr>
        <w:lastRenderedPageBreak/>
        <w:t xml:space="preserve">The actual segmentation takes place by applying a </w:t>
      </w:r>
      <w:r w:rsidR="00C81274" w:rsidRPr="00522DCA">
        <w:rPr>
          <w:lang w:val="en-GB"/>
        </w:rPr>
        <w:t>“</w:t>
      </w:r>
      <w:r w:rsidRPr="00522DCA">
        <w:rPr>
          <w:lang w:val="en-GB"/>
        </w:rPr>
        <w:t>Finite State Machine</w:t>
      </w:r>
      <w:r w:rsidR="00C23F5A" w:rsidRPr="00522DCA">
        <w:rPr>
          <w:lang w:val="en-GB"/>
        </w:rPr>
        <w:t>”</w:t>
      </w:r>
      <w:r w:rsidRPr="00522DCA">
        <w:rPr>
          <w:lang w:val="en-GB"/>
        </w:rPr>
        <w:t xml:space="preserve"> onto the tiers to be segmented. This is a simple algorithm that recognizes end of utterance symbols and word separators etc. and by using this information</w:t>
      </w:r>
      <w:ins w:id="859" w:author="Moritz Lautenbach" w:date="2014-04-16T10:44:00Z">
        <w:r w:rsidRPr="00522DCA">
          <w:rPr>
            <w:lang w:val="en-GB"/>
          </w:rPr>
          <w:t>,</w:t>
        </w:r>
      </w:ins>
      <w:r w:rsidRPr="00522DCA">
        <w:rPr>
          <w:lang w:val="en-GB"/>
        </w:rPr>
        <w:t xml:space="preserve"> splits segment chains into smaller units</w:t>
      </w:r>
      <w:del w:id="860" w:author="Moritz Lautenbach" w:date="2014-04-16T10:44:00Z">
        <w:r w:rsidRPr="00522DCA" w:rsidDel="00133DC0">
          <w:rPr>
            <w:lang w:val="en-GB"/>
          </w:rPr>
          <w:delText>.</w:delText>
        </w:r>
      </w:del>
      <w:r w:rsidRPr="00522DCA">
        <w:rPr>
          <w:lang w:val="en-GB"/>
        </w:rPr>
        <w:t>. Due to the fact that both name and meaning of these units differ from one transcription system to the next (e.</w:t>
      </w:r>
      <w:del w:id="861" w:author="Moritz Lautenbach" w:date="2014-04-16T10:45:00Z">
        <w:r w:rsidRPr="00522DCA" w:rsidDel="00133DC0">
          <w:rPr>
            <w:lang w:val="en-GB"/>
          </w:rPr>
          <w:delText> </w:delText>
        </w:r>
      </w:del>
      <w:r w:rsidRPr="00522DCA">
        <w:rPr>
          <w:lang w:val="en-GB"/>
        </w:rPr>
        <w:t xml:space="preserve">g. utterances in HIAT vs. </w:t>
      </w:r>
      <w:commentRangeStart w:id="862"/>
      <w:r w:rsidRPr="00522DCA">
        <w:rPr>
          <w:lang w:val="en-GB"/>
        </w:rPr>
        <w:t>(</w:t>
      </w:r>
      <w:proofErr w:type="spellStart"/>
      <w:r w:rsidRPr="00522DCA">
        <w:rPr>
          <w:lang w:val="en-GB"/>
        </w:rPr>
        <w:t>Phrasierungseinheit</w:t>
      </w:r>
      <w:proofErr w:type="spellEnd"/>
      <w:r w:rsidRPr="00522DCA">
        <w:rPr>
          <w:lang w:val="en-GB"/>
        </w:rPr>
        <w:t>) (Phrasal Units???) in GAT) and every transcription system makes use of different end of utterance symbols for its units (e.</w:t>
      </w:r>
      <w:del w:id="863" w:author="Moritz Lautenbach" w:date="2014-04-16T10:45:00Z">
        <w:r w:rsidRPr="00522DCA" w:rsidDel="00133DC0">
          <w:rPr>
            <w:lang w:val="en-GB"/>
          </w:rPr>
          <w:delText> </w:delText>
        </w:r>
      </w:del>
      <w:r w:rsidRPr="00522DCA">
        <w:rPr>
          <w:lang w:val="en-GB"/>
        </w:rPr>
        <w:t>g. the five end of utterance symbols in HIAT vs. the five symbols for a (</w:t>
      </w:r>
      <w:proofErr w:type="spellStart"/>
      <w:r w:rsidRPr="00522DCA">
        <w:rPr>
          <w:lang w:val="en-GB"/>
        </w:rPr>
        <w:t>abschließende</w:t>
      </w:r>
      <w:proofErr w:type="spellEnd"/>
      <w:r w:rsidRPr="00522DCA">
        <w:rPr>
          <w:lang w:val="en-GB"/>
        </w:rPr>
        <w:t xml:space="preserve"> </w:t>
      </w:r>
      <w:proofErr w:type="spellStart"/>
      <w:r w:rsidRPr="00522DCA">
        <w:rPr>
          <w:lang w:val="en-GB"/>
        </w:rPr>
        <w:t>Tonhöhenbewegung</w:t>
      </w:r>
      <w:proofErr w:type="spellEnd"/>
      <w:r w:rsidRPr="00522DCA">
        <w:rPr>
          <w:lang w:val="en-GB"/>
        </w:rPr>
        <w:t xml:space="preserve">???) in GAT), </w:t>
      </w:r>
      <w:commentRangeEnd w:id="862"/>
      <w:r w:rsidRPr="00522DCA">
        <w:rPr>
          <w:rStyle w:val="Kommentarzeichen"/>
          <w:lang w:val="en-GB"/>
        </w:rPr>
        <w:commentReference w:id="862"/>
      </w:r>
      <w:r w:rsidRPr="00522DCA">
        <w:rPr>
          <w:lang w:val="en-GB"/>
        </w:rPr>
        <w:t>the Partitur-</w:t>
      </w:r>
      <w:r w:rsidR="00C11634" w:rsidRPr="00522DCA">
        <w:rPr>
          <w:lang w:val="en-GB"/>
        </w:rPr>
        <w:t>Editor</w:t>
      </w:r>
      <w:r w:rsidRPr="00522DCA">
        <w:rPr>
          <w:lang w:val="en-GB"/>
        </w:rPr>
        <w:t xml:space="preserve"> has a number of different finite state machines for different transcription systems. Which of these the </w:t>
      </w:r>
      <w:proofErr w:type="spellStart"/>
      <w:ins w:id="864" w:author="Moritz Lautenbach" w:date="2014-04-16T10:46:00Z">
        <w:r w:rsidRPr="00522DCA">
          <w:rPr>
            <w:lang w:val="en-GB"/>
          </w:rPr>
          <w:t>e</w:t>
        </w:r>
      </w:ins>
      <w:r w:rsidR="00C11634" w:rsidRPr="00522DCA">
        <w:rPr>
          <w:lang w:val="en-GB"/>
        </w:rPr>
        <w:t>Editor</w:t>
      </w:r>
      <w:proofErr w:type="spellEnd"/>
      <w:r w:rsidRPr="00522DCA">
        <w:rPr>
          <w:lang w:val="en-GB"/>
        </w:rPr>
        <w:t xml:space="preserve"> should use can be set via </w:t>
      </w:r>
      <w:r w:rsidR="00C81274" w:rsidRPr="00522DCA">
        <w:rPr>
          <w:lang w:val="en-GB"/>
        </w:rPr>
        <w:t>“</w:t>
      </w:r>
      <w:r w:rsidRPr="00522DCA">
        <w:rPr>
          <w:lang w:val="en-GB"/>
        </w:rPr>
        <w:t>Edit &gt; Preferences...</w:t>
      </w:r>
      <w:r w:rsidR="00C23F5A" w:rsidRPr="00522DCA">
        <w:rPr>
          <w:lang w:val="en-GB"/>
        </w:rPr>
        <w:t>”</w:t>
      </w:r>
      <w:del w:id="865" w:author="Moritz Lautenbach" w:date="2014-04-16T10:46:00Z">
        <w:r w:rsidRPr="00522DCA" w:rsidDel="00133DC0">
          <w:rPr>
            <w:lang w:val="en-GB"/>
          </w:rPr>
          <w:delText xml:space="preserve"> </w:delText>
        </w:r>
      </w:del>
      <w:proofErr w:type="gramStart"/>
      <w:r w:rsidRPr="00522DCA">
        <w:rPr>
          <w:lang w:val="en-GB"/>
        </w:rPr>
        <w:t>.</w:t>
      </w:r>
      <w:proofErr w:type="gramEnd"/>
    </w:p>
    <w:p w14:paraId="5D3129B7" w14:textId="77777777" w:rsidR="000959A2" w:rsidRPr="00522DCA" w:rsidRDefault="000959A2">
      <w:pPr>
        <w:pStyle w:val="Standard-BlockCharCharChar"/>
        <w:rPr>
          <w:lang w:val="en-GB"/>
        </w:rPr>
      </w:pPr>
      <w:r w:rsidRPr="00522DCA">
        <w:rPr>
          <w:lang w:val="en-GB"/>
        </w:rPr>
        <w:t>The finite machine uses the irregularities of the individual transcription systems to split segment chains into smaller units</w:t>
      </w:r>
      <w:del w:id="866" w:author="Moritz Lautenbach" w:date="2014-04-16T10:46:00Z">
        <w:r w:rsidRPr="00522DCA" w:rsidDel="00133DC0">
          <w:rPr>
            <w:lang w:val="en-GB"/>
          </w:rPr>
          <w:delText>.</w:delText>
        </w:r>
      </w:del>
      <w:r w:rsidRPr="00522DCA">
        <w:rPr>
          <w:lang w:val="en-GB"/>
        </w:rPr>
        <w:t>. As shown in the</w:t>
      </w:r>
      <w:ins w:id="867" w:author="Moritz Lautenbach" w:date="2014-04-16T10:46:00Z">
        <w:r w:rsidRPr="00522DCA">
          <w:rPr>
            <w:lang w:val="en-GB"/>
          </w:rPr>
          <w:t xml:space="preserve"> </w:t>
        </w:r>
      </w:ins>
      <w:r w:rsidRPr="00522DCA">
        <w:rPr>
          <w:lang w:val="en-GB"/>
        </w:rPr>
        <w:t xml:space="preserve">given example a splitting of the segment chains into </w:t>
      </w:r>
      <w:r w:rsidRPr="00522DCA">
        <w:rPr>
          <w:u w:val="single"/>
          <w:lang w:val="en-GB"/>
        </w:rPr>
        <w:t xml:space="preserve">utterances </w:t>
      </w:r>
      <w:r w:rsidRPr="00522DCA">
        <w:rPr>
          <w:lang w:val="en-GB"/>
        </w:rPr>
        <w:t xml:space="preserve">can take place with the HIAT segmentation by means of the full stops and question marks made use of (that complete an utterance according to </w:t>
      </w:r>
      <w:proofErr w:type="gramStart"/>
      <w:r w:rsidRPr="00522DCA">
        <w:rPr>
          <w:lang w:val="en-GB"/>
        </w:rPr>
        <w:t>HIAT )</w:t>
      </w:r>
      <w:proofErr w:type="gramEnd"/>
      <w:del w:id="868" w:author="Moritz Lautenbach" w:date="2014-04-16T10:47:00Z">
        <w:r w:rsidRPr="00522DCA" w:rsidDel="00133DC0">
          <w:rPr>
            <w:lang w:val="en-GB"/>
          </w:rPr>
          <w:delText xml:space="preserve"> </w:delText>
        </w:r>
      </w:del>
      <w:r w:rsidRPr="00522DCA">
        <w:rPr>
          <w:lang w:val="en-GB"/>
        </w:rPr>
        <w:t>:</w:t>
      </w:r>
    </w:p>
    <w:p w14:paraId="023BCC1C" w14:textId="77777777" w:rsidR="000959A2" w:rsidRPr="00B16F25" w:rsidRDefault="000959A2">
      <w:pPr>
        <w:pStyle w:val="SimpleEXMARaLDA"/>
        <w:tabs>
          <w:tab w:val="left" w:pos="1134"/>
        </w:tabs>
        <w:ind w:left="482"/>
        <w:rPr>
          <w:rFonts w:ascii="Times New Roman" w:hAnsi="Times New Roman"/>
          <w:rPrChange w:id="869" w:author="Moritz Lautenbach" w:date="2014-04-16T10:11:00Z">
            <w:rPr>
              <w:lang w:val="en-US"/>
            </w:rPr>
          </w:rPrChange>
        </w:rPr>
      </w:pPr>
      <w:r w:rsidRPr="00B16F25">
        <w:rPr>
          <w:rFonts w:ascii="Times New Roman" w:hAnsi="Times New Roman"/>
          <w:b/>
          <w:rPrChange w:id="870" w:author="Moritz Lautenbach" w:date="2014-04-16T10:11:00Z">
            <w:rPr>
              <w:b/>
              <w:lang w:val="en-US"/>
            </w:rPr>
          </w:rPrChange>
        </w:rPr>
        <w:t>KLA:</w:t>
      </w:r>
      <w:r w:rsidRPr="00B16F25">
        <w:rPr>
          <w:rFonts w:ascii="Times New Roman" w:hAnsi="Times New Roman"/>
          <w:rPrChange w:id="871" w:author="Moritz Lautenbach" w:date="2014-04-16T10:11:00Z">
            <w:rPr>
              <w:lang w:val="en-US"/>
            </w:rPr>
          </w:rPrChange>
        </w:rPr>
        <w:tab/>
        <w:t>Oh, da kommt einer</w:t>
      </w:r>
      <w:r w:rsidRPr="00B16F25">
        <w:rPr>
          <w:rFonts w:ascii="Times New Roman" w:hAnsi="Times New Roman"/>
          <w:b/>
          <w:rPrChange w:id="872" w:author="Moritz Lautenbach" w:date="2014-04-16T10:11:00Z">
            <w:rPr>
              <w:b/>
              <w:lang w:val="en-US"/>
            </w:rPr>
          </w:rPrChange>
        </w:rPr>
        <w:t>.</w:t>
      </w:r>
      <w:r w:rsidRPr="00B16F25">
        <w:rPr>
          <w:rFonts w:ascii="Times New Roman" w:hAnsi="Times New Roman"/>
          <w:rPrChange w:id="873" w:author="Moritz Lautenbach" w:date="2014-04-16T10:11:00Z">
            <w:rPr>
              <w:lang w:val="en-US"/>
            </w:rPr>
          </w:rPrChange>
        </w:rPr>
        <w:t xml:space="preserve"> </w:t>
      </w:r>
    </w:p>
    <w:p w14:paraId="4B12041F" w14:textId="77777777" w:rsidR="000959A2" w:rsidRPr="00B16F25" w:rsidRDefault="000959A2">
      <w:pPr>
        <w:pStyle w:val="SimpleEXMARaLDA"/>
        <w:tabs>
          <w:tab w:val="left" w:pos="1134"/>
        </w:tabs>
        <w:ind w:left="482"/>
        <w:rPr>
          <w:rFonts w:ascii="Times New Roman" w:hAnsi="Times New Roman"/>
          <w:b/>
          <w:rPrChange w:id="874" w:author="Moritz Lautenbach" w:date="2014-04-16T10:11:00Z">
            <w:rPr>
              <w:b/>
              <w:lang w:val="en-US"/>
            </w:rPr>
          </w:rPrChange>
        </w:rPr>
      </w:pPr>
      <w:r w:rsidRPr="00B16F25">
        <w:rPr>
          <w:rFonts w:ascii="Times New Roman" w:hAnsi="Times New Roman"/>
          <w:b/>
          <w:rPrChange w:id="875" w:author="Moritz Lautenbach" w:date="2014-04-16T10:11:00Z">
            <w:rPr>
              <w:b/>
              <w:lang w:val="en-US"/>
            </w:rPr>
          </w:rPrChange>
        </w:rPr>
        <w:t>ERW:</w:t>
      </w:r>
      <w:r w:rsidRPr="00B16F25">
        <w:rPr>
          <w:rFonts w:ascii="Times New Roman" w:hAnsi="Times New Roman"/>
          <w:rPrChange w:id="876" w:author="Moritz Lautenbach" w:date="2014-04-16T10:11:00Z">
            <w:rPr>
              <w:lang w:val="en-US"/>
            </w:rPr>
          </w:rPrChange>
        </w:rPr>
        <w:tab/>
        <w:t>((hustet))</w:t>
      </w:r>
      <w:r w:rsidRPr="00B16F25">
        <w:rPr>
          <w:rFonts w:ascii="Times New Roman" w:hAnsi="Times New Roman"/>
          <w:b/>
          <w:rPrChange w:id="877" w:author="Moritz Lautenbach" w:date="2014-04-16T10:11:00Z">
            <w:rPr>
              <w:b/>
              <w:lang w:val="en-US"/>
            </w:rPr>
          </w:rPrChange>
        </w:rPr>
        <w:t>.</w:t>
      </w:r>
    </w:p>
    <w:p w14:paraId="0D34EAB7" w14:textId="77777777" w:rsidR="000959A2" w:rsidRPr="00B16F25" w:rsidRDefault="000959A2">
      <w:pPr>
        <w:pStyle w:val="SimpleEXMARaLDA"/>
        <w:tabs>
          <w:tab w:val="left" w:pos="1134"/>
        </w:tabs>
        <w:ind w:left="482"/>
        <w:rPr>
          <w:rFonts w:ascii="Times New Roman" w:hAnsi="Times New Roman"/>
          <w:rPrChange w:id="878" w:author="Moritz Lautenbach" w:date="2014-04-16T10:11:00Z">
            <w:rPr>
              <w:lang w:val="en-US"/>
            </w:rPr>
          </w:rPrChange>
        </w:rPr>
      </w:pPr>
      <w:r w:rsidRPr="00B16F25">
        <w:rPr>
          <w:rFonts w:ascii="Times New Roman" w:hAnsi="Times New Roman"/>
          <w:b/>
          <w:rPrChange w:id="879" w:author="Moritz Lautenbach" w:date="2014-04-16T10:11:00Z">
            <w:rPr>
              <w:b/>
              <w:lang w:val="en-US"/>
            </w:rPr>
          </w:rPrChange>
        </w:rPr>
        <w:t>KLA:</w:t>
      </w:r>
      <w:r w:rsidRPr="00B16F25">
        <w:rPr>
          <w:rFonts w:ascii="Times New Roman" w:hAnsi="Times New Roman"/>
          <w:rPrChange w:id="880" w:author="Moritz Lautenbach" w:date="2014-04-16T10:11:00Z">
            <w:rPr>
              <w:lang w:val="en-US"/>
            </w:rPr>
          </w:rPrChange>
        </w:rPr>
        <w:tab/>
        <w:t>Kommt noch einer</w:t>
      </w:r>
      <w:r w:rsidRPr="00B16F25">
        <w:rPr>
          <w:rFonts w:ascii="Times New Roman" w:hAnsi="Times New Roman"/>
          <w:b/>
          <w:rPrChange w:id="881" w:author="Moritz Lautenbach" w:date="2014-04-16T10:11:00Z">
            <w:rPr>
              <w:b/>
              <w:lang w:val="en-US"/>
            </w:rPr>
          </w:rPrChange>
        </w:rPr>
        <w:t>.</w:t>
      </w:r>
      <w:r w:rsidRPr="00B16F25">
        <w:rPr>
          <w:rFonts w:ascii="Times New Roman" w:hAnsi="Times New Roman"/>
          <w:rPrChange w:id="882" w:author="Moritz Lautenbach" w:date="2014-04-16T10:11:00Z">
            <w:rPr>
              <w:lang w:val="en-US"/>
            </w:rPr>
          </w:rPrChange>
        </w:rPr>
        <w:t xml:space="preserve"> </w:t>
      </w:r>
    </w:p>
    <w:p w14:paraId="421D239B" w14:textId="77777777" w:rsidR="000959A2" w:rsidRPr="00B16F25" w:rsidRDefault="000959A2">
      <w:pPr>
        <w:pStyle w:val="SimpleEXMARaLDA"/>
        <w:tabs>
          <w:tab w:val="left" w:pos="1134"/>
        </w:tabs>
        <w:ind w:left="482"/>
        <w:rPr>
          <w:rFonts w:ascii="Times New Roman" w:hAnsi="Times New Roman"/>
          <w:b/>
          <w:lang w:val="pl-PL"/>
          <w:rPrChange w:id="883" w:author="Moritz Lautenbach" w:date="2014-04-16T10:11:00Z">
            <w:rPr>
              <w:b/>
              <w:lang w:val="en-US"/>
            </w:rPr>
          </w:rPrChange>
        </w:rPr>
      </w:pPr>
      <w:r w:rsidRPr="00B16F25">
        <w:rPr>
          <w:rFonts w:ascii="Times New Roman" w:hAnsi="Times New Roman"/>
          <w:b/>
          <w:lang w:val="pl-PL"/>
          <w:rPrChange w:id="884" w:author="Moritz Lautenbach" w:date="2014-04-16T10:11:00Z">
            <w:rPr>
              <w:b/>
              <w:lang w:val="en-US"/>
            </w:rPr>
          </w:rPrChange>
        </w:rPr>
        <w:t>KLA:</w:t>
      </w:r>
      <w:r w:rsidRPr="00B16F25">
        <w:rPr>
          <w:rFonts w:ascii="Times New Roman" w:hAnsi="Times New Roman"/>
          <w:lang w:val="pl-PL"/>
          <w:rPrChange w:id="885" w:author="Moritz Lautenbach" w:date="2014-04-16T10:11:00Z">
            <w:rPr>
              <w:lang w:val="en-US"/>
            </w:rPr>
          </w:rPrChange>
        </w:rPr>
        <w:tab/>
        <w:t>((hustet)) Wa/</w:t>
      </w:r>
      <w:r w:rsidRPr="00B16F25">
        <w:rPr>
          <w:rFonts w:ascii="Times New Roman" w:hAnsi="Times New Roman"/>
          <w:b/>
          <w:lang w:val="pl-PL"/>
          <w:rPrChange w:id="886" w:author="Moritz Lautenbach" w:date="2014-04-16T10:11:00Z">
            <w:rPr>
              <w:b/>
              <w:lang w:val="en-US"/>
            </w:rPr>
          </w:rPrChange>
        </w:rPr>
        <w:t>?</w:t>
      </w:r>
    </w:p>
    <w:p w14:paraId="72EBC2D4" w14:textId="77777777" w:rsidR="000959A2" w:rsidRPr="00B16F25" w:rsidRDefault="000959A2">
      <w:pPr>
        <w:pStyle w:val="SimpleEXMARaLDA"/>
        <w:tabs>
          <w:tab w:val="left" w:pos="1134"/>
        </w:tabs>
        <w:ind w:left="482"/>
        <w:rPr>
          <w:rFonts w:ascii="Times New Roman" w:hAnsi="Times New Roman"/>
          <w:b/>
          <w:lang w:val="pl-PL"/>
          <w:rPrChange w:id="887" w:author="Moritz Lautenbach" w:date="2014-04-16T10:11:00Z">
            <w:rPr>
              <w:b/>
              <w:lang w:val="en-US"/>
            </w:rPr>
          </w:rPrChange>
        </w:rPr>
      </w:pPr>
      <w:r w:rsidRPr="00B16F25">
        <w:rPr>
          <w:rFonts w:ascii="Times New Roman" w:hAnsi="Times New Roman"/>
          <w:b/>
          <w:lang w:val="pl-PL"/>
          <w:rPrChange w:id="888" w:author="Moritz Lautenbach" w:date="2014-04-16T10:11:00Z">
            <w:rPr>
              <w:b/>
              <w:lang w:val="en-US"/>
            </w:rPr>
          </w:rPrChange>
        </w:rPr>
        <w:t>ERW:</w:t>
      </w:r>
      <w:r w:rsidRPr="00B16F25">
        <w:rPr>
          <w:rFonts w:ascii="Times New Roman" w:hAnsi="Times New Roman"/>
          <w:lang w:val="pl-PL"/>
          <w:rPrChange w:id="889" w:author="Moritz Lautenbach" w:date="2014-04-16T10:11:00Z">
            <w:rPr>
              <w:lang w:val="en-US"/>
            </w:rPr>
          </w:rPrChange>
        </w:rPr>
        <w:tab/>
        <w:t>Och nee, dat jiwet ja nich</w:t>
      </w:r>
      <w:r w:rsidRPr="00B16F25">
        <w:rPr>
          <w:rFonts w:ascii="Times New Roman" w:hAnsi="Times New Roman"/>
          <w:b/>
          <w:lang w:val="pl-PL"/>
          <w:rPrChange w:id="890" w:author="Moritz Lautenbach" w:date="2014-04-16T10:11:00Z">
            <w:rPr>
              <w:b/>
              <w:lang w:val="en-US"/>
            </w:rPr>
          </w:rPrChange>
        </w:rPr>
        <w:t>.</w:t>
      </w:r>
    </w:p>
    <w:p w14:paraId="599E30D5" w14:textId="77777777" w:rsidR="000959A2" w:rsidRPr="00B16F25" w:rsidRDefault="000959A2">
      <w:pPr>
        <w:pStyle w:val="SimpleEXMARaLDA"/>
        <w:tabs>
          <w:tab w:val="left" w:pos="1134"/>
        </w:tabs>
        <w:ind w:left="482"/>
        <w:rPr>
          <w:rFonts w:ascii="Times New Roman" w:hAnsi="Times New Roman"/>
          <w:b/>
          <w:rPrChange w:id="891" w:author="Moritz Lautenbach" w:date="2014-04-16T10:11:00Z">
            <w:rPr>
              <w:b/>
              <w:lang w:val="en-US"/>
            </w:rPr>
          </w:rPrChange>
        </w:rPr>
      </w:pPr>
      <w:r w:rsidRPr="00B16F25">
        <w:rPr>
          <w:rFonts w:ascii="Times New Roman" w:hAnsi="Times New Roman"/>
          <w:b/>
          <w:rPrChange w:id="892" w:author="Moritz Lautenbach" w:date="2014-04-16T10:11:00Z">
            <w:rPr>
              <w:b/>
              <w:lang w:val="en-US"/>
            </w:rPr>
          </w:rPrChange>
        </w:rPr>
        <w:t>KLA:</w:t>
      </w:r>
      <w:r w:rsidRPr="00B16F25">
        <w:rPr>
          <w:rFonts w:ascii="Times New Roman" w:hAnsi="Times New Roman"/>
          <w:rPrChange w:id="893" w:author="Moritz Lautenbach" w:date="2014-04-16T10:11:00Z">
            <w:rPr>
              <w:lang w:val="en-US"/>
            </w:rPr>
          </w:rPrChange>
        </w:rPr>
        <w:tab/>
      </w:r>
      <w:r w:rsidRPr="00B16F25">
        <w:rPr>
          <w:rFonts w:ascii="Times New Roman" w:hAnsi="Times New Roman"/>
          <w:rPrChange w:id="894" w:author="Moritz Lautenbach" w:date="2014-04-16T10:11:00Z">
            <w:rPr>
              <w:lang w:val="en-US"/>
            </w:rPr>
          </w:rPrChange>
        </w:rPr>
        <w:tab/>
        <w:t xml:space="preserve">Oh, </w:t>
      </w:r>
      <w:proofErr w:type="spellStart"/>
      <w:r w:rsidRPr="00B16F25">
        <w:rPr>
          <w:rFonts w:ascii="Times New Roman" w:hAnsi="Times New Roman"/>
          <w:rPrChange w:id="895" w:author="Moritz Lautenbach" w:date="2014-04-16T10:11:00Z">
            <w:rPr>
              <w:lang w:val="en-US"/>
            </w:rPr>
          </w:rPrChange>
        </w:rPr>
        <w:t>dat</w:t>
      </w:r>
      <w:proofErr w:type="spellEnd"/>
      <w:r w:rsidRPr="00B16F25">
        <w:rPr>
          <w:rFonts w:ascii="Times New Roman" w:hAnsi="Times New Roman"/>
          <w:rPrChange w:id="896" w:author="Moritz Lautenbach" w:date="2014-04-16T10:11:00Z">
            <w:rPr>
              <w:lang w:val="en-US"/>
            </w:rPr>
          </w:rPrChange>
        </w:rPr>
        <w:t xml:space="preserve"> kann ja </w:t>
      </w:r>
      <w:proofErr w:type="spellStart"/>
      <w:r w:rsidRPr="00B16F25">
        <w:rPr>
          <w:rFonts w:ascii="Times New Roman" w:hAnsi="Times New Roman"/>
          <w:rPrChange w:id="897" w:author="Moritz Lautenbach" w:date="2014-04-16T10:11:00Z">
            <w:rPr>
              <w:lang w:val="en-US"/>
            </w:rPr>
          </w:rPrChange>
        </w:rPr>
        <w:t>nich</w:t>
      </w:r>
      <w:proofErr w:type="spellEnd"/>
      <w:r w:rsidRPr="00B16F25">
        <w:rPr>
          <w:rFonts w:ascii="Times New Roman" w:hAnsi="Times New Roman"/>
          <w:rPrChange w:id="898" w:author="Moritz Lautenbach" w:date="2014-04-16T10:11:00Z">
            <w:rPr>
              <w:lang w:val="en-US"/>
            </w:rPr>
          </w:rPrChange>
        </w:rPr>
        <w:t xml:space="preserve"> wahr sein</w:t>
      </w:r>
      <w:r w:rsidRPr="00B16F25">
        <w:rPr>
          <w:rFonts w:ascii="Times New Roman" w:hAnsi="Times New Roman"/>
          <w:b/>
          <w:rPrChange w:id="899" w:author="Moritz Lautenbach" w:date="2014-04-16T10:11:00Z">
            <w:rPr>
              <w:b/>
              <w:lang w:val="en-US"/>
            </w:rPr>
          </w:rPrChange>
        </w:rPr>
        <w:t>.</w:t>
      </w:r>
    </w:p>
    <w:p w14:paraId="162E3C68" w14:textId="77777777" w:rsidR="009F15F6" w:rsidRPr="00B16F25" w:rsidRDefault="009F15F6">
      <w:pPr>
        <w:rPr>
          <w:rFonts w:cs="Times New Roman"/>
        </w:rPr>
      </w:pPr>
    </w:p>
    <w:p w14:paraId="15BBFCB5" w14:textId="77777777" w:rsidR="000959A2" w:rsidRPr="00522DCA" w:rsidRDefault="000959A2">
      <w:pPr>
        <w:rPr>
          <w:rFonts w:cs="Times New Roman"/>
          <w:szCs w:val="24"/>
          <w:lang w:val="en-GB"/>
        </w:rPr>
      </w:pPr>
      <w:r w:rsidRPr="00522DCA">
        <w:rPr>
          <w:rFonts w:cs="Times New Roman"/>
          <w:szCs w:val="24"/>
          <w:lang w:val="en-GB"/>
        </w:rPr>
        <w:t>In the same way i</w:t>
      </w:r>
      <w:ins w:id="900" w:author="Moritz Lautenbach" w:date="2014-04-16T10:47:00Z">
        <w:r w:rsidRPr="00522DCA">
          <w:rPr>
            <w:rFonts w:cs="Times New Roman"/>
            <w:szCs w:val="24"/>
            <w:lang w:val="en-GB"/>
          </w:rPr>
          <w:t>t</w:t>
        </w:r>
      </w:ins>
      <w:del w:id="901" w:author="Moritz Lautenbach" w:date="2014-04-16T10:47:00Z">
        <w:r w:rsidRPr="00522DCA" w:rsidDel="00133DC0">
          <w:rPr>
            <w:rFonts w:cs="Times New Roman"/>
            <w:szCs w:val="24"/>
            <w:lang w:val="en-GB"/>
          </w:rPr>
          <w:delText>s</w:delText>
        </w:r>
      </w:del>
      <w:r w:rsidRPr="00522DCA">
        <w:rPr>
          <w:rFonts w:cs="Times New Roman"/>
          <w:szCs w:val="24"/>
          <w:lang w:val="en-GB"/>
        </w:rPr>
        <w:t xml:space="preserve"> is recognized that the embedded chain of symbols in the double brackets describes </w:t>
      </w:r>
      <w:r w:rsidRPr="00522DCA">
        <w:rPr>
          <w:rFonts w:cs="Times New Roman"/>
          <w:szCs w:val="24"/>
          <w:u w:val="single"/>
          <w:lang w:val="en-GB"/>
        </w:rPr>
        <w:t>non phonological material</w:t>
      </w:r>
      <w:r w:rsidRPr="00522DCA">
        <w:rPr>
          <w:rFonts w:cs="Times New Roman"/>
          <w:szCs w:val="24"/>
          <w:lang w:val="en-GB"/>
        </w:rPr>
        <w:t>:</w:t>
      </w:r>
    </w:p>
    <w:p w14:paraId="43A03CC6" w14:textId="77777777" w:rsidR="000959A2" w:rsidRPr="00522DCA" w:rsidRDefault="000959A2">
      <w:pPr>
        <w:pStyle w:val="SimpleEXMARaLDA"/>
        <w:ind w:left="482"/>
        <w:rPr>
          <w:rFonts w:ascii="Times New Roman" w:hAnsi="Times New Roman"/>
          <w:lang w:val="en-GB"/>
          <w:rPrChange w:id="902" w:author="Moritz Lautenbach" w:date="2014-04-16T10:11:00Z">
            <w:rPr>
              <w:lang w:val="en-US"/>
            </w:rPr>
          </w:rPrChange>
        </w:rPr>
      </w:pPr>
      <w:r w:rsidRPr="00522DCA">
        <w:rPr>
          <w:rFonts w:ascii="Times New Roman" w:hAnsi="Times New Roman"/>
          <w:b/>
          <w:lang w:val="en-GB"/>
          <w:rPrChange w:id="903" w:author="Moritz Lautenbach" w:date="2014-04-16T10:11:00Z">
            <w:rPr>
              <w:b/>
              <w:lang w:val="en-US"/>
            </w:rPr>
          </w:rPrChange>
        </w:rPr>
        <w:t>KLA</w:t>
      </w:r>
      <w:proofErr w:type="gramStart"/>
      <w:r w:rsidRPr="00522DCA">
        <w:rPr>
          <w:rFonts w:ascii="Times New Roman" w:hAnsi="Times New Roman"/>
          <w:b/>
          <w:lang w:val="en-GB"/>
          <w:rPrChange w:id="904" w:author="Moritz Lautenbach" w:date="2014-04-16T10:11:00Z">
            <w:rPr>
              <w:b/>
              <w:lang w:val="en-US"/>
            </w:rPr>
          </w:rPrChange>
        </w:rPr>
        <w:t>:</w:t>
      </w:r>
      <w:r w:rsidRPr="00522DCA">
        <w:rPr>
          <w:rFonts w:ascii="Times New Roman" w:hAnsi="Times New Roman"/>
          <w:lang w:val="en-GB"/>
          <w:rPrChange w:id="905" w:author="Moritz Lautenbach" w:date="2014-04-16T10:11:00Z">
            <w:rPr>
              <w:lang w:val="en-US"/>
            </w:rPr>
          </w:rPrChange>
        </w:rPr>
        <w:tab/>
        <w:t>...</w:t>
      </w:r>
      <w:proofErr w:type="gramEnd"/>
    </w:p>
    <w:p w14:paraId="7548452E" w14:textId="77777777" w:rsidR="000959A2" w:rsidRPr="00522DCA" w:rsidRDefault="000959A2">
      <w:pPr>
        <w:pStyle w:val="SimpleEXMARaLDA"/>
        <w:ind w:left="482"/>
        <w:rPr>
          <w:rFonts w:ascii="Times New Roman" w:hAnsi="Times New Roman"/>
          <w:lang w:val="en-GB"/>
          <w:rPrChange w:id="906" w:author="Moritz Lautenbach" w:date="2014-04-16T10:11:00Z">
            <w:rPr>
              <w:lang w:val="en-US"/>
            </w:rPr>
          </w:rPrChange>
        </w:rPr>
      </w:pPr>
      <w:r w:rsidRPr="00522DCA">
        <w:rPr>
          <w:rFonts w:ascii="Times New Roman" w:hAnsi="Times New Roman"/>
          <w:b/>
          <w:lang w:val="en-GB"/>
          <w:rPrChange w:id="907" w:author="Moritz Lautenbach" w:date="2014-04-16T10:11:00Z">
            <w:rPr>
              <w:b/>
              <w:lang w:val="en-US"/>
            </w:rPr>
          </w:rPrChange>
        </w:rPr>
        <w:t>ERW:</w:t>
      </w:r>
      <w:r w:rsidRPr="00522DCA">
        <w:rPr>
          <w:rFonts w:ascii="Times New Roman" w:hAnsi="Times New Roman"/>
          <w:lang w:val="en-GB"/>
          <w:rPrChange w:id="908" w:author="Moritz Lautenbach" w:date="2014-04-16T10:11:00Z">
            <w:rPr>
              <w:lang w:val="en-US"/>
            </w:rPr>
          </w:rPrChange>
        </w:rPr>
        <w:tab/>
      </w:r>
      <w:r w:rsidRPr="00522DCA">
        <w:rPr>
          <w:rFonts w:ascii="Times New Roman" w:hAnsi="Times New Roman"/>
          <w:b/>
          <w:lang w:val="en-GB"/>
          <w:rPrChange w:id="909" w:author="Moritz Lautenbach" w:date="2014-04-16T10:11:00Z">
            <w:rPr>
              <w:b/>
              <w:lang w:val="en-US"/>
            </w:rPr>
          </w:rPrChange>
        </w:rPr>
        <w:t>((</w:t>
      </w:r>
      <w:proofErr w:type="spellStart"/>
      <w:r w:rsidRPr="00522DCA">
        <w:rPr>
          <w:rFonts w:ascii="Times New Roman" w:hAnsi="Times New Roman"/>
          <w:lang w:val="en-GB"/>
          <w:rPrChange w:id="910" w:author="Moritz Lautenbach" w:date="2014-04-16T10:11:00Z">
            <w:rPr>
              <w:lang w:val="en-US"/>
            </w:rPr>
          </w:rPrChange>
        </w:rPr>
        <w:t>hustet</w:t>
      </w:r>
      <w:proofErr w:type="spellEnd"/>
      <w:r w:rsidRPr="00522DCA">
        <w:rPr>
          <w:rFonts w:ascii="Times New Roman" w:hAnsi="Times New Roman"/>
          <w:b/>
          <w:lang w:val="en-GB"/>
          <w:rPrChange w:id="911" w:author="Moritz Lautenbach" w:date="2014-04-16T10:11:00Z">
            <w:rPr>
              <w:b/>
              <w:lang w:val="en-US"/>
            </w:rPr>
          </w:rPrChange>
        </w:rPr>
        <w:t>))</w:t>
      </w:r>
      <w:r w:rsidRPr="00522DCA">
        <w:rPr>
          <w:rFonts w:ascii="Times New Roman" w:hAnsi="Times New Roman"/>
          <w:lang w:val="en-GB"/>
          <w:rPrChange w:id="912" w:author="Moritz Lautenbach" w:date="2014-04-16T10:11:00Z">
            <w:rPr>
              <w:lang w:val="en-US"/>
            </w:rPr>
          </w:rPrChange>
        </w:rPr>
        <w:t>.</w:t>
      </w:r>
    </w:p>
    <w:p w14:paraId="7092D9F6" w14:textId="77777777" w:rsidR="000959A2" w:rsidRPr="00522DCA" w:rsidRDefault="000959A2">
      <w:pPr>
        <w:pStyle w:val="SimpleEXMARaLDA"/>
        <w:ind w:left="482"/>
        <w:rPr>
          <w:rFonts w:ascii="Times New Roman" w:hAnsi="Times New Roman"/>
          <w:lang w:val="en-GB"/>
          <w:rPrChange w:id="913" w:author="Moritz Lautenbach" w:date="2014-04-16T10:11:00Z">
            <w:rPr>
              <w:lang w:val="en-US"/>
            </w:rPr>
          </w:rPrChange>
        </w:rPr>
      </w:pPr>
      <w:r w:rsidRPr="00522DCA">
        <w:rPr>
          <w:rFonts w:ascii="Times New Roman" w:hAnsi="Times New Roman"/>
          <w:b/>
          <w:lang w:val="en-GB"/>
          <w:rPrChange w:id="914" w:author="Moritz Lautenbach" w:date="2014-04-16T10:11:00Z">
            <w:rPr>
              <w:b/>
              <w:lang w:val="en-US"/>
            </w:rPr>
          </w:rPrChange>
        </w:rPr>
        <w:t>KLA</w:t>
      </w:r>
      <w:proofErr w:type="gramStart"/>
      <w:r w:rsidRPr="00522DCA">
        <w:rPr>
          <w:rFonts w:ascii="Times New Roman" w:hAnsi="Times New Roman"/>
          <w:b/>
          <w:lang w:val="en-GB"/>
          <w:rPrChange w:id="915" w:author="Moritz Lautenbach" w:date="2014-04-16T10:11:00Z">
            <w:rPr>
              <w:b/>
              <w:lang w:val="en-US"/>
            </w:rPr>
          </w:rPrChange>
        </w:rPr>
        <w:t>:</w:t>
      </w:r>
      <w:r w:rsidRPr="00522DCA">
        <w:rPr>
          <w:rFonts w:ascii="Times New Roman" w:hAnsi="Times New Roman"/>
          <w:lang w:val="en-GB"/>
          <w:rPrChange w:id="916" w:author="Moritz Lautenbach" w:date="2014-04-16T10:11:00Z">
            <w:rPr>
              <w:lang w:val="en-US"/>
            </w:rPr>
          </w:rPrChange>
        </w:rPr>
        <w:tab/>
        <w:t>...</w:t>
      </w:r>
      <w:proofErr w:type="gramEnd"/>
    </w:p>
    <w:p w14:paraId="4CC0B411" w14:textId="77777777" w:rsidR="000959A2" w:rsidRPr="00522DCA" w:rsidRDefault="000959A2">
      <w:pPr>
        <w:pStyle w:val="SimpleEXMARaLDA"/>
        <w:ind w:left="482"/>
        <w:rPr>
          <w:rFonts w:ascii="Times New Roman" w:hAnsi="Times New Roman"/>
          <w:lang w:val="en-GB"/>
          <w:rPrChange w:id="917" w:author="Moritz Lautenbach" w:date="2014-04-16T10:11:00Z">
            <w:rPr>
              <w:lang w:val="en-US"/>
            </w:rPr>
          </w:rPrChange>
        </w:rPr>
      </w:pPr>
      <w:r w:rsidRPr="00522DCA">
        <w:rPr>
          <w:rFonts w:ascii="Times New Roman" w:hAnsi="Times New Roman"/>
          <w:b/>
          <w:lang w:val="en-GB"/>
          <w:rPrChange w:id="918" w:author="Moritz Lautenbach" w:date="2014-04-16T10:11:00Z">
            <w:rPr>
              <w:b/>
              <w:lang w:val="en-US"/>
            </w:rPr>
          </w:rPrChange>
        </w:rPr>
        <w:t>KLA:</w:t>
      </w:r>
      <w:r w:rsidRPr="00522DCA">
        <w:rPr>
          <w:rFonts w:ascii="Times New Roman" w:hAnsi="Times New Roman"/>
          <w:lang w:val="en-GB"/>
          <w:rPrChange w:id="919" w:author="Moritz Lautenbach" w:date="2014-04-16T10:11:00Z">
            <w:rPr>
              <w:lang w:val="en-US"/>
            </w:rPr>
          </w:rPrChange>
        </w:rPr>
        <w:tab/>
      </w:r>
      <w:r w:rsidRPr="00522DCA">
        <w:rPr>
          <w:rFonts w:ascii="Times New Roman" w:hAnsi="Times New Roman"/>
          <w:b/>
          <w:lang w:val="en-GB"/>
          <w:rPrChange w:id="920" w:author="Moritz Lautenbach" w:date="2014-04-16T10:11:00Z">
            <w:rPr>
              <w:b/>
              <w:lang w:val="en-US"/>
            </w:rPr>
          </w:rPrChange>
        </w:rPr>
        <w:t>((</w:t>
      </w:r>
      <w:proofErr w:type="spellStart"/>
      <w:r w:rsidRPr="00522DCA">
        <w:rPr>
          <w:rFonts w:ascii="Times New Roman" w:hAnsi="Times New Roman"/>
          <w:lang w:val="en-GB"/>
          <w:rPrChange w:id="921" w:author="Moritz Lautenbach" w:date="2014-04-16T10:11:00Z">
            <w:rPr>
              <w:lang w:val="en-US"/>
            </w:rPr>
          </w:rPrChange>
        </w:rPr>
        <w:t>hustet</w:t>
      </w:r>
      <w:proofErr w:type="spellEnd"/>
      <w:r w:rsidRPr="00522DCA">
        <w:rPr>
          <w:rFonts w:ascii="Times New Roman" w:hAnsi="Times New Roman"/>
          <w:b/>
          <w:lang w:val="en-GB"/>
          <w:rPrChange w:id="922" w:author="Moritz Lautenbach" w:date="2014-04-16T10:11:00Z">
            <w:rPr>
              <w:b/>
              <w:lang w:val="en-US"/>
            </w:rPr>
          </w:rPrChange>
        </w:rPr>
        <w:t>))</w:t>
      </w:r>
      <w:r w:rsidRPr="00522DCA">
        <w:rPr>
          <w:rFonts w:ascii="Times New Roman" w:hAnsi="Times New Roman"/>
          <w:lang w:val="en-GB"/>
          <w:rPrChange w:id="923" w:author="Moritz Lautenbach" w:date="2014-04-16T10:11:00Z">
            <w:rPr>
              <w:lang w:val="en-US"/>
            </w:rPr>
          </w:rPrChange>
        </w:rPr>
        <w:t xml:space="preserve"> </w:t>
      </w:r>
      <w:proofErr w:type="spellStart"/>
      <w:proofErr w:type="gramStart"/>
      <w:r w:rsidRPr="00522DCA">
        <w:rPr>
          <w:rFonts w:ascii="Times New Roman" w:hAnsi="Times New Roman"/>
          <w:lang w:val="en-GB"/>
          <w:rPrChange w:id="924" w:author="Moritz Lautenbach" w:date="2014-04-16T10:11:00Z">
            <w:rPr>
              <w:lang w:val="en-US"/>
            </w:rPr>
          </w:rPrChange>
        </w:rPr>
        <w:t>Wa</w:t>
      </w:r>
      <w:proofErr w:type="spellEnd"/>
      <w:proofErr w:type="gramEnd"/>
      <w:r w:rsidRPr="00522DCA">
        <w:rPr>
          <w:rFonts w:ascii="Times New Roman" w:hAnsi="Times New Roman"/>
          <w:lang w:val="en-GB"/>
          <w:rPrChange w:id="925" w:author="Moritz Lautenbach" w:date="2014-04-16T10:11:00Z">
            <w:rPr>
              <w:lang w:val="en-US"/>
            </w:rPr>
          </w:rPrChange>
        </w:rPr>
        <w:t>/?</w:t>
      </w:r>
    </w:p>
    <w:p w14:paraId="17C8DA34" w14:textId="77777777" w:rsidR="000959A2" w:rsidRPr="00522DCA" w:rsidRDefault="000959A2">
      <w:pPr>
        <w:pStyle w:val="Standard-BlockCharCharChar"/>
        <w:rPr>
          <w:lang w:val="en-GB"/>
          <w:rPrChange w:id="926" w:author="Moritz Lautenbach" w:date="2014-04-16T10:11:00Z">
            <w:rPr>
              <w:lang w:val="en-US"/>
            </w:rPr>
          </w:rPrChange>
        </w:rPr>
      </w:pPr>
    </w:p>
    <w:p w14:paraId="0F67B132" w14:textId="77777777" w:rsidR="000959A2" w:rsidRPr="00522DCA" w:rsidRDefault="000959A2" w:rsidP="009F15F6">
      <w:pPr>
        <w:pStyle w:val="berschrift3"/>
        <w:rPr>
          <w:rFonts w:cs="Times New Roman"/>
          <w:lang w:val="en-GB"/>
        </w:rPr>
      </w:pPr>
      <w:bookmarkStart w:id="927" w:name="_Toc227559821"/>
      <w:bookmarkStart w:id="928" w:name="_Toc69130042"/>
      <w:bookmarkStart w:id="929" w:name="_Toc69129901"/>
      <w:bookmarkStart w:id="930" w:name="_Toc411261345"/>
      <w:r w:rsidRPr="00522DCA">
        <w:rPr>
          <w:rFonts w:cs="Times New Roman"/>
          <w:lang w:val="en-GB"/>
        </w:rPr>
        <w:t>Troubleshooting and Segmentation</w:t>
      </w:r>
      <w:bookmarkEnd w:id="927"/>
      <w:bookmarkEnd w:id="928"/>
      <w:bookmarkEnd w:id="929"/>
      <w:bookmarkEnd w:id="930"/>
    </w:p>
    <w:p w14:paraId="18057667" w14:textId="77777777" w:rsidR="000959A2" w:rsidRPr="00522DCA" w:rsidRDefault="000959A2">
      <w:pPr>
        <w:pStyle w:val="Standard-BlockCharCharChar"/>
        <w:rPr>
          <w:lang w:val="en-GB"/>
        </w:rPr>
      </w:pPr>
      <w:r w:rsidRPr="00522DCA">
        <w:rPr>
          <w:lang w:val="en-GB"/>
        </w:rPr>
        <w:t>Due to the fact that the segmentation algorithm relies on the regularities of the transcription system, segmentation problems may arise when these regularities are not adhered to while transcribing,</w:t>
      </w:r>
      <w:del w:id="931" w:author="Moritz Lautenbach" w:date="2014-04-16T10:11:00Z">
        <w:r w:rsidRPr="00522DCA" w:rsidDel="00FC7598">
          <w:rPr>
            <w:lang w:val="en-GB"/>
          </w:rPr>
          <w:delText xml:space="preserve">  </w:delText>
        </w:r>
      </w:del>
      <w:ins w:id="932" w:author="Moritz Lautenbach" w:date="2014-04-16T10:11:00Z">
        <w:r w:rsidRPr="00522DCA">
          <w:rPr>
            <w:lang w:val="en-GB"/>
          </w:rPr>
          <w:t xml:space="preserve"> </w:t>
        </w:r>
      </w:ins>
      <w:r w:rsidRPr="00522DCA">
        <w:rPr>
          <w:lang w:val="en-GB"/>
        </w:rPr>
        <w:t>i.e. when certain transcription symbols are not used as specified by the convention.</w:t>
      </w:r>
    </w:p>
    <w:p w14:paraId="249BF97A" w14:textId="210E4D74" w:rsidR="000959A2" w:rsidRPr="00522DCA" w:rsidRDefault="000959A2">
      <w:pPr>
        <w:pStyle w:val="Standard-BlockCharCharChar"/>
        <w:rPr>
          <w:lang w:val="en-GB"/>
        </w:rPr>
      </w:pPr>
      <w:r w:rsidRPr="00522DCA">
        <w:rPr>
          <w:lang w:val="en-GB"/>
        </w:rPr>
        <w:t>In the following example the non</w:t>
      </w:r>
      <w:ins w:id="933" w:author="Moritz Lautenbach" w:date="2014-04-16T10:48:00Z">
        <w:r w:rsidRPr="00522DCA">
          <w:rPr>
            <w:lang w:val="en-GB"/>
          </w:rPr>
          <w:t>-</w:t>
        </w:r>
      </w:ins>
      <w:del w:id="934" w:author="Moritz Lautenbach" w:date="2014-04-16T10:48:00Z">
        <w:r w:rsidRPr="00522DCA" w:rsidDel="00133DC0">
          <w:rPr>
            <w:lang w:val="en-GB"/>
          </w:rPr>
          <w:delText xml:space="preserve"> </w:delText>
        </w:r>
      </w:del>
      <w:r w:rsidRPr="00522DCA">
        <w:rPr>
          <w:lang w:val="en-GB"/>
        </w:rPr>
        <w:t xml:space="preserve">phonological unit </w:t>
      </w:r>
      <w:r w:rsidR="00C81274" w:rsidRPr="00522DCA">
        <w:rPr>
          <w:lang w:val="en-GB"/>
        </w:rPr>
        <w:t>“</w:t>
      </w:r>
      <w:r w:rsidRPr="00522DCA">
        <w:rPr>
          <w:lang w:val="en-GB"/>
        </w:rPr>
        <w:t>coughs</w:t>
      </w:r>
      <w:r w:rsidR="00C23F5A" w:rsidRPr="00522DCA">
        <w:rPr>
          <w:lang w:val="en-GB"/>
        </w:rPr>
        <w:t>”</w:t>
      </w:r>
      <w:r w:rsidRPr="00522DCA">
        <w:rPr>
          <w:lang w:val="en-GB"/>
        </w:rPr>
        <w:t xml:space="preserve"> is not marked as defined by the convention, i.e. with a pair of round brackets at the beginning and at the end, as specified in HIAT. Here the brackets at the end are missing</w:t>
      </w:r>
      <w:del w:id="935" w:author="Moritz Lautenbach" w:date="2014-04-16T10:48:00Z">
        <w:r w:rsidRPr="00522DCA" w:rsidDel="00133DC0">
          <w:rPr>
            <w:lang w:val="en-GB"/>
          </w:rPr>
          <w:delText xml:space="preserve"> </w:delText>
        </w:r>
      </w:del>
      <w:r w:rsidRPr="00522DCA">
        <w:rPr>
          <w:lang w:val="en-GB"/>
        </w:rPr>
        <w:t>:</w:t>
      </w:r>
    </w:p>
    <w:p w14:paraId="3F9A5E80"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2F35678C">
          <v:shape id="_x0000_i1237" type="#_x0000_t75" style="width:327.25pt;height:61.7pt" filled="t">
            <v:fill color2="black"/>
            <v:imagedata r:id="rId274" o:title=""/>
          </v:shape>
        </w:pict>
      </w:r>
    </w:p>
    <w:p w14:paraId="3EF9E320" w14:textId="4A5270B9" w:rsidR="000959A2" w:rsidRPr="00522DCA" w:rsidRDefault="000959A2">
      <w:pPr>
        <w:pStyle w:val="Standard-BlockCharCharChar"/>
        <w:rPr>
          <w:lang w:val="en-GB"/>
        </w:rPr>
      </w:pPr>
      <w:r w:rsidRPr="00522DCA">
        <w:rPr>
          <w:lang w:val="en-GB"/>
        </w:rPr>
        <w:t xml:space="preserve">Menu items that require a segmentation (e.g. </w:t>
      </w:r>
      <w:r w:rsidR="00C81274" w:rsidRPr="00522DCA">
        <w:rPr>
          <w:lang w:val="en-GB"/>
        </w:rPr>
        <w:t>“</w:t>
      </w:r>
      <w:r w:rsidRPr="00522DCA">
        <w:rPr>
          <w:lang w:val="en-GB"/>
        </w:rPr>
        <w:t>Transcription &gt; Count segments...</w:t>
      </w:r>
      <w:ins w:id="936" w:author="Moritz Lautenbach" w:date="2014-04-16T10:48:00Z">
        <w:r w:rsidRPr="00522DCA">
          <w:rPr>
            <w:lang w:val="en-GB"/>
          </w:rPr>
          <w:t>”</w:t>
        </w:r>
      </w:ins>
      <w:r w:rsidRPr="00522DCA">
        <w:rPr>
          <w:lang w:val="en-GB"/>
        </w:rPr>
        <w:t>) will prompt the following error message:</w:t>
      </w:r>
    </w:p>
    <w:p w14:paraId="59BBDF51" w14:textId="77777777" w:rsidR="000959A2" w:rsidRPr="00522DCA" w:rsidRDefault="00B16F25">
      <w:pPr>
        <w:pStyle w:val="BildChar"/>
        <w:rPr>
          <w:rFonts w:ascii="Times New Roman" w:hAnsi="Times New Roman"/>
          <w:lang w:val="en-GB"/>
        </w:rPr>
      </w:pPr>
      <w:r>
        <w:rPr>
          <w:rFonts w:ascii="Times New Roman" w:hAnsi="Times New Roman"/>
          <w:lang w:val="en-GB"/>
        </w:rPr>
        <w:pict w14:anchorId="2ED22B65">
          <v:shape id="_x0000_i1238" type="#_x0000_t75" style="width:201.05pt;height:100.05pt" filled="t">
            <v:fill color2="black"/>
            <v:imagedata r:id="rId275" o:title=""/>
          </v:shape>
        </w:pict>
      </w:r>
    </w:p>
    <w:p w14:paraId="3398AE76" w14:textId="278AA82A" w:rsidR="000959A2" w:rsidRPr="00522DCA" w:rsidRDefault="000959A2">
      <w:pPr>
        <w:pStyle w:val="Standard-BlockCharCharChar"/>
        <w:rPr>
          <w:lang w:val="en-GB"/>
        </w:rPr>
      </w:pPr>
      <w:r w:rsidRPr="00522DCA">
        <w:rPr>
          <w:lang w:val="en-GB"/>
        </w:rPr>
        <w:t xml:space="preserve">This contains information on the cause of the error – </w:t>
      </w:r>
      <w:r w:rsidR="00C81274" w:rsidRPr="00522DCA">
        <w:rPr>
          <w:lang w:val="en-GB"/>
        </w:rPr>
        <w:t>“</w:t>
      </w:r>
      <w:r w:rsidRPr="00522DCA">
        <w:rPr>
          <w:lang w:val="en-GB"/>
        </w:rPr>
        <w:t>Only close parenthesis allowed</w:t>
      </w:r>
      <w:r w:rsidR="00C23F5A" w:rsidRPr="00522DCA">
        <w:rPr>
          <w:lang w:val="en-GB"/>
        </w:rPr>
        <w:t>”</w:t>
      </w:r>
      <w:r w:rsidRPr="00522DCA">
        <w:rPr>
          <w:lang w:val="en-GB"/>
        </w:rPr>
        <w:t xml:space="preserve">, means that at the position in question only one closing bracket may be inserted and allows the editing of all segmentation errors in one dialog (see </w:t>
      </w:r>
      <w:r w:rsidR="00C81274" w:rsidRPr="00522DCA">
        <w:rPr>
          <w:lang w:val="en-GB"/>
        </w:rPr>
        <w:t>“</w:t>
      </w:r>
      <w:r w:rsidRPr="00522DCA">
        <w:rPr>
          <w:lang w:val="en-GB"/>
        </w:rPr>
        <w:t>Transcription &gt; Segmentation Errors...</w:t>
      </w:r>
      <w:r w:rsidR="00C23F5A" w:rsidRPr="00522DCA">
        <w:rPr>
          <w:lang w:val="en-GB"/>
        </w:rPr>
        <w:t>”</w:t>
      </w:r>
      <w:r w:rsidRPr="00522DCA">
        <w:rPr>
          <w:lang w:val="en-GB"/>
        </w:rPr>
        <w:t>).</w:t>
      </w:r>
    </w:p>
    <w:p w14:paraId="70E23524" w14:textId="16486509" w:rsidR="000959A2" w:rsidRPr="00522DCA" w:rsidRDefault="000959A2">
      <w:pPr>
        <w:pStyle w:val="berschrift2"/>
        <w:rPr>
          <w:lang w:val="en-GB"/>
        </w:rPr>
      </w:pPr>
      <w:bookmarkStart w:id="937" w:name="_Toc69130066"/>
      <w:bookmarkStart w:id="938" w:name="_Toc69129925"/>
      <w:bookmarkStart w:id="939" w:name="_Toc55213933"/>
      <w:bookmarkStart w:id="940" w:name="_Toc411261346"/>
      <w:r w:rsidRPr="00522DCA">
        <w:rPr>
          <w:lang w:val="en-GB"/>
        </w:rPr>
        <w:t>Segmentation: </w:t>
      </w:r>
      <w:r w:rsidR="00C81274" w:rsidRPr="00522DCA">
        <w:rPr>
          <w:lang w:val="en-GB"/>
        </w:rPr>
        <w:t>“</w:t>
      </w:r>
      <w:r w:rsidRPr="00522DCA">
        <w:rPr>
          <w:lang w:val="en-GB"/>
        </w:rPr>
        <w:t>HIAT: Utterance and Words</w:t>
      </w:r>
      <w:bookmarkEnd w:id="937"/>
      <w:bookmarkEnd w:id="938"/>
      <w:bookmarkEnd w:id="939"/>
      <w:r w:rsidR="00C23F5A" w:rsidRPr="00522DCA">
        <w:rPr>
          <w:lang w:val="en-GB"/>
        </w:rPr>
        <w:t>”</w:t>
      </w:r>
      <w:bookmarkEnd w:id="940"/>
    </w:p>
    <w:p w14:paraId="5592D72B" w14:textId="21BEA1F2" w:rsidR="000959A2" w:rsidRPr="00522DCA" w:rsidRDefault="000959A2">
      <w:pPr>
        <w:pStyle w:val="Standard-BlockCharCharChar"/>
        <w:rPr>
          <w:lang w:val="en-GB"/>
        </w:rPr>
      </w:pPr>
      <w:r w:rsidRPr="00522DCA">
        <w:rPr>
          <w:lang w:val="en-GB"/>
        </w:rPr>
        <w:t>All signs that are not listed in the following table will be treated as parts of words in the EXMARaLDA Partitur-</w:t>
      </w:r>
      <w:r w:rsidR="00C11634" w:rsidRPr="00522DCA">
        <w:rPr>
          <w:lang w:val="en-GB"/>
        </w:rPr>
        <w:t>Editor</w:t>
      </w:r>
      <w:r w:rsidRPr="00522DCA">
        <w:rPr>
          <w:lang w:val="en-GB"/>
        </w:rPr>
        <w:t xml:space="preserve"> (Unless they are part of a </w:t>
      </w:r>
      <w:del w:id="941" w:author="Moritz Lautenbach" w:date="2014-04-16T10:49:00Z">
        <w:r w:rsidRPr="00522DCA" w:rsidDel="00133DC0">
          <w:rPr>
            <w:lang w:val="en-GB"/>
          </w:rPr>
          <w:delText xml:space="preserve">non </w:delText>
        </w:r>
      </w:del>
      <w:ins w:id="942" w:author="Moritz Lautenbach" w:date="2014-04-16T10:49:00Z">
        <w:r w:rsidRPr="00522DCA">
          <w:rPr>
            <w:lang w:val="en-GB"/>
          </w:rPr>
          <w:t>non-</w:t>
        </w:r>
      </w:ins>
      <w:r w:rsidRPr="00522DCA">
        <w:rPr>
          <w:lang w:val="en-GB"/>
        </w:rPr>
        <w:t>phonological entry).</w:t>
      </w:r>
    </w:p>
    <w:tbl>
      <w:tblPr>
        <w:tblW w:w="9180" w:type="dxa"/>
        <w:tblLayout w:type="fixed"/>
        <w:tblLook w:val="0000" w:firstRow="0" w:lastRow="0" w:firstColumn="0" w:lastColumn="0" w:noHBand="0" w:noVBand="0"/>
      </w:tblPr>
      <w:tblGrid>
        <w:gridCol w:w="2539"/>
        <w:gridCol w:w="2578"/>
        <w:gridCol w:w="4063"/>
      </w:tblGrid>
      <w:tr w:rsidR="000959A2" w:rsidRPr="00522DCA" w14:paraId="4288BC04"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D9D9D9"/>
          </w:tcPr>
          <w:p w14:paraId="4EF27DEE" w14:textId="77777777" w:rsidR="000959A2" w:rsidRPr="00522DCA" w:rsidRDefault="000959A2">
            <w:pPr>
              <w:rPr>
                <w:rFonts w:cs="Times New Roman"/>
                <w:b/>
                <w:bCs/>
                <w:lang w:val="en-GB"/>
              </w:rPr>
            </w:pPr>
            <w:r w:rsidRPr="00522DCA">
              <w:rPr>
                <w:rFonts w:cs="Times New Roman"/>
                <w:b/>
                <w:bCs/>
                <w:lang w:val="en-GB"/>
              </w:rPr>
              <w:t>Name</w:t>
            </w:r>
          </w:p>
        </w:tc>
        <w:tc>
          <w:tcPr>
            <w:tcW w:w="2578" w:type="dxa"/>
            <w:tcBorders>
              <w:top w:val="single" w:sz="4" w:space="0" w:color="000000"/>
              <w:left w:val="single" w:sz="4" w:space="0" w:color="000000"/>
              <w:bottom w:val="single" w:sz="4" w:space="0" w:color="000000"/>
              <w:right w:val="single" w:sz="4" w:space="0" w:color="000000"/>
            </w:tcBorders>
            <w:shd w:val="clear" w:color="auto" w:fill="D9D9D9"/>
          </w:tcPr>
          <w:p w14:paraId="47D5E49C" w14:textId="77777777" w:rsidR="000959A2" w:rsidRPr="00522DCA" w:rsidRDefault="000959A2">
            <w:pPr>
              <w:rPr>
                <w:rFonts w:cs="Times New Roman"/>
                <w:b/>
                <w:bCs/>
                <w:lang w:val="en-GB"/>
              </w:rPr>
            </w:pPr>
            <w:r w:rsidRPr="00522DCA">
              <w:rPr>
                <w:rFonts w:cs="Times New Roman"/>
                <w:b/>
                <w:bCs/>
                <w:lang w:val="en-GB"/>
              </w:rPr>
              <w:t>Standard Values</w:t>
            </w:r>
          </w:p>
        </w:tc>
        <w:tc>
          <w:tcPr>
            <w:tcW w:w="4063" w:type="dxa"/>
            <w:tcBorders>
              <w:top w:val="single" w:sz="4" w:space="0" w:color="000000"/>
              <w:left w:val="single" w:sz="4" w:space="0" w:color="000000"/>
              <w:bottom w:val="single" w:sz="4" w:space="0" w:color="000000"/>
              <w:right w:val="single" w:sz="4" w:space="0" w:color="000000"/>
            </w:tcBorders>
            <w:shd w:val="clear" w:color="auto" w:fill="D9D9D9"/>
          </w:tcPr>
          <w:p w14:paraId="73B003A5" w14:textId="77777777" w:rsidR="000959A2" w:rsidRPr="00522DCA" w:rsidRDefault="000959A2">
            <w:pPr>
              <w:rPr>
                <w:rFonts w:cs="Times New Roman"/>
                <w:b/>
                <w:bCs/>
                <w:lang w:val="en-GB"/>
              </w:rPr>
            </w:pPr>
            <w:r w:rsidRPr="00522DCA">
              <w:rPr>
                <w:rFonts w:cs="Times New Roman"/>
                <w:b/>
                <w:bCs/>
                <w:lang w:val="en-GB"/>
              </w:rPr>
              <w:t>Explanation</w:t>
            </w:r>
          </w:p>
        </w:tc>
      </w:tr>
      <w:tr w:rsidR="000959A2" w:rsidRPr="00B16F25" w14:paraId="41BDE429"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12A1AEA9" w14:textId="77777777" w:rsidR="000959A2" w:rsidRPr="00522DCA" w:rsidRDefault="000959A2">
            <w:pPr>
              <w:rPr>
                <w:rFonts w:cs="Times New Roman"/>
                <w:bCs/>
                <w:lang w:val="en-GB"/>
              </w:rPr>
            </w:pPr>
            <w:bookmarkStart w:id="943" w:name="UtteranceEndSymbols"/>
            <w:proofErr w:type="spellStart"/>
            <w:r w:rsidRPr="00522DCA">
              <w:rPr>
                <w:rFonts w:cs="Times New Roman"/>
                <w:bCs/>
                <w:lang w:val="en-GB"/>
              </w:rPr>
              <w:t>UtteranceEnd</w:t>
            </w:r>
            <w:proofErr w:type="spellEnd"/>
            <w:ins w:id="944" w:author="Moritz Lautenbach" w:date="2014-04-16T10:53:00Z">
              <w:r w:rsidRPr="00522DCA">
                <w:rPr>
                  <w:rFonts w:cs="Times New Roman"/>
                  <w:bCs/>
                  <w:lang w:val="en-GB"/>
                </w:rPr>
                <w:t xml:space="preserve"> </w:t>
              </w:r>
            </w:ins>
            <w:r w:rsidRPr="00522DCA">
              <w:rPr>
                <w:rFonts w:cs="Times New Roman"/>
                <w:bCs/>
                <w:lang w:val="en-GB"/>
              </w:rPr>
              <w:t>Symbols</w:t>
            </w:r>
            <w:bookmarkEnd w:id="943"/>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FB64EA0"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FF34A08" w14:textId="77777777" w:rsidR="000959A2" w:rsidRPr="00522DCA" w:rsidRDefault="000959A2">
            <w:pPr>
              <w:pStyle w:val="Standard-BlockCharCharChar"/>
              <w:spacing w:line="100" w:lineRule="atLeast"/>
              <w:jc w:val="left"/>
              <w:rPr>
                <w:lang w:val="en-GB"/>
              </w:rPr>
            </w:pPr>
            <w:r w:rsidRPr="00522DCA">
              <w:rPr>
                <w:lang w:val="en-GB"/>
              </w:rPr>
              <w:t>Mark the end of an utterance (followed by a space if desired).</w:t>
            </w:r>
          </w:p>
          <w:p w14:paraId="636C030D" w14:textId="77777777" w:rsidR="000959A2" w:rsidRPr="00522DCA" w:rsidRDefault="000959A2">
            <w:pPr>
              <w:pStyle w:val="Standard-BlockCharCharChar"/>
              <w:spacing w:line="100" w:lineRule="atLeast"/>
              <w:jc w:val="left"/>
              <w:rPr>
                <w:lang w:val="en-GB"/>
              </w:rPr>
            </w:pPr>
          </w:p>
        </w:tc>
      </w:tr>
      <w:tr w:rsidR="000959A2" w:rsidRPr="00B16F25" w14:paraId="21F0C237"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E6DBF4" w14:textId="77777777" w:rsidR="000959A2" w:rsidRPr="00522DCA" w:rsidRDefault="000959A2">
            <w:pPr>
              <w:rPr>
                <w:rFonts w:cs="Times New Roman"/>
                <w:bCs/>
                <w:lang w:val="en-GB"/>
              </w:rPr>
            </w:pPr>
            <w:bookmarkStart w:id="945" w:name="SpaceSymbols"/>
            <w:proofErr w:type="spellStart"/>
            <w:r w:rsidRPr="00522DCA">
              <w:rPr>
                <w:rFonts w:cs="Times New Roman"/>
                <w:bCs/>
                <w:lang w:val="en-GB"/>
              </w:rPr>
              <w:t>SpaceSymbol</w:t>
            </w:r>
            <w:bookmarkEnd w:id="945"/>
            <w:proofErr w:type="spellEnd"/>
            <w:del w:id="946" w:author="Moritz Lautenbach" w:date="2014-04-16T10:49:00Z">
              <w:r w:rsidRPr="00522DCA" w:rsidDel="00133DC0">
                <w:rPr>
                  <w:rFonts w:cs="Times New Roman"/>
                  <w:bCs/>
                  <w:lang w:val="en-GB"/>
                </w:rPr>
                <w:delText>s</w:delText>
              </w:r>
            </w:del>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2F90D810" w14:textId="77777777" w:rsidR="000959A2" w:rsidRPr="00522DCA" w:rsidRDefault="000959A2">
            <w:pPr>
              <w:rPr>
                <w:rFonts w:cs="Times New Roman"/>
                <w:b/>
                <w:color w:val="C0C0C0"/>
                <w:lang w:val="en-GB"/>
              </w:rPr>
            </w:pPr>
            <w:r w:rsidRPr="00522DCA">
              <w:rPr>
                <w:rFonts w:cs="Times New Roman"/>
                <w:b/>
                <w:color w:val="C0C0C0"/>
                <w:lang w:val="en-GB"/>
              </w:rPr>
              <w:t xml:space="preserve">|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2BDAF08" w14:textId="65FCAEDC" w:rsidR="000959A2" w:rsidRPr="00522DCA" w:rsidRDefault="000959A2" w:rsidP="00C23F5A">
            <w:pPr>
              <w:rPr>
                <w:rFonts w:cs="Times New Roman"/>
                <w:lang w:val="en-GB"/>
              </w:rPr>
            </w:pPr>
            <w:r w:rsidRPr="00522DCA">
              <w:rPr>
                <w:rFonts w:cs="Times New Roman"/>
                <w:lang w:val="en-GB"/>
              </w:rPr>
              <w:t>Marks the end of a word or is placed after a</w:t>
            </w:r>
            <w:ins w:id="947" w:author="Moritz Lautenbach" w:date="2014-04-16T10:49:00Z">
              <w:r w:rsidRPr="00522DCA">
                <w:rPr>
                  <w:rFonts w:cs="Times New Roman"/>
                  <w:lang w:val="en-GB"/>
                </w:rPr>
                <w:t>n</w:t>
              </w:r>
            </w:ins>
            <w:r w:rsidRPr="00522DCA">
              <w:rPr>
                <w:rFonts w:cs="Times New Roman"/>
                <w:lang w:val="en-GB"/>
              </w:rPr>
              <w:t xml:space="preserve"> Utterance End Symbol or </w:t>
            </w:r>
            <w:r w:rsidR="00C23F5A" w:rsidRPr="00522DCA">
              <w:rPr>
                <w:rFonts w:cs="Times New Roman"/>
                <w:lang w:val="en-GB"/>
              </w:rPr>
              <w:t>“</w:t>
            </w:r>
            <w:r w:rsidRPr="00522DCA">
              <w:rPr>
                <w:rFonts w:cs="Times New Roman"/>
                <w:lang w:val="en-GB"/>
              </w:rPr>
              <w:t>other punctuation</w:t>
            </w:r>
            <w:r w:rsidR="00C23F5A" w:rsidRPr="00522DCA">
              <w:rPr>
                <w:rFonts w:cs="Times New Roman"/>
                <w:lang w:val="en-GB"/>
              </w:rPr>
              <w:t>”</w:t>
            </w:r>
            <w:r w:rsidRPr="00522DCA">
              <w:rPr>
                <w:rFonts w:cs="Times New Roman"/>
                <w:lang w:val="en-GB"/>
              </w:rPr>
              <w:t>.</w:t>
            </w:r>
          </w:p>
        </w:tc>
      </w:tr>
      <w:tr w:rsidR="000959A2" w:rsidRPr="00B16F25" w14:paraId="4E6F905E"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577892" w14:textId="77777777" w:rsidR="000959A2" w:rsidRPr="00522DCA" w:rsidRDefault="000959A2">
            <w:pPr>
              <w:rPr>
                <w:rFonts w:cs="Times New Roman"/>
                <w:bCs/>
                <w:lang w:val="en-GB"/>
              </w:rPr>
            </w:pPr>
            <w:bookmarkStart w:id="948" w:name="Quote"/>
            <w:r w:rsidRPr="00522DCA">
              <w:rPr>
                <w:rFonts w:cs="Times New Roman"/>
                <w:bCs/>
                <w:lang w:val="en-GB"/>
              </w:rPr>
              <w:t>Quote</w:t>
            </w:r>
            <w:bookmarkEnd w:id="948"/>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32B9428B" w14:textId="0D1EDC70" w:rsidR="000959A2" w:rsidRPr="00522DCA" w:rsidRDefault="00007CB6">
            <w:pPr>
              <w:rPr>
                <w:rFonts w:cs="Times New Roman"/>
                <w:b/>
                <w:color w:val="C0C0C0"/>
                <w:lang w:val="en-GB"/>
              </w:rPr>
            </w:pPr>
            <w:r w:rsidRPr="00522DCA">
              <w:rPr>
                <w:rFonts w:cs="Times New Roman"/>
                <w:b/>
                <w:bCs/>
                <w:lang w:val="en-GB"/>
              </w:rPr>
              <w:t>„</w:t>
            </w:r>
            <w:r w:rsidR="000959A2"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083AAF9B" w14:textId="77777777" w:rsidR="000959A2" w:rsidRPr="00522DCA" w:rsidRDefault="000959A2" w:rsidP="00E17DA5">
            <w:pPr>
              <w:pStyle w:val="Standard-BlockCharCharChar"/>
              <w:spacing w:line="100" w:lineRule="atLeast"/>
              <w:jc w:val="left"/>
              <w:rPr>
                <w:lang w:val="en-GB"/>
              </w:rPr>
            </w:pPr>
            <w:r w:rsidRPr="00522DCA">
              <w:rPr>
                <w:lang w:val="en-GB"/>
              </w:rPr>
              <w:t xml:space="preserve">Marks the beginning and the end of </w:t>
            </w:r>
            <w:del w:id="949" w:author="Moritz Lautenbach" w:date="2014-04-16T10:50:00Z">
              <w:r w:rsidRPr="00522DCA" w:rsidDel="00133DC0">
                <w:rPr>
                  <w:lang w:val="en-GB"/>
                </w:rPr>
                <w:delText xml:space="preserve">the </w:delText>
              </w:r>
            </w:del>
            <w:r w:rsidRPr="00522DCA">
              <w:rPr>
                <w:lang w:val="en-GB"/>
              </w:rPr>
              <w:t>reported speech</w:t>
            </w:r>
            <w:del w:id="950" w:author="Moritz Lautenbach" w:date="2014-04-16T10:50:00Z">
              <w:r w:rsidRPr="00522DCA" w:rsidDel="00133DC0">
                <w:rPr>
                  <w:lang w:val="en-GB"/>
                </w:rPr>
                <w:delText xml:space="preserve"> </w:delText>
              </w:r>
            </w:del>
            <w:r w:rsidRPr="00522DCA">
              <w:rPr>
                <w:lang w:val="en-GB"/>
              </w:rPr>
              <w:t>. Utterance End Symbols within reported speech are ignored.</w:t>
            </w:r>
          </w:p>
        </w:tc>
      </w:tr>
      <w:tr w:rsidR="000959A2" w:rsidRPr="00522DCA" w14:paraId="3E7C4E8C"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90255CB" w14:textId="77777777" w:rsidR="000959A2" w:rsidRPr="00522DCA" w:rsidRDefault="000959A2">
            <w:pPr>
              <w:rPr>
                <w:rFonts w:cs="Times New Roman"/>
                <w:bCs/>
                <w:lang w:val="en-GB"/>
              </w:rPr>
            </w:pPr>
            <w:bookmarkStart w:id="951" w:name="OpenParenthesis"/>
            <w:proofErr w:type="spellStart"/>
            <w:r w:rsidRPr="00522DCA">
              <w:rPr>
                <w:rFonts w:cs="Times New Roman"/>
                <w:bCs/>
                <w:lang w:val="en-GB"/>
              </w:rPr>
              <w:t>OpenParenthesis</w:t>
            </w:r>
            <w:bookmarkEnd w:id="951"/>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9A218F2"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3AA3F1B4" w14:textId="618886A4" w:rsidR="000959A2" w:rsidRPr="00522DCA" w:rsidRDefault="000959A2" w:rsidP="00C23F5A">
            <w:pPr>
              <w:pStyle w:val="Standard-BlockCharCharChar"/>
              <w:spacing w:line="100" w:lineRule="atLeast"/>
              <w:jc w:val="left"/>
              <w:rPr>
                <w:lang w:val="en-GB"/>
              </w:rPr>
            </w:pPr>
            <w:r w:rsidRPr="00522DCA">
              <w:rPr>
                <w:lang w:val="en-GB"/>
              </w:rPr>
              <w:t xml:space="preserve">A double occurrence marks the beginning of a </w:t>
            </w:r>
            <w:del w:id="952" w:author="Moritz Lautenbach" w:date="2014-04-16T10:50:00Z">
              <w:r w:rsidRPr="00522DCA" w:rsidDel="00133DC0">
                <w:rPr>
                  <w:lang w:val="en-GB"/>
                </w:rPr>
                <w:delText xml:space="preserve">non </w:delText>
              </w:r>
            </w:del>
            <w:ins w:id="953" w:author="Moritz Lautenbach" w:date="2014-04-16T10:50:00Z">
              <w:r w:rsidRPr="00522DCA">
                <w:rPr>
                  <w:lang w:val="en-GB"/>
                </w:rPr>
                <w:t>non-</w:t>
              </w:r>
            </w:ins>
            <w:r w:rsidRPr="00522DCA">
              <w:rPr>
                <w:lang w:val="en-GB"/>
              </w:rPr>
              <w:t xml:space="preserve">phonological segment. A single occurrence is treated like </w:t>
            </w:r>
            <w:r w:rsidR="00C23F5A" w:rsidRPr="00522DCA">
              <w:rPr>
                <w:lang w:val="en-GB"/>
              </w:rPr>
              <w:t>“</w:t>
            </w:r>
            <w:r w:rsidRPr="00522DCA">
              <w:rPr>
                <w:lang w:val="en-GB"/>
              </w:rPr>
              <w:t>other punctuation</w:t>
            </w:r>
            <w:r w:rsidR="00C23F5A" w:rsidRPr="00522DCA">
              <w:rPr>
                <w:lang w:val="en-GB"/>
              </w:rPr>
              <w:t>”</w:t>
            </w:r>
            <w:r w:rsidRPr="00522DCA">
              <w:rPr>
                <w:lang w:val="en-GB"/>
              </w:rPr>
              <w:t>.</w:t>
            </w:r>
          </w:p>
        </w:tc>
      </w:tr>
      <w:tr w:rsidR="000959A2" w:rsidRPr="00522DCA" w14:paraId="3F3010C9"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41DE27A0" w14:textId="77777777" w:rsidR="000959A2" w:rsidRPr="00522DCA" w:rsidRDefault="000959A2">
            <w:pPr>
              <w:rPr>
                <w:rFonts w:cs="Times New Roman"/>
                <w:bCs/>
                <w:lang w:val="en-GB"/>
              </w:rPr>
            </w:pPr>
            <w:bookmarkStart w:id="954" w:name="CloseParenthesis"/>
            <w:proofErr w:type="spellStart"/>
            <w:r w:rsidRPr="00522DCA">
              <w:rPr>
                <w:rFonts w:cs="Times New Roman"/>
                <w:bCs/>
                <w:lang w:val="en-GB"/>
              </w:rPr>
              <w:lastRenderedPageBreak/>
              <w:t>CloseParenthesis</w:t>
            </w:r>
            <w:bookmarkEnd w:id="954"/>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2A30C01"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41044E6" w14:textId="0987005A" w:rsidR="000959A2" w:rsidRPr="00522DCA" w:rsidRDefault="000959A2" w:rsidP="00C23F5A">
            <w:pPr>
              <w:pStyle w:val="Standard-BlockCharCharChar"/>
              <w:spacing w:line="100" w:lineRule="atLeast"/>
              <w:jc w:val="left"/>
              <w:rPr>
                <w:lang w:val="en-GB"/>
              </w:rPr>
            </w:pPr>
            <w:r w:rsidRPr="00522DCA">
              <w:rPr>
                <w:lang w:val="en-GB"/>
              </w:rPr>
              <w:t xml:space="preserve">A double occurrence marks the end of a </w:t>
            </w:r>
            <w:del w:id="955" w:author="Moritz Lautenbach" w:date="2014-04-16T10:50:00Z">
              <w:r w:rsidRPr="00522DCA" w:rsidDel="00133DC0">
                <w:rPr>
                  <w:lang w:val="en-GB"/>
                </w:rPr>
                <w:delText xml:space="preserve">non </w:delText>
              </w:r>
            </w:del>
            <w:ins w:id="956" w:author="Moritz Lautenbach" w:date="2014-04-16T10:50:00Z">
              <w:r w:rsidRPr="00522DCA">
                <w:rPr>
                  <w:lang w:val="en-GB"/>
                </w:rPr>
                <w:t>non-</w:t>
              </w:r>
            </w:ins>
            <w:r w:rsidRPr="00522DCA">
              <w:rPr>
                <w:lang w:val="en-GB"/>
              </w:rPr>
              <w:t xml:space="preserve">phonological segment. A single occurrence is treated like </w:t>
            </w:r>
            <w:r w:rsidR="00C23F5A" w:rsidRPr="00522DCA">
              <w:rPr>
                <w:lang w:val="en-GB"/>
              </w:rPr>
              <w:t>“</w:t>
            </w:r>
            <w:r w:rsidRPr="00522DCA">
              <w:rPr>
                <w:lang w:val="en-GB"/>
              </w:rPr>
              <w:t>other punctuation</w:t>
            </w:r>
            <w:r w:rsidR="00C23F5A" w:rsidRPr="00522DCA">
              <w:rPr>
                <w:lang w:val="en-GB"/>
              </w:rPr>
              <w:t>”</w:t>
            </w:r>
            <w:del w:id="957" w:author="Moritz Lautenbach" w:date="2014-04-16T10:50:00Z">
              <w:r w:rsidRPr="00522DCA" w:rsidDel="00133DC0">
                <w:rPr>
                  <w:lang w:val="en-GB"/>
                </w:rPr>
                <w:delText xml:space="preserve"> </w:delText>
              </w:r>
            </w:del>
            <w:r w:rsidRPr="00522DCA">
              <w:rPr>
                <w:lang w:val="en-GB"/>
              </w:rPr>
              <w:softHyphen/>
              <w:t>.</w:t>
            </w:r>
          </w:p>
        </w:tc>
      </w:tr>
      <w:tr w:rsidR="000959A2" w:rsidRPr="00B16F25" w14:paraId="43D8677E"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3200C8B6" w14:textId="77777777" w:rsidR="000959A2" w:rsidRPr="00522DCA" w:rsidRDefault="000959A2">
            <w:pPr>
              <w:rPr>
                <w:rFonts w:cs="Times New Roman"/>
                <w:bCs/>
                <w:lang w:val="en-GB"/>
              </w:rPr>
            </w:pPr>
            <w:bookmarkStart w:id="958" w:name="MiscellaneousPunctuation"/>
            <w:proofErr w:type="spellStart"/>
            <w:r w:rsidRPr="00522DCA">
              <w:rPr>
                <w:rFonts w:cs="Times New Roman"/>
                <w:bCs/>
                <w:lang w:val="en-GB"/>
              </w:rPr>
              <w:t>MiscellaneousPunctuation</w:t>
            </w:r>
            <w:bookmarkEnd w:id="958"/>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6320B1DA"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_</w:t>
            </w:r>
            <w:r w:rsidRPr="00522DCA">
              <w:rPr>
                <w:rFonts w:cs="Times New Roman"/>
                <w:b/>
                <w:color w:val="C0C0C0"/>
                <w:lang w:val="en-GB"/>
              </w:rPr>
              <w:t xml:space="preserve"> | </w:t>
            </w:r>
            <w:r w:rsidRPr="00522DCA">
              <w:rPr>
                <w:rFonts w:ascii="MS Gothic" w:hAnsi="MS Gothic" w:cs="MS Gothic"/>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7853D9D3" w14:textId="77777777" w:rsidR="000959A2" w:rsidRPr="00522DCA" w:rsidRDefault="000959A2">
            <w:pPr>
              <w:rPr>
                <w:rFonts w:cs="Times New Roman"/>
                <w:lang w:val="en-GB"/>
              </w:rPr>
            </w:pPr>
            <w:r w:rsidRPr="00522DCA">
              <w:rPr>
                <w:rFonts w:cs="Times New Roman"/>
                <w:lang w:val="en-GB"/>
              </w:rPr>
              <w:t>Marks intra-segmental phenomena and is segmented like punctuation.</w:t>
            </w:r>
          </w:p>
        </w:tc>
      </w:tr>
      <w:tr w:rsidR="000959A2" w:rsidRPr="00B16F25" w14:paraId="4C75D203"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60071FB8" w14:textId="77777777" w:rsidR="000959A2" w:rsidRPr="00522DCA" w:rsidRDefault="000959A2">
            <w:pPr>
              <w:rPr>
                <w:rFonts w:cs="Times New Roman"/>
                <w:bCs/>
                <w:lang w:val="en-GB"/>
              </w:rPr>
            </w:pPr>
            <w:bookmarkStart w:id="959" w:name="PauseSymbols"/>
            <w:proofErr w:type="spellStart"/>
            <w:r w:rsidRPr="00522DCA">
              <w:rPr>
                <w:rFonts w:cs="Times New Roman"/>
                <w:bCs/>
                <w:lang w:val="en-GB"/>
              </w:rPr>
              <w:t>PauseSymbols</w:t>
            </w:r>
            <w:bookmarkEnd w:id="959"/>
            <w:proofErr w:type="spellEnd"/>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C58B29C" w14:textId="77777777" w:rsidR="000959A2" w:rsidRPr="00522DCA" w:rsidRDefault="000959A2">
            <w:pPr>
              <w:rPr>
                <w:rFonts w:cs="Times New Roman"/>
                <w:b/>
                <w:color w:val="C0C0C0"/>
                <w:lang w:val="en-GB"/>
              </w:rPr>
            </w:pPr>
            <w:r w:rsidRPr="00522DCA">
              <w:rPr>
                <w:rFonts w:cs="Times New Roman"/>
                <w:b/>
                <w:bCs/>
                <w:lang w:val="en-GB"/>
              </w:rPr>
              <w:t>•</w:t>
            </w:r>
            <w:r w:rsidRPr="00522DCA">
              <w:rPr>
                <w:rFonts w:cs="Times New Roman"/>
                <w:b/>
                <w:color w:val="C0C0C0"/>
                <w:lang w:val="en-GB"/>
              </w:rPr>
              <w:t xml:space="preserve"> | </w:t>
            </w:r>
            <w:r w:rsidRPr="00522DCA">
              <w:rPr>
                <w:rFonts w:cs="Times New Roman"/>
                <w:b/>
                <w:bCs/>
                <w:lang w:val="en-GB"/>
              </w:rPr>
              <w:t>·</w:t>
            </w:r>
            <w:r w:rsidRPr="00522DCA">
              <w:rPr>
                <w:rFonts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1C8B934" w14:textId="77777777" w:rsidR="000959A2" w:rsidRPr="00522DCA" w:rsidRDefault="000959A2" w:rsidP="00E17DA5">
            <w:pPr>
              <w:pStyle w:val="Standard-BlockCharCharChar"/>
              <w:spacing w:line="100" w:lineRule="atLeast"/>
              <w:jc w:val="left"/>
              <w:rPr>
                <w:lang w:val="en-GB"/>
              </w:rPr>
            </w:pPr>
            <w:r w:rsidRPr="00522DCA">
              <w:rPr>
                <w:lang w:val="en-GB"/>
              </w:rPr>
              <w:t xml:space="preserve">Mark pauses and are segmented like </w:t>
            </w:r>
            <w:del w:id="960" w:author="Moritz Lautenbach" w:date="2014-04-16T10:51:00Z">
              <w:r w:rsidRPr="00522DCA" w:rsidDel="00133DC0">
                <w:rPr>
                  <w:lang w:val="en-GB"/>
                </w:rPr>
                <w:delText xml:space="preserve">non </w:delText>
              </w:r>
            </w:del>
            <w:ins w:id="961" w:author="Moritz Lautenbach" w:date="2014-04-16T10:51:00Z">
              <w:r w:rsidRPr="00522DCA">
                <w:rPr>
                  <w:lang w:val="en-GB"/>
                </w:rPr>
                <w:t>non-</w:t>
              </w:r>
            </w:ins>
            <w:r w:rsidRPr="00522DCA">
              <w:rPr>
                <w:lang w:val="en-GB"/>
              </w:rPr>
              <w:t>phonological date.</w:t>
            </w:r>
          </w:p>
        </w:tc>
      </w:tr>
    </w:tbl>
    <w:p w14:paraId="5F0699ED" w14:textId="77777777" w:rsidR="000959A2" w:rsidRPr="00522DCA" w:rsidRDefault="000959A2">
      <w:pPr>
        <w:rPr>
          <w:rFonts w:cs="Times New Roman"/>
          <w:lang w:val="en-GB"/>
        </w:rPr>
      </w:pPr>
    </w:p>
    <w:p w14:paraId="1B4BF4F6" w14:textId="77777777" w:rsidR="000959A2" w:rsidRPr="00522DCA" w:rsidRDefault="000959A2">
      <w:pPr>
        <w:pStyle w:val="Standard-BlockCharCharChar"/>
        <w:rPr>
          <w:lang w:val="en-GB"/>
        </w:rPr>
      </w:pPr>
      <w:r w:rsidRPr="00522DCA">
        <w:rPr>
          <w:lang w:val="en-GB"/>
        </w:rPr>
        <w:t>Example:</w:t>
      </w:r>
    </w:p>
    <w:p w14:paraId="694EA65B" w14:textId="23DB67D7" w:rsidR="000959A2" w:rsidRPr="00522DCA" w:rsidRDefault="000959A2">
      <w:pPr>
        <w:pStyle w:val="Standard-BlockCharCharChar"/>
        <w:rPr>
          <w:lang w:val="en-GB"/>
        </w:rPr>
      </w:pPr>
      <w:r w:rsidRPr="00522DCA">
        <w:rPr>
          <w:lang w:val="en-GB"/>
        </w:rPr>
        <w:t>The second segment chain of speaker A is segmented with the segmentation: </w:t>
      </w:r>
      <w:r w:rsidR="00C23F5A" w:rsidRPr="00522DCA">
        <w:rPr>
          <w:lang w:val="en-GB"/>
        </w:rPr>
        <w:t>“</w:t>
      </w:r>
      <w:r w:rsidRPr="00522DCA">
        <w:rPr>
          <w:lang w:val="en-GB"/>
        </w:rPr>
        <w:t>HIAT: Utterance and Words</w:t>
      </w:r>
      <w:r w:rsidR="00C23F5A" w:rsidRPr="00522DCA">
        <w:rPr>
          <w:lang w:val="en-GB"/>
        </w:rPr>
        <w:t>”</w:t>
      </w:r>
      <w:del w:id="962" w:author="Moritz Lautenbach" w:date="2014-04-16T10:51:00Z">
        <w:r w:rsidRPr="00522DCA" w:rsidDel="00133DC0">
          <w:rPr>
            <w:lang w:val="en-GB"/>
          </w:rPr>
          <w:delText xml:space="preserve"> </w:delText>
        </w:r>
      </w:del>
      <w:r w:rsidRPr="00522DCA">
        <w:rPr>
          <w:lang w:val="en-GB"/>
        </w:rPr>
        <w:t>...</w:t>
      </w:r>
    </w:p>
    <w:p w14:paraId="010AEB9A" w14:textId="77777777" w:rsidR="000959A2" w:rsidRPr="00522DCA" w:rsidRDefault="00B16F25">
      <w:pPr>
        <w:rPr>
          <w:rFonts w:cs="Times New Roman"/>
          <w:lang w:val="en-GB"/>
        </w:rPr>
      </w:pPr>
      <w:r>
        <w:rPr>
          <w:rFonts w:cs="Times New Roman"/>
          <w:lang w:val="en-GB"/>
        </w:rPr>
        <w:pict w14:anchorId="4FD78ABF">
          <v:shape id="_x0000_i1239" type="#_x0000_t75" style="width:467.55pt;height:57.05pt" filled="t">
            <v:fill color2="black"/>
            <v:imagedata r:id="rId276" o:title=""/>
          </v:shape>
        </w:pict>
      </w:r>
    </w:p>
    <w:p w14:paraId="7D8105DA" w14:textId="77777777" w:rsidR="000959A2" w:rsidRPr="00522DCA" w:rsidRDefault="000959A2">
      <w:pPr>
        <w:pStyle w:val="Standard-BlockCharCharChar"/>
        <w:rPr>
          <w:lang w:val="en-GB"/>
        </w:rPr>
      </w:pPr>
      <w:r w:rsidRPr="00522DCA">
        <w:rPr>
          <w:lang w:val="en-GB"/>
        </w:rPr>
        <w:t xml:space="preserve">... </w:t>
      </w:r>
      <w:proofErr w:type="gramStart"/>
      <w:r w:rsidRPr="00522DCA">
        <w:rPr>
          <w:lang w:val="en-GB"/>
        </w:rPr>
        <w:t>into</w:t>
      </w:r>
      <w:proofErr w:type="gramEnd"/>
      <w:r w:rsidRPr="00522DCA">
        <w:rPr>
          <w:lang w:val="en-GB"/>
        </w:rPr>
        <w:t xml:space="preserve"> utterance, words (W), punctuation (IP) and </w:t>
      </w:r>
      <w:del w:id="963" w:author="Moritz Lautenbach" w:date="2014-04-16T10:52:00Z">
        <w:r w:rsidRPr="00522DCA" w:rsidDel="00133DC0">
          <w:rPr>
            <w:lang w:val="en-GB"/>
          </w:rPr>
          <w:delText xml:space="preserve">non </w:delText>
        </w:r>
      </w:del>
      <w:ins w:id="964" w:author="Moritz Lautenbach" w:date="2014-04-16T10:52:00Z">
        <w:r w:rsidRPr="00522DCA">
          <w:rPr>
            <w:lang w:val="en-GB"/>
          </w:rPr>
          <w:t>non-</w:t>
        </w:r>
      </w:ins>
      <w:r w:rsidRPr="00522DCA">
        <w:rPr>
          <w:lang w:val="en-GB"/>
        </w:rPr>
        <w:t>phonological segments (Non-pho):</w:t>
      </w:r>
    </w:p>
    <w:tbl>
      <w:tblPr>
        <w:tblW w:w="9353" w:type="dxa"/>
        <w:tblLayout w:type="fixed"/>
        <w:tblLook w:val="0000" w:firstRow="0" w:lastRow="0" w:firstColumn="0" w:lastColumn="0" w:noHBand="0" w:noVBand="0"/>
      </w:tblPr>
      <w:tblGrid>
        <w:gridCol w:w="584"/>
        <w:gridCol w:w="192"/>
        <w:gridCol w:w="393"/>
        <w:gridCol w:w="62"/>
        <w:gridCol w:w="672"/>
        <w:gridCol w:w="454"/>
        <w:gridCol w:w="672"/>
        <w:gridCol w:w="457"/>
        <w:gridCol w:w="671"/>
        <w:gridCol w:w="456"/>
        <w:gridCol w:w="672"/>
        <w:gridCol w:w="456"/>
        <w:gridCol w:w="689"/>
        <w:gridCol w:w="456"/>
        <w:gridCol w:w="799"/>
        <w:gridCol w:w="455"/>
        <w:gridCol w:w="672"/>
        <w:gridCol w:w="541"/>
      </w:tblGrid>
      <w:tr w:rsidR="000959A2" w:rsidRPr="00522DCA" w14:paraId="162DD2BA" w14:textId="77777777" w:rsidTr="009F15F6">
        <w:trPr>
          <w:gridAfter w:val="17"/>
          <w:wAfter w:w="8769"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D9D9D9"/>
          </w:tcPr>
          <w:p w14:paraId="46BE862A" w14:textId="77777777" w:rsidR="000959A2" w:rsidRPr="00522DCA" w:rsidRDefault="000959A2">
            <w:pPr>
              <w:pStyle w:val="Zwischenberschrift"/>
              <w:spacing w:after="0" w:line="100" w:lineRule="atLeast"/>
              <w:jc w:val="center"/>
              <w:rPr>
                <w:lang w:val="en-GB"/>
              </w:rPr>
            </w:pPr>
            <w:r w:rsidRPr="00522DCA">
              <w:rPr>
                <w:lang w:val="en-GB"/>
              </w:rPr>
              <w:t>Segment chain</w:t>
            </w:r>
          </w:p>
        </w:tc>
      </w:tr>
      <w:tr w:rsidR="000959A2" w:rsidRPr="00522DCA" w14:paraId="2B1B5214" w14:textId="77777777" w:rsidTr="009F15F6">
        <w:trPr>
          <w:gridAfter w:val="15"/>
          <w:wAfter w:w="8184"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B3B3B3"/>
          </w:tcPr>
          <w:p w14:paraId="76F9D866" w14:textId="77777777" w:rsidR="000959A2" w:rsidRPr="00522DCA" w:rsidRDefault="000959A2">
            <w:pPr>
              <w:pStyle w:val="Zwischenberschrift"/>
              <w:spacing w:after="0" w:line="100" w:lineRule="atLeast"/>
              <w:jc w:val="center"/>
              <w:rPr>
                <w:lang w:val="en-GB"/>
              </w:rPr>
            </w:pPr>
            <w:r w:rsidRPr="00522DCA">
              <w:rPr>
                <w:lang w:val="en-GB"/>
              </w:rPr>
              <w:t>Utterance</w:t>
            </w:r>
          </w:p>
        </w:tc>
        <w:tc>
          <w:tcPr>
            <w:tcW w:w="585" w:type="dxa"/>
            <w:gridSpan w:val="2"/>
            <w:tcBorders>
              <w:top w:val="single" w:sz="4" w:space="0" w:color="000000"/>
              <w:left w:val="single" w:sz="4" w:space="0" w:color="000000"/>
              <w:bottom w:val="single" w:sz="4" w:space="0" w:color="000000"/>
              <w:right w:val="single" w:sz="4" w:space="0" w:color="000000"/>
            </w:tcBorders>
            <w:shd w:val="clear" w:color="auto" w:fill="B3B3B3"/>
          </w:tcPr>
          <w:p w14:paraId="69EFAF0C" w14:textId="77777777" w:rsidR="000959A2" w:rsidRPr="00522DCA" w:rsidRDefault="000959A2">
            <w:pPr>
              <w:pStyle w:val="Zwischenberschrift"/>
              <w:spacing w:after="0" w:line="100" w:lineRule="atLeast"/>
              <w:jc w:val="center"/>
              <w:rPr>
                <w:lang w:val="en-GB"/>
              </w:rPr>
            </w:pPr>
            <w:r w:rsidRPr="00522DCA">
              <w:rPr>
                <w:lang w:val="en-GB"/>
              </w:rPr>
              <w:t>Utterance</w:t>
            </w:r>
          </w:p>
        </w:tc>
      </w:tr>
      <w:tr w:rsidR="000959A2" w:rsidRPr="00522DCA" w14:paraId="387C07A7" w14:textId="77777777" w:rsidTr="009F15F6">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FFFFCC"/>
          </w:tcPr>
          <w:p w14:paraId="52288043" w14:textId="77777777" w:rsidR="000959A2" w:rsidRPr="00522DCA" w:rsidRDefault="000959A2">
            <w:pPr>
              <w:pStyle w:val="Standard-BlockCharCharChar"/>
              <w:spacing w:line="100" w:lineRule="atLeast"/>
              <w:jc w:val="center"/>
              <w:rPr>
                <w:b/>
                <w:lang w:val="en-GB"/>
              </w:rPr>
            </w:pPr>
            <w:r w:rsidRPr="00522DCA">
              <w:rPr>
                <w:b/>
                <w:lang w:val="en-GB"/>
              </w:rPr>
              <w:t>W</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CD709D"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CCCC"/>
          </w:tcPr>
          <w:p w14:paraId="426634EA" w14:textId="77777777" w:rsidR="000959A2" w:rsidRPr="00522DCA" w:rsidRDefault="000959A2">
            <w:pPr>
              <w:pStyle w:val="Standard-BlockCharCharChar"/>
              <w:spacing w:line="100" w:lineRule="atLeast"/>
              <w:jc w:val="center"/>
              <w:rPr>
                <w:b/>
                <w:lang w:val="en-GB"/>
              </w:rPr>
            </w:pPr>
            <w:r w:rsidRPr="00522DCA">
              <w:rPr>
                <w:b/>
                <w:lang w:val="en-GB"/>
              </w:rPr>
              <w:t>Non-Pho</w:t>
            </w:r>
          </w:p>
        </w:tc>
        <w:tc>
          <w:tcPr>
            <w:tcW w:w="454" w:type="dxa"/>
            <w:tcBorders>
              <w:top w:val="single" w:sz="4" w:space="0" w:color="000000"/>
              <w:left w:val="single" w:sz="4" w:space="0" w:color="000000"/>
              <w:bottom w:val="single" w:sz="4" w:space="0" w:color="000000"/>
              <w:right w:val="single" w:sz="4" w:space="0" w:color="000000"/>
            </w:tcBorders>
            <w:shd w:val="clear" w:color="auto" w:fill="CCFFCC"/>
          </w:tcPr>
          <w:p w14:paraId="6608D4D7"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7BDA2228" w14:textId="77777777" w:rsidR="000959A2" w:rsidRPr="00522DCA" w:rsidRDefault="000959A2">
            <w:pPr>
              <w:pStyle w:val="Standard-BlockCharCharChar"/>
              <w:spacing w:line="100" w:lineRule="atLeast"/>
              <w:jc w:val="center"/>
              <w:rPr>
                <w:b/>
                <w:lang w:val="en-GB"/>
              </w:rPr>
            </w:pPr>
            <w:r w:rsidRPr="00522DCA">
              <w:rPr>
                <w:b/>
                <w:lang w:val="en-GB"/>
              </w:rPr>
              <w:t>W</w:t>
            </w:r>
          </w:p>
        </w:tc>
        <w:tc>
          <w:tcPr>
            <w:tcW w:w="457" w:type="dxa"/>
            <w:tcBorders>
              <w:top w:val="single" w:sz="4" w:space="0" w:color="000000"/>
              <w:left w:val="single" w:sz="4" w:space="0" w:color="000000"/>
              <w:bottom w:val="single" w:sz="4" w:space="0" w:color="000000"/>
              <w:right w:val="single" w:sz="4" w:space="0" w:color="000000"/>
            </w:tcBorders>
            <w:shd w:val="clear" w:color="auto" w:fill="CCFFCC"/>
          </w:tcPr>
          <w:p w14:paraId="7A5D4181"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671" w:type="dxa"/>
            <w:tcBorders>
              <w:top w:val="single" w:sz="4" w:space="0" w:color="000000"/>
              <w:left w:val="single" w:sz="4" w:space="0" w:color="000000"/>
              <w:bottom w:val="single" w:sz="4" w:space="0" w:color="000000"/>
              <w:right w:val="single" w:sz="4" w:space="0" w:color="000000"/>
            </w:tcBorders>
            <w:shd w:val="clear" w:color="auto" w:fill="FFFFCC"/>
          </w:tcPr>
          <w:p w14:paraId="66A6DE22" w14:textId="77777777" w:rsidR="000959A2" w:rsidRPr="00522DCA" w:rsidRDefault="000959A2">
            <w:pPr>
              <w:pStyle w:val="Standard-BlockCharCharChar"/>
              <w:spacing w:line="100" w:lineRule="atLeast"/>
              <w:jc w:val="center"/>
              <w:rPr>
                <w:b/>
                <w:lang w:val="en-GB"/>
              </w:rPr>
            </w:pPr>
            <w:r w:rsidRPr="00522DCA">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AA4AA53"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27022E" w14:textId="77777777" w:rsidR="000959A2" w:rsidRPr="00522DCA" w:rsidRDefault="000959A2">
            <w:pPr>
              <w:pStyle w:val="Standard-BlockCharCharChar"/>
              <w:spacing w:line="100" w:lineRule="atLeast"/>
              <w:jc w:val="center"/>
              <w:rPr>
                <w:b/>
                <w:lang w:val="en-GB"/>
              </w:rPr>
            </w:pPr>
            <w:r w:rsidRPr="00522DCA">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158B51E4"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689" w:type="dxa"/>
            <w:tcBorders>
              <w:top w:val="single" w:sz="4" w:space="0" w:color="000000"/>
              <w:left w:val="single" w:sz="4" w:space="0" w:color="000000"/>
              <w:bottom w:val="single" w:sz="4" w:space="0" w:color="000000"/>
              <w:right w:val="single" w:sz="4" w:space="0" w:color="000000"/>
            </w:tcBorders>
            <w:shd w:val="clear" w:color="auto" w:fill="FFFFCC"/>
          </w:tcPr>
          <w:p w14:paraId="1CD14DA1" w14:textId="77777777" w:rsidR="000959A2" w:rsidRPr="00522DCA" w:rsidRDefault="000959A2">
            <w:pPr>
              <w:pStyle w:val="Standard-BlockCharCharChar"/>
              <w:spacing w:line="100" w:lineRule="atLeast"/>
              <w:jc w:val="center"/>
              <w:rPr>
                <w:b/>
                <w:lang w:val="en-GB"/>
              </w:rPr>
            </w:pPr>
            <w:r w:rsidRPr="00522DCA">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49BDD00"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799" w:type="dxa"/>
            <w:tcBorders>
              <w:top w:val="single" w:sz="4" w:space="0" w:color="000000"/>
              <w:left w:val="single" w:sz="4" w:space="0" w:color="000000"/>
              <w:bottom w:val="single" w:sz="4" w:space="0" w:color="000000"/>
              <w:right w:val="single" w:sz="4" w:space="0" w:color="000000"/>
            </w:tcBorders>
            <w:shd w:val="clear" w:color="auto" w:fill="FFCCCC"/>
          </w:tcPr>
          <w:p w14:paraId="0A7A15BB" w14:textId="77777777" w:rsidR="000959A2" w:rsidRPr="00522DCA" w:rsidRDefault="000959A2">
            <w:pPr>
              <w:pStyle w:val="Standard-BlockCharCharChar"/>
              <w:spacing w:line="100" w:lineRule="atLeast"/>
              <w:jc w:val="center"/>
              <w:rPr>
                <w:b/>
                <w:lang w:val="en-GB"/>
              </w:rPr>
            </w:pPr>
            <w:r w:rsidRPr="00522DCA">
              <w:rPr>
                <w:b/>
                <w:lang w:val="en-GB"/>
              </w:rPr>
              <w:t>Non-Pho</w:t>
            </w:r>
          </w:p>
        </w:tc>
        <w:tc>
          <w:tcPr>
            <w:tcW w:w="455" w:type="dxa"/>
            <w:tcBorders>
              <w:top w:val="single" w:sz="4" w:space="0" w:color="000000"/>
              <w:left w:val="single" w:sz="4" w:space="0" w:color="000000"/>
              <w:bottom w:val="single" w:sz="4" w:space="0" w:color="000000"/>
              <w:right w:val="single" w:sz="4" w:space="0" w:color="000000"/>
            </w:tcBorders>
            <w:shd w:val="clear" w:color="auto" w:fill="CCFFCC"/>
          </w:tcPr>
          <w:p w14:paraId="08A05A6A" w14:textId="77777777" w:rsidR="000959A2" w:rsidRPr="00522DCA" w:rsidRDefault="000959A2">
            <w:pPr>
              <w:pStyle w:val="Standard-BlockCharCharChar"/>
              <w:spacing w:line="100" w:lineRule="atLeast"/>
              <w:jc w:val="center"/>
              <w:rPr>
                <w:b/>
                <w:lang w:val="en-GB"/>
              </w:rPr>
            </w:pPr>
            <w:r w:rsidRPr="00522DCA">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B93FD2" w14:textId="77777777" w:rsidR="000959A2" w:rsidRPr="00522DCA" w:rsidRDefault="000959A2">
            <w:pPr>
              <w:pStyle w:val="Standard-BlockCharCharChar"/>
              <w:spacing w:line="100" w:lineRule="atLeast"/>
              <w:jc w:val="center"/>
              <w:rPr>
                <w:b/>
                <w:lang w:val="en-GB"/>
              </w:rPr>
            </w:pPr>
            <w:r w:rsidRPr="00522DCA">
              <w:rPr>
                <w:b/>
                <w:lang w:val="en-GB"/>
              </w:rPr>
              <w:t>W</w:t>
            </w:r>
          </w:p>
        </w:tc>
        <w:tc>
          <w:tcPr>
            <w:tcW w:w="541" w:type="dxa"/>
            <w:tcBorders>
              <w:top w:val="single" w:sz="4" w:space="0" w:color="000000"/>
              <w:left w:val="single" w:sz="4" w:space="0" w:color="000000"/>
              <w:bottom w:val="single" w:sz="4" w:space="0" w:color="000000"/>
              <w:right w:val="single" w:sz="4" w:space="0" w:color="000000"/>
            </w:tcBorders>
            <w:shd w:val="clear" w:color="auto" w:fill="CCFFCC"/>
          </w:tcPr>
          <w:p w14:paraId="7FD20E50" w14:textId="77777777" w:rsidR="000959A2" w:rsidRPr="00522DCA" w:rsidRDefault="000959A2">
            <w:pPr>
              <w:pStyle w:val="Standard-BlockCharCharChar"/>
              <w:spacing w:line="100" w:lineRule="atLeast"/>
              <w:jc w:val="center"/>
              <w:rPr>
                <w:b/>
                <w:lang w:val="en-GB"/>
              </w:rPr>
            </w:pPr>
            <w:r w:rsidRPr="00522DCA">
              <w:rPr>
                <w:b/>
                <w:lang w:val="en-GB"/>
              </w:rPr>
              <w:t>IP</w:t>
            </w:r>
          </w:p>
        </w:tc>
      </w:tr>
      <w:tr w:rsidR="000959A2" w:rsidRPr="00522DCA" w14:paraId="3E4A6CCA" w14:textId="77777777" w:rsidTr="009F15F6">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auto"/>
          </w:tcPr>
          <w:p w14:paraId="093E5D6D" w14:textId="77777777" w:rsidR="000959A2" w:rsidRPr="00522DCA" w:rsidRDefault="000959A2">
            <w:pPr>
              <w:pStyle w:val="Standard-BlockCharCharChar"/>
              <w:spacing w:line="100" w:lineRule="atLeast"/>
              <w:jc w:val="center"/>
              <w:rPr>
                <w:lang w:val="en-GB"/>
              </w:rPr>
            </w:pPr>
            <w:proofErr w:type="spellStart"/>
            <w:r w:rsidRPr="00522DCA">
              <w:rPr>
                <w:lang w:val="en-GB"/>
              </w:rPr>
              <w:t>Wie</w:t>
            </w:r>
            <w:proofErr w:type="spellEnd"/>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auto"/>
          </w:tcPr>
          <w:p w14:paraId="3892C436" w14:textId="77777777" w:rsidR="000959A2" w:rsidRPr="00522DCA"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717E2C7F" w14:textId="77777777" w:rsidR="000959A2" w:rsidRPr="00522DCA" w:rsidRDefault="000959A2">
            <w:pPr>
              <w:pStyle w:val="Standard-BlockCharCharChar"/>
              <w:spacing w:line="100" w:lineRule="atLeast"/>
              <w:jc w:val="center"/>
              <w:rPr>
                <w:lang w:val="en-GB"/>
              </w:rPr>
            </w:pPr>
            <w:r w:rsidRPr="00522DCA">
              <w:rPr>
                <w:lang w:val="en-GB"/>
              </w:rPr>
              <w:t>•</w:t>
            </w:r>
          </w:p>
        </w:tc>
        <w:tc>
          <w:tcPr>
            <w:tcW w:w="454" w:type="dxa"/>
            <w:tcBorders>
              <w:top w:val="single" w:sz="4" w:space="0" w:color="000000"/>
              <w:left w:val="single" w:sz="4" w:space="0" w:color="000000"/>
              <w:bottom w:val="single" w:sz="4" w:space="0" w:color="000000"/>
              <w:right w:val="single" w:sz="4" w:space="0" w:color="000000"/>
            </w:tcBorders>
            <w:shd w:val="clear" w:color="auto" w:fill="auto"/>
          </w:tcPr>
          <w:p w14:paraId="107DFF06" w14:textId="77777777" w:rsidR="000959A2" w:rsidRPr="00522DCA"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CAD3876" w14:textId="77777777" w:rsidR="000959A2" w:rsidRPr="00522DCA" w:rsidRDefault="000959A2">
            <w:pPr>
              <w:pStyle w:val="Standard-BlockCharCharChar"/>
              <w:spacing w:line="100" w:lineRule="atLeast"/>
              <w:jc w:val="center"/>
              <w:rPr>
                <w:lang w:val="en-GB"/>
              </w:rPr>
            </w:pPr>
            <w:proofErr w:type="spellStart"/>
            <w:r w:rsidRPr="00522DCA">
              <w:rPr>
                <w:lang w:val="en-GB"/>
              </w:rPr>
              <w:t>geht</w:t>
            </w:r>
            <w:proofErr w:type="spellEnd"/>
          </w:p>
        </w:tc>
        <w:tc>
          <w:tcPr>
            <w:tcW w:w="457" w:type="dxa"/>
            <w:tcBorders>
              <w:top w:val="single" w:sz="4" w:space="0" w:color="000000"/>
              <w:left w:val="single" w:sz="4" w:space="0" w:color="000000"/>
              <w:bottom w:val="single" w:sz="4" w:space="0" w:color="000000"/>
              <w:right w:val="single" w:sz="4" w:space="0" w:color="000000"/>
            </w:tcBorders>
            <w:shd w:val="clear" w:color="auto" w:fill="auto"/>
          </w:tcPr>
          <w:p w14:paraId="2C5BD1F2" w14:textId="77777777" w:rsidR="000959A2" w:rsidRPr="00522DCA" w:rsidRDefault="000959A2">
            <w:pPr>
              <w:pStyle w:val="Standard-BlockCharCharChar"/>
              <w:spacing w:line="100" w:lineRule="atLeast"/>
              <w:jc w:val="center"/>
              <w:rPr>
                <w:lang w:val="en-GB"/>
              </w:rPr>
            </w:pPr>
          </w:p>
        </w:tc>
        <w:tc>
          <w:tcPr>
            <w:tcW w:w="671" w:type="dxa"/>
            <w:tcBorders>
              <w:top w:val="single" w:sz="4" w:space="0" w:color="000000"/>
              <w:left w:val="single" w:sz="4" w:space="0" w:color="000000"/>
              <w:bottom w:val="single" w:sz="4" w:space="0" w:color="000000"/>
              <w:right w:val="single" w:sz="4" w:space="0" w:color="000000"/>
            </w:tcBorders>
            <w:shd w:val="clear" w:color="auto" w:fill="auto"/>
          </w:tcPr>
          <w:p w14:paraId="59920AE7" w14:textId="77777777" w:rsidR="000959A2" w:rsidRPr="00522DCA" w:rsidRDefault="000959A2">
            <w:pPr>
              <w:pStyle w:val="Standard-BlockCharCharChar"/>
              <w:spacing w:line="100" w:lineRule="atLeast"/>
              <w:jc w:val="center"/>
              <w:rPr>
                <w:lang w:val="en-GB"/>
              </w:rPr>
            </w:pPr>
            <w:proofErr w:type="spellStart"/>
            <w:r w:rsidRPr="00522DCA">
              <w:rPr>
                <w:lang w:val="en-GB"/>
              </w:rPr>
              <w:t>es</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52B91F87" w14:textId="77777777" w:rsidR="000959A2" w:rsidRPr="00522DCA"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22FB4F31" w14:textId="77777777" w:rsidR="000959A2" w:rsidRPr="00522DCA" w:rsidRDefault="000959A2">
            <w:pPr>
              <w:pStyle w:val="Standard-BlockCharCharChar"/>
              <w:spacing w:line="100" w:lineRule="atLeast"/>
              <w:jc w:val="center"/>
              <w:rPr>
                <w:lang w:val="en-GB"/>
              </w:rPr>
            </w:pPr>
            <w:proofErr w:type="spellStart"/>
            <w:r w:rsidRPr="00522DCA">
              <w:rPr>
                <w:lang w:val="en-GB"/>
              </w:rPr>
              <w:t>Dir</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1E19D9C7" w14:textId="77777777" w:rsidR="000959A2" w:rsidRPr="00522DCA" w:rsidRDefault="000959A2">
            <w:pPr>
              <w:pStyle w:val="Standard-BlockCharCharChar"/>
              <w:spacing w:line="100" w:lineRule="atLeast"/>
              <w:jc w:val="center"/>
              <w:rPr>
                <w:lang w:val="en-GB"/>
              </w:rPr>
            </w:pPr>
            <w:r w:rsidRPr="00522DCA">
              <w:rPr>
                <w:lang w:val="en-GB"/>
              </w:rPr>
              <w:t>?</w:t>
            </w:r>
          </w:p>
        </w:tc>
        <w:tc>
          <w:tcPr>
            <w:tcW w:w="689" w:type="dxa"/>
            <w:tcBorders>
              <w:top w:val="single" w:sz="4" w:space="0" w:color="000000"/>
              <w:left w:val="single" w:sz="4" w:space="0" w:color="000000"/>
              <w:bottom w:val="single" w:sz="4" w:space="0" w:color="000000"/>
              <w:right w:val="single" w:sz="4" w:space="0" w:color="000000"/>
            </w:tcBorders>
            <w:shd w:val="clear" w:color="auto" w:fill="auto"/>
          </w:tcPr>
          <w:p w14:paraId="60C46C00" w14:textId="77777777" w:rsidR="000959A2" w:rsidRPr="00522DCA" w:rsidRDefault="000959A2">
            <w:pPr>
              <w:pStyle w:val="Standard-BlockCharCharChar"/>
              <w:spacing w:line="100" w:lineRule="atLeast"/>
              <w:jc w:val="center"/>
              <w:rPr>
                <w:lang w:val="en-GB"/>
              </w:rPr>
            </w:pPr>
            <w:proofErr w:type="spellStart"/>
            <w:r w:rsidRPr="00522DCA">
              <w:rPr>
                <w:lang w:val="en-GB"/>
              </w:rPr>
              <w:t>Alles</w:t>
            </w:r>
            <w:proofErr w:type="spellEnd"/>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6A702B7E" w14:textId="77777777" w:rsidR="000959A2" w:rsidRPr="00522DCA" w:rsidRDefault="000959A2">
            <w:pPr>
              <w:pStyle w:val="Standard-BlockCharCharChar"/>
              <w:spacing w:line="100" w:lineRule="atLeast"/>
              <w:jc w:val="center"/>
              <w:rPr>
                <w:lang w:val="en-GB"/>
              </w:rPr>
            </w:pPr>
            <w:r w:rsidRPr="00522DCA">
              <w:rPr>
                <w:lang w:val="en-GB"/>
              </w:rPr>
              <w:t>((</w:t>
            </w:r>
          </w:p>
        </w:tc>
        <w:tc>
          <w:tcPr>
            <w:tcW w:w="799" w:type="dxa"/>
            <w:tcBorders>
              <w:top w:val="single" w:sz="4" w:space="0" w:color="000000"/>
              <w:left w:val="single" w:sz="4" w:space="0" w:color="000000"/>
              <w:bottom w:val="single" w:sz="4" w:space="0" w:color="000000"/>
              <w:right w:val="single" w:sz="4" w:space="0" w:color="000000"/>
            </w:tcBorders>
            <w:shd w:val="clear" w:color="auto" w:fill="auto"/>
          </w:tcPr>
          <w:p w14:paraId="6C416566" w14:textId="77777777" w:rsidR="000959A2" w:rsidRPr="00522DCA" w:rsidRDefault="000959A2">
            <w:pPr>
              <w:pStyle w:val="Standard-BlockCharCharChar"/>
              <w:spacing w:line="100" w:lineRule="atLeast"/>
              <w:jc w:val="center"/>
              <w:rPr>
                <w:lang w:val="en-GB"/>
              </w:rPr>
            </w:pPr>
            <w:proofErr w:type="spellStart"/>
            <w:r w:rsidRPr="00522DCA">
              <w:rPr>
                <w:lang w:val="en-GB"/>
              </w:rPr>
              <w:t>hustet</w:t>
            </w:r>
            <w:proofErr w:type="spellEnd"/>
          </w:p>
        </w:tc>
        <w:tc>
          <w:tcPr>
            <w:tcW w:w="455" w:type="dxa"/>
            <w:tcBorders>
              <w:top w:val="single" w:sz="4" w:space="0" w:color="000000"/>
              <w:left w:val="single" w:sz="4" w:space="0" w:color="000000"/>
              <w:bottom w:val="single" w:sz="4" w:space="0" w:color="000000"/>
              <w:right w:val="single" w:sz="4" w:space="0" w:color="000000"/>
            </w:tcBorders>
            <w:shd w:val="clear" w:color="auto" w:fill="auto"/>
          </w:tcPr>
          <w:p w14:paraId="23DBF816" w14:textId="77777777" w:rsidR="000959A2" w:rsidRPr="00522DCA" w:rsidRDefault="000959A2">
            <w:pPr>
              <w:pStyle w:val="Standard-BlockCharCharChar"/>
              <w:spacing w:line="100" w:lineRule="atLeast"/>
              <w:jc w:val="center"/>
              <w:rPr>
                <w:lang w:val="en-GB"/>
              </w:rPr>
            </w:pPr>
            <w:r w:rsidRPr="00522DCA">
              <w:rPr>
                <w:lang w:val="en-GB"/>
              </w:rPr>
              <w:t>))</w:t>
            </w: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8C92B8C" w14:textId="77777777" w:rsidR="000959A2" w:rsidRPr="00522DCA" w:rsidRDefault="000959A2">
            <w:pPr>
              <w:pStyle w:val="Standard-BlockCharCharChar"/>
              <w:spacing w:line="100" w:lineRule="atLeast"/>
              <w:jc w:val="center"/>
              <w:rPr>
                <w:lang w:val="en-GB"/>
              </w:rPr>
            </w:pPr>
            <w:proofErr w:type="spellStart"/>
            <w:r w:rsidRPr="00522DCA">
              <w:rPr>
                <w:lang w:val="en-GB"/>
              </w:rPr>
              <w:t>klar</w:t>
            </w:r>
            <w:proofErr w:type="spellEnd"/>
          </w:p>
        </w:tc>
        <w:tc>
          <w:tcPr>
            <w:tcW w:w="541" w:type="dxa"/>
            <w:tcBorders>
              <w:top w:val="single" w:sz="4" w:space="0" w:color="000000"/>
              <w:left w:val="single" w:sz="4" w:space="0" w:color="000000"/>
              <w:bottom w:val="single" w:sz="4" w:space="0" w:color="000000"/>
              <w:right w:val="single" w:sz="4" w:space="0" w:color="000000"/>
            </w:tcBorders>
            <w:shd w:val="clear" w:color="auto" w:fill="auto"/>
          </w:tcPr>
          <w:p w14:paraId="6898859B" w14:textId="77777777" w:rsidR="000959A2" w:rsidRPr="00522DCA" w:rsidRDefault="000959A2">
            <w:pPr>
              <w:pStyle w:val="Standard-BlockCharCharChar"/>
              <w:spacing w:line="100" w:lineRule="atLeast"/>
              <w:jc w:val="center"/>
              <w:rPr>
                <w:lang w:val="en-GB"/>
              </w:rPr>
            </w:pPr>
            <w:r w:rsidRPr="00522DCA">
              <w:rPr>
                <w:lang w:val="en-GB"/>
              </w:rPr>
              <w:t>?</w:t>
            </w:r>
          </w:p>
        </w:tc>
      </w:tr>
    </w:tbl>
    <w:p w14:paraId="483C6749" w14:textId="77777777" w:rsidR="000959A2" w:rsidRPr="00522DCA" w:rsidRDefault="000959A2">
      <w:pPr>
        <w:pStyle w:val="Standard-BlockCharCharChar"/>
        <w:rPr>
          <w:lang w:val="en-GB"/>
        </w:rPr>
      </w:pPr>
    </w:p>
    <w:p w14:paraId="5053368F" w14:textId="77777777" w:rsidR="000959A2" w:rsidRPr="00522DCA" w:rsidRDefault="000959A2">
      <w:pPr>
        <w:pStyle w:val="Standard-BlockCharCharChar"/>
        <w:rPr>
          <w:lang w:val="en-GB"/>
        </w:rPr>
      </w:pPr>
    </w:p>
    <w:p w14:paraId="2360DA07" w14:textId="77777777" w:rsidR="000959A2" w:rsidRPr="00522DCA" w:rsidRDefault="000959A2">
      <w:pPr>
        <w:pStyle w:val="Standard-BlockCharCharChar"/>
        <w:rPr>
          <w:lang w:val="en-GB"/>
        </w:rPr>
      </w:pPr>
    </w:p>
    <w:tbl>
      <w:tblPr>
        <w:tblW w:w="0" w:type="auto"/>
        <w:tblLayout w:type="fixed"/>
        <w:tblLook w:val="0000" w:firstRow="0" w:lastRow="0" w:firstColumn="0" w:lastColumn="0" w:noHBand="0" w:noVBand="0"/>
      </w:tblPr>
      <w:tblGrid>
        <w:gridCol w:w="2834"/>
        <w:gridCol w:w="284"/>
        <w:gridCol w:w="2835"/>
        <w:gridCol w:w="3403"/>
      </w:tblGrid>
      <w:tr w:rsidR="000959A2" w:rsidRPr="00522DCA" w14:paraId="691629A4" w14:textId="77777777">
        <w:trPr>
          <w:gridAfter w:val="2"/>
          <w:wAfter w:w="6238" w:type="dxa"/>
          <w:trHeight w:val="737"/>
          <w:tblHeader/>
        </w:trPr>
        <w:tc>
          <w:tcPr>
            <w:tcW w:w="3118"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8FC5C" w14:textId="77777777" w:rsidR="000959A2" w:rsidRPr="00522DCA" w:rsidRDefault="000959A2">
            <w:pPr>
              <w:pStyle w:val="Zwischenberschrift"/>
              <w:pageBreakBefore/>
              <w:jc w:val="center"/>
              <w:rPr>
                <w:lang w:val="en-GB"/>
              </w:rPr>
            </w:pPr>
            <w:r w:rsidRPr="00522DCA">
              <w:rPr>
                <w:lang w:val="en-GB"/>
              </w:rPr>
              <w:lastRenderedPageBreak/>
              <w:t>Possible errors</w:t>
            </w:r>
          </w:p>
        </w:tc>
      </w:tr>
      <w:tr w:rsidR="000959A2" w:rsidRPr="00522DCA" w14:paraId="3935C0CC" w14:textId="77777777">
        <w:trPr>
          <w:trHeight w:val="737"/>
          <w:tblHeader/>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24858B7" w14:textId="77777777" w:rsidR="000959A2" w:rsidRPr="00522DCA" w:rsidRDefault="000959A2">
            <w:pPr>
              <w:pStyle w:val="Zwischenberschrift"/>
              <w:rPr>
                <w:lang w:val="en-GB"/>
              </w:rPr>
            </w:pPr>
            <w:r w:rsidRPr="00522DCA">
              <w:rPr>
                <w:lang w:val="en-GB"/>
              </w:rPr>
              <w:t>Causes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C8019AD" w14:textId="77777777" w:rsidR="000959A2" w:rsidRPr="00522DCA" w:rsidRDefault="000959A2">
            <w:pPr>
              <w:pStyle w:val="Zwischenberschrift"/>
              <w:rPr>
                <w:lang w:val="en-GB"/>
              </w:rPr>
            </w:pPr>
            <w:r w:rsidRPr="00522DCA">
              <w:rPr>
                <w:lang w:val="en-GB"/>
              </w:rPr>
              <w:t>Example</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96600B3" w14:textId="77777777" w:rsidR="000959A2" w:rsidRPr="00522DCA" w:rsidRDefault="000959A2">
            <w:pPr>
              <w:pStyle w:val="Zwischenberschrift"/>
              <w:tabs>
                <w:tab w:val="left" w:pos="2392"/>
              </w:tabs>
              <w:rPr>
                <w:lang w:val="en-GB"/>
              </w:rPr>
            </w:pPr>
            <w:r w:rsidRPr="00522DCA">
              <w:rPr>
                <w:lang w:val="en-GB"/>
              </w:rPr>
              <w:t>Error</w:t>
            </w:r>
          </w:p>
        </w:tc>
      </w:tr>
      <w:tr w:rsidR="000959A2" w:rsidRPr="00B16F25" w14:paraId="2B938A18"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E322FEB" w14:textId="77777777" w:rsidR="000959A2" w:rsidRPr="00522DCA" w:rsidRDefault="000959A2">
            <w:pPr>
              <w:pStyle w:val="Standard-BlockCharCharChar"/>
              <w:rPr>
                <w:lang w:val="en-GB"/>
              </w:rPr>
            </w:pPr>
            <w:r w:rsidRPr="00522DCA">
              <w:rPr>
                <w:lang w:val="en-GB"/>
              </w:rPr>
              <w:t>Speaker utterance starts with closing parentheses.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46653418" w14:textId="77777777" w:rsidR="000959A2" w:rsidRPr="00522DCA" w:rsidRDefault="000959A2">
            <w:pPr>
              <w:pStyle w:val="Standard-BlockCharCharChar"/>
              <w:rPr>
                <w:lang w:val="en-GB"/>
              </w:rPr>
            </w:pPr>
            <w:r w:rsidRPr="00522DCA">
              <w:rPr>
                <w:b/>
                <w:lang w:val="en-GB"/>
              </w:rPr>
              <w:t>)</w:t>
            </w:r>
            <w:r w:rsidRPr="00522DCA">
              <w:rPr>
                <w:lang w:val="en-GB"/>
              </w:rPr>
              <w:t xml:space="preserve"> </w:t>
            </w: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38C61DF"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parentheses closing, No utterance end symbol, No end of input allowed</w:t>
            </w:r>
          </w:p>
        </w:tc>
      </w:tr>
      <w:tr w:rsidR="000959A2" w:rsidRPr="00B16F25" w14:paraId="7E5C9269"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6258BA4" w14:textId="77777777" w:rsidR="000959A2" w:rsidRPr="00522DCA" w:rsidRDefault="000959A2" w:rsidP="00E17DA5">
            <w:pPr>
              <w:pStyle w:val="Standard-BlockCharCharChar"/>
              <w:rPr>
                <w:lang w:val="en-GB"/>
              </w:rPr>
            </w:pPr>
            <w:r w:rsidRPr="00522DCA">
              <w:rPr>
                <w:lang w:val="en-GB"/>
              </w:rPr>
              <w:t xml:space="preserve">Speaker utterance starts with </w:t>
            </w:r>
            <w:proofErr w:type="gramStart"/>
            <w:r w:rsidRPr="00522DCA">
              <w:rPr>
                <w:lang w:val="en-GB"/>
              </w:rPr>
              <w:t>a</w:t>
            </w:r>
            <w:ins w:id="965" w:author="Moritz Lautenbach" w:date="2014-04-16T10:52:00Z">
              <w:r w:rsidRPr="00522DCA">
                <w:rPr>
                  <w:lang w:val="en-GB"/>
                </w:rPr>
                <w:t>n</w:t>
              </w:r>
            </w:ins>
            <w:proofErr w:type="gramEnd"/>
            <w:r w:rsidRPr="00522DCA">
              <w:rPr>
                <w:lang w:val="en-GB"/>
              </w:rPr>
              <w:t xml:space="preserve"> </w:t>
            </w:r>
            <w:ins w:id="966" w:author="Moritz Lautenbach" w:date="2014-04-16T10:56:00Z">
              <w:r w:rsidRPr="00522DCA">
                <w:rPr>
                  <w:lang w:val="en-GB"/>
                </w:rPr>
                <w:t>u</w:t>
              </w:r>
            </w:ins>
            <w:del w:id="967" w:author="Moritz Lautenbach" w:date="2014-04-16T10:56:00Z">
              <w:r w:rsidRPr="00522DCA" w:rsidDel="002515F1">
                <w:rPr>
                  <w:lang w:val="en-GB"/>
                </w:rPr>
                <w:delText>U</w:delText>
              </w:r>
            </w:del>
            <w:r w:rsidRPr="00522DCA">
              <w:rPr>
                <w:lang w:val="en-GB"/>
              </w:rPr>
              <w:t xml:space="preserve">tterance </w:t>
            </w:r>
            <w:ins w:id="968" w:author="Moritz Lautenbach" w:date="2014-04-16T10:56:00Z">
              <w:r w:rsidRPr="00522DCA">
                <w:rPr>
                  <w:lang w:val="en-GB"/>
                </w:rPr>
                <w:t>e</w:t>
              </w:r>
            </w:ins>
            <w:del w:id="969" w:author="Moritz Lautenbach" w:date="2014-04-16T10:56:00Z">
              <w:r w:rsidRPr="00522DCA" w:rsidDel="002515F1">
                <w:rPr>
                  <w:lang w:val="en-GB"/>
                </w:rPr>
                <w:delText>E</w:delText>
              </w:r>
            </w:del>
            <w:r w:rsidRPr="00522DCA">
              <w:rPr>
                <w:lang w:val="en-GB"/>
              </w:rPr>
              <w:t xml:space="preserve">nd </w:t>
            </w:r>
            <w:del w:id="970" w:author="Moritz Lautenbach" w:date="2014-04-16T10:56:00Z">
              <w:r w:rsidRPr="00522DCA" w:rsidDel="002515F1">
                <w:rPr>
                  <w:lang w:val="en-GB"/>
                </w:rPr>
                <w:delText>Symbol</w:delText>
              </w:r>
            </w:del>
            <w:ins w:id="971" w:author="Moritz Lautenbach" w:date="2014-04-16T10:56:00Z">
              <w:r w:rsidRPr="00522DCA">
                <w:rPr>
                  <w:lang w:val="en-GB"/>
                </w:rPr>
                <w:t xml:space="preserve"> symbol</w:t>
              </w:r>
            </w:ins>
            <w:r w:rsidRPr="00522DCA">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96AF302" w14:textId="77777777" w:rsidR="000959A2" w:rsidRPr="00522DCA" w:rsidRDefault="000959A2">
            <w:pPr>
              <w:pStyle w:val="Standard-BlockCharCharChar"/>
              <w:rPr>
                <w:lang w:val="en-GB"/>
              </w:rPr>
            </w:pPr>
            <w:r w:rsidRPr="00522DCA">
              <w:rPr>
                <w:b/>
                <w:lang w:val="en-GB"/>
              </w:rPr>
              <w:t>!</w:t>
            </w:r>
            <w:r w:rsidRPr="00522DCA">
              <w:rPr>
                <w:lang w:val="en-GB"/>
              </w:rPr>
              <w:t xml:space="preserve"> </w:t>
            </w: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6F98B2A"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parentheses closing, No utterance end symbol, No end of input allowed</w:t>
            </w:r>
          </w:p>
        </w:tc>
      </w:tr>
      <w:tr w:rsidR="000959A2" w:rsidRPr="00B16F25" w14:paraId="37E29ECF"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069C346" w14:textId="77777777" w:rsidR="000959A2" w:rsidRPr="00522DCA" w:rsidRDefault="000959A2">
            <w:pPr>
              <w:pStyle w:val="Standard-BlockCharCharChar"/>
              <w:rPr>
                <w:lang w:val="en-GB"/>
              </w:rPr>
            </w:pPr>
            <w:r w:rsidRPr="00522DCA">
              <w:rPr>
                <w:lang w:val="en-GB"/>
              </w:rPr>
              <w:t>Utterance end symbol is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34753B75" w14:textId="77777777" w:rsidR="000959A2" w:rsidRPr="00522DCA" w:rsidRDefault="000959A2">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r w:rsidRPr="00522DCA">
              <w:rPr>
                <w:lang w:val="en-GB"/>
              </w:rPr>
              <w:t>.</w:t>
            </w:r>
            <w:r w:rsidRPr="00522DCA">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076C7F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closed parenthesis, no further utterance end symbol allowed</w:t>
            </w:r>
          </w:p>
        </w:tc>
      </w:tr>
      <w:tr w:rsidR="000959A2" w:rsidRPr="00B16F25" w14:paraId="24F9B82C"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BF32EA3" w14:textId="77777777" w:rsidR="000959A2" w:rsidRPr="00522DCA" w:rsidRDefault="000959A2" w:rsidP="00E17DA5">
            <w:pPr>
              <w:pStyle w:val="Standard-BlockCharCharChar"/>
              <w:rPr>
                <w:lang w:val="en-GB"/>
              </w:rPr>
            </w:pPr>
            <w:r w:rsidRPr="00522DCA">
              <w:rPr>
                <w:lang w:val="en-GB"/>
              </w:rPr>
              <w:t>Utterance end symbol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B50E8FA" w14:textId="77777777" w:rsidR="000959A2" w:rsidRPr="00522DCA" w:rsidRDefault="000959A2">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proofErr w:type="gramStart"/>
            <w:r w:rsidRPr="00522DCA">
              <w:rPr>
                <w:lang w:val="en-GB"/>
              </w:rPr>
              <w:t>Äußerung</w:t>
            </w:r>
            <w:proofErr w:type="spellEnd"/>
            <w:r w:rsidRPr="00522DCA">
              <w:rPr>
                <w:lang w:val="en-GB"/>
              </w:rPr>
              <w:t>.</w:t>
            </w:r>
            <w:r w:rsidRPr="00522DCA">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A06766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closed parenthesis, no further utterance end symbol allowed</w:t>
            </w:r>
          </w:p>
        </w:tc>
      </w:tr>
      <w:tr w:rsidR="000959A2" w:rsidRPr="00B16F25" w14:paraId="5AE3F55E"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B1B2689" w14:textId="77777777" w:rsidR="000959A2" w:rsidRPr="00522DCA" w:rsidRDefault="000959A2">
            <w:pPr>
              <w:pStyle w:val="Standard-BlockCharCharChar"/>
              <w:rPr>
                <w:lang w:val="en-GB"/>
              </w:rPr>
            </w:pPr>
            <w:r w:rsidRPr="00522DCA">
              <w:rPr>
                <w:lang w:val="en-GB"/>
              </w:rPr>
              <w:t>Utterance end symbol and space are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BA2123C" w14:textId="77777777" w:rsidR="000959A2" w:rsidRPr="00522DCA" w:rsidRDefault="000959A2">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proofErr w:type="gramStart"/>
            <w:r w:rsidRPr="00522DCA">
              <w:rPr>
                <w:lang w:val="en-GB"/>
              </w:rPr>
              <w:t xml:space="preserve">. </w:t>
            </w:r>
            <w:r w:rsidRPr="00522DCA">
              <w:rPr>
                <w:b/>
                <w:lang w:val="en-GB"/>
              </w:rPr>
              <w:t>)</w:t>
            </w:r>
            <w:proofErr w:type="gramEnd"/>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3A2780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close parenthesis, no utterance end symbol allowed</w:t>
            </w:r>
          </w:p>
        </w:tc>
      </w:tr>
      <w:tr w:rsidR="000959A2" w:rsidRPr="00B16F25" w14:paraId="26E2C08B"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7648F9E7" w14:textId="77777777" w:rsidR="000959A2" w:rsidRPr="00522DCA" w:rsidRDefault="000959A2">
            <w:pPr>
              <w:pStyle w:val="Standard-BlockCharCharChar"/>
              <w:rPr>
                <w:lang w:val="en-GB"/>
              </w:rPr>
            </w:pPr>
            <w:r w:rsidRPr="00522DCA">
              <w:rPr>
                <w:lang w:val="en-GB"/>
              </w:rPr>
              <w:t>Utterance end symbol and space are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8A7FC31" w14:textId="77777777" w:rsidR="000959A2" w:rsidRPr="00522DCA" w:rsidRDefault="000959A2">
            <w:pPr>
              <w:pStyle w:val="Standard-BlockCharCharChar"/>
              <w:rPr>
                <w:b/>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r w:rsidRPr="00522DCA">
              <w:rPr>
                <w:lang w:val="en-GB"/>
              </w:rPr>
              <w:t xml:space="preserve">. </w:t>
            </w:r>
            <w:r w:rsidRPr="00522DCA">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82C596"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 xml:space="preserve">Error: No close </w:t>
            </w:r>
            <w:commentRangeStart w:id="972"/>
            <w:r w:rsidRPr="00522DCA">
              <w:rPr>
                <w:rFonts w:ascii="Times New Roman" w:hAnsi="Times New Roman"/>
                <w:lang w:val="en-GB"/>
              </w:rPr>
              <w:t>parenthesis</w:t>
            </w:r>
            <w:commentRangeEnd w:id="972"/>
            <w:r w:rsidRPr="00522DCA">
              <w:rPr>
                <w:rStyle w:val="Kommentarzeichen"/>
                <w:rFonts w:ascii="Times New Roman" w:hAnsi="Times New Roman"/>
                <w:lang w:val="en-GB"/>
              </w:rPr>
              <w:commentReference w:id="972"/>
            </w:r>
            <w:r w:rsidRPr="00522DCA">
              <w:rPr>
                <w:rFonts w:ascii="Times New Roman" w:hAnsi="Times New Roman"/>
                <w:lang w:val="en-GB"/>
              </w:rPr>
              <w:t>, no utterance end symbol allowed</w:t>
            </w:r>
          </w:p>
        </w:tc>
      </w:tr>
      <w:tr w:rsidR="000959A2" w:rsidRPr="00B16F25" w14:paraId="4079A9EA"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4015F0C" w14:textId="77777777" w:rsidR="000959A2" w:rsidRPr="00522DCA" w:rsidRDefault="000959A2">
            <w:pPr>
              <w:pStyle w:val="Standard-BlockCharCharChar"/>
              <w:rPr>
                <w:lang w:val="en-GB"/>
              </w:rPr>
            </w:pPr>
            <w:r w:rsidRPr="00522DCA">
              <w:rPr>
                <w:lang w:val="en-GB"/>
              </w:rPr>
              <w:t>Pause symbols in double parenthesis.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3A8454C" w14:textId="77777777" w:rsidR="000959A2" w:rsidRPr="00B16F25" w:rsidRDefault="000959A2">
            <w:pPr>
              <w:pStyle w:val="Standard-BlockCharCharChar"/>
              <w:rPr>
                <w:rPrChange w:id="973" w:author="Moritz Lautenbach" w:date="2014-04-16T10:11:00Z">
                  <w:rPr>
                    <w:lang w:val="en-US"/>
                  </w:rPr>
                </w:rPrChange>
              </w:rPr>
            </w:pPr>
            <w:r w:rsidRPr="00B16F25">
              <w:rPr>
                <w:rPrChange w:id="974" w:author="Moritz Lautenbach" w:date="2014-04-16T10:11:00Z">
                  <w:rPr>
                    <w:lang w:val="en-US"/>
                  </w:rPr>
                </w:rPrChange>
              </w:rPr>
              <w:t xml:space="preserve">Ich ((geht •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9774AB5"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no open parenthesis, no pause symbol allowed</w:t>
            </w:r>
          </w:p>
        </w:tc>
      </w:tr>
      <w:tr w:rsidR="000959A2" w:rsidRPr="00B16F25" w14:paraId="1F9CF82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6785DA3" w14:textId="77777777" w:rsidR="000959A2" w:rsidRPr="00522DCA" w:rsidRDefault="000959A2">
            <w:pPr>
              <w:pStyle w:val="Standard-BlockCharCharChar"/>
              <w:rPr>
                <w:lang w:val="en-GB"/>
              </w:rPr>
            </w:pPr>
            <w:r w:rsidRPr="00522DCA">
              <w:rPr>
                <w:lang w:val="en-GB"/>
              </w:rPr>
              <w:t xml:space="preserve">A third opening </w:t>
            </w:r>
            <w:proofErr w:type="gramStart"/>
            <w:r w:rsidRPr="00522DCA">
              <w:rPr>
                <w:lang w:val="en-GB"/>
              </w:rPr>
              <w:t>parentheses .</w:t>
            </w:r>
            <w:proofErr w:type="gramEnd"/>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2ACF1B6" w14:textId="77777777" w:rsidR="000959A2" w:rsidRPr="00B16F25" w:rsidRDefault="000959A2">
            <w:pPr>
              <w:pStyle w:val="Standard-BlockCharCharChar"/>
              <w:rPr>
                <w:rPrChange w:id="975" w:author="Moritz Lautenbach" w:date="2014-04-16T10:11:00Z">
                  <w:rPr>
                    <w:lang w:val="en-US"/>
                  </w:rPr>
                </w:rPrChange>
              </w:rPr>
            </w:pPr>
            <w:r w:rsidRPr="00B16F25">
              <w:rPr>
                <w:rPrChange w:id="976" w:author="Moritz Lautenbach" w:date="2014-04-16T10:11:00Z">
                  <w:rPr>
                    <w:lang w:val="en-US"/>
                  </w:rPr>
                </w:rPrChange>
              </w:rPr>
              <w:t xml:space="preserve">Ich ((geht </w:t>
            </w:r>
            <w:r w:rsidRPr="00B16F25">
              <w:rPr>
                <w:b/>
                <w:rPrChange w:id="977" w:author="Moritz Lautenbach" w:date="2014-04-16T10:11:00Z">
                  <w:rPr>
                    <w:b/>
                    <w:lang w:val="en-US"/>
                  </w:rPr>
                </w:rPrChange>
              </w:rPr>
              <w:t>(</w:t>
            </w:r>
            <w:r w:rsidRPr="00B16F25">
              <w:rPr>
                <w:rPrChange w:id="978" w:author="Moritz Lautenbach" w:date="2014-04-16T10:11:00Z">
                  <w:rPr>
                    <w:lang w:val="en-US"/>
                  </w:rPr>
                </w:rPrChange>
              </w:rPr>
              <w:t xml:space="preserve">oder rennt)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FC18F22"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no open parenthesis, no pause symbol allowed</w:t>
            </w:r>
          </w:p>
        </w:tc>
      </w:tr>
      <w:tr w:rsidR="000959A2" w:rsidRPr="00B16F25" w14:paraId="7336FB21"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3E899C0" w14:textId="77777777" w:rsidR="000959A2" w:rsidRPr="00522DCA" w:rsidRDefault="000959A2">
            <w:pPr>
              <w:pStyle w:val="Standard-BlockCharCharChar"/>
              <w:rPr>
                <w:lang w:val="en-GB"/>
              </w:rPr>
            </w:pPr>
            <w:r w:rsidRPr="00522DCA">
              <w:rPr>
                <w:lang w:val="en-GB"/>
              </w:rPr>
              <w:t>Utterance ends without the double parenthesis having been closed</w:t>
            </w:r>
            <w:del w:id="979" w:author="Moritz Lautenbach" w:date="2014-04-16T11:00:00Z">
              <w:r w:rsidRPr="00522DCA" w:rsidDel="002515F1">
                <w:rPr>
                  <w:lang w:val="en-GB"/>
                </w:rPr>
                <w:delText xml:space="preserve"> </w:delText>
              </w:r>
            </w:del>
            <w:r w:rsidRPr="00522DCA">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D5F53AF" w14:textId="77777777" w:rsidR="000959A2" w:rsidRPr="00522DCA" w:rsidRDefault="000959A2">
            <w:pPr>
              <w:pStyle w:val="Standard-BlockCharCharChar"/>
              <w:rPr>
                <w:lang w:val="en-GB"/>
              </w:rPr>
            </w:pPr>
            <w:proofErr w:type="spellStart"/>
            <w:r w:rsidRPr="00522DCA">
              <w:rPr>
                <w:lang w:val="en-GB"/>
              </w:rPr>
              <w:t>Ich</w:t>
            </w:r>
            <w:proofErr w:type="spellEnd"/>
            <w:r w:rsidRPr="00522DCA">
              <w:rPr>
                <w:lang w:val="en-GB"/>
              </w:rPr>
              <w:t xml:space="preserve"> </w:t>
            </w:r>
            <w:proofErr w:type="spellStart"/>
            <w:r w:rsidRPr="00522DCA">
              <w:rPr>
                <w:lang w:val="en-GB"/>
              </w:rPr>
              <w:t>hab</w:t>
            </w:r>
            <w:proofErr w:type="spellEnd"/>
            <w:r w:rsidRPr="00522DCA">
              <w:rPr>
                <w:lang w:val="en-GB"/>
              </w:rPr>
              <w:t xml:space="preserve"> </w:t>
            </w:r>
            <w:proofErr w:type="spellStart"/>
            <w:r w:rsidRPr="00522DCA">
              <w:rPr>
                <w:lang w:val="en-GB"/>
              </w:rPr>
              <w:t>Husten</w:t>
            </w:r>
            <w:proofErr w:type="spellEnd"/>
            <w:r w:rsidRPr="00522DCA">
              <w:rPr>
                <w:lang w:val="en-GB"/>
              </w:rPr>
              <w:t xml:space="preserve"> ((</w:t>
            </w:r>
            <w:proofErr w:type="spellStart"/>
            <w:r w:rsidRPr="00522DCA">
              <w:rPr>
                <w:lang w:val="en-GB"/>
              </w:rPr>
              <w:t>hustet</w:t>
            </w:r>
            <w:proofErr w:type="spellEnd"/>
            <w:r w:rsidRPr="00522DCA">
              <w:rPr>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7D1A40DB"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no open parenthesis, no pause symbol allowed</w:t>
            </w:r>
          </w:p>
        </w:tc>
      </w:tr>
      <w:tr w:rsidR="000959A2" w:rsidRPr="00B16F25" w14:paraId="5A23EC8D"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F4D1EA5" w14:textId="77777777" w:rsidR="000959A2" w:rsidRPr="00522DCA" w:rsidRDefault="000959A2">
            <w:pPr>
              <w:pStyle w:val="Standard-BlockCharCharChar"/>
              <w:rPr>
                <w:lang w:val="en-GB"/>
              </w:rPr>
            </w:pPr>
            <w:r w:rsidRPr="00522DCA">
              <w:rPr>
                <w:lang w:val="en-GB"/>
              </w:rPr>
              <w:t xml:space="preserve">After a double opening parentheses only one has been closed followed by </w:t>
            </w:r>
            <w:r w:rsidRPr="00522DCA">
              <w:rPr>
                <w:lang w:val="en-GB"/>
              </w:rPr>
              <w:lastRenderedPageBreak/>
              <w:t>another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C9D6AF1" w14:textId="77777777" w:rsidR="000959A2" w:rsidRPr="00B16F25" w:rsidRDefault="000959A2">
            <w:pPr>
              <w:pStyle w:val="Standard-BlockCharCharChar"/>
              <w:rPr>
                <w:rPrChange w:id="980" w:author="Moritz Lautenbach" w:date="2014-04-16T10:11:00Z">
                  <w:rPr>
                    <w:lang w:val="en-US"/>
                  </w:rPr>
                </w:rPrChange>
              </w:rPr>
            </w:pPr>
            <w:r w:rsidRPr="00B16F25">
              <w:rPr>
                <w:rPrChange w:id="981" w:author="Moritz Lautenbach" w:date="2014-04-16T10:11:00Z">
                  <w:rPr>
                    <w:lang w:val="en-US"/>
                  </w:rPr>
                </w:rPrChange>
              </w:rPr>
              <w:lastRenderedPageBreak/>
              <w:t>Ich ((hustet)</w:t>
            </w:r>
            <w:r w:rsidRPr="00B16F25">
              <w:rPr>
                <w:b/>
                <w:rPrChange w:id="982" w:author="Moritz Lautenbach" w:date="2014-04-16T10:11:00Z">
                  <w:rPr>
                    <w:b/>
                    <w:lang w:val="en-US"/>
                  </w:rPr>
                </w:rPrChange>
              </w:rPr>
              <w:t>m</w:t>
            </w:r>
            <w:r w:rsidRPr="00B16F25">
              <w:rPr>
                <w:rPrChange w:id="983" w:author="Moritz Lautenbach" w:date="2014-04-16T10:11:00Z">
                  <w:rPr>
                    <w:lang w:val="en-US"/>
                  </w:rPr>
                </w:rPrChange>
              </w:rPr>
              <w:t xml:space="preserve">ache eine Äußerung.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6E1C98EF"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Only close parenthesis allowed</w:t>
            </w:r>
          </w:p>
        </w:tc>
      </w:tr>
      <w:tr w:rsidR="000959A2" w:rsidRPr="00B16F25" w14:paraId="304E1E6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F36D46F" w14:textId="77777777" w:rsidR="000959A2" w:rsidRPr="00522DCA" w:rsidRDefault="000959A2">
            <w:pPr>
              <w:pStyle w:val="Standard-BlockCharCharChar"/>
              <w:rPr>
                <w:lang w:val="en-GB"/>
              </w:rPr>
            </w:pPr>
            <w:r w:rsidRPr="00522DCA">
              <w:rPr>
                <w:lang w:val="en-GB"/>
              </w:rPr>
              <w:lastRenderedPageBreak/>
              <w:t>Reported speech begins within a word</w:t>
            </w:r>
            <w:del w:id="984" w:author="Moritz Lautenbach" w:date="2014-04-16T11:00:00Z">
              <w:r w:rsidRPr="00522DCA" w:rsidDel="002515F1">
                <w:rPr>
                  <w:lang w:val="en-GB"/>
                </w:rPr>
                <w:delText xml:space="preserve"> </w:delText>
              </w:r>
            </w:del>
            <w:r w:rsidRPr="00522DCA">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5807FC9" w14:textId="681BA087" w:rsidR="000959A2" w:rsidRPr="00B16F25" w:rsidRDefault="000959A2">
            <w:pPr>
              <w:pStyle w:val="Standard-BlockCharCharChar"/>
              <w:rPr>
                <w:rPrChange w:id="985" w:author="Moritz Lautenbach" w:date="2014-04-16T10:11:00Z">
                  <w:rPr>
                    <w:lang w:val="en-US"/>
                  </w:rPr>
                </w:rPrChange>
              </w:rPr>
            </w:pPr>
            <w:r w:rsidRPr="00B16F25">
              <w:rPr>
                <w:rPrChange w:id="986" w:author="Moritz Lautenbach" w:date="2014-04-16T10:11:00Z">
                  <w:rPr>
                    <w:lang w:val="en-US"/>
                  </w:rPr>
                </w:rPrChange>
              </w:rPr>
              <w:t xml:space="preserve">Ich </w:t>
            </w:r>
            <w:proofErr w:type="spellStart"/>
            <w:r w:rsidRPr="00B16F25">
              <w:rPr>
                <w:rPrChange w:id="987" w:author="Moritz Lautenbach" w:date="2014-04-16T10:11:00Z">
                  <w:rPr>
                    <w:lang w:val="en-US"/>
                  </w:rPr>
                </w:rPrChange>
              </w:rPr>
              <w:t>mach</w:t>
            </w:r>
            <w:r w:rsidR="00E6350C" w:rsidRPr="00B16F25">
              <w:rPr>
                <w:b/>
              </w:rPr>
              <w:t>“</w:t>
            </w:r>
            <w:r w:rsidRPr="00B16F25">
              <w:rPr>
                <w:rPrChange w:id="988" w:author="Moritz Lautenbach" w:date="2014-04-16T10:11:00Z">
                  <w:rPr>
                    <w:lang w:val="en-US"/>
                  </w:rPr>
                </w:rPrChange>
              </w:rPr>
              <w:t>e</w:t>
            </w:r>
            <w:proofErr w:type="spellEnd"/>
            <w:r w:rsidRPr="00B16F25">
              <w:rPr>
                <w:rPrChange w:id="989" w:author="Moritz Lautenbach" w:date="2014-04-16T10:11:00Z">
                  <w:rPr>
                    <w:lang w:val="en-US"/>
                  </w:rPr>
                </w:rPrChange>
              </w:rPr>
              <w:t xml:space="preserve"> eine Äußerung.</w:t>
            </w:r>
            <w:r w:rsidR="00E6350C" w:rsidRPr="00B16F25">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DB33D94"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opening quote allowed</w:t>
            </w:r>
          </w:p>
        </w:tc>
      </w:tr>
      <w:tr w:rsidR="000959A2" w:rsidRPr="00B16F25" w14:paraId="23EBEB94"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FF0FB68" w14:textId="77777777" w:rsidR="000959A2" w:rsidRPr="00522DCA" w:rsidRDefault="000959A2">
            <w:pPr>
              <w:pStyle w:val="Standard-BlockCharCharChar"/>
              <w:rPr>
                <w:lang w:val="en-GB"/>
              </w:rPr>
            </w:pPr>
            <w:r w:rsidRPr="00522DCA">
              <w:rPr>
                <w:lang w:val="en-GB"/>
              </w:rPr>
              <w:t>Utterance ends without reported speech having been ended by quotation marks</w:t>
            </w:r>
            <w:del w:id="990" w:author="Moritz Lautenbach" w:date="2014-04-16T11:00:00Z">
              <w:r w:rsidRPr="00522DCA" w:rsidDel="002515F1">
                <w:rPr>
                  <w:lang w:val="en-GB"/>
                </w:rPr>
                <w:delText xml:space="preserve"> </w:delText>
              </w:r>
            </w:del>
            <w:r w:rsidRPr="00522DCA">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1AE9A225" w14:textId="4DCA2159" w:rsidR="000959A2" w:rsidRPr="00B16F25" w:rsidRDefault="000959A2">
            <w:pPr>
              <w:pStyle w:val="Standard-BlockCharCharChar"/>
              <w:rPr>
                <w:rPrChange w:id="991" w:author="Moritz Lautenbach" w:date="2014-04-16T10:11:00Z">
                  <w:rPr>
                    <w:lang w:val="en-US"/>
                  </w:rPr>
                </w:rPrChange>
              </w:rPr>
            </w:pPr>
            <w:r w:rsidRPr="00B16F25">
              <w:rPr>
                <w:rPrChange w:id="992" w:author="Moritz Lautenbach" w:date="2014-04-16T10:11:00Z">
                  <w:rPr>
                    <w:lang w:val="en-US"/>
                  </w:rPr>
                </w:rPrChange>
              </w:rPr>
              <w:t xml:space="preserve">Und er sagt: </w:t>
            </w:r>
            <w:r w:rsidR="00007CB6" w:rsidRPr="00B16F25">
              <w:t>„</w:t>
            </w:r>
            <w:r w:rsidRPr="00B16F25">
              <w:rPr>
                <w:rPrChange w:id="993" w:author="Moritz Lautenbach" w:date="2014-04-16T10:11:00Z">
                  <w:rPr>
                    <w:lang w:val="en-US"/>
                  </w:rPr>
                </w:rPrChange>
              </w:rPr>
              <w:t>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FE255C"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end of input allowed</w:t>
            </w:r>
          </w:p>
        </w:tc>
      </w:tr>
    </w:tbl>
    <w:p w14:paraId="2CB9463D" w14:textId="77777777" w:rsidR="000959A2" w:rsidRPr="00522DCA" w:rsidRDefault="000959A2">
      <w:pPr>
        <w:rPr>
          <w:rFonts w:cs="Times New Roman"/>
          <w:lang w:val="en-GB"/>
        </w:rPr>
      </w:pPr>
    </w:p>
    <w:p w14:paraId="5AC851D9" w14:textId="35DB5DAE" w:rsidR="000959A2" w:rsidRPr="00522DCA" w:rsidRDefault="000959A2">
      <w:pPr>
        <w:pStyle w:val="berschrift2"/>
        <w:pageBreakBefore/>
        <w:rPr>
          <w:lang w:val="en-GB"/>
        </w:rPr>
      </w:pPr>
      <w:bookmarkStart w:id="994" w:name="_Toc69130067"/>
      <w:bookmarkStart w:id="995" w:name="_Toc69129926"/>
      <w:bookmarkStart w:id="996" w:name="_Toc55213934"/>
      <w:bookmarkStart w:id="997" w:name="_Toc411261347"/>
      <w:r w:rsidRPr="00522DCA">
        <w:rPr>
          <w:lang w:val="en-GB"/>
        </w:rPr>
        <w:lastRenderedPageBreak/>
        <w:t>Segmentation: </w:t>
      </w:r>
      <w:r w:rsidR="00C81274" w:rsidRPr="00522DCA">
        <w:rPr>
          <w:lang w:val="en-GB"/>
        </w:rPr>
        <w:t>“</w:t>
      </w:r>
      <w:r w:rsidRPr="00522DCA">
        <w:rPr>
          <w:lang w:val="en-GB"/>
        </w:rPr>
        <w:t>DIDA: Words</w:t>
      </w:r>
      <w:bookmarkEnd w:id="994"/>
      <w:bookmarkEnd w:id="995"/>
      <w:bookmarkEnd w:id="996"/>
      <w:r w:rsidR="00C81274" w:rsidRPr="00522DCA">
        <w:rPr>
          <w:lang w:val="en-GB"/>
        </w:rPr>
        <w:t>”</w:t>
      </w:r>
      <w:bookmarkEnd w:id="997"/>
    </w:p>
    <w:p w14:paraId="51F8DACE" w14:textId="1E604C3D" w:rsidR="000959A2" w:rsidRPr="00522DCA" w:rsidRDefault="000959A2">
      <w:pPr>
        <w:pStyle w:val="Standard-BlockCharCharChar"/>
        <w:rPr>
          <w:lang w:val="en-GB"/>
        </w:rPr>
      </w:pPr>
      <w:r w:rsidRPr="00522DCA">
        <w:rPr>
          <w:lang w:val="en-GB"/>
        </w:rPr>
        <w:t>All signs that are not listed in the following table will be treated as parts of words in the EXMARaLDA Partitur-</w:t>
      </w:r>
      <w:r w:rsidR="00C11634" w:rsidRPr="00522DCA">
        <w:rPr>
          <w:lang w:val="en-GB"/>
        </w:rPr>
        <w:t>Editor</w:t>
      </w:r>
      <w:r w:rsidRPr="00522DCA">
        <w:rPr>
          <w:lang w:val="en-GB"/>
        </w:rPr>
        <w:t xml:space="preserve"> (Unless they are part of a </w:t>
      </w:r>
      <w:del w:id="998" w:author="Moritz Lautenbach" w:date="2014-04-16T11:00:00Z">
        <w:r w:rsidRPr="00522DCA" w:rsidDel="002515F1">
          <w:rPr>
            <w:lang w:val="en-GB"/>
          </w:rPr>
          <w:delText xml:space="preserve">non </w:delText>
        </w:r>
      </w:del>
      <w:ins w:id="999" w:author="Moritz Lautenbach" w:date="2014-04-16T11:00:00Z">
        <w:r w:rsidRPr="00522DCA">
          <w:rPr>
            <w:lang w:val="en-GB"/>
          </w:rPr>
          <w:t>non-</w:t>
        </w:r>
      </w:ins>
      <w:r w:rsidRPr="00522DCA">
        <w:rPr>
          <w:lang w:val="en-GB"/>
        </w:rPr>
        <w:t>phonological entry).</w:t>
      </w:r>
    </w:p>
    <w:tbl>
      <w:tblPr>
        <w:tblW w:w="9356" w:type="dxa"/>
        <w:tblLayout w:type="fixed"/>
        <w:tblLook w:val="0000" w:firstRow="0" w:lastRow="0" w:firstColumn="0" w:lastColumn="0" w:noHBand="0" w:noVBand="0"/>
      </w:tblPr>
      <w:tblGrid>
        <w:gridCol w:w="2976"/>
        <w:gridCol w:w="2409"/>
        <w:gridCol w:w="3971"/>
      </w:tblGrid>
      <w:tr w:rsidR="000959A2" w:rsidRPr="00522DCA" w14:paraId="31DB9E5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356E00D6" w14:textId="77777777" w:rsidR="000959A2" w:rsidRPr="00522DCA" w:rsidRDefault="000959A2">
            <w:pPr>
              <w:rPr>
                <w:rFonts w:cs="Times New Roman"/>
                <w:b/>
                <w:bCs/>
                <w:lang w:val="en-GB"/>
              </w:rPr>
            </w:pPr>
            <w:r w:rsidRPr="00522DCA">
              <w:rPr>
                <w:rFonts w:cs="Times New Roman"/>
                <w:b/>
                <w:bCs/>
                <w:lang w:val="en-GB"/>
              </w:rPr>
              <w:t>Name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Pr>
          <w:p w14:paraId="5822DEEB" w14:textId="77777777" w:rsidR="000959A2" w:rsidRPr="00522DCA" w:rsidRDefault="000959A2">
            <w:pPr>
              <w:rPr>
                <w:rFonts w:cs="Times New Roman"/>
                <w:b/>
                <w:bCs/>
                <w:lang w:val="en-GB"/>
              </w:rPr>
            </w:pPr>
            <w:r w:rsidRPr="00522DCA">
              <w:rPr>
                <w:rFonts w:cs="Times New Roman"/>
                <w:b/>
                <w:bCs/>
                <w:lang w:val="en-GB"/>
              </w:rPr>
              <w:t>Standard Values</w:t>
            </w:r>
          </w:p>
        </w:tc>
        <w:tc>
          <w:tcPr>
            <w:tcW w:w="3971" w:type="dxa"/>
            <w:tcBorders>
              <w:top w:val="single" w:sz="4" w:space="0" w:color="000000"/>
              <w:left w:val="single" w:sz="4" w:space="0" w:color="000000"/>
              <w:bottom w:val="single" w:sz="4" w:space="0" w:color="000000"/>
              <w:right w:val="single" w:sz="4" w:space="0" w:color="000000"/>
            </w:tcBorders>
            <w:shd w:val="clear" w:color="auto" w:fill="D9D9D9"/>
          </w:tcPr>
          <w:p w14:paraId="4CCEBAA8" w14:textId="77777777" w:rsidR="000959A2" w:rsidRPr="00522DCA" w:rsidRDefault="000959A2">
            <w:pPr>
              <w:rPr>
                <w:rFonts w:cs="Times New Roman"/>
                <w:b/>
                <w:bCs/>
                <w:lang w:val="en-GB"/>
              </w:rPr>
            </w:pPr>
            <w:r w:rsidRPr="00522DCA">
              <w:rPr>
                <w:rFonts w:cs="Times New Roman"/>
                <w:b/>
                <w:bCs/>
                <w:lang w:val="en-GB"/>
              </w:rPr>
              <w:t>Explanation</w:t>
            </w:r>
          </w:p>
        </w:tc>
      </w:tr>
      <w:tr w:rsidR="000959A2" w:rsidRPr="00B16F25" w14:paraId="065B3FC6"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1564B3E" w14:textId="77777777" w:rsidR="000959A2" w:rsidRPr="00522DCA" w:rsidRDefault="000959A2">
            <w:pPr>
              <w:rPr>
                <w:rFonts w:cs="Times New Roman"/>
                <w:bCs/>
                <w:lang w:val="en-GB"/>
              </w:rPr>
            </w:pPr>
            <w:bookmarkStart w:id="1000" w:name="CAPITALS"/>
            <w:r w:rsidRPr="00522DCA">
              <w:rPr>
                <w:rFonts w:cs="Times New Roman"/>
                <w:bCs/>
                <w:lang w:val="en-GB"/>
              </w:rPr>
              <w:t>CAPITALS</w:t>
            </w:r>
            <w:bookmarkEnd w:id="100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769168FB" w14:textId="77777777" w:rsidR="000959A2" w:rsidRPr="00522DCA" w:rsidRDefault="000959A2">
            <w:pPr>
              <w:rPr>
                <w:rFonts w:cs="Times New Roman"/>
                <w:color w:val="C0C0C0"/>
                <w:lang w:val="en-GB"/>
              </w:rPr>
            </w:pPr>
            <w:r w:rsidRPr="00522DCA">
              <w:rPr>
                <w:rFonts w:cs="Times New Roman"/>
                <w:b/>
                <w:bCs/>
                <w:lang w:val="en-GB"/>
              </w:rPr>
              <w:t>A</w:t>
            </w:r>
            <w:r w:rsidRPr="00522DCA">
              <w:rPr>
                <w:rFonts w:cs="Times New Roman"/>
                <w:color w:val="C0C0C0"/>
                <w:lang w:val="en-GB"/>
              </w:rPr>
              <w:t xml:space="preserve"> | </w:t>
            </w:r>
            <w:r w:rsidRPr="00522DCA">
              <w:rPr>
                <w:rFonts w:cs="Times New Roman"/>
                <w:b/>
                <w:bCs/>
                <w:lang w:val="en-GB"/>
              </w:rPr>
              <w:t>B</w:t>
            </w:r>
            <w:r w:rsidRPr="00522DCA">
              <w:rPr>
                <w:rFonts w:cs="Times New Roman"/>
                <w:color w:val="C0C0C0"/>
                <w:lang w:val="en-GB"/>
              </w:rPr>
              <w:t xml:space="preserve"> | </w:t>
            </w:r>
            <w:r w:rsidRPr="00522DCA">
              <w:rPr>
                <w:rFonts w:cs="Times New Roman"/>
                <w:b/>
                <w:bCs/>
                <w:lang w:val="en-GB"/>
              </w:rPr>
              <w:t>C</w:t>
            </w:r>
            <w:r w:rsidRPr="00522DCA">
              <w:rPr>
                <w:rFonts w:cs="Times New Roman"/>
                <w:color w:val="C0C0C0"/>
                <w:lang w:val="en-GB"/>
              </w:rPr>
              <w:t xml:space="preserve"> | </w:t>
            </w:r>
            <w:r w:rsidRPr="00522DCA">
              <w:rPr>
                <w:rFonts w:cs="Times New Roman"/>
                <w:b/>
                <w:bCs/>
                <w:lang w:val="en-GB"/>
              </w:rPr>
              <w:t>D</w:t>
            </w:r>
            <w:r w:rsidRPr="00522DCA">
              <w:rPr>
                <w:rFonts w:cs="Times New Roman"/>
                <w:color w:val="C0C0C0"/>
                <w:lang w:val="en-GB"/>
              </w:rPr>
              <w:t xml:space="preserve"> | </w:t>
            </w:r>
            <w:r w:rsidRPr="00522DCA">
              <w:rPr>
                <w:rFonts w:cs="Times New Roman"/>
                <w:b/>
                <w:bCs/>
                <w:lang w:val="en-GB"/>
              </w:rPr>
              <w:t>E</w:t>
            </w:r>
            <w:r w:rsidRPr="00522DCA">
              <w:rPr>
                <w:rFonts w:cs="Times New Roman"/>
                <w:color w:val="C0C0C0"/>
                <w:lang w:val="en-GB"/>
              </w:rPr>
              <w:t xml:space="preserve"> | </w:t>
            </w:r>
            <w:r w:rsidRPr="00522DCA">
              <w:rPr>
                <w:rFonts w:cs="Times New Roman"/>
                <w:b/>
                <w:bCs/>
                <w:lang w:val="en-GB"/>
              </w:rPr>
              <w:t>F</w:t>
            </w:r>
            <w:r w:rsidRPr="00522DCA">
              <w:rPr>
                <w:rFonts w:cs="Times New Roman"/>
                <w:color w:val="C0C0C0"/>
                <w:lang w:val="en-GB"/>
              </w:rPr>
              <w:t xml:space="preserve"> | </w:t>
            </w:r>
            <w:r w:rsidRPr="00522DCA">
              <w:rPr>
                <w:rFonts w:cs="Times New Roman"/>
                <w:b/>
                <w:bCs/>
                <w:lang w:val="en-GB"/>
              </w:rPr>
              <w:t>G</w:t>
            </w:r>
            <w:r w:rsidRPr="00522DCA">
              <w:rPr>
                <w:rFonts w:cs="Times New Roman"/>
                <w:color w:val="C0C0C0"/>
                <w:lang w:val="en-GB"/>
              </w:rPr>
              <w:t xml:space="preserve"> | </w:t>
            </w:r>
            <w:r w:rsidRPr="00522DCA">
              <w:rPr>
                <w:rFonts w:cs="Times New Roman"/>
                <w:b/>
                <w:bCs/>
                <w:lang w:val="en-GB"/>
              </w:rPr>
              <w:t>H</w:t>
            </w:r>
            <w:r w:rsidRPr="00522DCA">
              <w:rPr>
                <w:rFonts w:cs="Times New Roman"/>
                <w:color w:val="C0C0C0"/>
                <w:lang w:val="en-GB"/>
              </w:rPr>
              <w:t xml:space="preserve"> | </w:t>
            </w:r>
            <w:r w:rsidRPr="00522DCA">
              <w:rPr>
                <w:rFonts w:cs="Times New Roman"/>
                <w:b/>
                <w:bCs/>
                <w:lang w:val="en-GB"/>
              </w:rPr>
              <w:t>I</w:t>
            </w:r>
            <w:r w:rsidRPr="00522DCA">
              <w:rPr>
                <w:rFonts w:cs="Times New Roman"/>
                <w:color w:val="C0C0C0"/>
                <w:lang w:val="en-GB"/>
              </w:rPr>
              <w:t xml:space="preserve"> | </w:t>
            </w:r>
            <w:r w:rsidRPr="00522DCA">
              <w:rPr>
                <w:rFonts w:cs="Times New Roman"/>
                <w:b/>
                <w:bCs/>
                <w:lang w:val="en-GB"/>
              </w:rPr>
              <w:t>J</w:t>
            </w:r>
            <w:r w:rsidRPr="00522DCA">
              <w:rPr>
                <w:rFonts w:cs="Times New Roman"/>
                <w:color w:val="C0C0C0"/>
                <w:lang w:val="en-GB"/>
              </w:rPr>
              <w:t xml:space="preserve"> | </w:t>
            </w:r>
            <w:r w:rsidRPr="00522DCA">
              <w:rPr>
                <w:rFonts w:cs="Times New Roman"/>
                <w:b/>
                <w:bCs/>
                <w:lang w:val="en-GB"/>
              </w:rPr>
              <w:t>K</w:t>
            </w:r>
            <w:r w:rsidRPr="00522DCA">
              <w:rPr>
                <w:rFonts w:cs="Times New Roman"/>
                <w:color w:val="C0C0C0"/>
                <w:lang w:val="en-GB"/>
              </w:rPr>
              <w:t xml:space="preserve"> | </w:t>
            </w:r>
            <w:r w:rsidRPr="00522DCA">
              <w:rPr>
                <w:rFonts w:cs="Times New Roman"/>
                <w:b/>
                <w:bCs/>
                <w:lang w:val="en-GB"/>
              </w:rPr>
              <w:t>L</w:t>
            </w:r>
            <w:r w:rsidRPr="00522DCA">
              <w:rPr>
                <w:rFonts w:cs="Times New Roman"/>
                <w:color w:val="C0C0C0"/>
                <w:lang w:val="en-GB"/>
              </w:rPr>
              <w:t xml:space="preserve"> | </w:t>
            </w:r>
            <w:r w:rsidRPr="00522DCA">
              <w:rPr>
                <w:rFonts w:cs="Times New Roman"/>
                <w:b/>
                <w:bCs/>
                <w:lang w:val="en-GB"/>
              </w:rPr>
              <w:t>M</w:t>
            </w:r>
            <w:r w:rsidRPr="00522DCA">
              <w:rPr>
                <w:rFonts w:cs="Times New Roman"/>
                <w:color w:val="C0C0C0"/>
                <w:lang w:val="en-GB"/>
              </w:rPr>
              <w:t xml:space="preserve"> | </w:t>
            </w:r>
            <w:r w:rsidRPr="00522DCA">
              <w:rPr>
                <w:rFonts w:cs="Times New Roman"/>
                <w:b/>
                <w:bCs/>
                <w:lang w:val="en-GB"/>
              </w:rPr>
              <w:t>N</w:t>
            </w:r>
            <w:r w:rsidRPr="00522DCA">
              <w:rPr>
                <w:rFonts w:cs="Times New Roman"/>
                <w:color w:val="C0C0C0"/>
                <w:lang w:val="en-GB"/>
              </w:rPr>
              <w:t xml:space="preserve"> | </w:t>
            </w:r>
            <w:r w:rsidRPr="00522DCA">
              <w:rPr>
                <w:rFonts w:cs="Times New Roman"/>
                <w:b/>
                <w:bCs/>
                <w:lang w:val="en-GB"/>
              </w:rPr>
              <w:t>O</w:t>
            </w:r>
            <w:r w:rsidRPr="00522DCA">
              <w:rPr>
                <w:rFonts w:cs="Times New Roman"/>
                <w:color w:val="C0C0C0"/>
                <w:lang w:val="en-GB"/>
              </w:rPr>
              <w:t xml:space="preserve"> | </w:t>
            </w:r>
            <w:r w:rsidRPr="00522DCA">
              <w:rPr>
                <w:rFonts w:cs="Times New Roman"/>
                <w:b/>
                <w:bCs/>
                <w:lang w:val="en-GB"/>
              </w:rPr>
              <w:t>P</w:t>
            </w:r>
            <w:r w:rsidRPr="00522DCA">
              <w:rPr>
                <w:rFonts w:cs="Times New Roman"/>
                <w:color w:val="C0C0C0"/>
                <w:lang w:val="en-GB"/>
              </w:rPr>
              <w:t xml:space="preserve"> | </w:t>
            </w:r>
            <w:r w:rsidRPr="00522DCA">
              <w:rPr>
                <w:rFonts w:cs="Times New Roman"/>
                <w:b/>
                <w:bCs/>
                <w:lang w:val="en-GB"/>
              </w:rPr>
              <w:t>Q</w:t>
            </w:r>
            <w:r w:rsidRPr="00522DCA">
              <w:rPr>
                <w:rFonts w:cs="Times New Roman"/>
                <w:color w:val="C0C0C0"/>
                <w:lang w:val="en-GB"/>
              </w:rPr>
              <w:t xml:space="preserve"> | </w:t>
            </w:r>
            <w:r w:rsidRPr="00522DCA">
              <w:rPr>
                <w:rFonts w:cs="Times New Roman"/>
                <w:b/>
                <w:bCs/>
                <w:lang w:val="en-GB"/>
              </w:rPr>
              <w:t>R</w:t>
            </w:r>
            <w:r w:rsidRPr="00522DCA">
              <w:rPr>
                <w:rFonts w:cs="Times New Roman"/>
                <w:color w:val="C0C0C0"/>
                <w:lang w:val="en-GB"/>
              </w:rPr>
              <w:t xml:space="preserve"> | </w:t>
            </w:r>
            <w:r w:rsidRPr="00522DCA">
              <w:rPr>
                <w:rFonts w:cs="Times New Roman"/>
                <w:b/>
                <w:bCs/>
                <w:lang w:val="en-GB"/>
              </w:rPr>
              <w:t>S</w:t>
            </w:r>
            <w:r w:rsidRPr="00522DCA">
              <w:rPr>
                <w:rFonts w:cs="Times New Roman"/>
                <w:color w:val="C0C0C0"/>
                <w:lang w:val="en-GB"/>
              </w:rPr>
              <w:t xml:space="preserve"> | </w:t>
            </w:r>
            <w:r w:rsidRPr="00522DCA">
              <w:rPr>
                <w:rFonts w:cs="Times New Roman"/>
                <w:b/>
                <w:bCs/>
                <w:lang w:val="en-GB"/>
              </w:rPr>
              <w:t>T</w:t>
            </w:r>
            <w:r w:rsidRPr="00522DCA">
              <w:rPr>
                <w:rFonts w:cs="Times New Roman"/>
                <w:color w:val="C0C0C0"/>
                <w:lang w:val="en-GB"/>
              </w:rPr>
              <w:t xml:space="preserve"> | </w:t>
            </w:r>
            <w:r w:rsidRPr="00522DCA">
              <w:rPr>
                <w:rFonts w:cs="Times New Roman"/>
                <w:b/>
                <w:bCs/>
                <w:lang w:val="en-GB"/>
              </w:rPr>
              <w:t>U</w:t>
            </w:r>
            <w:r w:rsidRPr="00522DCA">
              <w:rPr>
                <w:rFonts w:cs="Times New Roman"/>
                <w:color w:val="C0C0C0"/>
                <w:lang w:val="en-GB"/>
              </w:rPr>
              <w:t xml:space="preserve"> | </w:t>
            </w:r>
            <w:r w:rsidRPr="00522DCA">
              <w:rPr>
                <w:rFonts w:cs="Times New Roman"/>
                <w:b/>
                <w:bCs/>
                <w:lang w:val="en-GB"/>
              </w:rPr>
              <w:t>V</w:t>
            </w:r>
            <w:r w:rsidRPr="00522DCA">
              <w:rPr>
                <w:rFonts w:cs="Times New Roman"/>
                <w:color w:val="C0C0C0"/>
                <w:lang w:val="en-GB"/>
              </w:rPr>
              <w:t xml:space="preserve"> | </w:t>
            </w:r>
            <w:r w:rsidRPr="00522DCA">
              <w:rPr>
                <w:rFonts w:cs="Times New Roman"/>
                <w:b/>
                <w:bCs/>
                <w:lang w:val="en-GB"/>
              </w:rPr>
              <w:t>W</w:t>
            </w:r>
            <w:r w:rsidRPr="00522DCA">
              <w:rPr>
                <w:rFonts w:cs="Times New Roman"/>
                <w:color w:val="C0C0C0"/>
                <w:lang w:val="en-GB"/>
              </w:rPr>
              <w:t xml:space="preserve"> | </w:t>
            </w:r>
            <w:r w:rsidRPr="00522DCA">
              <w:rPr>
                <w:rFonts w:cs="Times New Roman"/>
                <w:b/>
                <w:bCs/>
                <w:lang w:val="en-GB"/>
              </w:rPr>
              <w:t>X</w:t>
            </w:r>
            <w:r w:rsidRPr="00522DCA">
              <w:rPr>
                <w:rFonts w:cs="Times New Roman"/>
                <w:color w:val="C0C0C0"/>
                <w:lang w:val="en-GB"/>
              </w:rPr>
              <w:t xml:space="preserve"> | </w:t>
            </w:r>
            <w:r w:rsidRPr="00522DCA">
              <w:rPr>
                <w:rFonts w:cs="Times New Roman"/>
                <w:b/>
                <w:bCs/>
                <w:lang w:val="en-GB"/>
              </w:rPr>
              <w:t>Y</w:t>
            </w:r>
            <w:r w:rsidRPr="00522DCA">
              <w:rPr>
                <w:rFonts w:cs="Times New Roman"/>
                <w:color w:val="C0C0C0"/>
                <w:lang w:val="en-GB"/>
              </w:rPr>
              <w:t xml:space="preserve"> | </w:t>
            </w:r>
            <w:r w:rsidRPr="00522DCA">
              <w:rPr>
                <w:rFonts w:cs="Times New Roman"/>
                <w:b/>
                <w:bCs/>
                <w:lang w:val="en-GB"/>
              </w:rPr>
              <w:t>Z</w:t>
            </w:r>
            <w:r w:rsidRPr="00522DCA">
              <w:rPr>
                <w:rFonts w:cs="Times New Roman"/>
                <w:color w:val="C0C0C0"/>
                <w:lang w:val="en-GB"/>
              </w:rPr>
              <w:t xml:space="preserve"> | </w:t>
            </w:r>
            <w:r w:rsidRPr="00522DCA">
              <w:rPr>
                <w:rFonts w:cs="Times New Roman"/>
                <w:b/>
                <w:bCs/>
                <w:lang w:val="en-GB"/>
              </w:rPr>
              <w:t>Ä</w:t>
            </w:r>
            <w:r w:rsidRPr="00522DCA">
              <w:rPr>
                <w:rFonts w:cs="Times New Roman"/>
                <w:color w:val="C0C0C0"/>
                <w:lang w:val="en-GB"/>
              </w:rPr>
              <w:t xml:space="preserve"> | </w:t>
            </w:r>
            <w:r w:rsidRPr="00522DCA">
              <w:rPr>
                <w:rFonts w:cs="Times New Roman"/>
                <w:b/>
                <w:bCs/>
                <w:lang w:val="en-GB"/>
              </w:rPr>
              <w:t>Ö</w:t>
            </w:r>
            <w:r w:rsidRPr="00522DCA">
              <w:rPr>
                <w:rFonts w:cs="Times New Roman"/>
                <w:color w:val="C0C0C0"/>
                <w:lang w:val="en-GB"/>
              </w:rPr>
              <w:t xml:space="preserve"> | </w:t>
            </w:r>
            <w:r w:rsidRPr="00522DCA">
              <w:rPr>
                <w:rFonts w:cs="Times New Roman"/>
                <w:b/>
                <w:bCs/>
                <w:lang w:val="en-GB"/>
              </w:rPr>
              <w:t>Ü</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754EC2" w14:textId="77777777" w:rsidR="000959A2" w:rsidRPr="00522DCA" w:rsidRDefault="000959A2">
            <w:pPr>
              <w:rPr>
                <w:rFonts w:cs="Times New Roman"/>
                <w:bCs/>
                <w:lang w:val="en-GB"/>
              </w:rPr>
            </w:pPr>
            <w:r w:rsidRPr="00522DCA">
              <w:rPr>
                <w:rFonts w:cs="Times New Roman"/>
                <w:bCs/>
                <w:lang w:val="en-GB"/>
              </w:rPr>
              <w:t xml:space="preserve">Only for the description of non </w:t>
            </w:r>
            <w:commentRangeStart w:id="1001"/>
            <w:proofErr w:type="spellStart"/>
            <w:r w:rsidRPr="00522DCA">
              <w:rPr>
                <w:rFonts w:cs="Times New Roman"/>
                <w:bCs/>
                <w:lang w:val="en-GB"/>
              </w:rPr>
              <w:t>morphemized</w:t>
            </w:r>
            <w:proofErr w:type="spellEnd"/>
            <w:r w:rsidRPr="00522DCA">
              <w:rPr>
                <w:rFonts w:cs="Times New Roman"/>
                <w:bCs/>
                <w:lang w:val="en-GB"/>
              </w:rPr>
              <w:t xml:space="preserve">??? </w:t>
            </w:r>
            <w:proofErr w:type="gramStart"/>
            <w:r w:rsidRPr="00522DCA">
              <w:rPr>
                <w:rFonts w:cs="Times New Roman"/>
                <w:bCs/>
                <w:lang w:val="en-GB"/>
              </w:rPr>
              <w:t>utterances</w:t>
            </w:r>
            <w:commentRangeEnd w:id="1001"/>
            <w:proofErr w:type="gramEnd"/>
            <w:r w:rsidRPr="00522DCA">
              <w:rPr>
                <w:rStyle w:val="Kommentarzeichen"/>
                <w:rFonts w:cs="Times New Roman"/>
                <w:lang w:val="en-GB"/>
              </w:rPr>
              <w:commentReference w:id="1001"/>
            </w:r>
            <w:r w:rsidRPr="00522DCA">
              <w:rPr>
                <w:rFonts w:cs="Times New Roman"/>
                <w:bCs/>
                <w:lang w:val="en-GB"/>
              </w:rPr>
              <w:t>, not as part of a word.</w:t>
            </w:r>
          </w:p>
        </w:tc>
      </w:tr>
      <w:tr w:rsidR="000959A2" w:rsidRPr="00B16F25" w14:paraId="31CA4F2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AA337E" w14:textId="77777777" w:rsidR="000959A2" w:rsidRPr="00522DCA" w:rsidRDefault="000959A2">
            <w:pPr>
              <w:rPr>
                <w:rFonts w:cs="Times New Roman"/>
                <w:bCs/>
                <w:lang w:val="en-GB"/>
              </w:rPr>
            </w:pPr>
            <w:bookmarkStart w:id="1002" w:name="PLUS"/>
            <w:r w:rsidRPr="00522DCA">
              <w:rPr>
                <w:rFonts w:cs="Times New Roman"/>
                <w:bCs/>
                <w:lang w:val="en-GB"/>
              </w:rPr>
              <w:t>PLUS</w:t>
            </w:r>
            <w:bookmarkEnd w:id="100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D865B31"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665285D" w14:textId="77777777" w:rsidR="000959A2" w:rsidRPr="00522DCA" w:rsidRDefault="000959A2">
            <w:pPr>
              <w:rPr>
                <w:rFonts w:cs="Times New Roman"/>
                <w:bCs/>
                <w:lang w:val="en-GB"/>
              </w:rPr>
            </w:pPr>
            <w:r w:rsidRPr="00522DCA">
              <w:rPr>
                <w:rFonts w:cs="Times New Roman"/>
                <w:bCs/>
                <w:lang w:val="en-GB"/>
              </w:rPr>
              <w:t>Marks a quick connection to the beginning of a segment chain.</w:t>
            </w:r>
          </w:p>
        </w:tc>
      </w:tr>
      <w:tr w:rsidR="000959A2" w:rsidRPr="00B16F25" w14:paraId="4F2C663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94B5D11" w14:textId="77777777" w:rsidR="000959A2" w:rsidRPr="00522DCA" w:rsidRDefault="000959A2">
            <w:pPr>
              <w:rPr>
                <w:rFonts w:cs="Times New Roman"/>
                <w:bCs/>
                <w:lang w:val="en-GB"/>
              </w:rPr>
            </w:pPr>
            <w:bookmarkStart w:id="1003" w:name="NUMBERS_AND_COMMA"/>
            <w:r w:rsidRPr="00522DCA">
              <w:rPr>
                <w:rFonts w:cs="Times New Roman"/>
                <w:bCs/>
                <w:lang w:val="en-GB"/>
              </w:rPr>
              <w:t>NUMBERS_AND_COMMA</w:t>
            </w:r>
            <w:bookmarkEnd w:id="100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B3E1D1C" w14:textId="77777777" w:rsidR="000959A2" w:rsidRPr="00522DCA" w:rsidRDefault="000959A2">
            <w:pPr>
              <w:rPr>
                <w:rFonts w:cs="Times New Roman"/>
                <w:color w:val="C0C0C0"/>
                <w:lang w:val="en-GB"/>
              </w:rPr>
            </w:pPr>
            <w:r w:rsidRPr="00522DCA">
              <w:rPr>
                <w:rFonts w:cs="Times New Roman"/>
                <w:b/>
                <w:bCs/>
                <w:lang w:val="en-GB"/>
              </w:rPr>
              <w:t>0</w:t>
            </w:r>
            <w:r w:rsidRPr="00522DCA">
              <w:rPr>
                <w:rFonts w:cs="Times New Roman"/>
                <w:color w:val="C0C0C0"/>
                <w:lang w:val="en-GB"/>
              </w:rPr>
              <w:t xml:space="preserve"> | </w:t>
            </w:r>
            <w:r w:rsidRPr="00522DCA">
              <w:rPr>
                <w:rFonts w:cs="Times New Roman"/>
                <w:b/>
                <w:bCs/>
                <w:lang w:val="en-GB"/>
              </w:rPr>
              <w:t>1</w:t>
            </w:r>
            <w:r w:rsidRPr="00522DCA">
              <w:rPr>
                <w:rFonts w:cs="Times New Roman"/>
                <w:color w:val="C0C0C0"/>
                <w:lang w:val="en-GB"/>
              </w:rPr>
              <w:t xml:space="preserve"> | </w:t>
            </w:r>
            <w:r w:rsidRPr="00522DCA">
              <w:rPr>
                <w:rFonts w:cs="Times New Roman"/>
                <w:b/>
                <w:bCs/>
                <w:lang w:val="en-GB"/>
              </w:rPr>
              <w:t>2</w:t>
            </w:r>
            <w:r w:rsidRPr="00522DCA">
              <w:rPr>
                <w:rFonts w:cs="Times New Roman"/>
                <w:color w:val="C0C0C0"/>
                <w:lang w:val="en-GB"/>
              </w:rPr>
              <w:t xml:space="preserve"> | </w:t>
            </w:r>
            <w:r w:rsidRPr="00522DCA">
              <w:rPr>
                <w:rFonts w:cs="Times New Roman"/>
                <w:b/>
                <w:bCs/>
                <w:lang w:val="en-GB"/>
              </w:rPr>
              <w:t>3</w:t>
            </w:r>
            <w:r w:rsidRPr="00522DCA">
              <w:rPr>
                <w:rFonts w:cs="Times New Roman"/>
                <w:color w:val="C0C0C0"/>
                <w:lang w:val="en-GB"/>
              </w:rPr>
              <w:t xml:space="preserve"> | </w:t>
            </w:r>
            <w:r w:rsidRPr="00522DCA">
              <w:rPr>
                <w:rFonts w:cs="Times New Roman"/>
                <w:b/>
                <w:bCs/>
                <w:lang w:val="en-GB"/>
              </w:rPr>
              <w:t>4</w:t>
            </w:r>
            <w:r w:rsidRPr="00522DCA">
              <w:rPr>
                <w:rFonts w:cs="Times New Roman"/>
                <w:color w:val="C0C0C0"/>
                <w:lang w:val="en-GB"/>
              </w:rPr>
              <w:t xml:space="preserve"> | </w:t>
            </w:r>
          </w:p>
          <w:p w14:paraId="38EF7D09" w14:textId="77777777" w:rsidR="000959A2" w:rsidRPr="00522DCA" w:rsidRDefault="000959A2">
            <w:pPr>
              <w:rPr>
                <w:rFonts w:cs="Times New Roman"/>
                <w:color w:val="C0C0C0"/>
                <w:lang w:val="en-GB"/>
              </w:rPr>
            </w:pPr>
            <w:r w:rsidRPr="00522DCA">
              <w:rPr>
                <w:rFonts w:cs="Times New Roman"/>
                <w:b/>
                <w:bCs/>
                <w:lang w:val="en-GB"/>
              </w:rPr>
              <w:t>5</w:t>
            </w:r>
            <w:r w:rsidRPr="00522DCA">
              <w:rPr>
                <w:rFonts w:cs="Times New Roman"/>
                <w:color w:val="C0C0C0"/>
                <w:lang w:val="en-GB"/>
              </w:rPr>
              <w:t xml:space="preserve"> | </w:t>
            </w:r>
            <w:r w:rsidRPr="00522DCA">
              <w:rPr>
                <w:rFonts w:cs="Times New Roman"/>
                <w:b/>
                <w:bCs/>
                <w:lang w:val="en-GB"/>
              </w:rPr>
              <w:t>6</w:t>
            </w:r>
            <w:r w:rsidRPr="00522DCA">
              <w:rPr>
                <w:rFonts w:cs="Times New Roman"/>
                <w:color w:val="C0C0C0"/>
                <w:lang w:val="en-GB"/>
              </w:rPr>
              <w:t xml:space="preserve"> | </w:t>
            </w:r>
            <w:r w:rsidRPr="00522DCA">
              <w:rPr>
                <w:rFonts w:cs="Times New Roman"/>
                <w:b/>
                <w:bCs/>
                <w:lang w:val="en-GB"/>
              </w:rPr>
              <w:t>7</w:t>
            </w:r>
            <w:r w:rsidRPr="00522DCA">
              <w:rPr>
                <w:rFonts w:cs="Times New Roman"/>
                <w:color w:val="C0C0C0"/>
                <w:lang w:val="en-GB"/>
              </w:rPr>
              <w:t xml:space="preserve"> | </w:t>
            </w:r>
            <w:r w:rsidRPr="00522DCA">
              <w:rPr>
                <w:rFonts w:cs="Times New Roman"/>
                <w:b/>
                <w:bCs/>
                <w:lang w:val="en-GB"/>
              </w:rPr>
              <w:t>8</w:t>
            </w:r>
            <w:r w:rsidRPr="00522DCA">
              <w:rPr>
                <w:rFonts w:cs="Times New Roman"/>
                <w:color w:val="C0C0C0"/>
                <w:lang w:val="en-GB"/>
              </w:rPr>
              <w:t xml:space="preserve"> | </w:t>
            </w:r>
            <w:r w:rsidRPr="00522DCA">
              <w:rPr>
                <w:rFonts w:cs="Times New Roman"/>
                <w:b/>
                <w:bCs/>
                <w:lang w:val="en-GB"/>
              </w:rPr>
              <w:t>9</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569C8F25" w14:textId="77777777" w:rsidR="000959A2" w:rsidRPr="00522DCA" w:rsidRDefault="000959A2">
            <w:pPr>
              <w:rPr>
                <w:rFonts w:cs="Times New Roman"/>
                <w:bCs/>
                <w:lang w:val="en-GB"/>
              </w:rPr>
            </w:pPr>
            <w:r w:rsidRPr="00522DCA">
              <w:rPr>
                <w:rFonts w:cs="Times New Roman"/>
                <w:bCs/>
                <w:lang w:val="en-GB"/>
              </w:rPr>
              <w:t>Only as part of time (as part of a pause or an incomprehensible section).</w:t>
            </w:r>
          </w:p>
        </w:tc>
      </w:tr>
      <w:tr w:rsidR="000959A2" w:rsidRPr="00B16F25" w14:paraId="58ECB3FB"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5A3BC5" w14:textId="77777777" w:rsidR="000959A2" w:rsidRPr="00522DCA" w:rsidRDefault="000959A2">
            <w:pPr>
              <w:rPr>
                <w:rFonts w:cs="Times New Roman"/>
                <w:bCs/>
                <w:lang w:val="en-GB"/>
              </w:rPr>
            </w:pPr>
            <w:bookmarkStart w:id="1004" w:name="PAUSE"/>
            <w:r w:rsidRPr="00522DCA">
              <w:rPr>
                <w:rFonts w:cs="Times New Roman"/>
                <w:bCs/>
                <w:lang w:val="en-GB"/>
              </w:rPr>
              <w:t>PAUSE</w:t>
            </w:r>
            <w:bookmarkEnd w:id="100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1B3F512"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0FCD7ACD" w14:textId="77777777" w:rsidR="000959A2" w:rsidRPr="00522DCA" w:rsidRDefault="000959A2">
            <w:pPr>
              <w:rPr>
                <w:rFonts w:cs="Times New Roman"/>
                <w:bCs/>
                <w:lang w:val="en-GB"/>
              </w:rPr>
            </w:pPr>
            <w:r w:rsidRPr="00522DCA">
              <w:rPr>
                <w:rFonts w:cs="Times New Roman"/>
                <w:bCs/>
                <w:lang w:val="en-GB"/>
              </w:rPr>
              <w:t>Marks the beginning and the end of a pause.</w:t>
            </w:r>
          </w:p>
        </w:tc>
      </w:tr>
      <w:tr w:rsidR="000959A2" w:rsidRPr="00B16F25" w14:paraId="08584303"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C19627" w14:textId="77777777" w:rsidR="000959A2" w:rsidRPr="00522DCA" w:rsidRDefault="000959A2">
            <w:pPr>
              <w:rPr>
                <w:rFonts w:cs="Times New Roman"/>
                <w:bCs/>
                <w:lang w:val="en-GB"/>
              </w:rPr>
            </w:pPr>
            <w:bookmarkStart w:id="1005" w:name="WORD_SEPARATORS"/>
            <w:r w:rsidRPr="00522DCA">
              <w:rPr>
                <w:rFonts w:cs="Times New Roman"/>
                <w:bCs/>
                <w:lang w:val="en-GB"/>
              </w:rPr>
              <w:t>WORD_SEPARATORS</w:t>
            </w:r>
            <w:bookmarkEnd w:id="100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AA1436"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r w:rsidRPr="00522DCA">
              <w:rPr>
                <w:rFonts w:ascii="Cambria Math" w:hAnsi="Cambria Math" w:cs="Cambria Math"/>
                <w:b/>
                <w:bCs/>
                <w:lang w:val="en-GB"/>
              </w:rPr>
              <w:t>↟</w:t>
            </w:r>
            <w:r w:rsidRPr="00522DCA">
              <w:rPr>
                <w:rFonts w:cs="Times New Roman"/>
                <w:color w:val="C0C0C0"/>
                <w:lang w:val="en-GB"/>
              </w:rPr>
              <w:t xml:space="preserve">|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&lt;</w:t>
            </w:r>
            <w:r w:rsidRPr="00522DCA">
              <w:rPr>
                <w:rFonts w:cs="Times New Roman"/>
                <w:color w:val="C0C0C0"/>
                <w:lang w:val="en-GB"/>
              </w:rPr>
              <w:t xml:space="preserve"> | </w:t>
            </w:r>
            <w:r w:rsidRPr="00522DCA">
              <w:rPr>
                <w:rFonts w:cs="Times New Roman"/>
                <w:b/>
                <w:bCs/>
                <w:lang w:val="en-GB"/>
              </w:rPr>
              <w:t>&gt;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D61E61" w14:textId="77777777" w:rsidR="000959A2" w:rsidRPr="00522DCA" w:rsidRDefault="000959A2">
            <w:pPr>
              <w:rPr>
                <w:rFonts w:cs="Times New Roman"/>
                <w:bCs/>
                <w:lang w:val="en-GB"/>
              </w:rPr>
            </w:pPr>
            <w:r w:rsidRPr="00522DCA">
              <w:rPr>
                <w:rFonts w:cs="Times New Roman"/>
                <w:bCs/>
                <w:lang w:val="en-GB"/>
              </w:rPr>
              <w:t xml:space="preserve">Symbols for </w:t>
            </w:r>
            <w:proofErr w:type="spellStart"/>
            <w:r w:rsidRPr="00522DCA">
              <w:rPr>
                <w:rFonts w:cs="Times New Roman"/>
                <w:bCs/>
                <w:lang w:val="en-GB"/>
              </w:rPr>
              <w:t>suprasegmental</w:t>
            </w:r>
            <w:proofErr w:type="spellEnd"/>
            <w:r w:rsidRPr="00522DCA">
              <w:rPr>
                <w:rFonts w:cs="Times New Roman"/>
                <w:bCs/>
                <w:lang w:val="en-GB"/>
              </w:rPr>
              <w:t xml:space="preserve"> phenomena, are not part of words</w:t>
            </w:r>
            <w:del w:id="1006" w:author="Moritz Lautenbach" w:date="2014-04-16T11:01:00Z">
              <w:r w:rsidRPr="00522DCA" w:rsidDel="002515F1">
                <w:rPr>
                  <w:rFonts w:cs="Times New Roman"/>
                  <w:bCs/>
                  <w:lang w:val="en-GB"/>
                </w:rPr>
                <w:delText xml:space="preserve"> </w:delText>
              </w:r>
            </w:del>
            <w:r w:rsidRPr="00522DCA">
              <w:rPr>
                <w:rFonts w:cs="Times New Roman"/>
                <w:bCs/>
                <w:lang w:val="en-GB"/>
              </w:rPr>
              <w:t>.</w:t>
            </w:r>
          </w:p>
        </w:tc>
      </w:tr>
      <w:tr w:rsidR="000959A2" w:rsidRPr="00B16F25" w14:paraId="696ADF23"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D0F806A" w14:textId="77777777" w:rsidR="000959A2" w:rsidRPr="00522DCA" w:rsidRDefault="000959A2">
            <w:pPr>
              <w:rPr>
                <w:rFonts w:cs="Times New Roman"/>
                <w:bCs/>
                <w:lang w:val="en-GB"/>
              </w:rPr>
            </w:pPr>
            <w:bookmarkStart w:id="1007" w:name="EQUALS_SIGN"/>
            <w:r w:rsidRPr="00522DCA">
              <w:rPr>
                <w:rFonts w:cs="Times New Roman"/>
                <w:bCs/>
                <w:lang w:val="en-GB"/>
              </w:rPr>
              <w:t>EQUALS_SIGN</w:t>
            </w:r>
            <w:bookmarkEnd w:id="100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6BE3070"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954E892" w14:textId="77777777" w:rsidR="000959A2" w:rsidRPr="00522DCA" w:rsidRDefault="000959A2">
            <w:pPr>
              <w:rPr>
                <w:rFonts w:cs="Times New Roman"/>
                <w:bCs/>
                <w:lang w:val="en-GB"/>
              </w:rPr>
            </w:pPr>
            <w:commentRangeStart w:id="1008"/>
            <w:r w:rsidRPr="00522DCA">
              <w:rPr>
                <w:rFonts w:cs="Times New Roman"/>
                <w:bCs/>
                <w:lang w:val="en-GB"/>
              </w:rPr>
              <w:t>Marks a (</w:t>
            </w:r>
            <w:proofErr w:type="spellStart"/>
            <w:r w:rsidRPr="00522DCA">
              <w:rPr>
                <w:rFonts w:cs="Times New Roman"/>
                <w:bCs/>
                <w:lang w:val="en-GB"/>
              </w:rPr>
              <w:t>Verschleifung</w:t>
            </w:r>
            <w:proofErr w:type="spellEnd"/>
            <w:r w:rsidRPr="00522DCA">
              <w:rPr>
                <w:rFonts w:cs="Times New Roman"/>
                <w:bCs/>
                <w:lang w:val="en-GB"/>
              </w:rPr>
              <w:t xml:space="preserve">???) or is placed into a non </w:t>
            </w:r>
            <w:proofErr w:type="spellStart"/>
            <w:r w:rsidRPr="00522DCA">
              <w:rPr>
                <w:rFonts w:cs="Times New Roman"/>
                <w:bCs/>
                <w:lang w:val="en-GB"/>
              </w:rPr>
              <w:t>morphemized</w:t>
            </w:r>
            <w:proofErr w:type="spellEnd"/>
            <w:r w:rsidRPr="00522DCA">
              <w:rPr>
                <w:rFonts w:cs="Times New Roman"/>
                <w:bCs/>
                <w:lang w:val="en-GB"/>
              </w:rPr>
              <w:t>???</w:t>
            </w:r>
            <w:commentRangeEnd w:id="1008"/>
            <w:r w:rsidRPr="00522DCA">
              <w:rPr>
                <w:rStyle w:val="Kommentarzeichen"/>
                <w:rFonts w:cs="Times New Roman"/>
                <w:lang w:val="en-GB"/>
              </w:rPr>
              <w:commentReference w:id="1008"/>
            </w:r>
            <w:r w:rsidRPr="00522DCA">
              <w:rPr>
                <w:rFonts w:cs="Times New Roman"/>
                <w:bCs/>
                <w:lang w:val="en-GB"/>
              </w:rPr>
              <w:t xml:space="preserve"> </w:t>
            </w:r>
            <w:proofErr w:type="gramStart"/>
            <w:r w:rsidRPr="00522DCA">
              <w:rPr>
                <w:rFonts w:cs="Times New Roman"/>
                <w:bCs/>
                <w:lang w:val="en-GB"/>
              </w:rPr>
              <w:t>utterance</w:t>
            </w:r>
            <w:proofErr w:type="gramEnd"/>
            <w:r w:rsidRPr="00522DCA">
              <w:rPr>
                <w:rFonts w:cs="Times New Roman"/>
                <w:bCs/>
                <w:lang w:val="en-GB"/>
              </w:rPr>
              <w:t>.</w:t>
            </w:r>
          </w:p>
        </w:tc>
      </w:tr>
      <w:tr w:rsidR="000959A2" w:rsidRPr="00B16F25" w14:paraId="49C8E461"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3FF2119" w14:textId="77777777" w:rsidR="000959A2" w:rsidRPr="00522DCA" w:rsidRDefault="000959A2">
            <w:pPr>
              <w:rPr>
                <w:rFonts w:cs="Times New Roman"/>
                <w:bCs/>
                <w:lang w:val="en-GB"/>
              </w:rPr>
            </w:pPr>
            <w:bookmarkStart w:id="1009" w:name="SPACE"/>
            <w:r w:rsidRPr="00522DCA">
              <w:rPr>
                <w:rFonts w:cs="Times New Roman"/>
                <w:bCs/>
                <w:lang w:val="en-GB"/>
              </w:rPr>
              <w:t>SPACE</w:t>
            </w:r>
            <w:bookmarkEnd w:id="100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DA59EB0" w14:textId="77777777" w:rsidR="000959A2" w:rsidRPr="00522DCA" w:rsidRDefault="000959A2">
            <w:pPr>
              <w:rPr>
                <w:rFonts w:cs="Times New Roman"/>
                <w:color w:val="C0C0C0"/>
                <w:lang w:val="en-GB"/>
              </w:rPr>
            </w:pPr>
            <w:r w:rsidRPr="00522DCA">
              <w:rPr>
                <w:rFonts w:cs="Times New Roman"/>
                <w:color w:val="C0C0C0"/>
                <w:lang w:val="en-GB"/>
              </w:rPr>
              <w:t xml:space="preserve">|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5C5A146" w14:textId="77777777" w:rsidR="000959A2" w:rsidRPr="00522DCA" w:rsidRDefault="000959A2" w:rsidP="00E17DA5">
            <w:pPr>
              <w:rPr>
                <w:rFonts w:cs="Times New Roman"/>
                <w:lang w:val="en-GB"/>
              </w:rPr>
            </w:pPr>
            <w:r w:rsidRPr="00522DCA">
              <w:rPr>
                <w:rFonts w:cs="Times New Roman"/>
                <w:lang w:val="en-GB"/>
              </w:rPr>
              <w:t xml:space="preserve">Space can occur in various places, often marks the </w:t>
            </w:r>
            <w:ins w:id="1010" w:author="Moritz Lautenbach" w:date="2014-04-16T11:02:00Z">
              <w:r w:rsidRPr="00522DCA">
                <w:rPr>
                  <w:rFonts w:cs="Times New Roman"/>
                  <w:lang w:val="en-GB"/>
                </w:rPr>
                <w:t>b</w:t>
              </w:r>
            </w:ins>
            <w:del w:id="1011" w:author="Moritz Lautenbach" w:date="2014-04-16T11:02:00Z">
              <w:r w:rsidRPr="00522DCA" w:rsidDel="002515F1">
                <w:rPr>
                  <w:rFonts w:cs="Times New Roman"/>
                  <w:lang w:val="en-GB"/>
                </w:rPr>
                <w:delText>B</w:delText>
              </w:r>
            </w:del>
            <w:r w:rsidRPr="00522DCA">
              <w:rPr>
                <w:rFonts w:cs="Times New Roman"/>
                <w:lang w:val="en-GB"/>
              </w:rPr>
              <w:t xml:space="preserve">eginning or </w:t>
            </w:r>
            <w:del w:id="1012" w:author="Moritz Lautenbach" w:date="2014-04-16T11:02:00Z">
              <w:r w:rsidRPr="00522DCA" w:rsidDel="002515F1">
                <w:rPr>
                  <w:rFonts w:cs="Times New Roman"/>
                  <w:lang w:val="en-GB"/>
                </w:rPr>
                <w:delText>the E</w:delText>
              </w:r>
            </w:del>
            <w:ins w:id="1013" w:author="Moritz Lautenbach" w:date="2014-04-16T11:02:00Z">
              <w:r w:rsidRPr="00522DCA">
                <w:rPr>
                  <w:rFonts w:cs="Times New Roman"/>
                  <w:lang w:val="en-GB"/>
                </w:rPr>
                <w:t>e</w:t>
              </w:r>
            </w:ins>
            <w:r w:rsidRPr="00522DCA">
              <w:rPr>
                <w:rFonts w:cs="Times New Roman"/>
                <w:lang w:val="en-GB"/>
              </w:rPr>
              <w:t xml:space="preserve">nd of a </w:t>
            </w:r>
            <w:proofErr w:type="gramStart"/>
            <w:r w:rsidRPr="00522DCA">
              <w:rPr>
                <w:rFonts w:cs="Times New Roman"/>
                <w:lang w:val="en-GB"/>
              </w:rPr>
              <w:t>Segment .</w:t>
            </w:r>
            <w:proofErr w:type="gramEnd"/>
          </w:p>
        </w:tc>
      </w:tr>
      <w:tr w:rsidR="000959A2" w:rsidRPr="00B16F25" w14:paraId="5EE63E5D"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AEE30EF" w14:textId="77777777" w:rsidR="000959A2" w:rsidRPr="00522DCA" w:rsidRDefault="000959A2">
            <w:pPr>
              <w:rPr>
                <w:rFonts w:cs="Times New Roman"/>
                <w:bCs/>
                <w:lang w:val="en-GB"/>
              </w:rPr>
            </w:pPr>
            <w:bookmarkStart w:id="1014" w:name="OPEN_PARENTHESIS"/>
            <w:r w:rsidRPr="00522DCA">
              <w:rPr>
                <w:rFonts w:cs="Times New Roman"/>
                <w:bCs/>
                <w:lang w:val="en-GB"/>
              </w:rPr>
              <w:t>OPEN_PARENTHESIS</w:t>
            </w:r>
            <w:bookmarkEnd w:id="101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ED8168A"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22E5A48B" w14:textId="77777777" w:rsidR="000959A2" w:rsidRPr="00522DCA" w:rsidRDefault="000959A2">
            <w:pPr>
              <w:rPr>
                <w:rFonts w:cs="Times New Roman"/>
                <w:bCs/>
                <w:spacing w:val="-2"/>
                <w:lang w:val="en-GB"/>
              </w:rPr>
            </w:pPr>
            <w:r w:rsidRPr="00522DCA">
              <w:rPr>
                <w:rFonts w:cs="Times New Roman"/>
                <w:bCs/>
                <w:spacing w:val="-2"/>
                <w:lang w:val="en-GB"/>
              </w:rPr>
              <w:t>Marks the beginning of an incomprehensible section or one that is difficult to comprehend.</w:t>
            </w:r>
          </w:p>
        </w:tc>
      </w:tr>
      <w:tr w:rsidR="000959A2" w:rsidRPr="00B16F25" w14:paraId="65747A5A"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1F355C5" w14:textId="77777777" w:rsidR="000959A2" w:rsidRPr="00522DCA" w:rsidRDefault="000959A2">
            <w:pPr>
              <w:rPr>
                <w:rFonts w:cs="Times New Roman"/>
                <w:bCs/>
                <w:lang w:val="en-GB"/>
              </w:rPr>
            </w:pPr>
            <w:bookmarkStart w:id="1015" w:name="CLOSE_PARENTHESIS"/>
            <w:r w:rsidRPr="00522DCA">
              <w:rPr>
                <w:rFonts w:cs="Times New Roman"/>
                <w:bCs/>
                <w:lang w:val="en-GB"/>
              </w:rPr>
              <w:t>CLOSE_PARENTHESIS</w:t>
            </w:r>
            <w:bookmarkEnd w:id="101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F2E3432"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A951C89" w14:textId="77777777" w:rsidR="000959A2" w:rsidRPr="00522DCA" w:rsidRDefault="000959A2">
            <w:pPr>
              <w:rPr>
                <w:rFonts w:cs="Times New Roman"/>
                <w:bCs/>
                <w:lang w:val="en-GB"/>
              </w:rPr>
            </w:pPr>
            <w:r w:rsidRPr="00522DCA">
              <w:rPr>
                <w:rFonts w:cs="Times New Roman"/>
                <w:bCs/>
                <w:lang w:val="en-GB"/>
              </w:rPr>
              <w:t>Marks the beginning of an incomprehensible section or one that is difficult to comprehend.</w:t>
            </w:r>
          </w:p>
        </w:tc>
      </w:tr>
      <w:tr w:rsidR="000959A2" w:rsidRPr="00B16F25" w14:paraId="537D7939"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086AC95" w14:textId="77777777" w:rsidR="000959A2" w:rsidRPr="00522DCA" w:rsidRDefault="000959A2">
            <w:pPr>
              <w:rPr>
                <w:rFonts w:cs="Times New Roman"/>
                <w:bCs/>
                <w:lang w:val="en-GB"/>
              </w:rPr>
            </w:pPr>
            <w:bookmarkStart w:id="1016" w:name="OPEN_SQUARE_BRACKET"/>
            <w:r w:rsidRPr="00522DCA">
              <w:rPr>
                <w:rFonts w:cs="Times New Roman"/>
                <w:bCs/>
                <w:lang w:val="en-GB"/>
              </w:rPr>
              <w:t>OPEN_SQUARE_BRACKET</w:t>
            </w:r>
            <w:bookmarkEnd w:id="101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09979A76"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80D5B8A" w14:textId="77777777" w:rsidR="000959A2" w:rsidRPr="00522DCA" w:rsidRDefault="000959A2">
            <w:pPr>
              <w:rPr>
                <w:rFonts w:cs="Times New Roman"/>
                <w:bCs/>
                <w:lang w:val="en-GB"/>
              </w:rPr>
            </w:pPr>
            <w:r w:rsidRPr="00522DCA">
              <w:rPr>
                <w:rFonts w:cs="Times New Roman"/>
                <w:bCs/>
                <w:lang w:val="en-GB"/>
              </w:rPr>
              <w:t>Marks the beginning of an ellipsis.</w:t>
            </w:r>
          </w:p>
        </w:tc>
      </w:tr>
      <w:tr w:rsidR="000959A2" w:rsidRPr="00B16F25" w14:paraId="3DCCC17E"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A07379" w14:textId="77777777" w:rsidR="000959A2" w:rsidRPr="00522DCA" w:rsidRDefault="000959A2">
            <w:pPr>
              <w:rPr>
                <w:rFonts w:cs="Times New Roman"/>
                <w:bCs/>
                <w:lang w:val="en-GB"/>
              </w:rPr>
            </w:pPr>
            <w:bookmarkStart w:id="1017" w:name="CLOSE_SQUARE_BRACKET"/>
            <w:r w:rsidRPr="00522DCA">
              <w:rPr>
                <w:rFonts w:cs="Times New Roman"/>
                <w:bCs/>
                <w:lang w:val="en-GB"/>
              </w:rPr>
              <w:t>CLOSE_SQUARE_BRACKET</w:t>
            </w:r>
            <w:bookmarkEnd w:id="101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97AB4CA"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37655F8" w14:textId="77777777" w:rsidR="000959A2" w:rsidRPr="00522DCA" w:rsidRDefault="000959A2">
            <w:pPr>
              <w:rPr>
                <w:rFonts w:cs="Times New Roman"/>
                <w:bCs/>
                <w:lang w:val="en-GB"/>
              </w:rPr>
            </w:pPr>
            <w:r w:rsidRPr="00522DCA">
              <w:rPr>
                <w:rFonts w:cs="Times New Roman"/>
                <w:bCs/>
                <w:lang w:val="en-GB"/>
              </w:rPr>
              <w:t>Marks the end of an ellipsis.</w:t>
            </w:r>
          </w:p>
        </w:tc>
      </w:tr>
      <w:tr w:rsidR="000959A2" w:rsidRPr="00B16F25" w14:paraId="42E97149"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27D3AA" w14:textId="77777777" w:rsidR="000959A2" w:rsidRPr="00522DCA" w:rsidRDefault="000959A2">
            <w:pPr>
              <w:rPr>
                <w:rFonts w:cs="Times New Roman"/>
                <w:bCs/>
                <w:lang w:val="en-GB"/>
              </w:rPr>
            </w:pPr>
            <w:bookmarkStart w:id="1018" w:name="AMPERSAND"/>
            <w:r w:rsidRPr="00522DCA">
              <w:rPr>
                <w:rFonts w:cs="Times New Roman"/>
                <w:bCs/>
                <w:lang w:val="en-GB"/>
              </w:rPr>
              <w:lastRenderedPageBreak/>
              <w:t>AMPERSAND</w:t>
            </w:r>
            <w:bookmarkEnd w:id="101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9F0193E" w14:textId="77777777" w:rsidR="000959A2" w:rsidRPr="00522DCA" w:rsidRDefault="000959A2">
            <w:pPr>
              <w:rPr>
                <w:rFonts w:cs="Times New Roman"/>
                <w:color w:val="C0C0C0"/>
                <w:lang w:val="en-GB"/>
              </w:rPr>
            </w:pPr>
            <w:r w:rsidRPr="00522DCA">
              <w:rPr>
                <w:rFonts w:cs="Times New Roman"/>
                <w:b/>
                <w:bCs/>
                <w:lang w:val="en-GB"/>
              </w:rPr>
              <w:t>&amp;</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6B053C5B" w14:textId="77777777" w:rsidR="000959A2" w:rsidRPr="00522DCA" w:rsidRDefault="000959A2">
            <w:pPr>
              <w:rPr>
                <w:rFonts w:cs="Times New Roman"/>
                <w:bCs/>
                <w:lang w:val="en-GB"/>
              </w:rPr>
            </w:pPr>
            <w:r w:rsidRPr="00522DCA">
              <w:rPr>
                <w:rFonts w:cs="Times New Roman"/>
                <w:bCs/>
                <w:lang w:val="en-GB"/>
              </w:rPr>
              <w:t>A double occurrences marks the reference section in the speaker tier.</w:t>
            </w:r>
          </w:p>
        </w:tc>
      </w:tr>
      <w:tr w:rsidR="000959A2" w:rsidRPr="00522DCA" w14:paraId="381B70C4"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10ABCBAC" w14:textId="77777777" w:rsidR="000959A2" w:rsidRPr="00522DCA" w:rsidRDefault="000959A2">
            <w:pPr>
              <w:rPr>
                <w:rFonts w:cs="Times New Roman"/>
                <w:bCs/>
                <w:lang w:val="en-GB"/>
              </w:rPr>
            </w:pPr>
            <w:bookmarkStart w:id="1019" w:name="PERIOD_OR_ELLIPSIS"/>
            <w:r w:rsidRPr="00522DCA">
              <w:rPr>
                <w:rFonts w:cs="Times New Roman"/>
                <w:bCs/>
                <w:lang w:val="en-GB"/>
              </w:rPr>
              <w:t>PERIOD_OR_ELLIPSIS</w:t>
            </w:r>
            <w:bookmarkEnd w:id="101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9B14A45"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 </w:t>
            </w: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17B092B" w14:textId="77777777" w:rsidR="000959A2" w:rsidRPr="00522DCA" w:rsidRDefault="000959A2">
            <w:pPr>
              <w:rPr>
                <w:rFonts w:cs="Times New Roman"/>
                <w:bCs/>
                <w:lang w:val="en-GB"/>
              </w:rPr>
            </w:pPr>
            <w:r w:rsidRPr="00522DCA">
              <w:rPr>
                <w:rFonts w:cs="Times New Roman"/>
                <w:bCs/>
                <w:lang w:val="en-GB"/>
              </w:rPr>
              <w:t>Only within incomprehensible sections</w:t>
            </w:r>
            <w:del w:id="1020" w:author="Moritz Lautenbach" w:date="2014-04-16T11:03:00Z">
              <w:r w:rsidRPr="00522DCA" w:rsidDel="002515F1">
                <w:rPr>
                  <w:rFonts w:cs="Times New Roman"/>
                  <w:bCs/>
                  <w:lang w:val="en-GB"/>
                </w:rPr>
                <w:delText xml:space="preserve"> </w:delText>
              </w:r>
            </w:del>
            <w:r w:rsidRPr="00522DCA">
              <w:rPr>
                <w:rFonts w:cs="Times New Roman"/>
                <w:bCs/>
                <w:lang w:val="en-GB"/>
              </w:rPr>
              <w:t>.</w:t>
            </w:r>
          </w:p>
        </w:tc>
      </w:tr>
      <w:tr w:rsidR="000959A2" w:rsidRPr="00B16F25" w14:paraId="6BF0DBF2"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C1E73F" w14:textId="77777777" w:rsidR="000959A2" w:rsidRPr="00522DCA" w:rsidRDefault="000959A2">
            <w:pPr>
              <w:rPr>
                <w:rFonts w:cs="Times New Roman"/>
                <w:bCs/>
                <w:lang w:val="en-GB"/>
              </w:rPr>
            </w:pPr>
            <w:bookmarkStart w:id="1021" w:name="COLON"/>
            <w:r w:rsidRPr="00522DCA">
              <w:rPr>
                <w:rFonts w:cs="Times New Roman"/>
                <w:bCs/>
                <w:lang w:val="en-GB"/>
              </w:rPr>
              <w:t>COLON</w:t>
            </w:r>
            <w:bookmarkEnd w:id="102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D11FC6"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DBCB823" w14:textId="77777777" w:rsidR="000959A2" w:rsidRPr="00522DCA" w:rsidRDefault="000959A2" w:rsidP="00E17DA5">
            <w:pPr>
              <w:rPr>
                <w:rFonts w:cs="Times New Roman"/>
                <w:bCs/>
                <w:lang w:val="en-GB"/>
              </w:rPr>
            </w:pPr>
            <w:commentRangeStart w:id="1022"/>
            <w:r w:rsidRPr="00522DCA">
              <w:rPr>
                <w:rFonts w:cs="Times New Roman"/>
                <w:bCs/>
                <w:lang w:val="en-GB"/>
              </w:rPr>
              <w:t>Either within a word (as a ((</w:t>
            </w:r>
            <w:proofErr w:type="spellStart"/>
            <w:r w:rsidRPr="00522DCA">
              <w:rPr>
                <w:rFonts w:cs="Times New Roman"/>
                <w:bCs/>
                <w:lang w:val="en-GB"/>
              </w:rPr>
              <w:t>Dehnungszeichen</w:t>
            </w:r>
            <w:proofErr w:type="spellEnd"/>
            <w:r w:rsidRPr="00522DCA">
              <w:rPr>
                <w:rFonts w:cs="Times New Roman"/>
                <w:bCs/>
                <w:lang w:val="en-GB"/>
              </w:rPr>
              <w:t>??))) or as part of time</w:t>
            </w:r>
            <w:del w:id="1023" w:author="Moritz Lautenbach" w:date="2014-04-16T11:03:00Z">
              <w:r w:rsidRPr="00522DCA" w:rsidDel="002515F1">
                <w:rPr>
                  <w:rFonts w:cs="Times New Roman"/>
                  <w:bCs/>
                  <w:lang w:val="en-GB"/>
                </w:rPr>
                <w:delText xml:space="preserve"> </w:delText>
              </w:r>
            </w:del>
            <w:commentRangeEnd w:id="1022"/>
            <w:r w:rsidRPr="00522DCA">
              <w:rPr>
                <w:rStyle w:val="Kommentarzeichen"/>
                <w:rFonts w:cs="Times New Roman"/>
                <w:lang w:val="en-GB"/>
              </w:rPr>
              <w:commentReference w:id="1022"/>
            </w:r>
            <w:r w:rsidRPr="00522DCA">
              <w:rPr>
                <w:rFonts w:cs="Times New Roman"/>
                <w:bCs/>
                <w:lang w:val="en-GB"/>
              </w:rPr>
              <w:t>.</w:t>
            </w:r>
          </w:p>
        </w:tc>
      </w:tr>
    </w:tbl>
    <w:p w14:paraId="1232CCD3" w14:textId="77777777" w:rsidR="000959A2" w:rsidRPr="00522DCA" w:rsidRDefault="000959A2">
      <w:pPr>
        <w:pStyle w:val="Standard-BlockCharCharChar"/>
        <w:rPr>
          <w:lang w:val="en-GB"/>
        </w:rPr>
      </w:pPr>
    </w:p>
    <w:p w14:paraId="41E88282" w14:textId="77777777" w:rsidR="000959A2" w:rsidRPr="00522DCA" w:rsidRDefault="000959A2">
      <w:pPr>
        <w:pStyle w:val="Standard-BlockCharCharChar"/>
        <w:pageBreakBefore/>
        <w:rPr>
          <w:bCs/>
          <w:lang w:val="en-GB"/>
        </w:rPr>
      </w:pPr>
      <w:r w:rsidRPr="00522DCA">
        <w:rPr>
          <w:bCs/>
          <w:lang w:val="en-GB"/>
        </w:rPr>
        <w:lastRenderedPageBreak/>
        <w:t>Example:</w:t>
      </w:r>
    </w:p>
    <w:p w14:paraId="2910E40C" w14:textId="344D046F" w:rsidR="000959A2" w:rsidRPr="00522DCA" w:rsidRDefault="000959A2">
      <w:pPr>
        <w:pStyle w:val="Standard-BlockCharCharChar"/>
        <w:rPr>
          <w:lang w:val="en-GB"/>
        </w:rPr>
      </w:pPr>
      <w:r w:rsidRPr="00522DCA">
        <w:rPr>
          <w:lang w:val="en-GB"/>
        </w:rPr>
        <w:t>The second segment chain of speaker X is segmented with the segmentation: </w:t>
      </w:r>
      <w:r w:rsidR="00C81274" w:rsidRPr="00522DCA">
        <w:rPr>
          <w:lang w:val="en-GB"/>
        </w:rPr>
        <w:t>“</w:t>
      </w:r>
      <w:r w:rsidRPr="00522DCA">
        <w:rPr>
          <w:lang w:val="en-GB"/>
        </w:rPr>
        <w:t>DIDA: Utterance and Words</w:t>
      </w:r>
      <w:r w:rsidR="00C81274" w:rsidRPr="00522DCA">
        <w:rPr>
          <w:lang w:val="en-GB"/>
        </w:rPr>
        <w:t>”</w:t>
      </w:r>
      <w:ins w:id="1024" w:author="Moritz Lautenbach" w:date="2014-04-16T11:04:00Z">
        <w:r w:rsidRPr="00522DCA">
          <w:rPr>
            <w:lang w:val="en-GB"/>
          </w:rPr>
          <w:t>…</w:t>
        </w:r>
      </w:ins>
      <w:del w:id="1025" w:author="Moritz Lautenbach" w:date="2014-04-16T11:04:00Z">
        <w:r w:rsidRPr="00522DCA" w:rsidDel="002515F1">
          <w:rPr>
            <w:lang w:val="en-GB"/>
          </w:rPr>
          <w:delText xml:space="preserve"> </w:delText>
        </w:r>
      </w:del>
    </w:p>
    <w:p w14:paraId="6AEA5301" w14:textId="77777777" w:rsidR="000959A2" w:rsidRPr="00522DCA" w:rsidRDefault="00B16F25">
      <w:pPr>
        <w:rPr>
          <w:rFonts w:cs="Times New Roman"/>
          <w:lang w:val="en-GB"/>
        </w:rPr>
      </w:pPr>
      <w:r>
        <w:rPr>
          <w:rFonts w:cs="Times New Roman"/>
          <w:lang w:val="en-GB"/>
        </w:rPr>
        <w:pict w14:anchorId="1AF29F0D">
          <v:shape id="_x0000_i1240" type="#_x0000_t75" style="width:203.85pt;height:39.25pt" filled="t">
            <v:fill color2="black"/>
            <v:imagedata r:id="rId277" o:title=""/>
          </v:shape>
        </w:pict>
      </w:r>
    </w:p>
    <w:p w14:paraId="3E31C3A1" w14:textId="77777777" w:rsidR="000959A2" w:rsidRPr="00522DCA" w:rsidRDefault="000959A2">
      <w:pPr>
        <w:rPr>
          <w:rFonts w:cs="Times New Roman"/>
          <w:szCs w:val="24"/>
          <w:lang w:val="en-GB"/>
        </w:rPr>
      </w:pPr>
      <w:r w:rsidRPr="00522DCA">
        <w:rPr>
          <w:rFonts w:cs="Times New Roman"/>
          <w:szCs w:val="24"/>
          <w:lang w:val="en-GB"/>
        </w:rPr>
        <w:t xml:space="preserve">... </w:t>
      </w:r>
      <w:proofErr w:type="gramStart"/>
      <w:r w:rsidRPr="00522DCA">
        <w:rPr>
          <w:rFonts w:cs="Times New Roman"/>
          <w:szCs w:val="24"/>
          <w:lang w:val="en-GB"/>
        </w:rPr>
        <w:t>into</w:t>
      </w:r>
      <w:proofErr w:type="gramEnd"/>
      <w:r w:rsidRPr="00522DCA">
        <w:rPr>
          <w:rFonts w:cs="Times New Roman"/>
          <w:szCs w:val="24"/>
          <w:lang w:val="en-GB"/>
        </w:rPr>
        <w:t xml:space="preserve"> utterances, words (W), punctuation (IP) and </w:t>
      </w:r>
      <w:commentRangeStart w:id="1026"/>
      <w:del w:id="1027" w:author="Moritz Lautenbach" w:date="2014-04-16T11:04:00Z">
        <w:r w:rsidRPr="00522DCA" w:rsidDel="002515F1">
          <w:rPr>
            <w:rFonts w:cs="Times New Roman"/>
            <w:szCs w:val="24"/>
            <w:lang w:val="en-GB"/>
          </w:rPr>
          <w:delText xml:space="preserve">non </w:delText>
        </w:r>
      </w:del>
      <w:ins w:id="1028" w:author="Moritz Lautenbach" w:date="2014-04-16T11:04:00Z">
        <w:r w:rsidRPr="00522DCA">
          <w:rPr>
            <w:rFonts w:cs="Times New Roman"/>
            <w:szCs w:val="24"/>
            <w:lang w:val="en-GB"/>
          </w:rPr>
          <w:t>non-</w:t>
        </w:r>
      </w:ins>
      <w:proofErr w:type="spellStart"/>
      <w:r w:rsidRPr="00522DCA">
        <w:rPr>
          <w:rFonts w:cs="Times New Roman"/>
          <w:szCs w:val="24"/>
          <w:lang w:val="en-GB"/>
        </w:rPr>
        <w:t>morphemized</w:t>
      </w:r>
      <w:proofErr w:type="spellEnd"/>
      <w:r w:rsidRPr="00522DCA">
        <w:rPr>
          <w:rFonts w:cs="Times New Roman"/>
          <w:szCs w:val="24"/>
          <w:lang w:val="en-GB"/>
        </w:rPr>
        <w:t xml:space="preserve">??? </w:t>
      </w:r>
      <w:commentRangeEnd w:id="1026"/>
      <w:r w:rsidRPr="00522DCA">
        <w:rPr>
          <w:rStyle w:val="Kommentarzeichen"/>
          <w:rFonts w:cs="Times New Roman"/>
          <w:sz w:val="24"/>
          <w:szCs w:val="24"/>
          <w:lang w:val="en-GB"/>
        </w:rPr>
        <w:commentReference w:id="1026"/>
      </w:r>
      <w:proofErr w:type="gramStart"/>
      <w:r w:rsidRPr="00522DCA">
        <w:rPr>
          <w:rFonts w:cs="Times New Roman"/>
          <w:szCs w:val="24"/>
          <w:lang w:val="en-GB"/>
        </w:rPr>
        <w:t>utterances</w:t>
      </w:r>
      <w:proofErr w:type="gramEnd"/>
      <w:r w:rsidRPr="00522DCA">
        <w:rPr>
          <w:rFonts w:cs="Times New Roman"/>
          <w:szCs w:val="24"/>
          <w:lang w:val="en-GB"/>
        </w:rPr>
        <w:t xml:space="preserve"> (NMÄ) and pauses (PAUSE) :</w:t>
      </w:r>
    </w:p>
    <w:tbl>
      <w:tblPr>
        <w:tblW w:w="0" w:type="auto"/>
        <w:tblLayout w:type="fixed"/>
        <w:tblLook w:val="0000" w:firstRow="0" w:lastRow="0" w:firstColumn="0" w:lastColumn="0" w:noHBand="0" w:noVBand="0"/>
      </w:tblPr>
      <w:tblGrid>
        <w:gridCol w:w="575"/>
        <w:gridCol w:w="61"/>
        <w:gridCol w:w="487"/>
        <w:gridCol w:w="1016"/>
        <w:gridCol w:w="549"/>
        <w:gridCol w:w="549"/>
        <w:gridCol w:w="665"/>
        <w:gridCol w:w="549"/>
        <w:gridCol w:w="549"/>
        <w:gridCol w:w="661"/>
        <w:gridCol w:w="549"/>
        <w:gridCol w:w="905"/>
        <w:gridCol w:w="550"/>
        <w:gridCol w:w="694"/>
        <w:gridCol w:w="557"/>
      </w:tblGrid>
      <w:tr w:rsidR="000959A2" w:rsidRPr="00522DCA" w14:paraId="2B4C9482" w14:textId="77777777">
        <w:trPr>
          <w:gridAfter w:val="13"/>
          <w:wAfter w:w="8280" w:type="dxa"/>
          <w:trHeight w:val="794"/>
        </w:trPr>
        <w:tc>
          <w:tcPr>
            <w:tcW w:w="636" w:type="dxa"/>
            <w:gridSpan w:val="2"/>
            <w:tcBorders>
              <w:top w:val="single" w:sz="4" w:space="0" w:color="000000"/>
              <w:left w:val="single" w:sz="4" w:space="0" w:color="000000"/>
              <w:bottom w:val="single" w:sz="4" w:space="0" w:color="000000"/>
              <w:right w:val="single" w:sz="4" w:space="0" w:color="000000"/>
            </w:tcBorders>
            <w:shd w:val="clear" w:color="auto" w:fill="C0C0C0"/>
          </w:tcPr>
          <w:p w14:paraId="05DDDBF9" w14:textId="77777777" w:rsidR="000959A2" w:rsidRPr="00522DCA" w:rsidRDefault="000959A2">
            <w:pPr>
              <w:pStyle w:val="Zwischenberschrift"/>
              <w:jc w:val="center"/>
              <w:rPr>
                <w:lang w:val="en-GB"/>
              </w:rPr>
            </w:pPr>
            <w:r w:rsidRPr="00522DCA">
              <w:rPr>
                <w:lang w:val="en-GB"/>
              </w:rPr>
              <w:t>Segment chain</w:t>
            </w:r>
          </w:p>
        </w:tc>
      </w:tr>
      <w:tr w:rsidR="000959A2" w:rsidRPr="00522DCA" w14:paraId="742D8068"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FFFF99"/>
          </w:tcPr>
          <w:p w14:paraId="33EA09C8" w14:textId="77777777" w:rsidR="000959A2" w:rsidRPr="00522DCA" w:rsidRDefault="000959A2">
            <w:pPr>
              <w:pStyle w:val="Standard-BlockCharCharChar"/>
              <w:jc w:val="center"/>
              <w:rPr>
                <w:b/>
                <w:lang w:val="en-GB"/>
              </w:rPr>
            </w:pPr>
            <w:r w:rsidRPr="00522DCA">
              <w:rPr>
                <w:b/>
                <w:lang w:val="en-GB"/>
              </w:rPr>
              <w:t>W</w:t>
            </w:r>
          </w:p>
          <w:p w14:paraId="34860D3B" w14:textId="77777777" w:rsidR="000959A2" w:rsidRPr="00522DCA" w:rsidRDefault="000959A2">
            <w:pPr>
              <w:rPr>
                <w:rFonts w:cs="Times New Roman"/>
                <w:lang w:val="en-GB"/>
              </w:rPr>
            </w:pP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CCFFCC"/>
          </w:tcPr>
          <w:p w14:paraId="15B66687" w14:textId="77777777" w:rsidR="000959A2" w:rsidRPr="00522DCA" w:rsidRDefault="000959A2">
            <w:pPr>
              <w:pStyle w:val="Standard-BlockCharCharChar"/>
              <w:jc w:val="center"/>
              <w:rPr>
                <w:b/>
                <w:lang w:val="en-GB"/>
              </w:rPr>
            </w:pPr>
            <w:r w:rsidRPr="00522DCA">
              <w:rPr>
                <w:b/>
                <w:lang w:val="en-GB"/>
              </w:rPr>
              <w:t>IP</w:t>
            </w:r>
          </w:p>
        </w:tc>
        <w:tc>
          <w:tcPr>
            <w:tcW w:w="1016" w:type="dxa"/>
            <w:tcBorders>
              <w:top w:val="single" w:sz="4" w:space="0" w:color="000000"/>
              <w:left w:val="single" w:sz="4" w:space="0" w:color="000000"/>
              <w:bottom w:val="single" w:sz="4" w:space="0" w:color="000000"/>
              <w:right w:val="single" w:sz="4" w:space="0" w:color="000000"/>
            </w:tcBorders>
            <w:shd w:val="clear" w:color="auto" w:fill="FFCC00"/>
          </w:tcPr>
          <w:p w14:paraId="11881792" w14:textId="77777777" w:rsidR="000959A2" w:rsidRPr="00522DCA" w:rsidRDefault="000959A2">
            <w:pPr>
              <w:pStyle w:val="Standard-BlockCharCharChar"/>
              <w:jc w:val="center"/>
              <w:rPr>
                <w:b/>
                <w:lang w:val="en-GB"/>
              </w:rPr>
            </w:pPr>
            <w:r w:rsidRPr="00522DCA">
              <w:rPr>
                <w:b/>
                <w:lang w:val="en-GB"/>
              </w:rPr>
              <w:t>NMÄ</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2CFCFD4E" w14:textId="77777777" w:rsidR="000959A2" w:rsidRPr="00522DCA" w:rsidRDefault="000959A2">
            <w:pPr>
              <w:pStyle w:val="Standard-BlockCharCharChar"/>
              <w:jc w:val="center"/>
              <w:rPr>
                <w:b/>
                <w:lang w:val="en-GB"/>
              </w:rPr>
            </w:pPr>
            <w:r w:rsidRPr="00522DCA">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008E54D5" w14:textId="77777777" w:rsidR="000959A2" w:rsidRPr="00522DCA" w:rsidRDefault="000959A2">
            <w:pPr>
              <w:pStyle w:val="Standard-BlockCharCharChar"/>
              <w:jc w:val="center"/>
              <w:rPr>
                <w:b/>
                <w:lang w:val="en-GB"/>
              </w:rPr>
            </w:pPr>
            <w:r w:rsidRPr="00522DCA">
              <w:rPr>
                <w:b/>
                <w:lang w:val="en-GB"/>
              </w:rPr>
              <w:t>IP</w:t>
            </w:r>
          </w:p>
        </w:tc>
        <w:tc>
          <w:tcPr>
            <w:tcW w:w="665" w:type="dxa"/>
            <w:tcBorders>
              <w:top w:val="single" w:sz="4" w:space="0" w:color="000000"/>
              <w:left w:val="single" w:sz="4" w:space="0" w:color="000000"/>
              <w:bottom w:val="single" w:sz="4" w:space="0" w:color="000000"/>
              <w:right w:val="single" w:sz="4" w:space="0" w:color="000000"/>
            </w:tcBorders>
            <w:shd w:val="clear" w:color="auto" w:fill="FFFF99"/>
          </w:tcPr>
          <w:p w14:paraId="6F592B65" w14:textId="77777777" w:rsidR="000959A2" w:rsidRPr="00522DCA" w:rsidRDefault="000959A2">
            <w:pPr>
              <w:pStyle w:val="Standard-BlockCharCharChar"/>
              <w:jc w:val="center"/>
              <w:rPr>
                <w:b/>
                <w:lang w:val="en-GB"/>
              </w:rPr>
            </w:pPr>
            <w:r w:rsidRPr="00522DCA">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4AE2AE7D" w14:textId="77777777" w:rsidR="000959A2" w:rsidRPr="00522DCA" w:rsidRDefault="000959A2">
            <w:pPr>
              <w:pStyle w:val="Standard-BlockCharCharChar"/>
              <w:jc w:val="center"/>
              <w:rPr>
                <w:b/>
                <w:lang w:val="en-GB"/>
              </w:rPr>
            </w:pPr>
            <w:r w:rsidRPr="00522DCA">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54CCCE5" w14:textId="77777777" w:rsidR="000959A2" w:rsidRPr="00522DCA" w:rsidRDefault="000959A2">
            <w:pPr>
              <w:pStyle w:val="Standard-BlockCharCharChar"/>
              <w:jc w:val="center"/>
              <w:rPr>
                <w:b/>
                <w:lang w:val="en-GB"/>
              </w:rPr>
            </w:pPr>
            <w:r w:rsidRPr="00522DCA">
              <w:rPr>
                <w:b/>
                <w:lang w:val="en-GB"/>
              </w:rPr>
              <w:t>IP</w:t>
            </w:r>
          </w:p>
        </w:tc>
        <w:tc>
          <w:tcPr>
            <w:tcW w:w="661" w:type="dxa"/>
            <w:tcBorders>
              <w:top w:val="single" w:sz="4" w:space="0" w:color="000000"/>
              <w:left w:val="single" w:sz="4" w:space="0" w:color="000000"/>
              <w:bottom w:val="single" w:sz="4" w:space="0" w:color="000000"/>
              <w:right w:val="single" w:sz="4" w:space="0" w:color="000000"/>
            </w:tcBorders>
            <w:shd w:val="clear" w:color="auto" w:fill="FFFF99"/>
          </w:tcPr>
          <w:p w14:paraId="1E5D6514" w14:textId="77777777" w:rsidR="000959A2" w:rsidRPr="00522DCA" w:rsidRDefault="000959A2">
            <w:pPr>
              <w:pStyle w:val="Standard-BlockCharCharChar"/>
              <w:jc w:val="center"/>
              <w:rPr>
                <w:b/>
                <w:lang w:val="en-GB"/>
              </w:rPr>
            </w:pPr>
            <w:r w:rsidRPr="00522DCA">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FFB7BB7" w14:textId="77777777" w:rsidR="000959A2" w:rsidRPr="00522DCA" w:rsidRDefault="000959A2">
            <w:pPr>
              <w:pStyle w:val="Standard-BlockCharCharChar"/>
              <w:jc w:val="center"/>
              <w:rPr>
                <w:b/>
                <w:lang w:val="en-GB"/>
              </w:rPr>
            </w:pPr>
            <w:r w:rsidRPr="00522DCA">
              <w:rPr>
                <w:b/>
                <w:lang w:val="en-GB"/>
              </w:rPr>
              <w:t>IP</w:t>
            </w:r>
          </w:p>
        </w:tc>
        <w:tc>
          <w:tcPr>
            <w:tcW w:w="905" w:type="dxa"/>
            <w:tcBorders>
              <w:top w:val="single" w:sz="4" w:space="0" w:color="000000"/>
              <w:left w:val="single" w:sz="4" w:space="0" w:color="000000"/>
              <w:bottom w:val="single" w:sz="4" w:space="0" w:color="000000"/>
              <w:right w:val="single" w:sz="4" w:space="0" w:color="000000"/>
            </w:tcBorders>
            <w:shd w:val="clear" w:color="auto" w:fill="FFCC00"/>
          </w:tcPr>
          <w:p w14:paraId="6DC6184F" w14:textId="77777777" w:rsidR="000959A2" w:rsidRPr="00522DCA" w:rsidRDefault="000959A2">
            <w:pPr>
              <w:pStyle w:val="Standard-BlockCharCharChar"/>
              <w:jc w:val="center"/>
              <w:rPr>
                <w:b/>
                <w:lang w:val="en-GB"/>
              </w:rPr>
            </w:pPr>
            <w:r w:rsidRPr="00522DCA">
              <w:rPr>
                <w:b/>
                <w:lang w:val="en-GB"/>
              </w:rPr>
              <w:t>PAUSE</w:t>
            </w:r>
          </w:p>
        </w:tc>
        <w:tc>
          <w:tcPr>
            <w:tcW w:w="550" w:type="dxa"/>
            <w:tcBorders>
              <w:top w:val="single" w:sz="4" w:space="0" w:color="000000"/>
              <w:left w:val="single" w:sz="4" w:space="0" w:color="000000"/>
              <w:bottom w:val="single" w:sz="4" w:space="0" w:color="000000"/>
              <w:right w:val="single" w:sz="4" w:space="0" w:color="000000"/>
            </w:tcBorders>
            <w:shd w:val="clear" w:color="auto" w:fill="CCFFCC"/>
          </w:tcPr>
          <w:p w14:paraId="639F8037" w14:textId="77777777" w:rsidR="000959A2" w:rsidRPr="00522DCA" w:rsidRDefault="000959A2">
            <w:pPr>
              <w:pStyle w:val="Standard-BlockCharCharChar"/>
              <w:jc w:val="center"/>
              <w:rPr>
                <w:b/>
                <w:lang w:val="en-GB"/>
              </w:rPr>
            </w:pPr>
            <w:r w:rsidRPr="00522DCA">
              <w:rPr>
                <w:b/>
                <w:lang w:val="en-GB"/>
              </w:rPr>
              <w:t>IP</w:t>
            </w:r>
          </w:p>
        </w:tc>
        <w:tc>
          <w:tcPr>
            <w:tcW w:w="694" w:type="dxa"/>
            <w:tcBorders>
              <w:top w:val="single" w:sz="4" w:space="0" w:color="000000"/>
              <w:left w:val="single" w:sz="4" w:space="0" w:color="000000"/>
              <w:bottom w:val="single" w:sz="4" w:space="0" w:color="000000"/>
              <w:right w:val="single" w:sz="4" w:space="0" w:color="000000"/>
            </w:tcBorders>
            <w:shd w:val="clear" w:color="auto" w:fill="FFFF99"/>
          </w:tcPr>
          <w:p w14:paraId="79069F02" w14:textId="77777777" w:rsidR="000959A2" w:rsidRPr="00522DCA" w:rsidRDefault="000959A2">
            <w:pPr>
              <w:pStyle w:val="Standard-BlockCharCharChar"/>
              <w:jc w:val="center"/>
              <w:rPr>
                <w:b/>
                <w:lang w:val="en-GB"/>
              </w:rPr>
            </w:pPr>
            <w:r w:rsidRPr="00522DCA">
              <w:rPr>
                <w:b/>
                <w:lang w:val="en-GB"/>
              </w:rPr>
              <w:t>W</w:t>
            </w:r>
          </w:p>
        </w:tc>
        <w:tc>
          <w:tcPr>
            <w:tcW w:w="557" w:type="dxa"/>
            <w:tcBorders>
              <w:top w:val="single" w:sz="4" w:space="0" w:color="000000"/>
              <w:left w:val="single" w:sz="4" w:space="0" w:color="000000"/>
              <w:bottom w:val="single" w:sz="4" w:space="0" w:color="000000"/>
              <w:right w:val="single" w:sz="4" w:space="0" w:color="000000"/>
            </w:tcBorders>
            <w:shd w:val="clear" w:color="auto" w:fill="CCFFCC"/>
          </w:tcPr>
          <w:p w14:paraId="0E0F188D" w14:textId="77777777" w:rsidR="000959A2" w:rsidRPr="00522DCA" w:rsidRDefault="000959A2">
            <w:pPr>
              <w:pStyle w:val="Standard-BlockCharCharChar"/>
              <w:jc w:val="center"/>
              <w:rPr>
                <w:b/>
                <w:lang w:val="en-GB"/>
              </w:rPr>
            </w:pPr>
            <w:r w:rsidRPr="00522DCA">
              <w:rPr>
                <w:b/>
                <w:lang w:val="en-GB"/>
              </w:rPr>
              <w:t>IP</w:t>
            </w:r>
          </w:p>
        </w:tc>
      </w:tr>
      <w:tr w:rsidR="000959A2" w:rsidRPr="00522DCA" w14:paraId="7381AC9D"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auto"/>
          </w:tcPr>
          <w:p w14:paraId="10A415E9" w14:textId="710B04E3" w:rsidR="000959A2" w:rsidRPr="00522DCA" w:rsidRDefault="000959A2">
            <w:pPr>
              <w:rPr>
                <w:rFonts w:cs="Times New Roman"/>
                <w:lang w:val="en-GB"/>
              </w:rPr>
            </w:pPr>
            <w:proofErr w:type="spellStart"/>
            <w:r w:rsidRPr="00522DCA">
              <w:rPr>
                <w:rFonts w:cs="Times New Roman"/>
                <w:lang w:val="en-GB"/>
              </w:rPr>
              <w:t>ja</w:t>
            </w:r>
            <w:proofErr w:type="spellEnd"/>
            <w:r w:rsidRPr="00522DCA">
              <w:rPr>
                <w:rFonts w:cs="Times New Roman"/>
                <w:lang w:val="en-GB"/>
              </w:rPr>
              <w:t>:</w:t>
            </w:r>
            <w:r w:rsidR="00E6350C" w:rsidRPr="00522DCA">
              <w:rPr>
                <w:rFonts w:cs="Times New Roman"/>
                <w:lang w:val="en-GB"/>
              </w:rPr>
              <w:t>“</w:t>
            </w: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auto"/>
          </w:tcPr>
          <w:p w14:paraId="01E95681" w14:textId="77777777" w:rsidR="000959A2" w:rsidRPr="00522DCA" w:rsidRDefault="000959A2">
            <w:pPr>
              <w:rPr>
                <w:rFonts w:cs="Times New Roman"/>
                <w:lang w:val="en-GB"/>
              </w:rPr>
            </w:pPr>
          </w:p>
        </w:tc>
        <w:tc>
          <w:tcPr>
            <w:tcW w:w="1016" w:type="dxa"/>
            <w:tcBorders>
              <w:top w:val="single" w:sz="4" w:space="0" w:color="000000"/>
              <w:left w:val="single" w:sz="4" w:space="0" w:color="000000"/>
              <w:bottom w:val="single" w:sz="4" w:space="0" w:color="000000"/>
              <w:right w:val="single" w:sz="4" w:space="0" w:color="000000"/>
            </w:tcBorders>
            <w:shd w:val="clear" w:color="auto" w:fill="auto"/>
          </w:tcPr>
          <w:p w14:paraId="6FA83195" w14:textId="77777777" w:rsidR="000959A2" w:rsidRPr="00522DCA" w:rsidRDefault="000959A2">
            <w:pPr>
              <w:rPr>
                <w:rFonts w:cs="Times New Roman"/>
                <w:lang w:val="en-GB"/>
              </w:rPr>
            </w:pPr>
            <w:r w:rsidRPr="00522DCA">
              <w:rPr>
                <w:rFonts w:cs="Times New Roman"/>
                <w:lang w:val="en-GB"/>
              </w:rPr>
              <w:t>HUSTET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2830D1B" w14:textId="77777777" w:rsidR="000959A2" w:rsidRPr="00522DCA" w:rsidRDefault="000959A2">
            <w:pPr>
              <w:rPr>
                <w:rFonts w:cs="Times New Roman"/>
                <w:lang w:val="en-GB"/>
              </w:rPr>
            </w:pP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89A8579" w14:textId="77777777" w:rsidR="000959A2" w:rsidRPr="00522DCA" w:rsidRDefault="000959A2">
            <w:pPr>
              <w:rPr>
                <w:rFonts w:cs="Times New Roman"/>
                <w:lang w:val="en-GB"/>
              </w:rPr>
            </w:pPr>
            <w:r w:rsidRPr="00522DCA">
              <w:rPr>
                <w:rFonts w:cs="Times New Roman"/>
                <w:lang w:val="en-GB"/>
              </w:rPr>
              <w:t>(</w:t>
            </w:r>
          </w:p>
        </w:tc>
        <w:tc>
          <w:tcPr>
            <w:tcW w:w="665" w:type="dxa"/>
            <w:tcBorders>
              <w:top w:val="single" w:sz="4" w:space="0" w:color="000000"/>
              <w:left w:val="single" w:sz="4" w:space="0" w:color="000000"/>
              <w:bottom w:val="single" w:sz="4" w:space="0" w:color="000000"/>
              <w:right w:val="single" w:sz="4" w:space="0" w:color="000000"/>
            </w:tcBorders>
            <w:shd w:val="clear" w:color="auto" w:fill="auto"/>
          </w:tcPr>
          <w:p w14:paraId="7AFF436D" w14:textId="77777777" w:rsidR="000959A2" w:rsidRPr="00522DCA" w:rsidRDefault="000959A2">
            <w:pPr>
              <w:rPr>
                <w:rFonts w:cs="Times New Roman"/>
                <w:lang w:val="en-GB"/>
              </w:rPr>
            </w:pPr>
            <w:r w:rsidRPr="00522DCA">
              <w:rPr>
                <w:rFonts w:cs="Times New Roman"/>
                <w:lang w:val="en-GB"/>
              </w:rPr>
              <w:t>was</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DCAAFF3" w14:textId="77777777" w:rsidR="000959A2" w:rsidRPr="00522DCA" w:rsidRDefault="000959A2">
            <w:pPr>
              <w:rPr>
                <w:rFonts w:cs="Times New Roman"/>
                <w:lang w:val="en-GB"/>
              </w:rPr>
            </w:pPr>
            <w:r w:rsidRPr="00522DCA">
              <w:rPr>
                <w:rFonts w:cs="Times New Roman"/>
                <w:lang w:val="en-GB"/>
              </w:rPr>
              <w: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3CCC0C9" w14:textId="77777777" w:rsidR="000959A2" w:rsidRPr="00522DCA" w:rsidRDefault="000959A2">
            <w:pPr>
              <w:rPr>
                <w:rFonts w:cs="Times New Roman"/>
                <w:lang w:val="en-GB"/>
              </w:rPr>
            </w:pP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14:paraId="710CD21B" w14:textId="77777777" w:rsidR="000959A2" w:rsidRPr="00522DCA" w:rsidRDefault="000959A2">
            <w:pPr>
              <w:rPr>
                <w:rFonts w:cs="Times New Roman"/>
                <w:lang w:val="en-GB"/>
              </w:rPr>
            </w:pPr>
            <w:proofErr w:type="spellStart"/>
            <w:r w:rsidRPr="00522DCA">
              <w:rPr>
                <w:rFonts w:cs="Times New Roman"/>
                <w:lang w:val="en-GB"/>
              </w:rPr>
              <w:t>denn</w:t>
            </w:r>
            <w:proofErr w:type="spellEnd"/>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3E55604" w14:textId="77777777" w:rsidR="000959A2" w:rsidRPr="00522DCA" w:rsidRDefault="000959A2">
            <w:pPr>
              <w:rPr>
                <w:rFonts w:cs="Times New Roman"/>
                <w:lang w:val="en-GB"/>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tcPr>
          <w:p w14:paraId="602182D6" w14:textId="77777777" w:rsidR="000959A2" w:rsidRPr="00522DCA" w:rsidRDefault="000959A2">
            <w:pPr>
              <w:rPr>
                <w:rFonts w:cs="Times New Roman"/>
                <w:bCs/>
                <w:lang w:val="en-GB"/>
              </w:rPr>
            </w:pPr>
            <w:r w:rsidRPr="00522DCA">
              <w:rPr>
                <w:rFonts w:cs="Times New Roman"/>
                <w:bCs/>
                <w:lang w:val="en-GB"/>
              </w:rPr>
              <w:t>*1,5*</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00A52C1B" w14:textId="77777777" w:rsidR="000959A2" w:rsidRPr="00522DCA" w:rsidRDefault="000959A2">
            <w:pPr>
              <w:rPr>
                <w:rFonts w:cs="Times New Roman"/>
                <w:lang w:val="en-GB"/>
              </w:rPr>
            </w:pPr>
          </w:p>
        </w:tc>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99AB8C" w14:textId="77777777" w:rsidR="000959A2" w:rsidRPr="00522DCA" w:rsidRDefault="000959A2">
            <w:pPr>
              <w:rPr>
                <w:rFonts w:cs="Times New Roman"/>
                <w:lang w:val="en-GB"/>
              </w:rPr>
            </w:pPr>
            <w:proofErr w:type="spellStart"/>
            <w:r w:rsidRPr="00522DCA">
              <w:rPr>
                <w:rFonts w:cs="Times New Roman"/>
                <w:lang w:val="en-GB"/>
              </w:rPr>
              <w:t>sonst</w:t>
            </w:r>
            <w:proofErr w:type="spellEnd"/>
          </w:p>
        </w:tc>
        <w:tc>
          <w:tcPr>
            <w:tcW w:w="557" w:type="dxa"/>
            <w:tcBorders>
              <w:top w:val="single" w:sz="4" w:space="0" w:color="000000"/>
              <w:left w:val="single" w:sz="4" w:space="0" w:color="000000"/>
              <w:bottom w:val="single" w:sz="4" w:space="0" w:color="000000"/>
              <w:right w:val="single" w:sz="4" w:space="0" w:color="000000"/>
            </w:tcBorders>
            <w:shd w:val="clear" w:color="auto" w:fill="auto"/>
          </w:tcPr>
          <w:p w14:paraId="31570C5A" w14:textId="77777777" w:rsidR="000959A2" w:rsidRPr="00522DCA" w:rsidRDefault="000959A2">
            <w:pPr>
              <w:rPr>
                <w:rFonts w:cs="Times New Roman"/>
                <w:lang w:val="en-GB"/>
              </w:rPr>
            </w:pPr>
            <w:r w:rsidRPr="00522DCA">
              <w:rPr>
                <w:rFonts w:cs="Times New Roman"/>
                <w:lang w:val="en-GB"/>
              </w:rPr>
              <w:t>↑</w:t>
            </w:r>
          </w:p>
        </w:tc>
      </w:tr>
    </w:tbl>
    <w:p w14:paraId="50C7EDA8" w14:textId="77777777" w:rsidR="000959A2" w:rsidRPr="00522DCA" w:rsidRDefault="000959A2">
      <w:pPr>
        <w:rPr>
          <w:rFonts w:cs="Times New Roman"/>
          <w:lang w:val="en-GB"/>
        </w:rPr>
      </w:pPr>
    </w:p>
    <w:p w14:paraId="20F53228" w14:textId="77777777" w:rsidR="000959A2" w:rsidRPr="00522DCA" w:rsidRDefault="000959A2">
      <w:pPr>
        <w:pStyle w:val="Standard-BlockCharCharChar"/>
        <w:rPr>
          <w:lang w:val="en-GB"/>
        </w:rPr>
      </w:pPr>
    </w:p>
    <w:tbl>
      <w:tblPr>
        <w:tblW w:w="0" w:type="auto"/>
        <w:tblLayout w:type="fixed"/>
        <w:tblLook w:val="0000" w:firstRow="0" w:lastRow="0" w:firstColumn="0" w:lastColumn="0" w:noHBand="0" w:noVBand="0"/>
      </w:tblPr>
      <w:tblGrid>
        <w:gridCol w:w="2869"/>
        <w:gridCol w:w="251"/>
        <w:gridCol w:w="2905"/>
        <w:gridCol w:w="3336"/>
      </w:tblGrid>
      <w:tr w:rsidR="000959A2" w:rsidRPr="00522DCA" w14:paraId="6C502348" w14:textId="77777777">
        <w:trPr>
          <w:gridAfter w:val="2"/>
          <w:wAfter w:w="6241" w:type="dxa"/>
          <w:trHeight w:val="794"/>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991E020" w14:textId="77777777" w:rsidR="000959A2" w:rsidRPr="00522DCA" w:rsidRDefault="000959A2">
            <w:pPr>
              <w:pStyle w:val="Zwischenberschrift"/>
              <w:pageBreakBefore/>
              <w:jc w:val="center"/>
              <w:rPr>
                <w:lang w:val="en-GB"/>
              </w:rPr>
            </w:pPr>
            <w:r w:rsidRPr="00522DCA">
              <w:rPr>
                <w:lang w:val="en-GB"/>
              </w:rPr>
              <w:lastRenderedPageBreak/>
              <w:t>Possible errors</w:t>
            </w:r>
          </w:p>
        </w:tc>
      </w:tr>
      <w:tr w:rsidR="000959A2" w:rsidRPr="00522DCA" w14:paraId="11DD34CF"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59668481" w14:textId="77777777" w:rsidR="000959A2" w:rsidRPr="00522DCA" w:rsidRDefault="000959A2">
            <w:pPr>
              <w:pStyle w:val="Zwischenberschrift"/>
              <w:rPr>
                <w:lang w:val="en-GB"/>
              </w:rPr>
            </w:pPr>
            <w:r w:rsidRPr="00522DCA">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4CF632BD" w14:textId="77777777" w:rsidR="000959A2" w:rsidRPr="00522DCA" w:rsidRDefault="000959A2">
            <w:pPr>
              <w:pStyle w:val="Zwischenberschrift"/>
              <w:rPr>
                <w:lang w:val="en-GB"/>
              </w:rPr>
            </w:pPr>
            <w:r w:rsidRPr="00522DCA">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C054964" w14:textId="77777777" w:rsidR="000959A2" w:rsidRPr="00522DCA" w:rsidRDefault="000959A2">
            <w:pPr>
              <w:pStyle w:val="Zwischenberschrift"/>
              <w:tabs>
                <w:tab w:val="left" w:pos="2392"/>
              </w:tabs>
              <w:rPr>
                <w:lang w:val="en-GB"/>
              </w:rPr>
            </w:pPr>
            <w:r w:rsidRPr="00522DCA">
              <w:rPr>
                <w:lang w:val="en-GB"/>
              </w:rPr>
              <w:t>Error</w:t>
            </w:r>
          </w:p>
        </w:tc>
      </w:tr>
      <w:tr w:rsidR="000959A2" w:rsidRPr="00B16F25" w14:paraId="06EE2CC1"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6E3F9481" w14:textId="77777777" w:rsidR="000959A2" w:rsidRPr="00522DCA" w:rsidRDefault="000959A2">
            <w:pPr>
              <w:pStyle w:val="Standard-BlockCharCharChar"/>
              <w:rPr>
                <w:lang w:val="en-GB"/>
              </w:rPr>
            </w:pPr>
            <w:r w:rsidRPr="00522DCA">
              <w:rPr>
                <w:lang w:val="en-GB"/>
              </w:rPr>
              <w:t>Capital letters within words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831189E" w14:textId="77777777" w:rsidR="000959A2" w:rsidRPr="00522DCA" w:rsidRDefault="000959A2">
            <w:pPr>
              <w:pStyle w:val="Standard-BlockCharCharChar"/>
              <w:rPr>
                <w:b/>
                <w:lang w:val="en-GB"/>
              </w:rPr>
            </w:pPr>
            <w:proofErr w:type="spellStart"/>
            <w:r w:rsidRPr="00522DCA">
              <w:rPr>
                <w:lang w:val="en-GB"/>
              </w:rPr>
              <w:t>j</w:t>
            </w:r>
            <w:r w:rsidRPr="00522DCA">
              <w:rPr>
                <w:b/>
                <w:lang w:val="en-GB"/>
              </w:rPr>
              <w:t>A</w:t>
            </w:r>
            <w:proofErr w:type="spellEnd"/>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2E8A33B3"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 xml:space="preserve">Error: Not allowed: Capital letter, open parentheses, closed parentheses, full stop or ellipsis, number or comma </w:t>
            </w:r>
          </w:p>
        </w:tc>
      </w:tr>
      <w:tr w:rsidR="000959A2" w:rsidRPr="00B16F25" w14:paraId="53770133"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A37899A" w14:textId="77777777" w:rsidR="000959A2" w:rsidRPr="00522DCA" w:rsidRDefault="000959A2" w:rsidP="00E17DA5">
            <w:pPr>
              <w:pStyle w:val="Standard-BlockCharCharChar"/>
              <w:rPr>
                <w:ins w:id="1029" w:author="Moritz Lautenbach" w:date="2014-04-16T11:05:00Z"/>
                <w:lang w:val="en-GB"/>
              </w:rPr>
            </w:pPr>
            <w:r w:rsidRPr="00522DCA">
              <w:rPr>
                <w:lang w:val="en-GB"/>
              </w:rPr>
              <w:t xml:space="preserve">Small letters within </w:t>
            </w:r>
          </w:p>
          <w:p w14:paraId="3FA6E091" w14:textId="77777777" w:rsidR="000959A2" w:rsidRPr="00522DCA" w:rsidRDefault="000959A2" w:rsidP="00E17DA5">
            <w:pPr>
              <w:pStyle w:val="Standard-BlockCharCharChar"/>
              <w:rPr>
                <w:lang w:val="en-GB"/>
              </w:rPr>
            </w:pPr>
            <w:commentRangeStart w:id="1030"/>
            <w:proofErr w:type="gramStart"/>
            <w:r w:rsidRPr="00522DCA">
              <w:rPr>
                <w:lang w:val="en-GB"/>
              </w:rPr>
              <w:t>non</w:t>
            </w:r>
            <w:ins w:id="1031" w:author="Moritz Lautenbach" w:date="2014-04-16T11:05:00Z">
              <w:r w:rsidRPr="00522DCA">
                <w:rPr>
                  <w:lang w:val="en-GB"/>
                </w:rPr>
                <w:t>-</w:t>
              </w:r>
            </w:ins>
            <w:proofErr w:type="spellStart"/>
            <w:del w:id="1032" w:author="Moritz Lautenbach" w:date="2014-04-16T11:05:00Z">
              <w:r w:rsidRPr="00522DCA" w:rsidDel="002515F1">
                <w:rPr>
                  <w:lang w:val="en-GB"/>
                </w:rPr>
                <w:delText xml:space="preserve"> </w:delText>
              </w:r>
            </w:del>
            <w:r w:rsidRPr="00522DCA">
              <w:rPr>
                <w:lang w:val="en-GB"/>
              </w:rPr>
              <w:t>morphemized</w:t>
            </w:r>
            <w:proofErr w:type="spellEnd"/>
            <w:proofErr w:type="gramEnd"/>
            <w:r w:rsidRPr="00522DCA">
              <w:rPr>
                <w:lang w:val="en-GB"/>
              </w:rPr>
              <w:t>???</w:t>
            </w:r>
            <w:commentRangeEnd w:id="1030"/>
            <w:r w:rsidRPr="00522DCA">
              <w:rPr>
                <w:rStyle w:val="Kommentarzeichen"/>
                <w:lang w:val="en-GB"/>
              </w:rPr>
              <w:commentReference w:id="1030"/>
            </w:r>
            <w:r w:rsidRPr="00522DCA">
              <w:rPr>
                <w:lang w:val="en-GB"/>
              </w:rPr>
              <w:t xml:space="preserve"> utterances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0001EBD4" w14:textId="77777777" w:rsidR="000959A2" w:rsidRPr="00522DCA" w:rsidRDefault="000959A2">
            <w:pPr>
              <w:pStyle w:val="Standard-BlockCharCharChar"/>
              <w:rPr>
                <w:lang w:val="en-GB"/>
              </w:rPr>
            </w:pPr>
            <w:proofErr w:type="spellStart"/>
            <w:r w:rsidRPr="00522DCA">
              <w:rPr>
                <w:lang w:val="en-GB"/>
              </w:rPr>
              <w:t>Ich</w:t>
            </w:r>
            <w:proofErr w:type="spellEnd"/>
            <w:r w:rsidRPr="00522DCA">
              <w:rPr>
                <w:lang w:val="en-GB"/>
              </w:rPr>
              <w:t xml:space="preserve"> </w:t>
            </w:r>
            <w:proofErr w:type="spellStart"/>
            <w:r w:rsidRPr="00522DCA">
              <w:rPr>
                <w:lang w:val="en-GB"/>
              </w:rPr>
              <w:t>mache</w:t>
            </w:r>
            <w:proofErr w:type="spellEnd"/>
            <w:r w:rsidRPr="00522DCA">
              <w:rPr>
                <w:b/>
                <w:lang w:val="en-GB"/>
              </w:rPr>
              <w:t>]</w:t>
            </w:r>
            <w:r w:rsidRPr="00522DCA">
              <w:rPr>
                <w:lang w:val="en-GB"/>
              </w:rPr>
              <w:t xml:space="preserve"> </w:t>
            </w:r>
            <w:proofErr w:type="spellStart"/>
            <w:r w:rsidRPr="00522DCA">
              <w:rPr>
                <w:lang w:val="en-GB"/>
              </w:rPr>
              <w:t>eine</w:t>
            </w:r>
            <w:proofErr w:type="spellEnd"/>
            <w:r w:rsidRPr="00522DCA">
              <w:rPr>
                <w:lang w:val="en-GB"/>
              </w:rPr>
              <w:t xml:space="preserve"> </w:t>
            </w:r>
            <w:proofErr w:type="spellStart"/>
            <w:r w:rsidRPr="00522DCA">
              <w:rPr>
                <w:lang w:val="en-GB"/>
              </w:rPr>
              <w:t>Äußerung</w:t>
            </w:r>
            <w:proofErr w:type="spellEnd"/>
            <w:r w:rsidRPr="00522DCA">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4C0CCA0"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 xml:space="preserve">Error: Not allowed: open parentheses, closed parentheses, number or comma, colon, full stop or ellipsis, pause symbols, </w:t>
            </w:r>
            <w:commentRangeStart w:id="1033"/>
            <w:r w:rsidRPr="00522DCA">
              <w:rPr>
                <w:rFonts w:ascii="Times New Roman" w:hAnsi="Times New Roman"/>
                <w:lang w:val="en-GB"/>
              </w:rPr>
              <w:t>((</w:t>
            </w:r>
            <w:proofErr w:type="spellStart"/>
            <w:r w:rsidRPr="00522DCA">
              <w:rPr>
                <w:rFonts w:ascii="Times New Roman" w:hAnsi="Times New Roman"/>
                <w:lang w:val="en-GB"/>
              </w:rPr>
              <w:t>Prosodiezeichen</w:t>
            </w:r>
            <w:proofErr w:type="spellEnd"/>
            <w:r w:rsidRPr="00522DCA">
              <w:rPr>
                <w:rFonts w:ascii="Times New Roman" w:hAnsi="Times New Roman"/>
                <w:lang w:val="en-GB"/>
              </w:rPr>
              <w:t xml:space="preserve">???) </w:t>
            </w:r>
            <w:commentRangeEnd w:id="1033"/>
            <w:r w:rsidRPr="00522DCA">
              <w:rPr>
                <w:rStyle w:val="Kommentarzeichen"/>
                <w:rFonts w:ascii="Times New Roman" w:hAnsi="Times New Roman"/>
                <w:lang w:val="en-GB"/>
              </w:rPr>
              <w:commentReference w:id="1033"/>
            </w:r>
            <w:r w:rsidRPr="00522DCA">
              <w:rPr>
                <w:rFonts w:ascii="Times New Roman" w:hAnsi="Times New Roman"/>
                <w:lang w:val="en-GB"/>
              </w:rPr>
              <w:t xml:space="preserve">, parts of words </w:t>
            </w:r>
          </w:p>
        </w:tc>
      </w:tr>
      <w:tr w:rsidR="000959A2" w:rsidRPr="00522DCA" w14:paraId="18020CBC"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1775D886" w14:textId="77777777" w:rsidR="000959A2" w:rsidRPr="00522DCA" w:rsidRDefault="000959A2">
            <w:pPr>
              <w:pStyle w:val="Standard-BlockCharCharChar"/>
              <w:rPr>
                <w:lang w:val="en-GB"/>
              </w:rPr>
            </w:pPr>
            <w:r w:rsidRPr="00522DCA">
              <w:rPr>
                <w:lang w:val="en-GB"/>
              </w:rPr>
              <w:t>...</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F003BBD" w14:textId="77777777" w:rsidR="000959A2" w:rsidRPr="00522DCA" w:rsidRDefault="000959A2">
            <w:pPr>
              <w:pStyle w:val="Standard-BlockCharCharChar"/>
              <w:rPr>
                <w:lang w:val="en-GB"/>
              </w:rPr>
            </w:pPr>
            <w:r w:rsidRPr="00522DCA">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70077D5"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w:t>
            </w:r>
          </w:p>
        </w:tc>
      </w:tr>
    </w:tbl>
    <w:p w14:paraId="21AF406C" w14:textId="77777777" w:rsidR="000959A2" w:rsidRPr="00522DCA" w:rsidRDefault="000959A2">
      <w:pPr>
        <w:rPr>
          <w:rFonts w:cs="Times New Roman"/>
          <w:lang w:val="en-GB"/>
        </w:rPr>
      </w:pPr>
    </w:p>
    <w:p w14:paraId="5B472495" w14:textId="23D9CB29" w:rsidR="000959A2" w:rsidRPr="00522DCA" w:rsidRDefault="000959A2">
      <w:pPr>
        <w:pStyle w:val="berschrift2"/>
        <w:pageBreakBefore/>
        <w:rPr>
          <w:lang w:val="en-GB"/>
        </w:rPr>
      </w:pPr>
      <w:bookmarkStart w:id="1034" w:name="_Toc411261348"/>
      <w:r w:rsidRPr="00522DCA">
        <w:rPr>
          <w:lang w:val="en-GB"/>
        </w:rPr>
        <w:lastRenderedPageBreak/>
        <w:t>Segmentation: </w:t>
      </w:r>
      <w:r w:rsidR="00C81274" w:rsidRPr="00522DCA">
        <w:rPr>
          <w:lang w:val="en-GB"/>
        </w:rPr>
        <w:t>“</w:t>
      </w:r>
      <w:r w:rsidRPr="00522DCA">
        <w:rPr>
          <w:lang w:val="en-GB"/>
        </w:rPr>
        <w:t>GAT: Intonation Units</w:t>
      </w:r>
      <w:r w:rsidR="00C81274" w:rsidRPr="00522DCA">
        <w:rPr>
          <w:lang w:val="en-GB"/>
        </w:rPr>
        <w:t>”</w:t>
      </w:r>
      <w:bookmarkEnd w:id="1034"/>
    </w:p>
    <w:tbl>
      <w:tblPr>
        <w:tblW w:w="9180" w:type="dxa"/>
        <w:tblLayout w:type="fixed"/>
        <w:tblLook w:val="0000" w:firstRow="0" w:lastRow="0" w:firstColumn="0" w:lastColumn="0" w:noHBand="0" w:noVBand="0"/>
      </w:tblPr>
      <w:tblGrid>
        <w:gridCol w:w="2416"/>
        <w:gridCol w:w="2048"/>
        <w:gridCol w:w="4716"/>
      </w:tblGrid>
      <w:tr w:rsidR="000959A2" w:rsidRPr="00522DCA" w14:paraId="7B654828"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D9D9D9"/>
          </w:tcPr>
          <w:p w14:paraId="3DF9830A" w14:textId="77777777" w:rsidR="000959A2" w:rsidRPr="00522DCA" w:rsidRDefault="000959A2">
            <w:pPr>
              <w:rPr>
                <w:rFonts w:cs="Times New Roman"/>
                <w:b/>
                <w:bCs/>
                <w:lang w:val="en-GB"/>
              </w:rPr>
            </w:pPr>
            <w:r w:rsidRPr="00522DCA">
              <w:rPr>
                <w:rFonts w:cs="Times New Roman"/>
                <w:b/>
                <w:bCs/>
                <w:lang w:val="en-GB"/>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D9D9D9"/>
          </w:tcPr>
          <w:p w14:paraId="2824EE3A" w14:textId="77777777" w:rsidR="000959A2" w:rsidRPr="00522DCA" w:rsidRDefault="000959A2">
            <w:pPr>
              <w:rPr>
                <w:rFonts w:cs="Times New Roman"/>
                <w:b/>
                <w:bCs/>
                <w:lang w:val="en-GB"/>
              </w:rPr>
            </w:pPr>
            <w:r w:rsidRPr="00522DCA">
              <w:rPr>
                <w:rFonts w:cs="Times New Roman"/>
                <w:b/>
                <w:bCs/>
                <w:lang w:val="en-GB"/>
              </w:rPr>
              <w:t>Standard Values</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cPr>
          <w:p w14:paraId="2BD3E783" w14:textId="77777777" w:rsidR="000959A2" w:rsidRPr="00522DCA" w:rsidRDefault="000959A2">
            <w:pPr>
              <w:pStyle w:val="Standard-BlockCharCharChar"/>
              <w:spacing w:line="100" w:lineRule="atLeast"/>
              <w:rPr>
                <w:b/>
                <w:lang w:val="en-GB"/>
              </w:rPr>
            </w:pPr>
            <w:r w:rsidRPr="00522DCA">
              <w:rPr>
                <w:b/>
                <w:lang w:val="en-GB"/>
              </w:rPr>
              <w:t>Explanation</w:t>
            </w:r>
          </w:p>
        </w:tc>
      </w:tr>
      <w:tr w:rsidR="000959A2" w:rsidRPr="00522DCA" w14:paraId="65CF0314"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778E0FE1" w14:textId="77777777" w:rsidR="000959A2" w:rsidRPr="00522DCA" w:rsidRDefault="000959A2">
            <w:pPr>
              <w:rPr>
                <w:rFonts w:cs="Times New Roman"/>
                <w:bCs/>
                <w:lang w:val="en-GB"/>
              </w:rPr>
            </w:pPr>
            <w:bookmarkStart w:id="1035" w:name="IU_END_SYMBOLS"/>
            <w:r w:rsidRPr="00522DCA">
              <w:rPr>
                <w:rFonts w:cs="Times New Roman"/>
                <w:bCs/>
                <w:lang w:val="en-GB"/>
              </w:rPr>
              <w:t>IU_END_SYMBOLS</w:t>
            </w:r>
            <w:bookmarkEnd w:id="1035"/>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0041391"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76F59A5" w14:textId="77777777" w:rsidR="000959A2" w:rsidRPr="00B16F25" w:rsidRDefault="000959A2">
            <w:pPr>
              <w:rPr>
                <w:rFonts w:cs="Times New Roman"/>
                <w:bCs/>
                <w:rPrChange w:id="1036" w:author="Moritz Lautenbach" w:date="2014-04-16T10:11:00Z">
                  <w:rPr>
                    <w:bCs/>
                    <w:lang w:val="en-US"/>
                  </w:rPr>
                </w:rPrChange>
              </w:rPr>
            </w:pPr>
            <w:commentRangeStart w:id="1037"/>
            <w:r w:rsidRPr="00B16F25">
              <w:rPr>
                <w:rFonts w:cs="Times New Roman"/>
                <w:bCs/>
                <w:rPrChange w:id="1038" w:author="Moritz Lautenbach" w:date="2014-04-16T10:11:00Z">
                  <w:rPr>
                    <w:bCs/>
                    <w:lang w:val="en-US"/>
                  </w:rPr>
                </w:rPrChange>
              </w:rPr>
              <w:t>(Markiert abschließend die Tonhöhenbewegung einer Phrasierungseinheit)???</w:t>
            </w:r>
            <w:commentRangeEnd w:id="1037"/>
            <w:r w:rsidRPr="00522DCA">
              <w:rPr>
                <w:rStyle w:val="Kommentarzeichen"/>
                <w:rFonts w:cs="Times New Roman"/>
                <w:lang w:val="en-GB"/>
              </w:rPr>
              <w:commentReference w:id="1037"/>
            </w:r>
          </w:p>
        </w:tc>
      </w:tr>
      <w:tr w:rsidR="000959A2" w:rsidRPr="00B16F25" w14:paraId="51701C7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1B604EF" w14:textId="77777777" w:rsidR="000959A2" w:rsidRPr="00522DCA" w:rsidRDefault="000959A2">
            <w:pPr>
              <w:rPr>
                <w:rFonts w:cs="Times New Roman"/>
                <w:bCs/>
                <w:lang w:val="en-GB"/>
              </w:rPr>
            </w:pPr>
            <w:r w:rsidRPr="00522DCA">
              <w:rPr>
                <w:rFonts w:cs="Times New Roman"/>
                <w:bCs/>
                <w:lang w:val="en-GB"/>
              </w:rPr>
              <w:t>OPEN_PARENTHESIS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EE82987"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3B8DFEAE" w14:textId="77777777" w:rsidR="000959A2" w:rsidRPr="00522DCA" w:rsidRDefault="000959A2">
            <w:pPr>
              <w:rPr>
                <w:rFonts w:cs="Times New Roman"/>
                <w:bCs/>
                <w:lang w:val="en-GB"/>
              </w:rPr>
            </w:pPr>
            <w:r w:rsidRPr="00522DCA">
              <w:rPr>
                <w:rFonts w:cs="Times New Roman"/>
                <w:bCs/>
                <w:lang w:val="en-GB"/>
              </w:rPr>
              <w:t>Marks the beginning of a pause or of a section that is difficult to understand</w:t>
            </w:r>
            <w:del w:id="1039" w:author="Moritz Lautenbach" w:date="2014-04-16T11:06:00Z">
              <w:r w:rsidRPr="00522DCA" w:rsidDel="004C0FA9">
                <w:rPr>
                  <w:rFonts w:cs="Times New Roman"/>
                  <w:bCs/>
                  <w:lang w:val="en-GB"/>
                </w:rPr>
                <w:delText xml:space="preserve"> </w:delText>
              </w:r>
            </w:del>
            <w:r w:rsidRPr="00522DCA">
              <w:rPr>
                <w:rFonts w:cs="Times New Roman"/>
                <w:bCs/>
                <w:lang w:val="en-GB"/>
              </w:rPr>
              <w:t>. Full</w:t>
            </w:r>
            <w:ins w:id="1040" w:author="Moritz Lautenbach" w:date="2014-04-16T11:10:00Z">
              <w:r w:rsidRPr="00522DCA">
                <w:rPr>
                  <w:rFonts w:cs="Times New Roman"/>
                  <w:bCs/>
                  <w:lang w:val="en-GB"/>
                </w:rPr>
                <w:t xml:space="preserve"> </w:t>
              </w:r>
            </w:ins>
            <w:r w:rsidRPr="00522DCA">
              <w:rPr>
                <w:rFonts w:cs="Times New Roman"/>
                <w:bCs/>
                <w:lang w:val="en-GB"/>
              </w:rPr>
              <w:t>stops in between round brackets will not be considered end of utterance symbols of a (</w:t>
            </w:r>
            <w:commentRangeStart w:id="1041"/>
            <w:proofErr w:type="spellStart"/>
            <w:r w:rsidRPr="00522DCA">
              <w:rPr>
                <w:rFonts w:cs="Times New Roman"/>
                <w:bCs/>
                <w:lang w:val="en-GB"/>
              </w:rPr>
              <w:t>Phrasierungseinheit</w:t>
            </w:r>
            <w:proofErr w:type="spellEnd"/>
            <w:r w:rsidRPr="00522DCA">
              <w:rPr>
                <w:rFonts w:cs="Times New Roman"/>
                <w:bCs/>
                <w:lang w:val="en-GB"/>
              </w:rPr>
              <w:t>?</w:t>
            </w:r>
            <w:commentRangeEnd w:id="1041"/>
            <w:r w:rsidRPr="00522DCA">
              <w:rPr>
                <w:rStyle w:val="Kommentarzeichen"/>
                <w:rFonts w:cs="Times New Roman"/>
                <w:lang w:val="en-GB"/>
              </w:rPr>
              <w:commentReference w:id="1041"/>
            </w:r>
            <w:r w:rsidRPr="00522DCA">
              <w:rPr>
                <w:rFonts w:cs="Times New Roman"/>
                <w:bCs/>
                <w:lang w:val="en-GB"/>
              </w:rPr>
              <w:t xml:space="preserve">?). </w:t>
            </w:r>
          </w:p>
        </w:tc>
      </w:tr>
      <w:tr w:rsidR="000959A2" w:rsidRPr="00B16F25" w14:paraId="167AFD3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5021252" w14:textId="77777777" w:rsidR="000959A2" w:rsidRPr="00522DCA" w:rsidRDefault="000959A2">
            <w:pPr>
              <w:rPr>
                <w:rFonts w:cs="Times New Roman"/>
                <w:bCs/>
                <w:lang w:val="en-GB"/>
              </w:rPr>
            </w:pPr>
            <w:r w:rsidRPr="00522DCA">
              <w:rPr>
                <w:rFonts w:cs="Times New Roman"/>
                <w:bCs/>
                <w:lang w:val="en-GB"/>
              </w:rPr>
              <w:t>CLOSE_PARENTHESIS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B85B9FE"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43D15D2" w14:textId="77777777" w:rsidR="000959A2" w:rsidRPr="00522DCA" w:rsidRDefault="000959A2">
            <w:pPr>
              <w:rPr>
                <w:rFonts w:cs="Times New Roman"/>
                <w:bCs/>
                <w:lang w:val="en-GB"/>
              </w:rPr>
            </w:pPr>
            <w:r w:rsidRPr="00522DCA">
              <w:rPr>
                <w:rFonts w:cs="Times New Roman"/>
                <w:bCs/>
                <w:lang w:val="en-GB"/>
              </w:rPr>
              <w:t>Marks the end of a pause or of a section that is difficult to understand</w:t>
            </w:r>
            <w:del w:id="1042" w:author="Moritz Lautenbach" w:date="2014-04-16T11:07:00Z">
              <w:r w:rsidRPr="00522DCA" w:rsidDel="004C0FA9">
                <w:rPr>
                  <w:rFonts w:cs="Times New Roman"/>
                  <w:bCs/>
                  <w:lang w:val="en-GB"/>
                </w:rPr>
                <w:delText xml:space="preserve"> </w:delText>
              </w:r>
            </w:del>
            <w:r w:rsidRPr="00522DCA">
              <w:rPr>
                <w:rFonts w:cs="Times New Roman"/>
                <w:bCs/>
                <w:lang w:val="en-GB"/>
              </w:rPr>
              <w:t>. Full</w:t>
            </w:r>
            <w:ins w:id="1043" w:author="Moritz Lautenbach" w:date="2014-04-16T11:10:00Z">
              <w:r w:rsidRPr="00522DCA">
                <w:rPr>
                  <w:rFonts w:cs="Times New Roman"/>
                  <w:bCs/>
                  <w:lang w:val="en-GB"/>
                </w:rPr>
                <w:t xml:space="preserve"> </w:t>
              </w:r>
            </w:ins>
            <w:r w:rsidRPr="00522DCA">
              <w:rPr>
                <w:rFonts w:cs="Times New Roman"/>
                <w:bCs/>
                <w:lang w:val="en-GB"/>
              </w:rPr>
              <w:t xml:space="preserve">stops in between round brackets will not be considered end of utterance symbols of a </w:t>
            </w:r>
            <w:commentRangeStart w:id="1044"/>
            <w:r w:rsidRPr="00522DCA">
              <w:rPr>
                <w:rFonts w:cs="Times New Roman"/>
                <w:bCs/>
                <w:lang w:val="en-GB"/>
              </w:rPr>
              <w:t>(</w:t>
            </w:r>
            <w:proofErr w:type="spellStart"/>
            <w:r w:rsidRPr="00522DCA">
              <w:rPr>
                <w:rFonts w:cs="Times New Roman"/>
                <w:bCs/>
                <w:lang w:val="en-GB"/>
              </w:rPr>
              <w:t>Phrasierungseinheit</w:t>
            </w:r>
            <w:commentRangeEnd w:id="1044"/>
            <w:proofErr w:type="spellEnd"/>
            <w:r w:rsidRPr="00522DCA">
              <w:rPr>
                <w:rStyle w:val="Kommentarzeichen"/>
                <w:rFonts w:cs="Times New Roman"/>
                <w:lang w:val="en-GB"/>
              </w:rPr>
              <w:commentReference w:id="1044"/>
            </w:r>
            <w:r w:rsidRPr="00522DCA">
              <w:rPr>
                <w:rFonts w:cs="Times New Roman"/>
                <w:bCs/>
                <w:lang w:val="en-GB"/>
              </w:rPr>
              <w:t>??).</w:t>
            </w:r>
          </w:p>
        </w:tc>
      </w:tr>
      <w:tr w:rsidR="000959A2" w:rsidRPr="00B16F25" w14:paraId="47196ECC"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07521934" w14:textId="77777777" w:rsidR="000959A2" w:rsidRPr="00522DCA" w:rsidRDefault="000959A2">
            <w:pPr>
              <w:rPr>
                <w:rFonts w:cs="Times New Roman"/>
                <w:bCs/>
                <w:lang w:val="en-GB"/>
              </w:rPr>
            </w:pPr>
            <w:bookmarkStart w:id="1045" w:name="CLOSE_ANGLE"/>
            <w:r w:rsidRPr="00522DCA">
              <w:rPr>
                <w:rFonts w:cs="Times New Roman"/>
                <w:bCs/>
                <w:lang w:val="en-GB"/>
              </w:rPr>
              <w:t>CLOSE_ANGLE</w:t>
            </w:r>
            <w:bookmarkEnd w:id="1045"/>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39DA605" w14:textId="77777777" w:rsidR="000959A2" w:rsidRPr="00522DCA" w:rsidRDefault="000959A2">
            <w:pPr>
              <w:rPr>
                <w:rFonts w:cs="Times New Roman"/>
                <w:color w:val="C0C0C0"/>
                <w:lang w:val="en-GB"/>
              </w:rPr>
            </w:pPr>
            <w:r w:rsidRPr="00522DCA">
              <w:rPr>
                <w:rFonts w:cs="Times New Roman"/>
                <w:b/>
                <w:bCs/>
                <w:lang w:val="en-GB"/>
              </w:rPr>
              <w:t>&gt;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01F70E9F" w14:textId="77777777" w:rsidR="000959A2" w:rsidRPr="00522DCA" w:rsidRDefault="000959A2">
            <w:pPr>
              <w:rPr>
                <w:rFonts w:cs="Times New Roman"/>
                <w:bCs/>
                <w:lang w:val="en-GB"/>
              </w:rPr>
            </w:pPr>
            <w:r w:rsidRPr="00522DCA">
              <w:rPr>
                <w:rFonts w:cs="Times New Roman"/>
                <w:bCs/>
                <w:lang w:val="en-GB"/>
              </w:rPr>
              <w:t xml:space="preserve">Marks the end of a commentary annotation </w:t>
            </w:r>
          </w:p>
          <w:p w14:paraId="7DF8A686" w14:textId="77777777" w:rsidR="000959A2" w:rsidRPr="00522DCA" w:rsidRDefault="000959A2">
            <w:pPr>
              <w:rPr>
                <w:rFonts w:cs="Times New Roman"/>
                <w:bCs/>
                <w:lang w:val="en-GB"/>
              </w:rPr>
            </w:pPr>
            <w:r w:rsidRPr="00522DCA">
              <w:rPr>
                <w:rFonts w:cs="Times New Roman"/>
                <w:bCs/>
                <w:lang w:val="en-GB"/>
              </w:rPr>
              <w:t xml:space="preserve">(e.g.: &lt;laughing&lt; what?&gt;) and can occur after the final symbol of the </w:t>
            </w:r>
            <w:proofErr w:type="spellStart"/>
            <w:r w:rsidRPr="00522DCA">
              <w:rPr>
                <w:rFonts w:cs="Times New Roman"/>
                <w:bCs/>
                <w:lang w:val="en-GB"/>
              </w:rPr>
              <w:t>P</w:t>
            </w:r>
            <w:commentRangeStart w:id="1046"/>
            <w:r w:rsidRPr="00522DCA">
              <w:rPr>
                <w:rFonts w:cs="Times New Roman"/>
                <w:bCs/>
                <w:lang w:val="en-GB"/>
              </w:rPr>
              <w:t>hrasierungseinheit</w:t>
            </w:r>
            <w:commentRangeEnd w:id="1046"/>
            <w:proofErr w:type="spellEnd"/>
            <w:r w:rsidRPr="00522DCA">
              <w:rPr>
                <w:rStyle w:val="Kommentarzeichen"/>
                <w:rFonts w:cs="Times New Roman"/>
                <w:lang w:val="en-GB"/>
              </w:rPr>
              <w:commentReference w:id="1046"/>
            </w:r>
            <w:r w:rsidRPr="00522DCA">
              <w:rPr>
                <w:rFonts w:cs="Times New Roman"/>
                <w:bCs/>
                <w:lang w:val="en-GB"/>
              </w:rPr>
              <w:t>??? .</w:t>
            </w:r>
          </w:p>
        </w:tc>
      </w:tr>
      <w:tr w:rsidR="000959A2" w:rsidRPr="00B16F25" w14:paraId="75CD3953"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35BC6C4A" w14:textId="77777777" w:rsidR="000959A2" w:rsidRPr="00522DCA" w:rsidRDefault="000959A2">
            <w:pPr>
              <w:rPr>
                <w:rFonts w:cs="Times New Roman"/>
                <w:bCs/>
                <w:lang w:val="en-GB"/>
              </w:rPr>
            </w:pPr>
            <w:r w:rsidRPr="00522DCA">
              <w:rPr>
                <w:rFonts w:cs="Times New Roman"/>
                <w:bCs/>
                <w:lang w:val="en-GB"/>
              </w:rPr>
              <w:t>SPACE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1893271B" w14:textId="77777777" w:rsidR="000959A2" w:rsidRPr="00522DCA" w:rsidRDefault="000959A2">
            <w:pPr>
              <w:rPr>
                <w:rFonts w:cs="Times New Roman"/>
                <w:color w:val="C0C0C0"/>
                <w:lang w:val="en-GB"/>
              </w:rPr>
            </w:pPr>
            <w:r w:rsidRPr="00522DCA">
              <w:rPr>
                <w:rFonts w:cs="Times New Roman"/>
                <w:color w:val="C0C0C0"/>
                <w:lang w:val="en-GB"/>
              </w:rPr>
              <w:t xml:space="preserve">|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04FF094" w14:textId="77777777" w:rsidR="000959A2" w:rsidRPr="00522DCA" w:rsidRDefault="000959A2">
            <w:pPr>
              <w:rPr>
                <w:rFonts w:cs="Times New Roman"/>
                <w:bCs/>
                <w:lang w:val="en-GB"/>
              </w:rPr>
            </w:pPr>
            <w:r w:rsidRPr="00522DCA">
              <w:rPr>
                <w:rFonts w:cs="Times New Roman"/>
                <w:lang w:val="en-GB"/>
              </w:rPr>
              <w:t xml:space="preserve">Can occur after the final symbol of the </w:t>
            </w:r>
            <w:proofErr w:type="spellStart"/>
            <w:r w:rsidRPr="00522DCA">
              <w:rPr>
                <w:rFonts w:cs="Times New Roman"/>
                <w:bCs/>
                <w:lang w:val="en-GB"/>
              </w:rPr>
              <w:t>P</w:t>
            </w:r>
            <w:commentRangeStart w:id="1047"/>
            <w:r w:rsidRPr="00522DCA">
              <w:rPr>
                <w:rFonts w:cs="Times New Roman"/>
                <w:bCs/>
                <w:lang w:val="en-GB"/>
              </w:rPr>
              <w:t>hrasierungseinheit</w:t>
            </w:r>
            <w:commentRangeEnd w:id="1047"/>
            <w:proofErr w:type="spellEnd"/>
            <w:r w:rsidRPr="00522DCA">
              <w:rPr>
                <w:rStyle w:val="Kommentarzeichen"/>
                <w:rFonts w:cs="Times New Roman"/>
                <w:lang w:val="en-GB"/>
              </w:rPr>
              <w:commentReference w:id="1047"/>
            </w:r>
            <w:r w:rsidRPr="00522DCA">
              <w:rPr>
                <w:rFonts w:cs="Times New Roman"/>
                <w:bCs/>
                <w:lang w:val="en-GB"/>
              </w:rPr>
              <w:t xml:space="preserve">??? </w:t>
            </w:r>
          </w:p>
        </w:tc>
      </w:tr>
      <w:tr w:rsidR="000959A2" w:rsidRPr="00522DCA" w14:paraId="2DD7D49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D1D2401" w14:textId="77777777" w:rsidR="000959A2" w:rsidRPr="00522DCA" w:rsidRDefault="000959A2">
            <w:pPr>
              <w:rPr>
                <w:rFonts w:cs="Times New Roman"/>
                <w:bCs/>
                <w:lang w:val="en-GB"/>
              </w:rPr>
            </w:pPr>
            <w:bookmarkStart w:id="1048" w:name="EQUALS"/>
            <w:r w:rsidRPr="00522DCA">
              <w:rPr>
                <w:rFonts w:cs="Times New Roman"/>
                <w:bCs/>
                <w:lang w:val="en-GB"/>
              </w:rPr>
              <w:t>EQUALS</w:t>
            </w:r>
            <w:bookmarkEnd w:id="1048"/>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1FB2822"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B3F7E29" w14:textId="77777777" w:rsidR="000959A2" w:rsidRPr="00522DCA" w:rsidRDefault="000959A2">
            <w:pPr>
              <w:rPr>
                <w:rFonts w:cs="Times New Roman"/>
                <w:bCs/>
                <w:lang w:val="en-GB"/>
              </w:rPr>
            </w:pPr>
            <w:r w:rsidRPr="00B16F25">
              <w:rPr>
                <w:rFonts w:cs="Times New Roman"/>
                <w:bCs/>
                <w:rPrChange w:id="1049" w:author="Moritz Lautenbach" w:date="2014-04-16T10:11:00Z">
                  <w:rPr>
                    <w:bCs/>
                    <w:lang w:val="en-US"/>
                  </w:rPr>
                </w:rPrChange>
              </w:rPr>
              <w:t>Marks a V</w:t>
            </w:r>
            <w:commentRangeStart w:id="1050"/>
            <w:r w:rsidRPr="00B16F25">
              <w:rPr>
                <w:rFonts w:cs="Times New Roman"/>
                <w:bCs/>
                <w:rPrChange w:id="1051" w:author="Moritz Lautenbach" w:date="2014-04-16T10:11:00Z">
                  <w:rPr>
                    <w:bCs/>
                    <w:lang w:val="en-US"/>
                  </w:rPr>
                </w:rPrChange>
              </w:rPr>
              <w:t>erschleifung</w:t>
            </w:r>
            <w:commentRangeEnd w:id="1050"/>
            <w:r w:rsidRPr="00522DCA">
              <w:rPr>
                <w:rStyle w:val="Kommentarzeichen"/>
                <w:rFonts w:cs="Times New Roman"/>
                <w:lang w:val="en-GB"/>
              </w:rPr>
              <w:commentReference w:id="1050"/>
            </w:r>
            <w:r w:rsidRPr="00B16F25">
              <w:rPr>
                <w:rFonts w:cs="Times New Roman"/>
                <w:bCs/>
                <w:rPrChange w:id="1052" w:author="Moritz Lautenbach" w:date="2014-04-16T10:11:00Z">
                  <w:rPr>
                    <w:bCs/>
                    <w:lang w:val="en-US"/>
                  </w:rPr>
                </w:rPrChange>
              </w:rPr>
              <w:t xml:space="preserve">??? </w:t>
            </w:r>
            <w:proofErr w:type="spellStart"/>
            <w:r w:rsidRPr="00B16F25">
              <w:rPr>
                <w:rFonts w:cs="Times New Roman"/>
                <w:bCs/>
                <w:rPrChange w:id="1053" w:author="Moritz Lautenbach" w:date="2014-04-16T10:11:00Z">
                  <w:rPr>
                    <w:bCs/>
                    <w:lang w:val="en-US"/>
                  </w:rPr>
                </w:rPrChange>
              </w:rPr>
              <w:t>of</w:t>
            </w:r>
            <w:proofErr w:type="spellEnd"/>
            <w:r w:rsidRPr="00B16F25">
              <w:rPr>
                <w:rFonts w:cs="Times New Roman"/>
                <w:bCs/>
                <w:rPrChange w:id="1054" w:author="Moritz Lautenbach" w:date="2014-04-16T10:11:00Z">
                  <w:rPr>
                    <w:bCs/>
                    <w:lang w:val="en-US"/>
                  </w:rPr>
                </w:rPrChange>
              </w:rPr>
              <w:t xml:space="preserve"> </w:t>
            </w:r>
            <w:proofErr w:type="spellStart"/>
            <w:r w:rsidRPr="00B16F25">
              <w:rPr>
                <w:rFonts w:cs="Times New Roman"/>
                <w:bCs/>
                <w:rPrChange w:id="1055" w:author="Moritz Lautenbach" w:date="2014-04-16T10:11:00Z">
                  <w:rPr>
                    <w:bCs/>
                    <w:lang w:val="en-US"/>
                  </w:rPr>
                </w:rPrChange>
              </w:rPr>
              <w:t>two</w:t>
            </w:r>
            <w:proofErr w:type="spellEnd"/>
            <w:r w:rsidRPr="00B16F25">
              <w:rPr>
                <w:rFonts w:cs="Times New Roman"/>
                <w:bCs/>
                <w:rPrChange w:id="1056" w:author="Moritz Lautenbach" w:date="2014-04-16T10:11:00Z">
                  <w:rPr>
                    <w:bCs/>
                    <w:lang w:val="en-US"/>
                  </w:rPr>
                </w:rPrChange>
              </w:rPr>
              <w:t xml:space="preserve"> P</w:t>
            </w:r>
            <w:commentRangeStart w:id="1057"/>
            <w:r w:rsidRPr="00B16F25">
              <w:rPr>
                <w:rFonts w:cs="Times New Roman"/>
                <w:bCs/>
                <w:rPrChange w:id="1058" w:author="Moritz Lautenbach" w:date="2014-04-16T10:11:00Z">
                  <w:rPr>
                    <w:bCs/>
                    <w:lang w:val="en-US"/>
                  </w:rPr>
                </w:rPrChange>
              </w:rPr>
              <w:t>hrasierungseinheiten</w:t>
            </w:r>
            <w:commentRangeEnd w:id="1057"/>
            <w:r w:rsidRPr="00522DCA">
              <w:rPr>
                <w:rStyle w:val="Kommentarzeichen"/>
                <w:rFonts w:cs="Times New Roman"/>
                <w:lang w:val="en-GB"/>
              </w:rPr>
              <w:commentReference w:id="1057"/>
            </w:r>
            <w:r w:rsidRPr="00B16F25">
              <w:rPr>
                <w:rFonts w:cs="Times New Roman"/>
                <w:bCs/>
                <w:rPrChange w:id="1059" w:author="Moritz Lautenbach" w:date="2014-04-16T10:11:00Z">
                  <w:rPr>
                    <w:bCs/>
                    <w:lang w:val="en-US"/>
                  </w:rPr>
                </w:rPrChange>
              </w:rPr>
              <w:t xml:space="preserve">.(???) </w:t>
            </w:r>
            <w:r w:rsidRPr="00522DCA">
              <w:rPr>
                <w:rFonts w:cs="Times New Roman"/>
                <w:bCs/>
                <w:lang w:val="en-GB"/>
              </w:rPr>
              <w:t xml:space="preserve">If it occurs twice, the first symbol will be assigned to the first </w:t>
            </w:r>
            <w:commentRangeStart w:id="1060"/>
            <w:proofErr w:type="spellStart"/>
            <w:proofErr w:type="gramStart"/>
            <w:r w:rsidRPr="00522DCA">
              <w:rPr>
                <w:rFonts w:cs="Times New Roman"/>
                <w:bCs/>
                <w:lang w:val="en-GB"/>
              </w:rPr>
              <w:t>Phrasierungseinheit</w:t>
            </w:r>
            <w:proofErr w:type="spellEnd"/>
            <w:r w:rsidRPr="00522DCA">
              <w:rPr>
                <w:rFonts w:cs="Times New Roman"/>
                <w:bCs/>
                <w:lang w:val="en-GB"/>
              </w:rPr>
              <w:t>(</w:t>
            </w:r>
            <w:proofErr w:type="gramEnd"/>
            <w:r w:rsidRPr="00522DCA">
              <w:rPr>
                <w:rFonts w:cs="Times New Roman"/>
                <w:bCs/>
                <w:lang w:val="en-GB"/>
              </w:rPr>
              <w:t xml:space="preserve">??) and the second symbol will be assigned to the second </w:t>
            </w:r>
            <w:proofErr w:type="spellStart"/>
            <w:r w:rsidRPr="00522DCA">
              <w:rPr>
                <w:rFonts w:cs="Times New Roman"/>
                <w:bCs/>
                <w:lang w:val="en-GB"/>
              </w:rPr>
              <w:t>Phrasierungseinheit</w:t>
            </w:r>
            <w:proofErr w:type="spellEnd"/>
            <w:r w:rsidRPr="00522DCA">
              <w:rPr>
                <w:rFonts w:cs="Times New Roman"/>
                <w:bCs/>
                <w:lang w:val="en-GB"/>
              </w:rPr>
              <w:t xml:space="preserve">??? . If it occurs once, the use of the space determines which </w:t>
            </w:r>
            <w:proofErr w:type="spellStart"/>
            <w:r w:rsidRPr="00522DCA">
              <w:rPr>
                <w:rFonts w:cs="Times New Roman"/>
                <w:bCs/>
                <w:lang w:val="en-GB"/>
              </w:rPr>
              <w:t>Phrasierungseinheit</w:t>
            </w:r>
            <w:proofErr w:type="spellEnd"/>
            <w:r w:rsidRPr="00522DCA">
              <w:rPr>
                <w:rFonts w:cs="Times New Roman"/>
                <w:bCs/>
                <w:lang w:val="en-GB"/>
              </w:rPr>
              <w:t>??</w:t>
            </w:r>
            <w:commentRangeEnd w:id="1060"/>
            <w:r w:rsidRPr="00522DCA">
              <w:rPr>
                <w:rStyle w:val="Kommentarzeichen"/>
                <w:rFonts w:cs="Times New Roman"/>
                <w:lang w:val="en-GB"/>
              </w:rPr>
              <w:commentReference w:id="1060"/>
            </w:r>
            <w:r w:rsidRPr="00522DCA">
              <w:rPr>
                <w:rFonts w:cs="Times New Roman"/>
                <w:bCs/>
                <w:lang w:val="en-GB"/>
              </w:rPr>
              <w:t xml:space="preserve">? </w:t>
            </w:r>
            <w:ins w:id="1061" w:author="Moritz Lautenbach" w:date="2014-04-16T11:07:00Z">
              <w:r w:rsidRPr="00522DCA">
                <w:rPr>
                  <w:rFonts w:cs="Times New Roman"/>
                  <w:bCs/>
                  <w:lang w:val="en-GB"/>
                </w:rPr>
                <w:t>T</w:t>
              </w:r>
            </w:ins>
            <w:del w:id="1062" w:author="Moritz Lautenbach" w:date="2014-04-16T11:07:00Z">
              <w:r w:rsidRPr="00522DCA" w:rsidDel="004C0FA9">
                <w:rPr>
                  <w:rFonts w:cs="Times New Roman"/>
                  <w:bCs/>
                  <w:lang w:val="en-GB"/>
                </w:rPr>
                <w:delText>t</w:delText>
              </w:r>
            </w:del>
            <w:r w:rsidRPr="00522DCA">
              <w:rPr>
                <w:rFonts w:cs="Times New Roman"/>
                <w:bCs/>
                <w:lang w:val="en-GB"/>
              </w:rPr>
              <w:t>he symbol will be assigned to.</w:t>
            </w:r>
          </w:p>
        </w:tc>
      </w:tr>
    </w:tbl>
    <w:p w14:paraId="6710814D" w14:textId="77777777" w:rsidR="000959A2" w:rsidRPr="00522DCA" w:rsidRDefault="000959A2">
      <w:pPr>
        <w:pStyle w:val="Standard-BlockCharCharChar"/>
        <w:rPr>
          <w:lang w:val="en-GB"/>
        </w:rPr>
      </w:pPr>
      <w:r w:rsidRPr="00522DCA">
        <w:rPr>
          <w:lang w:val="en-GB"/>
        </w:rPr>
        <w:t>Example:</w:t>
      </w:r>
    </w:p>
    <w:p w14:paraId="7055EA68" w14:textId="5EFAD692" w:rsidR="000959A2" w:rsidRPr="00522DCA" w:rsidRDefault="000959A2">
      <w:pPr>
        <w:pStyle w:val="Standard-BlockCharCharChar"/>
        <w:rPr>
          <w:lang w:val="en-GB"/>
        </w:rPr>
      </w:pPr>
      <w:r w:rsidRPr="00522DCA">
        <w:rPr>
          <w:lang w:val="en-GB"/>
        </w:rPr>
        <w:t xml:space="preserve">The following segment chain of speaker S1 is segmented into </w:t>
      </w:r>
      <w:commentRangeStart w:id="1063"/>
      <w:proofErr w:type="spellStart"/>
      <w:r w:rsidRPr="00522DCA">
        <w:rPr>
          <w:lang w:val="en-GB"/>
        </w:rPr>
        <w:t>Phrasierungseinheiten</w:t>
      </w:r>
      <w:commentRangeEnd w:id="1063"/>
      <w:proofErr w:type="spellEnd"/>
      <w:r w:rsidRPr="00522DCA">
        <w:rPr>
          <w:rStyle w:val="Kommentarzeichen"/>
          <w:lang w:val="en-GB"/>
        </w:rPr>
        <w:commentReference w:id="1063"/>
      </w:r>
      <w:r w:rsidRPr="00522DCA">
        <w:rPr>
          <w:lang w:val="en-GB"/>
        </w:rPr>
        <w:t xml:space="preserve"> (PE)??? </w:t>
      </w:r>
      <w:proofErr w:type="gramStart"/>
      <w:r w:rsidRPr="00522DCA">
        <w:rPr>
          <w:lang w:val="en-GB"/>
        </w:rPr>
        <w:t>with</w:t>
      </w:r>
      <w:proofErr w:type="gramEnd"/>
      <w:r w:rsidRPr="00522DCA">
        <w:rPr>
          <w:lang w:val="en-GB"/>
        </w:rPr>
        <w:t xml:space="preserve"> the segmentation: </w:t>
      </w:r>
      <w:r w:rsidR="00C81274" w:rsidRPr="00522DCA">
        <w:rPr>
          <w:lang w:val="en-GB"/>
        </w:rPr>
        <w:t>“</w:t>
      </w:r>
      <w:r w:rsidRPr="00522DCA">
        <w:rPr>
          <w:lang w:val="en-GB"/>
        </w:rPr>
        <w:t>GAT: Intonation Units</w:t>
      </w:r>
      <w:r w:rsidR="00C81274" w:rsidRPr="00522DCA">
        <w:rPr>
          <w:lang w:val="en-GB"/>
        </w:rPr>
        <w:t>”</w:t>
      </w:r>
      <w:r w:rsidRPr="00522DCA">
        <w:rPr>
          <w:lang w:val="en-GB"/>
        </w:rPr>
        <w:t xml:space="preserve"> ...</w:t>
      </w:r>
    </w:p>
    <w:p w14:paraId="689BFF4B" w14:textId="77777777" w:rsidR="000959A2" w:rsidRPr="00522DCA" w:rsidRDefault="00B16F25">
      <w:pPr>
        <w:pStyle w:val="BildChar"/>
        <w:rPr>
          <w:rFonts w:ascii="Times New Roman" w:hAnsi="Times New Roman"/>
          <w:lang w:val="en-GB"/>
        </w:rPr>
      </w:pPr>
      <w:r>
        <w:rPr>
          <w:rFonts w:ascii="Times New Roman" w:hAnsi="Times New Roman"/>
          <w:lang w:val="en-GB"/>
        </w:rPr>
        <w:pict w14:anchorId="68CC6B25">
          <v:shape id="_x0000_i1241" type="#_x0000_t75" style="width:468.45pt;height:47.7pt" filled="t">
            <v:fill color2="black"/>
            <v:imagedata r:id="rId278" o:title=""/>
          </v:shape>
        </w:pict>
      </w:r>
    </w:p>
    <w:tbl>
      <w:tblPr>
        <w:tblW w:w="9179" w:type="dxa"/>
        <w:tblLayout w:type="fixed"/>
        <w:tblLook w:val="0000" w:firstRow="0" w:lastRow="0" w:firstColumn="0" w:lastColumn="0" w:noHBand="0" w:noVBand="0"/>
      </w:tblPr>
      <w:tblGrid>
        <w:gridCol w:w="563"/>
        <w:gridCol w:w="1731"/>
        <w:gridCol w:w="489"/>
        <w:gridCol w:w="3458"/>
        <w:gridCol w:w="2938"/>
      </w:tblGrid>
      <w:tr w:rsidR="000959A2" w:rsidRPr="00522DCA" w14:paraId="04A7D0D9" w14:textId="77777777" w:rsidTr="004B7471">
        <w:trPr>
          <w:gridAfter w:val="3"/>
          <w:wAfter w:w="6885" w:type="dxa"/>
          <w:trHeight w:val="794"/>
        </w:trPr>
        <w:tc>
          <w:tcPr>
            <w:tcW w:w="2294"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0E3F85" w14:textId="6E8EB146" w:rsidR="000959A2" w:rsidRPr="00522DCA" w:rsidRDefault="000959A2">
            <w:pPr>
              <w:rPr>
                <w:rFonts w:cs="Times New Roman"/>
                <w:b/>
                <w:lang w:val="en-GB"/>
              </w:rPr>
            </w:pPr>
            <w:r w:rsidRPr="00522DCA">
              <w:rPr>
                <w:rFonts w:cs="Times New Roman"/>
                <w:lang w:val="en-GB"/>
              </w:rPr>
              <w:lastRenderedPageBreak/>
              <w:t>... :</w:t>
            </w:r>
            <w:ins w:id="1064" w:author="Moritz Lautenbach" w:date="2014-04-16T11:15:00Z">
              <w:r w:rsidRPr="00522DCA">
                <w:rPr>
                  <w:rFonts w:cs="Times New Roman"/>
                  <w:lang w:val="en-GB"/>
                </w:rPr>
                <w:cr/>
              </w:r>
            </w:ins>
            <w:r w:rsidRPr="00522DCA">
              <w:rPr>
                <w:rFonts w:cs="Times New Roman"/>
                <w:b/>
                <w:lang w:val="en-GB"/>
              </w:rPr>
              <w:t>Segment chain</w:t>
            </w:r>
          </w:p>
        </w:tc>
      </w:tr>
      <w:tr w:rsidR="000959A2" w:rsidRPr="00522DCA" w14:paraId="19A8CD96" w14:textId="77777777" w:rsidTr="004B7471">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FFFF99"/>
          </w:tcPr>
          <w:p w14:paraId="3503CE4E" w14:textId="77777777" w:rsidR="000959A2" w:rsidRPr="00522DCA" w:rsidRDefault="000959A2">
            <w:pPr>
              <w:rPr>
                <w:rFonts w:cs="Times New Roman"/>
                <w:b/>
                <w:lang w:val="en-GB"/>
              </w:rPr>
            </w:pPr>
            <w:r w:rsidRPr="00522DCA">
              <w:rPr>
                <w:rFonts w:cs="Times New Roman"/>
                <w:b/>
                <w:lang w:val="en-GB"/>
              </w:rPr>
              <w:t>PE</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E0E4606" w14:textId="77777777" w:rsidR="000959A2" w:rsidRPr="00522DCA" w:rsidRDefault="000959A2">
            <w:pPr>
              <w:rPr>
                <w:rFonts w:cs="Times New Roman"/>
                <w:b/>
                <w:lang w:val="en-GB"/>
              </w:rPr>
            </w:pPr>
            <w:r w:rsidRPr="00522DCA">
              <w:rPr>
                <w:rFonts w:cs="Times New Roman"/>
                <w:b/>
                <w:lang w:val="en-GB"/>
              </w:rPr>
              <w:t>PE</w:t>
            </w:r>
          </w:p>
        </w:tc>
        <w:tc>
          <w:tcPr>
            <w:tcW w:w="3458" w:type="dxa"/>
            <w:tcBorders>
              <w:top w:val="single" w:sz="4" w:space="0" w:color="000000"/>
              <w:left w:val="single" w:sz="4" w:space="0" w:color="000000"/>
              <w:bottom w:val="single" w:sz="4" w:space="0" w:color="000000"/>
              <w:right w:val="single" w:sz="4" w:space="0" w:color="000000"/>
            </w:tcBorders>
            <w:shd w:val="clear" w:color="auto" w:fill="FFFF99"/>
          </w:tcPr>
          <w:p w14:paraId="34A13D28" w14:textId="77777777" w:rsidR="000959A2" w:rsidRPr="00522DCA" w:rsidRDefault="000959A2">
            <w:pPr>
              <w:rPr>
                <w:rFonts w:cs="Times New Roman"/>
                <w:b/>
                <w:lang w:val="en-GB"/>
              </w:rPr>
            </w:pPr>
            <w:r w:rsidRPr="00522DCA">
              <w:rPr>
                <w:rFonts w:cs="Times New Roman"/>
                <w:b/>
                <w:lang w:val="en-GB"/>
              </w:rPr>
              <w:t>PE</w:t>
            </w:r>
          </w:p>
        </w:tc>
        <w:tc>
          <w:tcPr>
            <w:tcW w:w="2938" w:type="dxa"/>
            <w:tcBorders>
              <w:top w:val="single" w:sz="4" w:space="0" w:color="000000"/>
              <w:left w:val="single" w:sz="4" w:space="0" w:color="000000"/>
              <w:bottom w:val="single" w:sz="4" w:space="0" w:color="000000"/>
              <w:right w:val="single" w:sz="4" w:space="0" w:color="000000"/>
            </w:tcBorders>
            <w:shd w:val="clear" w:color="auto" w:fill="FFFF99"/>
          </w:tcPr>
          <w:p w14:paraId="28B3ED71" w14:textId="77777777" w:rsidR="000959A2" w:rsidRPr="00522DCA" w:rsidRDefault="000959A2">
            <w:pPr>
              <w:rPr>
                <w:rFonts w:cs="Times New Roman"/>
                <w:b/>
                <w:lang w:val="en-GB"/>
              </w:rPr>
            </w:pPr>
            <w:r w:rsidRPr="00522DCA">
              <w:rPr>
                <w:rFonts w:cs="Times New Roman"/>
                <w:b/>
                <w:lang w:val="en-GB"/>
              </w:rPr>
              <w:t>PE</w:t>
            </w:r>
          </w:p>
        </w:tc>
      </w:tr>
      <w:tr w:rsidR="000959A2" w:rsidRPr="00522DCA" w14:paraId="49DF6517" w14:textId="77777777" w:rsidTr="004B7471">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auto"/>
          </w:tcPr>
          <w:p w14:paraId="7BE3BC8B" w14:textId="77777777" w:rsidR="000959A2" w:rsidRPr="00522DCA" w:rsidRDefault="000959A2">
            <w:pPr>
              <w:rPr>
                <w:rFonts w:cs="Times New Roman"/>
                <w:lang w:val="en-GB"/>
              </w:rPr>
            </w:pPr>
            <w:proofErr w:type="spellStart"/>
            <w:r w:rsidRPr="00522DCA">
              <w:rPr>
                <w:rFonts w:cs="Times New Roman"/>
                <w:lang w:val="en-GB"/>
              </w:rPr>
              <w:t>ja</w:t>
            </w:r>
            <w:proofErr w:type="spellEnd"/>
            <w:r w:rsidRPr="00522DCA">
              <w:rPr>
                <w:rFonts w:cs="Times New Roman"/>
                <w:lang w:val="en-GB"/>
              </w:rPr>
              <w:t>:;</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tcPr>
          <w:p w14:paraId="6AC52484" w14:textId="77777777" w:rsidR="000959A2" w:rsidRPr="00522DCA" w:rsidRDefault="000959A2">
            <w:pPr>
              <w:rPr>
                <w:rFonts w:cs="Times New Roman"/>
                <w:lang w:val="en-GB"/>
              </w:rPr>
            </w:pPr>
            <w:r w:rsidRPr="00522DCA">
              <w:rPr>
                <w:rFonts w:cs="Times New Roman"/>
                <w:lang w:val="en-GB"/>
              </w:rPr>
              <w:t xml:space="preserve">(.) die </w:t>
            </w:r>
            <w:proofErr w:type="spellStart"/>
            <w:r w:rsidRPr="00522DCA">
              <w:rPr>
                <w:rFonts w:cs="Times New Roman"/>
                <w:lang w:val="en-GB"/>
              </w:rPr>
              <w:t>VIERziger</w:t>
            </w:r>
            <w:proofErr w:type="spellEnd"/>
            <w:r w:rsidRPr="00522DCA">
              <w:rPr>
                <w:rFonts w:cs="Times New Roman"/>
                <w:lang w:val="en-GB"/>
              </w:rPr>
              <w:t xml:space="preserve"> generation so;=</w:t>
            </w:r>
          </w:p>
        </w:tc>
        <w:tc>
          <w:tcPr>
            <w:tcW w:w="3458" w:type="dxa"/>
            <w:tcBorders>
              <w:top w:val="single" w:sz="4" w:space="0" w:color="000000"/>
              <w:left w:val="single" w:sz="4" w:space="0" w:color="000000"/>
              <w:bottom w:val="single" w:sz="4" w:space="0" w:color="000000"/>
              <w:right w:val="single" w:sz="4" w:space="0" w:color="000000"/>
            </w:tcBorders>
            <w:shd w:val="clear" w:color="auto" w:fill="auto"/>
          </w:tcPr>
          <w:p w14:paraId="2816DE41" w14:textId="77777777" w:rsidR="000959A2" w:rsidRPr="00B16F25" w:rsidRDefault="000959A2">
            <w:pPr>
              <w:rPr>
                <w:rFonts w:cs="Times New Roman"/>
                <w:rPrChange w:id="1065" w:author="Moritz Lautenbach" w:date="2014-04-16T10:11:00Z">
                  <w:rPr>
                    <w:lang w:val="en-US"/>
                  </w:rPr>
                </w:rPrChange>
              </w:rPr>
            </w:pPr>
            <w:r w:rsidRPr="00B16F25">
              <w:rPr>
                <w:rFonts w:cs="Times New Roman"/>
                <w:rPrChange w:id="1066" w:author="Moritz Lautenbach" w:date="2014-04-16T10:11:00Z">
                  <w:rPr>
                    <w:lang w:val="en-US"/>
                  </w:rPr>
                </w:rPrChange>
              </w:rPr>
              <w:t xml:space="preserve">=das=s: </w:t>
            </w:r>
            <w:proofErr w:type="gramStart"/>
            <w:r w:rsidRPr="00B16F25">
              <w:rPr>
                <w:rFonts w:cs="Times New Roman"/>
                <w:rPrChange w:id="1067" w:author="Moritz Lautenbach" w:date="2014-04-16T10:11:00Z">
                  <w:rPr>
                    <w:lang w:val="en-US"/>
                  </w:rPr>
                </w:rPrChange>
              </w:rPr>
              <w:t>!</w:t>
            </w:r>
            <w:proofErr w:type="spellStart"/>
            <w:r w:rsidRPr="00B16F25">
              <w:rPr>
                <w:rFonts w:cs="Times New Roman"/>
                <w:rPrChange w:id="1068" w:author="Moritz Lautenbach" w:date="2014-04-16T10:11:00Z">
                  <w:rPr>
                    <w:lang w:val="en-US"/>
                  </w:rPr>
                </w:rPrChange>
              </w:rPr>
              <w:t>WA:HN</w:t>
            </w:r>
            <w:proofErr w:type="gramEnd"/>
            <w:r w:rsidRPr="00B16F25">
              <w:rPr>
                <w:rFonts w:cs="Times New Roman"/>
                <w:rPrChange w:id="1069" w:author="Moritz Lautenbach" w:date="2014-04-16T10:11:00Z">
                  <w:rPr>
                    <w:lang w:val="en-US"/>
                  </w:rPr>
                </w:rPrChange>
              </w:rPr>
              <w:t>!sinnig</w:t>
            </w:r>
            <w:proofErr w:type="spellEnd"/>
            <w:r w:rsidRPr="00B16F25">
              <w:rPr>
                <w:rFonts w:cs="Times New Roman"/>
                <w:rPrChange w:id="1070" w:author="Moritz Lautenbach" w:date="2014-04-16T10:11:00Z">
                  <w:rPr>
                    <w:lang w:val="en-US"/>
                  </w:rPr>
                </w:rPrChange>
              </w:rPr>
              <w:t xml:space="preserve"> viele die sich da </w:t>
            </w:r>
            <w:proofErr w:type="spellStart"/>
            <w:r w:rsidRPr="00B16F25">
              <w:rPr>
                <w:rFonts w:cs="Times New Roman"/>
                <w:rPrChange w:id="1071" w:author="Moritz Lautenbach" w:date="2014-04-16T10:11:00Z">
                  <w:rPr>
                    <w:lang w:val="en-US"/>
                  </w:rPr>
                </w:rPrChange>
              </w:rPr>
              <w:t>ham</w:t>
            </w:r>
            <w:proofErr w:type="spellEnd"/>
            <w:r w:rsidRPr="00B16F25">
              <w:rPr>
                <w:rFonts w:cs="Times New Roman"/>
                <w:rPrChange w:id="1072" w:author="Moritz Lautenbach" w:date="2014-04-16T10:11:00Z">
                  <w:rPr>
                    <w:lang w:val="en-US"/>
                  </w:rPr>
                </w:rPrChange>
              </w:rPr>
              <w:t xml:space="preserve"> </w:t>
            </w:r>
            <w:proofErr w:type="spellStart"/>
            <w:r w:rsidRPr="00B16F25">
              <w:rPr>
                <w:rFonts w:cs="Times New Roman"/>
                <w:rPrChange w:id="1073" w:author="Moritz Lautenbach" w:date="2014-04-16T10:11:00Z">
                  <w:rPr>
                    <w:lang w:val="en-US"/>
                  </w:rPr>
                </w:rPrChange>
              </w:rPr>
              <w:t>SCHEIden</w:t>
            </w:r>
            <w:proofErr w:type="spellEnd"/>
            <w:r w:rsidRPr="00B16F25">
              <w:rPr>
                <w:rFonts w:cs="Times New Roman"/>
                <w:rPrChange w:id="1074" w:author="Moritz Lautenbach" w:date="2014-04-16T10:11:00Z">
                  <w:rPr>
                    <w:lang w:val="en-US"/>
                  </w:rPr>
                </w:rPrChange>
              </w:rPr>
              <w:t xml:space="preserve"> lassen.=</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14:paraId="105938A9" w14:textId="77777777" w:rsidR="000959A2" w:rsidRPr="00522DCA" w:rsidRDefault="000959A2">
            <w:pPr>
              <w:rPr>
                <w:rFonts w:cs="Times New Roman"/>
                <w:lang w:val="en-GB"/>
              </w:rPr>
            </w:pPr>
            <w:r w:rsidRPr="00522DCA">
              <w:rPr>
                <w:rFonts w:cs="Times New Roman"/>
                <w:lang w:val="en-GB"/>
              </w:rPr>
              <w:t>=</w:t>
            </w:r>
            <w:proofErr w:type="spellStart"/>
            <w:r w:rsidRPr="00522DCA">
              <w:rPr>
                <w:rFonts w:cs="Times New Roman"/>
                <w:lang w:val="en-GB"/>
              </w:rPr>
              <w:t>oder</w:t>
            </w:r>
            <w:proofErr w:type="spellEnd"/>
            <w:r w:rsidRPr="00522DCA">
              <w:rPr>
                <w:rFonts w:cs="Times New Roman"/>
                <w:lang w:val="en-GB"/>
              </w:rPr>
              <w:t xml:space="preserve"> </w:t>
            </w:r>
            <w:proofErr w:type="spellStart"/>
            <w:r w:rsidRPr="00522DCA">
              <w:rPr>
                <w:rFonts w:cs="Times New Roman"/>
                <w:lang w:val="en-GB"/>
              </w:rPr>
              <w:t>scheiden</w:t>
            </w:r>
            <w:proofErr w:type="spellEnd"/>
            <w:r w:rsidRPr="00522DCA">
              <w:rPr>
                <w:rFonts w:cs="Times New Roman"/>
                <w:lang w:val="en-GB"/>
              </w:rPr>
              <w:t xml:space="preserve"> </w:t>
            </w:r>
            <w:proofErr w:type="spellStart"/>
            <w:r w:rsidRPr="00522DCA">
              <w:rPr>
                <w:rFonts w:cs="Times New Roman"/>
                <w:lang w:val="en-GB"/>
              </w:rPr>
              <w:t>lassen</w:t>
            </w:r>
            <w:proofErr w:type="spellEnd"/>
            <w:r w:rsidRPr="00522DCA">
              <w:rPr>
                <w:rFonts w:cs="Times New Roman"/>
                <w:lang w:val="en-GB"/>
              </w:rPr>
              <w:t xml:space="preserve"> </w:t>
            </w:r>
            <w:proofErr w:type="spellStart"/>
            <w:r w:rsidRPr="00522DCA">
              <w:rPr>
                <w:rFonts w:cs="Times New Roman"/>
                <w:lang w:val="en-GB"/>
              </w:rPr>
              <w:t>ÜBERhaupt</w:t>
            </w:r>
            <w:proofErr w:type="spellEnd"/>
            <w:r w:rsidRPr="00522DCA">
              <w:rPr>
                <w:rFonts w:cs="Times New Roman"/>
                <w:lang w:val="en-GB"/>
              </w:rPr>
              <w:t>.</w:t>
            </w:r>
          </w:p>
        </w:tc>
      </w:tr>
    </w:tbl>
    <w:p w14:paraId="1A35F7F4" w14:textId="77777777" w:rsidR="000959A2" w:rsidRPr="00522DCA" w:rsidRDefault="000959A2">
      <w:pPr>
        <w:rPr>
          <w:rFonts w:cs="Times New Roman"/>
          <w:lang w:val="en-GB"/>
        </w:rPr>
      </w:pPr>
    </w:p>
    <w:p w14:paraId="237601E4" w14:textId="40E7DE41" w:rsidR="000959A2" w:rsidRPr="00522DCA" w:rsidRDefault="000959A2">
      <w:pPr>
        <w:pStyle w:val="berschrift2"/>
        <w:pageBreakBefore/>
        <w:rPr>
          <w:lang w:val="en-GB"/>
        </w:rPr>
      </w:pPr>
      <w:bookmarkStart w:id="1075" w:name="_Toc411261349"/>
      <w:r w:rsidRPr="00522DCA">
        <w:rPr>
          <w:lang w:val="en-GB"/>
        </w:rPr>
        <w:lastRenderedPageBreak/>
        <w:t>Segmentation: </w:t>
      </w:r>
      <w:r w:rsidR="00C81274" w:rsidRPr="00522DCA">
        <w:rPr>
          <w:lang w:val="en-GB"/>
        </w:rPr>
        <w:t>“</w:t>
      </w:r>
      <w:r w:rsidRPr="00522DCA">
        <w:rPr>
          <w:lang w:val="en-GB"/>
        </w:rPr>
        <w:t>CHAT: Utterance</w:t>
      </w:r>
      <w:r w:rsidR="00C81274" w:rsidRPr="00522DCA">
        <w:rPr>
          <w:lang w:val="en-GB"/>
        </w:rPr>
        <w:t>”</w:t>
      </w:r>
      <w:bookmarkEnd w:id="1075"/>
    </w:p>
    <w:tbl>
      <w:tblPr>
        <w:tblW w:w="0" w:type="auto"/>
        <w:tblLayout w:type="fixed"/>
        <w:tblLook w:val="0000" w:firstRow="0" w:lastRow="0" w:firstColumn="0" w:lastColumn="0" w:noHBand="0" w:noVBand="0"/>
      </w:tblPr>
      <w:tblGrid>
        <w:gridCol w:w="2976"/>
        <w:gridCol w:w="2410"/>
      </w:tblGrid>
      <w:tr w:rsidR="000959A2" w:rsidRPr="00522DCA" w14:paraId="454DD4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28624F63" w14:textId="77777777" w:rsidR="000959A2" w:rsidRPr="00522DCA" w:rsidRDefault="000959A2">
            <w:pPr>
              <w:rPr>
                <w:rFonts w:cs="Times New Roman"/>
                <w:b/>
                <w:bCs/>
                <w:lang w:val="en-GB"/>
              </w:rPr>
            </w:pPr>
            <w:r w:rsidRPr="00522DCA">
              <w:rPr>
                <w:rFonts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5E8C3EB0" w14:textId="77777777" w:rsidR="000959A2" w:rsidRPr="00522DCA" w:rsidRDefault="000959A2">
            <w:pPr>
              <w:rPr>
                <w:rFonts w:cs="Times New Roman"/>
                <w:b/>
                <w:bCs/>
                <w:lang w:val="en-GB"/>
              </w:rPr>
            </w:pPr>
            <w:r w:rsidRPr="00522DCA">
              <w:rPr>
                <w:rFonts w:cs="Times New Roman"/>
                <w:b/>
                <w:bCs/>
                <w:lang w:val="en-GB"/>
              </w:rPr>
              <w:t>Standard Values</w:t>
            </w:r>
          </w:p>
        </w:tc>
      </w:tr>
      <w:tr w:rsidR="000959A2" w:rsidRPr="00522DCA" w14:paraId="65BB3D33"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5D8136D" w14:textId="77777777" w:rsidR="000959A2" w:rsidRPr="00522DCA" w:rsidRDefault="000959A2">
            <w:pPr>
              <w:rPr>
                <w:rFonts w:cs="Times New Roman"/>
                <w:bCs/>
                <w:lang w:val="en-GB"/>
              </w:rPr>
            </w:pPr>
            <w:bookmarkStart w:id="1076" w:name="PERIOD"/>
            <w:r w:rsidRPr="00522DCA">
              <w:rPr>
                <w:rFonts w:cs="Times New Roman"/>
                <w:bCs/>
                <w:lang w:val="en-GB"/>
              </w:rPr>
              <w:t>PERIOD</w:t>
            </w:r>
            <w:bookmarkEnd w:id="1076"/>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D6E262C"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w:t>
            </w:r>
          </w:p>
        </w:tc>
      </w:tr>
      <w:tr w:rsidR="000959A2" w:rsidRPr="00522DCA" w14:paraId="282C5BA0"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B27B7D9" w14:textId="77777777" w:rsidR="000959A2" w:rsidRPr="00522DCA" w:rsidRDefault="000959A2">
            <w:pPr>
              <w:rPr>
                <w:rFonts w:cs="Times New Roman"/>
                <w:bCs/>
                <w:lang w:val="en-GB"/>
              </w:rPr>
            </w:pPr>
            <w:bookmarkStart w:id="1077" w:name="QUESTION_MARK"/>
            <w:r w:rsidRPr="00522DCA">
              <w:rPr>
                <w:rFonts w:cs="Times New Roman"/>
                <w:bCs/>
                <w:lang w:val="en-GB"/>
              </w:rPr>
              <w:t>QUESTION_MARK</w:t>
            </w:r>
            <w:bookmarkEnd w:id="1077"/>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C4F65F"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w:t>
            </w:r>
          </w:p>
        </w:tc>
      </w:tr>
      <w:tr w:rsidR="000959A2" w:rsidRPr="00522DCA" w14:paraId="37C06E72"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8C3DD0B" w14:textId="77777777" w:rsidR="000959A2" w:rsidRPr="00522DCA" w:rsidRDefault="000959A2">
            <w:pPr>
              <w:rPr>
                <w:rFonts w:cs="Times New Roman"/>
                <w:bCs/>
                <w:lang w:val="en-GB"/>
              </w:rPr>
            </w:pPr>
            <w:bookmarkStart w:id="1078" w:name="EXCLAMATION_MARK"/>
            <w:r w:rsidRPr="00522DCA">
              <w:rPr>
                <w:rFonts w:cs="Times New Roman"/>
                <w:bCs/>
                <w:lang w:val="en-GB"/>
              </w:rPr>
              <w:t>EXCLAMATION_MARK</w:t>
            </w:r>
            <w:bookmarkEnd w:id="1078"/>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03D99F" w14:textId="77777777" w:rsidR="000959A2" w:rsidRPr="00522DCA" w:rsidRDefault="000959A2">
            <w:pPr>
              <w:rPr>
                <w:rFonts w:cs="Times New Roman"/>
                <w:color w:val="C0C0C0"/>
                <w:lang w:val="en-GB"/>
              </w:rPr>
            </w:pPr>
            <w:r w:rsidRPr="00522DCA">
              <w:rPr>
                <w:rFonts w:cs="Times New Roman"/>
                <w:b/>
                <w:bCs/>
                <w:lang w:val="en-GB"/>
              </w:rPr>
              <w:t>!</w:t>
            </w:r>
            <w:r w:rsidRPr="00522DCA">
              <w:rPr>
                <w:rFonts w:cs="Times New Roman"/>
                <w:color w:val="C0C0C0"/>
                <w:lang w:val="en-GB"/>
              </w:rPr>
              <w:t xml:space="preserve"> </w:t>
            </w:r>
          </w:p>
        </w:tc>
      </w:tr>
      <w:tr w:rsidR="000959A2" w:rsidRPr="00522DCA" w14:paraId="38B5D21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C59E267" w14:textId="77777777" w:rsidR="000959A2" w:rsidRPr="00522DCA" w:rsidRDefault="000959A2">
            <w:pPr>
              <w:rPr>
                <w:rFonts w:cs="Times New Roman"/>
                <w:bCs/>
                <w:lang w:val="en-GB"/>
              </w:rPr>
            </w:pPr>
            <w:r w:rsidRPr="00522DCA">
              <w:rPr>
                <w:rFonts w:cs="Times New Roman"/>
                <w:bCs/>
                <w:lang w:val="en-GB"/>
              </w:rPr>
              <w:t>SPACE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F4F8533" w14:textId="77777777" w:rsidR="000959A2" w:rsidRPr="00522DCA" w:rsidRDefault="000959A2">
            <w:pPr>
              <w:rPr>
                <w:rFonts w:cs="Times New Roman"/>
                <w:lang w:val="en-GB"/>
              </w:rPr>
            </w:pPr>
          </w:p>
        </w:tc>
      </w:tr>
    </w:tbl>
    <w:p w14:paraId="3248962A" w14:textId="77777777" w:rsidR="000959A2" w:rsidRPr="00522DCA" w:rsidRDefault="000959A2">
      <w:pPr>
        <w:rPr>
          <w:rFonts w:cs="Times New Roman"/>
          <w:lang w:val="en-GB"/>
        </w:rPr>
      </w:pPr>
    </w:p>
    <w:p w14:paraId="25B5A7BF" w14:textId="7F06EDE9" w:rsidR="000959A2" w:rsidRPr="00522DCA" w:rsidRDefault="000959A2">
      <w:pPr>
        <w:rPr>
          <w:rFonts w:cs="Times New Roman"/>
          <w:lang w:val="en-GB"/>
        </w:rPr>
      </w:pPr>
      <w:r w:rsidRPr="00522DCA">
        <w:rPr>
          <w:rFonts w:cs="Times New Roman"/>
          <w:lang w:val="en-GB"/>
        </w:rPr>
        <w:t xml:space="preserve">Explanation: All </w:t>
      </w:r>
      <w:commentRangeStart w:id="1079"/>
      <w:r w:rsidRPr="00522DCA">
        <w:rPr>
          <w:rFonts w:cs="Times New Roman"/>
          <w:lang w:val="en-GB"/>
        </w:rPr>
        <w:t xml:space="preserve">Utterance End Symbols </w:t>
      </w:r>
      <w:commentRangeEnd w:id="1079"/>
      <w:r w:rsidRPr="00522DCA">
        <w:rPr>
          <w:rStyle w:val="Kommentarzeichen"/>
          <w:rFonts w:cs="Times New Roman"/>
          <w:lang w:val="en-GB"/>
        </w:rPr>
        <w:commentReference w:id="1079"/>
      </w:r>
      <w:r w:rsidRPr="00522DCA">
        <w:rPr>
          <w:rFonts w:cs="Times New Roman"/>
          <w:lang w:val="en-GB"/>
        </w:rPr>
        <w:t xml:space="preserve">CHAT (both the </w:t>
      </w:r>
      <w:r w:rsidR="00C81274" w:rsidRPr="00522DCA">
        <w:rPr>
          <w:rFonts w:cs="Times New Roman"/>
          <w:lang w:val="en-GB"/>
        </w:rPr>
        <w:t>“</w:t>
      </w:r>
      <w:r w:rsidRPr="00522DCA">
        <w:rPr>
          <w:rFonts w:cs="Times New Roman"/>
          <w:lang w:val="en-GB"/>
        </w:rPr>
        <w:t>Basic Utterance terminators</w:t>
      </w:r>
      <w:r w:rsidR="00C81274" w:rsidRPr="00522DCA">
        <w:rPr>
          <w:rFonts w:cs="Times New Roman"/>
          <w:lang w:val="en-GB"/>
        </w:rPr>
        <w:t>”</w:t>
      </w:r>
      <w:r w:rsidRPr="00522DCA">
        <w:rPr>
          <w:rFonts w:cs="Times New Roman"/>
          <w:lang w:val="en-GB"/>
        </w:rPr>
        <w:t xml:space="preserve"> as well as the </w:t>
      </w:r>
      <w:r w:rsidR="00C81274" w:rsidRPr="00522DCA">
        <w:rPr>
          <w:rFonts w:cs="Times New Roman"/>
          <w:lang w:val="en-GB"/>
        </w:rPr>
        <w:t>“</w:t>
      </w:r>
      <w:r w:rsidRPr="00522DCA">
        <w:rPr>
          <w:rFonts w:cs="Times New Roman"/>
          <w:lang w:val="en-GB"/>
        </w:rPr>
        <w:t>Special Utterance Terminators</w:t>
      </w:r>
      <w:r w:rsidR="00C81274" w:rsidRPr="00522DCA">
        <w:rPr>
          <w:rFonts w:cs="Times New Roman"/>
          <w:lang w:val="en-GB"/>
        </w:rPr>
        <w:t>”</w:t>
      </w:r>
      <w:r w:rsidRPr="00522DCA">
        <w:rPr>
          <w:rFonts w:cs="Times New Roman"/>
          <w:lang w:val="en-GB"/>
        </w:rPr>
        <w:t xml:space="preserve">, cf. </w:t>
      </w:r>
      <w:proofErr w:type="spellStart"/>
      <w:r w:rsidRPr="00522DCA">
        <w:rPr>
          <w:rFonts w:cs="Times New Roman"/>
          <w:lang w:val="en-GB"/>
        </w:rPr>
        <w:t>MacWhiney</w:t>
      </w:r>
      <w:proofErr w:type="spellEnd"/>
      <w:r w:rsidRPr="00522DCA">
        <w:rPr>
          <w:rFonts w:cs="Times New Roman"/>
          <w:lang w:val="en-GB"/>
        </w:rPr>
        <w:t xml:space="preserve"> 2000: 60 und 66 ff</w:t>
      </w:r>
      <w:ins w:id="1080" w:author="Moritz Lautenbach" w:date="2014-04-16T11:09:00Z">
        <w:r w:rsidRPr="00522DCA">
          <w:rPr>
            <w:rFonts w:cs="Times New Roman"/>
            <w:lang w:val="en-GB"/>
          </w:rPr>
          <w:t>.</w:t>
        </w:r>
      </w:ins>
      <w:r w:rsidRPr="00522DCA">
        <w:rPr>
          <w:rFonts w:cs="Times New Roman"/>
          <w:lang w:val="en-GB"/>
        </w:rPr>
        <w:t xml:space="preserve">) are put together </w:t>
      </w:r>
      <w:commentRangeStart w:id="1081"/>
      <w:r w:rsidRPr="00522DCA">
        <w:rPr>
          <w:rFonts w:cs="Times New Roman"/>
          <w:lang w:val="en-GB"/>
        </w:rPr>
        <w:t xml:space="preserve">from??? </w:t>
      </w:r>
      <w:r w:rsidRPr="00B16F25">
        <w:rPr>
          <w:rFonts w:cs="Times New Roman"/>
          <w:rPrChange w:id="1082" w:author="Moritz Lautenbach" w:date="2014-04-16T10:11:00Z">
            <w:rPr>
              <w:lang w:val="en-US"/>
            </w:rPr>
          </w:rPrChange>
        </w:rPr>
        <w:t xml:space="preserve">Zeichenketten??? (setzen sich aus Zeichenketten zusammen,) </w:t>
      </w:r>
      <w:commentRangeEnd w:id="1081"/>
      <w:r w:rsidRPr="00522DCA">
        <w:rPr>
          <w:rStyle w:val="Kommentarzeichen"/>
          <w:rFonts w:cs="Times New Roman"/>
          <w:lang w:val="en-GB"/>
        </w:rPr>
        <w:commentReference w:id="1081"/>
      </w:r>
      <w:proofErr w:type="spellStart"/>
      <w:r w:rsidRPr="00B16F25">
        <w:rPr>
          <w:rFonts w:cs="Times New Roman"/>
          <w:rPrChange w:id="1083" w:author="Moritz Lautenbach" w:date="2014-04-16T10:11:00Z">
            <w:rPr>
              <w:lang w:val="en-US"/>
            </w:rPr>
          </w:rPrChange>
        </w:rPr>
        <w:t>that</w:t>
      </w:r>
      <w:proofErr w:type="spellEnd"/>
      <w:r w:rsidRPr="00B16F25">
        <w:rPr>
          <w:rFonts w:cs="Times New Roman"/>
          <w:rPrChange w:id="1084" w:author="Moritz Lautenbach" w:date="2014-04-16T10:11:00Z">
            <w:rPr>
              <w:lang w:val="en-US"/>
            </w:rPr>
          </w:rPrChange>
        </w:rPr>
        <w:t xml:space="preserve"> end in a </w:t>
      </w:r>
      <w:proofErr w:type="spellStart"/>
      <w:r w:rsidRPr="00B16F25">
        <w:rPr>
          <w:rFonts w:cs="Times New Roman"/>
          <w:rPrChange w:id="1085" w:author="Moritz Lautenbach" w:date="2014-04-16T10:11:00Z">
            <w:rPr>
              <w:lang w:val="en-US"/>
            </w:rPr>
          </w:rPrChange>
        </w:rPr>
        <w:t>full</w:t>
      </w:r>
      <w:proofErr w:type="spellEnd"/>
      <w:r w:rsidRPr="00B16F25">
        <w:rPr>
          <w:rFonts w:cs="Times New Roman"/>
          <w:rPrChange w:id="1086" w:author="Moritz Lautenbach" w:date="2014-04-16T10:11:00Z">
            <w:rPr>
              <w:lang w:val="en-US"/>
            </w:rPr>
          </w:rPrChange>
        </w:rPr>
        <w:t xml:space="preserve"> </w:t>
      </w:r>
      <w:proofErr w:type="spellStart"/>
      <w:r w:rsidRPr="00B16F25">
        <w:rPr>
          <w:rFonts w:cs="Times New Roman"/>
          <w:rPrChange w:id="1087" w:author="Moritz Lautenbach" w:date="2014-04-16T10:11:00Z">
            <w:rPr>
              <w:lang w:val="en-US"/>
            </w:rPr>
          </w:rPrChange>
        </w:rPr>
        <w:t>stop</w:t>
      </w:r>
      <w:proofErr w:type="spellEnd"/>
      <w:r w:rsidRPr="00B16F25">
        <w:rPr>
          <w:rFonts w:cs="Times New Roman"/>
          <w:rPrChange w:id="1088" w:author="Moritz Lautenbach" w:date="2014-04-16T10:11:00Z">
            <w:rPr>
              <w:lang w:val="en-US"/>
            </w:rPr>
          </w:rPrChange>
        </w:rPr>
        <w:t xml:space="preserve">, a </w:t>
      </w:r>
      <w:proofErr w:type="spellStart"/>
      <w:r w:rsidRPr="00B16F25">
        <w:rPr>
          <w:rFonts w:cs="Times New Roman"/>
          <w:rPrChange w:id="1089" w:author="Moritz Lautenbach" w:date="2014-04-16T10:11:00Z">
            <w:rPr>
              <w:lang w:val="en-US"/>
            </w:rPr>
          </w:rPrChange>
        </w:rPr>
        <w:t>question</w:t>
      </w:r>
      <w:proofErr w:type="spellEnd"/>
      <w:r w:rsidRPr="00B16F25">
        <w:rPr>
          <w:rFonts w:cs="Times New Roman"/>
          <w:rPrChange w:id="1090" w:author="Moritz Lautenbach" w:date="2014-04-16T10:11:00Z">
            <w:rPr>
              <w:lang w:val="en-US"/>
            </w:rPr>
          </w:rPrChange>
        </w:rPr>
        <w:t xml:space="preserve"> </w:t>
      </w:r>
      <w:proofErr w:type="spellStart"/>
      <w:r w:rsidRPr="00B16F25">
        <w:rPr>
          <w:rFonts w:cs="Times New Roman"/>
          <w:rPrChange w:id="1091" w:author="Moritz Lautenbach" w:date="2014-04-16T10:11:00Z">
            <w:rPr>
              <w:lang w:val="en-US"/>
            </w:rPr>
          </w:rPrChange>
        </w:rPr>
        <w:t>mark</w:t>
      </w:r>
      <w:proofErr w:type="spellEnd"/>
      <w:r w:rsidRPr="00B16F25">
        <w:rPr>
          <w:rFonts w:cs="Times New Roman"/>
          <w:rPrChange w:id="1092" w:author="Moritz Lautenbach" w:date="2014-04-16T10:11:00Z">
            <w:rPr>
              <w:lang w:val="en-US"/>
            </w:rPr>
          </w:rPrChange>
        </w:rPr>
        <w:t xml:space="preserve"> </w:t>
      </w:r>
      <w:proofErr w:type="spellStart"/>
      <w:r w:rsidRPr="00B16F25">
        <w:rPr>
          <w:rFonts w:cs="Times New Roman"/>
          <w:rPrChange w:id="1093" w:author="Moritz Lautenbach" w:date="2014-04-16T10:11:00Z">
            <w:rPr>
              <w:lang w:val="en-US"/>
            </w:rPr>
          </w:rPrChange>
        </w:rPr>
        <w:t>or</w:t>
      </w:r>
      <w:proofErr w:type="spellEnd"/>
      <w:r w:rsidRPr="00B16F25">
        <w:rPr>
          <w:rFonts w:cs="Times New Roman"/>
          <w:rPrChange w:id="1094" w:author="Moritz Lautenbach" w:date="2014-04-16T10:11:00Z">
            <w:rPr>
              <w:lang w:val="en-US"/>
            </w:rPr>
          </w:rPrChange>
        </w:rPr>
        <w:t xml:space="preserve"> an </w:t>
      </w:r>
      <w:proofErr w:type="spellStart"/>
      <w:r w:rsidRPr="00B16F25">
        <w:rPr>
          <w:rFonts w:cs="Times New Roman"/>
          <w:rPrChange w:id="1095" w:author="Moritz Lautenbach" w:date="2014-04-16T10:11:00Z">
            <w:rPr>
              <w:lang w:val="en-US"/>
            </w:rPr>
          </w:rPrChange>
        </w:rPr>
        <w:t>exclamation</w:t>
      </w:r>
      <w:proofErr w:type="spellEnd"/>
      <w:r w:rsidRPr="00B16F25">
        <w:rPr>
          <w:rFonts w:cs="Times New Roman"/>
          <w:rPrChange w:id="1096" w:author="Moritz Lautenbach" w:date="2014-04-16T10:11:00Z">
            <w:rPr>
              <w:lang w:val="en-US"/>
            </w:rPr>
          </w:rPrChange>
        </w:rPr>
        <w:t xml:space="preserve"> </w:t>
      </w:r>
      <w:proofErr w:type="spellStart"/>
      <w:r w:rsidRPr="00B16F25">
        <w:rPr>
          <w:rFonts w:cs="Times New Roman"/>
          <w:rPrChange w:id="1097" w:author="Moritz Lautenbach" w:date="2014-04-16T10:11:00Z">
            <w:rPr>
              <w:lang w:val="en-US"/>
            </w:rPr>
          </w:rPrChange>
        </w:rPr>
        <w:t>mark</w:t>
      </w:r>
      <w:proofErr w:type="spellEnd"/>
      <w:r w:rsidRPr="00B16F25">
        <w:rPr>
          <w:rFonts w:cs="Times New Roman"/>
          <w:rPrChange w:id="1098" w:author="Moritz Lautenbach" w:date="2014-04-16T10:11:00Z">
            <w:rPr>
              <w:lang w:val="en-US"/>
            </w:rPr>
          </w:rPrChange>
        </w:rPr>
        <w:t xml:space="preserve">. </w:t>
      </w:r>
      <w:r w:rsidRPr="00522DCA">
        <w:rPr>
          <w:rFonts w:cs="Times New Roman"/>
          <w:lang w:val="en-GB"/>
        </w:rPr>
        <w:t>In addition, the segmentation algorithm allows one (optional) space after the utterance end symbol.</w:t>
      </w:r>
    </w:p>
    <w:p w14:paraId="6C8FB5B9" w14:textId="77777777" w:rsidR="000959A2" w:rsidRPr="00522DCA" w:rsidRDefault="000959A2">
      <w:pPr>
        <w:pStyle w:val="Standard-BlockCharCharChar"/>
        <w:rPr>
          <w:lang w:val="en-GB"/>
        </w:rPr>
      </w:pPr>
      <w:r w:rsidRPr="00522DCA">
        <w:rPr>
          <w:lang w:val="en-GB"/>
        </w:rPr>
        <w:t>Example:</w:t>
      </w:r>
    </w:p>
    <w:p w14:paraId="60D1AE22" w14:textId="33E938ED" w:rsidR="000959A2" w:rsidRPr="00522DCA" w:rsidRDefault="000959A2">
      <w:pPr>
        <w:pStyle w:val="Standard-BlockCharCharChar"/>
        <w:rPr>
          <w:lang w:val="en-GB"/>
        </w:rPr>
      </w:pPr>
      <w:r w:rsidRPr="00522DCA">
        <w:rPr>
          <w:lang w:val="en-GB"/>
        </w:rPr>
        <w:t>The following segment chain of speaker CHI is segmented into utterances (U) segmented with the segmentation: </w:t>
      </w:r>
      <w:r w:rsidR="00C81274" w:rsidRPr="00522DCA">
        <w:rPr>
          <w:lang w:val="en-GB"/>
        </w:rPr>
        <w:t>“</w:t>
      </w:r>
      <w:r w:rsidRPr="00522DCA">
        <w:rPr>
          <w:lang w:val="en-GB"/>
        </w:rPr>
        <w:t>CHAT: Utterance</w:t>
      </w:r>
      <w:r w:rsidR="00C81274" w:rsidRPr="00522DCA">
        <w:rPr>
          <w:lang w:val="en-GB"/>
        </w:rPr>
        <w:t>”</w:t>
      </w:r>
      <w:r w:rsidRPr="00522DCA">
        <w:rPr>
          <w:lang w:val="en-GB"/>
        </w:rPr>
        <w:t xml:space="preserve"> </w:t>
      </w:r>
    </w:p>
    <w:p w14:paraId="42A4A30B" w14:textId="77777777" w:rsidR="000959A2" w:rsidRPr="00522DCA" w:rsidRDefault="00B16F25">
      <w:pPr>
        <w:rPr>
          <w:rFonts w:cs="Times New Roman"/>
          <w:lang w:val="en-GB"/>
        </w:rPr>
      </w:pPr>
      <w:r>
        <w:rPr>
          <w:rFonts w:cs="Times New Roman"/>
          <w:lang w:val="en-GB"/>
        </w:rPr>
        <w:pict w14:anchorId="053757D7">
          <v:shape id="_x0000_i1242" type="#_x0000_t75" style="width:301.1pt;height:42.1pt" filled="t">
            <v:fill color2="black"/>
            <v:imagedata r:id="rId279" o:title=""/>
          </v:shape>
        </w:pict>
      </w:r>
    </w:p>
    <w:p w14:paraId="1555C55A" w14:textId="77777777" w:rsidR="000959A2" w:rsidRPr="00522DCA" w:rsidRDefault="000959A2">
      <w:pPr>
        <w:rPr>
          <w:rFonts w:cs="Times New Roman"/>
          <w:lang w:val="en-GB"/>
        </w:rPr>
      </w:pPr>
      <w:r w:rsidRPr="00522DCA">
        <w:rPr>
          <w:rFonts w:cs="Times New Roman"/>
          <w:lang w:val="en-GB"/>
        </w:rPr>
        <w:t>... :</w:t>
      </w:r>
    </w:p>
    <w:tbl>
      <w:tblPr>
        <w:tblW w:w="0" w:type="auto"/>
        <w:tblLayout w:type="fixed"/>
        <w:tblLook w:val="0000" w:firstRow="0" w:lastRow="0" w:firstColumn="0" w:lastColumn="0" w:noHBand="0" w:noVBand="0"/>
      </w:tblPr>
      <w:tblGrid>
        <w:gridCol w:w="829"/>
        <w:gridCol w:w="473"/>
        <w:gridCol w:w="1214"/>
        <w:gridCol w:w="1843"/>
        <w:gridCol w:w="850"/>
      </w:tblGrid>
      <w:tr w:rsidR="000959A2" w:rsidRPr="00522DCA" w14:paraId="04CF3C7C" w14:textId="77777777">
        <w:trPr>
          <w:gridAfter w:val="3"/>
          <w:wAfter w:w="3907" w:type="dxa"/>
          <w:trHeight w:hRule="exact" w:val="397"/>
        </w:trPr>
        <w:tc>
          <w:tcPr>
            <w:tcW w:w="1302" w:type="dxa"/>
            <w:gridSpan w:val="2"/>
            <w:tcBorders>
              <w:top w:val="single" w:sz="4" w:space="0" w:color="000000"/>
              <w:left w:val="single" w:sz="4" w:space="0" w:color="000000"/>
              <w:bottom w:val="single" w:sz="4" w:space="0" w:color="000000"/>
              <w:right w:val="single" w:sz="4" w:space="0" w:color="000000"/>
            </w:tcBorders>
            <w:shd w:val="clear" w:color="auto" w:fill="C0C0C0"/>
          </w:tcPr>
          <w:p w14:paraId="6864F9C7" w14:textId="77777777" w:rsidR="000959A2" w:rsidRPr="00522DCA" w:rsidRDefault="000959A2">
            <w:pPr>
              <w:rPr>
                <w:rFonts w:cs="Times New Roman"/>
                <w:b/>
                <w:lang w:val="en-GB"/>
              </w:rPr>
            </w:pPr>
            <w:r w:rsidRPr="00522DCA">
              <w:rPr>
                <w:rFonts w:cs="Times New Roman"/>
                <w:b/>
                <w:lang w:val="en-GB"/>
              </w:rPr>
              <w:t>Segment chain</w:t>
            </w:r>
          </w:p>
        </w:tc>
      </w:tr>
      <w:tr w:rsidR="000959A2" w:rsidRPr="00522DCA" w14:paraId="4E5BFE55"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FFFF99"/>
          </w:tcPr>
          <w:p w14:paraId="1D5017D2" w14:textId="77777777" w:rsidR="000959A2" w:rsidRPr="00522DCA" w:rsidRDefault="000959A2">
            <w:pPr>
              <w:rPr>
                <w:rFonts w:cs="Times New Roman"/>
                <w:b/>
                <w:lang w:val="en-GB"/>
              </w:rPr>
            </w:pPr>
            <w:r w:rsidRPr="00522DCA">
              <w:rPr>
                <w:rFonts w:cs="Times New Roman"/>
                <w:b/>
                <w:lang w:val="en-GB"/>
              </w:rPr>
              <w:t>U</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FFFF99"/>
          </w:tcPr>
          <w:p w14:paraId="24AEA4AA" w14:textId="77777777" w:rsidR="000959A2" w:rsidRPr="00522DCA" w:rsidRDefault="000959A2">
            <w:pPr>
              <w:rPr>
                <w:rFonts w:cs="Times New Roman"/>
                <w:b/>
                <w:lang w:val="en-GB"/>
              </w:rPr>
            </w:pPr>
            <w:r w:rsidRPr="00522DCA">
              <w:rPr>
                <w:rFonts w:cs="Times New Roman"/>
                <w:b/>
                <w:lang w:val="en-GB"/>
              </w:rPr>
              <w:t>U</w:t>
            </w:r>
          </w:p>
        </w:tc>
        <w:tc>
          <w:tcPr>
            <w:tcW w:w="1843" w:type="dxa"/>
            <w:tcBorders>
              <w:top w:val="single" w:sz="4" w:space="0" w:color="000000"/>
              <w:left w:val="single" w:sz="4" w:space="0" w:color="000000"/>
              <w:bottom w:val="single" w:sz="4" w:space="0" w:color="000000"/>
              <w:right w:val="single" w:sz="4" w:space="0" w:color="000000"/>
            </w:tcBorders>
            <w:shd w:val="clear" w:color="auto" w:fill="FFFF99"/>
          </w:tcPr>
          <w:p w14:paraId="5AEFCB46" w14:textId="77777777" w:rsidR="000959A2" w:rsidRPr="00522DCA" w:rsidRDefault="000959A2">
            <w:pPr>
              <w:rPr>
                <w:rFonts w:cs="Times New Roman"/>
                <w:b/>
                <w:lang w:val="en-GB"/>
              </w:rPr>
            </w:pPr>
            <w:r w:rsidRPr="00522DCA">
              <w:rPr>
                <w:rFonts w:cs="Times New Roman"/>
                <w:b/>
                <w:lang w:val="en-GB"/>
              </w:rPr>
              <w:t>U</w:t>
            </w:r>
          </w:p>
        </w:tc>
        <w:tc>
          <w:tcPr>
            <w:tcW w:w="850" w:type="dxa"/>
            <w:tcBorders>
              <w:top w:val="single" w:sz="4" w:space="0" w:color="000000"/>
              <w:left w:val="single" w:sz="4" w:space="0" w:color="000000"/>
              <w:bottom w:val="single" w:sz="4" w:space="0" w:color="000000"/>
              <w:right w:val="single" w:sz="4" w:space="0" w:color="000000"/>
            </w:tcBorders>
            <w:shd w:val="clear" w:color="auto" w:fill="FFFF99"/>
          </w:tcPr>
          <w:p w14:paraId="3C561B24" w14:textId="77777777" w:rsidR="000959A2" w:rsidRPr="00522DCA" w:rsidRDefault="000959A2">
            <w:pPr>
              <w:rPr>
                <w:rFonts w:cs="Times New Roman"/>
                <w:b/>
                <w:lang w:val="en-GB"/>
              </w:rPr>
            </w:pPr>
            <w:r w:rsidRPr="00522DCA">
              <w:rPr>
                <w:rFonts w:cs="Times New Roman"/>
                <w:b/>
                <w:lang w:val="en-GB"/>
              </w:rPr>
              <w:t>U</w:t>
            </w:r>
          </w:p>
        </w:tc>
      </w:tr>
      <w:tr w:rsidR="000959A2" w:rsidRPr="00522DCA" w14:paraId="50710F06"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auto"/>
          </w:tcPr>
          <w:p w14:paraId="3A38DCF2" w14:textId="77777777" w:rsidR="000959A2" w:rsidRPr="00522DCA" w:rsidRDefault="000959A2">
            <w:pPr>
              <w:rPr>
                <w:rFonts w:cs="Times New Roman"/>
                <w:lang w:val="en-GB"/>
              </w:rPr>
            </w:pPr>
            <w:r w:rsidRPr="00522DCA">
              <w:rPr>
                <w:rFonts w:cs="Times New Roman"/>
                <w:lang w:val="en-GB"/>
              </w:rPr>
              <w:t>Mummy!</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auto"/>
          </w:tcPr>
          <w:p w14:paraId="3280F021" w14:textId="77777777" w:rsidR="000959A2" w:rsidRPr="00522DCA" w:rsidRDefault="000959A2">
            <w:pPr>
              <w:rPr>
                <w:rFonts w:cs="Times New Roman"/>
                <w:lang w:val="en-GB"/>
              </w:rPr>
            </w:pPr>
            <w:r w:rsidRPr="00522DCA">
              <w:rPr>
                <w:rFonts w:cs="Times New Roman"/>
                <w:lang w:val="en-GB"/>
              </w:rPr>
              <w:t>I want something+...</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1788EF04" w14:textId="77777777" w:rsidR="000959A2" w:rsidRPr="00522DCA" w:rsidRDefault="000959A2">
            <w:pPr>
              <w:rPr>
                <w:rFonts w:cs="Times New Roman"/>
                <w:lang w:val="en-GB"/>
              </w:rPr>
            </w:pPr>
            <w:r w:rsidRPr="00522DCA">
              <w:rPr>
                <w:rFonts w:cs="Times New Roman"/>
                <w:lang w:val="en-GB"/>
              </w:rPr>
              <w:t>Something to drink.</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B463BCD" w14:textId="77777777" w:rsidR="000959A2" w:rsidRPr="00522DCA" w:rsidRDefault="000959A2">
            <w:pPr>
              <w:rPr>
                <w:rFonts w:cs="Times New Roman"/>
                <w:lang w:val="en-GB"/>
              </w:rPr>
            </w:pPr>
            <w:r w:rsidRPr="00522DCA">
              <w:rPr>
                <w:rFonts w:cs="Times New Roman"/>
                <w:lang w:val="en-GB"/>
              </w:rPr>
              <w:t>Can I?</w:t>
            </w:r>
          </w:p>
        </w:tc>
      </w:tr>
    </w:tbl>
    <w:p w14:paraId="1C5A3438" w14:textId="77777777" w:rsidR="000959A2" w:rsidRPr="00522DCA" w:rsidRDefault="000959A2">
      <w:pPr>
        <w:rPr>
          <w:rFonts w:cs="Times New Roman"/>
          <w:lang w:val="en-GB"/>
        </w:rPr>
      </w:pPr>
    </w:p>
    <w:p w14:paraId="4B92166B" w14:textId="2C33D179" w:rsidR="000959A2" w:rsidRPr="00522DCA" w:rsidRDefault="000959A2">
      <w:pPr>
        <w:pStyle w:val="berschrift2"/>
        <w:pageBreakBefore/>
        <w:rPr>
          <w:lang w:val="en-GB"/>
        </w:rPr>
      </w:pPr>
      <w:bookmarkStart w:id="1099" w:name="_Toc411261350"/>
      <w:r w:rsidRPr="00522DCA">
        <w:rPr>
          <w:lang w:val="en-GB"/>
        </w:rPr>
        <w:lastRenderedPageBreak/>
        <w:t>Segmentation: </w:t>
      </w:r>
      <w:r w:rsidR="00C81274" w:rsidRPr="00522DCA">
        <w:rPr>
          <w:lang w:val="en-GB"/>
        </w:rPr>
        <w:t>“</w:t>
      </w:r>
      <w:r w:rsidRPr="00522DCA">
        <w:rPr>
          <w:lang w:val="en-GB"/>
        </w:rPr>
        <w:t>IPA: Words and Syllables</w:t>
      </w:r>
      <w:r w:rsidR="00C81274" w:rsidRPr="00522DCA">
        <w:rPr>
          <w:lang w:val="en-GB"/>
        </w:rPr>
        <w:t>”</w:t>
      </w:r>
      <w:bookmarkEnd w:id="1099"/>
    </w:p>
    <w:p w14:paraId="3E72EB0D" w14:textId="77777777" w:rsidR="000959A2" w:rsidRPr="00522DCA" w:rsidRDefault="000959A2">
      <w:pPr>
        <w:rPr>
          <w:rFonts w:cs="Times New Roman"/>
          <w:szCs w:val="24"/>
          <w:lang w:val="en-GB"/>
        </w:rPr>
      </w:pPr>
      <w:r w:rsidRPr="00522DCA">
        <w:rPr>
          <w:rFonts w:cs="Times New Roman"/>
          <w:szCs w:val="24"/>
          <w:lang w:val="en-GB"/>
        </w:rPr>
        <w:t>The IPA segmentation algorithm segments a transcription done according to the IPA</w:t>
      </w:r>
      <w:ins w:id="1100" w:author="Moritz Lautenbach" w:date="2014-04-16T11:16:00Z">
        <w:r w:rsidRPr="00522DCA">
          <w:rPr>
            <w:rFonts w:cs="Times New Roman"/>
            <w:szCs w:val="24"/>
            <w:lang w:val="en-GB"/>
          </w:rPr>
          <w:t>-</w:t>
        </w:r>
      </w:ins>
      <w:del w:id="1101" w:author="Moritz Lautenbach" w:date="2014-04-16T11:16:00Z">
        <w:r w:rsidRPr="00522DCA" w:rsidDel="000F7791">
          <w:rPr>
            <w:rFonts w:cs="Times New Roman"/>
            <w:szCs w:val="24"/>
            <w:lang w:val="en-GB"/>
          </w:rPr>
          <w:delText xml:space="preserve"> </w:delText>
        </w:r>
      </w:del>
      <w:proofErr w:type="gramStart"/>
      <w:r w:rsidRPr="00522DCA">
        <w:rPr>
          <w:rFonts w:cs="Times New Roman"/>
          <w:szCs w:val="24"/>
          <w:lang w:val="en-GB"/>
        </w:rPr>
        <w:t>conventions .</w:t>
      </w:r>
      <w:proofErr w:type="gramEnd"/>
      <w:r w:rsidRPr="00522DCA">
        <w:rPr>
          <w:rFonts w:cs="Times New Roman"/>
          <w:szCs w:val="24"/>
          <w:lang w:val="en-GB"/>
        </w:rPr>
        <w:t xml:space="preserve"> Details on these conventions were presented by </w:t>
      </w:r>
    </w:p>
    <w:p w14:paraId="55AC6EAF" w14:textId="77777777" w:rsidR="000959A2" w:rsidRPr="00522DCA" w:rsidRDefault="000959A2">
      <w:pPr>
        <w:rPr>
          <w:rFonts w:cs="Times New Roman"/>
          <w:szCs w:val="24"/>
          <w:lang w:val="en-GB"/>
        </w:rPr>
      </w:pPr>
      <w:proofErr w:type="spellStart"/>
      <w:r w:rsidRPr="00522DCA">
        <w:rPr>
          <w:rFonts w:cs="Times New Roman"/>
          <w:szCs w:val="24"/>
          <w:lang w:val="en-GB"/>
        </w:rPr>
        <w:t>Thoma</w:t>
      </w:r>
      <w:proofErr w:type="spellEnd"/>
      <w:r w:rsidRPr="00522DCA">
        <w:rPr>
          <w:rFonts w:cs="Times New Roman"/>
          <w:szCs w:val="24"/>
          <w:lang w:val="en-GB"/>
        </w:rPr>
        <w:t xml:space="preserve">, Dieter &amp; Tracy, Rosemarie (2005): L1 and Early L2: What's the difference? Presentation, </w:t>
      </w:r>
      <w:proofErr w:type="spellStart"/>
      <w:r w:rsidRPr="00522DCA">
        <w:rPr>
          <w:rFonts w:cs="Times New Roman"/>
          <w:szCs w:val="24"/>
          <w:lang w:val="en-GB"/>
        </w:rPr>
        <w:t>DGfS-Jahrestagung</w:t>
      </w:r>
      <w:proofErr w:type="spellEnd"/>
      <w:r w:rsidRPr="00522DCA">
        <w:rPr>
          <w:rFonts w:cs="Times New Roman"/>
          <w:szCs w:val="24"/>
          <w:lang w:val="en-GB"/>
        </w:rPr>
        <w:t xml:space="preserve"> in Köln.</w:t>
      </w:r>
    </w:p>
    <w:p w14:paraId="68FB1634" w14:textId="77777777" w:rsidR="000959A2" w:rsidRPr="00522DCA" w:rsidRDefault="000959A2">
      <w:pPr>
        <w:rPr>
          <w:rFonts w:cs="Times New Roman"/>
          <w:szCs w:val="24"/>
          <w:lang w:val="en-GB"/>
        </w:rPr>
      </w:pPr>
      <w:del w:id="1102" w:author="Moritz Lautenbach" w:date="2014-04-16T11:17:00Z">
        <w:r w:rsidRPr="00522DCA" w:rsidDel="000F7791">
          <w:rPr>
            <w:rFonts w:cs="Times New Roman"/>
            <w:szCs w:val="24"/>
            <w:lang w:val="en-GB"/>
          </w:rPr>
          <w:delText xml:space="preserve">. </w:delText>
        </w:r>
      </w:del>
      <w:r w:rsidRPr="00522DCA">
        <w:rPr>
          <w:rFonts w:cs="Times New Roman"/>
          <w:szCs w:val="24"/>
          <w:lang w:val="en-GB"/>
        </w:rPr>
        <w:t>A written version of these conventions is currently not available. The conventions in respect to the symbols relevant for segmentation are relatively simple: word endings are marked by spaces, different syllables of a word are separated from another by full</w:t>
      </w:r>
      <w:ins w:id="1103" w:author="Moritz Lautenbach" w:date="2014-04-16T11:11:00Z">
        <w:r w:rsidRPr="00522DCA">
          <w:rPr>
            <w:rFonts w:cs="Times New Roman"/>
            <w:szCs w:val="24"/>
            <w:lang w:val="en-GB"/>
          </w:rPr>
          <w:t xml:space="preserve"> </w:t>
        </w:r>
      </w:ins>
      <w:r w:rsidRPr="00522DCA">
        <w:rPr>
          <w:rFonts w:cs="Times New Roman"/>
          <w:szCs w:val="24"/>
          <w:lang w:val="en-GB"/>
        </w:rPr>
        <w:t>stops. Marking syllable boundaries is optional, i.e. word segmentation will take place independent of further separation into syllables.</w:t>
      </w:r>
    </w:p>
    <w:p w14:paraId="3B5C6F56" w14:textId="77777777" w:rsidR="000959A2" w:rsidRPr="00522DCA" w:rsidRDefault="000959A2">
      <w:pPr>
        <w:rPr>
          <w:rFonts w:cs="Times New Roman"/>
          <w:szCs w:val="24"/>
          <w:lang w:val="en-GB"/>
        </w:rPr>
      </w:pPr>
      <w:r w:rsidRPr="00522DCA">
        <w:rPr>
          <w:rFonts w:cs="Times New Roman"/>
          <w:szCs w:val="24"/>
          <w:lang w:val="en-GB"/>
        </w:rPr>
        <w:t>As opposed to the other segmentation algorithms, IPA</w:t>
      </w:r>
      <w:ins w:id="1104" w:author="Moritz Lautenbach" w:date="2014-04-16T11:18:00Z">
        <w:r w:rsidRPr="00522DCA">
          <w:rPr>
            <w:rFonts w:cs="Times New Roman"/>
            <w:szCs w:val="24"/>
            <w:lang w:val="en-GB"/>
          </w:rPr>
          <w:t>-</w:t>
        </w:r>
      </w:ins>
      <w:del w:id="1105" w:author="Moritz Lautenbach" w:date="2014-04-16T11:18:00Z">
        <w:r w:rsidRPr="00522DCA" w:rsidDel="000F7791">
          <w:rPr>
            <w:rFonts w:cs="Times New Roman"/>
            <w:szCs w:val="24"/>
            <w:lang w:val="en-GB"/>
          </w:rPr>
          <w:delText xml:space="preserve"> </w:delText>
        </w:r>
      </w:del>
      <w:r w:rsidRPr="00522DCA">
        <w:rPr>
          <w:rFonts w:cs="Times New Roman"/>
          <w:szCs w:val="24"/>
          <w:lang w:val="en-GB"/>
        </w:rPr>
        <w:t>segmentation</w:t>
      </w:r>
      <w:ins w:id="1106" w:author="Moritz Lautenbach" w:date="2014-04-16T11:18:00Z">
        <w:r w:rsidRPr="00522DCA">
          <w:rPr>
            <w:rFonts w:cs="Times New Roman"/>
            <w:szCs w:val="24"/>
            <w:lang w:val="en-GB"/>
          </w:rPr>
          <w:t>s</w:t>
        </w:r>
      </w:ins>
      <w:r w:rsidRPr="00522DCA">
        <w:rPr>
          <w:rFonts w:cs="Times New Roman"/>
          <w:szCs w:val="24"/>
          <w:lang w:val="en-GB"/>
        </w:rPr>
        <w:t xml:space="preserve"> are not segmented into tiers of type 'T' by default. Only those that have been assigned the category 'v-pho' (please note that it</w:t>
      </w:r>
      <w:del w:id="1107" w:author="Moritz Lautenbach" w:date="2014-04-16T11:19:00Z">
        <w:r w:rsidRPr="00522DCA" w:rsidDel="000F7791">
          <w:rPr>
            <w:rFonts w:cs="Times New Roman"/>
            <w:szCs w:val="24"/>
            <w:lang w:val="en-GB"/>
          </w:rPr>
          <w:delText>'</w:delText>
        </w:r>
      </w:del>
      <w:ins w:id="1108" w:author="Moritz Lautenbach" w:date="2014-04-16T11:19:00Z">
        <w:r w:rsidRPr="00522DCA">
          <w:rPr>
            <w:rFonts w:cs="Times New Roman"/>
            <w:szCs w:val="24"/>
            <w:lang w:val="en-GB"/>
          </w:rPr>
          <w:t xml:space="preserve"> i</w:t>
        </w:r>
      </w:ins>
      <w:r w:rsidRPr="00522DCA">
        <w:rPr>
          <w:rFonts w:cs="Times New Roman"/>
          <w:szCs w:val="24"/>
          <w:lang w:val="en-GB"/>
        </w:rPr>
        <w:t>s written in lower case) will be segmented into type 'T'.</w:t>
      </w:r>
    </w:p>
    <w:tbl>
      <w:tblPr>
        <w:tblW w:w="0" w:type="auto"/>
        <w:tblLayout w:type="fixed"/>
        <w:tblLook w:val="0000" w:firstRow="0" w:lastRow="0" w:firstColumn="0" w:lastColumn="0" w:noHBand="0" w:noVBand="0"/>
      </w:tblPr>
      <w:tblGrid>
        <w:gridCol w:w="2976"/>
        <w:gridCol w:w="2410"/>
      </w:tblGrid>
      <w:tr w:rsidR="000959A2" w:rsidRPr="00522DCA" w14:paraId="2CCC3256"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6D3D86FC" w14:textId="77777777" w:rsidR="000959A2" w:rsidRPr="00522DCA" w:rsidRDefault="000959A2">
            <w:pPr>
              <w:rPr>
                <w:rFonts w:cs="Times New Roman"/>
                <w:b/>
                <w:bCs/>
                <w:lang w:val="en-GB"/>
              </w:rPr>
            </w:pPr>
            <w:r w:rsidRPr="00522DCA">
              <w:rPr>
                <w:rFonts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6C705726" w14:textId="77777777" w:rsidR="000959A2" w:rsidRPr="00522DCA" w:rsidRDefault="000959A2">
            <w:pPr>
              <w:rPr>
                <w:rFonts w:cs="Times New Roman"/>
                <w:b/>
                <w:bCs/>
                <w:lang w:val="en-GB"/>
              </w:rPr>
            </w:pPr>
            <w:r w:rsidRPr="00522DCA">
              <w:rPr>
                <w:rFonts w:cs="Times New Roman"/>
                <w:b/>
                <w:bCs/>
                <w:lang w:val="en-GB"/>
              </w:rPr>
              <w:t>Standard Values</w:t>
            </w:r>
          </w:p>
        </w:tc>
      </w:tr>
      <w:tr w:rsidR="000959A2" w:rsidRPr="00522DCA" w14:paraId="3B212E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0B3C584" w14:textId="77777777" w:rsidR="000959A2" w:rsidRPr="00522DCA" w:rsidRDefault="000959A2">
            <w:pPr>
              <w:rPr>
                <w:rFonts w:cs="Times New Roman"/>
                <w:bCs/>
                <w:lang w:val="en-GB"/>
              </w:rPr>
            </w:pPr>
            <w:proofErr w:type="spellStart"/>
            <w:r w:rsidRPr="00522DCA">
              <w:rPr>
                <w:rFonts w:cs="Times New Roman"/>
                <w:bCs/>
                <w:lang w:val="en-GB"/>
              </w:rPr>
              <w:t>WordBoundaries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BAD1C3C" w14:textId="77777777" w:rsidR="000959A2" w:rsidRPr="00522DCA" w:rsidRDefault="000959A2">
            <w:pPr>
              <w:rPr>
                <w:rFonts w:cs="Times New Roman"/>
                <w:b/>
                <w:bCs/>
                <w:lang w:val="en-GB"/>
              </w:rPr>
            </w:pPr>
            <w:r w:rsidRPr="00522DCA">
              <w:rPr>
                <w:rFonts w:cs="Times New Roman"/>
                <w:b/>
                <w:bCs/>
                <w:lang w:val="en-GB"/>
              </w:rPr>
              <w:t>&lt;SPACE&gt;</w:t>
            </w:r>
          </w:p>
        </w:tc>
      </w:tr>
      <w:tr w:rsidR="000959A2" w:rsidRPr="00522DCA" w14:paraId="3233A34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FBCC40" w14:textId="77777777" w:rsidR="000959A2" w:rsidRPr="00522DCA" w:rsidRDefault="000959A2">
            <w:pPr>
              <w:rPr>
                <w:rFonts w:cs="Times New Roman"/>
                <w:bCs/>
                <w:lang w:val="en-GB"/>
              </w:rPr>
            </w:pPr>
            <w:proofErr w:type="spellStart"/>
            <w:r w:rsidRPr="00522DCA">
              <w:rPr>
                <w:rFonts w:cs="Times New Roman"/>
                <w:bCs/>
                <w:lang w:val="en-GB"/>
              </w:rPr>
              <w:t>SyllableBoundaries</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0D76468" w14:textId="77777777" w:rsidR="000959A2" w:rsidRPr="00522DCA" w:rsidRDefault="000959A2">
            <w:pPr>
              <w:rPr>
                <w:rFonts w:cs="Times New Roman"/>
                <w:b/>
                <w:bCs/>
                <w:lang w:val="en-GB"/>
              </w:rPr>
            </w:pPr>
            <w:r w:rsidRPr="00522DCA">
              <w:rPr>
                <w:rFonts w:cs="Times New Roman"/>
                <w:b/>
                <w:bCs/>
                <w:lang w:val="en-GB"/>
              </w:rPr>
              <w:t>.</w:t>
            </w:r>
          </w:p>
        </w:tc>
      </w:tr>
    </w:tbl>
    <w:p w14:paraId="020ACB4F" w14:textId="77777777" w:rsidR="000959A2" w:rsidRPr="00522DCA" w:rsidRDefault="000959A2">
      <w:pPr>
        <w:rPr>
          <w:rFonts w:cs="Times New Roman"/>
          <w:lang w:val="en-GB"/>
        </w:rPr>
      </w:pPr>
    </w:p>
    <w:p w14:paraId="73264F3E" w14:textId="77777777" w:rsidR="000959A2" w:rsidRPr="00522DCA" w:rsidRDefault="000959A2">
      <w:pPr>
        <w:rPr>
          <w:rFonts w:cs="Times New Roman"/>
          <w:szCs w:val="24"/>
          <w:lang w:val="en-GB"/>
        </w:rPr>
      </w:pPr>
      <w:r w:rsidRPr="00522DCA">
        <w:rPr>
          <w:rFonts w:cs="Times New Roman"/>
          <w:szCs w:val="24"/>
          <w:lang w:val="en-GB"/>
        </w:rPr>
        <w:t>Explanation: Words are separated from each other by spaces, syllables (optional) are separated from each other by full</w:t>
      </w:r>
      <w:ins w:id="1109" w:author="Moritz Lautenbach" w:date="2014-04-16T11:11:00Z">
        <w:r w:rsidRPr="00522DCA">
          <w:rPr>
            <w:rFonts w:cs="Times New Roman"/>
            <w:szCs w:val="24"/>
            <w:lang w:val="en-GB"/>
          </w:rPr>
          <w:t xml:space="preserve"> </w:t>
        </w:r>
      </w:ins>
      <w:r w:rsidRPr="00522DCA">
        <w:rPr>
          <w:rFonts w:cs="Times New Roman"/>
          <w:szCs w:val="24"/>
          <w:lang w:val="en-GB"/>
        </w:rPr>
        <w:t>stops. There is no additional check whether the transcription symbols have been applied according to convention. In particular it is not checked, whether the symbols used are part of the IPA inventory. All symbols except for spaces and full</w:t>
      </w:r>
      <w:ins w:id="1110" w:author="Moritz Lautenbach" w:date="2014-04-16T11:11:00Z">
        <w:r w:rsidRPr="00522DCA">
          <w:rPr>
            <w:rFonts w:cs="Times New Roman"/>
            <w:szCs w:val="24"/>
            <w:lang w:val="en-GB"/>
          </w:rPr>
          <w:t xml:space="preserve"> </w:t>
        </w:r>
      </w:ins>
      <w:r w:rsidRPr="00522DCA">
        <w:rPr>
          <w:rFonts w:cs="Times New Roman"/>
          <w:szCs w:val="24"/>
          <w:lang w:val="en-GB"/>
        </w:rPr>
        <w:t>stops, are interpreted as words or syllables.</w:t>
      </w:r>
    </w:p>
    <w:p w14:paraId="60C4D25A" w14:textId="77777777" w:rsidR="000959A2" w:rsidRPr="00522DCA" w:rsidRDefault="000959A2">
      <w:pPr>
        <w:pStyle w:val="Standard-BlockCharCharChar"/>
        <w:rPr>
          <w:szCs w:val="24"/>
          <w:lang w:val="en-GB"/>
        </w:rPr>
      </w:pPr>
      <w:r w:rsidRPr="00522DCA">
        <w:rPr>
          <w:szCs w:val="24"/>
          <w:lang w:val="en-GB"/>
        </w:rPr>
        <w:t>Example:</w:t>
      </w:r>
    </w:p>
    <w:p w14:paraId="557C48C2" w14:textId="02A94BBB" w:rsidR="000959A2" w:rsidRPr="00522DCA" w:rsidRDefault="000959A2">
      <w:pPr>
        <w:pStyle w:val="Standard-BlockCharCharChar"/>
        <w:rPr>
          <w:szCs w:val="24"/>
          <w:lang w:val="en-GB"/>
        </w:rPr>
      </w:pPr>
      <w:r w:rsidRPr="00522DCA">
        <w:rPr>
          <w:szCs w:val="24"/>
          <w:lang w:val="en-GB"/>
        </w:rPr>
        <w:t>The following segment chain of speaker X is segmented with the segmentation: </w:t>
      </w:r>
      <w:ins w:id="1111" w:author="Moritz Lautenbach" w:date="2014-04-16T11:20:00Z">
        <w:r w:rsidRPr="00522DCA" w:rsidDel="000F7791">
          <w:rPr>
            <w:szCs w:val="24"/>
            <w:lang w:val="en-GB"/>
          </w:rPr>
          <w:t xml:space="preserve"> </w:t>
        </w:r>
      </w:ins>
      <w:r w:rsidR="00C81274" w:rsidRPr="00522DCA">
        <w:rPr>
          <w:szCs w:val="24"/>
          <w:lang w:val="en-GB"/>
        </w:rPr>
        <w:t>“</w:t>
      </w:r>
      <w:del w:id="1112" w:author="Moritz Lautenbach" w:date="2014-04-16T11:20:00Z">
        <w:r w:rsidRPr="00522DCA" w:rsidDel="000F7791">
          <w:rPr>
            <w:szCs w:val="24"/>
            <w:lang w:val="en-GB"/>
          </w:rPr>
          <w:delText>DIDA:</w:delText>
        </w:r>
      </w:del>
      <w:r w:rsidR="00C81274" w:rsidRPr="00522DCA">
        <w:rPr>
          <w:szCs w:val="24"/>
          <w:lang w:val="en-GB"/>
        </w:rPr>
        <w:t>”</w:t>
      </w:r>
      <w:r w:rsidRPr="00522DCA">
        <w:rPr>
          <w:szCs w:val="24"/>
          <w:lang w:val="en-GB"/>
        </w:rPr>
        <w:t>IPA: Words and syllables</w:t>
      </w:r>
      <w:r w:rsidR="00C81274" w:rsidRPr="00522DCA">
        <w:rPr>
          <w:szCs w:val="24"/>
          <w:lang w:val="en-GB"/>
        </w:rPr>
        <w:t>”</w:t>
      </w:r>
      <w:r w:rsidRPr="00522DCA">
        <w:rPr>
          <w:szCs w:val="24"/>
          <w:lang w:val="en-GB"/>
        </w:rPr>
        <w:t xml:space="preserve"> </w:t>
      </w:r>
    </w:p>
    <w:p w14:paraId="4ADBB04E" w14:textId="77777777" w:rsidR="000959A2" w:rsidRPr="00522DCA" w:rsidRDefault="00B16F25">
      <w:pPr>
        <w:rPr>
          <w:rFonts w:cs="Times New Roman"/>
          <w:lang w:val="en-GB"/>
        </w:rPr>
      </w:pPr>
      <w:r>
        <w:rPr>
          <w:rFonts w:cs="Times New Roman"/>
          <w:lang w:val="en-GB"/>
        </w:rPr>
        <w:pict w14:anchorId="37318E13">
          <v:shape id="_x0000_i1243" type="#_x0000_t75" style="width:328.2pt;height:47.7pt" filled="t">
            <v:fill color2="black"/>
            <v:imagedata r:id="rId280" o:title=""/>
          </v:shape>
        </w:pict>
      </w:r>
    </w:p>
    <w:p w14:paraId="5D1536F8" w14:textId="77777777" w:rsidR="000959A2" w:rsidRPr="00522DCA" w:rsidRDefault="000959A2">
      <w:pPr>
        <w:rPr>
          <w:rFonts w:cs="Times New Roman"/>
          <w:szCs w:val="24"/>
          <w:lang w:val="en-GB"/>
        </w:rPr>
      </w:pPr>
      <w:r w:rsidRPr="00522DCA">
        <w:rPr>
          <w:rFonts w:cs="Times New Roman"/>
          <w:szCs w:val="24"/>
          <w:lang w:val="en-GB"/>
        </w:rPr>
        <w:t xml:space="preserve">... </w:t>
      </w:r>
      <w:proofErr w:type="gramStart"/>
      <w:r w:rsidRPr="00522DCA">
        <w:rPr>
          <w:rFonts w:cs="Times New Roman"/>
          <w:szCs w:val="24"/>
          <w:lang w:val="en-GB"/>
        </w:rPr>
        <w:t>into</w:t>
      </w:r>
      <w:proofErr w:type="gramEnd"/>
      <w:r w:rsidRPr="00522DCA">
        <w:rPr>
          <w:rFonts w:cs="Times New Roman"/>
          <w:szCs w:val="24"/>
          <w:lang w:val="en-GB"/>
        </w:rPr>
        <w:t xml:space="preserve"> words (w), syllables (</w:t>
      </w:r>
      <w:proofErr w:type="spellStart"/>
      <w:r w:rsidRPr="00522DCA">
        <w:rPr>
          <w:rFonts w:cs="Times New Roman"/>
          <w:szCs w:val="24"/>
          <w:lang w:val="en-GB"/>
        </w:rPr>
        <w:t>sl</w:t>
      </w:r>
      <w:proofErr w:type="spellEnd"/>
      <w:r w:rsidRPr="00522DCA">
        <w:rPr>
          <w:rFonts w:cs="Times New Roman"/>
          <w:szCs w:val="24"/>
          <w:lang w:val="en-GB"/>
        </w:rPr>
        <w:t>), word boundaries (</w:t>
      </w:r>
      <w:proofErr w:type="spellStart"/>
      <w:r w:rsidRPr="00522DCA">
        <w:rPr>
          <w:rFonts w:cs="Times New Roman"/>
          <w:szCs w:val="24"/>
          <w:lang w:val="en-GB"/>
        </w:rPr>
        <w:t>wb</w:t>
      </w:r>
      <w:proofErr w:type="spellEnd"/>
      <w:r w:rsidRPr="00522DCA">
        <w:rPr>
          <w:rFonts w:cs="Times New Roman"/>
          <w:szCs w:val="24"/>
          <w:lang w:val="en-GB"/>
        </w:rPr>
        <w:t>) and syllable boundaries (</w:t>
      </w:r>
      <w:proofErr w:type="spellStart"/>
      <w:r w:rsidRPr="00522DCA">
        <w:rPr>
          <w:rFonts w:cs="Times New Roman"/>
          <w:szCs w:val="24"/>
          <w:lang w:val="en-GB"/>
        </w:rPr>
        <w:t>sb</w:t>
      </w:r>
      <w:proofErr w:type="spellEnd"/>
      <w:r w:rsidRPr="00522DCA">
        <w:rPr>
          <w:rFonts w:cs="Times New Roman"/>
          <w:szCs w:val="24"/>
          <w:lang w:val="en-GB"/>
        </w:rPr>
        <w:t>):</w:t>
      </w:r>
    </w:p>
    <w:tbl>
      <w:tblPr>
        <w:tblW w:w="9361" w:type="dxa"/>
        <w:tblLayout w:type="fixed"/>
        <w:tblLook w:val="0000" w:firstRow="0" w:lastRow="0" w:firstColumn="0" w:lastColumn="0" w:noHBand="0" w:noVBand="0"/>
      </w:tblPr>
      <w:tblGrid>
        <w:gridCol w:w="531"/>
        <w:gridCol w:w="19"/>
        <w:gridCol w:w="373"/>
        <w:gridCol w:w="177"/>
        <w:gridCol w:w="280"/>
        <w:gridCol w:w="271"/>
        <w:gridCol w:w="154"/>
        <w:gridCol w:w="396"/>
        <w:gridCol w:w="130"/>
        <w:gridCol w:w="425"/>
        <w:gridCol w:w="416"/>
        <w:gridCol w:w="135"/>
        <w:gridCol w:w="290"/>
        <w:gridCol w:w="260"/>
        <w:gridCol w:w="81"/>
        <w:gridCol w:w="391"/>
        <w:gridCol w:w="78"/>
        <w:gridCol w:w="372"/>
        <w:gridCol w:w="179"/>
        <w:gridCol w:w="550"/>
        <w:gridCol w:w="550"/>
        <w:gridCol w:w="551"/>
        <w:gridCol w:w="550"/>
        <w:gridCol w:w="550"/>
        <w:gridCol w:w="551"/>
        <w:gridCol w:w="550"/>
        <w:gridCol w:w="551"/>
      </w:tblGrid>
      <w:tr w:rsidR="000959A2" w:rsidRPr="00522DCA" w14:paraId="43EEDEA9" w14:textId="77777777" w:rsidTr="004B7471">
        <w:trPr>
          <w:gridAfter w:val="25"/>
          <w:wAfter w:w="8811"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9205A1" w14:textId="77777777" w:rsidR="000959A2" w:rsidRPr="00522DCA" w:rsidRDefault="000959A2">
            <w:pPr>
              <w:rPr>
                <w:rFonts w:cs="Times New Roman"/>
                <w:b/>
                <w:lang w:val="en-GB"/>
              </w:rPr>
            </w:pPr>
            <w:r w:rsidRPr="00522DCA">
              <w:rPr>
                <w:rFonts w:cs="Times New Roman"/>
                <w:b/>
                <w:lang w:val="en-GB"/>
              </w:rPr>
              <w:t>Segment chain</w:t>
            </w:r>
          </w:p>
        </w:tc>
      </w:tr>
      <w:tr w:rsidR="000959A2" w:rsidRPr="00522DCA" w14:paraId="7314CD7C" w14:textId="77777777" w:rsidTr="004B7471">
        <w:trPr>
          <w:gridAfter w:val="25"/>
          <w:wAfter w:w="8811"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DE0C5E6" w14:textId="77777777" w:rsidR="000959A2" w:rsidRPr="00B16F25" w:rsidRDefault="000959A2">
            <w:pPr>
              <w:rPr>
                <w:rFonts w:cs="Times New Roman"/>
                <w:b/>
              </w:rPr>
            </w:pPr>
            <w:proofErr w:type="spellStart"/>
            <w:r w:rsidRPr="00B16F25">
              <w:rPr>
                <w:rFonts w:cs="Times New Roman"/>
                <w:b/>
              </w:rPr>
              <w:t>hɜns.xen</w:t>
            </w:r>
            <w:proofErr w:type="spellEnd"/>
            <w:r w:rsidRPr="00B16F25">
              <w:rPr>
                <w:rFonts w:cs="Times New Roman"/>
                <w:b/>
              </w:rPr>
              <w:t xml:space="preserve"> </w:t>
            </w:r>
            <w:proofErr w:type="spellStart"/>
            <w:r w:rsidRPr="00B16F25">
              <w:rPr>
                <w:rFonts w:cs="Times New Roman"/>
                <w:b/>
              </w:rPr>
              <w:t>klain</w:t>
            </w:r>
            <w:proofErr w:type="spellEnd"/>
            <w:r w:rsidRPr="00B16F25">
              <w:rPr>
                <w:rFonts w:cs="Times New Roman"/>
                <w:b/>
              </w:rPr>
              <w:t xml:space="preserve"> </w:t>
            </w:r>
            <w:proofErr w:type="spellStart"/>
            <w:r w:rsidRPr="00B16F25">
              <w:rPr>
                <w:rFonts w:cs="Times New Roman"/>
                <w:b/>
              </w:rPr>
              <w:t>giŋ</w:t>
            </w:r>
            <w:proofErr w:type="spellEnd"/>
            <w:r w:rsidRPr="00B16F25">
              <w:rPr>
                <w:rFonts w:cs="Times New Roman"/>
                <w:b/>
              </w:rPr>
              <w:t xml:space="preserve"> </w:t>
            </w:r>
            <w:proofErr w:type="spellStart"/>
            <w:r w:rsidRPr="00B16F25">
              <w:rPr>
                <w:rFonts w:cs="Times New Roman"/>
                <w:b/>
              </w:rPr>
              <w:t>a.lain</w:t>
            </w:r>
            <w:proofErr w:type="spellEnd"/>
            <w:r w:rsidRPr="00B16F25">
              <w:rPr>
                <w:rFonts w:cs="Times New Roman"/>
                <w:b/>
              </w:rPr>
              <w:t xml:space="preserve"> </w:t>
            </w:r>
            <w:proofErr w:type="spellStart"/>
            <w:r w:rsidRPr="00B16F25">
              <w:rPr>
                <w:rFonts w:cs="Times New Roman"/>
                <w:b/>
              </w:rPr>
              <w:t>ɪn</w:t>
            </w:r>
            <w:proofErr w:type="spellEnd"/>
            <w:r w:rsidRPr="00B16F25">
              <w:rPr>
                <w:rFonts w:cs="Times New Roman"/>
                <w:b/>
              </w:rPr>
              <w:t xml:space="preserve"> di: </w:t>
            </w:r>
            <w:proofErr w:type="spellStart"/>
            <w:r w:rsidRPr="00B16F25">
              <w:rPr>
                <w:rFonts w:cs="Times New Roman"/>
                <w:b/>
              </w:rPr>
              <w:t>wai.tə</w:t>
            </w:r>
            <w:proofErr w:type="spellEnd"/>
            <w:r w:rsidRPr="00B16F25">
              <w:rPr>
                <w:rFonts w:cs="Times New Roman"/>
                <w:b/>
              </w:rPr>
              <w:t xml:space="preserve"> </w:t>
            </w:r>
            <w:proofErr w:type="spellStart"/>
            <w:r w:rsidRPr="00B16F25">
              <w:rPr>
                <w:rFonts w:cs="Times New Roman"/>
                <w:b/>
              </w:rPr>
              <w:t>wɜlt</w:t>
            </w:r>
            <w:proofErr w:type="spellEnd"/>
            <w:r w:rsidRPr="00B16F25">
              <w:rPr>
                <w:rFonts w:cs="Times New Roman"/>
                <w:b/>
              </w:rPr>
              <w:t xml:space="preserve"> </w:t>
            </w:r>
            <w:proofErr w:type="spellStart"/>
            <w:r w:rsidRPr="00B16F25">
              <w:rPr>
                <w:rFonts w:cs="Times New Roman"/>
                <w:b/>
              </w:rPr>
              <w:t>hi.nain</w:t>
            </w:r>
            <w:proofErr w:type="spellEnd"/>
          </w:p>
        </w:tc>
      </w:tr>
      <w:tr w:rsidR="000959A2" w:rsidRPr="00522DCA" w14:paraId="51308021" w14:textId="77777777" w:rsidTr="004B7471">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01C1273" w14:textId="77777777" w:rsidR="000959A2" w:rsidRPr="00522DCA" w:rsidRDefault="000959A2">
            <w:pPr>
              <w:rPr>
                <w:rFonts w:cs="Times New Roman"/>
                <w:b/>
                <w:lang w:val="en-GB"/>
              </w:rPr>
            </w:pPr>
            <w:r w:rsidRPr="00522DCA">
              <w:rPr>
                <w:rFonts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4FFC77C1"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238B06E0" w14:textId="77777777" w:rsidR="000959A2" w:rsidRPr="00522DCA" w:rsidRDefault="000959A2">
            <w:pPr>
              <w:rPr>
                <w:rFonts w:cs="Times New Roman"/>
                <w:b/>
                <w:lang w:val="en-GB"/>
              </w:rPr>
            </w:pPr>
            <w:r w:rsidRPr="00522DCA">
              <w:rPr>
                <w:rFonts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2793867C"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5" w:type="dxa"/>
            <w:gridSpan w:val="2"/>
            <w:tcBorders>
              <w:top w:val="single" w:sz="4" w:space="0" w:color="000000"/>
              <w:left w:val="single" w:sz="4" w:space="0" w:color="000000"/>
              <w:bottom w:val="single" w:sz="4" w:space="0" w:color="000000"/>
              <w:right w:val="single" w:sz="4" w:space="0" w:color="000000"/>
            </w:tcBorders>
            <w:shd w:val="clear" w:color="auto" w:fill="FFFF99"/>
          </w:tcPr>
          <w:p w14:paraId="619B04FB" w14:textId="77777777" w:rsidR="000959A2" w:rsidRPr="00522DCA" w:rsidRDefault="000959A2">
            <w:pPr>
              <w:rPr>
                <w:rFonts w:cs="Times New Roman"/>
                <w:b/>
                <w:lang w:val="en-GB"/>
              </w:rPr>
            </w:pPr>
            <w:r w:rsidRPr="00522DCA">
              <w:rPr>
                <w:rFonts w:cs="Times New Roman"/>
                <w:b/>
                <w:lang w:val="en-GB"/>
              </w:rPr>
              <w:t>w</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00FF00"/>
          </w:tcPr>
          <w:p w14:paraId="131B0B65"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F90DEFC" w14:textId="77777777" w:rsidR="000959A2" w:rsidRPr="00522DCA" w:rsidRDefault="000959A2">
            <w:pPr>
              <w:rPr>
                <w:rFonts w:cs="Times New Roman"/>
                <w:b/>
                <w:lang w:val="en-GB"/>
              </w:rPr>
            </w:pPr>
            <w:r w:rsidRPr="00522DCA">
              <w:rPr>
                <w:rFonts w:cs="Times New Roman"/>
                <w:b/>
                <w:lang w:val="en-GB"/>
              </w:rPr>
              <w:t>w</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00FF00"/>
          </w:tcPr>
          <w:p w14:paraId="43C7335A"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4C09DA50" w14:textId="77777777" w:rsidR="000959A2" w:rsidRPr="00522DCA" w:rsidRDefault="000959A2">
            <w:pPr>
              <w:rPr>
                <w:rFonts w:cs="Times New Roman"/>
                <w:b/>
                <w:lang w:val="en-GB"/>
              </w:rPr>
            </w:pPr>
            <w:r w:rsidRPr="00522DCA">
              <w:rPr>
                <w:rFonts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1090801"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4284D924" w14:textId="77777777" w:rsidR="000959A2" w:rsidRPr="00522DCA" w:rsidRDefault="000959A2">
            <w:pPr>
              <w:rPr>
                <w:rFonts w:cs="Times New Roman"/>
                <w:b/>
                <w:lang w:val="en-GB"/>
              </w:rPr>
            </w:pPr>
            <w:r w:rsidRPr="00522DCA">
              <w:rPr>
                <w:rFonts w:cs="Times New Roman"/>
                <w:b/>
                <w:lang w:val="en-GB"/>
              </w:rPr>
              <w:t>w</w:t>
            </w:r>
          </w:p>
        </w:tc>
        <w:tc>
          <w:tcPr>
            <w:tcW w:w="551" w:type="dxa"/>
            <w:tcBorders>
              <w:top w:val="single" w:sz="4" w:space="0" w:color="000000"/>
              <w:left w:val="single" w:sz="4" w:space="0" w:color="000000"/>
              <w:bottom w:val="single" w:sz="4" w:space="0" w:color="000000"/>
              <w:right w:val="single" w:sz="4" w:space="0" w:color="000000"/>
            </w:tcBorders>
            <w:shd w:val="clear" w:color="auto" w:fill="00FF00"/>
          </w:tcPr>
          <w:p w14:paraId="7D8B1E8E"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5D201DAD" w14:textId="77777777" w:rsidR="000959A2" w:rsidRPr="00522DCA" w:rsidRDefault="000959A2">
            <w:pPr>
              <w:rPr>
                <w:rFonts w:cs="Times New Roman"/>
                <w:b/>
                <w:lang w:val="en-GB"/>
              </w:rPr>
            </w:pPr>
            <w:r w:rsidRPr="00522DCA">
              <w:rPr>
                <w:rFonts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41F6BDC"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3479B3FC" w14:textId="77777777" w:rsidR="000959A2" w:rsidRPr="00522DCA" w:rsidRDefault="000959A2">
            <w:pPr>
              <w:rPr>
                <w:rFonts w:cs="Times New Roman"/>
                <w:b/>
                <w:lang w:val="en-GB"/>
              </w:rPr>
            </w:pPr>
            <w:r w:rsidRPr="00522DCA">
              <w:rPr>
                <w:rFonts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BFA94F4" w14:textId="77777777" w:rsidR="000959A2" w:rsidRPr="00522DCA" w:rsidRDefault="000959A2">
            <w:pPr>
              <w:rPr>
                <w:rFonts w:cs="Times New Roman"/>
                <w:b/>
                <w:lang w:val="en-GB"/>
              </w:rPr>
            </w:pPr>
            <w:proofErr w:type="spellStart"/>
            <w:r w:rsidRPr="00522DCA">
              <w:rPr>
                <w:rFonts w:cs="Times New Roman"/>
                <w:b/>
                <w:lang w:val="en-GB"/>
              </w:rPr>
              <w:t>wb</w:t>
            </w:r>
            <w:proofErr w:type="spellEnd"/>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17311648" w14:textId="77777777" w:rsidR="000959A2" w:rsidRPr="00522DCA" w:rsidRDefault="000959A2">
            <w:pPr>
              <w:rPr>
                <w:rFonts w:cs="Times New Roman"/>
                <w:b/>
                <w:lang w:val="en-GB"/>
              </w:rPr>
            </w:pPr>
            <w:r w:rsidRPr="00522DCA">
              <w:rPr>
                <w:rFonts w:cs="Times New Roman"/>
                <w:b/>
                <w:lang w:val="en-GB"/>
              </w:rPr>
              <w:t>w</w:t>
            </w:r>
          </w:p>
        </w:tc>
      </w:tr>
      <w:tr w:rsidR="000959A2" w:rsidRPr="00522DCA" w14:paraId="322A82F3" w14:textId="77777777" w:rsidTr="004B7471">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CB03FC3" w14:textId="77777777" w:rsidR="000959A2" w:rsidRPr="00522DCA" w:rsidRDefault="000959A2">
            <w:pPr>
              <w:rPr>
                <w:rFonts w:cs="Times New Roman"/>
                <w:lang w:val="en-GB"/>
              </w:rPr>
            </w:pPr>
            <w:proofErr w:type="spellStart"/>
            <w:r w:rsidRPr="00522DCA">
              <w:rPr>
                <w:rFonts w:cs="Times New Roman"/>
                <w:lang w:val="en-GB"/>
              </w:rPr>
              <w:t>hɜns.xen</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208B0A83" w14:textId="77777777" w:rsidR="000959A2" w:rsidRPr="00522DCA" w:rsidRDefault="000959A2">
            <w:pPr>
              <w:rPr>
                <w:rFonts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111F01EF" w14:textId="77777777" w:rsidR="000959A2" w:rsidRPr="00522DCA" w:rsidRDefault="000959A2">
            <w:pPr>
              <w:rPr>
                <w:rFonts w:cs="Times New Roman"/>
                <w:lang w:val="en-GB"/>
              </w:rPr>
            </w:pPr>
            <w:proofErr w:type="spellStart"/>
            <w:r w:rsidRPr="00522DCA">
              <w:rPr>
                <w:rFonts w:cs="Times New Roman"/>
                <w:lang w:val="en-GB"/>
              </w:rPr>
              <w:t>klain</w:t>
            </w:r>
            <w:proofErr w:type="spellEnd"/>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6D99E618" w14:textId="77777777" w:rsidR="000959A2" w:rsidRPr="00522DCA" w:rsidRDefault="000959A2">
            <w:pPr>
              <w:rPr>
                <w:rFonts w:cs="Times New Roman"/>
                <w:lang w:val="en-GB"/>
              </w:rPr>
            </w:pPr>
          </w:p>
        </w:tc>
        <w:tc>
          <w:tcPr>
            <w:tcW w:w="555" w:type="dxa"/>
            <w:gridSpan w:val="2"/>
            <w:tcBorders>
              <w:top w:val="single" w:sz="4" w:space="0" w:color="000000"/>
              <w:left w:val="single" w:sz="4" w:space="0" w:color="000000"/>
              <w:bottom w:val="single" w:sz="4" w:space="0" w:color="000000"/>
              <w:right w:val="single" w:sz="4" w:space="0" w:color="000000"/>
            </w:tcBorders>
            <w:shd w:val="clear" w:color="auto" w:fill="auto"/>
          </w:tcPr>
          <w:p w14:paraId="441D105E" w14:textId="77777777" w:rsidR="000959A2" w:rsidRPr="00522DCA" w:rsidRDefault="000959A2">
            <w:pPr>
              <w:rPr>
                <w:rFonts w:cs="Times New Roman"/>
                <w:lang w:val="en-GB"/>
              </w:rPr>
            </w:pPr>
            <w:proofErr w:type="spellStart"/>
            <w:r w:rsidRPr="00522DCA">
              <w:rPr>
                <w:rFonts w:cs="Times New Roman"/>
                <w:lang w:val="en-GB"/>
              </w:rPr>
              <w:t>giŋ</w:t>
            </w:r>
            <w:proofErr w:type="spellEnd"/>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A09C47C" w14:textId="77777777" w:rsidR="000959A2" w:rsidRPr="00522DCA" w:rsidRDefault="000959A2">
            <w:pPr>
              <w:rPr>
                <w:rFonts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53C396D2" w14:textId="77777777" w:rsidR="000959A2" w:rsidRPr="00522DCA" w:rsidRDefault="000959A2">
            <w:pPr>
              <w:rPr>
                <w:rFonts w:cs="Times New Roman"/>
                <w:lang w:val="en-GB"/>
              </w:rPr>
            </w:pPr>
            <w:proofErr w:type="spellStart"/>
            <w:r w:rsidRPr="00522DCA">
              <w:rPr>
                <w:rFonts w:cs="Times New Roman"/>
                <w:lang w:val="en-GB"/>
              </w:rPr>
              <w:t>a.lain</w:t>
            </w:r>
            <w:proofErr w:type="spellEnd"/>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auto"/>
          </w:tcPr>
          <w:p w14:paraId="117DE4F6" w14:textId="77777777" w:rsidR="000959A2" w:rsidRPr="00522DCA" w:rsidRDefault="000959A2">
            <w:pPr>
              <w:rPr>
                <w:rFonts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5C56FB6" w14:textId="77777777" w:rsidR="000959A2" w:rsidRPr="00522DCA" w:rsidRDefault="000959A2">
            <w:pPr>
              <w:rPr>
                <w:rFonts w:cs="Times New Roman"/>
                <w:lang w:val="en-GB"/>
              </w:rPr>
            </w:pPr>
            <w:proofErr w:type="spellStart"/>
            <w:r w:rsidRPr="00522DCA">
              <w:rPr>
                <w:rFonts w:cs="Times New Roman"/>
                <w:lang w:val="en-GB"/>
              </w:rPr>
              <w:t>ɪn</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25B5164" w14:textId="77777777" w:rsidR="000959A2" w:rsidRPr="00522DCA" w:rsidRDefault="000959A2">
            <w:pPr>
              <w:rPr>
                <w:rFonts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44E2C9E" w14:textId="77777777" w:rsidR="000959A2" w:rsidRPr="00522DCA" w:rsidRDefault="000959A2">
            <w:pPr>
              <w:rPr>
                <w:rFonts w:cs="Times New Roman"/>
                <w:lang w:val="en-GB"/>
              </w:rPr>
            </w:pPr>
            <w:r w:rsidRPr="00522DCA">
              <w:rPr>
                <w:rFonts w:cs="Times New Roman"/>
                <w:lang w:val="en-GB"/>
              </w:rPr>
              <w:t>di:</w:t>
            </w: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66126138" w14:textId="77777777" w:rsidR="000959A2" w:rsidRPr="00522DCA" w:rsidRDefault="000959A2">
            <w:pPr>
              <w:rPr>
                <w:rFonts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A28878B" w14:textId="77777777" w:rsidR="000959A2" w:rsidRPr="00522DCA" w:rsidRDefault="000959A2">
            <w:pPr>
              <w:rPr>
                <w:rFonts w:cs="Times New Roman"/>
                <w:lang w:val="en-GB"/>
              </w:rPr>
            </w:pPr>
            <w:proofErr w:type="spellStart"/>
            <w:r w:rsidRPr="00522DCA">
              <w:rPr>
                <w:rFonts w:cs="Times New Roman"/>
                <w:lang w:val="en-GB"/>
              </w:rPr>
              <w:t>wai.tə</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FE4D669" w14:textId="77777777" w:rsidR="000959A2" w:rsidRPr="00522DCA" w:rsidRDefault="000959A2">
            <w:pPr>
              <w:rPr>
                <w:rFonts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790237BC" w14:textId="77777777" w:rsidR="000959A2" w:rsidRPr="00522DCA" w:rsidRDefault="000959A2">
            <w:pPr>
              <w:rPr>
                <w:rFonts w:cs="Times New Roman"/>
                <w:lang w:val="en-GB"/>
              </w:rPr>
            </w:pPr>
            <w:proofErr w:type="spellStart"/>
            <w:r w:rsidRPr="00522DCA">
              <w:rPr>
                <w:rFonts w:cs="Times New Roman"/>
                <w:lang w:val="en-GB"/>
              </w:rPr>
              <w:t>wɜlt</w:t>
            </w:r>
            <w:proofErr w:type="spellEnd"/>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5210CF9" w14:textId="77777777" w:rsidR="000959A2" w:rsidRPr="00522DCA" w:rsidRDefault="000959A2">
            <w:pPr>
              <w:rPr>
                <w:rFonts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3FFB9907" w14:textId="77777777" w:rsidR="000959A2" w:rsidRPr="00522DCA" w:rsidRDefault="000959A2">
            <w:pPr>
              <w:rPr>
                <w:rFonts w:cs="Times New Roman"/>
                <w:lang w:val="en-GB"/>
              </w:rPr>
            </w:pPr>
            <w:proofErr w:type="spellStart"/>
            <w:r w:rsidRPr="00522DCA">
              <w:rPr>
                <w:rFonts w:cs="Times New Roman"/>
                <w:lang w:val="en-GB"/>
              </w:rPr>
              <w:t>hi.nain</w:t>
            </w:r>
            <w:proofErr w:type="spellEnd"/>
          </w:p>
        </w:tc>
      </w:tr>
      <w:tr w:rsidR="000959A2" w:rsidRPr="00522DCA" w14:paraId="72FC61DD" w14:textId="77777777" w:rsidTr="004B7471">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00FFFF"/>
          </w:tcPr>
          <w:p w14:paraId="23EE8337" w14:textId="77777777" w:rsidR="000959A2" w:rsidRPr="00522DCA" w:rsidRDefault="000959A2">
            <w:pPr>
              <w:rPr>
                <w:rFonts w:cs="Times New Roman"/>
                <w:b/>
                <w:lang w:val="en-GB"/>
              </w:rPr>
            </w:pPr>
            <w:proofErr w:type="spellStart"/>
            <w:r w:rsidRPr="00522DCA">
              <w:rPr>
                <w:rFonts w:cs="Times New Roman"/>
                <w:b/>
                <w:lang w:val="en-GB"/>
              </w:rPr>
              <w:t>sl</w:t>
            </w:r>
            <w:proofErr w:type="spellEnd"/>
            <w:r w:rsidRPr="00522DCA">
              <w:rPr>
                <w:rFonts w:cs="Times New Roman"/>
                <w:b/>
                <w:lang w:val="en-GB"/>
              </w:rPr>
              <w:t xml:space="preserve"> </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99CC00"/>
          </w:tcPr>
          <w:p w14:paraId="102C8DC8" w14:textId="77777777" w:rsidR="000959A2" w:rsidRPr="00522DCA" w:rsidRDefault="000959A2">
            <w:pPr>
              <w:rPr>
                <w:rFonts w:cs="Times New Roman"/>
                <w:b/>
                <w:lang w:val="en-GB"/>
              </w:rPr>
            </w:pPr>
            <w:proofErr w:type="spellStart"/>
            <w:r w:rsidRPr="00522DCA">
              <w:rPr>
                <w:rFonts w:cs="Times New Roman"/>
                <w:b/>
                <w:lang w:val="en-GB"/>
              </w:rPr>
              <w:t>sb</w:t>
            </w:r>
            <w:proofErr w:type="spellEnd"/>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847D8FF" w14:textId="77777777" w:rsidR="000959A2" w:rsidRPr="00522DCA" w:rsidRDefault="000959A2">
            <w:pPr>
              <w:rPr>
                <w:rFonts w:cs="Times New Roman"/>
                <w:b/>
                <w:lang w:val="en-GB"/>
              </w:rPr>
            </w:pPr>
            <w:proofErr w:type="spellStart"/>
            <w:r w:rsidRPr="00522DCA">
              <w:rPr>
                <w:rFonts w:cs="Times New Roman"/>
                <w:b/>
                <w:lang w:val="en-GB"/>
              </w:rPr>
              <w:t>sl</w:t>
            </w:r>
            <w:proofErr w:type="spellEnd"/>
          </w:p>
        </w:tc>
        <w:tc>
          <w:tcPr>
            <w:tcW w:w="425" w:type="dxa"/>
            <w:gridSpan w:val="2"/>
            <w:tcBorders>
              <w:top w:val="single" w:sz="4" w:space="0" w:color="000000"/>
              <w:left w:val="single" w:sz="4" w:space="0" w:color="000000"/>
              <w:right w:val="single" w:sz="4" w:space="0" w:color="000000"/>
            </w:tcBorders>
            <w:shd w:val="clear" w:color="auto" w:fill="auto"/>
          </w:tcPr>
          <w:p w14:paraId="175C6FFA" w14:textId="77777777" w:rsidR="000959A2" w:rsidRPr="00522DCA" w:rsidRDefault="000959A2">
            <w:pPr>
              <w:rPr>
                <w:rFonts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00FFFF"/>
          </w:tcPr>
          <w:p w14:paraId="50408C48" w14:textId="77777777" w:rsidR="000959A2" w:rsidRPr="00522DCA" w:rsidRDefault="000959A2">
            <w:pPr>
              <w:rPr>
                <w:rFonts w:cs="Times New Roman"/>
                <w:b/>
                <w:lang w:val="en-GB"/>
              </w:rPr>
            </w:pPr>
            <w:proofErr w:type="spellStart"/>
            <w:r w:rsidRPr="00522DCA">
              <w:rPr>
                <w:rFonts w:cs="Times New Roman"/>
                <w:b/>
                <w:lang w:val="en-GB"/>
              </w:rPr>
              <w:t>sl</w:t>
            </w:r>
            <w:proofErr w:type="spellEnd"/>
          </w:p>
        </w:tc>
        <w:tc>
          <w:tcPr>
            <w:tcW w:w="425" w:type="dxa"/>
            <w:tcBorders>
              <w:top w:val="single" w:sz="4" w:space="0" w:color="000000"/>
              <w:left w:val="single" w:sz="4" w:space="0" w:color="000000"/>
              <w:right w:val="single" w:sz="4" w:space="0" w:color="000000"/>
            </w:tcBorders>
            <w:shd w:val="clear" w:color="auto" w:fill="auto"/>
          </w:tcPr>
          <w:p w14:paraId="5752846A" w14:textId="77777777" w:rsidR="000959A2" w:rsidRPr="00522DCA" w:rsidRDefault="000959A2">
            <w:pPr>
              <w:rPr>
                <w:rFonts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00FFFF"/>
          </w:tcPr>
          <w:p w14:paraId="13AEC3AE" w14:textId="77777777" w:rsidR="000959A2" w:rsidRPr="00522DCA" w:rsidRDefault="000959A2">
            <w:pPr>
              <w:rPr>
                <w:rFonts w:cs="Times New Roman"/>
                <w:b/>
                <w:lang w:val="en-GB"/>
              </w:rPr>
            </w:pPr>
            <w:proofErr w:type="spellStart"/>
            <w:r w:rsidRPr="00522DCA">
              <w:rPr>
                <w:rFonts w:cs="Times New Roman"/>
                <w:b/>
                <w:lang w:val="en-GB"/>
              </w:rPr>
              <w:t>sl</w:t>
            </w:r>
            <w:proofErr w:type="spellEnd"/>
          </w:p>
        </w:tc>
        <w:tc>
          <w:tcPr>
            <w:tcW w:w="425" w:type="dxa"/>
            <w:gridSpan w:val="2"/>
            <w:tcBorders>
              <w:top w:val="single" w:sz="4" w:space="0" w:color="000000"/>
              <w:left w:val="single" w:sz="4" w:space="0" w:color="000000"/>
              <w:right w:val="single" w:sz="4" w:space="0" w:color="000000"/>
            </w:tcBorders>
            <w:shd w:val="clear" w:color="auto" w:fill="auto"/>
          </w:tcPr>
          <w:p w14:paraId="3295B6A4" w14:textId="77777777" w:rsidR="000959A2" w:rsidRPr="00522DCA" w:rsidRDefault="000959A2">
            <w:pPr>
              <w:rPr>
                <w:rFonts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00FFFF"/>
          </w:tcPr>
          <w:p w14:paraId="348C6F8B" w14:textId="77777777" w:rsidR="000959A2" w:rsidRPr="00522DCA" w:rsidRDefault="000959A2">
            <w:pPr>
              <w:rPr>
                <w:rFonts w:cs="Times New Roman"/>
                <w:b/>
                <w:lang w:val="en-GB"/>
              </w:rPr>
            </w:pPr>
            <w:proofErr w:type="spellStart"/>
            <w:r w:rsidRPr="00522DCA">
              <w:rPr>
                <w:rFonts w:cs="Times New Roman"/>
                <w:b/>
                <w:lang w:val="en-GB"/>
              </w:rPr>
              <w:t>sl</w:t>
            </w:r>
            <w:proofErr w:type="spellEnd"/>
          </w:p>
        </w:tc>
        <w:tc>
          <w:tcPr>
            <w:tcW w:w="391" w:type="dxa"/>
            <w:tcBorders>
              <w:top w:val="single" w:sz="4" w:space="0" w:color="000000"/>
              <w:left w:val="single" w:sz="4" w:space="0" w:color="000000"/>
              <w:bottom w:val="single" w:sz="4" w:space="0" w:color="000000"/>
              <w:right w:val="single" w:sz="4" w:space="0" w:color="000000"/>
            </w:tcBorders>
            <w:shd w:val="clear" w:color="auto" w:fill="99CC00"/>
          </w:tcPr>
          <w:p w14:paraId="0AA009A8" w14:textId="77777777" w:rsidR="000959A2" w:rsidRPr="00522DCA" w:rsidRDefault="000959A2">
            <w:pPr>
              <w:rPr>
                <w:rFonts w:cs="Times New Roman"/>
                <w:b/>
                <w:lang w:val="en-GB"/>
              </w:rPr>
            </w:pPr>
            <w:proofErr w:type="spellStart"/>
            <w:r w:rsidRPr="00522DCA">
              <w:rPr>
                <w:rFonts w:cs="Times New Roman"/>
                <w:b/>
                <w:lang w:val="en-GB"/>
              </w:rPr>
              <w:t>sb</w:t>
            </w:r>
            <w:proofErr w:type="spellEnd"/>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00FFFF"/>
          </w:tcPr>
          <w:p w14:paraId="389F238F" w14:textId="77777777" w:rsidR="000959A2" w:rsidRPr="00522DCA" w:rsidRDefault="000959A2">
            <w:pPr>
              <w:rPr>
                <w:rFonts w:cs="Times New Roman"/>
                <w:b/>
                <w:lang w:val="en-GB"/>
              </w:rPr>
            </w:pPr>
            <w:proofErr w:type="spellStart"/>
            <w:r w:rsidRPr="00522DCA">
              <w:rPr>
                <w:rFonts w:cs="Times New Roman"/>
                <w:b/>
                <w:lang w:val="en-GB"/>
              </w:rPr>
              <w:t>sl</w:t>
            </w:r>
            <w:proofErr w:type="spellEnd"/>
          </w:p>
        </w:tc>
        <w:tc>
          <w:tcPr>
            <w:tcW w:w="183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C240143" w14:textId="77777777" w:rsidR="000959A2" w:rsidRPr="00522DCA" w:rsidRDefault="000959A2">
            <w:pPr>
              <w:rPr>
                <w:rFonts w:cs="Times New Roman"/>
                <w:b/>
                <w:lang w:val="en-GB"/>
              </w:rPr>
            </w:pPr>
          </w:p>
          <w:p w14:paraId="1C5138CA" w14:textId="77777777" w:rsidR="000959A2" w:rsidRPr="00522DCA" w:rsidRDefault="000959A2">
            <w:pPr>
              <w:rPr>
                <w:rFonts w:cs="Times New Roman"/>
                <w:b/>
                <w:lang w:val="en-GB"/>
              </w:rPr>
            </w:pPr>
            <w:r w:rsidRPr="00522DCA">
              <w:rPr>
                <w:rFonts w:cs="Times New Roman"/>
                <w:b/>
                <w:lang w:val="en-GB"/>
              </w:rPr>
              <w:t>...</w:t>
            </w:r>
          </w:p>
        </w:tc>
      </w:tr>
      <w:tr w:rsidR="000959A2" w:rsidRPr="00522DCA" w14:paraId="73E0D51B" w14:textId="77777777" w:rsidTr="004B7471">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auto"/>
          </w:tcPr>
          <w:p w14:paraId="57435C3C" w14:textId="77777777" w:rsidR="000959A2" w:rsidRPr="00522DCA" w:rsidRDefault="000959A2">
            <w:pPr>
              <w:rPr>
                <w:rFonts w:cs="Times New Roman"/>
                <w:lang w:val="en-GB"/>
              </w:rPr>
            </w:pPr>
            <w:proofErr w:type="spellStart"/>
            <w:r w:rsidRPr="00522DCA">
              <w:rPr>
                <w:rFonts w:cs="Times New Roman"/>
                <w:lang w:val="en-GB"/>
              </w:rPr>
              <w:t>hɜns</w:t>
            </w:r>
            <w:proofErr w:type="spellEnd"/>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auto"/>
          </w:tcPr>
          <w:p w14:paraId="4E365ADD" w14:textId="77777777" w:rsidR="000959A2" w:rsidRPr="00522DCA" w:rsidRDefault="000959A2">
            <w:pPr>
              <w:rPr>
                <w:rFonts w:cs="Times New Roman"/>
                <w:lang w:val="en-GB"/>
              </w:rPr>
            </w:pPr>
            <w:r w:rsidRPr="00522DCA">
              <w:rPr>
                <w:rFonts w:cs="Times New Roman"/>
                <w:lang w:val="en-GB"/>
              </w:rPr>
              <w:t>.</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648ADCC" w14:textId="77777777" w:rsidR="000959A2" w:rsidRPr="00522DCA" w:rsidRDefault="000959A2">
            <w:pPr>
              <w:rPr>
                <w:rFonts w:cs="Times New Roman"/>
                <w:lang w:val="en-GB"/>
              </w:rPr>
            </w:pPr>
            <w:proofErr w:type="spellStart"/>
            <w:r w:rsidRPr="00522DCA">
              <w:rPr>
                <w:rFonts w:cs="Times New Roman"/>
                <w:lang w:val="en-GB"/>
              </w:rPr>
              <w:t>xen</w:t>
            </w:r>
            <w:proofErr w:type="spellEnd"/>
          </w:p>
        </w:tc>
        <w:tc>
          <w:tcPr>
            <w:tcW w:w="425" w:type="dxa"/>
            <w:gridSpan w:val="2"/>
            <w:tcBorders>
              <w:left w:val="single" w:sz="4" w:space="0" w:color="000000"/>
              <w:right w:val="single" w:sz="4" w:space="0" w:color="000000"/>
            </w:tcBorders>
            <w:shd w:val="clear" w:color="auto" w:fill="auto"/>
          </w:tcPr>
          <w:p w14:paraId="7D4038F5" w14:textId="77777777" w:rsidR="000959A2" w:rsidRPr="00522DCA" w:rsidRDefault="000959A2">
            <w:pPr>
              <w:rPr>
                <w:rFonts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auto"/>
          </w:tcPr>
          <w:p w14:paraId="23D604A5" w14:textId="77777777" w:rsidR="000959A2" w:rsidRPr="00522DCA" w:rsidRDefault="000959A2">
            <w:pPr>
              <w:rPr>
                <w:rFonts w:cs="Times New Roman"/>
                <w:lang w:val="en-GB"/>
              </w:rPr>
            </w:pPr>
            <w:proofErr w:type="spellStart"/>
            <w:r w:rsidRPr="00522DCA">
              <w:rPr>
                <w:rFonts w:cs="Times New Roman"/>
                <w:lang w:val="en-GB"/>
              </w:rPr>
              <w:t>klain</w:t>
            </w:r>
            <w:proofErr w:type="spellEnd"/>
          </w:p>
        </w:tc>
        <w:tc>
          <w:tcPr>
            <w:tcW w:w="425" w:type="dxa"/>
            <w:tcBorders>
              <w:left w:val="single" w:sz="4" w:space="0" w:color="000000"/>
              <w:right w:val="single" w:sz="4" w:space="0" w:color="000000"/>
            </w:tcBorders>
            <w:shd w:val="clear" w:color="auto" w:fill="auto"/>
          </w:tcPr>
          <w:p w14:paraId="647CE84F" w14:textId="77777777" w:rsidR="000959A2" w:rsidRPr="00522DCA" w:rsidRDefault="000959A2">
            <w:pPr>
              <w:rPr>
                <w:rFonts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auto"/>
          </w:tcPr>
          <w:p w14:paraId="26E90BA6" w14:textId="77777777" w:rsidR="000959A2" w:rsidRPr="00522DCA" w:rsidRDefault="000959A2">
            <w:pPr>
              <w:rPr>
                <w:rFonts w:cs="Times New Roman"/>
                <w:lang w:val="en-GB"/>
              </w:rPr>
            </w:pPr>
            <w:proofErr w:type="spellStart"/>
            <w:r w:rsidRPr="00522DCA">
              <w:rPr>
                <w:rFonts w:cs="Times New Roman"/>
                <w:lang w:val="en-GB"/>
              </w:rPr>
              <w:t>giŋ</w:t>
            </w:r>
            <w:proofErr w:type="spellEnd"/>
          </w:p>
        </w:tc>
        <w:tc>
          <w:tcPr>
            <w:tcW w:w="425" w:type="dxa"/>
            <w:gridSpan w:val="2"/>
            <w:tcBorders>
              <w:left w:val="single" w:sz="4" w:space="0" w:color="000000"/>
              <w:right w:val="single" w:sz="4" w:space="0" w:color="000000"/>
            </w:tcBorders>
            <w:shd w:val="clear" w:color="auto" w:fill="auto"/>
          </w:tcPr>
          <w:p w14:paraId="557096D3" w14:textId="77777777" w:rsidR="000959A2" w:rsidRPr="00522DCA" w:rsidRDefault="000959A2">
            <w:pPr>
              <w:rPr>
                <w:rFonts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auto"/>
          </w:tcPr>
          <w:p w14:paraId="5B570D58" w14:textId="77777777" w:rsidR="000959A2" w:rsidRPr="00522DCA" w:rsidRDefault="000959A2">
            <w:pPr>
              <w:rPr>
                <w:rFonts w:cs="Times New Roman"/>
                <w:lang w:val="en-GB"/>
              </w:rPr>
            </w:pPr>
            <w:r w:rsidRPr="00522DCA">
              <w:rPr>
                <w:rFonts w:cs="Times New Roman"/>
                <w:lang w:val="en-GB"/>
              </w:rPr>
              <w:t>a</w:t>
            </w:r>
          </w:p>
        </w:tc>
        <w:tc>
          <w:tcPr>
            <w:tcW w:w="391" w:type="dxa"/>
            <w:tcBorders>
              <w:top w:val="single" w:sz="4" w:space="0" w:color="000000"/>
              <w:left w:val="single" w:sz="4" w:space="0" w:color="000000"/>
              <w:bottom w:val="single" w:sz="4" w:space="0" w:color="000000"/>
              <w:right w:val="single" w:sz="4" w:space="0" w:color="000000"/>
            </w:tcBorders>
            <w:shd w:val="clear" w:color="auto" w:fill="auto"/>
          </w:tcPr>
          <w:p w14:paraId="35A7CA00" w14:textId="77777777" w:rsidR="000959A2" w:rsidRPr="00522DCA" w:rsidRDefault="000959A2">
            <w:pPr>
              <w:rPr>
                <w:rFonts w:cs="Times New Roman"/>
                <w:b/>
                <w:lang w:val="en-GB"/>
              </w:rPr>
            </w:pPr>
            <w:r w:rsidRPr="00522DCA">
              <w:rPr>
                <w:rFonts w:cs="Times New Roman"/>
                <w:b/>
                <w:lang w:val="en-GB"/>
              </w:rPr>
              <w:t>.</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4476" w14:textId="77777777" w:rsidR="000959A2" w:rsidRPr="00522DCA" w:rsidRDefault="000959A2">
            <w:pPr>
              <w:rPr>
                <w:rFonts w:cs="Times New Roman"/>
                <w:lang w:val="en-GB"/>
              </w:rPr>
            </w:pPr>
            <w:r w:rsidRPr="00522DCA">
              <w:rPr>
                <w:rFonts w:cs="Times New Roman"/>
                <w:lang w:val="en-GB"/>
              </w:rPr>
              <w:t>lain</w:t>
            </w:r>
          </w:p>
        </w:tc>
        <w:tc>
          <w:tcPr>
            <w:tcW w:w="183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F3809E8" w14:textId="77777777" w:rsidR="000959A2" w:rsidRPr="00522DCA" w:rsidRDefault="000959A2">
            <w:pPr>
              <w:rPr>
                <w:rFonts w:cs="Times New Roman"/>
                <w:b/>
                <w:lang w:val="en-GB"/>
              </w:rPr>
            </w:pPr>
          </w:p>
        </w:tc>
      </w:tr>
    </w:tbl>
    <w:p w14:paraId="135C719F" w14:textId="77777777" w:rsidR="000959A2" w:rsidRPr="00522DCA" w:rsidRDefault="000959A2">
      <w:pPr>
        <w:rPr>
          <w:rFonts w:cs="Times New Roman"/>
          <w:lang w:val="en-GB"/>
        </w:rPr>
      </w:pPr>
    </w:p>
    <w:p w14:paraId="5C7FA5EB" w14:textId="77777777" w:rsidR="000959A2" w:rsidRPr="00522DCA" w:rsidRDefault="000959A2">
      <w:pPr>
        <w:rPr>
          <w:rFonts w:cs="Times New Roman"/>
          <w:lang w:val="en-GB"/>
        </w:rPr>
      </w:pPr>
    </w:p>
    <w:p w14:paraId="280D1B50" w14:textId="77777777" w:rsidR="000959A2" w:rsidRPr="00522DCA" w:rsidRDefault="000959A2">
      <w:pPr>
        <w:rPr>
          <w:rFonts w:cs="Times New Roman"/>
          <w:lang w:val="en-GB"/>
        </w:rPr>
      </w:pPr>
    </w:p>
    <w:tbl>
      <w:tblPr>
        <w:tblW w:w="0" w:type="auto"/>
        <w:tblLayout w:type="fixed"/>
        <w:tblLook w:val="0000" w:firstRow="0" w:lastRow="0" w:firstColumn="0" w:lastColumn="0" w:noHBand="0" w:noVBand="0"/>
      </w:tblPr>
      <w:tblGrid>
        <w:gridCol w:w="2869"/>
        <w:gridCol w:w="251"/>
        <w:gridCol w:w="2905"/>
        <w:gridCol w:w="3336"/>
        <w:tblGridChange w:id="1113">
          <w:tblGrid>
            <w:gridCol w:w="5"/>
            <w:gridCol w:w="2864"/>
            <w:gridCol w:w="5"/>
            <w:gridCol w:w="251"/>
            <w:gridCol w:w="2900"/>
            <w:gridCol w:w="5"/>
            <w:gridCol w:w="3331"/>
            <w:gridCol w:w="5"/>
          </w:tblGrid>
        </w:tblGridChange>
      </w:tblGrid>
      <w:tr w:rsidR="000959A2" w:rsidRPr="00522DCA" w14:paraId="651BB8A4" w14:textId="77777777">
        <w:trPr>
          <w:gridAfter w:val="2"/>
          <w:wAfter w:w="6241" w:type="dxa"/>
          <w:trHeight w:hRule="exact" w:val="397"/>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9DD97F8" w14:textId="77777777" w:rsidR="000959A2" w:rsidRPr="00522DCA" w:rsidRDefault="000959A2">
            <w:pPr>
              <w:pStyle w:val="Zwischenberschrift"/>
              <w:pageBreakBefore/>
              <w:jc w:val="center"/>
              <w:rPr>
                <w:lang w:val="en-GB"/>
              </w:rPr>
            </w:pPr>
            <w:r w:rsidRPr="00522DCA">
              <w:rPr>
                <w:lang w:val="en-GB"/>
              </w:rPr>
              <w:lastRenderedPageBreak/>
              <w:t>Possible errors</w:t>
            </w:r>
          </w:p>
        </w:tc>
      </w:tr>
      <w:tr w:rsidR="000959A2" w:rsidRPr="00522DCA" w14:paraId="651F5300" w14:textId="77777777">
        <w:trPr>
          <w:trHeight w:hRule="exact" w:val="397"/>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3876A94" w14:textId="77777777" w:rsidR="000959A2" w:rsidRPr="00522DCA" w:rsidRDefault="000959A2">
            <w:pPr>
              <w:pStyle w:val="Zwischenberschrift"/>
              <w:rPr>
                <w:lang w:val="en-GB"/>
              </w:rPr>
            </w:pPr>
            <w:r w:rsidRPr="00522DCA">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2D10AB66" w14:textId="77777777" w:rsidR="000959A2" w:rsidRPr="00522DCA" w:rsidRDefault="000959A2">
            <w:pPr>
              <w:pStyle w:val="Zwischenberschrift"/>
              <w:rPr>
                <w:lang w:val="en-GB"/>
              </w:rPr>
            </w:pPr>
            <w:r w:rsidRPr="00522DCA">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738C36CD" w14:textId="77777777" w:rsidR="000959A2" w:rsidRPr="00522DCA" w:rsidRDefault="000959A2">
            <w:pPr>
              <w:pStyle w:val="Zwischenberschrift"/>
              <w:tabs>
                <w:tab w:val="left" w:pos="2392"/>
              </w:tabs>
              <w:rPr>
                <w:lang w:val="en-GB"/>
              </w:rPr>
            </w:pPr>
            <w:r w:rsidRPr="00522DCA">
              <w:rPr>
                <w:lang w:val="en-GB"/>
              </w:rPr>
              <w:t>Error</w:t>
            </w:r>
          </w:p>
        </w:tc>
      </w:tr>
      <w:tr w:rsidR="000959A2" w:rsidRPr="00B16F25" w14:paraId="6E9C6DDD" w14:textId="77777777" w:rsidTr="00E17DA5">
        <w:tblPrEx>
          <w:tblW w:w="0" w:type="auto"/>
          <w:tblLayout w:type="fixed"/>
          <w:tblLook w:val="0000" w:firstRow="0" w:lastRow="0" w:firstColumn="0" w:lastColumn="0" w:noHBand="0" w:noVBand="0"/>
          <w:tblPrExChange w:id="1114" w:author="Moritz Lautenbach" w:date="2014-04-16T11:20:00Z">
            <w:tblPrEx>
              <w:tblW w:w="0" w:type="auto"/>
              <w:tblLayout w:type="fixed"/>
              <w:tblLook w:val="0000" w:firstRow="0" w:lastRow="0" w:firstColumn="0" w:lastColumn="0" w:noHBand="0" w:noVBand="0"/>
            </w:tblPrEx>
          </w:tblPrExChange>
        </w:tblPrEx>
        <w:trPr>
          <w:trHeight w:hRule="exact" w:val="1051"/>
          <w:trPrChange w:id="1115" w:author="Moritz Lautenbach" w:date="2014-04-16T11:20:00Z">
            <w:trPr>
              <w:gridAfter w:val="0"/>
              <w:trHeight w:hRule="exact" w:val="721"/>
            </w:trPr>
          </w:trPrChange>
        </w:trPr>
        <w:tc>
          <w:tcPr>
            <w:tcW w:w="2869" w:type="dxa"/>
            <w:tcBorders>
              <w:top w:val="single" w:sz="4" w:space="0" w:color="000000"/>
              <w:left w:val="single" w:sz="4" w:space="0" w:color="000000"/>
              <w:bottom w:val="single" w:sz="4" w:space="0" w:color="000000"/>
              <w:right w:val="single" w:sz="4" w:space="0" w:color="000000"/>
            </w:tcBorders>
            <w:shd w:val="clear" w:color="auto" w:fill="auto"/>
            <w:tcPrChange w:id="1116" w:author="Moritz Lautenbach" w:date="2014-04-16T11:20:00Z">
              <w:tcPr>
                <w:tcW w:w="2869"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7DC02301" w14:textId="77777777" w:rsidR="000959A2" w:rsidRPr="00522DCA" w:rsidRDefault="000959A2">
            <w:pPr>
              <w:pStyle w:val="Standard-BlockCharCharChar"/>
              <w:rPr>
                <w:lang w:val="en-GB"/>
              </w:rPr>
            </w:pPr>
            <w:r w:rsidRPr="00522DCA">
              <w:rPr>
                <w:lang w:val="en-GB"/>
              </w:rPr>
              <w:t xml:space="preserve">Two syllables or word boundaries come after one another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Change w:id="1117" w:author="Moritz Lautenbach" w:date="2014-04-16T11:20:00Z">
              <w:tcPr>
                <w:tcW w:w="3156" w:type="dxa"/>
                <w:gridSpan w:val="3"/>
                <w:tcBorders>
                  <w:top w:val="single" w:sz="4" w:space="0" w:color="000000"/>
                  <w:left w:val="single" w:sz="4" w:space="0" w:color="000000"/>
                  <w:bottom w:val="single" w:sz="4" w:space="0" w:color="000000"/>
                  <w:right w:val="single" w:sz="4" w:space="0" w:color="000000"/>
                </w:tcBorders>
                <w:shd w:val="clear" w:color="auto" w:fill="auto"/>
              </w:tcPr>
            </w:tcPrChange>
          </w:tcPr>
          <w:p w14:paraId="4F0BCECE" w14:textId="77777777" w:rsidR="000959A2" w:rsidRPr="00522DCA" w:rsidRDefault="000959A2">
            <w:pPr>
              <w:rPr>
                <w:rFonts w:cs="Times New Roman"/>
                <w:sz w:val="28"/>
                <w:szCs w:val="28"/>
                <w:lang w:val="en-GB"/>
              </w:rPr>
            </w:pPr>
            <w:proofErr w:type="spellStart"/>
            <w:proofErr w:type="gramStart"/>
            <w:r w:rsidRPr="00522DCA">
              <w:rPr>
                <w:rFonts w:cs="Times New Roman"/>
                <w:sz w:val="28"/>
                <w:szCs w:val="28"/>
                <w:lang w:val="en-GB"/>
              </w:rPr>
              <w:t>hɜns</w:t>
            </w:r>
            <w:proofErr w:type="spellEnd"/>
            <w:proofErr w:type="gramEnd"/>
            <w:r w:rsidRPr="00522DCA">
              <w:rPr>
                <w:rFonts w:cs="Times New Roman"/>
                <w:b/>
                <w:sz w:val="28"/>
                <w:szCs w:val="28"/>
                <w:lang w:val="en-GB"/>
              </w:rPr>
              <w:t>..</w:t>
            </w:r>
            <w:proofErr w:type="spellStart"/>
            <w:r w:rsidRPr="00522DCA">
              <w:rPr>
                <w:rFonts w:cs="Times New Roman"/>
                <w:sz w:val="28"/>
                <w:szCs w:val="28"/>
                <w:lang w:val="en-GB"/>
              </w:rPr>
              <w:t>xen</w:t>
            </w:r>
            <w:proofErr w:type="spellEnd"/>
          </w:p>
          <w:p w14:paraId="13098EFA" w14:textId="77777777" w:rsidR="000959A2" w:rsidRPr="00522DCA" w:rsidRDefault="000959A2">
            <w:pPr>
              <w:rPr>
                <w:ins w:id="1118" w:author="Moritz Lautenbach" w:date="2014-04-16T11:20:00Z"/>
                <w:rFonts w:cs="Times New Roman"/>
                <w:sz w:val="28"/>
                <w:szCs w:val="28"/>
                <w:lang w:val="en-GB"/>
              </w:rPr>
            </w:pPr>
            <w:proofErr w:type="spellStart"/>
            <w:r w:rsidRPr="00522DCA">
              <w:rPr>
                <w:rFonts w:cs="Times New Roman"/>
                <w:sz w:val="28"/>
                <w:szCs w:val="28"/>
                <w:lang w:val="en-GB"/>
              </w:rPr>
              <w:t>hɜns</w:t>
            </w:r>
            <w:proofErr w:type="spellEnd"/>
            <w:r w:rsidRPr="00522DCA">
              <w:rPr>
                <w:rFonts w:cs="Times New Roman"/>
                <w:b/>
                <w:sz w:val="28"/>
                <w:szCs w:val="28"/>
                <w:lang w:val="en-GB"/>
              </w:rPr>
              <w:t xml:space="preserve"> .</w:t>
            </w:r>
            <w:proofErr w:type="spellStart"/>
            <w:r w:rsidRPr="00522DCA">
              <w:rPr>
                <w:rFonts w:cs="Times New Roman"/>
                <w:sz w:val="28"/>
                <w:szCs w:val="28"/>
                <w:lang w:val="en-GB"/>
              </w:rPr>
              <w:t>xen</w:t>
            </w:r>
            <w:proofErr w:type="spellEnd"/>
          </w:p>
          <w:p w14:paraId="70BED400" w14:textId="77777777" w:rsidR="000959A2" w:rsidRPr="00522DCA" w:rsidRDefault="000959A2">
            <w:pPr>
              <w:rPr>
                <w:rFonts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Change w:id="1119" w:author="Moritz Lautenbach" w:date="2014-04-16T11:20:00Z">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63D7F344"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syllable or word boundary, no end of input allowed</w:t>
            </w:r>
          </w:p>
        </w:tc>
      </w:tr>
      <w:tr w:rsidR="000959A2" w:rsidRPr="00B16F25" w14:paraId="31E3A97E" w14:textId="77777777" w:rsidTr="004B7471">
        <w:trPr>
          <w:trHeight w:hRule="exact" w:val="1150"/>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022FA249" w14:textId="77777777" w:rsidR="000959A2" w:rsidRPr="00522DCA" w:rsidRDefault="000959A2">
            <w:pPr>
              <w:pStyle w:val="Standard-BlockCharCharChar"/>
              <w:rPr>
                <w:lang w:val="en-GB"/>
              </w:rPr>
            </w:pPr>
            <w:r w:rsidRPr="00522DCA">
              <w:rPr>
                <w:lang w:val="en-GB"/>
              </w:rPr>
              <w:t xml:space="preserve">A segment chain begins with a word or syllable boundary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78718CAE" w14:textId="77777777" w:rsidR="000959A2" w:rsidRPr="00522DCA" w:rsidRDefault="000959A2">
            <w:pPr>
              <w:rPr>
                <w:rFonts w:cs="Times New Roman"/>
                <w:sz w:val="28"/>
                <w:szCs w:val="28"/>
                <w:lang w:val="en-GB"/>
              </w:rPr>
            </w:pPr>
            <w:r w:rsidRPr="00522DCA">
              <w:rPr>
                <w:rFonts w:cs="Times New Roman"/>
                <w:b/>
                <w:sz w:val="28"/>
                <w:szCs w:val="28"/>
                <w:lang w:val="en-GB"/>
              </w:rPr>
              <w:t>.</w:t>
            </w:r>
            <w:proofErr w:type="spellStart"/>
            <w:r w:rsidRPr="00522DCA">
              <w:rPr>
                <w:rFonts w:cs="Times New Roman"/>
                <w:sz w:val="28"/>
                <w:szCs w:val="28"/>
                <w:lang w:val="en-GB"/>
              </w:rPr>
              <w:t>hɜns.xen</w:t>
            </w:r>
            <w:proofErr w:type="spellEnd"/>
          </w:p>
          <w:p w14:paraId="372ED7F7" w14:textId="77777777" w:rsidR="000959A2" w:rsidRPr="00522DCA" w:rsidRDefault="000959A2">
            <w:pPr>
              <w:rPr>
                <w:rFonts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B1FE6BD" w14:textId="77777777" w:rsidR="000959A2" w:rsidRPr="00522DCA" w:rsidRDefault="000959A2">
            <w:pPr>
              <w:pStyle w:val="SimpleEXMARaLDA"/>
              <w:rPr>
                <w:rFonts w:ascii="Times New Roman" w:hAnsi="Times New Roman"/>
                <w:lang w:val="en-GB"/>
              </w:rPr>
            </w:pPr>
            <w:r w:rsidRPr="00522DCA">
              <w:rPr>
                <w:rFonts w:ascii="Times New Roman" w:hAnsi="Times New Roman"/>
                <w:lang w:val="en-GB"/>
              </w:rPr>
              <w:t>Error: No syllable or word boundary, no end of input allowed</w:t>
            </w:r>
          </w:p>
        </w:tc>
      </w:tr>
    </w:tbl>
    <w:p w14:paraId="05EA0F88" w14:textId="77777777" w:rsidR="000959A2" w:rsidRPr="00522DCA" w:rsidRDefault="000959A2">
      <w:pPr>
        <w:rPr>
          <w:rFonts w:cs="Times New Roman"/>
          <w:lang w:val="en-GB"/>
        </w:rPr>
      </w:pPr>
    </w:p>
    <w:p w14:paraId="7F629631" w14:textId="77777777" w:rsidR="000959A2" w:rsidRPr="00522DCA" w:rsidRDefault="000959A2" w:rsidP="00F73227">
      <w:pPr>
        <w:pStyle w:val="berschrift1"/>
        <w:numPr>
          <w:ilvl w:val="0"/>
          <w:numId w:val="85"/>
        </w:numPr>
      </w:pPr>
      <w:bookmarkStart w:id="1120" w:name="_Toc411261351"/>
      <w:bookmarkStart w:id="1121" w:name="_Toc69130069"/>
      <w:bookmarkStart w:id="1122" w:name="_Toc69129928"/>
      <w:r w:rsidRPr="00522DCA">
        <w:t>Appendix C: EXMARALDA and stylesheets</w:t>
      </w:r>
      <w:bookmarkEnd w:id="1120"/>
    </w:p>
    <w:p w14:paraId="2AAA1883" w14:textId="77777777" w:rsidR="000959A2" w:rsidRPr="00522DCA" w:rsidRDefault="000959A2" w:rsidP="004B7471">
      <w:pPr>
        <w:pStyle w:val="berschrift3"/>
        <w:ind w:left="482"/>
        <w:rPr>
          <w:rFonts w:cs="Times New Roman"/>
          <w:lang w:val="en-GB"/>
        </w:rPr>
      </w:pPr>
      <w:bookmarkStart w:id="1123" w:name="_Toc411261352"/>
      <w:r w:rsidRPr="00522DCA">
        <w:rPr>
          <w:rFonts w:cs="Times New Roman"/>
          <w:lang w:val="en-GB"/>
        </w:rPr>
        <w:t>What is a Stylesheet?</w:t>
      </w:r>
      <w:bookmarkEnd w:id="1123"/>
    </w:p>
    <w:p w14:paraId="5A7B299D" w14:textId="6C357F8A" w:rsidR="000959A2" w:rsidRPr="00522DCA" w:rsidRDefault="000959A2">
      <w:pPr>
        <w:rPr>
          <w:rFonts w:cs="Times New Roman"/>
          <w:szCs w:val="24"/>
          <w:lang w:val="en-GB"/>
        </w:rPr>
      </w:pPr>
      <w:r w:rsidRPr="00522DCA">
        <w:rPr>
          <w:rFonts w:cs="Times New Roman"/>
          <w:szCs w:val="24"/>
          <w:lang w:val="en-GB"/>
        </w:rPr>
        <w:t>A style sheet is an XML</w:t>
      </w:r>
      <w:ins w:id="1124" w:author="Moritz Lautenbach" w:date="2014-04-16T11:22:00Z">
        <w:r w:rsidRPr="00522DCA">
          <w:rPr>
            <w:rFonts w:cs="Times New Roman"/>
            <w:szCs w:val="24"/>
            <w:lang w:val="en-GB"/>
          </w:rPr>
          <w:t>-</w:t>
        </w:r>
      </w:ins>
      <w:del w:id="1125" w:author="Moritz Lautenbach" w:date="2014-04-16T11:22:00Z">
        <w:r w:rsidRPr="00522DCA" w:rsidDel="00891EC0">
          <w:rPr>
            <w:rFonts w:cs="Times New Roman"/>
            <w:szCs w:val="24"/>
            <w:lang w:val="en-GB"/>
          </w:rPr>
          <w:delText xml:space="preserve"> </w:delText>
        </w:r>
      </w:del>
      <w:r w:rsidRPr="00522DCA">
        <w:rPr>
          <w:rFonts w:cs="Times New Roman"/>
          <w:szCs w:val="24"/>
          <w:lang w:val="en-GB"/>
        </w:rPr>
        <w:t xml:space="preserve">document that contains instructions that can be </w:t>
      </w:r>
      <w:r w:rsidR="00C81274" w:rsidRPr="00522DCA">
        <w:rPr>
          <w:rFonts w:cs="Times New Roman"/>
          <w:szCs w:val="24"/>
          <w:lang w:val="en-GB"/>
        </w:rPr>
        <w:t>“</w:t>
      </w:r>
      <w:r w:rsidRPr="00522DCA">
        <w:rPr>
          <w:rFonts w:cs="Times New Roman"/>
          <w:szCs w:val="24"/>
          <w:lang w:val="en-GB"/>
        </w:rPr>
        <w:t>understood</w:t>
      </w:r>
      <w:r w:rsidR="00C81274" w:rsidRPr="00522DCA">
        <w:rPr>
          <w:rFonts w:cs="Times New Roman"/>
          <w:szCs w:val="24"/>
          <w:lang w:val="en-GB"/>
        </w:rPr>
        <w:t>”</w:t>
      </w:r>
      <w:r w:rsidRPr="00522DCA">
        <w:rPr>
          <w:rFonts w:cs="Times New Roman"/>
          <w:szCs w:val="24"/>
          <w:lang w:val="en-GB"/>
        </w:rPr>
        <w:t xml:space="preserve"> and implemented by software (a stylesheet processor) designed to implement it. Normally a stylesheet is used to create a new XML</w:t>
      </w:r>
      <w:ins w:id="1126" w:author="Moritz Lautenbach" w:date="2014-04-16T11:22:00Z">
        <w:r w:rsidRPr="00522DCA">
          <w:rPr>
            <w:rFonts w:cs="Times New Roman"/>
            <w:szCs w:val="24"/>
            <w:lang w:val="en-GB"/>
          </w:rPr>
          <w:t>-</w:t>
        </w:r>
      </w:ins>
      <w:r w:rsidRPr="00522DCA">
        <w:rPr>
          <w:rFonts w:cs="Times New Roman"/>
          <w:szCs w:val="24"/>
          <w:lang w:val="en-GB"/>
        </w:rPr>
        <w:t xml:space="preserve"> or HTML</w:t>
      </w:r>
      <w:ins w:id="1127" w:author="Moritz Lautenbach" w:date="2014-04-16T11:22:00Z">
        <w:r w:rsidRPr="00522DCA">
          <w:rPr>
            <w:rFonts w:cs="Times New Roman"/>
            <w:szCs w:val="24"/>
            <w:lang w:val="en-GB"/>
          </w:rPr>
          <w:t>-</w:t>
        </w:r>
      </w:ins>
      <w:del w:id="1128" w:author="Moritz Lautenbach" w:date="2014-04-16T11:22:00Z">
        <w:r w:rsidRPr="00522DCA" w:rsidDel="00891EC0">
          <w:rPr>
            <w:rFonts w:cs="Times New Roman"/>
            <w:szCs w:val="24"/>
            <w:lang w:val="en-GB"/>
          </w:rPr>
          <w:delText xml:space="preserve"> </w:delText>
        </w:r>
      </w:del>
      <w:r w:rsidRPr="00522DCA">
        <w:rPr>
          <w:rFonts w:cs="Times New Roman"/>
          <w:szCs w:val="24"/>
          <w:lang w:val="en-GB"/>
        </w:rPr>
        <w:t>document from a given XML</w:t>
      </w:r>
      <w:ins w:id="1129" w:author="Moritz Lautenbach" w:date="2014-04-16T11:23:00Z">
        <w:r w:rsidRPr="00522DCA">
          <w:rPr>
            <w:rFonts w:cs="Times New Roman"/>
            <w:szCs w:val="24"/>
            <w:lang w:val="en-GB"/>
          </w:rPr>
          <w:t>-</w:t>
        </w:r>
      </w:ins>
      <w:del w:id="1130"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document. Due to the fact that EXMARaLDA</w:t>
      </w:r>
      <w:ins w:id="1131" w:author="Moritz Lautenbach" w:date="2014-04-16T11:23:00Z">
        <w:r w:rsidRPr="00522DCA">
          <w:rPr>
            <w:rFonts w:cs="Times New Roman"/>
            <w:szCs w:val="24"/>
            <w:lang w:val="en-GB"/>
          </w:rPr>
          <w:t>-</w:t>
        </w:r>
      </w:ins>
      <w:del w:id="1132"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data is always XML</w:t>
      </w:r>
      <w:ins w:id="1133" w:author="Moritz Lautenbach" w:date="2014-04-16T11:23:00Z">
        <w:r w:rsidRPr="00522DCA">
          <w:rPr>
            <w:rFonts w:cs="Times New Roman"/>
            <w:szCs w:val="24"/>
            <w:lang w:val="en-GB"/>
          </w:rPr>
          <w:t>-</w:t>
        </w:r>
      </w:ins>
      <w:del w:id="1134"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data, the style sheet technology is most suitable in data processing to establish a high flexibility with a relatively low amount of programming involved. It is not necessary</w:t>
      </w:r>
      <w:del w:id="1135" w:author="Moritz Lautenbach" w:date="2014-04-16T11:23:00Z">
        <w:r w:rsidRPr="00522DCA" w:rsidDel="00891EC0">
          <w:rPr>
            <w:rFonts w:cs="Times New Roman"/>
            <w:szCs w:val="24"/>
            <w:lang w:val="en-GB"/>
          </w:rPr>
          <w:delText xml:space="preserve"> to understand</w:delText>
        </w:r>
      </w:del>
      <w:r w:rsidRPr="00522DCA">
        <w:rPr>
          <w:rFonts w:cs="Times New Roman"/>
          <w:szCs w:val="24"/>
          <w:lang w:val="en-GB"/>
        </w:rPr>
        <w:t xml:space="preserve"> to fully understand this technology in order to make use of style</w:t>
      </w:r>
      <w:del w:id="1136"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sheets in the Partitur-</w:t>
      </w:r>
      <w:r w:rsidR="00C11634" w:rsidRPr="00522DCA">
        <w:rPr>
          <w:rFonts w:cs="Times New Roman"/>
          <w:szCs w:val="24"/>
          <w:lang w:val="en-GB"/>
        </w:rPr>
        <w:t>Editor</w:t>
      </w:r>
      <w:r w:rsidRPr="00522DCA">
        <w:rPr>
          <w:rFonts w:cs="Times New Roman"/>
          <w:szCs w:val="24"/>
          <w:lang w:val="en-GB"/>
        </w:rPr>
        <w:t xml:space="preserve"> effectively. Therefore, no detailed explanation is delivered in this manual</w:t>
      </w:r>
      <w:del w:id="1137" w:author="Moritz Lautenbach" w:date="2014-04-16T11:23:00Z">
        <w:r w:rsidRPr="00522DCA" w:rsidDel="00891EC0">
          <w:rPr>
            <w:rFonts w:cs="Times New Roman"/>
            <w:szCs w:val="24"/>
            <w:lang w:val="en-GB"/>
          </w:rPr>
          <w:delText xml:space="preserve"> </w:delText>
        </w:r>
      </w:del>
      <w:r w:rsidRPr="00522DCA">
        <w:rPr>
          <w:rFonts w:cs="Times New Roman"/>
          <w:szCs w:val="24"/>
          <w:lang w:val="en-GB"/>
        </w:rPr>
        <w:t xml:space="preserve">. Should you be interested to take a deeper look at this technology, we recommend the following as an introductory work: </w:t>
      </w:r>
    </w:p>
    <w:p w14:paraId="6C91F490" w14:textId="77777777" w:rsidR="000959A2" w:rsidRPr="00522DCA" w:rsidRDefault="000959A2">
      <w:pPr>
        <w:pStyle w:val="Literaturliste"/>
        <w:rPr>
          <w:szCs w:val="24"/>
          <w:lang w:val="en-GB"/>
        </w:rPr>
      </w:pPr>
      <w:r w:rsidRPr="00522DCA">
        <w:rPr>
          <w:szCs w:val="24"/>
          <w:lang w:val="en-GB"/>
        </w:rPr>
        <w:t>Michael Fitzgerald (2003): Learning XSLT. O’Reilly.</w:t>
      </w:r>
    </w:p>
    <w:p w14:paraId="0EEEB8C2" w14:textId="77777777" w:rsidR="004B7471" w:rsidRPr="00522DCA" w:rsidRDefault="004B7471">
      <w:pPr>
        <w:pStyle w:val="Literaturliste"/>
        <w:rPr>
          <w:szCs w:val="24"/>
          <w:lang w:val="en-GB"/>
        </w:rPr>
      </w:pPr>
    </w:p>
    <w:p w14:paraId="210C583E" w14:textId="77777777" w:rsidR="000959A2" w:rsidRPr="00522DCA" w:rsidRDefault="000959A2" w:rsidP="004B7471">
      <w:pPr>
        <w:pStyle w:val="berschrift3"/>
        <w:ind w:left="482"/>
        <w:rPr>
          <w:rFonts w:cs="Times New Roman"/>
          <w:lang w:val="en-GB"/>
        </w:rPr>
      </w:pPr>
      <w:bookmarkStart w:id="1138" w:name="_Toc411261353"/>
      <w:r w:rsidRPr="00522DCA">
        <w:rPr>
          <w:rFonts w:cs="Times New Roman"/>
          <w:lang w:val="en-GB"/>
        </w:rPr>
        <w:t>The use of Stylesheets</w:t>
      </w:r>
      <w:bookmarkEnd w:id="1138"/>
    </w:p>
    <w:p w14:paraId="71A1FCF7" w14:textId="0EE8D33C" w:rsidR="000959A2" w:rsidRPr="00522DCA" w:rsidRDefault="000959A2">
      <w:pPr>
        <w:rPr>
          <w:rFonts w:cs="Times New Roman"/>
          <w:szCs w:val="24"/>
          <w:lang w:val="en-GB"/>
        </w:rPr>
      </w:pPr>
      <w:r w:rsidRPr="00522DCA">
        <w:rPr>
          <w:rFonts w:cs="Times New Roman"/>
          <w:szCs w:val="24"/>
          <w:lang w:val="en-GB"/>
        </w:rPr>
        <w:t xml:space="preserve">Within EXMARaLDA the purpose of the stylesheet </w:t>
      </w:r>
      <w:ins w:id="1139" w:author="Moritz Lautenbach" w:date="2014-04-16T11:24:00Z">
        <w:r w:rsidRPr="00522DCA">
          <w:rPr>
            <w:rFonts w:cs="Times New Roman"/>
            <w:szCs w:val="24"/>
            <w:lang w:val="en-GB"/>
          </w:rPr>
          <w:t xml:space="preserve">is </w:t>
        </w:r>
      </w:ins>
      <w:r w:rsidRPr="00522DCA">
        <w:rPr>
          <w:rFonts w:cs="Times New Roman"/>
          <w:szCs w:val="24"/>
          <w:lang w:val="en-GB"/>
        </w:rPr>
        <w:t>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w:t>
      </w:r>
      <w:r w:rsidR="00C11634" w:rsidRPr="00522DCA">
        <w:rPr>
          <w:rFonts w:cs="Times New Roman"/>
          <w:szCs w:val="24"/>
          <w:lang w:val="en-GB"/>
        </w:rPr>
        <w:t>Editor</w:t>
      </w:r>
      <w:r w:rsidRPr="00522DCA">
        <w:rPr>
          <w:rFonts w:cs="Times New Roman"/>
          <w:szCs w:val="24"/>
          <w:lang w:val="en-GB"/>
        </w:rPr>
        <w:t xml:space="preserve">, the </w:t>
      </w:r>
      <w:r w:rsidR="00C11634" w:rsidRPr="00522DCA">
        <w:rPr>
          <w:rFonts w:cs="Times New Roman"/>
          <w:szCs w:val="24"/>
          <w:lang w:val="en-GB"/>
        </w:rPr>
        <w:t>Editor</w:t>
      </w:r>
      <w:r w:rsidRPr="00522DCA">
        <w:rPr>
          <w:rFonts w:cs="Times New Roman"/>
          <w:szCs w:val="24"/>
          <w:lang w:val="en-GB"/>
        </w:rPr>
        <w:t xml:space="preserve"> possessed a number of functions that allow for user defined parameters to be set for stylesheets.</w:t>
      </w:r>
    </w:p>
    <w:p w14:paraId="3A312AC8" w14:textId="77777777" w:rsidR="000959A2" w:rsidRPr="00522DCA" w:rsidRDefault="000959A2">
      <w:pPr>
        <w:rPr>
          <w:rFonts w:cs="Times New Roman"/>
          <w:szCs w:val="24"/>
          <w:lang w:val="en-GB"/>
        </w:rPr>
      </w:pPr>
      <w:r w:rsidRPr="00522DCA">
        <w:rPr>
          <w:rFonts w:cs="Times New Roman"/>
          <w:szCs w:val="24"/>
          <w:lang w:val="en-GB"/>
        </w:rPr>
        <w:t>Examples of these tasks are:</w:t>
      </w:r>
    </w:p>
    <w:p w14:paraId="263FABC7" w14:textId="4536A510" w:rsidR="000959A2" w:rsidRPr="00522DCA" w:rsidRDefault="000959A2" w:rsidP="000959A2">
      <w:pPr>
        <w:pStyle w:val="Nummerierung1"/>
        <w:numPr>
          <w:ilvl w:val="0"/>
          <w:numId w:val="40"/>
        </w:numPr>
        <w:rPr>
          <w:szCs w:val="24"/>
          <w:lang w:val="en-GB"/>
        </w:rPr>
      </w:pPr>
      <w:bookmarkStart w:id="1140" w:name="_Toc411261354"/>
      <w:r w:rsidRPr="00522DCA">
        <w:rPr>
          <w:szCs w:val="24"/>
          <w:lang w:val="en-GB"/>
        </w:rPr>
        <w:t xml:space="preserve">When creating a tier, a specific number of tiers should be added for every speaker automatically. The parameters for this task can depend on the transcription conventions used, for example. E.g., if a transcription is made according to the </w:t>
      </w:r>
      <w:del w:id="1141" w:author="Moritz Lautenbach" w:date="2014-04-16T11:25:00Z">
        <w:r w:rsidRPr="00522DCA" w:rsidDel="00891EC0">
          <w:rPr>
            <w:szCs w:val="24"/>
            <w:lang w:val="en-GB"/>
          </w:rPr>
          <w:delText xml:space="preserve">HIAT </w:delText>
        </w:r>
      </w:del>
      <w:ins w:id="1142" w:author="Moritz Lautenbach" w:date="2014-04-16T11:25:00Z">
        <w:r w:rsidRPr="00522DCA">
          <w:rPr>
            <w:szCs w:val="24"/>
            <w:lang w:val="en-GB"/>
          </w:rPr>
          <w:t>HIAT-</w:t>
        </w:r>
      </w:ins>
      <w:r w:rsidRPr="00522DCA">
        <w:rPr>
          <w:szCs w:val="24"/>
          <w:lang w:val="en-GB"/>
        </w:rPr>
        <w:t>conventions</w:t>
      </w:r>
      <w:del w:id="1143" w:author="Moritz Lautenbach" w:date="2014-04-16T11:26:00Z">
        <w:r w:rsidRPr="00522DCA" w:rsidDel="00891EC0">
          <w:rPr>
            <w:szCs w:val="24"/>
            <w:lang w:val="en-GB"/>
          </w:rPr>
          <w:delText xml:space="preserve"> </w:delText>
        </w:r>
      </w:del>
      <w:r w:rsidRPr="00522DCA">
        <w:rPr>
          <w:szCs w:val="24"/>
          <w:lang w:val="en-GB"/>
        </w:rPr>
        <w:t xml:space="preserve">, every speaker needs a verbal tier, a tier for special pronunciation and a tier for comments. For a </w:t>
      </w:r>
      <w:del w:id="1144" w:author="Moritz Lautenbach" w:date="2014-04-16T11:25:00Z">
        <w:r w:rsidRPr="00522DCA" w:rsidDel="00891EC0">
          <w:rPr>
            <w:szCs w:val="24"/>
            <w:lang w:val="en-GB"/>
          </w:rPr>
          <w:delText xml:space="preserve">DIDA </w:delText>
        </w:r>
      </w:del>
      <w:ins w:id="1145" w:author="Moritz Lautenbach" w:date="2014-04-16T11:25:00Z">
        <w:r w:rsidRPr="00522DCA">
          <w:rPr>
            <w:szCs w:val="24"/>
            <w:lang w:val="en-GB"/>
          </w:rPr>
          <w:t>DIDA-</w:t>
        </w:r>
      </w:ins>
      <w:r w:rsidRPr="00522DCA">
        <w:rPr>
          <w:szCs w:val="24"/>
          <w:lang w:val="en-GB"/>
        </w:rPr>
        <w:t xml:space="preserve">transcription, only a verbal tier and a comment tier are required per speaker, as well as a </w:t>
      </w:r>
      <w:proofErr w:type="spellStart"/>
      <w:r w:rsidRPr="00522DCA">
        <w:rPr>
          <w:szCs w:val="24"/>
          <w:lang w:val="en-GB"/>
        </w:rPr>
        <w:t>gol</w:t>
      </w:r>
      <w:del w:id="1146" w:author="Moritz Lautenbach" w:date="2014-04-16T11:26:00Z">
        <w:r w:rsidRPr="00522DCA" w:rsidDel="00891EC0">
          <w:rPr>
            <w:szCs w:val="24"/>
            <w:lang w:val="en-GB"/>
          </w:rPr>
          <w:delText>a</w:delText>
        </w:r>
      </w:del>
      <w:proofErr w:type="gramStart"/>
      <w:r w:rsidRPr="00522DCA">
        <w:rPr>
          <w:szCs w:val="24"/>
          <w:lang w:val="en-GB"/>
        </w:rPr>
        <w:t>b</w:t>
      </w:r>
      <w:ins w:id="1147" w:author="Moritz Lautenbach" w:date="2014-04-16T11:26:00Z">
        <w:r w:rsidRPr="00522DCA">
          <w:rPr>
            <w:szCs w:val="24"/>
            <w:lang w:val="en-GB"/>
          </w:rPr>
          <w:t>a</w:t>
        </w:r>
      </w:ins>
      <w:r w:rsidRPr="00522DCA">
        <w:rPr>
          <w:szCs w:val="24"/>
          <w:lang w:val="en-GB"/>
        </w:rPr>
        <w:t>l</w:t>
      </w:r>
      <w:proofErr w:type="spellEnd"/>
      <w:proofErr w:type="gramEnd"/>
      <w:r w:rsidRPr="00522DCA">
        <w:rPr>
          <w:szCs w:val="24"/>
          <w:lang w:val="en-GB"/>
        </w:rPr>
        <w:t xml:space="preserve"> comment tier. By using a suitable stylesheet in combination with the function </w:t>
      </w:r>
      <w:r w:rsidR="00C81274" w:rsidRPr="00522DCA">
        <w:rPr>
          <w:szCs w:val="24"/>
          <w:lang w:val="en-GB"/>
        </w:rPr>
        <w:t>“</w:t>
      </w:r>
      <w:r w:rsidRPr="00522DCA">
        <w:rPr>
          <w:szCs w:val="24"/>
          <w:lang w:val="en-GB"/>
          <w:rPrChange w:id="1148" w:author="Moritz Lautenbach" w:date="2014-04-16T11:26:00Z">
            <w:rPr>
              <w:i/>
              <w:lang w:val="en-US"/>
            </w:rPr>
          </w:rPrChange>
        </w:rPr>
        <w:t>File &gt; New from speakertable</w:t>
      </w:r>
      <w:ins w:id="1149" w:author="Moritz Lautenbach" w:date="2014-04-16T11:26:00Z">
        <w:r w:rsidRPr="00522DCA">
          <w:rPr>
            <w:szCs w:val="24"/>
            <w:lang w:val="en-GB"/>
          </w:rPr>
          <w:t>”</w:t>
        </w:r>
      </w:ins>
      <w:r w:rsidRPr="00522DCA">
        <w:rPr>
          <w:szCs w:val="24"/>
          <w:lang w:val="en-GB"/>
        </w:rPr>
        <w:t>, this task can be automated:</w:t>
      </w:r>
      <w:bookmarkEnd w:id="1140"/>
    </w:p>
    <w:p w14:paraId="73ADBB65" w14:textId="77777777" w:rsidR="000959A2" w:rsidRPr="00522DCA" w:rsidRDefault="000959A2">
      <w:pPr>
        <w:rPr>
          <w:rFonts w:cs="Times New Roman"/>
          <w:szCs w:val="24"/>
          <w:lang w:val="en-GB"/>
        </w:rPr>
      </w:pPr>
    </w:p>
    <w:p w14:paraId="6AFB042E"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032446DF">
          <v:shape id="_x0000_i1244" type="#_x0000_t75" style="width:373.1pt;height:169.25pt" filled="t">
            <v:fill color2="black"/>
            <v:imagedata r:id="rId281" o:title=""/>
          </v:shape>
        </w:pict>
      </w:r>
    </w:p>
    <w:p w14:paraId="3ADC4788" w14:textId="77777777" w:rsidR="000959A2" w:rsidRPr="00522DCA" w:rsidRDefault="000959A2">
      <w:pPr>
        <w:rPr>
          <w:rFonts w:cs="Times New Roman"/>
          <w:lang w:val="en-GB"/>
        </w:rPr>
      </w:pPr>
    </w:p>
    <w:p w14:paraId="2FB0F8C2" w14:textId="7CEAE1E6" w:rsidR="000959A2" w:rsidRPr="00522DCA" w:rsidRDefault="000959A2">
      <w:pPr>
        <w:pStyle w:val="Nummerierung1"/>
        <w:numPr>
          <w:ilvl w:val="0"/>
          <w:numId w:val="0"/>
        </w:numPr>
        <w:rPr>
          <w:lang w:val="en-GB"/>
        </w:rPr>
        <w:pPrChange w:id="1150" w:author="Moritz Lautenbach" w:date="2014-04-16T11:26:00Z">
          <w:pPr>
            <w:pStyle w:val="Nummerierung1"/>
            <w:numPr>
              <w:numId w:val="7"/>
            </w:numPr>
          </w:pPr>
        </w:pPrChange>
      </w:pPr>
      <w:bookmarkStart w:id="1151" w:name="_Toc411261355"/>
      <w:ins w:id="1152" w:author="Moritz Lautenbach" w:date="2014-04-16T11:26:00Z">
        <w:r w:rsidRPr="00522DCA">
          <w:rPr>
            <w:lang w:val="en-GB"/>
          </w:rPr>
          <w:t xml:space="preserve">2. </w:t>
        </w:r>
      </w:ins>
      <w:r w:rsidRPr="00522DCA">
        <w:rPr>
          <w:lang w:val="en-GB"/>
        </w:rPr>
        <w:t xml:space="preserve">An existing transcription is to be formatted automatically subject to the tier types e.g. all tiers of category </w:t>
      </w:r>
      <w:r w:rsidR="00C81274" w:rsidRPr="00522DCA">
        <w:rPr>
          <w:lang w:val="en-GB"/>
        </w:rPr>
        <w:t>“</w:t>
      </w:r>
      <w:r w:rsidRPr="00522DCA">
        <w:rPr>
          <w:lang w:val="en-GB"/>
        </w:rPr>
        <w:t>v</w:t>
      </w:r>
      <w:r w:rsidR="00C81274" w:rsidRPr="00522DCA">
        <w:rPr>
          <w:lang w:val="en-GB"/>
        </w:rPr>
        <w:t>”</w:t>
      </w:r>
      <w:r w:rsidRPr="00522DCA">
        <w:rPr>
          <w:lang w:val="en-GB"/>
        </w:rPr>
        <w:t xml:space="preserve"> should be formatted in </w:t>
      </w:r>
      <w:r w:rsidR="00C81274" w:rsidRPr="00522DCA">
        <w:rPr>
          <w:lang w:val="en-GB"/>
        </w:rPr>
        <w:t>“</w:t>
      </w:r>
      <w:r w:rsidRPr="00522DCA">
        <w:rPr>
          <w:lang w:val="en-GB"/>
        </w:rPr>
        <w:t>Arial, 12pt, bold</w:t>
      </w:r>
      <w:r w:rsidR="00C81274" w:rsidRPr="00522DCA">
        <w:rPr>
          <w:lang w:val="en-GB"/>
        </w:rPr>
        <w:t>”</w:t>
      </w:r>
      <w:r w:rsidRPr="00522DCA">
        <w:rPr>
          <w:lang w:val="en-GB"/>
        </w:rPr>
        <w:t xml:space="preserve"> and all tiers of category </w:t>
      </w:r>
      <w:r w:rsidR="00C81274" w:rsidRPr="00522DCA">
        <w:rPr>
          <w:lang w:val="en-GB"/>
        </w:rPr>
        <w:t>“</w:t>
      </w:r>
      <w:proofErr w:type="spellStart"/>
      <w:r w:rsidRPr="00522DCA">
        <w:rPr>
          <w:lang w:val="en-GB"/>
        </w:rPr>
        <w:t>nv</w:t>
      </w:r>
      <w:proofErr w:type="spellEnd"/>
      <w:r w:rsidR="00C81274" w:rsidRPr="00522DCA">
        <w:rPr>
          <w:lang w:val="en-GB"/>
        </w:rPr>
        <w:t>”</w:t>
      </w:r>
      <w:r w:rsidRPr="00522DCA">
        <w:rPr>
          <w:lang w:val="en-GB"/>
        </w:rPr>
        <w:t xml:space="preserve"> should be formatted in </w:t>
      </w:r>
      <w:r w:rsidR="00C81274" w:rsidRPr="00522DCA">
        <w:rPr>
          <w:lang w:val="en-GB"/>
        </w:rPr>
        <w:t>“</w:t>
      </w:r>
      <w:r w:rsidRPr="00522DCA">
        <w:rPr>
          <w:lang w:val="en-GB"/>
        </w:rPr>
        <w:t>Times, 10pt, italic</w:t>
      </w:r>
      <w:r w:rsidR="00C81274" w:rsidRPr="00522DCA">
        <w:rPr>
          <w:lang w:val="en-GB"/>
        </w:rPr>
        <w:t>”</w:t>
      </w:r>
      <w:r w:rsidRPr="00522DCA">
        <w:rPr>
          <w:lang w:val="en-GB"/>
        </w:rPr>
        <w:t>.</w:t>
      </w:r>
      <w:bookmarkEnd w:id="1151"/>
    </w:p>
    <w:p w14:paraId="334407D7" w14:textId="77777777" w:rsidR="000959A2" w:rsidRPr="00522DCA" w:rsidRDefault="000959A2">
      <w:pPr>
        <w:pStyle w:val="Nummerierung1"/>
        <w:numPr>
          <w:ilvl w:val="0"/>
          <w:numId w:val="0"/>
        </w:numPr>
        <w:rPr>
          <w:lang w:val="en-GB"/>
        </w:rPr>
        <w:pPrChange w:id="1153" w:author="Moritz Lautenbach" w:date="2014-04-16T11:26:00Z">
          <w:pPr>
            <w:pStyle w:val="Nummerierung1"/>
            <w:numPr>
              <w:numId w:val="7"/>
            </w:numPr>
          </w:pPr>
        </w:pPrChange>
      </w:pPr>
      <w:bookmarkStart w:id="1154" w:name="_Toc411261356"/>
      <w:ins w:id="1155" w:author="Moritz Lautenbach" w:date="2014-04-16T11:26:00Z">
        <w:r w:rsidRPr="00522DCA">
          <w:rPr>
            <w:lang w:val="en-GB"/>
          </w:rPr>
          <w:t xml:space="preserve">3. </w:t>
        </w:r>
      </w:ins>
      <w:r w:rsidRPr="00522DCA">
        <w:rPr>
          <w:lang w:val="en-GB"/>
        </w:rPr>
        <w:t xml:space="preserve">A </w:t>
      </w:r>
      <w:del w:id="1156" w:author="Moritz Lautenbach" w:date="2014-04-16T11:27:00Z">
        <w:r w:rsidRPr="00522DCA" w:rsidDel="00891EC0">
          <w:rPr>
            <w:lang w:val="en-GB"/>
          </w:rPr>
          <w:delText xml:space="preserve">HIAT </w:delText>
        </w:r>
      </w:del>
      <w:ins w:id="1157" w:author="Moritz Lautenbach" w:date="2014-04-16T11:27:00Z">
        <w:r w:rsidRPr="00522DCA">
          <w:rPr>
            <w:lang w:val="en-GB"/>
          </w:rPr>
          <w:t>HIAT-</w:t>
        </w:r>
      </w:ins>
      <w:r w:rsidRPr="00522DCA">
        <w:rPr>
          <w:lang w:val="en-GB"/>
        </w:rPr>
        <w:t xml:space="preserve">utterance list should be issued as an </w:t>
      </w:r>
      <w:del w:id="1158" w:author="Moritz Lautenbach" w:date="2014-04-16T11:27:00Z">
        <w:r w:rsidRPr="00522DCA" w:rsidDel="00891EC0">
          <w:rPr>
            <w:lang w:val="en-GB"/>
          </w:rPr>
          <w:delText xml:space="preserve">HTML </w:delText>
        </w:r>
      </w:del>
      <w:ins w:id="1159" w:author="Moritz Lautenbach" w:date="2014-04-16T11:27:00Z">
        <w:r w:rsidRPr="00522DCA">
          <w:rPr>
            <w:lang w:val="en-GB"/>
          </w:rPr>
          <w:t>HTML-</w:t>
        </w:r>
      </w:ins>
      <w:r w:rsidRPr="00522DCA">
        <w:rPr>
          <w:lang w:val="en-GB"/>
        </w:rPr>
        <w:t>file, the individual utterances should be numbered and all annotation and description should be hidden.</w:t>
      </w:r>
      <w:bookmarkEnd w:id="1154"/>
    </w:p>
    <w:p w14:paraId="59C82E55" w14:textId="77777777" w:rsidR="000959A2" w:rsidRPr="00522DCA" w:rsidRDefault="000959A2" w:rsidP="00BC7D6E">
      <w:pPr>
        <w:pStyle w:val="berschrift3"/>
        <w:numPr>
          <w:ilvl w:val="2"/>
          <w:numId w:val="84"/>
        </w:numPr>
        <w:ind w:left="482" w:hanging="482"/>
        <w:rPr>
          <w:rFonts w:cs="Times New Roman"/>
          <w:lang w:val="en-GB"/>
        </w:rPr>
      </w:pPr>
      <w:bookmarkStart w:id="1160" w:name="_Toc411261357"/>
      <w:r w:rsidRPr="00522DCA">
        <w:rPr>
          <w:rFonts w:cs="Times New Roman"/>
          <w:lang w:val="en-GB"/>
        </w:rPr>
        <w:t>Where to get Stylesheets?</w:t>
      </w:r>
      <w:bookmarkEnd w:id="1160"/>
    </w:p>
    <w:p w14:paraId="6FA652B6" w14:textId="2F352E37" w:rsidR="000959A2" w:rsidRPr="00522DCA" w:rsidRDefault="000959A2">
      <w:pPr>
        <w:rPr>
          <w:rFonts w:cs="Times New Roman"/>
          <w:szCs w:val="24"/>
          <w:lang w:val="en-GB"/>
        </w:rPr>
      </w:pPr>
      <w:r w:rsidRPr="00522DCA">
        <w:rPr>
          <w:rFonts w:cs="Times New Roman"/>
          <w:szCs w:val="24"/>
          <w:lang w:val="en-GB"/>
        </w:rPr>
        <w:t>There are three ways to get stylesheets for the use in the Partitur-</w:t>
      </w:r>
      <w:r w:rsidR="00C11634" w:rsidRPr="00522DCA">
        <w:rPr>
          <w:rFonts w:cs="Times New Roman"/>
          <w:szCs w:val="24"/>
          <w:lang w:val="en-GB"/>
        </w:rPr>
        <w:t>Editor</w:t>
      </w:r>
      <w:r w:rsidRPr="00522DCA">
        <w:rPr>
          <w:rFonts w:cs="Times New Roman"/>
          <w:szCs w:val="24"/>
          <w:lang w:val="en-GB"/>
        </w:rPr>
        <w:t>:</w:t>
      </w:r>
    </w:p>
    <w:p w14:paraId="1153B8C0" w14:textId="77777777" w:rsidR="000959A2" w:rsidRPr="00522DCA" w:rsidRDefault="000959A2" w:rsidP="00AF28D3">
      <w:pPr>
        <w:pStyle w:val="Nummerierung1"/>
        <w:numPr>
          <w:ilvl w:val="0"/>
          <w:numId w:val="101"/>
        </w:numPr>
        <w:tabs>
          <w:tab w:val="clear" w:pos="482"/>
        </w:tabs>
        <w:ind w:left="482" w:hanging="482"/>
        <w:rPr>
          <w:szCs w:val="24"/>
          <w:lang w:val="en-GB"/>
        </w:rPr>
      </w:pPr>
      <w:bookmarkStart w:id="1161" w:name="_Toc411261358"/>
      <w:r w:rsidRPr="00522DCA">
        <w:rPr>
          <w:szCs w:val="24"/>
          <w:lang w:val="en-GB"/>
        </w:rPr>
        <w:t>Download of a ready to use stylesheet from the EXMARaLDA website:</w:t>
      </w:r>
      <w:bookmarkEnd w:id="1161"/>
      <w:r w:rsidRPr="00522DCA">
        <w:rPr>
          <w:szCs w:val="24"/>
          <w:lang w:val="en-GB"/>
        </w:rPr>
        <w:t xml:space="preserve"> </w:t>
      </w:r>
    </w:p>
    <w:p w14:paraId="53E34B28" w14:textId="77777777" w:rsidR="000959A2" w:rsidRPr="00522DCA" w:rsidDel="00891EC0" w:rsidRDefault="000959A2">
      <w:pPr>
        <w:pStyle w:val="Eingerckt"/>
        <w:rPr>
          <w:del w:id="1162" w:author="Moritz Lautenbach" w:date="2014-04-16T11:28:00Z"/>
          <w:spacing w:val="-4"/>
          <w:szCs w:val="24"/>
          <w:lang w:val="en-GB"/>
        </w:rPr>
      </w:pPr>
      <w:r w:rsidRPr="00522DCA">
        <w:rPr>
          <w:spacing w:val="-4"/>
          <w:szCs w:val="24"/>
          <w:lang w:val="en-GB"/>
        </w:rPr>
        <w:t>The EXMARaLDA website offers a number of ready to use stylesheets to download. The majority of these stylesheets is designed for transcriptions with the transcription systems HIAT and DIDA.</w:t>
      </w:r>
    </w:p>
    <w:p w14:paraId="51C71A37" w14:textId="77777777" w:rsidR="000959A2" w:rsidRPr="00522DCA" w:rsidRDefault="000959A2">
      <w:pPr>
        <w:pStyle w:val="Eingerckt"/>
        <w:rPr>
          <w:ins w:id="1163" w:author="Moritz Lautenbach" w:date="2014-04-16T11:28:00Z"/>
          <w:spacing w:val="-4"/>
          <w:szCs w:val="24"/>
          <w:lang w:val="en-GB"/>
        </w:rPr>
      </w:pPr>
    </w:p>
    <w:p w14:paraId="5E45A445" w14:textId="77777777" w:rsidR="000959A2" w:rsidRPr="00522DCA" w:rsidRDefault="000959A2">
      <w:pPr>
        <w:pStyle w:val="Eingerckt"/>
        <w:rPr>
          <w:szCs w:val="24"/>
          <w:lang w:val="en-GB"/>
        </w:rPr>
        <w:pPrChange w:id="1164" w:author="Moritz Lautenbach" w:date="2014-04-16T11:28:00Z">
          <w:pPr>
            <w:pStyle w:val="Nummerierung1"/>
            <w:numPr>
              <w:numId w:val="7"/>
            </w:numPr>
          </w:pPr>
        </w:pPrChange>
      </w:pPr>
      <w:ins w:id="1165" w:author="Moritz Lautenbach" w:date="2014-04-16T11:28:00Z">
        <w:r w:rsidRPr="00522DCA">
          <w:rPr>
            <w:szCs w:val="24"/>
            <w:lang w:val="en-GB"/>
          </w:rPr>
          <w:t xml:space="preserve">2. </w:t>
        </w:r>
      </w:ins>
      <w:r w:rsidRPr="00522DCA">
        <w:rPr>
          <w:szCs w:val="24"/>
          <w:lang w:val="en-GB"/>
        </w:rPr>
        <w:t>Adapting an already existing stylesheet:</w:t>
      </w:r>
    </w:p>
    <w:p w14:paraId="30BBC14F" w14:textId="012F786A" w:rsidR="000959A2" w:rsidRPr="00522DCA" w:rsidRDefault="000959A2">
      <w:pPr>
        <w:pStyle w:val="Eingerckt"/>
        <w:rPr>
          <w:lang w:val="en-GB"/>
        </w:rPr>
      </w:pPr>
      <w:r w:rsidRPr="00522DCA">
        <w:rPr>
          <w:szCs w:val="24"/>
          <w:lang w:val="en-GB"/>
        </w:rPr>
        <w:t xml:space="preserve">The actual purpose of a stylesheet </w:t>
      </w:r>
      <w:ins w:id="1166" w:author="Moritz Lautenbach" w:date="2014-04-16T11:28:00Z">
        <w:r w:rsidRPr="00522DCA">
          <w:rPr>
            <w:szCs w:val="24"/>
            <w:lang w:val="en-GB"/>
          </w:rPr>
          <w:t xml:space="preserve">– i.e. </w:t>
        </w:r>
      </w:ins>
      <w:del w:id="1167" w:author="Moritz Lautenbach" w:date="2014-04-16T11:28:00Z">
        <w:r w:rsidRPr="00522DCA" w:rsidDel="00891EC0">
          <w:rPr>
            <w:szCs w:val="24"/>
            <w:lang w:val="en-GB"/>
          </w:rPr>
          <w:delText xml:space="preserve">- i.e. </w:delText>
        </w:r>
      </w:del>
      <w:r w:rsidRPr="00522DCA">
        <w:rPr>
          <w:szCs w:val="24"/>
          <w:lang w:val="en-GB"/>
        </w:rPr>
        <w:t xml:space="preserve">the user-dependent setting of parameters as an automated task – can only be fulfilled if the user creates the stylesheet in question himself. For many users creating a stylesheet </w:t>
      </w:r>
      <w:r w:rsidR="00C81274" w:rsidRPr="00522DCA">
        <w:rPr>
          <w:szCs w:val="24"/>
          <w:lang w:val="en-GB"/>
        </w:rPr>
        <w:t>“</w:t>
      </w:r>
      <w:r w:rsidRPr="00522DCA">
        <w:rPr>
          <w:szCs w:val="24"/>
          <w:lang w:val="en-GB"/>
        </w:rPr>
        <w:t>from scratch</w:t>
      </w:r>
      <w:r w:rsidR="00C81274" w:rsidRPr="00522DCA">
        <w:rPr>
          <w:szCs w:val="24"/>
          <w:lang w:val="en-GB"/>
        </w:rPr>
        <w:t>”</w:t>
      </w:r>
      <w:r w:rsidRPr="00522DCA">
        <w:rPr>
          <w:szCs w:val="24"/>
          <w:lang w:val="en-GB"/>
        </w:rPr>
        <w:t xml:space="preserve"> would be of too much effort. It often suffices to adjust a simple already existing stylesheet to the needs of the user</w:t>
      </w:r>
      <w:del w:id="1168" w:author="Moritz Lautenbach" w:date="2014-04-16T11:29:00Z">
        <w:r w:rsidRPr="00522DCA" w:rsidDel="00891EC0">
          <w:rPr>
            <w:szCs w:val="24"/>
            <w:lang w:val="en-GB"/>
          </w:rPr>
          <w:delText>.</w:delText>
        </w:r>
      </w:del>
      <w:r w:rsidRPr="00522DCA">
        <w:rPr>
          <w:szCs w:val="24"/>
          <w:lang w:val="en-GB"/>
        </w:rPr>
        <w:t xml:space="preserve"> (e.g. one of those found on the EXMARaLDA website)</w:t>
      </w:r>
      <w:ins w:id="1169" w:author="Moritz Lautenbach" w:date="2014-04-16T11:29:00Z">
        <w:r w:rsidRPr="00522DCA">
          <w:rPr>
            <w:szCs w:val="24"/>
            <w:lang w:val="en-GB"/>
          </w:rPr>
          <w:t>.</w:t>
        </w:r>
      </w:ins>
      <w:r w:rsidRPr="00522DCA">
        <w:rPr>
          <w:szCs w:val="24"/>
          <w:lang w:val="en-GB"/>
        </w:rPr>
        <w:t xml:space="preserve"> The following example illustrates why this option can be easier than learning the entire stylesheet language: The section to the left is a part of a stylesheet from the EXMARaLDA website. It assist</w:t>
      </w:r>
      <w:ins w:id="1170" w:author="Moritz Lautenbach" w:date="2014-04-16T11:29:00Z">
        <w:r w:rsidRPr="00522DCA">
          <w:rPr>
            <w:szCs w:val="24"/>
            <w:lang w:val="en-GB"/>
          </w:rPr>
          <w:t>s</w:t>
        </w:r>
      </w:ins>
      <w:r w:rsidRPr="00522DCA">
        <w:rPr>
          <w:szCs w:val="24"/>
          <w:lang w:val="en-GB"/>
        </w:rPr>
        <w:t xml:space="preserve"> in generating a format table. It defines that a tier</w:t>
      </w:r>
      <w:del w:id="1171" w:author="Moritz Lautenbach" w:date="2014-04-16T11:29:00Z">
        <w:r w:rsidRPr="00522DCA" w:rsidDel="00891EC0">
          <w:rPr>
            <w:szCs w:val="24"/>
            <w:lang w:val="en-GB"/>
          </w:rPr>
          <w:delText>e</w:delText>
        </w:r>
      </w:del>
      <w:r w:rsidRPr="00522DCA">
        <w:rPr>
          <w:szCs w:val="24"/>
          <w:lang w:val="en-GB"/>
        </w:rPr>
        <w:t xml:space="preserve"> of category </w:t>
      </w:r>
      <w:r w:rsidR="00C81274" w:rsidRPr="00522DCA">
        <w:rPr>
          <w:szCs w:val="24"/>
          <w:lang w:val="en-GB"/>
        </w:rPr>
        <w:t>“</w:t>
      </w:r>
      <w:r w:rsidRPr="00522DCA">
        <w:rPr>
          <w:szCs w:val="24"/>
          <w:lang w:val="en-GB"/>
        </w:rPr>
        <w:t>v</w:t>
      </w:r>
      <w:r w:rsidR="00C81274" w:rsidRPr="00522DCA">
        <w:rPr>
          <w:szCs w:val="24"/>
          <w:lang w:val="en-GB"/>
        </w:rPr>
        <w:t>”</w:t>
      </w:r>
      <w:r w:rsidRPr="00522DCA">
        <w:rPr>
          <w:szCs w:val="24"/>
          <w:lang w:val="en-GB"/>
        </w:rPr>
        <w:t xml:space="preserve"> should be formatted in </w:t>
      </w:r>
      <w:r w:rsidR="00C81274" w:rsidRPr="00522DCA">
        <w:rPr>
          <w:szCs w:val="24"/>
          <w:lang w:val="en-GB"/>
        </w:rPr>
        <w:t>“</w:t>
      </w:r>
      <w:r w:rsidRPr="00522DCA">
        <w:rPr>
          <w:szCs w:val="24"/>
          <w:lang w:val="en-GB"/>
        </w:rPr>
        <w:t>Arial, normal, 16pt, black</w:t>
      </w:r>
      <w:r w:rsidR="00C81274" w:rsidRPr="00522DCA">
        <w:rPr>
          <w:szCs w:val="24"/>
          <w:lang w:val="en-GB"/>
        </w:rPr>
        <w:t>”</w:t>
      </w:r>
      <w:r w:rsidRPr="00522DCA">
        <w:rPr>
          <w:szCs w:val="24"/>
          <w:lang w:val="en-GB"/>
        </w:rPr>
        <w:t>. A modification of the stylesheet (see the section to the right) can leave the majority of the instructions unaltered and only change the sections highlighted in yellow:</w:t>
      </w:r>
    </w:p>
    <w:p w14:paraId="2DF3D02A" w14:textId="77777777" w:rsidR="000959A2" w:rsidRPr="00522DCA" w:rsidRDefault="000959A2">
      <w:pPr>
        <w:ind w:left="360"/>
        <w:rPr>
          <w:rFonts w:cs="Times New Roman"/>
          <w:lang w:val="en-GB"/>
        </w:rPr>
      </w:pPr>
    </w:p>
    <w:tbl>
      <w:tblPr>
        <w:tblW w:w="0" w:type="auto"/>
        <w:tblLayout w:type="fixed"/>
        <w:tblLook w:val="0000" w:firstRow="0" w:lastRow="0" w:firstColumn="0" w:lastColumn="0" w:noHBand="0" w:noVBand="0"/>
      </w:tblPr>
      <w:tblGrid>
        <w:gridCol w:w="4394"/>
        <w:gridCol w:w="4394"/>
      </w:tblGrid>
      <w:tr w:rsidR="000959A2" w:rsidRPr="00522DCA" w14:paraId="04C44C0B"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D859446"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p>
          <w:p w14:paraId="08964A67"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r w:rsidRPr="00522DCA">
              <w:rPr>
                <w:rFonts w:cs="Times New Roman"/>
                <w:color w:val="808080"/>
                <w:shd w:val="clear" w:color="auto" w:fill="FFFFFF"/>
                <w:lang w:val="en-GB"/>
              </w:rPr>
              <w:t xml:space="preserve"> Format for verbal tiers</w:t>
            </w:r>
            <w:r w:rsidRPr="00522DCA">
              <w:rPr>
                <w:rFonts w:cs="Times New Roman"/>
                <w:color w:val="0000FF"/>
                <w:shd w:val="clear" w:color="auto" w:fill="FFFFFF"/>
                <w:lang w:val="en-GB"/>
              </w:rPr>
              <w:t>--&gt;</w:t>
            </w:r>
          </w:p>
          <w:p w14:paraId="08B10665" w14:textId="160C69B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 xml:space="preserve"> test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@category='v'</w:t>
            </w:r>
            <w:r w:rsidR="00007CB6"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0A4F1448" w14:textId="6CED9BF4"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lastRenderedPageBreak/>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tier-format</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16C9BB7E" w14:textId="6BDA5240"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xsl:attribute</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proofErr w:type="spellStart"/>
            <w:r w:rsidRPr="00522DCA">
              <w:rPr>
                <w:rFonts w:cs="Times New Roman"/>
                <w:shd w:val="clear" w:color="auto" w:fill="FFFFFF"/>
                <w:lang w:val="en-GB"/>
              </w:rPr>
              <w:t>tierref</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542A8021" w14:textId="576C73FD"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xsl:value-of</w:t>
            </w:r>
            <w:proofErr w:type="spellEnd"/>
            <w:r w:rsidRPr="00522DCA">
              <w:rPr>
                <w:rFonts w:cs="Times New Roman"/>
                <w:color w:val="FF0000"/>
                <w:shd w:val="clear" w:color="auto" w:fill="FFFFFF"/>
                <w:lang w:val="en-GB"/>
              </w:rPr>
              <w:t xml:space="preserve"> select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@id</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7D824408"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xsl:attribute</w:t>
            </w:r>
            <w:proofErr w:type="spellEnd"/>
            <w:r w:rsidRPr="00522DCA">
              <w:rPr>
                <w:rFonts w:cs="Times New Roman"/>
                <w:color w:val="0000FF"/>
                <w:shd w:val="clear" w:color="auto" w:fill="FFFFFF"/>
                <w:lang w:val="en-GB"/>
              </w:rPr>
              <w:t>&gt;</w:t>
            </w:r>
          </w:p>
          <w:p w14:paraId="0978E324" w14:textId="0BE6A7E5"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font-name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Arial&lt;</w:t>
            </w:r>
            <w:r w:rsidRPr="00522DCA">
              <w:rPr>
                <w:rFonts w:cs="Times New Roman"/>
                <w:color w:val="0000FF"/>
                <w:shd w:val="clear" w:color="auto" w:fill="FFFFFF"/>
                <w:lang w:val="en-GB"/>
              </w:rPr>
              <w: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7DAE95D8" w14:textId="2F56CEE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font-face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Plain</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2DB78165" w14:textId="59EDD21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font-size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16</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73EBD854" w14:textId="6B98C79C"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w:t>
            </w:r>
            <w:proofErr w:type="spellStart"/>
            <w:r w:rsidRPr="00522DCA">
              <w:rPr>
                <w:rFonts w:cs="Times New Roman"/>
                <w:shd w:val="clear" w:color="auto" w:fill="FFFFFF"/>
                <w:lang w:val="en-GB"/>
              </w:rPr>
              <w:t>color</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FF"/>
                <w:lang w:val="en-GB"/>
              </w:rPr>
              <w:t>black</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39D70A26"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w:t>
            </w:r>
          </w:p>
          <w:p w14:paraId="09AD228F"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&gt;</w:t>
            </w:r>
          </w:p>
          <w:p w14:paraId="521377C1"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&gt;</w:t>
            </w:r>
          </w:p>
          <w:p w14:paraId="4FE5FC9B" w14:textId="77777777" w:rsidR="000959A2" w:rsidRPr="00522DCA" w:rsidRDefault="000959A2">
            <w:pPr>
              <w:rPr>
                <w:rFonts w:cs="Times New Roman"/>
                <w:lang w:val="en-GB"/>
              </w:rPr>
            </w:pP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4518A9D0" w14:textId="77777777" w:rsidR="000959A2" w:rsidRPr="00522DCA" w:rsidRDefault="000959A2">
            <w:pPr>
              <w:rPr>
                <w:rFonts w:cs="Times New Roman"/>
                <w:lang w:val="en-GB"/>
              </w:rPr>
            </w:pPr>
          </w:p>
          <w:p w14:paraId="5E3772CB"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r w:rsidRPr="00522DCA">
              <w:rPr>
                <w:rFonts w:cs="Times New Roman"/>
                <w:color w:val="808080"/>
                <w:shd w:val="clear" w:color="auto" w:fill="FFFFFF"/>
                <w:lang w:val="en-GB"/>
              </w:rPr>
              <w:t xml:space="preserve"> Format for verbal tiers</w:t>
            </w:r>
            <w:r w:rsidRPr="00522DCA">
              <w:rPr>
                <w:rFonts w:cs="Times New Roman"/>
                <w:color w:val="0000FF"/>
                <w:shd w:val="clear" w:color="auto" w:fill="FFFFFF"/>
                <w:lang w:val="en-GB"/>
              </w:rPr>
              <w:t>--&gt;</w:t>
            </w:r>
          </w:p>
          <w:p w14:paraId="103BB49C" w14:textId="20DFBFFC"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 xml:space="preserve"> test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@category='v'</w:t>
            </w:r>
            <w:r w:rsidR="00007CB6"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5D8C767F" w14:textId="7AD6C8A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lastRenderedPageBreak/>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tier-format</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70AADE52" w14:textId="074AFFB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xsl:attribute</w:t>
            </w:r>
            <w:proofErr w:type="spellEnd"/>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proofErr w:type="spellStart"/>
            <w:r w:rsidRPr="00522DCA">
              <w:rPr>
                <w:rFonts w:cs="Times New Roman"/>
                <w:shd w:val="clear" w:color="auto" w:fill="FFFFFF"/>
                <w:lang w:val="en-GB"/>
              </w:rPr>
              <w:t>tierref</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661FD71D" w14:textId="2ABF6280"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xsl:value-of</w:t>
            </w:r>
            <w:proofErr w:type="spellEnd"/>
            <w:r w:rsidRPr="00522DCA">
              <w:rPr>
                <w:rFonts w:cs="Times New Roman"/>
                <w:color w:val="FF0000"/>
                <w:shd w:val="clear" w:color="auto" w:fill="FFFFFF"/>
                <w:lang w:val="en-GB"/>
              </w:rPr>
              <w:t xml:space="preserve"> select</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@id</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p>
          <w:p w14:paraId="6E8C5FF4"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xsl:attribute</w:t>
            </w:r>
            <w:proofErr w:type="spellEnd"/>
            <w:r w:rsidRPr="00522DCA">
              <w:rPr>
                <w:rFonts w:cs="Times New Roman"/>
                <w:color w:val="0000FF"/>
                <w:shd w:val="clear" w:color="auto" w:fill="FFFFFF"/>
                <w:lang w:val="en-GB"/>
              </w:rPr>
              <w:t>&gt;</w:t>
            </w:r>
          </w:p>
          <w:p w14:paraId="1A4A0D7A" w14:textId="2E7CACF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font-name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Times</w:t>
            </w:r>
            <w:r w:rsidRPr="00522DCA">
              <w:rPr>
                <w:rFonts w:cs="Times New Roman"/>
                <w:shd w:val="clear" w:color="auto" w:fill="FFFFFF"/>
                <w:lang w:val="en-GB"/>
              </w:rPr>
              <w:t>&lt;</w:t>
            </w:r>
            <w:r w:rsidRPr="00522DCA">
              <w:rPr>
                <w:rFonts w:cs="Times New Roman"/>
                <w:color w:val="0000FF"/>
                <w:shd w:val="clear" w:color="auto" w:fill="FFFFFF"/>
                <w:lang w:val="en-GB"/>
              </w:rPr>
              <w: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25F3C249" w14:textId="23260A32"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font-face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Italic</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13713081" w14:textId="177C5D7F"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font-size</w:t>
            </w:r>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12</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785E915D" w14:textId="513B0B71"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shd w:val="clear" w:color="auto" w:fill="FFFFFF"/>
                <w:lang w:val="en-GB"/>
              </w:rPr>
              <w:tab/>
            </w:r>
            <w:r w:rsidRPr="00522DCA">
              <w:rPr>
                <w:rFonts w:cs="Times New Roman"/>
                <w:shd w:val="clear" w:color="auto" w:fill="FFFFFF"/>
                <w:lang w:val="en-GB"/>
              </w:rPr>
              <w:tab/>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FF0000"/>
                <w:shd w:val="clear" w:color="auto" w:fill="FFFFFF"/>
                <w:lang w:val="en-GB"/>
              </w:rPr>
              <w:t xml:space="preserve"> name</w:t>
            </w:r>
            <w:r w:rsidRPr="00522DCA">
              <w:rPr>
                <w:rFonts w:cs="Times New Roman"/>
                <w:color w:val="0000FF"/>
                <w:shd w:val="clear" w:color="auto" w:fill="FFFFFF"/>
                <w:lang w:val="en-GB"/>
              </w:rPr>
              <w:t>=</w:t>
            </w:r>
            <w:r w:rsidR="00007CB6" w:rsidRPr="00522DCA">
              <w:rPr>
                <w:rFonts w:cs="Times New Roman"/>
                <w:color w:val="0000FF"/>
                <w:shd w:val="clear" w:color="auto" w:fill="FFFFFF"/>
                <w:lang w:val="en-GB"/>
              </w:rPr>
              <w:t>„</w:t>
            </w:r>
            <w:r w:rsidRPr="00522DCA">
              <w:rPr>
                <w:rFonts w:cs="Times New Roman"/>
                <w:shd w:val="clear" w:color="auto" w:fill="FFFFFF"/>
                <w:lang w:val="en-GB"/>
              </w:rPr>
              <w:t>font-</w:t>
            </w:r>
            <w:proofErr w:type="spellStart"/>
            <w:r w:rsidRPr="00522DCA">
              <w:rPr>
                <w:rFonts w:cs="Times New Roman"/>
                <w:shd w:val="clear" w:color="auto" w:fill="FFFFFF"/>
                <w:lang w:val="en-GB"/>
              </w:rPr>
              <w:t>color</w:t>
            </w:r>
            <w:proofErr w:type="spellEnd"/>
            <w:r w:rsidR="00E6350C" w:rsidRPr="00522DCA">
              <w:rPr>
                <w:rFonts w:cs="Times New Roman"/>
                <w:color w:val="0000FF"/>
                <w:shd w:val="clear" w:color="auto" w:fill="FFFFFF"/>
                <w:lang w:val="en-GB"/>
              </w:rPr>
              <w:t>“</w:t>
            </w:r>
            <w:r w:rsidRPr="00522DCA">
              <w:rPr>
                <w:rFonts w:cs="Times New Roman"/>
                <w:color w:val="0000FF"/>
                <w:shd w:val="clear" w:color="auto" w:fill="FFFFFF"/>
                <w:lang w:val="en-GB"/>
              </w:rPr>
              <w:t>&gt;</w:t>
            </w:r>
            <w:r w:rsidRPr="00522DCA">
              <w:rPr>
                <w:rFonts w:cs="Times New Roman"/>
                <w:shd w:val="clear" w:color="auto" w:fill="FFFF00"/>
                <w:lang w:val="en-GB"/>
              </w:rPr>
              <w:t>blue</w:t>
            </w:r>
            <w:r w:rsidRPr="00522DCA">
              <w:rPr>
                <w:rFonts w:cs="Times New Roman"/>
                <w:color w:val="0000FF"/>
                <w:shd w:val="clear" w:color="auto" w:fill="FFFFFF"/>
                <w:lang w:val="en-GB"/>
              </w:rPr>
              <w:t>&lt;/</w:t>
            </w:r>
            <w:r w:rsidRPr="00522DCA">
              <w:rPr>
                <w:rFonts w:cs="Times New Roman"/>
                <w:color w:val="800000"/>
                <w:shd w:val="clear" w:color="auto" w:fill="FFFFFF"/>
                <w:lang w:val="en-GB"/>
              </w:rPr>
              <w:t>property</w:t>
            </w:r>
            <w:r w:rsidRPr="00522DCA">
              <w:rPr>
                <w:rFonts w:cs="Times New Roman"/>
                <w:color w:val="0000FF"/>
                <w:shd w:val="clear" w:color="auto" w:fill="FFFFFF"/>
                <w:lang w:val="en-GB"/>
              </w:rPr>
              <w:t>&gt;</w:t>
            </w:r>
          </w:p>
          <w:p w14:paraId="5EFB8815"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0000FF"/>
                <w:shd w:val="clear" w:color="auto" w:fill="FFFFFF"/>
                <w:lang w:val="en-GB"/>
              </w:rPr>
            </w:pPr>
            <w:r w:rsidRPr="00522DCA">
              <w:rPr>
                <w:rFonts w:cs="Times New Roman"/>
                <w:color w:val="0000FF"/>
                <w:shd w:val="clear" w:color="auto" w:fill="FFFFFF"/>
                <w:lang w:val="en-GB"/>
              </w:rPr>
              <w:tab/>
            </w:r>
            <w:r w:rsidRPr="00522DCA">
              <w:rPr>
                <w:rFonts w:cs="Times New Roman"/>
                <w:color w:val="0000FF"/>
                <w:shd w:val="clear" w:color="auto" w:fill="FFFFFF"/>
                <w:lang w:val="en-GB"/>
              </w:rPr>
              <w:tab/>
              <w:t>[…]</w:t>
            </w:r>
          </w:p>
          <w:p w14:paraId="72A06BA9"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ab/>
              <w:t>&lt;/</w:t>
            </w:r>
            <w:proofErr w:type="spellStart"/>
            <w:r w:rsidRPr="00522DCA">
              <w:rPr>
                <w:rFonts w:cs="Times New Roman"/>
                <w:color w:val="800000"/>
                <w:shd w:val="clear" w:color="auto" w:fill="FFFFFF"/>
                <w:lang w:val="en-GB"/>
              </w:rPr>
              <w:t>xsl:element</w:t>
            </w:r>
            <w:proofErr w:type="spellEnd"/>
            <w:r w:rsidRPr="00522DCA">
              <w:rPr>
                <w:rFonts w:cs="Times New Roman"/>
                <w:color w:val="FF0000"/>
                <w:shd w:val="clear" w:color="auto" w:fill="FFFFFF"/>
                <w:lang w:val="en-GB"/>
              </w:rPr>
              <w:t>&gt;</w:t>
            </w:r>
          </w:p>
          <w:p w14:paraId="0F4F3107"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color w:val="FF0000"/>
                <w:shd w:val="clear" w:color="auto" w:fill="FFFFFF"/>
                <w:lang w:val="en-GB"/>
              </w:rPr>
            </w:pPr>
            <w:r w:rsidRPr="00522DCA">
              <w:rPr>
                <w:rFonts w:cs="Times New Roman"/>
                <w:color w:val="0000FF"/>
                <w:shd w:val="clear" w:color="auto" w:fill="FFFFFF"/>
                <w:lang w:val="en-GB"/>
              </w:rPr>
              <w:t>&lt;/</w:t>
            </w:r>
            <w:proofErr w:type="spellStart"/>
            <w:r w:rsidRPr="00522DCA">
              <w:rPr>
                <w:rFonts w:cs="Times New Roman"/>
                <w:color w:val="800000"/>
                <w:shd w:val="clear" w:color="auto" w:fill="FFFFFF"/>
                <w:lang w:val="en-GB"/>
              </w:rPr>
              <w:t>xsl:when</w:t>
            </w:r>
            <w:proofErr w:type="spellEnd"/>
            <w:r w:rsidRPr="00522DCA">
              <w:rPr>
                <w:rFonts w:cs="Times New Roman"/>
                <w:color w:val="FF0000"/>
                <w:shd w:val="clear" w:color="auto" w:fill="FFFFFF"/>
                <w:lang w:val="en-GB"/>
              </w:rPr>
              <w:t>&gt;</w:t>
            </w:r>
          </w:p>
          <w:p w14:paraId="6C188C1E" w14:textId="77777777" w:rsidR="000959A2" w:rsidRPr="00522DCA" w:rsidRDefault="000959A2">
            <w:pPr>
              <w:rPr>
                <w:rFonts w:cs="Times New Roman"/>
                <w:lang w:val="en-GB"/>
              </w:rPr>
            </w:pPr>
          </w:p>
        </w:tc>
      </w:tr>
      <w:tr w:rsidR="000959A2" w:rsidRPr="00522DCA" w14:paraId="693F2E48"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9A60042" w14:textId="77777777" w:rsidR="000959A2" w:rsidRPr="00522DCA"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cs="Times New Roman"/>
                <w:shd w:val="clear" w:color="auto" w:fill="FFFFFF"/>
                <w:lang w:val="en-GB"/>
              </w:rPr>
            </w:pPr>
            <w:r w:rsidRPr="00522DCA">
              <w:rPr>
                <w:rFonts w:cs="Times New Roman"/>
                <w:shd w:val="clear" w:color="auto" w:fill="FFFFFF"/>
                <w:lang w:val="en-GB"/>
              </w:rPr>
              <w:lastRenderedPageBreak/>
              <w:t>Arial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064E201" w14:textId="77777777" w:rsidR="000959A2" w:rsidRPr="00522DCA" w:rsidRDefault="000959A2">
            <w:pPr>
              <w:rPr>
                <w:rFonts w:cs="Times New Roman"/>
                <w:i/>
                <w:color w:val="0000FF"/>
                <w:lang w:val="en-GB"/>
              </w:rPr>
            </w:pPr>
            <w:r w:rsidRPr="00522DCA">
              <w:rPr>
                <w:rFonts w:cs="Times New Roman"/>
                <w:i/>
                <w:color w:val="0000FF"/>
                <w:lang w:val="en-GB"/>
              </w:rPr>
              <w:t>Times</w:t>
            </w:r>
          </w:p>
        </w:tc>
      </w:tr>
    </w:tbl>
    <w:p w14:paraId="37DF6BFB" w14:textId="77777777" w:rsidR="000959A2" w:rsidRPr="00522DCA" w:rsidRDefault="000959A2">
      <w:pPr>
        <w:rPr>
          <w:rFonts w:cs="Times New Roman"/>
          <w:lang w:val="en-GB"/>
        </w:rPr>
      </w:pPr>
    </w:p>
    <w:p w14:paraId="113E3E46" w14:textId="77777777" w:rsidR="000959A2" w:rsidRPr="00522DCA" w:rsidRDefault="000959A2">
      <w:pPr>
        <w:pStyle w:val="Nummerierung1"/>
        <w:numPr>
          <w:ilvl w:val="0"/>
          <w:numId w:val="0"/>
        </w:numPr>
        <w:rPr>
          <w:lang w:val="en-GB"/>
        </w:rPr>
        <w:pPrChange w:id="1172" w:author="Moritz Lautenbach" w:date="2014-04-16T11:29:00Z">
          <w:pPr>
            <w:pStyle w:val="Nummerierung1"/>
            <w:numPr>
              <w:numId w:val="7"/>
            </w:numPr>
          </w:pPr>
        </w:pPrChange>
      </w:pPr>
      <w:bookmarkStart w:id="1173" w:name="_Toc411261359"/>
      <w:ins w:id="1174" w:author="Moritz Lautenbach" w:date="2014-04-16T11:29:00Z">
        <w:r w:rsidRPr="00522DCA">
          <w:rPr>
            <w:lang w:val="en-GB"/>
          </w:rPr>
          <w:t xml:space="preserve">3. </w:t>
        </w:r>
      </w:ins>
      <w:r w:rsidRPr="00522DCA">
        <w:rPr>
          <w:lang w:val="en-GB"/>
        </w:rPr>
        <w:t>Creating own stylesheets:</w:t>
      </w:r>
      <w:bookmarkEnd w:id="1173"/>
    </w:p>
    <w:p w14:paraId="1BE7BEDA" w14:textId="385E69D1" w:rsidR="000959A2" w:rsidRPr="00522DCA" w:rsidRDefault="000959A2">
      <w:pPr>
        <w:pStyle w:val="Eingerckt"/>
        <w:rPr>
          <w:lang w:val="en-GB"/>
        </w:rPr>
      </w:pPr>
      <w:r w:rsidRPr="00522DCA">
        <w:rPr>
          <w:lang w:val="en-GB"/>
        </w:rPr>
        <w:t>Creating own stylesheets is both the most complex and the most extensive method. A knowledge of the code of the Partitur-</w:t>
      </w:r>
      <w:r w:rsidR="00C11634" w:rsidRPr="00522DCA">
        <w:rPr>
          <w:lang w:val="en-GB"/>
        </w:rPr>
        <w:t>Editor</w:t>
      </w:r>
      <w:r w:rsidRPr="00522DCA">
        <w:rPr>
          <w:lang w:val="en-GB"/>
        </w:rPr>
        <w:t xml:space="preserve"> is not required</w:t>
      </w:r>
      <w:del w:id="1175" w:author="Moritz Lautenbach" w:date="2014-04-16T11:30:00Z">
        <w:r w:rsidRPr="00522DCA" w:rsidDel="00891EC0">
          <w:rPr>
            <w:lang w:val="en-GB"/>
          </w:rPr>
          <w:delText xml:space="preserve"> </w:delText>
        </w:r>
      </w:del>
      <w:r w:rsidRPr="00522DCA">
        <w:rPr>
          <w:lang w:val="en-GB"/>
        </w:rPr>
        <w:t xml:space="preserve">, it suffices to be familiar with the structures of </w:t>
      </w:r>
      <w:del w:id="1176" w:author="Moritz Lautenbach" w:date="2014-04-16T11:30:00Z">
        <w:r w:rsidRPr="00522DCA" w:rsidDel="00891EC0">
          <w:rPr>
            <w:lang w:val="en-GB"/>
          </w:rPr>
          <w:delText xml:space="preserve">EXMARaLDA </w:delText>
        </w:r>
      </w:del>
      <w:ins w:id="1177" w:author="Moritz Lautenbach" w:date="2014-04-16T11:30:00Z">
        <w:r w:rsidRPr="00522DCA">
          <w:rPr>
            <w:lang w:val="en-GB"/>
          </w:rPr>
          <w:t>EXMARaLDA-</w:t>
        </w:r>
      </w:ins>
      <w:del w:id="1178" w:author="Moritz Lautenbach" w:date="2014-04-16T11:30:00Z">
        <w:r w:rsidRPr="00522DCA" w:rsidDel="00891EC0">
          <w:rPr>
            <w:lang w:val="en-GB"/>
          </w:rPr>
          <w:delText xml:space="preserve">XML </w:delText>
        </w:r>
      </w:del>
      <w:ins w:id="1179" w:author="Moritz Lautenbach" w:date="2014-04-16T11:30:00Z">
        <w:r w:rsidRPr="00522DCA">
          <w:rPr>
            <w:lang w:val="en-GB"/>
          </w:rPr>
          <w:t>XML-</w:t>
        </w:r>
      </w:ins>
      <w:r w:rsidRPr="00522DCA">
        <w:rPr>
          <w:lang w:val="en-GB"/>
        </w:rPr>
        <w:t>files.</w:t>
      </w:r>
    </w:p>
    <w:p w14:paraId="790C4970" w14:textId="5368B5F4" w:rsidR="000959A2" w:rsidRPr="00522DCA" w:rsidRDefault="000959A2" w:rsidP="00F73227">
      <w:pPr>
        <w:pStyle w:val="berschrift3"/>
        <w:rPr>
          <w:rFonts w:cs="Times New Roman"/>
          <w:lang w:val="en-GB"/>
        </w:rPr>
      </w:pPr>
      <w:bookmarkStart w:id="1180" w:name="_Toc411261360"/>
      <w:r w:rsidRPr="00522DCA">
        <w:rPr>
          <w:rFonts w:cs="Times New Roman"/>
          <w:lang w:val="en-GB"/>
        </w:rPr>
        <w:t>Using Stylesheets in the Partitur-</w:t>
      </w:r>
      <w:r w:rsidR="00C11634" w:rsidRPr="00522DCA">
        <w:rPr>
          <w:rFonts w:cs="Times New Roman"/>
          <w:lang w:val="en-GB"/>
        </w:rPr>
        <w:t>Editor</w:t>
      </w:r>
      <w:bookmarkEnd w:id="1180"/>
    </w:p>
    <w:p w14:paraId="676A439F" w14:textId="230AF095" w:rsidR="000959A2" w:rsidRPr="00522DCA" w:rsidRDefault="000959A2">
      <w:pPr>
        <w:rPr>
          <w:rFonts w:cs="Times New Roman"/>
          <w:szCs w:val="24"/>
          <w:lang w:val="en-GB"/>
        </w:rPr>
      </w:pPr>
      <w:r w:rsidRPr="00522DCA">
        <w:rPr>
          <w:rFonts w:cs="Times New Roman"/>
          <w:szCs w:val="24"/>
          <w:lang w:val="en-GB"/>
        </w:rPr>
        <w:t>To be able to use stylesheets in the Partitur-</w:t>
      </w:r>
      <w:r w:rsidR="00C11634" w:rsidRPr="00522DCA">
        <w:rPr>
          <w:rFonts w:cs="Times New Roman"/>
          <w:szCs w:val="24"/>
          <w:lang w:val="en-GB"/>
        </w:rPr>
        <w:t>Editor</w:t>
      </w:r>
      <w:r w:rsidRPr="00522DCA">
        <w:rPr>
          <w:rFonts w:cs="Times New Roman"/>
          <w:szCs w:val="24"/>
          <w:lang w:val="en-GB"/>
        </w:rPr>
        <w:t xml:space="preserve">, the stylesheets that you would like to make use of need to be defined under: </w:t>
      </w:r>
      <w:r w:rsidRPr="00522DCA">
        <w:rPr>
          <w:rFonts w:cs="Times New Roman"/>
          <w:i/>
          <w:szCs w:val="24"/>
          <w:lang w:val="en-GB"/>
        </w:rPr>
        <w:t>Edit &gt; Preferences &gt; Stylesheets.</w:t>
      </w:r>
      <w:r w:rsidRPr="00522DCA">
        <w:rPr>
          <w:rFonts w:cs="Times New Roman"/>
          <w:szCs w:val="24"/>
          <w:lang w:val="en-GB"/>
        </w:rPr>
        <w:t xml:space="preserve"> Thereafter the functions in question can be called</w:t>
      </w:r>
      <w:del w:id="1181" w:author="Moritz Lautenbach" w:date="2014-04-16T11:30:00Z">
        <w:r w:rsidRPr="00522DCA" w:rsidDel="00891EC0">
          <w:rPr>
            <w:rFonts w:cs="Times New Roman"/>
            <w:szCs w:val="24"/>
            <w:lang w:val="en-GB"/>
          </w:rPr>
          <w:delText xml:space="preserve"> </w:delText>
        </w:r>
      </w:del>
      <w:r w:rsidRPr="00522DCA">
        <w:rPr>
          <w:rFonts w:cs="Times New Roman"/>
          <w:szCs w:val="24"/>
          <w:lang w:val="en-GB"/>
        </w:rPr>
        <w:t>. There are five functions in the Partitur-</w:t>
      </w:r>
      <w:r w:rsidR="00C11634" w:rsidRPr="00522DCA">
        <w:rPr>
          <w:rFonts w:cs="Times New Roman"/>
          <w:szCs w:val="24"/>
          <w:lang w:val="en-GB"/>
        </w:rPr>
        <w:t>Editor</w:t>
      </w:r>
      <w:r w:rsidRPr="00522DCA">
        <w:rPr>
          <w:rFonts w:cs="Times New Roman"/>
          <w:szCs w:val="24"/>
          <w:lang w:val="en-GB"/>
        </w:rPr>
        <w:t xml:space="preserve"> that allow their parameter to be set with stylesheets:</w:t>
      </w:r>
    </w:p>
    <w:p w14:paraId="11401D9D" w14:textId="77777777" w:rsidR="000959A2" w:rsidRPr="00522DCA" w:rsidRDefault="000959A2" w:rsidP="000959A2">
      <w:pPr>
        <w:pStyle w:val="Nummerierung1"/>
        <w:numPr>
          <w:ilvl w:val="0"/>
          <w:numId w:val="39"/>
        </w:numPr>
        <w:rPr>
          <w:i/>
          <w:szCs w:val="24"/>
          <w:lang w:val="en-GB"/>
        </w:rPr>
      </w:pPr>
      <w:bookmarkStart w:id="1182" w:name="_Toc411261361"/>
      <w:r w:rsidRPr="00522DCA">
        <w:rPr>
          <w:i/>
          <w:szCs w:val="24"/>
          <w:lang w:val="en-GB"/>
        </w:rPr>
        <w:t>File &gt; New from speakertable</w:t>
      </w:r>
      <w:bookmarkEnd w:id="1182"/>
    </w:p>
    <w:p w14:paraId="63BCC934" w14:textId="77777777" w:rsidR="000959A2" w:rsidRPr="00522DCA" w:rsidRDefault="000959A2">
      <w:pPr>
        <w:pStyle w:val="Eingerckt"/>
        <w:rPr>
          <w:szCs w:val="24"/>
          <w:lang w:val="en-GB"/>
        </w:rPr>
      </w:pPr>
      <w:r w:rsidRPr="00522DCA">
        <w:rPr>
          <w:szCs w:val="24"/>
          <w:lang w:val="en-GB"/>
        </w:rPr>
        <w:t>This is the above illustrated option</w:t>
      </w:r>
      <w:ins w:id="1183" w:author="Moritz Lautenbach" w:date="2014-04-16T11:32:00Z">
        <w:r w:rsidRPr="00522DCA">
          <w:rPr>
            <w:szCs w:val="24"/>
            <w:lang w:val="en-GB"/>
          </w:rPr>
          <w:t>. It</w:t>
        </w:r>
      </w:ins>
      <w:r w:rsidRPr="00522DCA">
        <w:rPr>
          <w:szCs w:val="24"/>
          <w:lang w:val="en-GB"/>
        </w:rPr>
        <w:t xml:space="preserve"> allows tiers in a new transcription to be generated automatically from the speakertable</w:t>
      </w:r>
      <w:del w:id="1184" w:author="Moritz Lautenbach" w:date="2014-04-16T11:32:00Z">
        <w:r w:rsidRPr="00522DCA" w:rsidDel="009F4496">
          <w:rPr>
            <w:szCs w:val="24"/>
            <w:lang w:val="en-GB"/>
          </w:rPr>
          <w:delText xml:space="preserve"> </w:delText>
        </w:r>
      </w:del>
      <w:r w:rsidRPr="00522DCA">
        <w:rPr>
          <w:szCs w:val="24"/>
          <w:lang w:val="en-GB"/>
        </w:rPr>
        <w:t>.</w:t>
      </w:r>
    </w:p>
    <w:p w14:paraId="2C06356C" w14:textId="77777777" w:rsidR="000959A2" w:rsidRPr="00522DCA" w:rsidRDefault="000959A2" w:rsidP="000959A2">
      <w:pPr>
        <w:pStyle w:val="Nummerierung1"/>
        <w:numPr>
          <w:ilvl w:val="0"/>
          <w:numId w:val="39"/>
        </w:numPr>
        <w:rPr>
          <w:i/>
          <w:szCs w:val="24"/>
          <w:lang w:val="en-GB"/>
        </w:rPr>
      </w:pPr>
      <w:bookmarkStart w:id="1185" w:name="_Toc411261362"/>
      <w:r w:rsidRPr="00522DCA">
        <w:rPr>
          <w:i/>
          <w:szCs w:val="24"/>
          <w:lang w:val="en-GB"/>
        </w:rPr>
        <w:t>File &gt; Visualize &gt; HTML </w:t>
      </w:r>
      <w:proofErr w:type="spellStart"/>
      <w:r w:rsidRPr="00522DCA">
        <w:rPr>
          <w:i/>
          <w:szCs w:val="24"/>
          <w:lang w:val="en-GB"/>
        </w:rPr>
        <w:t>partitur</w:t>
      </w:r>
      <w:bookmarkEnd w:id="1185"/>
      <w:proofErr w:type="spellEnd"/>
    </w:p>
    <w:p w14:paraId="053C3493" w14:textId="77777777" w:rsidR="000959A2" w:rsidRPr="00522DCA" w:rsidRDefault="000959A2">
      <w:pPr>
        <w:pStyle w:val="Eingerckt"/>
        <w:rPr>
          <w:szCs w:val="24"/>
          <w:lang w:val="en-GB"/>
        </w:rPr>
      </w:pPr>
      <w:r w:rsidRPr="00522DCA">
        <w:rPr>
          <w:szCs w:val="24"/>
          <w:lang w:val="en-GB"/>
        </w:rPr>
        <w:t xml:space="preserve">Here, a stylesheet can be used to issue </w:t>
      </w:r>
      <w:proofErr w:type="gramStart"/>
      <w:r w:rsidRPr="00522DCA">
        <w:rPr>
          <w:szCs w:val="24"/>
          <w:lang w:val="en-GB"/>
        </w:rPr>
        <w:t>meta</w:t>
      </w:r>
      <w:proofErr w:type="gramEnd"/>
      <w:r w:rsidRPr="00522DCA">
        <w:rPr>
          <w:szCs w:val="24"/>
          <w:lang w:val="en-GB"/>
        </w:rPr>
        <w:t xml:space="preserve"> information and </w:t>
      </w:r>
      <w:proofErr w:type="spellStart"/>
      <w:r w:rsidRPr="00522DCA">
        <w:rPr>
          <w:szCs w:val="24"/>
          <w:lang w:val="en-GB"/>
        </w:rPr>
        <w:t>speakertables</w:t>
      </w:r>
      <w:proofErr w:type="spellEnd"/>
      <w:r w:rsidRPr="00522DCA">
        <w:rPr>
          <w:szCs w:val="24"/>
          <w:lang w:val="en-GB"/>
        </w:rPr>
        <w:t xml:space="preserve"> (the so-called transcription head) in a user-defined way. For example, different stylesheets can be used to issue the attribute name in different languages:</w:t>
      </w:r>
    </w:p>
    <w:p w14:paraId="71B991B0" w14:textId="77777777" w:rsidR="000959A2" w:rsidRPr="00522DCA" w:rsidRDefault="000959A2">
      <w:pPr>
        <w:pStyle w:val="Eingerckt"/>
        <w:pageBreakBefore/>
        <w:rPr>
          <w:szCs w:val="24"/>
          <w:lang w:val="en-GB"/>
        </w:rPr>
      </w:pPr>
      <w:r w:rsidRPr="00522DCA">
        <w:rPr>
          <w:szCs w:val="24"/>
          <w:lang w:val="en-GB"/>
        </w:rPr>
        <w:lastRenderedPageBreak/>
        <w:t>Without stylesheet:</w:t>
      </w:r>
    </w:p>
    <w:p w14:paraId="7717062B" w14:textId="77777777" w:rsidR="000959A2" w:rsidRPr="00522DCA" w:rsidRDefault="000959A2">
      <w:pPr>
        <w:pStyle w:val="Eingerckt"/>
        <w:rPr>
          <w:lang w:val="en-GB"/>
        </w:rPr>
      </w:pPr>
    </w:p>
    <w:p w14:paraId="49549BED" w14:textId="77777777" w:rsidR="000959A2" w:rsidRPr="00522DCA" w:rsidRDefault="00B16F25">
      <w:pPr>
        <w:pStyle w:val="BildChar"/>
        <w:rPr>
          <w:rFonts w:ascii="Times New Roman" w:hAnsi="Times New Roman"/>
          <w:lang w:val="en-GB"/>
        </w:rPr>
      </w:pPr>
      <w:r>
        <w:rPr>
          <w:rFonts w:ascii="Times New Roman" w:hAnsi="Times New Roman"/>
          <w:lang w:val="en-GB"/>
        </w:rPr>
        <w:pict w14:anchorId="21BF95EE">
          <v:shape id="_x0000_i1245" type="#_x0000_t75" style="width:253.4pt;height:198.25pt" filled="t">
            <v:fill color2="black"/>
            <v:imagedata r:id="rId282" o:title=""/>
          </v:shape>
        </w:pict>
      </w:r>
    </w:p>
    <w:p w14:paraId="5A672E19" w14:textId="3CD7B082" w:rsidR="000959A2" w:rsidRPr="00522DCA" w:rsidRDefault="000959A2">
      <w:pPr>
        <w:pStyle w:val="Eingerckt"/>
        <w:rPr>
          <w:lang w:val="en-GB"/>
        </w:rPr>
      </w:pPr>
      <w:r w:rsidRPr="00522DCA">
        <w:rPr>
          <w:lang w:val="en-GB"/>
        </w:rPr>
        <w:t xml:space="preserve">With </w:t>
      </w:r>
      <w:r w:rsidR="00C81274" w:rsidRPr="00522DCA">
        <w:rPr>
          <w:lang w:val="en-GB"/>
        </w:rPr>
        <w:t>“</w:t>
      </w:r>
      <w:r w:rsidRPr="00522DCA">
        <w:rPr>
          <w:lang w:val="en-GB"/>
        </w:rPr>
        <w:t>Head2HTML_de.xsl</w:t>
      </w:r>
      <w:r w:rsidR="00C81274" w:rsidRPr="00522DCA">
        <w:rPr>
          <w:lang w:val="en-GB"/>
        </w:rPr>
        <w:t>”</w:t>
      </w:r>
      <w:r w:rsidRPr="00522DCA">
        <w:rPr>
          <w:lang w:val="en-GB"/>
        </w:rPr>
        <w:t>:</w:t>
      </w:r>
    </w:p>
    <w:p w14:paraId="61393FF9" w14:textId="77777777" w:rsidR="000959A2" w:rsidRPr="00522DCA" w:rsidRDefault="00B16F25">
      <w:pPr>
        <w:rPr>
          <w:rFonts w:cs="Times New Roman"/>
          <w:lang w:val="en-GB"/>
        </w:rPr>
      </w:pPr>
      <w:r>
        <w:rPr>
          <w:rFonts w:cs="Times New Roman"/>
          <w:lang w:val="en-GB"/>
        </w:rPr>
        <w:pict w14:anchorId="4DE798CA">
          <v:shape id="_x0000_i1246" type="#_x0000_t75" style="width:258.1pt;height:178.6pt" filled="t">
            <v:fill color2="black"/>
            <v:imagedata r:id="rId283" o:title=""/>
          </v:shape>
        </w:pict>
      </w:r>
    </w:p>
    <w:p w14:paraId="6B990704" w14:textId="77777777" w:rsidR="000959A2" w:rsidRPr="00522DCA" w:rsidRDefault="000959A2" w:rsidP="000959A2">
      <w:pPr>
        <w:pStyle w:val="Nummerierung1"/>
        <w:numPr>
          <w:ilvl w:val="0"/>
          <w:numId w:val="39"/>
        </w:numPr>
        <w:rPr>
          <w:i/>
          <w:lang w:val="en-GB"/>
        </w:rPr>
      </w:pPr>
      <w:bookmarkStart w:id="1186" w:name="_Toc411261363"/>
      <w:r w:rsidRPr="00522DCA">
        <w:rPr>
          <w:i/>
          <w:lang w:val="en-GB"/>
        </w:rPr>
        <w:t>File &gt; Visualize &gt; Free stylesheet visualization</w:t>
      </w:r>
      <w:bookmarkEnd w:id="1186"/>
    </w:p>
    <w:p w14:paraId="68AF0F4C" w14:textId="77777777" w:rsidR="000959A2" w:rsidRPr="00522DCA" w:rsidRDefault="000959A2">
      <w:pPr>
        <w:pStyle w:val="Eingerckt"/>
        <w:rPr>
          <w:lang w:val="en-GB"/>
        </w:rPr>
      </w:pPr>
      <w:r w:rsidRPr="00522DCA">
        <w:rPr>
          <w:lang w:val="en-GB"/>
        </w:rPr>
        <w:t>Here the stylesheet is applied to the entire basic transcription. In this manner, representations of the transcription in musical score or column notation or as a list of events for example are generated:</w:t>
      </w:r>
    </w:p>
    <w:p w14:paraId="326239AF" w14:textId="42C9F731" w:rsidR="000959A2" w:rsidRPr="00522DCA" w:rsidRDefault="000959A2">
      <w:pPr>
        <w:pStyle w:val="Eingerckt"/>
        <w:rPr>
          <w:lang w:val="en-GB"/>
        </w:rPr>
      </w:pPr>
      <w:r w:rsidRPr="00522DCA">
        <w:rPr>
          <w:lang w:val="en-GB"/>
        </w:rPr>
        <w:t xml:space="preserve">With </w:t>
      </w:r>
      <w:r w:rsidR="00C81274" w:rsidRPr="00522DCA">
        <w:rPr>
          <w:lang w:val="en-GB"/>
        </w:rPr>
        <w:t>“</w:t>
      </w:r>
      <w:r w:rsidRPr="00522DCA">
        <w:rPr>
          <w:lang w:val="en-GB"/>
        </w:rPr>
        <w:t>BT2ColumnHTML.xsl</w:t>
      </w:r>
      <w:r w:rsidR="00C81274" w:rsidRPr="00522DCA">
        <w:rPr>
          <w:lang w:val="en-GB"/>
        </w:rPr>
        <w:t>”</w:t>
      </w:r>
      <w:r w:rsidRPr="00522DCA">
        <w:rPr>
          <w:lang w:val="en-GB"/>
        </w:rPr>
        <w:t>:</w:t>
      </w:r>
    </w:p>
    <w:p w14:paraId="7D4BBCDF" w14:textId="77777777" w:rsidR="000959A2" w:rsidRPr="00522DCA" w:rsidRDefault="000959A2">
      <w:pPr>
        <w:pStyle w:val="Eingerckt"/>
        <w:rPr>
          <w:lang w:val="en-GB"/>
        </w:rPr>
      </w:pPr>
    </w:p>
    <w:p w14:paraId="5D99B018"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8DD593F">
          <v:shape id="_x0000_i1247" type="#_x0000_t75" style="width:370.3pt;height:139.3pt" filled="t">
            <v:fill color2="black"/>
            <v:imagedata r:id="rId284" o:title=""/>
          </v:shape>
        </w:pict>
      </w:r>
    </w:p>
    <w:p w14:paraId="6C0576F0" w14:textId="77777777" w:rsidR="000959A2" w:rsidRPr="00522DCA" w:rsidRDefault="000959A2">
      <w:pPr>
        <w:rPr>
          <w:rFonts w:cs="Times New Roman"/>
          <w:lang w:val="en-GB"/>
        </w:rPr>
      </w:pPr>
    </w:p>
    <w:p w14:paraId="28B0B672" w14:textId="57CE4FC8" w:rsidR="000959A2" w:rsidRPr="00522DCA" w:rsidRDefault="000959A2">
      <w:pPr>
        <w:pStyle w:val="Eingerckt"/>
        <w:pageBreakBefore/>
        <w:rPr>
          <w:lang w:val="en-GB"/>
        </w:rPr>
      </w:pPr>
      <w:r w:rsidRPr="00522DCA">
        <w:rPr>
          <w:lang w:val="en-GB"/>
        </w:rPr>
        <w:lastRenderedPageBreak/>
        <w:t xml:space="preserve">With </w:t>
      </w:r>
      <w:r w:rsidR="00C81274" w:rsidRPr="00522DCA">
        <w:rPr>
          <w:lang w:val="en-GB"/>
        </w:rPr>
        <w:t>“</w:t>
      </w:r>
      <w:r w:rsidRPr="00522DCA">
        <w:rPr>
          <w:lang w:val="en-GB"/>
        </w:rPr>
        <w:t>BT2PartiturHTML.xsl</w:t>
      </w:r>
      <w:r w:rsidR="00C81274" w:rsidRPr="00522DCA">
        <w:rPr>
          <w:lang w:val="en-GB"/>
        </w:rPr>
        <w:t>”</w:t>
      </w:r>
      <w:r w:rsidRPr="00522DCA">
        <w:rPr>
          <w:lang w:val="en-GB"/>
        </w:rPr>
        <w:t>:</w:t>
      </w:r>
    </w:p>
    <w:p w14:paraId="183FD74A" w14:textId="77777777" w:rsidR="000959A2" w:rsidRPr="00522DCA" w:rsidRDefault="00B16F25">
      <w:pPr>
        <w:pStyle w:val="BildChar"/>
        <w:rPr>
          <w:rFonts w:ascii="Times New Roman" w:hAnsi="Times New Roman"/>
          <w:lang w:val="en-GB"/>
        </w:rPr>
      </w:pPr>
      <w:r>
        <w:rPr>
          <w:rFonts w:ascii="Times New Roman" w:hAnsi="Times New Roman"/>
          <w:lang w:val="en-GB"/>
        </w:rPr>
        <w:pict w14:anchorId="6EB593E2">
          <v:shape id="_x0000_i1248" type="#_x0000_t75" style="width:380.55pt;height:118.75pt" filled="t">
            <v:fill color2="black"/>
            <v:imagedata r:id="rId285" o:title=""/>
          </v:shape>
        </w:pict>
      </w:r>
    </w:p>
    <w:p w14:paraId="122AEE5A" w14:textId="554B2098" w:rsidR="000959A2" w:rsidRPr="00522DCA" w:rsidRDefault="000959A2">
      <w:pPr>
        <w:pStyle w:val="Eingerckt"/>
        <w:rPr>
          <w:lang w:val="en-GB"/>
        </w:rPr>
      </w:pPr>
      <w:r w:rsidRPr="00522DCA">
        <w:rPr>
          <w:lang w:val="en-GB"/>
        </w:rPr>
        <w:t xml:space="preserve">With </w:t>
      </w:r>
      <w:r w:rsidR="00C81274" w:rsidRPr="00522DCA">
        <w:rPr>
          <w:lang w:val="en-GB"/>
        </w:rPr>
        <w:t>“</w:t>
      </w:r>
      <w:r w:rsidRPr="00522DCA">
        <w:rPr>
          <w:lang w:val="en-GB"/>
        </w:rPr>
        <w:t>BT2EventListHTML.xsl</w:t>
      </w:r>
      <w:r w:rsidR="00C81274" w:rsidRPr="00522DCA">
        <w:rPr>
          <w:lang w:val="en-GB"/>
        </w:rPr>
        <w:t>”</w:t>
      </w:r>
      <w:r w:rsidRPr="00522DCA">
        <w:rPr>
          <w:lang w:val="en-GB"/>
        </w:rPr>
        <w:t>:</w:t>
      </w:r>
    </w:p>
    <w:p w14:paraId="5FBFA508" w14:textId="77777777" w:rsidR="000959A2" w:rsidRPr="00522DCA" w:rsidRDefault="00B16F25">
      <w:pPr>
        <w:pStyle w:val="BildChar"/>
        <w:rPr>
          <w:rFonts w:ascii="Times New Roman" w:hAnsi="Times New Roman"/>
          <w:lang w:val="en-GB"/>
        </w:rPr>
      </w:pPr>
      <w:r>
        <w:rPr>
          <w:rFonts w:ascii="Times New Roman" w:hAnsi="Times New Roman"/>
          <w:lang w:val="en-GB"/>
        </w:rPr>
        <w:pict w14:anchorId="46F748AD">
          <v:shape id="_x0000_i1249" type="#_x0000_t75" style="width:214.15pt;height:196.35pt" filled="t">
            <v:fill color2="black"/>
            <v:imagedata r:id="rId286" o:title=""/>
          </v:shape>
        </w:pict>
      </w:r>
    </w:p>
    <w:p w14:paraId="562B11AD" w14:textId="77777777" w:rsidR="000959A2" w:rsidRPr="00522DCA" w:rsidRDefault="000959A2">
      <w:pPr>
        <w:rPr>
          <w:rFonts w:cs="Times New Roman"/>
          <w:lang w:val="en-GB"/>
        </w:rPr>
      </w:pPr>
    </w:p>
    <w:p w14:paraId="4D51F7A8" w14:textId="77777777" w:rsidR="000959A2" w:rsidRPr="00522DCA" w:rsidRDefault="000959A2" w:rsidP="000959A2">
      <w:pPr>
        <w:pStyle w:val="Nummerierung1"/>
        <w:numPr>
          <w:ilvl w:val="0"/>
          <w:numId w:val="39"/>
        </w:numPr>
        <w:rPr>
          <w:i/>
          <w:lang w:val="en-GB"/>
        </w:rPr>
      </w:pPr>
      <w:bookmarkStart w:id="1187" w:name="_Toc411261364"/>
      <w:r w:rsidRPr="00522DCA">
        <w:rPr>
          <w:i/>
          <w:lang w:val="en-GB"/>
        </w:rPr>
        <w:t>Format &gt; Apply Stylesheet</w:t>
      </w:r>
      <w:bookmarkEnd w:id="1187"/>
    </w:p>
    <w:p w14:paraId="5C96D1C1" w14:textId="515A7F38" w:rsidR="000959A2" w:rsidRPr="00522DCA" w:rsidRDefault="000959A2">
      <w:pPr>
        <w:pStyle w:val="Eingerckt"/>
        <w:rPr>
          <w:lang w:val="en-GB"/>
        </w:rPr>
      </w:pPr>
      <w:r w:rsidRPr="00522DCA">
        <w:rPr>
          <w:lang w:val="en-GB"/>
        </w:rPr>
        <w:t xml:space="preserve">Here a format table is created from the transcription with the help of a stylesheet and used in the </w:t>
      </w:r>
      <w:r w:rsidR="00C11634" w:rsidRPr="00522DCA">
        <w:rPr>
          <w:lang w:val="en-GB"/>
        </w:rPr>
        <w:t>Editor</w:t>
      </w:r>
      <w:r w:rsidRPr="00522DCA">
        <w:rPr>
          <w:lang w:val="en-GB"/>
        </w:rPr>
        <w:t xml:space="preserve"> afterward.</w:t>
      </w:r>
    </w:p>
    <w:p w14:paraId="20F9BE45" w14:textId="77777777" w:rsidR="000959A2" w:rsidRPr="00522DCA" w:rsidRDefault="000959A2">
      <w:pPr>
        <w:pStyle w:val="Eingerckt"/>
        <w:rPr>
          <w:lang w:val="en-GB"/>
        </w:rPr>
      </w:pPr>
    </w:p>
    <w:p w14:paraId="280518C9" w14:textId="77777777" w:rsidR="000959A2" w:rsidRPr="00522DCA" w:rsidRDefault="000959A2" w:rsidP="000959A2">
      <w:pPr>
        <w:pStyle w:val="Nummerierung1"/>
        <w:pageBreakBefore/>
        <w:numPr>
          <w:ilvl w:val="0"/>
          <w:numId w:val="39"/>
        </w:numPr>
        <w:rPr>
          <w:i/>
          <w:lang w:val="en-GB"/>
        </w:rPr>
      </w:pPr>
      <w:bookmarkStart w:id="1188" w:name="_Toc411261365"/>
      <w:r w:rsidRPr="00522DCA">
        <w:rPr>
          <w:i/>
          <w:lang w:val="en-GB"/>
        </w:rPr>
        <w:lastRenderedPageBreak/>
        <w:t>Segmentation &gt; HIAT segmentation &gt; Utterance list (HTML)</w:t>
      </w:r>
      <w:bookmarkEnd w:id="1188"/>
    </w:p>
    <w:p w14:paraId="6694A7F1" w14:textId="77777777" w:rsidR="000959A2" w:rsidRPr="00522DCA" w:rsidRDefault="000959A2">
      <w:pPr>
        <w:pStyle w:val="Eingerckt"/>
        <w:rPr>
          <w:lang w:val="en-GB"/>
        </w:rPr>
      </w:pPr>
      <w:r w:rsidRPr="00522DCA">
        <w:rPr>
          <w:lang w:val="en-GB"/>
        </w:rPr>
        <w:t>Here a stylesheet is applied to a</w:t>
      </w:r>
      <w:ins w:id="1189" w:author="Moritz Lautenbach" w:date="2014-04-16T11:34:00Z">
        <w:r w:rsidRPr="00522DCA">
          <w:rPr>
            <w:lang w:val="en-GB"/>
          </w:rPr>
          <w:t>n</w:t>
        </w:r>
      </w:ins>
      <w:r w:rsidRPr="00522DCA">
        <w:rPr>
          <w:lang w:val="en-GB"/>
        </w:rPr>
        <w:t xml:space="preserve"> utterance list</w:t>
      </w:r>
      <w:del w:id="1190" w:author="Moritz Lautenbach" w:date="2014-04-16T11:34:00Z">
        <w:r w:rsidRPr="00522DCA" w:rsidDel="009F4496">
          <w:rPr>
            <w:lang w:val="en-GB"/>
          </w:rPr>
          <w:delText xml:space="preserve"> - this</w:delText>
        </w:r>
      </w:del>
      <w:ins w:id="1191" w:author="Moritz Lautenbach" w:date="2014-04-16T11:34:00Z">
        <w:r w:rsidRPr="00522DCA">
          <w:rPr>
            <w:lang w:val="en-GB"/>
          </w:rPr>
          <w:t xml:space="preserve"> – this</w:t>
        </w:r>
      </w:ins>
      <w:del w:id="1192" w:author="Moritz Lautenbach" w:date="2014-04-16T11:46:00Z">
        <w:r w:rsidRPr="00522DCA" w:rsidDel="00A00564">
          <w:rPr>
            <w:lang w:val="en-GB"/>
          </w:rPr>
          <w:delText xml:space="preserve"> </w:delText>
        </w:r>
      </w:del>
      <w:ins w:id="1193" w:author="Moritz Lautenbach" w:date="2014-04-16T11:46:00Z">
        <w:r w:rsidRPr="00522DCA">
          <w:rPr>
            <w:lang w:val="en-GB"/>
          </w:rPr>
          <w:t xml:space="preserve"> </w:t>
        </w:r>
      </w:ins>
      <w:r w:rsidRPr="00522DCA">
        <w:rPr>
          <w:lang w:val="en-GB"/>
        </w:rPr>
        <w:t>is a list transcription that is segmented into utterances in accordance to HIAT:</w:t>
      </w:r>
    </w:p>
    <w:p w14:paraId="248E9C9F" w14:textId="77777777" w:rsidR="000959A2" w:rsidRPr="00522DCA" w:rsidRDefault="000959A2">
      <w:pPr>
        <w:pStyle w:val="Eingerckt"/>
        <w:rPr>
          <w:lang w:val="en-GB"/>
        </w:rPr>
      </w:pPr>
      <w:r w:rsidRPr="00522DCA">
        <w:rPr>
          <w:lang w:val="en-GB"/>
        </w:rPr>
        <w:t>Without stylesheet:</w:t>
      </w:r>
    </w:p>
    <w:p w14:paraId="47A2D923" w14:textId="77777777" w:rsidR="000959A2" w:rsidRPr="00522DCA" w:rsidRDefault="00B16F25">
      <w:pPr>
        <w:pStyle w:val="BildChar"/>
        <w:rPr>
          <w:rFonts w:ascii="Times New Roman" w:hAnsi="Times New Roman"/>
          <w:lang w:val="en-GB"/>
        </w:rPr>
      </w:pPr>
      <w:r>
        <w:rPr>
          <w:rFonts w:ascii="Times New Roman" w:hAnsi="Times New Roman"/>
          <w:lang w:val="en-GB"/>
        </w:rPr>
        <w:pict w14:anchorId="17ABED31">
          <v:shape id="_x0000_i1250" type="#_x0000_t75" style="width:211.3pt;height:232.85pt" filled="t">
            <v:fill color2="black"/>
            <v:imagedata r:id="rId287" o:title=""/>
          </v:shape>
        </w:pict>
      </w:r>
    </w:p>
    <w:p w14:paraId="024A5BC2" w14:textId="5C22899A" w:rsidR="000959A2" w:rsidRPr="00522DCA" w:rsidRDefault="000959A2">
      <w:pPr>
        <w:pStyle w:val="Eingerckt"/>
        <w:rPr>
          <w:lang w:val="en-GB"/>
        </w:rPr>
      </w:pPr>
      <w:r w:rsidRPr="00522DCA">
        <w:rPr>
          <w:lang w:val="en-GB"/>
        </w:rPr>
        <w:t xml:space="preserve">With </w:t>
      </w:r>
      <w:r w:rsidR="00C81274" w:rsidRPr="00522DCA">
        <w:rPr>
          <w:lang w:val="en-GB"/>
        </w:rPr>
        <w:t>“</w:t>
      </w:r>
      <w:r w:rsidRPr="00522DCA">
        <w:rPr>
          <w:lang w:val="en-GB"/>
        </w:rPr>
        <w:t>HIAT_PlainUtteranceList_Tbl.xsl</w:t>
      </w:r>
      <w:r w:rsidR="00C81274" w:rsidRPr="00522DCA">
        <w:rPr>
          <w:lang w:val="en-GB"/>
        </w:rPr>
        <w:t>”</w:t>
      </w:r>
      <w:r w:rsidRPr="00522DCA">
        <w:rPr>
          <w:lang w:val="en-GB"/>
        </w:rPr>
        <w:t>:</w:t>
      </w:r>
    </w:p>
    <w:p w14:paraId="44E152A8" w14:textId="77777777" w:rsidR="000959A2" w:rsidRPr="00522DCA" w:rsidRDefault="00B16F25">
      <w:pPr>
        <w:pStyle w:val="BildChar"/>
        <w:rPr>
          <w:rFonts w:ascii="Times New Roman" w:hAnsi="Times New Roman"/>
          <w:lang w:val="en-GB"/>
        </w:rPr>
      </w:pPr>
      <w:r>
        <w:rPr>
          <w:rFonts w:ascii="Times New Roman" w:hAnsi="Times New Roman"/>
          <w:lang w:val="en-GB"/>
        </w:rPr>
        <w:pict w14:anchorId="39B72A32">
          <v:shape id="_x0000_i1251" type="#_x0000_t75" style="width:210.4pt;height:118.75pt" filled="t">
            <v:fill color2="black"/>
            <v:imagedata r:id="rId288" o:title=""/>
          </v:shape>
        </w:pict>
      </w:r>
    </w:p>
    <w:p w14:paraId="3AD6FB5B" w14:textId="572E535B" w:rsidR="000959A2" w:rsidRPr="00522DCA" w:rsidRDefault="000959A2">
      <w:pPr>
        <w:pStyle w:val="Eingerckt"/>
        <w:rPr>
          <w:lang w:val="en-GB"/>
        </w:rPr>
      </w:pPr>
      <w:r w:rsidRPr="00522DCA">
        <w:rPr>
          <w:lang w:val="en-GB"/>
        </w:rPr>
        <w:t xml:space="preserve">With </w:t>
      </w:r>
      <w:r w:rsidR="00C81274" w:rsidRPr="00522DCA">
        <w:rPr>
          <w:lang w:val="en-GB"/>
        </w:rPr>
        <w:t>“</w:t>
      </w:r>
      <w:r w:rsidRPr="00522DCA">
        <w:rPr>
          <w:lang w:val="en-GB"/>
        </w:rPr>
        <w:t>HIAT_PlainUtteranceList_Txt.xsl</w:t>
      </w:r>
      <w:r w:rsidR="00C81274" w:rsidRPr="00522DCA">
        <w:rPr>
          <w:lang w:val="en-GB"/>
        </w:rPr>
        <w:t>”</w:t>
      </w:r>
      <w:r w:rsidRPr="00522DCA">
        <w:rPr>
          <w:lang w:val="en-GB"/>
        </w:rPr>
        <w:t>:</w:t>
      </w:r>
    </w:p>
    <w:p w14:paraId="0EFA8321" w14:textId="77777777" w:rsidR="000959A2" w:rsidRPr="00522DCA" w:rsidRDefault="00B16F25">
      <w:pPr>
        <w:rPr>
          <w:rFonts w:cs="Times New Roman"/>
          <w:lang w:val="en-GB"/>
        </w:rPr>
      </w:pPr>
      <w:r>
        <w:rPr>
          <w:rFonts w:cs="Times New Roman"/>
          <w:lang w:val="en-GB"/>
        </w:rPr>
        <w:pict w14:anchorId="42DA9F40">
          <v:shape id="_x0000_i1252" type="#_x0000_t75" style="width:211.3pt;height:73.85pt" filled="t">
            <v:fill color2="black"/>
            <v:imagedata r:id="rId289" o:title=""/>
          </v:shape>
        </w:pict>
      </w:r>
    </w:p>
    <w:p w14:paraId="03561CEC" w14:textId="1F2A8ED1" w:rsidR="000959A2" w:rsidRPr="00522DCA" w:rsidRDefault="000959A2">
      <w:pPr>
        <w:pStyle w:val="Eingerckt"/>
        <w:rPr>
          <w:lang w:val="en-GB"/>
        </w:rPr>
      </w:pPr>
      <w:r w:rsidRPr="00522DCA">
        <w:rPr>
          <w:lang w:val="en-GB"/>
        </w:rPr>
        <w:t xml:space="preserve">With </w:t>
      </w:r>
      <w:r w:rsidR="00C81274" w:rsidRPr="00522DCA">
        <w:rPr>
          <w:lang w:val="en-GB"/>
        </w:rPr>
        <w:t>“</w:t>
      </w:r>
      <w:r w:rsidRPr="00522DCA">
        <w:rPr>
          <w:lang w:val="en-GB"/>
        </w:rPr>
        <w:t>HIAT_ColoredUtteranceList.xsl</w:t>
      </w:r>
      <w:r w:rsidR="00C81274" w:rsidRPr="00522DCA">
        <w:rPr>
          <w:lang w:val="en-GB"/>
        </w:rPr>
        <w:t>”</w:t>
      </w:r>
      <w:r w:rsidRPr="00522DCA">
        <w:rPr>
          <w:lang w:val="en-GB"/>
        </w:rPr>
        <w:t>:</w:t>
      </w:r>
    </w:p>
    <w:p w14:paraId="19A032B9" w14:textId="77777777" w:rsidR="000959A2" w:rsidRPr="00522DCA" w:rsidRDefault="000959A2">
      <w:pPr>
        <w:pStyle w:val="Eingerckt"/>
        <w:rPr>
          <w:lang w:val="en-GB"/>
        </w:rPr>
      </w:pPr>
    </w:p>
    <w:p w14:paraId="31C6A465" w14:textId="77777777" w:rsidR="000959A2" w:rsidRPr="00522DCA" w:rsidRDefault="00B16F25">
      <w:pPr>
        <w:rPr>
          <w:rFonts w:cs="Times New Roman"/>
          <w:lang w:val="en-GB"/>
        </w:rPr>
      </w:pPr>
      <w:r>
        <w:rPr>
          <w:rFonts w:cs="Times New Roman"/>
          <w:lang w:val="en-GB"/>
        </w:rPr>
        <w:lastRenderedPageBreak/>
        <w:pict w14:anchorId="581C20FB">
          <v:shape id="_x0000_i1253" type="#_x0000_t75" style="width:211.3pt;height:74.8pt" filled="t">
            <v:fill color2="black"/>
            <v:imagedata r:id="rId290" o:title=""/>
          </v:shape>
        </w:pict>
      </w:r>
    </w:p>
    <w:p w14:paraId="2C9D9195" w14:textId="77777777" w:rsidR="000959A2" w:rsidRPr="00522DCA" w:rsidRDefault="000959A2">
      <w:pPr>
        <w:pStyle w:val="Kopfzeile"/>
        <w:rPr>
          <w:rFonts w:ascii="Times New Roman" w:hAnsi="Times New Roman"/>
          <w:lang w:val="en-GB"/>
        </w:rPr>
      </w:pPr>
    </w:p>
    <w:p w14:paraId="33E6C145" w14:textId="77777777" w:rsidR="000959A2" w:rsidRPr="00522DCA" w:rsidRDefault="000959A2">
      <w:pPr>
        <w:rPr>
          <w:rFonts w:cs="Times New Roman"/>
          <w:lang w:val="en-GB"/>
        </w:rPr>
        <w:sectPr w:rsidR="000959A2" w:rsidRPr="00522DCA" w:rsidSect="00BC7D6E">
          <w:headerReference w:type="default" r:id="rId291"/>
          <w:footerReference w:type="even" r:id="rId292"/>
          <w:footerReference w:type="default" r:id="rId293"/>
          <w:headerReference w:type="first" r:id="rId294"/>
          <w:footerReference w:type="first" r:id="rId295"/>
          <w:pgSz w:w="11906" w:h="16838"/>
          <w:pgMar w:top="1417" w:right="1417" w:bottom="1134" w:left="1417" w:header="708" w:footer="708" w:gutter="0"/>
          <w:cols w:space="708"/>
          <w:docGrid w:linePitch="360"/>
        </w:sectPr>
      </w:pPr>
    </w:p>
    <w:p w14:paraId="36913A20" w14:textId="3D11CD12" w:rsidR="000959A2" w:rsidRPr="00522DCA" w:rsidRDefault="000959A2" w:rsidP="00F73227">
      <w:pPr>
        <w:pStyle w:val="berschrift1"/>
        <w:numPr>
          <w:ilvl w:val="0"/>
          <w:numId w:val="85"/>
        </w:numPr>
      </w:pPr>
      <w:bookmarkStart w:id="1194" w:name="_Toc411261366"/>
      <w:r w:rsidRPr="00522DCA">
        <w:lastRenderedPageBreak/>
        <w:t>Appendix D: Shortcut Overview</w:t>
      </w:r>
      <w:bookmarkEnd w:id="1121"/>
      <w:bookmarkEnd w:id="1122"/>
      <w:bookmarkEnd w:id="1194"/>
    </w:p>
    <w:p w14:paraId="7C6FB117" w14:textId="77777777" w:rsidR="000959A2" w:rsidRPr="00522DCA" w:rsidRDefault="000959A2">
      <w:pPr>
        <w:rPr>
          <w:rFonts w:cs="Times New Roman"/>
          <w:lang w:val="en-GB"/>
        </w:rPr>
      </w:pPr>
    </w:p>
    <w:p w14:paraId="63E9CCE5" w14:textId="77777777" w:rsidR="000959A2" w:rsidRPr="00522DCA" w:rsidRDefault="000959A2">
      <w:pPr>
        <w:rPr>
          <w:rFonts w:cs="Times New Roman"/>
          <w:szCs w:val="24"/>
          <w:lang w:val="en-GB"/>
        </w:rPr>
      </w:pPr>
      <w:r w:rsidRPr="00522DCA">
        <w:rPr>
          <w:rFonts w:cs="Times New Roman"/>
          <w:szCs w:val="24"/>
          <w:lang w:val="en-GB"/>
        </w:rPr>
        <w:t xml:space="preserve">Note to Macintosh users: </w:t>
      </w:r>
      <w:r w:rsidRPr="00522DCA">
        <w:rPr>
          <w:rFonts w:cs="Times New Roman"/>
          <w:szCs w:val="24"/>
          <w:lang w:val="en-GB"/>
        </w:rPr>
        <w:tab/>
        <w:t xml:space="preserve">For most shortcuts, </w:t>
      </w:r>
      <w:r w:rsidRPr="00522DCA">
        <w:rPr>
          <w:rStyle w:val="Taste"/>
          <w:rFonts w:cs="Times New Roman"/>
        </w:rPr>
        <w:t>ctrl</w:t>
      </w:r>
      <w:r w:rsidRPr="00522DCA">
        <w:rPr>
          <w:rFonts w:cs="Times New Roman"/>
          <w:szCs w:val="24"/>
          <w:lang w:val="en-GB"/>
        </w:rPr>
        <w:t xml:space="preserve"> corresponds to </w:t>
      </w:r>
      <w:r w:rsidRPr="00522DCA">
        <w:rPr>
          <w:rFonts w:ascii="Cambria Math" w:eastAsia="Arial Unicode MS" w:hAnsi="Cambria Math" w:cs="Cambria Math"/>
          <w:b/>
          <w:szCs w:val="24"/>
          <w:lang w:val="en-GB"/>
        </w:rPr>
        <w:t>⌘</w:t>
      </w:r>
      <w:r w:rsidRPr="00522DCA">
        <w:rPr>
          <w:rFonts w:cs="Times New Roman"/>
          <w:szCs w:val="24"/>
          <w:lang w:val="en-GB"/>
        </w:rPr>
        <w:t>.</w:t>
      </w:r>
    </w:p>
    <w:p w14:paraId="1B664BAE" w14:textId="6A0DE064" w:rsidR="000959A2" w:rsidRPr="00522DCA" w:rsidRDefault="004B7471">
      <w:pPr>
        <w:rPr>
          <w:rFonts w:cs="Times New Roman"/>
          <w:szCs w:val="24"/>
          <w:lang w:val="en-GB"/>
        </w:rPr>
      </w:pPr>
      <w:r w:rsidRPr="00522DCA">
        <w:rPr>
          <w:rFonts w:cs="Times New Roman"/>
          <w:szCs w:val="24"/>
          <w:lang w:val="en-GB"/>
        </w:rPr>
        <w:t xml:space="preserve">Note to </w:t>
      </w:r>
      <w:proofErr w:type="spellStart"/>
      <w:r w:rsidRPr="00522DCA">
        <w:rPr>
          <w:rFonts w:cs="Times New Roman"/>
          <w:szCs w:val="24"/>
          <w:lang w:val="en-GB"/>
        </w:rPr>
        <w:t>german</w:t>
      </w:r>
      <w:proofErr w:type="spellEnd"/>
      <w:r w:rsidRPr="00522DCA">
        <w:rPr>
          <w:rFonts w:cs="Times New Roman"/>
          <w:szCs w:val="24"/>
          <w:lang w:val="en-GB"/>
        </w:rPr>
        <w:t xml:space="preserve"> users: </w:t>
      </w:r>
      <w:r w:rsidRPr="00522DCA">
        <w:rPr>
          <w:rFonts w:cs="Times New Roman"/>
          <w:szCs w:val="24"/>
          <w:lang w:val="en-GB"/>
        </w:rPr>
        <w:tab/>
      </w:r>
      <w:r w:rsidR="000959A2" w:rsidRPr="00522DCA">
        <w:rPr>
          <w:rFonts w:cs="Times New Roman"/>
          <w:szCs w:val="24"/>
          <w:lang w:val="en-GB"/>
        </w:rPr>
        <w:t xml:space="preserve">On the German keyboard </w:t>
      </w:r>
      <w:proofErr w:type="spellStart"/>
      <w:r w:rsidR="000959A2" w:rsidRPr="00522DCA">
        <w:rPr>
          <w:rStyle w:val="Taste"/>
          <w:rFonts w:cs="Times New Roman"/>
        </w:rPr>
        <w:t>strg</w:t>
      </w:r>
      <w:proofErr w:type="spellEnd"/>
      <w:r w:rsidR="000959A2" w:rsidRPr="00522DCA">
        <w:rPr>
          <w:rFonts w:cs="Times New Roman"/>
          <w:szCs w:val="24"/>
          <w:lang w:val="en-GB"/>
        </w:rPr>
        <w:t xml:space="preserve"> is equivalent to </w:t>
      </w:r>
      <w:proofErr w:type="gramStart"/>
      <w:r w:rsidR="000959A2" w:rsidRPr="00522DCA">
        <w:rPr>
          <w:rStyle w:val="Taste"/>
          <w:rFonts w:cs="Times New Roman"/>
        </w:rPr>
        <w:t>ctrl</w:t>
      </w:r>
      <w:r w:rsidR="000959A2" w:rsidRPr="00522DCA">
        <w:rPr>
          <w:rFonts w:cs="Times New Roman"/>
          <w:szCs w:val="24"/>
          <w:lang w:val="en-GB"/>
        </w:rPr>
        <w:t xml:space="preserve"> .</w:t>
      </w:r>
      <w:proofErr w:type="gramEnd"/>
    </w:p>
    <w:p w14:paraId="3E72078F" w14:textId="77777777" w:rsidR="000959A2" w:rsidRPr="00522DCA" w:rsidRDefault="000959A2">
      <w:pPr>
        <w:rPr>
          <w:rFonts w:cs="Times New Roman"/>
          <w:lang w:val="en-GB"/>
        </w:rPr>
      </w:pPr>
    </w:p>
    <w:tbl>
      <w:tblPr>
        <w:tblW w:w="0" w:type="auto"/>
        <w:tblLayout w:type="fixed"/>
        <w:tblLook w:val="0000" w:firstRow="0" w:lastRow="0" w:firstColumn="0" w:lastColumn="0" w:noHBand="0" w:noVBand="0"/>
      </w:tblPr>
      <w:tblGrid>
        <w:gridCol w:w="3167"/>
        <w:gridCol w:w="1438"/>
        <w:gridCol w:w="4606"/>
      </w:tblGrid>
      <w:tr w:rsidR="000959A2" w:rsidRPr="00522DCA" w14:paraId="7EBE4B53"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3798DF61" w14:textId="77777777" w:rsidR="000959A2" w:rsidRPr="00522DCA" w:rsidRDefault="000959A2">
            <w:pPr>
              <w:rPr>
                <w:rFonts w:cs="Times New Roman"/>
                <w:b/>
                <w:lang w:val="en-GB"/>
              </w:rPr>
            </w:pPr>
            <w:commentRangeStart w:id="1195"/>
            <w:r w:rsidRPr="00522DCA">
              <w:rPr>
                <w:rFonts w:cs="Times New Roman"/>
                <w:b/>
                <w:lang w:val="en-GB"/>
              </w:rPr>
              <w:t>1. Audio / Video Player</w:t>
            </w:r>
            <w:commentRangeEnd w:id="1195"/>
            <w:r w:rsidRPr="00522DCA">
              <w:rPr>
                <w:rStyle w:val="Kommentarzeichen"/>
                <w:rFonts w:cs="Times New Roman"/>
                <w:lang w:val="en-GB"/>
              </w:rPr>
              <w:commentReference w:id="1195"/>
            </w:r>
          </w:p>
        </w:tc>
      </w:tr>
      <w:tr w:rsidR="000959A2" w:rsidRPr="00522DCA" w14:paraId="08B7E17A" w14:textId="77777777">
        <w:trPr>
          <w:trHeight w:val="397"/>
        </w:trPr>
        <w:tc>
          <w:tcPr>
            <w:tcW w:w="3167" w:type="dxa"/>
            <w:tcBorders>
              <w:top w:val="single" w:sz="4" w:space="0" w:color="000000"/>
            </w:tcBorders>
            <w:shd w:val="clear" w:color="auto" w:fill="auto"/>
          </w:tcPr>
          <w:p w14:paraId="655CAD1B"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space</w:t>
            </w:r>
          </w:p>
        </w:tc>
        <w:tc>
          <w:tcPr>
            <w:tcW w:w="6044" w:type="dxa"/>
            <w:gridSpan w:val="2"/>
            <w:tcBorders>
              <w:top w:val="single" w:sz="4" w:space="0" w:color="000000"/>
            </w:tcBorders>
            <w:shd w:val="clear" w:color="auto" w:fill="auto"/>
          </w:tcPr>
          <w:p w14:paraId="2F69CBB0" w14:textId="77777777" w:rsidR="000959A2" w:rsidRPr="00522DCA" w:rsidRDefault="000959A2">
            <w:pPr>
              <w:rPr>
                <w:rFonts w:cs="Times New Roman"/>
                <w:lang w:val="en-GB"/>
              </w:rPr>
            </w:pPr>
            <w:r w:rsidRPr="00522DCA">
              <w:rPr>
                <w:rFonts w:cs="Times New Roman"/>
                <w:lang w:val="en-GB"/>
              </w:rPr>
              <w:t>Play selection</w:t>
            </w:r>
          </w:p>
        </w:tc>
      </w:tr>
      <w:tr w:rsidR="000959A2" w:rsidRPr="00B16F25" w14:paraId="1A70206E" w14:textId="77777777">
        <w:trPr>
          <w:trHeight w:val="397"/>
        </w:trPr>
        <w:tc>
          <w:tcPr>
            <w:tcW w:w="3167" w:type="dxa"/>
            <w:shd w:val="clear" w:color="auto" w:fill="auto"/>
          </w:tcPr>
          <w:p w14:paraId="1151C430"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space</w:t>
            </w:r>
          </w:p>
        </w:tc>
        <w:tc>
          <w:tcPr>
            <w:tcW w:w="6044" w:type="dxa"/>
            <w:gridSpan w:val="2"/>
            <w:shd w:val="clear" w:color="auto" w:fill="auto"/>
          </w:tcPr>
          <w:p w14:paraId="08E02821" w14:textId="77777777" w:rsidR="000959A2" w:rsidRPr="00522DCA" w:rsidRDefault="000959A2">
            <w:pPr>
              <w:rPr>
                <w:rFonts w:cs="Times New Roman"/>
                <w:lang w:val="en-GB"/>
              </w:rPr>
            </w:pPr>
            <w:r w:rsidRPr="00522DCA">
              <w:rPr>
                <w:rFonts w:cs="Times New Roman"/>
                <w:lang w:val="en-GB"/>
              </w:rPr>
              <w:t>Play last second of selection</w:t>
            </w:r>
          </w:p>
        </w:tc>
      </w:tr>
      <w:tr w:rsidR="000959A2" w:rsidRPr="00522DCA" w14:paraId="4D1993A4" w14:textId="77777777">
        <w:trPr>
          <w:trHeight w:val="397"/>
        </w:trPr>
        <w:tc>
          <w:tcPr>
            <w:tcW w:w="3167" w:type="dxa"/>
            <w:shd w:val="clear" w:color="auto" w:fill="auto"/>
          </w:tcPr>
          <w:p w14:paraId="5A98D667"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F4</w:t>
            </w:r>
          </w:p>
        </w:tc>
        <w:tc>
          <w:tcPr>
            <w:tcW w:w="6044" w:type="dxa"/>
            <w:gridSpan w:val="2"/>
            <w:shd w:val="clear" w:color="auto" w:fill="auto"/>
          </w:tcPr>
          <w:p w14:paraId="34662155" w14:textId="77777777" w:rsidR="000959A2" w:rsidRPr="00522DCA" w:rsidRDefault="000959A2">
            <w:pPr>
              <w:rPr>
                <w:rFonts w:cs="Times New Roman"/>
                <w:lang w:val="en-GB"/>
              </w:rPr>
            </w:pPr>
            <w:r w:rsidRPr="00522DCA">
              <w:rPr>
                <w:rFonts w:cs="Times New Roman"/>
                <w:lang w:val="en-GB"/>
              </w:rPr>
              <w:t>Play</w:t>
            </w:r>
          </w:p>
        </w:tc>
      </w:tr>
      <w:tr w:rsidR="000959A2" w:rsidRPr="00522DCA" w14:paraId="30708DFE" w14:textId="77777777">
        <w:trPr>
          <w:trHeight w:val="397"/>
        </w:trPr>
        <w:tc>
          <w:tcPr>
            <w:tcW w:w="3167" w:type="dxa"/>
            <w:shd w:val="clear" w:color="auto" w:fill="auto"/>
          </w:tcPr>
          <w:p w14:paraId="6941EBA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F5</w:t>
            </w:r>
          </w:p>
        </w:tc>
        <w:tc>
          <w:tcPr>
            <w:tcW w:w="6044" w:type="dxa"/>
            <w:gridSpan w:val="2"/>
            <w:shd w:val="clear" w:color="auto" w:fill="auto"/>
          </w:tcPr>
          <w:p w14:paraId="20F9F674" w14:textId="77777777" w:rsidR="000959A2" w:rsidRPr="00522DCA" w:rsidRDefault="000959A2">
            <w:pPr>
              <w:rPr>
                <w:rFonts w:cs="Times New Roman"/>
                <w:lang w:val="en-GB"/>
              </w:rPr>
            </w:pPr>
            <w:r w:rsidRPr="00522DCA">
              <w:rPr>
                <w:rFonts w:cs="Times New Roman"/>
                <w:lang w:val="en-GB"/>
              </w:rPr>
              <w:t>Pause</w:t>
            </w:r>
          </w:p>
        </w:tc>
      </w:tr>
      <w:tr w:rsidR="000959A2" w:rsidRPr="00522DCA" w14:paraId="5EDB350F" w14:textId="77777777">
        <w:trPr>
          <w:trHeight w:val="397"/>
        </w:trPr>
        <w:tc>
          <w:tcPr>
            <w:tcW w:w="3167" w:type="dxa"/>
            <w:shd w:val="clear" w:color="auto" w:fill="auto"/>
          </w:tcPr>
          <w:p w14:paraId="6904188C"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F6</w:t>
            </w:r>
          </w:p>
        </w:tc>
        <w:tc>
          <w:tcPr>
            <w:tcW w:w="6044" w:type="dxa"/>
            <w:gridSpan w:val="2"/>
            <w:shd w:val="clear" w:color="auto" w:fill="auto"/>
          </w:tcPr>
          <w:p w14:paraId="5D2E9371" w14:textId="77777777" w:rsidR="000959A2" w:rsidRPr="00522DCA" w:rsidRDefault="000959A2">
            <w:pPr>
              <w:rPr>
                <w:rFonts w:cs="Times New Roman"/>
                <w:lang w:val="en-GB"/>
              </w:rPr>
            </w:pPr>
            <w:r w:rsidRPr="00522DCA">
              <w:rPr>
                <w:rFonts w:cs="Times New Roman"/>
                <w:lang w:val="en-GB"/>
              </w:rPr>
              <w:t>Stop</w:t>
            </w:r>
          </w:p>
        </w:tc>
      </w:tr>
      <w:tr w:rsidR="000959A2" w:rsidRPr="00522DCA" w14:paraId="0A5F0559"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A8F6694" w14:textId="77777777" w:rsidR="000959A2" w:rsidRPr="00522DCA" w:rsidRDefault="000959A2">
            <w:pPr>
              <w:rPr>
                <w:rFonts w:cs="Times New Roman"/>
                <w:b/>
                <w:lang w:val="en-GB"/>
              </w:rPr>
            </w:pPr>
            <w:r w:rsidRPr="00522DCA">
              <w:rPr>
                <w:rFonts w:cs="Times New Roman"/>
                <w:b/>
                <w:lang w:val="en-GB"/>
              </w:rPr>
              <w:t>2. Waveform display / selection</w:t>
            </w:r>
          </w:p>
        </w:tc>
      </w:tr>
      <w:tr w:rsidR="000959A2" w:rsidRPr="00B16F25" w14:paraId="76EC12CD" w14:textId="77777777">
        <w:trPr>
          <w:trHeight w:val="397"/>
        </w:trPr>
        <w:tc>
          <w:tcPr>
            <w:tcW w:w="3167" w:type="dxa"/>
            <w:shd w:val="clear" w:color="auto" w:fill="auto"/>
          </w:tcPr>
          <w:p w14:paraId="7A5CE90A" w14:textId="77777777" w:rsidR="000959A2" w:rsidRPr="00522DCA" w:rsidRDefault="000959A2">
            <w:pPr>
              <w:rPr>
                <w:rFonts w:cs="Times New Roman"/>
                <w:smallCaps/>
                <w:lang w:val="en-GB"/>
              </w:rPr>
            </w:pPr>
            <w:r w:rsidRPr="00522DCA">
              <w:rPr>
                <w:rFonts w:cs="Times New Roman"/>
                <w:lang w:val="en-GB"/>
              </w:rPr>
              <w:t xml:space="preserve"> </w:t>
            </w:r>
            <w:r w:rsidRPr="00522DCA">
              <w:rPr>
                <w:rFonts w:cs="Times New Roman"/>
                <w:smallCaps/>
                <w:lang w:val="en-GB"/>
              </w:rPr>
              <w:t>mouse wheel</w:t>
            </w:r>
          </w:p>
        </w:tc>
        <w:tc>
          <w:tcPr>
            <w:tcW w:w="6044" w:type="dxa"/>
            <w:gridSpan w:val="2"/>
            <w:shd w:val="clear" w:color="auto" w:fill="auto"/>
          </w:tcPr>
          <w:p w14:paraId="5965304C" w14:textId="77777777" w:rsidR="000959A2" w:rsidRPr="00522DCA" w:rsidRDefault="000959A2">
            <w:pPr>
              <w:rPr>
                <w:rFonts w:cs="Times New Roman"/>
                <w:lang w:val="en-GB"/>
              </w:rPr>
            </w:pPr>
            <w:r w:rsidRPr="00522DCA">
              <w:rPr>
                <w:rFonts w:cs="Times New Roman"/>
                <w:lang w:val="en-GB"/>
              </w:rPr>
              <w:t>move left selection boundary (when near left boundary)</w:t>
            </w:r>
          </w:p>
          <w:p w14:paraId="19FAC3A1" w14:textId="77777777" w:rsidR="000959A2" w:rsidRPr="00522DCA" w:rsidRDefault="000959A2">
            <w:pPr>
              <w:rPr>
                <w:rFonts w:cs="Times New Roman"/>
                <w:lang w:val="en-GB"/>
              </w:rPr>
            </w:pPr>
            <w:r w:rsidRPr="00522DCA">
              <w:rPr>
                <w:rFonts w:cs="Times New Roman"/>
                <w:lang w:val="en-GB"/>
              </w:rPr>
              <w:t>move right selection boundary (when near right boundary)</w:t>
            </w:r>
          </w:p>
          <w:p w14:paraId="442FC02B" w14:textId="77777777" w:rsidR="000959A2" w:rsidRPr="00522DCA" w:rsidRDefault="000959A2">
            <w:pPr>
              <w:rPr>
                <w:rFonts w:cs="Times New Roman"/>
                <w:lang w:val="en-GB"/>
              </w:rPr>
            </w:pPr>
            <w:r w:rsidRPr="00522DCA">
              <w:rPr>
                <w:rFonts w:cs="Times New Roman"/>
                <w:lang w:val="en-GB"/>
              </w:rPr>
              <w:t>move selection (when near selection centre)</w:t>
            </w:r>
          </w:p>
        </w:tc>
      </w:tr>
      <w:tr w:rsidR="000959A2" w:rsidRPr="00522DCA" w14:paraId="4F3658C6" w14:textId="77777777">
        <w:trPr>
          <w:trHeight w:val="397"/>
        </w:trPr>
        <w:tc>
          <w:tcPr>
            <w:tcW w:w="3167" w:type="dxa"/>
            <w:shd w:val="clear" w:color="auto" w:fill="auto"/>
          </w:tcPr>
          <w:p w14:paraId="599A32DD" w14:textId="77777777" w:rsidR="000959A2" w:rsidRPr="00522DCA" w:rsidRDefault="000959A2">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del w:id="1196" w:author="Moritz Lautenbach" w:date="2014-04-16T11:35:00Z">
              <w:r w:rsidRPr="00522DCA" w:rsidDel="009F4496">
                <w:rPr>
                  <w:rStyle w:val="Taste"/>
                  <w:rFonts w:cs="Times New Roman"/>
                  <w:sz w:val="20"/>
                  <w:szCs w:val="20"/>
                </w:rPr>
                <w:delText></w:delText>
              </w:r>
            </w:del>
            <w:ins w:id="1197" w:author="Moritz Lautenbach" w:date="2014-04-16T11:35:00Z">
              <w:r w:rsidRPr="00522DCA">
                <w:rPr>
                  <w:rStyle w:val="Taste"/>
                  <w:rFonts w:cs="Times New Roman"/>
                  <w:sz w:val="20"/>
                  <w:szCs w:val="20"/>
                </w:rPr>
                <w:t xml:space="preserve"> </w:t>
              </w:r>
              <w:r w:rsidRPr="00522DCA">
                <w:rPr>
                  <w:rStyle w:val="Taste"/>
                  <w:rFonts w:cs="Times New Roman"/>
                  <w:sz w:val="20"/>
                  <w:szCs w:val="20"/>
                </w:rPr>
                <w:sym w:font="Wingdings" w:char="F0DF"/>
              </w:r>
              <w:r w:rsidRPr="00522DCA">
                <w:rPr>
                  <w:rStyle w:val="Taste"/>
                  <w:rFonts w:cs="Times New Roman"/>
                  <w:sz w:val="20"/>
                  <w:szCs w:val="20"/>
                </w:rPr>
                <w:t xml:space="preserve"> </w:t>
              </w:r>
            </w:ins>
          </w:p>
        </w:tc>
        <w:tc>
          <w:tcPr>
            <w:tcW w:w="6044" w:type="dxa"/>
            <w:gridSpan w:val="2"/>
            <w:shd w:val="clear" w:color="auto" w:fill="auto"/>
          </w:tcPr>
          <w:p w14:paraId="0B9E33D0" w14:textId="77777777" w:rsidR="000959A2" w:rsidRPr="00522DCA" w:rsidRDefault="000959A2">
            <w:pPr>
              <w:rPr>
                <w:rFonts w:cs="Times New Roman"/>
                <w:lang w:val="en-GB"/>
              </w:rPr>
            </w:pPr>
            <w:r w:rsidRPr="00522DCA">
              <w:rPr>
                <w:rFonts w:cs="Times New Roman"/>
                <w:lang w:val="en-GB"/>
              </w:rPr>
              <w:t>Decrease selection start</w:t>
            </w:r>
          </w:p>
        </w:tc>
      </w:tr>
      <w:tr w:rsidR="000959A2" w:rsidRPr="00522DCA" w14:paraId="2C6F95E8" w14:textId="77777777">
        <w:trPr>
          <w:trHeight w:val="397"/>
        </w:trPr>
        <w:tc>
          <w:tcPr>
            <w:tcW w:w="3167" w:type="dxa"/>
            <w:shd w:val="clear" w:color="auto" w:fill="auto"/>
          </w:tcPr>
          <w:p w14:paraId="72F89631" w14:textId="77777777" w:rsidR="000959A2" w:rsidRPr="00522DCA" w:rsidRDefault="000959A2" w:rsidP="00E17DA5">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del w:id="1198" w:author="Moritz Lautenbach" w:date="2014-04-16T11:35:00Z">
              <w:r w:rsidRPr="00522DCA" w:rsidDel="009F4496">
                <w:rPr>
                  <w:rStyle w:val="Taste"/>
                  <w:rFonts w:cs="Times New Roman"/>
                  <w:sz w:val="20"/>
                  <w:szCs w:val="20"/>
                </w:rPr>
                <w:delText></w:delText>
              </w:r>
            </w:del>
            <w:ins w:id="1199" w:author="Moritz Lautenbach" w:date="2014-04-16T11:35:00Z">
              <w:r w:rsidRPr="00522DCA">
                <w:rPr>
                  <w:rStyle w:val="Taste"/>
                  <w:rFonts w:cs="Times New Roman"/>
                  <w:sz w:val="20"/>
                  <w:szCs w:val="20"/>
                </w:rPr>
                <w:t xml:space="preserve"> </w:t>
              </w:r>
              <w:r w:rsidRPr="00522DCA">
                <w:rPr>
                  <w:rStyle w:val="Taste"/>
                  <w:rFonts w:cs="Times New Roman"/>
                  <w:sz w:val="20"/>
                  <w:szCs w:val="20"/>
                </w:rPr>
                <w:sym w:font="Wingdings" w:char="F0E0"/>
              </w:r>
            </w:ins>
          </w:p>
        </w:tc>
        <w:tc>
          <w:tcPr>
            <w:tcW w:w="6044" w:type="dxa"/>
            <w:gridSpan w:val="2"/>
            <w:shd w:val="clear" w:color="auto" w:fill="auto"/>
          </w:tcPr>
          <w:p w14:paraId="45A6D614" w14:textId="77777777" w:rsidR="000959A2" w:rsidRPr="00522DCA" w:rsidRDefault="000959A2">
            <w:pPr>
              <w:rPr>
                <w:rFonts w:cs="Times New Roman"/>
                <w:lang w:val="en-GB"/>
              </w:rPr>
            </w:pPr>
            <w:r w:rsidRPr="00522DCA">
              <w:rPr>
                <w:rFonts w:cs="Times New Roman"/>
                <w:lang w:val="en-GB"/>
              </w:rPr>
              <w:t>Increase selection start</w:t>
            </w:r>
          </w:p>
        </w:tc>
      </w:tr>
      <w:tr w:rsidR="000959A2" w:rsidRPr="00522DCA" w14:paraId="7CE443E1" w14:textId="77777777">
        <w:trPr>
          <w:trHeight w:val="397"/>
        </w:trPr>
        <w:tc>
          <w:tcPr>
            <w:tcW w:w="3167" w:type="dxa"/>
            <w:shd w:val="clear" w:color="auto" w:fill="auto"/>
          </w:tcPr>
          <w:p w14:paraId="4FD6BA8D" w14:textId="77777777" w:rsidR="000959A2" w:rsidRPr="00522DCA" w:rsidRDefault="000959A2" w:rsidP="00E17DA5">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del w:id="1200" w:author="Moritz Lautenbach" w:date="2014-04-16T11:35:00Z">
              <w:r w:rsidRPr="00522DCA" w:rsidDel="009F4496">
                <w:rPr>
                  <w:rStyle w:val="Taste"/>
                  <w:rFonts w:cs="Times New Roman"/>
                  <w:sz w:val="20"/>
                  <w:szCs w:val="20"/>
                </w:rPr>
                <w:delText></w:delText>
              </w:r>
            </w:del>
            <w:ins w:id="1201" w:author="Moritz Lautenbach" w:date="2014-04-16T11:35:00Z">
              <w:r w:rsidRPr="00522DCA">
                <w:rPr>
                  <w:rStyle w:val="Taste"/>
                  <w:rFonts w:cs="Times New Roman"/>
                  <w:sz w:val="20"/>
                  <w:szCs w:val="20"/>
                </w:rPr>
                <w:t xml:space="preserve"> </w:t>
              </w:r>
            </w:ins>
            <w:ins w:id="1202" w:author="Moritz Lautenbach" w:date="2014-04-16T11:36:00Z">
              <w:r w:rsidRPr="00522DCA">
                <w:rPr>
                  <w:rStyle w:val="Taste"/>
                  <w:rFonts w:cs="Times New Roman"/>
                  <w:sz w:val="20"/>
                  <w:szCs w:val="20"/>
                </w:rPr>
                <w:sym w:font="Wingdings" w:char="F0DF"/>
              </w:r>
            </w:ins>
          </w:p>
        </w:tc>
        <w:tc>
          <w:tcPr>
            <w:tcW w:w="6044" w:type="dxa"/>
            <w:gridSpan w:val="2"/>
            <w:shd w:val="clear" w:color="auto" w:fill="auto"/>
          </w:tcPr>
          <w:p w14:paraId="7BBF81D2" w14:textId="77777777" w:rsidR="000959A2" w:rsidRPr="00522DCA" w:rsidRDefault="000959A2">
            <w:pPr>
              <w:rPr>
                <w:rFonts w:cs="Times New Roman"/>
                <w:lang w:val="en-GB"/>
              </w:rPr>
            </w:pPr>
            <w:r w:rsidRPr="00522DCA">
              <w:rPr>
                <w:rFonts w:cs="Times New Roman"/>
                <w:lang w:val="en-GB"/>
              </w:rPr>
              <w:t>Decrease selection end</w:t>
            </w:r>
          </w:p>
        </w:tc>
      </w:tr>
      <w:tr w:rsidR="000959A2" w:rsidRPr="00522DCA" w14:paraId="013C9749" w14:textId="77777777">
        <w:trPr>
          <w:trHeight w:val="397"/>
        </w:trPr>
        <w:tc>
          <w:tcPr>
            <w:tcW w:w="3167" w:type="dxa"/>
            <w:shd w:val="clear" w:color="auto" w:fill="auto"/>
          </w:tcPr>
          <w:p w14:paraId="5C0D12D6" w14:textId="77777777" w:rsidR="000959A2" w:rsidRPr="00522DCA" w:rsidRDefault="000959A2" w:rsidP="00E17DA5">
            <w:pPr>
              <w:rPr>
                <w:rStyle w:val="Taste"/>
                <w:rFonts w:cs="Times New Roman"/>
                <w:sz w:val="20"/>
                <w:szCs w:val="20"/>
              </w:rPr>
            </w:pPr>
            <w:r w:rsidRPr="00522DCA">
              <w:rPr>
                <w:rStyle w:val="Taste"/>
                <w:rFonts w:cs="Times New Roman"/>
                <w:sz w:val="20"/>
                <w:szCs w:val="20"/>
              </w:rPr>
              <w:t>alt</w:t>
            </w:r>
            <w:r w:rsidRPr="00522DCA">
              <w:rPr>
                <w:rFonts w:cs="Times New Roman"/>
                <w:lang w:val="en-GB"/>
              </w:rPr>
              <w:t xml:space="preserve"> + </w:t>
            </w:r>
            <w:del w:id="1203" w:author="Moritz Lautenbach" w:date="2014-04-16T11:36:00Z">
              <w:r w:rsidRPr="00522DCA" w:rsidDel="009F4496">
                <w:rPr>
                  <w:rStyle w:val="Taste"/>
                  <w:rFonts w:cs="Times New Roman"/>
                  <w:sz w:val="20"/>
                  <w:szCs w:val="20"/>
                </w:rPr>
                <w:delText></w:delText>
              </w:r>
            </w:del>
            <w:ins w:id="1204" w:author="Moritz Lautenbach" w:date="2014-04-16T11:36:00Z">
              <w:r w:rsidRPr="00522DCA">
                <w:rPr>
                  <w:rStyle w:val="Taste"/>
                  <w:rFonts w:cs="Times New Roman"/>
                  <w:sz w:val="20"/>
                  <w:szCs w:val="20"/>
                </w:rPr>
                <w:t xml:space="preserve"> </w:t>
              </w:r>
              <w:r w:rsidRPr="00522DCA">
                <w:rPr>
                  <w:rStyle w:val="Taste"/>
                  <w:rFonts w:cs="Times New Roman"/>
                  <w:sz w:val="20"/>
                  <w:szCs w:val="20"/>
                </w:rPr>
                <w:sym w:font="Wingdings" w:char="F0E0"/>
              </w:r>
            </w:ins>
          </w:p>
        </w:tc>
        <w:tc>
          <w:tcPr>
            <w:tcW w:w="6044" w:type="dxa"/>
            <w:gridSpan w:val="2"/>
            <w:shd w:val="clear" w:color="auto" w:fill="auto"/>
          </w:tcPr>
          <w:p w14:paraId="7C987E92" w14:textId="77777777" w:rsidR="000959A2" w:rsidRPr="00522DCA" w:rsidRDefault="000959A2">
            <w:pPr>
              <w:rPr>
                <w:rFonts w:cs="Times New Roman"/>
                <w:lang w:val="en-GB"/>
              </w:rPr>
            </w:pPr>
            <w:r w:rsidRPr="00522DCA">
              <w:rPr>
                <w:rFonts w:cs="Times New Roman"/>
                <w:lang w:val="en-GB"/>
              </w:rPr>
              <w:t>Increase selection end</w:t>
            </w:r>
          </w:p>
        </w:tc>
      </w:tr>
      <w:tr w:rsidR="000959A2" w:rsidRPr="00522DCA" w14:paraId="1D2D13E8" w14:textId="77777777">
        <w:trPr>
          <w:trHeight w:val="397"/>
        </w:trPr>
        <w:tc>
          <w:tcPr>
            <w:tcW w:w="3167" w:type="dxa"/>
            <w:shd w:val="clear" w:color="auto" w:fill="auto"/>
          </w:tcPr>
          <w:p w14:paraId="0C8482E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s</w:t>
            </w:r>
          </w:p>
        </w:tc>
        <w:tc>
          <w:tcPr>
            <w:tcW w:w="6044" w:type="dxa"/>
            <w:gridSpan w:val="2"/>
            <w:shd w:val="clear" w:color="auto" w:fill="auto"/>
          </w:tcPr>
          <w:p w14:paraId="529E4795" w14:textId="77777777" w:rsidR="000959A2" w:rsidRPr="00522DCA" w:rsidRDefault="000959A2">
            <w:pPr>
              <w:rPr>
                <w:rFonts w:cs="Times New Roman"/>
                <w:lang w:val="en-GB"/>
              </w:rPr>
            </w:pPr>
            <w:r w:rsidRPr="00522DCA">
              <w:rPr>
                <w:rFonts w:cs="Times New Roman"/>
                <w:lang w:val="en-GB"/>
              </w:rPr>
              <w:t>Shift selection</w:t>
            </w:r>
          </w:p>
        </w:tc>
      </w:tr>
      <w:tr w:rsidR="000959A2" w:rsidRPr="00522DCA" w14:paraId="77C5AE48" w14:textId="77777777">
        <w:trPr>
          <w:trHeight w:val="397"/>
        </w:trPr>
        <w:tc>
          <w:tcPr>
            <w:tcW w:w="3167" w:type="dxa"/>
            <w:shd w:val="clear" w:color="auto" w:fill="auto"/>
          </w:tcPr>
          <w:p w14:paraId="6561754F" w14:textId="77777777" w:rsidR="000959A2" w:rsidRPr="00522DCA" w:rsidRDefault="000959A2">
            <w:pPr>
              <w:rPr>
                <w:rFonts w:cs="Times New Roman"/>
                <w:smallCaps/>
                <w:lang w:val="en-GB"/>
              </w:rPr>
            </w:pPr>
            <w:r w:rsidRPr="00522DCA">
              <w:rPr>
                <w:rStyle w:val="Taste"/>
                <w:rFonts w:cs="Times New Roman"/>
                <w:sz w:val="20"/>
                <w:szCs w:val="20"/>
              </w:rPr>
              <w:t>ctrl</w:t>
            </w:r>
            <w:r w:rsidRPr="00522DCA">
              <w:rPr>
                <w:rFonts w:cs="Times New Roman"/>
                <w:lang w:val="en-GB"/>
              </w:rPr>
              <w:t xml:space="preserve"> + </w:t>
            </w:r>
            <w:r w:rsidRPr="00522DCA">
              <w:rPr>
                <w:rFonts w:cs="Times New Roman"/>
                <w:smallCaps/>
                <w:lang w:val="en-GB"/>
              </w:rPr>
              <w:t>mouse wheel</w:t>
            </w:r>
          </w:p>
        </w:tc>
        <w:tc>
          <w:tcPr>
            <w:tcW w:w="6044" w:type="dxa"/>
            <w:gridSpan w:val="2"/>
            <w:shd w:val="clear" w:color="auto" w:fill="auto"/>
          </w:tcPr>
          <w:p w14:paraId="66DE4338" w14:textId="77777777" w:rsidR="000959A2" w:rsidRPr="00522DCA" w:rsidRDefault="000959A2">
            <w:pPr>
              <w:rPr>
                <w:rFonts w:cs="Times New Roman"/>
                <w:lang w:val="en-GB"/>
              </w:rPr>
            </w:pPr>
            <w:r w:rsidRPr="00522DCA">
              <w:rPr>
                <w:rFonts w:cs="Times New Roman"/>
                <w:lang w:val="en-GB"/>
              </w:rPr>
              <w:t>Zoom waveform in/out</w:t>
            </w:r>
          </w:p>
        </w:tc>
      </w:tr>
      <w:tr w:rsidR="000959A2" w:rsidRPr="00522DCA" w14:paraId="0432B165" w14:textId="77777777">
        <w:trPr>
          <w:trHeight w:val="397"/>
        </w:trPr>
        <w:tc>
          <w:tcPr>
            <w:tcW w:w="3167" w:type="dxa"/>
            <w:shd w:val="clear" w:color="auto" w:fill="auto"/>
          </w:tcPr>
          <w:p w14:paraId="75BBF26B" w14:textId="77777777" w:rsidR="000959A2" w:rsidRPr="00522DCA" w:rsidRDefault="000959A2">
            <w:pPr>
              <w:rPr>
                <w:rFonts w:cs="Times New Roman"/>
                <w:smallCaps/>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Fonts w:cs="Times New Roman"/>
                <w:smallCaps/>
                <w:lang w:val="en-GB"/>
              </w:rPr>
              <w:t>mouse wheel</w:t>
            </w:r>
          </w:p>
        </w:tc>
        <w:tc>
          <w:tcPr>
            <w:tcW w:w="6044" w:type="dxa"/>
            <w:gridSpan w:val="2"/>
            <w:shd w:val="clear" w:color="auto" w:fill="auto"/>
          </w:tcPr>
          <w:p w14:paraId="464FF339" w14:textId="77777777" w:rsidR="000959A2" w:rsidRPr="00522DCA" w:rsidRDefault="000959A2">
            <w:pPr>
              <w:rPr>
                <w:rFonts w:cs="Times New Roman"/>
                <w:lang w:val="en-GB"/>
              </w:rPr>
            </w:pPr>
            <w:r w:rsidRPr="00522DCA">
              <w:rPr>
                <w:rFonts w:cs="Times New Roman"/>
                <w:lang w:val="en-GB"/>
              </w:rPr>
              <w:t>Vertical zoom for waveform</w:t>
            </w:r>
          </w:p>
        </w:tc>
      </w:tr>
      <w:tr w:rsidR="000959A2" w:rsidRPr="00522DCA" w14:paraId="5D2BDD44"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27CC2172" w14:textId="77777777" w:rsidR="000959A2" w:rsidRPr="00522DCA" w:rsidRDefault="000959A2">
            <w:pPr>
              <w:rPr>
                <w:rFonts w:cs="Times New Roman"/>
                <w:b/>
                <w:lang w:val="en-GB"/>
              </w:rPr>
            </w:pPr>
            <w:r w:rsidRPr="00522DCA">
              <w:rPr>
                <w:rFonts w:cs="Times New Roman"/>
                <w:b/>
                <w:lang w:val="en-GB"/>
              </w:rPr>
              <w:t>3. File menu</w:t>
            </w:r>
          </w:p>
        </w:tc>
      </w:tr>
      <w:tr w:rsidR="000959A2" w:rsidRPr="00522DCA" w14:paraId="2A8FF865" w14:textId="77777777">
        <w:trPr>
          <w:trHeight w:val="397"/>
        </w:trPr>
        <w:tc>
          <w:tcPr>
            <w:tcW w:w="3167" w:type="dxa"/>
            <w:shd w:val="clear" w:color="auto" w:fill="auto"/>
          </w:tcPr>
          <w:p w14:paraId="76D46526"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n</w:t>
            </w:r>
          </w:p>
        </w:tc>
        <w:tc>
          <w:tcPr>
            <w:tcW w:w="6044" w:type="dxa"/>
            <w:gridSpan w:val="2"/>
            <w:shd w:val="clear" w:color="auto" w:fill="auto"/>
          </w:tcPr>
          <w:p w14:paraId="4D394EC7" w14:textId="77777777" w:rsidR="000959A2" w:rsidRPr="00522DCA" w:rsidRDefault="000959A2">
            <w:pPr>
              <w:rPr>
                <w:rFonts w:cs="Times New Roman"/>
                <w:lang w:val="en-GB"/>
              </w:rPr>
            </w:pPr>
            <w:r w:rsidRPr="00522DCA">
              <w:rPr>
                <w:rFonts w:cs="Times New Roman"/>
                <w:lang w:val="en-GB"/>
              </w:rPr>
              <w:t>New transcription...</w:t>
            </w:r>
          </w:p>
        </w:tc>
      </w:tr>
      <w:tr w:rsidR="000959A2" w:rsidRPr="00522DCA" w14:paraId="59ED1BFA" w14:textId="77777777">
        <w:trPr>
          <w:trHeight w:val="397"/>
        </w:trPr>
        <w:tc>
          <w:tcPr>
            <w:tcW w:w="3167" w:type="dxa"/>
            <w:shd w:val="clear" w:color="auto" w:fill="auto"/>
          </w:tcPr>
          <w:p w14:paraId="7038F4D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o</w:t>
            </w:r>
          </w:p>
        </w:tc>
        <w:tc>
          <w:tcPr>
            <w:tcW w:w="6044" w:type="dxa"/>
            <w:gridSpan w:val="2"/>
            <w:shd w:val="clear" w:color="auto" w:fill="auto"/>
          </w:tcPr>
          <w:p w14:paraId="54158DC8" w14:textId="77777777" w:rsidR="000959A2" w:rsidRPr="00522DCA" w:rsidRDefault="000959A2">
            <w:pPr>
              <w:rPr>
                <w:rFonts w:cs="Times New Roman"/>
                <w:lang w:val="en-GB"/>
              </w:rPr>
            </w:pPr>
            <w:r w:rsidRPr="00522DCA">
              <w:rPr>
                <w:rFonts w:cs="Times New Roman"/>
                <w:lang w:val="en-GB"/>
              </w:rPr>
              <w:t>Open transcription...</w:t>
            </w:r>
          </w:p>
        </w:tc>
      </w:tr>
      <w:tr w:rsidR="000959A2" w:rsidRPr="00522DCA" w14:paraId="0C0B99C5" w14:textId="77777777">
        <w:trPr>
          <w:trHeight w:val="397"/>
        </w:trPr>
        <w:tc>
          <w:tcPr>
            <w:tcW w:w="3167" w:type="dxa"/>
            <w:shd w:val="clear" w:color="auto" w:fill="auto"/>
          </w:tcPr>
          <w:p w14:paraId="78573C5B" w14:textId="77777777" w:rsidR="000959A2" w:rsidRPr="00522DCA" w:rsidRDefault="000959A2">
            <w:pPr>
              <w:rPr>
                <w:rStyle w:val="Taste"/>
                <w:rFonts w:cs="Times New Roman"/>
                <w:sz w:val="20"/>
                <w:szCs w:val="20"/>
              </w:rPr>
            </w:pPr>
            <w:r w:rsidRPr="00522DCA">
              <w:rPr>
                <w:rStyle w:val="Taste"/>
                <w:rFonts w:cs="Times New Roman"/>
                <w:sz w:val="20"/>
                <w:szCs w:val="20"/>
              </w:rPr>
              <w:lastRenderedPageBreak/>
              <w:t>ctrl</w:t>
            </w:r>
            <w:r w:rsidRPr="00522DCA">
              <w:rPr>
                <w:rFonts w:cs="Times New Roman"/>
                <w:lang w:val="en-GB"/>
              </w:rPr>
              <w:t xml:space="preserve"> + </w:t>
            </w:r>
            <w:r w:rsidRPr="00522DCA">
              <w:rPr>
                <w:rStyle w:val="Taste"/>
                <w:rFonts w:cs="Times New Roman"/>
                <w:sz w:val="20"/>
                <w:szCs w:val="20"/>
              </w:rPr>
              <w:t>s</w:t>
            </w:r>
          </w:p>
        </w:tc>
        <w:tc>
          <w:tcPr>
            <w:tcW w:w="6044" w:type="dxa"/>
            <w:gridSpan w:val="2"/>
            <w:shd w:val="clear" w:color="auto" w:fill="auto"/>
          </w:tcPr>
          <w:p w14:paraId="45B35689" w14:textId="77777777" w:rsidR="000959A2" w:rsidRPr="00522DCA" w:rsidRDefault="000959A2">
            <w:pPr>
              <w:rPr>
                <w:rFonts w:cs="Times New Roman"/>
                <w:lang w:val="en-GB"/>
              </w:rPr>
            </w:pPr>
            <w:r w:rsidRPr="00522DCA">
              <w:rPr>
                <w:rFonts w:cs="Times New Roman"/>
                <w:lang w:val="en-GB"/>
              </w:rPr>
              <w:t>Save transcription...</w:t>
            </w:r>
          </w:p>
        </w:tc>
      </w:tr>
      <w:tr w:rsidR="000959A2" w:rsidRPr="00522DCA" w14:paraId="036CC9D6" w14:textId="77777777">
        <w:trPr>
          <w:trHeight w:val="397"/>
        </w:trPr>
        <w:tc>
          <w:tcPr>
            <w:tcW w:w="3167" w:type="dxa"/>
            <w:shd w:val="clear" w:color="auto" w:fill="auto"/>
          </w:tcPr>
          <w:p w14:paraId="3416BF6F"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p</w:t>
            </w:r>
          </w:p>
        </w:tc>
        <w:tc>
          <w:tcPr>
            <w:tcW w:w="6044" w:type="dxa"/>
            <w:gridSpan w:val="2"/>
            <w:shd w:val="clear" w:color="auto" w:fill="auto"/>
          </w:tcPr>
          <w:p w14:paraId="67BAC6E2" w14:textId="77777777" w:rsidR="000959A2" w:rsidRPr="00522DCA" w:rsidRDefault="000959A2">
            <w:pPr>
              <w:rPr>
                <w:rFonts w:cs="Times New Roman"/>
                <w:lang w:val="en-GB"/>
              </w:rPr>
            </w:pPr>
            <w:r w:rsidRPr="00522DCA">
              <w:rPr>
                <w:rFonts w:cs="Times New Roman"/>
                <w:lang w:val="en-GB"/>
              </w:rPr>
              <w:t>Print transcription...</w:t>
            </w:r>
          </w:p>
        </w:tc>
      </w:tr>
      <w:tr w:rsidR="000959A2" w:rsidRPr="00522DCA" w14:paraId="1634E5BA"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87C246" w14:textId="77777777" w:rsidR="000959A2" w:rsidRPr="00522DCA" w:rsidRDefault="000959A2">
            <w:pPr>
              <w:keepNext/>
              <w:rPr>
                <w:rFonts w:cs="Times New Roman"/>
                <w:b/>
                <w:lang w:val="en-GB"/>
              </w:rPr>
            </w:pPr>
            <w:r w:rsidRPr="00522DCA">
              <w:rPr>
                <w:rFonts w:cs="Times New Roman"/>
                <w:b/>
                <w:lang w:val="en-GB"/>
              </w:rPr>
              <w:t>4. Edit menu</w:t>
            </w:r>
          </w:p>
        </w:tc>
      </w:tr>
      <w:tr w:rsidR="000959A2" w:rsidRPr="00522DCA" w14:paraId="44F3C14E" w14:textId="77777777">
        <w:trPr>
          <w:trHeight w:val="397"/>
        </w:trPr>
        <w:tc>
          <w:tcPr>
            <w:tcW w:w="3167" w:type="dxa"/>
            <w:shd w:val="clear" w:color="auto" w:fill="auto"/>
          </w:tcPr>
          <w:p w14:paraId="065DD270"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z</w:t>
            </w:r>
          </w:p>
        </w:tc>
        <w:tc>
          <w:tcPr>
            <w:tcW w:w="6044" w:type="dxa"/>
            <w:gridSpan w:val="2"/>
            <w:shd w:val="clear" w:color="auto" w:fill="auto"/>
          </w:tcPr>
          <w:p w14:paraId="585EB933" w14:textId="77777777" w:rsidR="000959A2" w:rsidRPr="00522DCA" w:rsidRDefault="000959A2">
            <w:pPr>
              <w:rPr>
                <w:rFonts w:cs="Times New Roman"/>
                <w:lang w:val="en-GB"/>
              </w:rPr>
            </w:pPr>
            <w:r w:rsidRPr="00522DCA">
              <w:rPr>
                <w:rFonts w:cs="Times New Roman"/>
                <w:lang w:val="en-GB"/>
              </w:rPr>
              <w:t>Undo</w:t>
            </w:r>
          </w:p>
        </w:tc>
      </w:tr>
      <w:tr w:rsidR="000959A2" w:rsidRPr="00522DCA" w14:paraId="36FD7227" w14:textId="77777777">
        <w:trPr>
          <w:trHeight w:val="397"/>
        </w:trPr>
        <w:tc>
          <w:tcPr>
            <w:tcW w:w="3167" w:type="dxa"/>
            <w:shd w:val="clear" w:color="auto" w:fill="auto"/>
          </w:tcPr>
          <w:p w14:paraId="564B96C4"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c</w:t>
            </w:r>
          </w:p>
        </w:tc>
        <w:tc>
          <w:tcPr>
            <w:tcW w:w="6044" w:type="dxa"/>
            <w:gridSpan w:val="2"/>
            <w:shd w:val="clear" w:color="auto" w:fill="auto"/>
          </w:tcPr>
          <w:p w14:paraId="2CE3B758" w14:textId="77777777" w:rsidR="000959A2" w:rsidRPr="00522DCA" w:rsidRDefault="000959A2">
            <w:pPr>
              <w:rPr>
                <w:rFonts w:cs="Times New Roman"/>
                <w:lang w:val="en-GB"/>
              </w:rPr>
            </w:pPr>
            <w:r w:rsidRPr="00522DCA">
              <w:rPr>
                <w:rFonts w:cs="Times New Roman"/>
                <w:lang w:val="en-GB"/>
              </w:rPr>
              <w:t>Copy</w:t>
            </w:r>
          </w:p>
        </w:tc>
      </w:tr>
      <w:tr w:rsidR="000959A2" w:rsidRPr="00522DCA" w14:paraId="6E458927" w14:textId="77777777">
        <w:trPr>
          <w:trHeight w:val="397"/>
        </w:trPr>
        <w:tc>
          <w:tcPr>
            <w:tcW w:w="3167" w:type="dxa"/>
            <w:shd w:val="clear" w:color="auto" w:fill="auto"/>
          </w:tcPr>
          <w:p w14:paraId="34110B13"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v</w:t>
            </w:r>
          </w:p>
        </w:tc>
        <w:tc>
          <w:tcPr>
            <w:tcW w:w="6044" w:type="dxa"/>
            <w:gridSpan w:val="2"/>
            <w:shd w:val="clear" w:color="auto" w:fill="auto"/>
          </w:tcPr>
          <w:p w14:paraId="0CE2A7A1" w14:textId="77777777" w:rsidR="000959A2" w:rsidRPr="00522DCA" w:rsidRDefault="000959A2">
            <w:pPr>
              <w:rPr>
                <w:rFonts w:cs="Times New Roman"/>
                <w:lang w:val="en-GB"/>
              </w:rPr>
            </w:pPr>
            <w:r w:rsidRPr="00522DCA">
              <w:rPr>
                <w:rFonts w:cs="Times New Roman"/>
                <w:lang w:val="en-GB"/>
              </w:rPr>
              <w:t>Paste</w:t>
            </w:r>
          </w:p>
        </w:tc>
      </w:tr>
      <w:tr w:rsidR="000959A2" w:rsidRPr="00522DCA" w14:paraId="42DF09D1" w14:textId="77777777">
        <w:trPr>
          <w:trHeight w:val="397"/>
        </w:trPr>
        <w:tc>
          <w:tcPr>
            <w:tcW w:w="3167" w:type="dxa"/>
            <w:shd w:val="clear" w:color="auto" w:fill="auto"/>
          </w:tcPr>
          <w:p w14:paraId="7CAB89D0"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x</w:t>
            </w:r>
          </w:p>
        </w:tc>
        <w:tc>
          <w:tcPr>
            <w:tcW w:w="6044" w:type="dxa"/>
            <w:gridSpan w:val="2"/>
            <w:shd w:val="clear" w:color="auto" w:fill="auto"/>
          </w:tcPr>
          <w:p w14:paraId="5BD2D916" w14:textId="77777777" w:rsidR="000959A2" w:rsidRPr="00522DCA" w:rsidRDefault="000959A2">
            <w:pPr>
              <w:rPr>
                <w:rFonts w:cs="Times New Roman"/>
                <w:lang w:val="en-GB"/>
              </w:rPr>
            </w:pPr>
            <w:r w:rsidRPr="00522DCA">
              <w:rPr>
                <w:rFonts w:cs="Times New Roman"/>
                <w:lang w:val="en-GB"/>
              </w:rPr>
              <w:t>Cut</w:t>
            </w:r>
          </w:p>
        </w:tc>
      </w:tr>
      <w:tr w:rsidR="000959A2" w:rsidRPr="00522DCA" w14:paraId="25AC3251" w14:textId="77777777">
        <w:trPr>
          <w:trHeight w:val="397"/>
        </w:trPr>
        <w:tc>
          <w:tcPr>
            <w:tcW w:w="3167" w:type="dxa"/>
            <w:shd w:val="clear" w:color="auto" w:fill="auto"/>
          </w:tcPr>
          <w:p w14:paraId="01887531"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f</w:t>
            </w:r>
          </w:p>
        </w:tc>
        <w:tc>
          <w:tcPr>
            <w:tcW w:w="6044" w:type="dxa"/>
            <w:gridSpan w:val="2"/>
            <w:shd w:val="clear" w:color="auto" w:fill="auto"/>
          </w:tcPr>
          <w:p w14:paraId="6B04793E" w14:textId="77777777" w:rsidR="000959A2" w:rsidRPr="00522DCA" w:rsidRDefault="000959A2">
            <w:pPr>
              <w:rPr>
                <w:rFonts w:cs="Times New Roman"/>
                <w:lang w:val="en-GB"/>
              </w:rPr>
            </w:pPr>
            <w:r w:rsidRPr="00522DCA">
              <w:rPr>
                <w:rFonts w:cs="Times New Roman"/>
                <w:lang w:val="en-GB"/>
              </w:rPr>
              <w:t>Search in events...</w:t>
            </w:r>
          </w:p>
        </w:tc>
      </w:tr>
      <w:tr w:rsidR="000959A2" w:rsidRPr="00522DCA" w14:paraId="6AA16919" w14:textId="77777777">
        <w:trPr>
          <w:trHeight w:val="397"/>
        </w:trPr>
        <w:tc>
          <w:tcPr>
            <w:tcW w:w="3167" w:type="dxa"/>
            <w:shd w:val="clear" w:color="auto" w:fill="auto"/>
          </w:tcPr>
          <w:p w14:paraId="5A1316EE"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w</w:t>
            </w:r>
          </w:p>
        </w:tc>
        <w:tc>
          <w:tcPr>
            <w:tcW w:w="6044" w:type="dxa"/>
            <w:gridSpan w:val="2"/>
            <w:shd w:val="clear" w:color="auto" w:fill="auto"/>
          </w:tcPr>
          <w:p w14:paraId="29638992" w14:textId="77777777" w:rsidR="000959A2" w:rsidRPr="00522DCA" w:rsidRDefault="000959A2">
            <w:pPr>
              <w:rPr>
                <w:rFonts w:cs="Times New Roman"/>
                <w:lang w:val="en-GB"/>
              </w:rPr>
            </w:pPr>
            <w:r w:rsidRPr="00522DCA">
              <w:rPr>
                <w:rFonts w:cs="Times New Roman"/>
                <w:lang w:val="en-GB"/>
              </w:rPr>
              <w:t>Find next</w:t>
            </w:r>
          </w:p>
        </w:tc>
      </w:tr>
      <w:tr w:rsidR="000959A2" w:rsidRPr="00522DCA" w14:paraId="1F10455B" w14:textId="77777777">
        <w:trPr>
          <w:trHeight w:val="397"/>
        </w:trPr>
        <w:tc>
          <w:tcPr>
            <w:tcW w:w="3167" w:type="dxa"/>
            <w:shd w:val="clear" w:color="auto" w:fill="auto"/>
          </w:tcPr>
          <w:p w14:paraId="4D49D3BA"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h</w:t>
            </w:r>
          </w:p>
        </w:tc>
        <w:tc>
          <w:tcPr>
            <w:tcW w:w="6044" w:type="dxa"/>
            <w:gridSpan w:val="2"/>
            <w:shd w:val="clear" w:color="auto" w:fill="auto"/>
          </w:tcPr>
          <w:p w14:paraId="244C52C6" w14:textId="77777777" w:rsidR="000959A2" w:rsidRPr="00522DCA" w:rsidRDefault="000959A2">
            <w:pPr>
              <w:rPr>
                <w:rFonts w:cs="Times New Roman"/>
                <w:lang w:val="en-GB"/>
              </w:rPr>
            </w:pPr>
            <w:r w:rsidRPr="00522DCA">
              <w:rPr>
                <w:rFonts w:cs="Times New Roman"/>
                <w:lang w:val="en-GB"/>
              </w:rPr>
              <w:t>Replace in events...</w:t>
            </w:r>
          </w:p>
        </w:tc>
      </w:tr>
      <w:tr w:rsidR="000959A2" w:rsidRPr="00522DCA" w14:paraId="60C02643" w14:textId="77777777">
        <w:trPr>
          <w:trHeight w:val="397"/>
        </w:trPr>
        <w:tc>
          <w:tcPr>
            <w:tcW w:w="3167" w:type="dxa"/>
            <w:shd w:val="clear" w:color="auto" w:fill="auto"/>
          </w:tcPr>
          <w:p w14:paraId="4E417C37"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g</w:t>
            </w:r>
          </w:p>
        </w:tc>
        <w:tc>
          <w:tcPr>
            <w:tcW w:w="6044" w:type="dxa"/>
            <w:gridSpan w:val="2"/>
            <w:shd w:val="clear" w:color="auto" w:fill="auto"/>
          </w:tcPr>
          <w:p w14:paraId="414720BF" w14:textId="77777777" w:rsidR="000959A2" w:rsidRPr="00522DCA" w:rsidRDefault="000959A2">
            <w:pPr>
              <w:rPr>
                <w:rFonts w:cs="Times New Roman"/>
                <w:lang w:val="en-GB"/>
              </w:rPr>
            </w:pPr>
            <w:r w:rsidRPr="00522DCA">
              <w:rPr>
                <w:rFonts w:cs="Times New Roman"/>
                <w:lang w:val="en-GB"/>
              </w:rPr>
              <w:t>Go to...</w:t>
            </w:r>
          </w:p>
        </w:tc>
      </w:tr>
      <w:tr w:rsidR="000959A2" w:rsidRPr="00522DCA" w14:paraId="0E4F8D05" w14:textId="77777777">
        <w:trPr>
          <w:trHeight w:val="397"/>
        </w:trPr>
        <w:tc>
          <w:tcPr>
            <w:tcW w:w="3167" w:type="dxa"/>
            <w:shd w:val="clear" w:color="auto" w:fill="auto"/>
          </w:tcPr>
          <w:p w14:paraId="4688C13D"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f</w:t>
            </w:r>
          </w:p>
        </w:tc>
        <w:tc>
          <w:tcPr>
            <w:tcW w:w="6044" w:type="dxa"/>
            <w:gridSpan w:val="2"/>
            <w:shd w:val="clear" w:color="auto" w:fill="auto"/>
          </w:tcPr>
          <w:p w14:paraId="076A2664" w14:textId="77777777" w:rsidR="000959A2" w:rsidRPr="00522DCA" w:rsidRDefault="000959A2">
            <w:pPr>
              <w:rPr>
                <w:rFonts w:cs="Times New Roman"/>
                <w:lang w:val="en-GB"/>
              </w:rPr>
            </w:pPr>
            <w:r w:rsidRPr="00522DCA">
              <w:rPr>
                <w:rFonts w:cs="Times New Roman"/>
                <w:lang w:val="en-GB"/>
              </w:rPr>
              <w:t>EXAKT search...</w:t>
            </w:r>
          </w:p>
        </w:tc>
      </w:tr>
      <w:tr w:rsidR="000959A2" w:rsidRPr="00522DCA" w14:paraId="16A7616C"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CE19F42" w14:textId="77777777" w:rsidR="000959A2" w:rsidRPr="00522DCA" w:rsidRDefault="000959A2">
            <w:pPr>
              <w:keepNext/>
              <w:rPr>
                <w:rFonts w:cs="Times New Roman"/>
                <w:b/>
                <w:lang w:val="en-GB"/>
              </w:rPr>
            </w:pPr>
            <w:r w:rsidRPr="00522DCA">
              <w:rPr>
                <w:rFonts w:cs="Times New Roman"/>
                <w:b/>
                <w:lang w:val="en-GB"/>
              </w:rPr>
              <w:t>5. Tier menu</w:t>
            </w:r>
          </w:p>
        </w:tc>
      </w:tr>
      <w:tr w:rsidR="000959A2" w:rsidRPr="00522DCA" w14:paraId="3671C2B9" w14:textId="77777777">
        <w:trPr>
          <w:trHeight w:val="397"/>
        </w:trPr>
        <w:tc>
          <w:tcPr>
            <w:tcW w:w="3167" w:type="dxa"/>
            <w:shd w:val="clear" w:color="auto" w:fill="auto"/>
          </w:tcPr>
          <w:p w14:paraId="2E5139C9"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w:t>
            </w:r>
          </w:p>
        </w:tc>
        <w:tc>
          <w:tcPr>
            <w:tcW w:w="6044" w:type="dxa"/>
            <w:gridSpan w:val="2"/>
            <w:shd w:val="clear" w:color="auto" w:fill="auto"/>
          </w:tcPr>
          <w:p w14:paraId="7D22ADC8" w14:textId="77777777" w:rsidR="000959A2" w:rsidRPr="00522DCA" w:rsidRDefault="000959A2">
            <w:pPr>
              <w:keepNext/>
              <w:rPr>
                <w:rFonts w:cs="Times New Roman"/>
                <w:lang w:val="en-GB"/>
              </w:rPr>
            </w:pPr>
            <w:r w:rsidRPr="00522DCA">
              <w:rPr>
                <w:rFonts w:cs="Times New Roman"/>
                <w:lang w:val="en-GB"/>
              </w:rPr>
              <w:t>Add tier...</w:t>
            </w:r>
          </w:p>
        </w:tc>
      </w:tr>
      <w:tr w:rsidR="000959A2" w:rsidRPr="00522DCA" w14:paraId="6EBD55D4" w14:textId="77777777">
        <w:trPr>
          <w:trHeight w:val="397"/>
        </w:trPr>
        <w:tc>
          <w:tcPr>
            <w:tcW w:w="3167" w:type="dxa"/>
            <w:shd w:val="clear" w:color="auto" w:fill="auto"/>
          </w:tcPr>
          <w:p w14:paraId="454810CB"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proofErr w:type="spellStart"/>
            <w:r w:rsidRPr="00522DCA">
              <w:rPr>
                <w:rStyle w:val="Taste"/>
                <w:rFonts w:cs="Times New Roman"/>
                <w:sz w:val="20"/>
                <w:szCs w:val="20"/>
              </w:rPr>
              <w:t>i</w:t>
            </w:r>
            <w:proofErr w:type="spellEnd"/>
          </w:p>
        </w:tc>
        <w:tc>
          <w:tcPr>
            <w:tcW w:w="6044" w:type="dxa"/>
            <w:gridSpan w:val="2"/>
            <w:shd w:val="clear" w:color="auto" w:fill="auto"/>
          </w:tcPr>
          <w:p w14:paraId="78B91090" w14:textId="77777777" w:rsidR="000959A2" w:rsidRPr="00522DCA" w:rsidRDefault="000959A2">
            <w:pPr>
              <w:keepNext/>
              <w:rPr>
                <w:rFonts w:cs="Times New Roman"/>
                <w:lang w:val="en-GB"/>
              </w:rPr>
            </w:pPr>
            <w:r w:rsidRPr="00522DCA">
              <w:rPr>
                <w:rFonts w:cs="Times New Roman"/>
                <w:lang w:val="en-GB"/>
              </w:rPr>
              <w:t>Insert tier...</w:t>
            </w:r>
          </w:p>
        </w:tc>
      </w:tr>
      <w:tr w:rsidR="000959A2" w:rsidRPr="00522DCA" w14:paraId="670F3445" w14:textId="77777777">
        <w:trPr>
          <w:trHeight w:val="397"/>
        </w:trPr>
        <w:tc>
          <w:tcPr>
            <w:tcW w:w="3167" w:type="dxa"/>
            <w:shd w:val="clear" w:color="auto" w:fill="auto"/>
          </w:tcPr>
          <w:p w14:paraId="7092870C" w14:textId="77777777" w:rsidR="000959A2" w:rsidRPr="00522DCA" w:rsidRDefault="000959A2" w:rsidP="00E17DA5">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del w:id="1205" w:author="Moritz Lautenbach" w:date="2014-04-16T11:36:00Z">
              <w:r w:rsidRPr="00522DCA" w:rsidDel="009F4496">
                <w:rPr>
                  <w:rStyle w:val="Taste"/>
                  <w:rFonts w:cs="Times New Roman"/>
                  <w:sz w:val="20"/>
                  <w:szCs w:val="20"/>
                </w:rPr>
                <w:delText></w:delText>
              </w:r>
            </w:del>
            <w:ins w:id="1206" w:author="Moritz Lautenbach" w:date="2014-04-16T11:36:00Z">
              <w:r w:rsidRPr="00522DCA">
                <w:rPr>
                  <w:rStyle w:val="Taste"/>
                  <w:rFonts w:cs="Times New Roman"/>
                  <w:sz w:val="20"/>
                  <w:szCs w:val="20"/>
                </w:rPr>
                <w:t xml:space="preserve"> ↑</w:t>
              </w:r>
            </w:ins>
          </w:p>
        </w:tc>
        <w:tc>
          <w:tcPr>
            <w:tcW w:w="6044" w:type="dxa"/>
            <w:gridSpan w:val="2"/>
            <w:shd w:val="clear" w:color="auto" w:fill="auto"/>
          </w:tcPr>
          <w:p w14:paraId="4053B9E4" w14:textId="77777777" w:rsidR="000959A2" w:rsidRPr="00522DCA" w:rsidRDefault="000959A2">
            <w:pPr>
              <w:keepNext/>
              <w:rPr>
                <w:rFonts w:cs="Times New Roman"/>
                <w:lang w:val="en-GB"/>
              </w:rPr>
            </w:pPr>
            <w:r w:rsidRPr="00522DCA">
              <w:rPr>
                <w:rFonts w:cs="Times New Roman"/>
                <w:lang w:val="en-GB"/>
              </w:rPr>
              <w:t>Move tier upwards</w:t>
            </w:r>
          </w:p>
        </w:tc>
      </w:tr>
      <w:tr w:rsidR="000959A2" w:rsidRPr="00522DCA" w14:paraId="5D016557" w14:textId="77777777">
        <w:trPr>
          <w:trHeight w:val="397"/>
        </w:trPr>
        <w:tc>
          <w:tcPr>
            <w:tcW w:w="3167" w:type="dxa"/>
            <w:shd w:val="clear" w:color="auto" w:fill="auto"/>
          </w:tcPr>
          <w:p w14:paraId="4D55301B" w14:textId="77777777" w:rsidR="000959A2" w:rsidRPr="00522DCA" w:rsidRDefault="000959A2">
            <w:pPr>
              <w:keepNext/>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h</w:t>
            </w:r>
          </w:p>
        </w:tc>
        <w:tc>
          <w:tcPr>
            <w:tcW w:w="6044" w:type="dxa"/>
            <w:gridSpan w:val="2"/>
            <w:shd w:val="clear" w:color="auto" w:fill="auto"/>
          </w:tcPr>
          <w:p w14:paraId="58234B02" w14:textId="77777777" w:rsidR="000959A2" w:rsidRPr="00522DCA" w:rsidRDefault="000959A2">
            <w:pPr>
              <w:keepNext/>
              <w:rPr>
                <w:rFonts w:cs="Times New Roman"/>
                <w:lang w:val="en-GB"/>
              </w:rPr>
            </w:pPr>
            <w:r w:rsidRPr="00522DCA">
              <w:rPr>
                <w:rFonts w:cs="Times New Roman"/>
                <w:lang w:val="en-GB"/>
              </w:rPr>
              <w:t>Hide tier</w:t>
            </w:r>
          </w:p>
        </w:tc>
      </w:tr>
      <w:tr w:rsidR="000959A2" w:rsidRPr="00522DCA" w14:paraId="35451B0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9999DBD" w14:textId="77777777" w:rsidR="000959A2" w:rsidRPr="00522DCA" w:rsidRDefault="000959A2">
            <w:pPr>
              <w:rPr>
                <w:rFonts w:cs="Times New Roman"/>
                <w:b/>
                <w:lang w:val="en-GB"/>
              </w:rPr>
            </w:pPr>
            <w:r w:rsidRPr="00522DCA">
              <w:rPr>
                <w:rFonts w:cs="Times New Roman"/>
                <w:b/>
                <w:lang w:val="en-GB"/>
              </w:rPr>
              <w:t>6. Event menu</w:t>
            </w:r>
          </w:p>
        </w:tc>
      </w:tr>
      <w:tr w:rsidR="000959A2" w:rsidRPr="00522DCA" w14:paraId="7E98AF85" w14:textId="77777777">
        <w:trPr>
          <w:trHeight w:val="397"/>
        </w:trPr>
        <w:tc>
          <w:tcPr>
            <w:tcW w:w="3167" w:type="dxa"/>
            <w:shd w:val="clear" w:color="auto" w:fill="auto"/>
          </w:tcPr>
          <w:p w14:paraId="372B8ED3"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enter</w:t>
            </w:r>
          </w:p>
        </w:tc>
        <w:tc>
          <w:tcPr>
            <w:tcW w:w="6044" w:type="dxa"/>
            <w:gridSpan w:val="2"/>
            <w:shd w:val="clear" w:color="auto" w:fill="auto"/>
          </w:tcPr>
          <w:p w14:paraId="1D130AF9" w14:textId="77777777" w:rsidR="000959A2" w:rsidRPr="00522DCA" w:rsidRDefault="000959A2">
            <w:pPr>
              <w:rPr>
                <w:rFonts w:cs="Times New Roman"/>
                <w:lang w:val="en-GB"/>
              </w:rPr>
            </w:pPr>
            <w:r w:rsidRPr="00522DCA">
              <w:rPr>
                <w:rFonts w:cs="Times New Roman"/>
                <w:lang w:val="en-GB"/>
              </w:rPr>
              <w:t>Event properties...</w:t>
            </w:r>
          </w:p>
        </w:tc>
      </w:tr>
      <w:tr w:rsidR="000959A2" w:rsidRPr="00522DCA" w14:paraId="2EF60AF7" w14:textId="77777777">
        <w:trPr>
          <w:trHeight w:val="397"/>
        </w:trPr>
        <w:tc>
          <w:tcPr>
            <w:tcW w:w="3167" w:type="dxa"/>
            <w:shd w:val="clear" w:color="auto" w:fill="auto"/>
          </w:tcPr>
          <w:p w14:paraId="429282F1"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d</w:t>
            </w:r>
          </w:p>
        </w:tc>
        <w:tc>
          <w:tcPr>
            <w:tcW w:w="6044" w:type="dxa"/>
            <w:gridSpan w:val="2"/>
            <w:shd w:val="clear" w:color="auto" w:fill="auto"/>
          </w:tcPr>
          <w:p w14:paraId="09B63AAF" w14:textId="77777777" w:rsidR="000959A2" w:rsidRPr="00522DCA" w:rsidRDefault="000959A2">
            <w:pPr>
              <w:rPr>
                <w:rFonts w:cs="Times New Roman"/>
                <w:lang w:val="en-GB"/>
              </w:rPr>
            </w:pPr>
            <w:r w:rsidRPr="00522DCA">
              <w:rPr>
                <w:rFonts w:cs="Times New Roman"/>
                <w:lang w:val="en-GB"/>
              </w:rPr>
              <w:t>Remove event</w:t>
            </w:r>
          </w:p>
        </w:tc>
      </w:tr>
      <w:tr w:rsidR="000959A2" w:rsidRPr="00B16F25" w14:paraId="505A2F18" w14:textId="77777777">
        <w:trPr>
          <w:trHeight w:val="397"/>
        </w:trPr>
        <w:tc>
          <w:tcPr>
            <w:tcW w:w="3167" w:type="dxa"/>
            <w:shd w:val="clear" w:color="auto" w:fill="auto"/>
          </w:tcPr>
          <w:p w14:paraId="300F72D5"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r</w:t>
            </w:r>
          </w:p>
        </w:tc>
        <w:tc>
          <w:tcPr>
            <w:tcW w:w="6044" w:type="dxa"/>
            <w:gridSpan w:val="2"/>
            <w:shd w:val="clear" w:color="auto" w:fill="auto"/>
          </w:tcPr>
          <w:p w14:paraId="5BB52BB2" w14:textId="77777777" w:rsidR="000959A2" w:rsidRPr="00522DCA" w:rsidRDefault="000959A2">
            <w:pPr>
              <w:rPr>
                <w:rFonts w:cs="Times New Roman"/>
                <w:lang w:val="en-GB"/>
              </w:rPr>
            </w:pPr>
            <w:r w:rsidRPr="00522DCA">
              <w:rPr>
                <w:rFonts w:cs="Times New Roman"/>
                <w:lang w:val="en-GB"/>
              </w:rPr>
              <w:t>Shift characters to the right</w:t>
            </w:r>
          </w:p>
        </w:tc>
      </w:tr>
      <w:tr w:rsidR="000959A2" w:rsidRPr="00B16F25" w14:paraId="70B7D912" w14:textId="77777777">
        <w:trPr>
          <w:trHeight w:val="397"/>
        </w:trPr>
        <w:tc>
          <w:tcPr>
            <w:tcW w:w="3167" w:type="dxa"/>
            <w:shd w:val="clear" w:color="auto" w:fill="auto"/>
          </w:tcPr>
          <w:p w14:paraId="2ECD86FC"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l</w:t>
            </w:r>
          </w:p>
        </w:tc>
        <w:tc>
          <w:tcPr>
            <w:tcW w:w="6044" w:type="dxa"/>
            <w:gridSpan w:val="2"/>
            <w:shd w:val="clear" w:color="auto" w:fill="auto"/>
          </w:tcPr>
          <w:p w14:paraId="1DC02E2B" w14:textId="77777777" w:rsidR="000959A2" w:rsidRPr="00522DCA" w:rsidRDefault="000959A2">
            <w:pPr>
              <w:rPr>
                <w:rFonts w:cs="Times New Roman"/>
                <w:lang w:val="en-GB"/>
              </w:rPr>
            </w:pPr>
            <w:r w:rsidRPr="00522DCA">
              <w:rPr>
                <w:rFonts w:cs="Times New Roman"/>
                <w:lang w:val="en-GB"/>
              </w:rPr>
              <w:t>Shift characters to the left</w:t>
            </w:r>
          </w:p>
        </w:tc>
      </w:tr>
      <w:tr w:rsidR="000959A2" w:rsidRPr="00522DCA" w14:paraId="1581757D" w14:textId="77777777">
        <w:trPr>
          <w:trHeight w:val="397"/>
        </w:trPr>
        <w:tc>
          <w:tcPr>
            <w:tcW w:w="3167" w:type="dxa"/>
            <w:shd w:val="clear" w:color="auto" w:fill="auto"/>
          </w:tcPr>
          <w:p w14:paraId="580F833F"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1</w:t>
            </w:r>
          </w:p>
        </w:tc>
        <w:tc>
          <w:tcPr>
            <w:tcW w:w="6044" w:type="dxa"/>
            <w:gridSpan w:val="2"/>
            <w:shd w:val="clear" w:color="auto" w:fill="auto"/>
          </w:tcPr>
          <w:p w14:paraId="662ADD87" w14:textId="77777777" w:rsidR="000959A2" w:rsidRPr="00522DCA" w:rsidRDefault="000959A2">
            <w:pPr>
              <w:rPr>
                <w:rFonts w:cs="Times New Roman"/>
                <w:lang w:val="en-GB"/>
              </w:rPr>
            </w:pPr>
            <w:r w:rsidRPr="00522DCA">
              <w:rPr>
                <w:rFonts w:cs="Times New Roman"/>
                <w:lang w:val="en-GB"/>
              </w:rPr>
              <w:t>Merge events</w:t>
            </w:r>
          </w:p>
        </w:tc>
      </w:tr>
      <w:tr w:rsidR="000959A2" w:rsidRPr="00522DCA" w14:paraId="5B3950E2" w14:textId="77777777">
        <w:trPr>
          <w:trHeight w:val="397"/>
        </w:trPr>
        <w:tc>
          <w:tcPr>
            <w:tcW w:w="3167" w:type="dxa"/>
            <w:shd w:val="clear" w:color="auto" w:fill="auto"/>
          </w:tcPr>
          <w:p w14:paraId="2284F00A" w14:textId="77777777" w:rsidR="000959A2" w:rsidRPr="00522DCA" w:rsidRDefault="000959A2">
            <w:pPr>
              <w:rPr>
                <w:rStyle w:val="Taste"/>
                <w:rFonts w:cs="Times New Roman"/>
                <w:sz w:val="20"/>
                <w:szCs w:val="20"/>
              </w:rPr>
            </w:pPr>
            <w:r w:rsidRPr="00522DCA">
              <w:rPr>
                <w:rStyle w:val="Taste"/>
                <w:rFonts w:cs="Times New Roman"/>
                <w:sz w:val="20"/>
                <w:szCs w:val="20"/>
              </w:rPr>
              <w:lastRenderedPageBreak/>
              <w:t>ctrl</w:t>
            </w:r>
            <w:r w:rsidRPr="00522DCA">
              <w:rPr>
                <w:rFonts w:cs="Times New Roman"/>
                <w:lang w:val="en-GB"/>
              </w:rPr>
              <w:t xml:space="preserve"> + </w:t>
            </w:r>
            <w:r w:rsidRPr="00522DCA">
              <w:rPr>
                <w:rStyle w:val="Taste"/>
                <w:rFonts w:cs="Times New Roman"/>
                <w:sz w:val="20"/>
                <w:szCs w:val="20"/>
              </w:rPr>
              <w:t>2</w:t>
            </w:r>
          </w:p>
        </w:tc>
        <w:tc>
          <w:tcPr>
            <w:tcW w:w="6044" w:type="dxa"/>
            <w:gridSpan w:val="2"/>
            <w:shd w:val="clear" w:color="auto" w:fill="auto"/>
          </w:tcPr>
          <w:p w14:paraId="60F968E0" w14:textId="77777777" w:rsidR="000959A2" w:rsidRPr="00522DCA" w:rsidRDefault="000959A2">
            <w:pPr>
              <w:rPr>
                <w:rFonts w:cs="Times New Roman"/>
                <w:lang w:val="en-GB"/>
              </w:rPr>
            </w:pPr>
            <w:r w:rsidRPr="00522DCA">
              <w:rPr>
                <w:rFonts w:cs="Times New Roman"/>
                <w:lang w:val="en-GB"/>
              </w:rPr>
              <w:t>Split event</w:t>
            </w:r>
          </w:p>
        </w:tc>
      </w:tr>
      <w:tr w:rsidR="000959A2" w:rsidRPr="00522DCA" w14:paraId="32AF43F9" w14:textId="77777777">
        <w:trPr>
          <w:trHeight w:val="397"/>
        </w:trPr>
        <w:tc>
          <w:tcPr>
            <w:tcW w:w="3167" w:type="dxa"/>
            <w:shd w:val="clear" w:color="auto" w:fill="auto"/>
          </w:tcPr>
          <w:p w14:paraId="40E0E371"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3</w:t>
            </w:r>
          </w:p>
        </w:tc>
        <w:tc>
          <w:tcPr>
            <w:tcW w:w="6044" w:type="dxa"/>
            <w:gridSpan w:val="2"/>
            <w:shd w:val="clear" w:color="auto" w:fill="auto"/>
          </w:tcPr>
          <w:p w14:paraId="0E822AC3" w14:textId="77777777" w:rsidR="000959A2" w:rsidRPr="00522DCA" w:rsidRDefault="000959A2">
            <w:pPr>
              <w:rPr>
                <w:rFonts w:cs="Times New Roman"/>
                <w:lang w:val="en-GB"/>
              </w:rPr>
            </w:pPr>
            <w:r w:rsidRPr="00522DCA">
              <w:rPr>
                <w:rFonts w:cs="Times New Roman"/>
                <w:lang w:val="en-GB"/>
              </w:rPr>
              <w:t>Double split event</w:t>
            </w:r>
          </w:p>
        </w:tc>
      </w:tr>
      <w:tr w:rsidR="000959A2" w:rsidRPr="00B16F25" w14:paraId="61B1F5C8" w14:textId="77777777">
        <w:trPr>
          <w:trHeight w:val="397"/>
        </w:trPr>
        <w:tc>
          <w:tcPr>
            <w:tcW w:w="3167" w:type="dxa"/>
            <w:shd w:val="clear" w:color="auto" w:fill="auto"/>
          </w:tcPr>
          <w:p w14:paraId="08CF65BA" w14:textId="77777777" w:rsidR="000959A2" w:rsidRPr="00522DCA" w:rsidRDefault="000959A2">
            <w:pPr>
              <w:rPr>
                <w:rFonts w:cs="Times New Roman"/>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w:t>
            </w:r>
            <w:r w:rsidRPr="00522DCA">
              <w:rPr>
                <w:rFonts w:cs="Times New Roman"/>
                <w:lang w:val="en-GB"/>
              </w:rPr>
              <w:t xml:space="preserve"> </w:t>
            </w:r>
          </w:p>
        </w:tc>
        <w:tc>
          <w:tcPr>
            <w:tcW w:w="6044" w:type="dxa"/>
            <w:gridSpan w:val="2"/>
            <w:shd w:val="clear" w:color="auto" w:fill="auto"/>
          </w:tcPr>
          <w:p w14:paraId="177E41E0" w14:textId="77777777" w:rsidR="000959A2" w:rsidRPr="00522DCA" w:rsidRDefault="000959A2">
            <w:pPr>
              <w:rPr>
                <w:rFonts w:cs="Times New Roman"/>
                <w:lang w:val="en-GB"/>
              </w:rPr>
            </w:pPr>
            <w:r w:rsidRPr="00522DCA">
              <w:rPr>
                <w:rFonts w:cs="Times New Roman"/>
                <w:lang w:val="en-GB"/>
              </w:rPr>
              <w:t>Extend event to the right</w:t>
            </w:r>
          </w:p>
        </w:tc>
      </w:tr>
      <w:tr w:rsidR="000959A2" w:rsidRPr="00B16F25" w14:paraId="03124ACD" w14:textId="77777777">
        <w:trPr>
          <w:trHeight w:val="397"/>
        </w:trPr>
        <w:tc>
          <w:tcPr>
            <w:tcW w:w="3167" w:type="dxa"/>
            <w:shd w:val="clear" w:color="auto" w:fill="auto"/>
          </w:tcPr>
          <w:p w14:paraId="032ED778"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shift</w:t>
            </w:r>
            <w:r w:rsidRPr="00522DCA">
              <w:rPr>
                <w:rFonts w:cs="Times New Roman"/>
                <w:lang w:val="en-GB"/>
              </w:rPr>
              <w:t xml:space="preserve"> + </w:t>
            </w:r>
            <w:r w:rsidRPr="00522DCA">
              <w:rPr>
                <w:rStyle w:val="Taste"/>
                <w:rFonts w:cs="Times New Roman"/>
                <w:sz w:val="20"/>
                <w:szCs w:val="20"/>
              </w:rPr>
              <w:t></w:t>
            </w:r>
          </w:p>
        </w:tc>
        <w:tc>
          <w:tcPr>
            <w:tcW w:w="6044" w:type="dxa"/>
            <w:gridSpan w:val="2"/>
            <w:shd w:val="clear" w:color="auto" w:fill="auto"/>
          </w:tcPr>
          <w:p w14:paraId="370CD9F5" w14:textId="77777777" w:rsidR="000959A2" w:rsidRPr="00522DCA" w:rsidRDefault="000959A2">
            <w:pPr>
              <w:rPr>
                <w:rFonts w:cs="Times New Roman"/>
                <w:lang w:val="en-GB"/>
              </w:rPr>
            </w:pPr>
            <w:r w:rsidRPr="00522DCA">
              <w:rPr>
                <w:rFonts w:cs="Times New Roman"/>
                <w:lang w:val="en-GB"/>
              </w:rPr>
              <w:t>Extend event to the left</w:t>
            </w:r>
          </w:p>
        </w:tc>
      </w:tr>
      <w:tr w:rsidR="000959A2" w:rsidRPr="00B16F25" w14:paraId="6DF5F30E" w14:textId="77777777">
        <w:trPr>
          <w:trHeight w:val="397"/>
        </w:trPr>
        <w:tc>
          <w:tcPr>
            <w:tcW w:w="3167" w:type="dxa"/>
            <w:shd w:val="clear" w:color="auto" w:fill="auto"/>
          </w:tcPr>
          <w:p w14:paraId="6FCC46D4" w14:textId="77777777" w:rsidR="000959A2" w:rsidRPr="00522DCA" w:rsidRDefault="000959A2">
            <w:pPr>
              <w:rPr>
                <w:rFonts w:cs="Times New Roman"/>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w:t>
            </w:r>
            <w:r w:rsidRPr="00522DCA">
              <w:rPr>
                <w:rFonts w:cs="Times New Roman"/>
                <w:lang w:val="en-GB"/>
              </w:rPr>
              <w:t xml:space="preserve"> </w:t>
            </w:r>
          </w:p>
        </w:tc>
        <w:tc>
          <w:tcPr>
            <w:tcW w:w="6044" w:type="dxa"/>
            <w:gridSpan w:val="2"/>
            <w:shd w:val="clear" w:color="auto" w:fill="auto"/>
          </w:tcPr>
          <w:p w14:paraId="0AC6213E" w14:textId="77777777" w:rsidR="000959A2" w:rsidRPr="00522DCA" w:rsidRDefault="000959A2">
            <w:pPr>
              <w:rPr>
                <w:rFonts w:cs="Times New Roman"/>
                <w:lang w:val="en-GB"/>
              </w:rPr>
            </w:pPr>
            <w:r w:rsidRPr="00522DCA">
              <w:rPr>
                <w:rFonts w:cs="Times New Roman"/>
                <w:lang w:val="en-GB"/>
              </w:rPr>
              <w:t>Shrink event on the right</w:t>
            </w:r>
          </w:p>
        </w:tc>
      </w:tr>
      <w:tr w:rsidR="000959A2" w:rsidRPr="00B16F25" w14:paraId="2B79ED1C" w14:textId="77777777">
        <w:trPr>
          <w:trHeight w:val="397"/>
        </w:trPr>
        <w:tc>
          <w:tcPr>
            <w:tcW w:w="3167" w:type="dxa"/>
            <w:shd w:val="clear" w:color="auto" w:fill="auto"/>
          </w:tcPr>
          <w:p w14:paraId="0F7A4E62"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w:t>
            </w:r>
          </w:p>
        </w:tc>
        <w:tc>
          <w:tcPr>
            <w:tcW w:w="6044" w:type="dxa"/>
            <w:gridSpan w:val="2"/>
            <w:shd w:val="clear" w:color="auto" w:fill="auto"/>
          </w:tcPr>
          <w:p w14:paraId="621DC776" w14:textId="77777777" w:rsidR="000959A2" w:rsidRPr="00522DCA" w:rsidRDefault="000959A2">
            <w:pPr>
              <w:rPr>
                <w:rFonts w:cs="Times New Roman"/>
                <w:lang w:val="en-GB"/>
              </w:rPr>
            </w:pPr>
            <w:r w:rsidRPr="00522DCA">
              <w:rPr>
                <w:rFonts w:cs="Times New Roman"/>
                <w:lang w:val="en-GB"/>
              </w:rPr>
              <w:t>Shrink event on the left</w:t>
            </w:r>
          </w:p>
        </w:tc>
      </w:tr>
      <w:tr w:rsidR="000959A2" w:rsidRPr="00B16F25" w14:paraId="3530FAE0" w14:textId="77777777">
        <w:trPr>
          <w:trHeight w:val="397"/>
        </w:trPr>
        <w:tc>
          <w:tcPr>
            <w:tcW w:w="3167" w:type="dxa"/>
            <w:shd w:val="clear" w:color="auto" w:fill="auto"/>
          </w:tcPr>
          <w:p w14:paraId="7F8A0C95" w14:textId="77777777" w:rsidR="000959A2" w:rsidRPr="00522DCA" w:rsidRDefault="000959A2">
            <w:pPr>
              <w:rPr>
                <w:rFonts w:cs="Times New Roman"/>
                <w:lang w:val="en-GB"/>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w:t>
            </w:r>
            <w:r w:rsidRPr="00522DCA">
              <w:rPr>
                <w:rFonts w:cs="Times New Roman"/>
                <w:lang w:val="en-GB"/>
              </w:rPr>
              <w:t xml:space="preserve"> </w:t>
            </w:r>
          </w:p>
        </w:tc>
        <w:tc>
          <w:tcPr>
            <w:tcW w:w="6044" w:type="dxa"/>
            <w:gridSpan w:val="2"/>
            <w:shd w:val="clear" w:color="auto" w:fill="auto"/>
          </w:tcPr>
          <w:p w14:paraId="6E119FEB" w14:textId="77777777" w:rsidR="000959A2" w:rsidRPr="00522DCA" w:rsidRDefault="000959A2">
            <w:pPr>
              <w:rPr>
                <w:rFonts w:cs="Times New Roman"/>
                <w:lang w:val="en-GB"/>
              </w:rPr>
            </w:pPr>
            <w:r w:rsidRPr="00522DCA">
              <w:rPr>
                <w:rFonts w:cs="Times New Roman"/>
                <w:lang w:val="en-GB"/>
              </w:rPr>
              <w:t>Move event to the right</w:t>
            </w:r>
          </w:p>
        </w:tc>
      </w:tr>
      <w:tr w:rsidR="000959A2" w:rsidRPr="00B16F25" w14:paraId="0A85A32D" w14:textId="77777777">
        <w:trPr>
          <w:trHeight w:val="397"/>
        </w:trPr>
        <w:tc>
          <w:tcPr>
            <w:tcW w:w="3167" w:type="dxa"/>
            <w:shd w:val="clear" w:color="auto" w:fill="auto"/>
          </w:tcPr>
          <w:p w14:paraId="33152AA2" w14:textId="77777777" w:rsidR="000959A2" w:rsidRPr="00522DCA" w:rsidRDefault="000959A2">
            <w:pPr>
              <w:rPr>
                <w:rStyle w:val="Taste"/>
                <w:rFonts w:cs="Times New Roman"/>
                <w:sz w:val="20"/>
                <w:szCs w:val="20"/>
              </w:rPr>
            </w:pPr>
            <w:commentRangeStart w:id="1207"/>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w:t>
            </w:r>
          </w:p>
        </w:tc>
        <w:tc>
          <w:tcPr>
            <w:tcW w:w="6044" w:type="dxa"/>
            <w:gridSpan w:val="2"/>
            <w:shd w:val="clear" w:color="auto" w:fill="auto"/>
          </w:tcPr>
          <w:p w14:paraId="4E1158B9" w14:textId="77777777" w:rsidR="000959A2" w:rsidRPr="00522DCA" w:rsidRDefault="000959A2">
            <w:pPr>
              <w:rPr>
                <w:rFonts w:cs="Times New Roman"/>
                <w:lang w:val="en-GB"/>
              </w:rPr>
            </w:pPr>
            <w:r w:rsidRPr="00522DCA">
              <w:rPr>
                <w:rFonts w:cs="Times New Roman"/>
                <w:lang w:val="en-GB"/>
              </w:rPr>
              <w:t>Move event to the left</w:t>
            </w:r>
            <w:commentRangeEnd w:id="1207"/>
            <w:r w:rsidRPr="00522DCA">
              <w:rPr>
                <w:rStyle w:val="Kommentarzeichen"/>
                <w:rFonts w:cs="Times New Roman"/>
                <w:lang w:val="en-GB"/>
              </w:rPr>
              <w:commentReference w:id="1207"/>
            </w:r>
          </w:p>
        </w:tc>
      </w:tr>
      <w:tr w:rsidR="000959A2" w:rsidRPr="00522DCA" w14:paraId="304B3420" w14:textId="77777777">
        <w:trPr>
          <w:trHeight w:val="397"/>
        </w:trPr>
        <w:tc>
          <w:tcPr>
            <w:tcW w:w="3167" w:type="dxa"/>
            <w:shd w:val="clear" w:color="auto" w:fill="auto"/>
          </w:tcPr>
          <w:p w14:paraId="43D1B363"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alt</w:t>
            </w:r>
            <w:r w:rsidRPr="00522DCA">
              <w:rPr>
                <w:rFonts w:cs="Times New Roman"/>
                <w:lang w:val="en-GB"/>
              </w:rPr>
              <w:t xml:space="preserve"> + </w:t>
            </w:r>
            <w:r w:rsidRPr="00522DCA">
              <w:rPr>
                <w:rStyle w:val="Taste"/>
                <w:rFonts w:cs="Times New Roman"/>
                <w:sz w:val="20"/>
                <w:szCs w:val="20"/>
              </w:rPr>
              <w:t>n</w:t>
            </w:r>
          </w:p>
        </w:tc>
        <w:tc>
          <w:tcPr>
            <w:tcW w:w="6044" w:type="dxa"/>
            <w:gridSpan w:val="2"/>
            <w:shd w:val="clear" w:color="auto" w:fill="auto"/>
          </w:tcPr>
          <w:p w14:paraId="5EDBC616" w14:textId="77777777" w:rsidR="000959A2" w:rsidRPr="00522DCA" w:rsidRDefault="000959A2">
            <w:pPr>
              <w:rPr>
                <w:rFonts w:cs="Times New Roman"/>
                <w:lang w:val="en-GB"/>
              </w:rPr>
            </w:pPr>
            <w:r w:rsidRPr="00522DCA">
              <w:rPr>
                <w:rFonts w:cs="Times New Roman"/>
                <w:lang w:val="en-GB"/>
              </w:rPr>
              <w:t>Find next event</w:t>
            </w:r>
          </w:p>
        </w:tc>
      </w:tr>
      <w:tr w:rsidR="000959A2" w:rsidRPr="00522DCA" w14:paraId="4BE2A6F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501B8C50" w14:textId="77777777" w:rsidR="000959A2" w:rsidRPr="00522DCA" w:rsidRDefault="000959A2">
            <w:pPr>
              <w:rPr>
                <w:rFonts w:cs="Times New Roman"/>
                <w:b/>
                <w:lang w:val="en-GB"/>
              </w:rPr>
            </w:pPr>
            <w:r w:rsidRPr="00522DCA">
              <w:rPr>
                <w:rFonts w:cs="Times New Roman"/>
                <w:b/>
                <w:lang w:val="en-GB"/>
              </w:rPr>
              <w:t>7. Format menu</w:t>
            </w:r>
          </w:p>
        </w:tc>
      </w:tr>
      <w:tr w:rsidR="000959A2" w:rsidRPr="00522DCA" w14:paraId="295E61E0" w14:textId="77777777">
        <w:trPr>
          <w:trHeight w:val="397"/>
        </w:trPr>
        <w:tc>
          <w:tcPr>
            <w:tcW w:w="3167" w:type="dxa"/>
            <w:shd w:val="clear" w:color="auto" w:fill="auto"/>
          </w:tcPr>
          <w:p w14:paraId="512D0E27" w14:textId="77777777" w:rsidR="000959A2" w:rsidRPr="00522DCA" w:rsidRDefault="000959A2">
            <w:pPr>
              <w:rPr>
                <w:rStyle w:val="Taste"/>
                <w:rFonts w:cs="Times New Roman"/>
                <w:sz w:val="20"/>
                <w:szCs w:val="20"/>
              </w:rPr>
            </w:pPr>
            <w:r w:rsidRPr="00522DCA">
              <w:rPr>
                <w:rStyle w:val="Taste"/>
                <w:rFonts w:cs="Times New Roman"/>
                <w:sz w:val="20"/>
                <w:szCs w:val="20"/>
              </w:rPr>
              <w:t>ctrl</w:t>
            </w:r>
            <w:r w:rsidRPr="00522DCA">
              <w:rPr>
                <w:rFonts w:cs="Times New Roman"/>
                <w:lang w:val="en-GB"/>
              </w:rPr>
              <w:t xml:space="preserve"> + </w:t>
            </w:r>
            <w:r w:rsidRPr="00522DCA">
              <w:rPr>
                <w:rStyle w:val="Taste"/>
                <w:rFonts w:cs="Times New Roman"/>
                <w:sz w:val="20"/>
                <w:szCs w:val="20"/>
              </w:rPr>
              <w:t>u</w:t>
            </w:r>
          </w:p>
        </w:tc>
        <w:tc>
          <w:tcPr>
            <w:tcW w:w="6044" w:type="dxa"/>
            <w:gridSpan w:val="2"/>
            <w:shd w:val="clear" w:color="auto" w:fill="auto"/>
          </w:tcPr>
          <w:p w14:paraId="4884CAA1" w14:textId="77777777" w:rsidR="000959A2" w:rsidRPr="00522DCA" w:rsidRDefault="000959A2">
            <w:pPr>
              <w:rPr>
                <w:rFonts w:cs="Times New Roman"/>
                <w:lang w:val="en-GB"/>
              </w:rPr>
            </w:pPr>
            <w:r w:rsidRPr="00522DCA">
              <w:rPr>
                <w:rFonts w:cs="Times New Roman"/>
                <w:lang w:val="en-GB"/>
              </w:rPr>
              <w:t>Underline</w:t>
            </w:r>
          </w:p>
        </w:tc>
      </w:tr>
    </w:tbl>
    <w:p w14:paraId="24DD8A9F" w14:textId="77777777" w:rsidR="000959A2" w:rsidRPr="00522DCA" w:rsidRDefault="000959A2">
      <w:pPr>
        <w:rPr>
          <w:rFonts w:cs="Times New Roman"/>
          <w:lang w:val="en-GB"/>
        </w:rPr>
      </w:pPr>
    </w:p>
    <w:p w14:paraId="621BAABC" w14:textId="77777777" w:rsidR="000959A2" w:rsidRPr="00522DCA" w:rsidRDefault="000959A2">
      <w:pPr>
        <w:rPr>
          <w:rFonts w:cs="Times New Roman"/>
          <w:lang w:val="en-GB"/>
        </w:rPr>
      </w:pPr>
    </w:p>
    <w:p w14:paraId="5A71D83F" w14:textId="77777777" w:rsidR="000959A2" w:rsidRPr="00522DCA" w:rsidRDefault="000959A2">
      <w:pPr>
        <w:pStyle w:val="Kopfzeile"/>
        <w:rPr>
          <w:rFonts w:ascii="Times New Roman" w:hAnsi="Times New Roman"/>
          <w:lang w:val="en-GB"/>
        </w:rPr>
      </w:pPr>
    </w:p>
    <w:p w14:paraId="5C81BC95" w14:textId="77777777" w:rsidR="000959A2" w:rsidRPr="00522DCA" w:rsidRDefault="000959A2">
      <w:pPr>
        <w:rPr>
          <w:rFonts w:cs="Times New Roman"/>
          <w:lang w:val="en-GB"/>
        </w:rPr>
        <w:sectPr w:rsidR="000959A2" w:rsidRPr="00522DCA">
          <w:headerReference w:type="even" r:id="rId296"/>
          <w:headerReference w:type="default" r:id="rId297"/>
          <w:footerReference w:type="even" r:id="rId298"/>
          <w:footerReference w:type="default" r:id="rId299"/>
          <w:headerReference w:type="first" r:id="rId300"/>
          <w:footerReference w:type="first" r:id="rId301"/>
          <w:pgSz w:w="11906" w:h="16838"/>
          <w:pgMar w:top="1361" w:right="1134" w:bottom="907" w:left="1418" w:header="624" w:footer="720" w:gutter="0"/>
          <w:cols w:space="720"/>
          <w:docGrid w:linePitch="240" w:charSpace="40960"/>
        </w:sectPr>
      </w:pPr>
    </w:p>
    <w:p w14:paraId="782C75D8" w14:textId="77777777" w:rsidR="000959A2" w:rsidRPr="00522DCA" w:rsidRDefault="000959A2" w:rsidP="00F73227">
      <w:pPr>
        <w:pStyle w:val="berschrift1"/>
        <w:numPr>
          <w:ilvl w:val="0"/>
          <w:numId w:val="85"/>
        </w:numPr>
        <w:rPr>
          <w:rStyle w:val="Formatvorlageberschrift1Verdichtetdurch05ptCharChar"/>
          <w:rFonts w:ascii="Times New Roman" w:eastAsiaTheme="minorHAnsi" w:hAnsi="Times New Roman"/>
        </w:rPr>
      </w:pPr>
      <w:bookmarkStart w:id="1208" w:name="_Toc411261367"/>
      <w:r w:rsidRPr="00522DCA">
        <w:lastRenderedPageBreak/>
        <w:t>Appendix E: </w:t>
      </w:r>
      <w:r w:rsidRPr="00522DCA">
        <w:rPr>
          <w:rStyle w:val="Formatvorlageberschrift1Verdichtetdurch05ptCharChar"/>
          <w:rFonts w:ascii="Times New Roman" w:eastAsiaTheme="minorHAnsi" w:hAnsi="Times New Roman"/>
        </w:rPr>
        <w:t xml:space="preserve">SYNCHRONISATION OF AN EXMARALDA TRANSCRIPTION WITH A </w:t>
      </w:r>
      <w:commentRangeStart w:id="1209"/>
      <w:r w:rsidRPr="00522DCA">
        <w:rPr>
          <w:rStyle w:val="Formatvorlageberschrift1Verdichtetdurch05ptCharChar"/>
          <w:rFonts w:ascii="Times New Roman" w:eastAsiaTheme="minorHAnsi" w:hAnsi="Times New Roman"/>
        </w:rPr>
        <w:t xml:space="preserve">DIGITALISED </w:t>
      </w:r>
      <w:commentRangeEnd w:id="1209"/>
      <w:r w:rsidRPr="00522DCA">
        <w:rPr>
          <w:rStyle w:val="Kommentarzeichen"/>
          <w:b w:val="0"/>
          <w:bCs w:val="0"/>
          <w:caps w:val="0"/>
          <w:spacing w:val="0"/>
        </w:rPr>
        <w:commentReference w:id="1209"/>
      </w:r>
      <w:r w:rsidRPr="00522DCA">
        <w:rPr>
          <w:rStyle w:val="Formatvorlageberschrift1Verdichtetdurch05ptCharChar"/>
          <w:rFonts w:ascii="Times New Roman" w:eastAsiaTheme="minorHAnsi" w:hAnsi="Times New Roman"/>
        </w:rPr>
        <w:t>AUDIO RECORDING IN PRAAT</w:t>
      </w:r>
      <w:bookmarkEnd w:id="1208"/>
    </w:p>
    <w:p w14:paraId="2DB3A8AF" w14:textId="77777777" w:rsidR="000959A2" w:rsidRPr="00522DCA" w:rsidRDefault="000959A2">
      <w:pPr>
        <w:pStyle w:val="berschrift2"/>
        <w:rPr>
          <w:lang w:val="en-GB"/>
        </w:rPr>
      </w:pPr>
      <w:bookmarkStart w:id="1210" w:name="_Toc411261368"/>
      <w:r w:rsidRPr="00522DCA">
        <w:rPr>
          <w:lang w:val="en-GB"/>
        </w:rPr>
        <w:t>Preparation</w:t>
      </w:r>
      <w:bookmarkEnd w:id="1210"/>
    </w:p>
    <w:p w14:paraId="605B0229" w14:textId="1D327E24" w:rsidR="000959A2" w:rsidRPr="00522DCA" w:rsidRDefault="000959A2" w:rsidP="007479B0">
      <w:pPr>
        <w:pStyle w:val="Nummerierung1"/>
        <w:rPr>
          <w:szCs w:val="24"/>
          <w:lang w:val="en-GB"/>
        </w:rPr>
      </w:pPr>
      <w:bookmarkStart w:id="1211" w:name="_Toc411261369"/>
      <w:ins w:id="1212" w:author="Moritz Lautenbach" w:date="2014-04-16T11:41:00Z">
        <w:r w:rsidRPr="00522DCA">
          <w:rPr>
            <w:szCs w:val="24"/>
            <w:lang w:val="en-GB"/>
          </w:rPr>
          <w:t>1.</w:t>
        </w:r>
        <w:r w:rsidRPr="00522DCA">
          <w:rPr>
            <w:szCs w:val="24"/>
            <w:lang w:val="en-GB"/>
          </w:rPr>
          <w:tab/>
        </w:r>
      </w:ins>
      <w:r w:rsidRPr="00522DCA">
        <w:rPr>
          <w:szCs w:val="24"/>
          <w:lang w:val="en-GB"/>
        </w:rPr>
        <w:t xml:space="preserve">Copy the audio file to the hard drive (has to be either </w:t>
      </w:r>
      <w:ins w:id="1213" w:author="Moritz Lautenbach" w:date="2014-04-16T11:42:00Z">
        <w:r w:rsidRPr="00522DCA">
          <w:rPr>
            <w:szCs w:val="24"/>
            <w:lang w:val="en-GB"/>
          </w:rPr>
          <w:t>.</w:t>
        </w:r>
      </w:ins>
      <w:proofErr w:type="spellStart"/>
      <w:r w:rsidRPr="00522DCA">
        <w:rPr>
          <w:szCs w:val="24"/>
          <w:lang w:val="en-GB"/>
        </w:rPr>
        <w:t>aiff</w:t>
      </w:r>
      <w:proofErr w:type="spellEnd"/>
      <w:r w:rsidRPr="00522DCA">
        <w:rPr>
          <w:szCs w:val="24"/>
          <w:lang w:val="en-GB"/>
        </w:rPr>
        <w:t xml:space="preserve">- or </w:t>
      </w:r>
      <w:ins w:id="1214" w:author="Moritz Lautenbach" w:date="2014-04-16T11:42:00Z">
        <w:r w:rsidRPr="00522DCA">
          <w:rPr>
            <w:szCs w:val="24"/>
            <w:lang w:val="en-GB"/>
          </w:rPr>
          <w:t>.</w:t>
        </w:r>
      </w:ins>
      <w:r w:rsidRPr="00522DCA">
        <w:rPr>
          <w:szCs w:val="24"/>
          <w:lang w:val="en-GB"/>
        </w:rPr>
        <w:t>wav-</w:t>
      </w:r>
      <w:ins w:id="1215" w:author="Moritz Lautenbach" w:date="2014-04-16T11:42:00Z">
        <w:r w:rsidRPr="00522DCA">
          <w:rPr>
            <w:szCs w:val="24"/>
            <w:lang w:val="en-GB"/>
          </w:rPr>
          <w:t>Format</w:t>
        </w:r>
      </w:ins>
      <w:r w:rsidRPr="00522DCA">
        <w:rPr>
          <w:szCs w:val="24"/>
          <w:lang w:val="en-GB"/>
        </w:rPr>
        <w:t>).</w:t>
      </w:r>
      <w:bookmarkEnd w:id="1211"/>
    </w:p>
    <w:p w14:paraId="1E6ECEC4" w14:textId="0495C9BC" w:rsidR="000959A2" w:rsidRPr="00522DCA" w:rsidRDefault="000959A2" w:rsidP="007479B0">
      <w:pPr>
        <w:pStyle w:val="Nummerierung1"/>
        <w:rPr>
          <w:szCs w:val="24"/>
          <w:lang w:val="en-GB"/>
        </w:rPr>
      </w:pPr>
      <w:bookmarkStart w:id="1216" w:name="_Toc411261370"/>
      <w:ins w:id="1217" w:author="Moritz Lautenbach" w:date="2014-04-16T11:41:00Z">
        <w:r w:rsidRPr="00522DCA">
          <w:rPr>
            <w:szCs w:val="24"/>
            <w:lang w:val="en-GB"/>
          </w:rPr>
          <w:t xml:space="preserve">2. </w:t>
        </w:r>
      </w:ins>
      <w:r w:rsidRPr="00522DCA">
        <w:rPr>
          <w:szCs w:val="24"/>
          <w:lang w:val="en-GB"/>
        </w:rPr>
        <w:t>Start EXMARaLDA Partitur-</w:t>
      </w:r>
      <w:r w:rsidR="00C11634" w:rsidRPr="00522DCA">
        <w:rPr>
          <w:szCs w:val="24"/>
          <w:lang w:val="en-GB"/>
        </w:rPr>
        <w:t>Editor</w:t>
      </w:r>
      <w:r w:rsidRPr="00522DCA">
        <w:rPr>
          <w:szCs w:val="24"/>
          <w:lang w:val="en-GB"/>
        </w:rPr>
        <w:t xml:space="preserve"> (Version 1.3 or higher)</w:t>
      </w:r>
      <w:bookmarkEnd w:id="1216"/>
    </w:p>
    <w:p w14:paraId="1BFEEFF3" w14:textId="77777777" w:rsidR="000959A2" w:rsidRPr="00522DCA" w:rsidRDefault="000959A2" w:rsidP="000959A2">
      <w:pPr>
        <w:numPr>
          <w:ilvl w:val="1"/>
          <w:numId w:val="3"/>
        </w:numPr>
        <w:tabs>
          <w:tab w:val="clear" w:pos="1080"/>
          <w:tab w:val="left" w:pos="851"/>
          <w:tab w:val="num" w:pos="1440"/>
        </w:tabs>
        <w:suppressAutoHyphens/>
        <w:spacing w:after="0" w:line="100" w:lineRule="atLeast"/>
        <w:ind w:left="851" w:hanging="369"/>
        <w:rPr>
          <w:rFonts w:cs="Times New Roman"/>
          <w:i/>
          <w:szCs w:val="24"/>
          <w:lang w:val="en-GB"/>
        </w:rPr>
      </w:pPr>
      <w:r w:rsidRPr="00522DCA">
        <w:rPr>
          <w:rFonts w:cs="Times New Roman"/>
          <w:szCs w:val="24"/>
          <w:lang w:val="en-GB"/>
        </w:rPr>
        <w:t xml:space="preserve">If the PRAAT panel is not displayed, select: </w:t>
      </w:r>
      <w:r w:rsidRPr="00522DCA">
        <w:rPr>
          <w:rFonts w:cs="Times New Roman"/>
          <w:i/>
          <w:szCs w:val="24"/>
          <w:lang w:val="en-GB"/>
        </w:rPr>
        <w:t xml:space="preserve">View &gt; Show panels &gt; Praat panel </w:t>
      </w:r>
    </w:p>
    <w:p w14:paraId="1E480057" w14:textId="77777777" w:rsidR="000959A2" w:rsidRPr="00522DCA" w:rsidRDefault="000959A2" w:rsidP="000959A2">
      <w:pPr>
        <w:numPr>
          <w:ilvl w:val="1"/>
          <w:numId w:val="3"/>
        </w:numPr>
        <w:tabs>
          <w:tab w:val="clear" w:pos="1080"/>
          <w:tab w:val="left" w:pos="851"/>
          <w:tab w:val="num" w:pos="1440"/>
        </w:tabs>
        <w:suppressAutoHyphens/>
        <w:spacing w:after="0" w:line="100" w:lineRule="atLeast"/>
        <w:ind w:left="851" w:hanging="369"/>
        <w:rPr>
          <w:rFonts w:cs="Times New Roman"/>
          <w:szCs w:val="24"/>
          <w:lang w:val="en-GB"/>
        </w:rPr>
      </w:pPr>
      <w:r w:rsidRPr="00522DCA">
        <w:rPr>
          <w:rFonts w:cs="Times New Roman"/>
          <w:szCs w:val="24"/>
          <w:lang w:val="en-GB"/>
        </w:rPr>
        <w:t>Open the transcription to be edited</w:t>
      </w:r>
    </w:p>
    <w:p w14:paraId="4B41D2E3" w14:textId="77777777" w:rsidR="000959A2" w:rsidRPr="00522DCA" w:rsidRDefault="000959A2" w:rsidP="000959A2">
      <w:pPr>
        <w:numPr>
          <w:ilvl w:val="1"/>
          <w:numId w:val="3"/>
        </w:numPr>
        <w:tabs>
          <w:tab w:val="clear" w:pos="1080"/>
          <w:tab w:val="left" w:pos="851"/>
          <w:tab w:val="num" w:pos="1440"/>
        </w:tabs>
        <w:suppressAutoHyphens/>
        <w:spacing w:after="0" w:line="100" w:lineRule="atLeast"/>
        <w:ind w:left="851" w:hanging="369"/>
        <w:rPr>
          <w:rFonts w:cs="Times New Roman"/>
          <w:szCs w:val="24"/>
          <w:lang w:val="en-GB"/>
        </w:rPr>
      </w:pPr>
      <w:r w:rsidRPr="00522DCA">
        <w:rPr>
          <w:rFonts w:cs="Times New Roman"/>
          <w:szCs w:val="24"/>
          <w:lang w:val="en-GB"/>
        </w:rPr>
        <w:t xml:space="preserve">Arrange main window (musical score) and Praat panel so that they do not overlap and </w:t>
      </w:r>
      <w:ins w:id="1218" w:author="Moritz Lautenbach" w:date="2014-04-16T11:43:00Z">
        <w:r w:rsidRPr="00522DCA">
          <w:rPr>
            <w:rFonts w:cs="Times New Roman"/>
            <w:szCs w:val="24"/>
            <w:lang w:val="en-GB"/>
          </w:rPr>
          <w:t>th</w:t>
        </w:r>
      </w:ins>
      <w:r w:rsidRPr="00522DCA">
        <w:rPr>
          <w:rFonts w:cs="Times New Roman"/>
          <w:szCs w:val="24"/>
          <w:lang w:val="en-GB"/>
        </w:rPr>
        <w:t>a</w:t>
      </w:r>
      <w:ins w:id="1219" w:author="Moritz Lautenbach" w:date="2014-04-16T11:43:00Z">
        <w:r w:rsidRPr="00522DCA">
          <w:rPr>
            <w:rFonts w:cs="Times New Roman"/>
            <w:szCs w:val="24"/>
            <w:lang w:val="en-GB"/>
          </w:rPr>
          <w:t>t</w:t>
        </w:r>
      </w:ins>
      <w:r w:rsidRPr="00522DCA">
        <w:rPr>
          <w:rFonts w:cs="Times New Roman"/>
          <w:szCs w:val="24"/>
          <w:lang w:val="en-GB"/>
        </w:rPr>
        <w:t xml:space="preserve"> there is some space left for PRAAT, e.g.:</w:t>
      </w:r>
    </w:p>
    <w:p w14:paraId="37441AAB" w14:textId="77777777" w:rsidR="000959A2" w:rsidRPr="00522DCA" w:rsidRDefault="000959A2">
      <w:pPr>
        <w:rPr>
          <w:rFonts w:cs="Times New Roman"/>
          <w:lang w:val="en-GB"/>
        </w:rPr>
      </w:pPr>
    </w:p>
    <w:p w14:paraId="4ABFE18B" w14:textId="77777777" w:rsidR="000959A2" w:rsidRPr="00522DCA" w:rsidRDefault="00B16F25">
      <w:pPr>
        <w:rPr>
          <w:rFonts w:cs="Times New Roman"/>
          <w:lang w:val="en-GB"/>
        </w:rPr>
      </w:pPr>
      <w:r>
        <w:rPr>
          <w:rFonts w:cs="Times New Roman"/>
          <w:lang w:val="en-GB"/>
        </w:rPr>
        <w:pict w14:anchorId="4A2A2901">
          <v:shape id="_x0000_i1254" type="#_x0000_t75" style="width:295.5pt;height:220.7pt" filled="t">
            <v:fill color2="black"/>
            <v:imagedata r:id="rId302" o:title=""/>
          </v:shape>
        </w:pict>
      </w:r>
    </w:p>
    <w:p w14:paraId="3E3C8004" w14:textId="77777777" w:rsidR="000959A2" w:rsidRPr="00522DCA" w:rsidRDefault="000959A2">
      <w:pPr>
        <w:rPr>
          <w:rFonts w:cs="Times New Roman"/>
          <w:szCs w:val="24"/>
          <w:lang w:val="en-GB"/>
        </w:rPr>
      </w:pPr>
    </w:p>
    <w:p w14:paraId="3207F039" w14:textId="77777777" w:rsidR="000959A2" w:rsidRPr="00522DCA" w:rsidRDefault="000959A2" w:rsidP="007479B0">
      <w:pPr>
        <w:pStyle w:val="Nummerierung1"/>
        <w:tabs>
          <w:tab w:val="clear" w:pos="482"/>
          <w:tab w:val="left" w:pos="426"/>
        </w:tabs>
        <w:rPr>
          <w:szCs w:val="24"/>
          <w:lang w:val="en-GB"/>
        </w:rPr>
      </w:pPr>
      <w:bookmarkStart w:id="1220" w:name="_Toc411261371"/>
      <w:ins w:id="1221" w:author="Moritz Lautenbach" w:date="2014-04-16T11:43:00Z">
        <w:r w:rsidRPr="00522DCA">
          <w:rPr>
            <w:szCs w:val="24"/>
            <w:lang w:val="en-GB"/>
          </w:rPr>
          <w:t xml:space="preserve">3. </w:t>
        </w:r>
      </w:ins>
      <w:r w:rsidRPr="00522DCA">
        <w:rPr>
          <w:szCs w:val="24"/>
          <w:lang w:val="en-GB"/>
        </w:rPr>
        <w:t xml:space="preserve">Edit </w:t>
      </w:r>
      <w:proofErr w:type="gramStart"/>
      <w:r w:rsidRPr="00522DCA">
        <w:rPr>
          <w:szCs w:val="24"/>
          <w:lang w:val="en-GB"/>
        </w:rPr>
        <w:t>meta</w:t>
      </w:r>
      <w:proofErr w:type="gramEnd"/>
      <w:r w:rsidRPr="00522DCA">
        <w:rPr>
          <w:szCs w:val="24"/>
          <w:lang w:val="en-GB"/>
        </w:rPr>
        <w:t xml:space="preserve"> information (</w:t>
      </w:r>
      <w:r w:rsidRPr="00522DCA">
        <w:rPr>
          <w:i/>
          <w:szCs w:val="24"/>
          <w:lang w:val="en-GB"/>
        </w:rPr>
        <w:t>File &gt; Meta-Information…</w:t>
      </w:r>
      <w:r w:rsidRPr="00522DCA">
        <w:rPr>
          <w:szCs w:val="24"/>
          <w:lang w:val="en-GB"/>
        </w:rPr>
        <w:t>)</w:t>
      </w:r>
      <w:bookmarkEnd w:id="1220"/>
    </w:p>
    <w:p w14:paraId="75977B38" w14:textId="4B630099" w:rsidR="000959A2" w:rsidRPr="00522DCA" w:rsidRDefault="000959A2" w:rsidP="000959A2">
      <w:pPr>
        <w:numPr>
          <w:ilvl w:val="0"/>
          <w:numId w:val="4"/>
        </w:numPr>
        <w:tabs>
          <w:tab w:val="clear" w:pos="360"/>
          <w:tab w:val="left" w:pos="851"/>
          <w:tab w:val="num" w:pos="1440"/>
        </w:tabs>
        <w:suppressAutoHyphens/>
        <w:spacing w:after="0" w:line="100" w:lineRule="atLeast"/>
        <w:ind w:left="851" w:hanging="369"/>
        <w:rPr>
          <w:rFonts w:cs="Times New Roman"/>
          <w:szCs w:val="24"/>
          <w:lang w:val="en-GB"/>
        </w:rPr>
      </w:pPr>
      <w:r w:rsidRPr="00522DCA">
        <w:rPr>
          <w:rFonts w:cs="Times New Roman"/>
          <w:szCs w:val="24"/>
          <w:lang w:val="en-GB"/>
        </w:rPr>
        <w:t xml:space="preserve">Click </w:t>
      </w:r>
      <w:r w:rsidRPr="00522DCA">
        <w:rPr>
          <w:rFonts w:cs="Times New Roman"/>
          <w:i/>
          <w:szCs w:val="24"/>
          <w:lang w:val="en-GB"/>
        </w:rPr>
        <w:t>Browse…</w:t>
      </w:r>
      <w:r w:rsidRPr="00522DCA">
        <w:rPr>
          <w:rFonts w:cs="Times New Roman"/>
          <w:szCs w:val="24"/>
          <w:lang w:val="en-GB"/>
        </w:rPr>
        <w:t xml:space="preserve"> next to </w:t>
      </w:r>
      <w:r w:rsidR="00C81274" w:rsidRPr="00522DCA">
        <w:rPr>
          <w:rFonts w:cs="Times New Roman"/>
          <w:szCs w:val="24"/>
          <w:lang w:val="en-GB"/>
        </w:rPr>
        <w:t>“</w:t>
      </w:r>
      <w:r w:rsidRPr="00522DCA">
        <w:rPr>
          <w:rFonts w:cs="Times New Roman"/>
          <w:szCs w:val="24"/>
          <w:lang w:val="en-GB"/>
        </w:rPr>
        <w:t>Referenced File</w:t>
      </w:r>
      <w:r w:rsidR="00C81274" w:rsidRPr="00522DCA">
        <w:rPr>
          <w:rFonts w:cs="Times New Roman"/>
          <w:szCs w:val="24"/>
          <w:lang w:val="en-GB"/>
        </w:rPr>
        <w:t>”</w:t>
      </w:r>
      <w:r w:rsidRPr="00522DCA">
        <w:rPr>
          <w:rFonts w:cs="Times New Roman"/>
          <w:szCs w:val="24"/>
          <w:lang w:val="en-GB"/>
        </w:rPr>
        <w:t xml:space="preserve">, look for the audio file on your hard drive and close the dialog with </w:t>
      </w:r>
      <w:r w:rsidRPr="00522DCA">
        <w:rPr>
          <w:rFonts w:cs="Times New Roman"/>
          <w:i/>
          <w:szCs w:val="24"/>
          <w:lang w:val="en-GB"/>
        </w:rPr>
        <w:t>OK</w:t>
      </w:r>
      <w:r w:rsidRPr="00522DCA">
        <w:rPr>
          <w:rFonts w:cs="Times New Roman"/>
          <w:szCs w:val="24"/>
          <w:lang w:val="en-GB"/>
        </w:rPr>
        <w:t>.</w:t>
      </w:r>
    </w:p>
    <w:p w14:paraId="4F5EFC3E" w14:textId="77777777" w:rsidR="000959A2" w:rsidRPr="00522DCA" w:rsidRDefault="000959A2">
      <w:pPr>
        <w:rPr>
          <w:rFonts w:cs="Times New Roman"/>
          <w:lang w:val="en-GB"/>
        </w:rPr>
      </w:pPr>
    </w:p>
    <w:p w14:paraId="09FFBBC1" w14:textId="77777777" w:rsidR="000959A2" w:rsidRPr="00522DCA" w:rsidRDefault="00B16F25">
      <w:pPr>
        <w:rPr>
          <w:rFonts w:cs="Times New Roman"/>
          <w:lang w:val="en-GB"/>
        </w:rPr>
      </w:pPr>
      <w:r>
        <w:rPr>
          <w:rFonts w:cs="Times New Roman"/>
          <w:lang w:val="en-GB"/>
        </w:rPr>
        <w:lastRenderedPageBreak/>
        <w:pict w14:anchorId="4E73F3D0">
          <v:shape id="_x0000_i1255" type="#_x0000_t75" style="width:171.1pt;height:188.9pt" filled="t">
            <v:fill color2="black"/>
            <v:imagedata r:id="rId303" o:title=""/>
          </v:shape>
        </w:pict>
      </w:r>
    </w:p>
    <w:p w14:paraId="32D29DCD" w14:textId="77777777" w:rsidR="000959A2" w:rsidRPr="00522DCA" w:rsidRDefault="000959A2">
      <w:pPr>
        <w:ind w:left="360"/>
        <w:rPr>
          <w:rFonts w:cs="Times New Roman"/>
          <w:lang w:val="en-GB"/>
        </w:rPr>
      </w:pPr>
    </w:p>
    <w:p w14:paraId="54FC8E46" w14:textId="77777777" w:rsidR="000959A2" w:rsidRPr="00522DCA" w:rsidRDefault="000959A2">
      <w:pPr>
        <w:pStyle w:val="Nummerierung1"/>
        <w:pageBreakBefore/>
        <w:numPr>
          <w:ilvl w:val="0"/>
          <w:numId w:val="0"/>
        </w:numPr>
        <w:rPr>
          <w:szCs w:val="24"/>
          <w:lang w:val="en-GB"/>
        </w:rPr>
        <w:pPrChange w:id="1222" w:author="Moritz Lautenbach" w:date="2014-04-16T11:44:00Z">
          <w:pPr>
            <w:pStyle w:val="Nummerierung1"/>
            <w:pageBreakBefore/>
            <w:numPr>
              <w:numId w:val="7"/>
            </w:numPr>
          </w:pPr>
        </w:pPrChange>
      </w:pPr>
      <w:bookmarkStart w:id="1223" w:name="_Toc411261372"/>
      <w:ins w:id="1224" w:author="Moritz Lautenbach" w:date="2014-04-16T11:44:00Z">
        <w:r w:rsidRPr="00522DCA">
          <w:rPr>
            <w:szCs w:val="24"/>
            <w:lang w:val="en-GB"/>
          </w:rPr>
          <w:lastRenderedPageBreak/>
          <w:t xml:space="preserve">4. </w:t>
        </w:r>
      </w:ins>
      <w:r w:rsidRPr="00522DCA">
        <w:rPr>
          <w:szCs w:val="24"/>
          <w:lang w:val="en-GB"/>
        </w:rPr>
        <w:t>Start Praat and set it up</w:t>
      </w:r>
      <w:bookmarkEnd w:id="1223"/>
    </w:p>
    <w:p w14:paraId="77EAF43C" w14:textId="77777777"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Click </w:t>
      </w:r>
      <w:r w:rsidRPr="00522DCA">
        <w:rPr>
          <w:rFonts w:cs="Times New Roman"/>
          <w:i/>
          <w:szCs w:val="24"/>
          <w:lang w:val="en-GB"/>
        </w:rPr>
        <w:t>Start Praat</w:t>
      </w:r>
      <w:r w:rsidRPr="00522DCA">
        <w:rPr>
          <w:rFonts w:cs="Times New Roman"/>
          <w:szCs w:val="24"/>
          <w:lang w:val="en-GB"/>
        </w:rPr>
        <w:t xml:space="preserve"> in the Praat panel.</w:t>
      </w:r>
    </w:p>
    <w:p w14:paraId="0BA895B7" w14:textId="77777777"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Wait for Praat to start (i.e.</w:t>
      </w:r>
      <w:ins w:id="1225" w:author="Moritz Lautenbach" w:date="2014-04-16T11:44:00Z">
        <w:r w:rsidRPr="00522DCA">
          <w:rPr>
            <w:rFonts w:cs="Times New Roman"/>
            <w:szCs w:val="24"/>
            <w:lang w:val="en-GB"/>
          </w:rPr>
          <w:t xml:space="preserve"> </w:t>
        </w:r>
      </w:ins>
      <w:r w:rsidRPr="00522DCA">
        <w:rPr>
          <w:rFonts w:cs="Times New Roman"/>
          <w:szCs w:val="24"/>
          <w:lang w:val="en-GB"/>
        </w:rPr>
        <w:t xml:space="preserve">until </w:t>
      </w:r>
      <w:proofErr w:type="spellStart"/>
      <w:r w:rsidRPr="00522DCA">
        <w:rPr>
          <w:rFonts w:cs="Times New Roman"/>
          <w:szCs w:val="24"/>
          <w:lang w:val="en-GB"/>
        </w:rPr>
        <w:t>Praat'sWelcome</w:t>
      </w:r>
      <w:proofErr w:type="spellEnd"/>
      <w:r w:rsidRPr="00522DCA">
        <w:rPr>
          <w:rFonts w:cs="Times New Roman"/>
          <w:szCs w:val="24"/>
          <w:lang w:val="en-GB"/>
        </w:rPr>
        <w:t xml:space="preserve"> dialog</w:t>
      </w:r>
      <w:ins w:id="1226" w:author="Moritz Lautenbach" w:date="2014-04-16T11:44:00Z">
        <w:r w:rsidRPr="00522DCA">
          <w:rPr>
            <w:rFonts w:cs="Times New Roman"/>
            <w:szCs w:val="24"/>
            <w:lang w:val="en-GB"/>
          </w:rPr>
          <w:t xml:space="preserve"> </w:t>
        </w:r>
      </w:ins>
    </w:p>
    <w:p w14:paraId="5D8440F4" w14:textId="77777777" w:rsidR="000959A2" w:rsidRPr="00522DCA" w:rsidRDefault="000959A2">
      <w:pPr>
        <w:ind w:left="1080"/>
        <w:rPr>
          <w:rFonts w:cs="Times New Roman"/>
          <w:lang w:val="en-GB"/>
        </w:rPr>
      </w:pPr>
    </w:p>
    <w:p w14:paraId="35BCC8AD" w14:textId="77777777" w:rsidR="000959A2" w:rsidRPr="00522DCA" w:rsidRDefault="00B16F25">
      <w:pPr>
        <w:pStyle w:val="BildChar"/>
        <w:rPr>
          <w:rFonts w:ascii="Times New Roman" w:hAnsi="Times New Roman"/>
          <w:lang w:val="en-GB"/>
        </w:rPr>
      </w:pPr>
      <w:r>
        <w:rPr>
          <w:rFonts w:ascii="Times New Roman" w:hAnsi="Times New Roman"/>
          <w:lang w:val="en-GB"/>
        </w:rPr>
        <w:pict w14:anchorId="515D5458">
          <v:shape id="_x0000_i1256" type="#_x0000_t75" style="width:186.1pt;height:129.05pt" filled="t">
            <v:fill color2="black"/>
            <v:imagedata r:id="rId304" o:title=""/>
          </v:shape>
        </w:pict>
      </w:r>
    </w:p>
    <w:p w14:paraId="0270E864" w14:textId="77777777" w:rsidR="000959A2" w:rsidRPr="00522DCA" w:rsidRDefault="000959A2">
      <w:pPr>
        <w:ind w:left="851"/>
        <w:rPr>
          <w:rFonts w:cs="Times New Roman"/>
          <w:lang w:val="en-GB"/>
        </w:rPr>
      </w:pPr>
      <w:proofErr w:type="gramStart"/>
      <w:r w:rsidRPr="00522DCA">
        <w:rPr>
          <w:rFonts w:cs="Times New Roman"/>
          <w:lang w:val="en-GB"/>
        </w:rPr>
        <w:t>disappears</w:t>
      </w:r>
      <w:proofErr w:type="gramEnd"/>
      <w:r w:rsidRPr="00522DCA">
        <w:rPr>
          <w:rFonts w:cs="Times New Roman"/>
          <w:lang w:val="en-GB"/>
        </w:rPr>
        <w:t>).</w:t>
      </w:r>
    </w:p>
    <w:p w14:paraId="6C0603D2" w14:textId="101FAFBA"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Click </w:t>
      </w:r>
      <w:r w:rsidRPr="00522DCA">
        <w:rPr>
          <w:rFonts w:cs="Times New Roman"/>
          <w:i/>
          <w:szCs w:val="24"/>
          <w:lang w:val="en-GB"/>
        </w:rPr>
        <w:t>OK</w:t>
      </w:r>
      <w:r w:rsidRPr="00522DCA">
        <w:rPr>
          <w:rFonts w:cs="Times New Roman"/>
          <w:szCs w:val="24"/>
          <w:lang w:val="en-GB"/>
        </w:rPr>
        <w:t xml:space="preserve"> on the </w:t>
      </w:r>
      <w:r w:rsidR="00C81274" w:rsidRPr="00522DCA">
        <w:rPr>
          <w:rFonts w:cs="Times New Roman"/>
          <w:szCs w:val="24"/>
          <w:lang w:val="en-GB"/>
        </w:rPr>
        <w:t>“</w:t>
      </w:r>
      <w:r w:rsidRPr="00522DCA">
        <w:rPr>
          <w:rFonts w:cs="Times New Roman"/>
          <w:szCs w:val="24"/>
          <w:lang w:val="en-GB"/>
        </w:rPr>
        <w:t>Starting Praat…</w:t>
      </w:r>
      <w:r w:rsidR="00C81274" w:rsidRPr="00522DCA">
        <w:rPr>
          <w:rFonts w:cs="Times New Roman"/>
          <w:szCs w:val="24"/>
          <w:lang w:val="en-GB"/>
        </w:rPr>
        <w:t>”</w:t>
      </w:r>
      <w:r w:rsidRPr="00522DCA">
        <w:rPr>
          <w:rFonts w:cs="Times New Roman"/>
          <w:szCs w:val="24"/>
          <w:lang w:val="en-GB"/>
        </w:rPr>
        <w:t xml:space="preserve"> dialog:</w:t>
      </w:r>
    </w:p>
    <w:p w14:paraId="3DCD872D" w14:textId="77777777" w:rsidR="000959A2" w:rsidRPr="00522DCA" w:rsidRDefault="000959A2">
      <w:pPr>
        <w:rPr>
          <w:rFonts w:cs="Times New Roman"/>
          <w:lang w:val="en-GB"/>
        </w:rPr>
      </w:pPr>
    </w:p>
    <w:p w14:paraId="10C794CE" w14:textId="77777777" w:rsidR="000959A2" w:rsidRPr="00522DCA" w:rsidRDefault="00B16F25">
      <w:pPr>
        <w:pStyle w:val="BildChar"/>
        <w:rPr>
          <w:rFonts w:ascii="Times New Roman" w:hAnsi="Times New Roman"/>
          <w:lang w:val="en-GB"/>
        </w:rPr>
      </w:pPr>
      <w:r>
        <w:rPr>
          <w:rFonts w:ascii="Times New Roman" w:hAnsi="Times New Roman"/>
          <w:lang w:val="en-GB"/>
        </w:rPr>
        <w:pict w14:anchorId="04798F63">
          <v:shape id="_x0000_i1257" type="#_x0000_t75" style="width:199.15pt;height:223.5pt" filled="t">
            <v:fill color2="black"/>
            <v:imagedata r:id="rId305" o:title=""/>
          </v:shape>
        </w:pict>
      </w:r>
    </w:p>
    <w:p w14:paraId="53A452F0" w14:textId="77777777" w:rsidR="000959A2" w:rsidRPr="00522DCA" w:rsidRDefault="000959A2">
      <w:pPr>
        <w:rPr>
          <w:rFonts w:cs="Times New Roman"/>
          <w:lang w:val="en-GB"/>
        </w:rPr>
      </w:pPr>
    </w:p>
    <w:p w14:paraId="620EB28D" w14:textId="77777777" w:rsidR="000959A2" w:rsidRPr="00522DCA" w:rsidRDefault="000959A2" w:rsidP="000959A2">
      <w:pPr>
        <w:numPr>
          <w:ilvl w:val="0"/>
          <w:numId w:val="5"/>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Close the Praat Picture Window:</w:t>
      </w:r>
    </w:p>
    <w:p w14:paraId="68E4C49B" w14:textId="77777777" w:rsidR="000959A2" w:rsidRPr="00522DCA" w:rsidRDefault="000959A2">
      <w:pPr>
        <w:rPr>
          <w:rFonts w:cs="Times New Roman"/>
          <w:lang w:val="en-GB"/>
        </w:rPr>
      </w:pPr>
    </w:p>
    <w:p w14:paraId="2B57520A"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67E6D28">
          <v:shape id="_x0000_i1258" type="#_x0000_t75" style="width:191.7pt;height:3in" filled="t">
            <v:fill color2="black"/>
            <v:imagedata r:id="rId306" o:title=""/>
          </v:shape>
        </w:pict>
      </w:r>
    </w:p>
    <w:p w14:paraId="4FF31A68" w14:textId="77777777" w:rsidR="000959A2" w:rsidRPr="00522DCA" w:rsidRDefault="000959A2">
      <w:pPr>
        <w:pStyle w:val="Nummerierung1"/>
        <w:pageBreakBefore/>
        <w:numPr>
          <w:ilvl w:val="0"/>
          <w:numId w:val="0"/>
        </w:numPr>
        <w:rPr>
          <w:szCs w:val="24"/>
          <w:lang w:val="en-GB"/>
        </w:rPr>
        <w:pPrChange w:id="1227" w:author="Moritz Lautenbach" w:date="2014-04-16T11:45:00Z">
          <w:pPr>
            <w:pStyle w:val="Nummerierung1"/>
            <w:pageBreakBefore/>
            <w:numPr>
              <w:numId w:val="7"/>
            </w:numPr>
          </w:pPr>
        </w:pPrChange>
      </w:pPr>
      <w:bookmarkStart w:id="1228" w:name="_Toc411261373"/>
      <w:ins w:id="1229" w:author="Moritz Lautenbach" w:date="2014-04-16T11:45:00Z">
        <w:r w:rsidRPr="00522DCA">
          <w:rPr>
            <w:szCs w:val="24"/>
            <w:lang w:val="en-GB"/>
          </w:rPr>
          <w:lastRenderedPageBreak/>
          <w:t xml:space="preserve">5. </w:t>
        </w:r>
      </w:ins>
      <w:r w:rsidRPr="00522DCA">
        <w:rPr>
          <w:szCs w:val="24"/>
          <w:lang w:val="en-GB"/>
        </w:rPr>
        <w:t>Open the audio file in Praat</w:t>
      </w:r>
      <w:bookmarkEnd w:id="1228"/>
    </w:p>
    <w:p w14:paraId="3C48DA47" w14:textId="77777777" w:rsidR="000959A2" w:rsidRPr="00522DCA" w:rsidRDefault="000959A2" w:rsidP="000959A2">
      <w:pPr>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Click </w:t>
      </w:r>
      <w:r w:rsidRPr="00522DCA">
        <w:rPr>
          <w:rFonts w:cs="Times New Roman"/>
          <w:i/>
          <w:szCs w:val="24"/>
          <w:lang w:val="en-GB"/>
        </w:rPr>
        <w:t>Reload</w:t>
      </w:r>
      <w:r w:rsidRPr="00522DCA">
        <w:rPr>
          <w:rFonts w:cs="Times New Roman"/>
          <w:szCs w:val="24"/>
          <w:lang w:val="en-GB"/>
        </w:rPr>
        <w:t xml:space="preserve"> in the Praat panel.</w:t>
      </w:r>
    </w:p>
    <w:p w14:paraId="51EAAF1B" w14:textId="30AD9CC8" w:rsidR="000959A2" w:rsidRPr="00522DCA" w:rsidRDefault="000959A2" w:rsidP="000959A2">
      <w:pPr>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Wait until an </w:t>
      </w:r>
      <w:proofErr w:type="spellStart"/>
      <w:ins w:id="1230" w:author="Moritz Lautenbach" w:date="2014-04-16T13:16:00Z">
        <w:r w:rsidRPr="00522DCA">
          <w:rPr>
            <w:rFonts w:cs="Times New Roman"/>
            <w:szCs w:val="24"/>
            <w:lang w:val="en-GB"/>
          </w:rPr>
          <w:t>E</w:t>
        </w:r>
      </w:ins>
      <w:r w:rsidR="00C11634" w:rsidRPr="00522DCA">
        <w:rPr>
          <w:rFonts w:cs="Times New Roman"/>
          <w:szCs w:val="24"/>
          <w:lang w:val="en-GB"/>
        </w:rPr>
        <w:t>Editor</w:t>
      </w:r>
      <w:proofErr w:type="spellEnd"/>
      <w:r w:rsidRPr="00522DCA">
        <w:rPr>
          <w:rFonts w:cs="Times New Roman"/>
          <w:szCs w:val="24"/>
          <w:lang w:val="en-GB"/>
        </w:rPr>
        <w:t xml:space="preserve"> for </w:t>
      </w:r>
      <w:r w:rsidR="00C81274" w:rsidRPr="00522DCA">
        <w:rPr>
          <w:rFonts w:cs="Times New Roman"/>
          <w:szCs w:val="24"/>
          <w:lang w:val="en-GB"/>
        </w:rPr>
        <w:t>“</w:t>
      </w:r>
      <w:r w:rsidRPr="00522DCA">
        <w:rPr>
          <w:rFonts w:cs="Times New Roman"/>
          <w:szCs w:val="24"/>
          <w:lang w:val="en-GB"/>
        </w:rPr>
        <w:t>Long Sound [file name]</w:t>
      </w:r>
      <w:r w:rsidR="00C81274" w:rsidRPr="00522DCA">
        <w:rPr>
          <w:rFonts w:cs="Times New Roman"/>
          <w:szCs w:val="24"/>
          <w:lang w:val="en-GB"/>
        </w:rPr>
        <w:t>”</w:t>
      </w:r>
      <w:r w:rsidRPr="00522DCA">
        <w:rPr>
          <w:rFonts w:cs="Times New Roman"/>
          <w:szCs w:val="24"/>
          <w:lang w:val="en-GB"/>
        </w:rPr>
        <w:t xml:space="preserve"> is opened in Praat:</w:t>
      </w:r>
    </w:p>
    <w:p w14:paraId="334C8C6E" w14:textId="77777777" w:rsidR="000959A2" w:rsidRPr="00522DCA" w:rsidRDefault="000959A2">
      <w:pPr>
        <w:ind w:left="1080"/>
        <w:rPr>
          <w:rFonts w:cs="Times New Roman"/>
          <w:lang w:val="en-GB"/>
        </w:rPr>
      </w:pPr>
    </w:p>
    <w:p w14:paraId="1AB427D6" w14:textId="77777777" w:rsidR="000959A2" w:rsidRPr="00522DCA" w:rsidRDefault="00B16F25">
      <w:pPr>
        <w:pStyle w:val="BildChar"/>
        <w:rPr>
          <w:rFonts w:ascii="Times New Roman" w:hAnsi="Times New Roman"/>
          <w:lang w:val="en-GB"/>
        </w:rPr>
      </w:pPr>
      <w:r>
        <w:rPr>
          <w:rFonts w:ascii="Times New Roman" w:hAnsi="Times New Roman"/>
          <w:lang w:val="en-GB"/>
        </w:rPr>
        <w:pict w14:anchorId="7B2E671A">
          <v:shape id="_x0000_i1259" type="#_x0000_t75" style="width:5in;height:148.7pt" filled="t">
            <v:fill color2="black"/>
            <v:imagedata r:id="rId307" o:title=""/>
          </v:shape>
        </w:pict>
      </w:r>
    </w:p>
    <w:p w14:paraId="0C690859" w14:textId="77777777" w:rsidR="000959A2" w:rsidRPr="00522DCA" w:rsidRDefault="000959A2">
      <w:pPr>
        <w:ind w:left="851"/>
        <w:rPr>
          <w:rFonts w:cs="Times New Roman"/>
          <w:szCs w:val="24"/>
          <w:lang w:val="en-GB"/>
        </w:rPr>
      </w:pPr>
    </w:p>
    <w:p w14:paraId="3471FC60" w14:textId="3166495A" w:rsidR="000959A2" w:rsidRPr="00522DCA" w:rsidRDefault="000959A2">
      <w:pPr>
        <w:ind w:left="851"/>
        <w:rPr>
          <w:rFonts w:cs="Times New Roman"/>
          <w:szCs w:val="24"/>
          <w:lang w:val="en-GB"/>
        </w:rPr>
      </w:pPr>
      <w:r w:rsidRPr="00522DCA">
        <w:rPr>
          <w:rFonts w:cs="Times New Roman"/>
          <w:szCs w:val="24"/>
          <w:lang w:val="en-GB"/>
        </w:rPr>
        <w:t xml:space="preserve">The </w:t>
      </w:r>
      <w:r w:rsidR="00C11634" w:rsidRPr="00522DCA">
        <w:rPr>
          <w:rFonts w:cs="Times New Roman"/>
          <w:szCs w:val="24"/>
          <w:lang w:val="en-GB"/>
        </w:rPr>
        <w:t>Editor</w:t>
      </w:r>
      <w:r w:rsidRPr="00522DCA">
        <w:rPr>
          <w:rFonts w:cs="Times New Roman"/>
          <w:szCs w:val="24"/>
          <w:lang w:val="en-GB"/>
        </w:rPr>
        <w:t xml:space="preserve"> also appears in the Praat Object Window:</w:t>
      </w:r>
    </w:p>
    <w:p w14:paraId="540A8DFC" w14:textId="77777777" w:rsidR="000959A2" w:rsidRPr="00522DCA" w:rsidRDefault="00B16F25">
      <w:pPr>
        <w:ind w:left="1080" w:firstLine="336"/>
        <w:rPr>
          <w:rFonts w:cs="Times New Roman"/>
          <w:szCs w:val="24"/>
          <w:lang w:val="en-GB"/>
        </w:rPr>
      </w:pPr>
      <w:r>
        <w:rPr>
          <w:rFonts w:cs="Times New Roman"/>
          <w:szCs w:val="24"/>
          <w:lang w:val="en-GB"/>
        </w:rPr>
        <w:pict w14:anchorId="3E364CE7">
          <v:shape id="_x0000_i1260" type="#_x0000_t75" style="width:259pt;height:154.3pt" filled="t">
            <v:fill color2="black"/>
            <v:imagedata r:id="rId308" o:title=""/>
          </v:shape>
        </w:pict>
      </w:r>
    </w:p>
    <w:p w14:paraId="799BA0B8" w14:textId="3DC2C632" w:rsidR="000959A2" w:rsidRPr="00522DCA" w:rsidRDefault="000959A2" w:rsidP="000959A2">
      <w:pPr>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t xml:space="preserve">Organize the Praat </w:t>
      </w:r>
      <w:r w:rsidR="00C11634" w:rsidRPr="00522DCA">
        <w:rPr>
          <w:rFonts w:cs="Times New Roman"/>
          <w:szCs w:val="24"/>
          <w:lang w:val="en-GB"/>
        </w:rPr>
        <w:t>Editor</w:t>
      </w:r>
      <w:r w:rsidRPr="00522DCA">
        <w:rPr>
          <w:rFonts w:cs="Times New Roman"/>
          <w:szCs w:val="24"/>
          <w:lang w:val="en-GB"/>
        </w:rPr>
        <w:t xml:space="preserve"> Window and Partitur-</w:t>
      </w:r>
      <w:r w:rsidR="00C11634" w:rsidRPr="00522DCA">
        <w:rPr>
          <w:rFonts w:cs="Times New Roman"/>
          <w:szCs w:val="24"/>
          <w:lang w:val="en-GB"/>
        </w:rPr>
        <w:t>Editor</w:t>
      </w:r>
      <w:r w:rsidRPr="00522DCA">
        <w:rPr>
          <w:rFonts w:cs="Times New Roman"/>
          <w:szCs w:val="24"/>
          <w:lang w:val="en-GB"/>
        </w:rPr>
        <w:t xml:space="preserve"> so that you can see both on the screen:</w:t>
      </w:r>
    </w:p>
    <w:p w14:paraId="6271AF73" w14:textId="77777777" w:rsidR="000959A2" w:rsidRPr="00522DCA" w:rsidRDefault="000959A2">
      <w:pPr>
        <w:ind w:left="1080"/>
        <w:rPr>
          <w:rFonts w:cs="Times New Roman"/>
          <w:lang w:val="en-GB"/>
        </w:rPr>
      </w:pPr>
    </w:p>
    <w:p w14:paraId="3E64AB50" w14:textId="77777777" w:rsidR="000959A2" w:rsidRPr="00522DCA" w:rsidRDefault="00B16F25">
      <w:pPr>
        <w:pStyle w:val="BildChar"/>
        <w:rPr>
          <w:rFonts w:ascii="Times New Roman" w:hAnsi="Times New Roman"/>
          <w:lang w:val="en-GB"/>
        </w:rPr>
      </w:pPr>
      <w:r>
        <w:rPr>
          <w:rFonts w:ascii="Times New Roman" w:hAnsi="Times New Roman"/>
          <w:lang w:val="en-GB"/>
        </w:rPr>
        <w:lastRenderedPageBreak/>
        <w:pict w14:anchorId="44310885">
          <v:shape id="_x0000_i1261" type="#_x0000_t75" style="width:308.55pt;height:230.95pt" filled="t">
            <v:fill color2="black"/>
            <v:imagedata r:id="rId309" o:title=""/>
          </v:shape>
        </w:pict>
      </w:r>
    </w:p>
    <w:p w14:paraId="370D026A" w14:textId="77777777" w:rsidR="000959A2" w:rsidRPr="00522DCA" w:rsidRDefault="000959A2">
      <w:pPr>
        <w:rPr>
          <w:rFonts w:cs="Times New Roman"/>
          <w:lang w:val="en-GB"/>
        </w:rPr>
      </w:pPr>
    </w:p>
    <w:p w14:paraId="09227AFF" w14:textId="79F5AD88" w:rsidR="000959A2" w:rsidRPr="00522DCA" w:rsidRDefault="000959A2" w:rsidP="000959A2">
      <w:pPr>
        <w:pageBreakBefore/>
        <w:numPr>
          <w:ilvl w:val="0"/>
          <w:numId w:val="8"/>
        </w:numPr>
        <w:tabs>
          <w:tab w:val="clear" w:pos="360"/>
          <w:tab w:val="left" w:pos="851"/>
          <w:tab w:val="num" w:pos="1440"/>
        </w:tabs>
        <w:suppressAutoHyphens/>
        <w:spacing w:after="0" w:line="100" w:lineRule="atLeast"/>
        <w:ind w:left="851" w:firstLine="0"/>
        <w:rPr>
          <w:rFonts w:cs="Times New Roman"/>
          <w:szCs w:val="24"/>
          <w:lang w:val="en-GB"/>
        </w:rPr>
      </w:pPr>
      <w:r w:rsidRPr="00522DCA">
        <w:rPr>
          <w:rFonts w:cs="Times New Roman"/>
          <w:szCs w:val="24"/>
          <w:lang w:val="en-GB"/>
        </w:rPr>
        <w:lastRenderedPageBreak/>
        <w:t xml:space="preserve">In the Praat </w:t>
      </w:r>
      <w:r w:rsidR="00C11634" w:rsidRPr="00522DCA">
        <w:rPr>
          <w:rFonts w:cs="Times New Roman"/>
          <w:szCs w:val="24"/>
          <w:lang w:val="en-GB"/>
        </w:rPr>
        <w:t>Editor</w:t>
      </w:r>
      <w:r w:rsidRPr="00522DCA">
        <w:rPr>
          <w:rFonts w:cs="Times New Roman"/>
          <w:szCs w:val="24"/>
          <w:lang w:val="en-GB"/>
        </w:rPr>
        <w:t xml:space="preserve">, chose </w:t>
      </w:r>
      <w:r w:rsidRPr="00522DCA">
        <w:rPr>
          <w:rFonts w:cs="Times New Roman"/>
          <w:i/>
          <w:szCs w:val="24"/>
          <w:lang w:val="en-GB"/>
        </w:rPr>
        <w:t>View &gt; Zoom…</w:t>
      </w:r>
      <w:del w:id="1231" w:author="Moritz Lautenbach" w:date="2014-04-16T11:46:00Z">
        <w:r w:rsidRPr="00522DCA" w:rsidDel="00A00564">
          <w:rPr>
            <w:rFonts w:cs="Times New Roman"/>
            <w:szCs w:val="24"/>
            <w:lang w:val="en-GB"/>
          </w:rPr>
          <w:delText xml:space="preserve"> </w:delText>
        </w:r>
      </w:del>
      <w:ins w:id="1232" w:author="Moritz Lautenbach" w:date="2014-04-16T11:46:00Z">
        <w:r w:rsidRPr="00522DCA">
          <w:rPr>
            <w:rFonts w:cs="Times New Roman"/>
            <w:i/>
            <w:szCs w:val="24"/>
            <w:lang w:val="en-GB"/>
          </w:rPr>
          <w:t xml:space="preserve"> </w:t>
        </w:r>
      </w:ins>
      <w:r w:rsidRPr="00522DCA">
        <w:rPr>
          <w:rFonts w:cs="Times New Roman"/>
          <w:szCs w:val="24"/>
          <w:lang w:val="en-GB"/>
        </w:rPr>
        <w:t>and enter 0.0 as the beginning and 60.0 as the end value (the oscillogram cannot show more than 60 seconds</w:t>
      </w:r>
      <w:ins w:id="1233" w:author="Moritz Lautenbach" w:date="2014-04-16T11:46:00Z">
        <w:r w:rsidRPr="00522DCA">
          <w:rPr>
            <w:rFonts w:cs="Times New Roman"/>
            <w:szCs w:val="24"/>
            <w:lang w:val="en-GB"/>
          </w:rPr>
          <w:t>)</w:t>
        </w:r>
      </w:ins>
      <w:del w:id="1234" w:author="Moritz Lautenbach" w:date="2014-04-16T11:46:00Z">
        <w:r w:rsidRPr="00522DCA" w:rsidDel="00A00564">
          <w:rPr>
            <w:rFonts w:cs="Times New Roman"/>
            <w:szCs w:val="24"/>
            <w:lang w:val="en-GB"/>
          </w:rPr>
          <w:delText xml:space="preserve"> </w:delText>
        </w:r>
      </w:del>
      <w:r w:rsidRPr="00522DCA">
        <w:rPr>
          <w:rFonts w:cs="Times New Roman"/>
          <w:szCs w:val="24"/>
          <w:lang w:val="en-GB"/>
        </w:rPr>
        <w:t>:</w:t>
      </w:r>
    </w:p>
    <w:p w14:paraId="0AD53DFD" w14:textId="77777777" w:rsidR="000959A2" w:rsidRPr="00522DCA" w:rsidRDefault="000959A2">
      <w:pPr>
        <w:tabs>
          <w:tab w:val="left" w:pos="851"/>
        </w:tabs>
        <w:ind w:left="491"/>
        <w:rPr>
          <w:rFonts w:cs="Times New Roman"/>
          <w:lang w:val="en-GB"/>
        </w:rPr>
      </w:pPr>
    </w:p>
    <w:p w14:paraId="31B7D2FA" w14:textId="77777777" w:rsidR="000959A2" w:rsidRPr="00522DCA" w:rsidRDefault="00B16F25">
      <w:pPr>
        <w:pStyle w:val="BildChar"/>
        <w:rPr>
          <w:rFonts w:ascii="Times New Roman" w:hAnsi="Times New Roman"/>
          <w:lang w:val="en-GB"/>
        </w:rPr>
      </w:pPr>
      <w:r>
        <w:rPr>
          <w:rFonts w:ascii="Times New Roman" w:hAnsi="Times New Roman"/>
          <w:lang w:val="en-GB"/>
        </w:rPr>
        <w:pict w14:anchorId="28209E8D">
          <v:shape id="_x0000_i1262" type="#_x0000_t75" style="width:309.5pt;height:97.25pt" filled="t">
            <v:fill color2="black"/>
            <v:imagedata r:id="rId310" o:title=""/>
          </v:shape>
        </w:pict>
      </w:r>
    </w:p>
    <w:p w14:paraId="336F15AD" w14:textId="77777777" w:rsidR="000959A2" w:rsidRPr="00522DCA" w:rsidRDefault="000959A2">
      <w:pPr>
        <w:pStyle w:val="berschrift2"/>
        <w:rPr>
          <w:lang w:val="en-GB"/>
        </w:rPr>
      </w:pPr>
      <w:bookmarkStart w:id="1235" w:name="_Toc411261374"/>
      <w:r w:rsidRPr="00522DCA">
        <w:rPr>
          <w:lang w:val="en-GB"/>
        </w:rPr>
        <w:t>Synchronization</w:t>
      </w:r>
      <w:bookmarkEnd w:id="1235"/>
    </w:p>
    <w:p w14:paraId="479F5062" w14:textId="218A35F0" w:rsidR="000959A2" w:rsidRPr="00522DCA" w:rsidRDefault="000959A2">
      <w:pPr>
        <w:pStyle w:val="Standard-BlockCharCharChar"/>
        <w:rPr>
          <w:lang w:val="en-GB"/>
        </w:rPr>
      </w:pPr>
      <w:r w:rsidRPr="00522DCA">
        <w:rPr>
          <w:lang w:val="en-GB"/>
        </w:rPr>
        <w:t>In the Praat-</w:t>
      </w:r>
      <w:r w:rsidR="00C11634" w:rsidRPr="00522DCA">
        <w:rPr>
          <w:lang w:val="en-GB"/>
        </w:rPr>
        <w:t>Editor</w:t>
      </w:r>
      <w:r w:rsidRPr="00522DCA">
        <w:rPr>
          <w:lang w:val="en-GB"/>
        </w:rPr>
        <w:t xml:space="preserve"> </w:t>
      </w:r>
      <w:r w:rsidRPr="00522DCA">
        <w:rPr>
          <w:b/>
          <w:lang w:val="en-GB"/>
        </w:rPr>
        <w:t>Tab</w:t>
      </w:r>
      <w:r w:rsidRPr="00522DCA">
        <w:rPr>
          <w:lang w:val="en-GB"/>
        </w:rPr>
        <w:t xml:space="preserve"> can be used to start and stop playback. The current position is highlighted with a red dotted line</w:t>
      </w:r>
      <w:del w:id="1236" w:author="Moritz Lautenbach" w:date="2014-04-16T11:46:00Z">
        <w:r w:rsidRPr="00522DCA" w:rsidDel="00A00564">
          <w:rPr>
            <w:lang w:val="en-GB"/>
          </w:rPr>
          <w:delText>,</w:delText>
        </w:r>
      </w:del>
      <w:r w:rsidRPr="00522DCA">
        <w:rPr>
          <w:lang w:val="en-GB"/>
        </w:rPr>
        <w:t>. The scroll bar at the bottom of the window allows moving the section you want to view:</w:t>
      </w:r>
    </w:p>
    <w:p w14:paraId="164F4211" w14:textId="77777777" w:rsidR="000959A2" w:rsidRPr="00522DCA" w:rsidRDefault="00B16F25">
      <w:pPr>
        <w:pStyle w:val="BildChar"/>
        <w:rPr>
          <w:rFonts w:ascii="Times New Roman" w:hAnsi="Times New Roman"/>
          <w:lang w:val="en-GB"/>
        </w:rPr>
      </w:pPr>
      <w:r>
        <w:rPr>
          <w:rFonts w:ascii="Times New Roman" w:hAnsi="Times New Roman"/>
          <w:lang w:val="en-GB"/>
        </w:rPr>
        <w:pict w14:anchorId="066F3E99">
          <v:shape id="_x0000_i1263" type="#_x0000_t75" style="width:454.45pt;height:173.9pt" filled="t">
            <v:fill color2="black"/>
            <v:imagedata r:id="rId311" o:title=""/>
          </v:shape>
        </w:pict>
      </w:r>
    </w:p>
    <w:p w14:paraId="7CCA21A0" w14:textId="77777777" w:rsidR="000959A2" w:rsidRPr="00522DCA" w:rsidRDefault="000959A2">
      <w:pPr>
        <w:pStyle w:val="Standard-BlockCharCharChar"/>
        <w:rPr>
          <w:lang w:val="en-GB"/>
        </w:rPr>
      </w:pPr>
      <w:r w:rsidRPr="00522DCA">
        <w:rPr>
          <w:lang w:val="en-GB"/>
        </w:rPr>
        <w:t>The synchronization of the audio file and the transcription is completed in 3 steps:</w:t>
      </w:r>
    </w:p>
    <w:p w14:paraId="46DDB879" w14:textId="1F80C140" w:rsidR="000959A2" w:rsidRPr="00522DCA" w:rsidRDefault="000959A2" w:rsidP="000959A2">
      <w:pPr>
        <w:pStyle w:val="Nummerierung1"/>
        <w:numPr>
          <w:ilvl w:val="0"/>
          <w:numId w:val="9"/>
        </w:numPr>
        <w:tabs>
          <w:tab w:val="clear" w:pos="842"/>
          <w:tab w:val="num" w:pos="482"/>
        </w:tabs>
        <w:ind w:left="482" w:hanging="482"/>
        <w:rPr>
          <w:lang w:val="en-GB"/>
        </w:rPr>
      </w:pPr>
      <w:bookmarkStart w:id="1237" w:name="_Toc411261375"/>
      <w:r w:rsidRPr="00522DCA">
        <w:rPr>
          <w:lang w:val="en-GB"/>
        </w:rPr>
        <w:t>Select a time point in the Partitur-</w:t>
      </w:r>
      <w:r w:rsidR="00C11634" w:rsidRPr="00522DCA">
        <w:rPr>
          <w:lang w:val="en-GB"/>
        </w:rPr>
        <w:t>Editor</w:t>
      </w:r>
      <w:r w:rsidRPr="00522DCA">
        <w:rPr>
          <w:lang w:val="en-GB"/>
        </w:rPr>
        <w:t xml:space="preserve"> (to do this, click onto the corresponding position on the time axis):</w:t>
      </w:r>
      <w:bookmarkEnd w:id="1237"/>
    </w:p>
    <w:p w14:paraId="2A6598C0" w14:textId="77777777" w:rsidR="000959A2" w:rsidRPr="00522DCA" w:rsidRDefault="00B16F25">
      <w:pPr>
        <w:pStyle w:val="BildChar"/>
        <w:rPr>
          <w:rFonts w:ascii="Times New Roman" w:hAnsi="Times New Roman"/>
          <w:lang w:val="en-GB"/>
        </w:rPr>
      </w:pPr>
      <w:r>
        <w:rPr>
          <w:rFonts w:ascii="Times New Roman" w:hAnsi="Times New Roman"/>
          <w:lang w:val="en-GB"/>
        </w:rPr>
        <w:pict w14:anchorId="74C12FF9">
          <v:shape id="_x0000_i1264" type="#_x0000_t75" style="width:354.4pt;height:154.3pt" filled="t">
            <v:fill color2="black"/>
            <v:imagedata r:id="rId312" o:title=""/>
          </v:shape>
        </w:pict>
      </w:r>
    </w:p>
    <w:p w14:paraId="16A1C7DB" w14:textId="77777777" w:rsidR="000959A2" w:rsidRPr="00522DCA" w:rsidRDefault="000959A2">
      <w:pPr>
        <w:rPr>
          <w:rFonts w:cs="Times New Roman"/>
          <w:lang w:val="en-GB"/>
        </w:rPr>
      </w:pPr>
    </w:p>
    <w:p w14:paraId="577CE8AF" w14:textId="0CE5E452" w:rsidR="000959A2" w:rsidRPr="00522DCA" w:rsidRDefault="000959A2">
      <w:pPr>
        <w:pStyle w:val="Nummerierung1"/>
        <w:numPr>
          <w:ilvl w:val="0"/>
          <w:numId w:val="0"/>
        </w:numPr>
        <w:rPr>
          <w:lang w:val="en-GB"/>
        </w:rPr>
        <w:pPrChange w:id="1238" w:author="Moritz Lautenbach" w:date="2014-04-16T11:47:00Z">
          <w:pPr>
            <w:pStyle w:val="Nummerierung1"/>
            <w:numPr>
              <w:numId w:val="7"/>
            </w:numPr>
          </w:pPr>
        </w:pPrChange>
      </w:pPr>
      <w:bookmarkStart w:id="1239" w:name="_Toc411261376"/>
      <w:ins w:id="1240" w:author="Moritz Lautenbach" w:date="2014-04-16T11:47:00Z">
        <w:r w:rsidRPr="00522DCA">
          <w:rPr>
            <w:lang w:val="en-GB"/>
          </w:rPr>
          <w:t xml:space="preserve">2. </w:t>
        </w:r>
      </w:ins>
      <w:r w:rsidRPr="00522DCA">
        <w:rPr>
          <w:lang w:val="en-GB"/>
        </w:rPr>
        <w:t>Look for the corresponding position in the recording in the Praat</w:t>
      </w:r>
      <w:ins w:id="1241" w:author="Moritz Lautenbach" w:date="2014-04-16T11:48:00Z">
        <w:r w:rsidRPr="00522DCA">
          <w:rPr>
            <w:lang w:val="en-GB"/>
          </w:rPr>
          <w:t>-</w:t>
        </w:r>
      </w:ins>
      <w:del w:id="1242" w:author="Moritz Lautenbach" w:date="2014-04-16T11:48:00Z">
        <w:r w:rsidRPr="00522DCA" w:rsidDel="00A00564">
          <w:rPr>
            <w:lang w:val="en-GB"/>
          </w:rPr>
          <w:delText xml:space="preserve"> </w:delText>
        </w:r>
      </w:del>
      <w:r w:rsidR="00C11634" w:rsidRPr="00522DCA">
        <w:rPr>
          <w:lang w:val="en-GB"/>
        </w:rPr>
        <w:t>Editor</w:t>
      </w:r>
      <w:r w:rsidRPr="00522DCA">
        <w:rPr>
          <w:lang w:val="en-GB"/>
        </w:rPr>
        <w:t xml:space="preserve">, i.e. move the recording to where the selected element </w:t>
      </w:r>
      <w:r w:rsidRPr="00522DCA">
        <w:rPr>
          <w:b/>
          <w:lang w:val="en-GB"/>
        </w:rPr>
        <w:t>starts</w:t>
      </w:r>
      <w:ins w:id="1243" w:author="Moritz Lautenbach" w:date="2014-04-16T11:48:00Z">
        <w:r w:rsidRPr="00522DCA">
          <w:rPr>
            <w:b/>
            <w:lang w:val="en-GB"/>
          </w:rPr>
          <w:t>.</w:t>
        </w:r>
      </w:ins>
      <w:bookmarkEnd w:id="1239"/>
      <w:r w:rsidRPr="00522DCA">
        <w:rPr>
          <w:lang w:val="en-GB"/>
        </w:rPr>
        <w:t xml:space="preserve"> </w:t>
      </w:r>
    </w:p>
    <w:p w14:paraId="6DF77064" w14:textId="1F3687BF" w:rsidR="000959A2" w:rsidRPr="00522DCA" w:rsidRDefault="000959A2">
      <w:pPr>
        <w:pStyle w:val="Nummerierung1"/>
        <w:numPr>
          <w:ilvl w:val="0"/>
          <w:numId w:val="0"/>
        </w:numPr>
        <w:rPr>
          <w:lang w:val="en-GB"/>
        </w:rPr>
        <w:pPrChange w:id="1244" w:author="Moritz Lautenbach" w:date="2014-04-16T11:47:00Z">
          <w:pPr>
            <w:pStyle w:val="Nummerierung1"/>
            <w:numPr>
              <w:numId w:val="7"/>
            </w:numPr>
          </w:pPr>
        </w:pPrChange>
      </w:pPr>
      <w:bookmarkStart w:id="1245" w:name="_Toc411261377"/>
      <w:ins w:id="1246" w:author="Moritz Lautenbach" w:date="2014-04-16T11:47:00Z">
        <w:r w:rsidRPr="00522DCA">
          <w:rPr>
            <w:lang w:val="en-GB"/>
          </w:rPr>
          <w:lastRenderedPageBreak/>
          <w:t xml:space="preserve">3. </w:t>
        </w:r>
      </w:ins>
      <w:r w:rsidRPr="00522DCA">
        <w:rPr>
          <w:lang w:val="en-GB"/>
        </w:rPr>
        <w:t xml:space="preserve">Click </w:t>
      </w:r>
      <w:r w:rsidRPr="00522DCA">
        <w:rPr>
          <w:i/>
          <w:lang w:val="en-GB"/>
        </w:rPr>
        <w:t>Get</w:t>
      </w:r>
      <w:r w:rsidRPr="00522DCA">
        <w:rPr>
          <w:lang w:val="en-GB"/>
        </w:rPr>
        <w:t xml:space="preserve"> in the Praat panel. The position of the recording in Praat is assigned to the selected time point in EXMARaLDA as </w:t>
      </w:r>
      <w:ins w:id="1247" w:author="Moritz Lautenbach" w:date="2014-04-16T11:49:00Z">
        <w:r w:rsidRPr="00522DCA">
          <w:rPr>
            <w:lang w:val="en-GB"/>
          </w:rPr>
          <w:t>an</w:t>
        </w:r>
      </w:ins>
      <w:del w:id="1248" w:author="Moritz Lautenbach" w:date="2014-04-16T11:49:00Z">
        <w:r w:rsidRPr="00522DCA" w:rsidDel="00A00564">
          <w:rPr>
            <w:lang w:val="en-GB"/>
          </w:rPr>
          <w:delText>N</w:delText>
        </w:r>
      </w:del>
      <w:r w:rsidRPr="00522DCA">
        <w:rPr>
          <w:lang w:val="en-GB"/>
        </w:rPr>
        <w:t xml:space="preserve"> absolute time value. In the </w:t>
      </w:r>
      <w:r w:rsidR="00C11634" w:rsidRPr="00522DCA">
        <w:rPr>
          <w:lang w:val="en-GB"/>
        </w:rPr>
        <w:t>Editor</w:t>
      </w:r>
      <w:r w:rsidRPr="00522DCA">
        <w:rPr>
          <w:lang w:val="en-GB"/>
        </w:rPr>
        <w:t xml:space="preserve"> this can be seen by an absolute time value appearing on the time axis:</w:t>
      </w:r>
      <w:bookmarkEnd w:id="1245"/>
    </w:p>
    <w:p w14:paraId="2EA266A3" w14:textId="77777777" w:rsidR="000959A2" w:rsidRPr="00522DCA" w:rsidRDefault="00B16F25">
      <w:pPr>
        <w:rPr>
          <w:rFonts w:cs="Times New Roman"/>
          <w:lang w:val="en-GB"/>
        </w:rPr>
      </w:pPr>
      <w:r>
        <w:rPr>
          <w:rFonts w:cs="Times New Roman"/>
          <w:lang w:val="en-GB"/>
        </w:rPr>
        <w:pict w14:anchorId="325A4CBC">
          <v:shape id="_x0000_i1265" type="#_x0000_t75" style="width:315.1pt;height:69.2pt" filled="t">
            <v:fill color2="black"/>
            <v:imagedata r:id="rId313" o:title=""/>
          </v:shape>
        </w:pict>
      </w:r>
    </w:p>
    <w:p w14:paraId="27484D30" w14:textId="77777777" w:rsidR="000959A2" w:rsidRPr="00522DCA" w:rsidRDefault="000959A2">
      <w:pPr>
        <w:rPr>
          <w:rFonts w:cs="Times New Roman"/>
          <w:lang w:val="en-GB"/>
        </w:rPr>
      </w:pPr>
    </w:p>
    <w:p w14:paraId="1BC5F957" w14:textId="77777777" w:rsidR="004D2814" w:rsidRPr="00522DCA" w:rsidRDefault="004D2814">
      <w:pPr>
        <w:rPr>
          <w:rFonts w:cs="Times New Roman"/>
          <w:lang w:val="en-GB"/>
        </w:rPr>
      </w:pPr>
    </w:p>
    <w:sectPr w:rsidR="004D2814" w:rsidRPr="00522DCA" w:rsidSect="00E17DA5">
      <w:pgSz w:w="11906" w:h="16838"/>
      <w:pgMar w:top="1417" w:right="1417" w:bottom="1134" w:left="1417" w:header="708" w:footer="708" w:gutter="0"/>
      <w:cols w:space="708"/>
      <w:docGrid w:linePitch="360" w:charSpace="0"/>
      <w:sectPrChange w:id="1249" w:author="Karolina Kaminska" w:date="2014-09-25T11:37:00Z">
        <w:sectPr w:rsidR="004D2814" w:rsidRPr="00522DCA" w:rsidSect="00E17DA5">
          <w:pgMar w:top="1417" w:right="1417" w:bottom="1134" w:left="1417" w:header="720" w:footer="720" w:gutter="0"/>
          <w:cols w:space="720"/>
          <w:docGrid w:charSpace="4096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Moritz Lautenbach" w:date="2014-04-14T16:07:00Z" w:initials="ML">
    <w:p w14:paraId="67186933" w14:textId="77777777" w:rsidR="00B16F25" w:rsidRDefault="00B16F25">
      <w:pPr>
        <w:pStyle w:val="Kommentartext"/>
      </w:pPr>
      <w:r>
        <w:rPr>
          <w:rStyle w:val="Kommentarzeichen"/>
        </w:rPr>
        <w:annotationRef/>
      </w:r>
      <w:r>
        <w:t>Ist das noch so?</w:t>
      </w:r>
    </w:p>
  </w:comment>
  <w:comment w:id="9" w:author="Moritz Lautenbach" w:date="2014-04-14T16:29:00Z" w:initials="ML">
    <w:p w14:paraId="2E88C04A" w14:textId="77777777" w:rsidR="00B16F25" w:rsidRDefault="00B16F25">
      <w:pPr>
        <w:pStyle w:val="Kommentartext"/>
      </w:pPr>
      <w:r>
        <w:rPr>
          <w:rStyle w:val="Kommentarzeichen"/>
        </w:rPr>
        <w:annotationRef/>
      </w:r>
    </w:p>
    <w:p w14:paraId="4F45ACE6" w14:textId="77777777" w:rsidR="00B16F25" w:rsidRDefault="00B16F25" w:rsidP="000959A2">
      <w:pPr>
        <w:pStyle w:val="Kommentartext"/>
        <w:numPr>
          <w:ilvl w:val="0"/>
          <w:numId w:val="6"/>
        </w:numPr>
      </w:pPr>
      <w:r>
        <w:t xml:space="preserve"> Grafik veraltet</w:t>
      </w:r>
    </w:p>
    <w:p w14:paraId="3F06E17A" w14:textId="77777777" w:rsidR="00B16F25" w:rsidRDefault="00B16F25" w:rsidP="000959A2">
      <w:pPr>
        <w:pStyle w:val="Kommentartext"/>
        <w:numPr>
          <w:ilvl w:val="0"/>
          <w:numId w:val="6"/>
        </w:numPr>
      </w:pPr>
      <w:r>
        <w:t xml:space="preserve"> „</w:t>
      </w:r>
      <w:proofErr w:type="spellStart"/>
      <w:r>
        <w:t>Textlink</w:t>
      </w:r>
      <w:proofErr w:type="spellEnd"/>
      <w:r>
        <w:t xml:space="preserve">“ statt </w:t>
      </w:r>
      <w:proofErr w:type="spellStart"/>
      <w:r>
        <w:t>Textl</w:t>
      </w:r>
      <w:proofErr w:type="spellEnd"/>
      <w:r>
        <w:t xml:space="preserve"> </w:t>
      </w:r>
      <w:proofErr w:type="spellStart"/>
      <w:r>
        <w:t>ink</w:t>
      </w:r>
      <w:proofErr w:type="spellEnd"/>
      <w:r>
        <w:t>“</w:t>
      </w:r>
    </w:p>
    <w:p w14:paraId="0604CAB5" w14:textId="77777777" w:rsidR="00B16F25" w:rsidRDefault="00B16F25" w:rsidP="000959A2">
      <w:pPr>
        <w:pStyle w:val="Kommentartext"/>
        <w:numPr>
          <w:ilvl w:val="0"/>
          <w:numId w:val="6"/>
        </w:numPr>
      </w:pPr>
      <w:r>
        <w:t xml:space="preserve"> erneuern</w:t>
      </w:r>
    </w:p>
  </w:comment>
  <w:comment w:id="11" w:author="Moritz Lautenbach" w:date="2014-04-16T13:22:00Z" w:initials="ML">
    <w:p w14:paraId="00E13CE0" w14:textId="77777777" w:rsidR="00B16F25" w:rsidRDefault="00B16F25" w:rsidP="00E17DA5">
      <w:pPr>
        <w:pStyle w:val="Kommentartext"/>
      </w:pPr>
      <w:r>
        <w:rPr>
          <w:rStyle w:val="Kommentarzeichen"/>
        </w:rPr>
        <w:annotationRef/>
      </w:r>
      <w:r>
        <w:rPr>
          <w:rStyle w:val="Kommentarzeichen"/>
        </w:rPr>
        <w:t xml:space="preserve">Grafik veraltet. Neue Funktionen? </w:t>
      </w:r>
      <w:r w:rsidRPr="00055206">
        <w:rPr>
          <w:vanish/>
        </w:rPr>
        <w:t xml:space="preserve">Grafik verrutschttotation panel,bei Bedarf) geändert werden; insbesondere wenn neue Funktionen vorliegen oder alte nicht mehr </w:t>
      </w:r>
      <w:r w:rsidRPr="00055206">
        <w:rPr>
          <w:vanish/>
        </w:rPr>
        <w:pgNum/>
      </w:r>
      <w:r w:rsidRPr="00055206">
        <w:rPr>
          <w:vanish/>
        </w:rPr>
        <w:pgNum/>
      </w:r>
    </w:p>
  </w:comment>
  <w:comment w:id="21" w:author="Moritz Lautenbach" w:date="2014-04-16T13:24:00Z" w:initials="ML">
    <w:p w14:paraId="67491CB7" w14:textId="77777777" w:rsidR="00B16F25" w:rsidRDefault="00B16F25">
      <w:pPr>
        <w:pStyle w:val="Kommentartext"/>
      </w:pPr>
      <w:r>
        <w:rPr>
          <w:rStyle w:val="Kommentarzeichen"/>
        </w:rPr>
        <w:annotationRef/>
      </w:r>
      <w:r>
        <w:t xml:space="preserve">Kein römisch 6 im Inhaltsverzeichnis. Wenn „III. Panels B. Link </w:t>
      </w:r>
      <w:proofErr w:type="spellStart"/>
      <w:r>
        <w:t>panel</w:t>
      </w:r>
      <w:proofErr w:type="spellEnd"/>
      <w:r>
        <w:t>“? gemeint ist, ist dies auch im deutschen Handbuch falsch</w:t>
      </w:r>
    </w:p>
  </w:comment>
  <w:comment w:id="30" w:author="Moritz Lautenbach" w:date="2014-04-16T13:24:00Z" w:initials="ML">
    <w:p w14:paraId="4AF81993" w14:textId="77777777" w:rsidR="00B16F25" w:rsidRDefault="00B16F25" w:rsidP="0023019D">
      <w:pPr>
        <w:pStyle w:val="Kommentartext"/>
      </w:pPr>
      <w:r>
        <w:rPr>
          <w:rStyle w:val="Kommentarzeichen"/>
        </w:rPr>
        <w:annotationRef/>
      </w:r>
      <w:r>
        <w:t xml:space="preserve">Kein römisch 6 im Inhaltsverzeichnis. Wenn „III. Panels B. Link </w:t>
      </w:r>
      <w:proofErr w:type="spellStart"/>
      <w:r>
        <w:t>panel</w:t>
      </w:r>
      <w:proofErr w:type="spellEnd"/>
      <w:r>
        <w:t>“? gemeint ist, ist dies auch im deutschen Handbuch falsch</w:t>
      </w:r>
    </w:p>
  </w:comment>
  <w:comment w:id="147" w:author="Unbekannter Autor" w:date="2013-01-23T15:25:00Z" w:initials="Unbekannt">
    <w:p w14:paraId="0F9735A4" w14:textId="77777777" w:rsidR="00B16F25" w:rsidRDefault="00B16F25">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Englische</w:t>
      </w:r>
      <w:proofErr w:type="spellEnd"/>
      <w:r>
        <w:rPr>
          <w:rFonts w:ascii="Segoe UI" w:eastAsia="SimSun" w:hAnsi="Segoe UI" w:cs="Mangal"/>
          <w:szCs w:val="24"/>
          <w:lang w:val="en-GB"/>
        </w:rPr>
        <w:t xml:space="preserve"> Alternative? </w:t>
      </w:r>
    </w:p>
  </w:comment>
  <w:comment w:id="177" w:author="Unbekannter Autor" w:date="2013-01-23T15:42:00Z" w:initials="Unbekannt">
    <w:p w14:paraId="36F184C2"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or musical score</w:t>
      </w:r>
    </w:p>
  </w:comment>
  <w:comment w:id="178" w:author="Unbekannter Autor" w:date="2013-01-23T15:43:00Z" w:initials="Unbekannt">
    <w:p w14:paraId="6A7ED872" w14:textId="77777777" w:rsidR="00B16F25" w:rsidRDefault="00B16F25">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179" w:author="Unbekannter Autor" w:date="2013-01-23T15:44:00Z" w:initials="Unbekannt">
    <w:p w14:paraId="1F4282AE" w14:textId="77777777" w:rsidR="00B16F25" w:rsidRDefault="00B16F25">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180" w:author="Unbekannter Autor" w:date="2013-01-23T15:44:00Z" w:initials="Unbekannt">
    <w:p w14:paraId="559C0AF3"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Colour </w:t>
      </w:r>
      <w:proofErr w:type="spellStart"/>
      <w:r>
        <w:rPr>
          <w:rFonts w:ascii="Segoe UI" w:eastAsia="SimSun" w:hAnsi="Segoe UI" w:cs="Mangal"/>
          <w:szCs w:val="24"/>
          <w:lang w:val="en-GB"/>
        </w:rPr>
        <w:t>color</w:t>
      </w:r>
      <w:proofErr w:type="spellEnd"/>
    </w:p>
  </w:comment>
  <w:comment w:id="181" w:author="Unbekannter Autor" w:date="2013-01-24T13:08:00Z" w:initials="Unbekannt">
    <w:p w14:paraId="5E5CFFE4"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area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area</w:t>
      </w:r>
    </w:p>
  </w:comment>
  <w:comment w:id="182" w:author="Unbekannter Autor" w:date="2013-01-24T13:08:00Z" w:initials="Unbekannt">
    <w:p w14:paraId="30D1B215" w14:textId="77777777" w:rsidR="00B16F25" w:rsidRDefault="00B16F25">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183" w:author="Unbekannter Autor" w:date="2013-01-24T13:08:00Z" w:initials="Unbekannt">
    <w:p w14:paraId="77A9AAD0" w14:textId="77777777" w:rsidR="00B16F25" w:rsidRDefault="00B16F25">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area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area</w:t>
      </w:r>
    </w:p>
  </w:comment>
  <w:comment w:id="184" w:author="Unbekannter Autor" w:date="2013-01-24T13:09:00Z" w:initials="Unbekannt">
    <w:p w14:paraId="430AEFF0"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English alternative? </w:t>
      </w:r>
    </w:p>
  </w:comment>
  <w:comment w:id="185" w:author="Unbekannter Autor" w:date="2013-01-24T13:10:00Z" w:initials="Unbekannt">
    <w:p w14:paraId="15A3A621"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Musical score line vs </w:t>
      </w:r>
      <w:proofErr w:type="spellStart"/>
      <w:r>
        <w:rPr>
          <w:rFonts w:ascii="Segoe UI" w:eastAsia="SimSun" w:hAnsi="Segoe UI" w:cs="Mangal"/>
          <w:szCs w:val="24"/>
          <w:lang w:val="en-GB"/>
        </w:rPr>
        <w:t>partitur</w:t>
      </w:r>
      <w:proofErr w:type="spellEnd"/>
      <w:r>
        <w:rPr>
          <w:rFonts w:ascii="Segoe UI" w:eastAsia="SimSun" w:hAnsi="Segoe UI" w:cs="Mangal"/>
          <w:szCs w:val="24"/>
          <w:lang w:val="en-GB"/>
        </w:rPr>
        <w:t xml:space="preserve"> line</w:t>
      </w:r>
    </w:p>
  </w:comment>
  <w:comment w:id="186" w:author="Unbekannter Autor" w:date="2013-01-24T13:11:00Z" w:initials="Unbekannt">
    <w:p w14:paraId="4228EE98"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area vs musical score area</w:t>
      </w:r>
    </w:p>
  </w:comment>
  <w:comment w:id="187" w:author="Unbekannter Autor" w:date="2013-01-24T13:12:00Z" w:initials="Unbekannt">
    <w:p w14:paraId="3756164F" w14:textId="77777777" w:rsidR="00B16F25" w:rsidRDefault="00B16F25">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188" w:author="Unbekannter Autor" w:date="2013-01-24T13:12:00Z" w:initials="Unbekannt">
    <w:p w14:paraId="7CA2AD69" w14:textId="77777777" w:rsidR="00B16F25" w:rsidRDefault="00B16F25">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Synchroniation</w:t>
      </w:r>
      <w:proofErr w:type="spellEnd"/>
      <w:r>
        <w:rPr>
          <w:rFonts w:ascii="Segoe UI" w:eastAsia="SimSun" w:hAnsi="Segoe UI" w:cs="Mangal"/>
          <w:szCs w:val="24"/>
          <w:lang w:val="en-GB"/>
        </w:rPr>
        <w:t xml:space="preserve"> ratio? </w:t>
      </w:r>
    </w:p>
  </w:comment>
  <w:comment w:id="189" w:author="Unbekannter Autor" w:date="2013-01-24T13:13:00Z" w:initials="Unbekannt">
    <w:p w14:paraId="07E397C0" w14:textId="77777777" w:rsidR="00B16F25" w:rsidRDefault="00B16F25">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 xml:space="preserve">Musical score line vs </w:t>
      </w:r>
      <w:proofErr w:type="spellStart"/>
      <w:r>
        <w:rPr>
          <w:rFonts w:ascii="Segoe UI" w:eastAsia="SimSun" w:hAnsi="Segoe UI" w:cs="Mangal"/>
          <w:color w:val="000000"/>
          <w:szCs w:val="24"/>
          <w:lang w:val="en-GB"/>
        </w:rPr>
        <w:t>partitur</w:t>
      </w:r>
      <w:proofErr w:type="spellEnd"/>
      <w:r>
        <w:rPr>
          <w:rFonts w:ascii="Segoe UI" w:eastAsia="SimSun" w:hAnsi="Segoe UI" w:cs="Mangal"/>
          <w:color w:val="000000"/>
          <w:szCs w:val="24"/>
          <w:lang w:val="en-GB"/>
        </w:rPr>
        <w:t xml:space="preserve"> line</w:t>
      </w:r>
    </w:p>
  </w:comment>
  <w:comment w:id="190" w:author="Unbekannter Autor" w:date="2013-01-24T13:14:00Z" w:initials="Unbekannt">
    <w:p w14:paraId="414144F1" w14:textId="77777777" w:rsidR="00B16F25" w:rsidRDefault="00B16F25">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191" w:author="Unbekannter Autor" w:date="2013-01-24T13:15:00Z" w:initials="Unbekannt">
    <w:p w14:paraId="7FFEA11F"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192" w:author="Unbekannter Autor" w:date="2013-01-24T13:15:00Z" w:initials="Unbekannt">
    <w:p w14:paraId="66781EB7"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193" w:author="Unbekannter Autor" w:date="2013-01-24T13:16:00Z" w:initials="Unbekannt">
    <w:p w14:paraId="293F4772" w14:textId="77777777" w:rsidR="00B16F25" w:rsidRDefault="00B16F25">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 </w:t>
      </w:r>
    </w:p>
  </w:comment>
  <w:comment w:id="194" w:author="Unbekannter Autor" w:date="2013-01-24T13:16:00Z" w:initials="Unbekannt">
    <w:p w14:paraId="7BA4A8A4" w14:textId="77777777" w:rsidR="00B16F25" w:rsidRDefault="00B16F25">
      <w:pPr>
        <w:overflowPunct w:val="0"/>
        <w:spacing w:line="0" w:lineRule="atLeast"/>
        <w:rPr>
          <w:rFonts w:ascii="Segoe UI" w:eastAsia="SimSun" w:hAnsi="Segoe UI" w:cs="Mangal"/>
          <w:szCs w:val="24"/>
          <w:lang w:val="en-GB"/>
        </w:rPr>
      </w:pPr>
      <w:r>
        <w:annotationRef/>
      </w:r>
      <w:proofErr w:type="spellStart"/>
      <w:r>
        <w:rPr>
          <w:rFonts w:ascii="Segoe UI" w:eastAsia="SimSun" w:hAnsi="Segoe UI" w:cs="Mangal"/>
          <w:szCs w:val="24"/>
          <w:lang w:val="en-GB"/>
        </w:rPr>
        <w:t>s.o</w:t>
      </w:r>
      <w:proofErr w:type="spellEnd"/>
      <w:r>
        <w:rPr>
          <w:rFonts w:ascii="Segoe UI" w:eastAsia="SimSun" w:hAnsi="Segoe UI" w:cs="Mangal"/>
          <w:szCs w:val="24"/>
          <w:lang w:val="en-GB"/>
        </w:rPr>
        <w:t>.</w:t>
      </w:r>
    </w:p>
  </w:comment>
  <w:comment w:id="196" w:author="Moritz Lautenbach" w:date="2014-04-16T13:40:00Z" w:initials="ML">
    <w:p w14:paraId="76E69FAC" w14:textId="77777777" w:rsidR="00B16F25" w:rsidRPr="00E17DA5" w:rsidRDefault="00B16F25">
      <w:pPr>
        <w:pStyle w:val="Kommentartext"/>
        <w:rPr>
          <w:lang w:val="en-US"/>
        </w:rPr>
      </w:pPr>
      <w:r>
        <w:rPr>
          <w:rStyle w:val="Kommentarzeichen"/>
        </w:rPr>
        <w:annotationRef/>
      </w:r>
      <w:r w:rsidRPr="00E17DA5">
        <w:rPr>
          <w:lang w:val="en-US"/>
        </w:rPr>
        <w:t xml:space="preserve"> </w:t>
      </w:r>
      <w:r>
        <w:sym w:font="Wingdings" w:char="F0E0"/>
      </w:r>
      <w:r w:rsidRPr="00E17DA5">
        <w:rPr>
          <w:lang w:val="en-US"/>
        </w:rPr>
        <w:t xml:space="preserve"> C. View-</w:t>
      </w:r>
      <w:proofErr w:type="spellStart"/>
      <w:r w:rsidRPr="00E17DA5">
        <w:rPr>
          <w:lang w:val="en-US"/>
        </w:rPr>
        <w:t>Menü</w:t>
      </w:r>
      <w:proofErr w:type="spellEnd"/>
    </w:p>
  </w:comment>
  <w:comment w:id="218" w:author="Moritz Lautenbach" w:date="2014-04-15T15:57:00Z" w:initials="ML">
    <w:p w14:paraId="088892AF" w14:textId="77777777" w:rsidR="00B16F25" w:rsidRPr="00E17DA5" w:rsidRDefault="00B16F25">
      <w:pPr>
        <w:pStyle w:val="Kommentartext"/>
        <w:rPr>
          <w:lang w:val="en-US"/>
        </w:rPr>
      </w:pPr>
      <w:r>
        <w:rPr>
          <w:rStyle w:val="Kommentarzeichen"/>
        </w:rPr>
        <w:annotationRef/>
      </w:r>
      <w:r w:rsidRPr="00E17DA5">
        <w:rPr>
          <w:lang w:val="en-US"/>
        </w:rPr>
        <w:t xml:space="preserve">III. </w:t>
      </w:r>
      <w:proofErr w:type="gramStart"/>
      <w:r w:rsidRPr="00E17DA5">
        <w:rPr>
          <w:lang w:val="en-US"/>
        </w:rPr>
        <w:t>Panels ?</w:t>
      </w:r>
      <w:proofErr w:type="gramEnd"/>
    </w:p>
  </w:comment>
  <w:comment w:id="255" w:author="Moritz Lautenbach" w:date="2014-04-16T13:41:00Z" w:initials="ML">
    <w:p w14:paraId="7A6FE729" w14:textId="77777777" w:rsidR="00B16F25" w:rsidRPr="00B63590" w:rsidRDefault="00B16F25">
      <w:pPr>
        <w:pStyle w:val="Kommentartext"/>
        <w:rPr>
          <w:lang w:val="en-US"/>
        </w:rPr>
      </w:pPr>
      <w:r>
        <w:rPr>
          <w:rStyle w:val="Kommentarzeichen"/>
        </w:rPr>
        <w:annotationRef/>
      </w:r>
      <w:r w:rsidRPr="00B63590">
        <w:rPr>
          <w:lang w:val="en-US"/>
        </w:rPr>
        <w:t>D. Transcription-Menu</w:t>
      </w:r>
    </w:p>
  </w:comment>
  <w:comment w:id="261" w:author="Moritz Lautenbach" w:date="2014-04-15T16:10:00Z" w:initials="ML">
    <w:p w14:paraId="32041AD0" w14:textId="77777777" w:rsidR="00B16F25" w:rsidRDefault="00B16F25">
      <w:pPr>
        <w:pStyle w:val="Kommentartext"/>
      </w:pPr>
      <w:r>
        <w:rPr>
          <w:rStyle w:val="Kommentarzeichen"/>
        </w:rPr>
        <w:annotationRef/>
      </w:r>
      <w:r>
        <w:t>An anderer Stelle „</w:t>
      </w:r>
      <w:proofErr w:type="spellStart"/>
      <w:r>
        <w:t>digitised</w:t>
      </w:r>
      <w:proofErr w:type="spellEnd"/>
      <w:r>
        <w:t>“</w:t>
      </w:r>
    </w:p>
  </w:comment>
  <w:comment w:id="288" w:author="Moritz Lautenbach" w:date="2014-04-16T13:41:00Z" w:initials="ML">
    <w:p w14:paraId="62856E69" w14:textId="77777777" w:rsidR="00B16F25" w:rsidRDefault="00B16F25">
      <w:pPr>
        <w:pStyle w:val="Kommentartext"/>
      </w:pPr>
      <w:r>
        <w:rPr>
          <w:rStyle w:val="Kommentarzeichen"/>
        </w:rPr>
        <w:annotationRef/>
      </w:r>
      <w:r>
        <w:t>Ausdruck</w:t>
      </w:r>
    </w:p>
  </w:comment>
  <w:comment w:id="294" w:author="Moritz Lautenbach" w:date="2014-04-15T16:46:00Z" w:initials="ML">
    <w:p w14:paraId="33E98B9C" w14:textId="77777777" w:rsidR="00B16F25" w:rsidRDefault="00B16F25">
      <w:pPr>
        <w:pStyle w:val="Kommentartext"/>
      </w:pPr>
      <w:r>
        <w:rPr>
          <w:rStyle w:val="Kommentarzeichen"/>
        </w:rPr>
        <w:annotationRef/>
      </w:r>
      <w:r>
        <w:t>Ausdruck</w:t>
      </w:r>
    </w:p>
  </w:comment>
  <w:comment w:id="375" w:author="Moritz Lautenbach" w:date="2014-04-16T13:42:00Z" w:initials="ML">
    <w:p w14:paraId="219DB4DE" w14:textId="77777777" w:rsidR="00B16F25" w:rsidRDefault="00B16F25">
      <w:pPr>
        <w:pStyle w:val="Kommentartext"/>
      </w:pPr>
      <w:r>
        <w:rPr>
          <w:rStyle w:val="Kommentarzeichen"/>
        </w:rPr>
        <w:annotationRef/>
      </w:r>
      <w:r>
        <w:t>Ausdruck</w:t>
      </w:r>
    </w:p>
  </w:comment>
  <w:comment w:id="377" w:author="Moritz Lautenbach" w:date="2014-04-16T09:16:00Z" w:initials="ML">
    <w:p w14:paraId="3A307048" w14:textId="77777777" w:rsidR="00B16F25" w:rsidRDefault="00B16F25">
      <w:pPr>
        <w:pStyle w:val="Kommentartext"/>
      </w:pPr>
      <w:r>
        <w:rPr>
          <w:rStyle w:val="Kommentarzeichen"/>
        </w:rPr>
        <w:annotationRef/>
      </w:r>
      <w:r>
        <w:t>E. Tier Menu</w:t>
      </w:r>
    </w:p>
  </w:comment>
  <w:comment w:id="493" w:author="Moritz Lautenbach" w:date="2014-04-16T09:32:00Z" w:initials="ML">
    <w:p w14:paraId="6F504681" w14:textId="77777777" w:rsidR="00B16F25" w:rsidRDefault="00B16F25">
      <w:pPr>
        <w:pStyle w:val="Kommentartext"/>
      </w:pPr>
      <w:r>
        <w:rPr>
          <w:rStyle w:val="Kommentarzeichen"/>
        </w:rPr>
        <w:annotationRef/>
      </w:r>
      <w:proofErr w:type="spellStart"/>
      <w:r>
        <w:t>Merges</w:t>
      </w:r>
      <w:proofErr w:type="spellEnd"/>
      <w:r>
        <w:t>?</w:t>
      </w:r>
    </w:p>
  </w:comment>
  <w:comment w:id="562" w:author="Moritz Lautenbach" w:date="2014-04-16T09:36:00Z" w:initials="ML">
    <w:p w14:paraId="75ADC696" w14:textId="77777777" w:rsidR="00B16F25" w:rsidRDefault="00B16F25">
      <w:pPr>
        <w:pStyle w:val="Kommentartext"/>
      </w:pPr>
      <w:r>
        <w:rPr>
          <w:rStyle w:val="Kommentarzeichen"/>
        </w:rPr>
        <w:annotationRef/>
      </w:r>
      <w:r>
        <w:t>G. Timeline Menu</w:t>
      </w:r>
    </w:p>
  </w:comment>
  <w:comment w:id="629" w:author="Moritz Lautenbach" w:date="2014-04-16T09:45:00Z" w:initials="ML">
    <w:p w14:paraId="26A84EEC" w14:textId="77777777" w:rsidR="00B16F25" w:rsidRDefault="00B16F25">
      <w:pPr>
        <w:pStyle w:val="Kommentartext"/>
      </w:pPr>
      <w:r>
        <w:rPr>
          <w:rStyle w:val="Kommentarzeichen"/>
        </w:rPr>
        <w:annotationRef/>
      </w:r>
      <w:r>
        <w:t>Die beiden als Bsp. Für Schreibungen: „…“ „kursiv“ ohne „…“ etc.</w:t>
      </w:r>
    </w:p>
  </w:comment>
  <w:comment w:id="630" w:author="Moritz Lautenbach" w:date="2014-04-16T09:45:00Z" w:initials="ML">
    <w:p w14:paraId="21E872E7" w14:textId="77777777" w:rsidR="00B16F25" w:rsidRDefault="00B16F25">
      <w:pPr>
        <w:pStyle w:val="Kommentartext"/>
      </w:pPr>
      <w:r>
        <w:rPr>
          <w:rStyle w:val="Kommentarzeichen"/>
        </w:rPr>
        <w:annotationRef/>
      </w:r>
    </w:p>
  </w:comment>
  <w:comment w:id="649" w:author="Moritz Lautenbach" w:date="2014-04-16T09:49:00Z" w:initials="ML">
    <w:p w14:paraId="6D8CC01D" w14:textId="77777777" w:rsidR="00B16F25" w:rsidRDefault="00B16F25">
      <w:pPr>
        <w:pStyle w:val="Kommentartext"/>
      </w:pPr>
      <w:r>
        <w:rPr>
          <w:rStyle w:val="Kommentarzeichen"/>
        </w:rPr>
        <w:annotationRef/>
      </w:r>
      <w:r>
        <w:t>H. Format-Menu</w:t>
      </w:r>
    </w:p>
  </w:comment>
  <w:comment w:id="653" w:author="Moritz Lautenbach" w:date="2014-04-16T09:54:00Z" w:initials="ML">
    <w:p w14:paraId="4BB2FB37" w14:textId="77777777" w:rsidR="00B16F25" w:rsidRDefault="00B16F25">
      <w:pPr>
        <w:pStyle w:val="Kommentartext"/>
      </w:pPr>
      <w:r>
        <w:rPr>
          <w:rStyle w:val="Kommentarzeichen"/>
        </w:rPr>
        <w:annotationRef/>
      </w:r>
      <w:r>
        <w:t>Ausdruck?</w:t>
      </w:r>
    </w:p>
  </w:comment>
  <w:comment w:id="771" w:author="Moritz Lautenbach" w:date="2014-04-16T10:08:00Z" w:initials="ML">
    <w:p w14:paraId="2C5C4F5D" w14:textId="77777777" w:rsidR="00B16F25" w:rsidRDefault="00B16F25" w:rsidP="000959A2">
      <w:pPr>
        <w:pStyle w:val="Kommentartext"/>
        <w:widowControl w:val="0"/>
        <w:numPr>
          <w:ilvl w:val="0"/>
          <w:numId w:val="37"/>
        </w:numPr>
        <w:tabs>
          <w:tab w:val="left" w:pos="482"/>
        </w:tabs>
        <w:spacing w:line="100" w:lineRule="atLeast"/>
        <w:jc w:val="both"/>
      </w:pPr>
      <w:r>
        <w:rPr>
          <w:rStyle w:val="Kommentarzeichen"/>
        </w:rPr>
        <w:annotationRef/>
      </w:r>
      <w:r>
        <w:t>Help-Menu</w:t>
      </w:r>
    </w:p>
  </w:comment>
  <w:comment w:id="788" w:author="Moritz Lautenbach" w:date="2014-04-16T10:14:00Z" w:initials="ML">
    <w:p w14:paraId="6C5D6937" w14:textId="77777777" w:rsidR="00B16F25" w:rsidRDefault="00B16F25">
      <w:pPr>
        <w:pStyle w:val="Kommentartext"/>
      </w:pPr>
      <w:r>
        <w:rPr>
          <w:rStyle w:val="Kommentarzeichen"/>
        </w:rPr>
        <w:annotationRef/>
      </w:r>
      <w:r>
        <w:t>Gemeint ist glaube ich „</w:t>
      </w:r>
      <w:proofErr w:type="spellStart"/>
      <w:r>
        <w:t>one</w:t>
      </w:r>
      <w:proofErr w:type="spellEnd"/>
      <w:r>
        <w:t>“ für „wird eine Äußerung transkribiert“</w:t>
      </w:r>
    </w:p>
  </w:comment>
  <w:comment w:id="862" w:author="Moritz Lautenbach" w:date="2014-04-16T10:24:00Z" w:initials="ML">
    <w:p w14:paraId="569A594B" w14:textId="77777777" w:rsidR="00B16F25" w:rsidRDefault="00B16F25">
      <w:pPr>
        <w:pStyle w:val="Kommentartext"/>
      </w:pPr>
      <w:r>
        <w:rPr>
          <w:rStyle w:val="Kommentarzeichen"/>
        </w:rPr>
        <w:annotationRef/>
      </w:r>
      <w:r>
        <w:t>Begriffe</w:t>
      </w:r>
    </w:p>
  </w:comment>
  <w:comment w:id="972" w:author="Moritz Lautenbach" w:date="2014-04-16T10:59:00Z" w:initials="ML">
    <w:p w14:paraId="7A6064E4" w14:textId="77777777" w:rsidR="00B16F25" w:rsidRDefault="00B16F25">
      <w:pPr>
        <w:pStyle w:val="Kommentartext"/>
      </w:pPr>
      <w:r>
        <w:rPr>
          <w:rStyle w:val="Kommentarzeichen"/>
        </w:rPr>
        <w:annotationRef/>
      </w:r>
      <w:r>
        <w:t xml:space="preserve">In dieser Tabelle ggf. noch mal die Formen von </w:t>
      </w:r>
      <w:proofErr w:type="spellStart"/>
      <w:r>
        <w:t>parentheses</w:t>
      </w:r>
      <w:proofErr w:type="spellEnd"/>
      <w:r>
        <w:t xml:space="preserve"> &amp; </w:t>
      </w:r>
      <w:proofErr w:type="spellStart"/>
      <w:r>
        <w:t>parenthesis</w:t>
      </w:r>
      <w:proofErr w:type="spellEnd"/>
      <w:r>
        <w:t xml:space="preserve"> checken</w:t>
      </w:r>
    </w:p>
  </w:comment>
  <w:comment w:id="1001" w:author="Moritz Lautenbach" w:date="2014-04-16T11:01:00Z" w:initials="ML">
    <w:p w14:paraId="5F0B6614" w14:textId="77777777" w:rsidR="00B16F25" w:rsidRDefault="00B16F25">
      <w:pPr>
        <w:pStyle w:val="Kommentartext"/>
      </w:pPr>
      <w:r>
        <w:rPr>
          <w:rStyle w:val="Kommentarzeichen"/>
        </w:rPr>
        <w:annotationRef/>
      </w:r>
      <w:r>
        <w:t>Begriff</w:t>
      </w:r>
    </w:p>
  </w:comment>
  <w:comment w:id="1008" w:author="Moritz Lautenbach" w:date="2014-04-16T11:01:00Z" w:initials="ML">
    <w:p w14:paraId="5357F2CB" w14:textId="77777777" w:rsidR="00B16F25" w:rsidRDefault="00B16F25">
      <w:pPr>
        <w:pStyle w:val="Kommentartext"/>
      </w:pPr>
      <w:r>
        <w:rPr>
          <w:rStyle w:val="Kommentarzeichen"/>
        </w:rPr>
        <w:annotationRef/>
      </w:r>
      <w:r>
        <w:t>Begriff</w:t>
      </w:r>
    </w:p>
  </w:comment>
  <w:comment w:id="1022" w:author="Moritz Lautenbach" w:date="2014-04-16T11:03:00Z" w:initials="ML">
    <w:p w14:paraId="700A344E" w14:textId="77777777" w:rsidR="00B16F25" w:rsidRDefault="00B16F25">
      <w:pPr>
        <w:pStyle w:val="Kommentartext"/>
      </w:pPr>
      <w:r>
        <w:rPr>
          <w:rStyle w:val="Kommentarzeichen"/>
        </w:rPr>
        <w:annotationRef/>
      </w:r>
      <w:r>
        <w:t>Begriff</w:t>
      </w:r>
    </w:p>
  </w:comment>
  <w:comment w:id="1026" w:author="Moritz Lautenbach" w:date="2014-04-16T11:04:00Z" w:initials="ML">
    <w:p w14:paraId="52857704" w14:textId="77777777" w:rsidR="00B16F25" w:rsidRDefault="00B16F25">
      <w:pPr>
        <w:pStyle w:val="Kommentartext"/>
      </w:pPr>
      <w:r>
        <w:rPr>
          <w:rStyle w:val="Kommentarzeichen"/>
        </w:rPr>
        <w:annotationRef/>
      </w:r>
      <w:r>
        <w:t>Begriff</w:t>
      </w:r>
    </w:p>
  </w:comment>
  <w:comment w:id="1030" w:author="Moritz Lautenbach" w:date="2014-04-16T11:05:00Z" w:initials="ML">
    <w:p w14:paraId="6533B6D5" w14:textId="77777777" w:rsidR="00B16F25" w:rsidRDefault="00B16F25">
      <w:pPr>
        <w:pStyle w:val="Kommentartext"/>
      </w:pPr>
      <w:r>
        <w:rPr>
          <w:rStyle w:val="Kommentarzeichen"/>
        </w:rPr>
        <w:annotationRef/>
      </w:r>
      <w:r>
        <w:t>Begriff</w:t>
      </w:r>
    </w:p>
  </w:comment>
  <w:comment w:id="1033" w:author="Moritz Lautenbach" w:date="2014-04-16T11:05:00Z" w:initials="ML">
    <w:p w14:paraId="0BF9F62E" w14:textId="77777777" w:rsidR="00B16F25" w:rsidRDefault="00B16F25">
      <w:pPr>
        <w:pStyle w:val="Kommentartext"/>
      </w:pPr>
      <w:r>
        <w:rPr>
          <w:rStyle w:val="Kommentarzeichen"/>
        </w:rPr>
        <w:annotationRef/>
      </w:r>
      <w:r>
        <w:t>Begriff</w:t>
      </w:r>
    </w:p>
  </w:comment>
  <w:comment w:id="1037" w:author="Moritz Lautenbach" w:date="2014-04-16T11:06:00Z" w:initials="ML">
    <w:p w14:paraId="0F65EC4D" w14:textId="77777777" w:rsidR="00B16F25" w:rsidRDefault="00B16F25">
      <w:pPr>
        <w:pStyle w:val="Kommentartext"/>
      </w:pPr>
      <w:r>
        <w:rPr>
          <w:rStyle w:val="Kommentarzeichen"/>
        </w:rPr>
        <w:annotationRef/>
      </w:r>
      <w:r>
        <w:t>Begriff</w:t>
      </w:r>
    </w:p>
  </w:comment>
  <w:comment w:id="1041" w:author="Moritz Lautenbach" w:date="2014-04-16T11:06:00Z" w:initials="ML">
    <w:p w14:paraId="5426F22E" w14:textId="77777777" w:rsidR="00B16F25" w:rsidRDefault="00B16F25">
      <w:pPr>
        <w:pStyle w:val="Kommentartext"/>
      </w:pPr>
      <w:r>
        <w:rPr>
          <w:rStyle w:val="Kommentarzeichen"/>
        </w:rPr>
        <w:annotationRef/>
      </w:r>
      <w:r>
        <w:t>Begriff</w:t>
      </w:r>
    </w:p>
  </w:comment>
  <w:comment w:id="1044" w:author="Moritz Lautenbach" w:date="2014-04-16T11:06:00Z" w:initials="ML">
    <w:p w14:paraId="7525AEFE" w14:textId="77777777" w:rsidR="00B16F25" w:rsidRDefault="00B16F25">
      <w:pPr>
        <w:pStyle w:val="Kommentartext"/>
      </w:pPr>
      <w:r>
        <w:rPr>
          <w:rStyle w:val="Kommentarzeichen"/>
        </w:rPr>
        <w:annotationRef/>
      </w:r>
      <w:r>
        <w:t>Begriff</w:t>
      </w:r>
    </w:p>
  </w:comment>
  <w:comment w:id="1046" w:author="Moritz Lautenbach" w:date="2014-04-16T11:06:00Z" w:initials="ML">
    <w:p w14:paraId="41B72FC6" w14:textId="77777777" w:rsidR="00B16F25" w:rsidRDefault="00B16F25">
      <w:pPr>
        <w:pStyle w:val="Kommentartext"/>
      </w:pPr>
      <w:r>
        <w:rPr>
          <w:rStyle w:val="Kommentarzeichen"/>
        </w:rPr>
        <w:annotationRef/>
      </w:r>
      <w:r>
        <w:t>Begriff</w:t>
      </w:r>
    </w:p>
  </w:comment>
  <w:comment w:id="1047" w:author="Moritz Lautenbach" w:date="2014-04-16T11:06:00Z" w:initials="ML">
    <w:p w14:paraId="2BB08F2E" w14:textId="77777777" w:rsidR="00B16F25" w:rsidRDefault="00B16F25">
      <w:pPr>
        <w:pStyle w:val="Kommentartext"/>
      </w:pPr>
      <w:r>
        <w:rPr>
          <w:rStyle w:val="Kommentarzeichen"/>
        </w:rPr>
        <w:annotationRef/>
      </w:r>
      <w:r>
        <w:t>Begriff</w:t>
      </w:r>
    </w:p>
  </w:comment>
  <w:comment w:id="1050" w:author="Moritz Lautenbach" w:date="2014-04-16T11:06:00Z" w:initials="ML">
    <w:p w14:paraId="2F719FCB" w14:textId="77777777" w:rsidR="00B16F25" w:rsidRDefault="00B16F25">
      <w:pPr>
        <w:pStyle w:val="Kommentartext"/>
      </w:pPr>
      <w:r>
        <w:rPr>
          <w:rStyle w:val="Kommentarzeichen"/>
        </w:rPr>
        <w:annotationRef/>
      </w:r>
      <w:r>
        <w:t>Begriff</w:t>
      </w:r>
    </w:p>
  </w:comment>
  <w:comment w:id="1057" w:author="Moritz Lautenbach" w:date="2014-04-16T11:06:00Z" w:initials="ML">
    <w:p w14:paraId="350BFE8C" w14:textId="77777777" w:rsidR="00B16F25" w:rsidRDefault="00B16F25">
      <w:pPr>
        <w:pStyle w:val="Kommentartext"/>
      </w:pPr>
      <w:r>
        <w:rPr>
          <w:rStyle w:val="Kommentarzeichen"/>
        </w:rPr>
        <w:annotationRef/>
      </w:r>
      <w:r>
        <w:t>Begriff</w:t>
      </w:r>
    </w:p>
  </w:comment>
  <w:comment w:id="1060" w:author="Moritz Lautenbach" w:date="2014-04-16T11:07:00Z" w:initials="ML">
    <w:p w14:paraId="2831057F" w14:textId="77777777" w:rsidR="00B16F25" w:rsidRDefault="00B16F25">
      <w:pPr>
        <w:pStyle w:val="Kommentartext"/>
      </w:pPr>
      <w:r>
        <w:rPr>
          <w:rStyle w:val="Kommentarzeichen"/>
        </w:rPr>
        <w:annotationRef/>
      </w:r>
      <w:r>
        <w:t>Begriff</w:t>
      </w:r>
    </w:p>
  </w:comment>
  <w:comment w:id="1063" w:author="Moritz Lautenbach" w:date="2014-04-16T11:08:00Z" w:initials="ML">
    <w:p w14:paraId="7BAC9B4C" w14:textId="77777777" w:rsidR="00B16F25" w:rsidRDefault="00B16F25">
      <w:pPr>
        <w:pStyle w:val="Kommentartext"/>
      </w:pPr>
      <w:r>
        <w:rPr>
          <w:rStyle w:val="Kommentarzeichen"/>
        </w:rPr>
        <w:annotationRef/>
      </w:r>
      <w:r>
        <w:t>Begriff</w:t>
      </w:r>
    </w:p>
  </w:comment>
  <w:comment w:id="1079" w:author="Moritz Lautenbach" w:date="2014-04-16T11:09:00Z" w:initials="ML">
    <w:p w14:paraId="27CE9B5C" w14:textId="77777777" w:rsidR="00B16F25" w:rsidRDefault="00B16F25">
      <w:pPr>
        <w:pStyle w:val="Kommentartext"/>
      </w:pPr>
      <w:r>
        <w:rPr>
          <w:rStyle w:val="Kommentarzeichen"/>
        </w:rPr>
        <w:annotationRef/>
      </w:r>
      <w:r>
        <w:t>Auch hier: mal groß, mal klein</w:t>
      </w:r>
    </w:p>
  </w:comment>
  <w:comment w:id="1081" w:author="Moritz Lautenbach" w:date="2014-04-16T11:10:00Z" w:initials="ML">
    <w:p w14:paraId="3C2AEFDD" w14:textId="77777777" w:rsidR="00B16F25" w:rsidRDefault="00B16F25">
      <w:pPr>
        <w:pStyle w:val="Kommentartext"/>
      </w:pPr>
      <w:r>
        <w:rPr>
          <w:rStyle w:val="Kommentarzeichen"/>
        </w:rPr>
        <w:annotationRef/>
      </w:r>
      <w:r>
        <w:t>Begriff</w:t>
      </w:r>
    </w:p>
  </w:comment>
  <w:comment w:id="1195" w:author="Moritz Lautenbach" w:date="2014-04-16T11:37:00Z" w:initials="ML">
    <w:p w14:paraId="5640CA26" w14:textId="77777777" w:rsidR="00B16F25" w:rsidRDefault="00B16F25">
      <w:pPr>
        <w:pStyle w:val="Kommentartext"/>
      </w:pPr>
      <w:r>
        <w:rPr>
          <w:rStyle w:val="Kommentarzeichen"/>
        </w:rPr>
        <w:annotationRef/>
      </w:r>
      <w:r>
        <w:t>In dieser Tabelle Symbole ersetzen</w:t>
      </w:r>
    </w:p>
  </w:comment>
  <w:comment w:id="1207" w:author="Moritz Lautenbach" w:date="2014-04-16T11:37:00Z" w:initials="ML">
    <w:p w14:paraId="0E97FDFB" w14:textId="77777777" w:rsidR="00B16F25" w:rsidRDefault="00B16F25">
      <w:pPr>
        <w:pStyle w:val="Kommentartext"/>
      </w:pPr>
      <w:r>
        <w:rPr>
          <w:rStyle w:val="Kommentarzeichen"/>
        </w:rPr>
        <w:annotationRef/>
      </w:r>
      <w:r>
        <w:t xml:space="preserve">s.o. </w:t>
      </w:r>
    </w:p>
  </w:comment>
  <w:comment w:id="1209" w:author="Moritz Lautenbach" w:date="2014-04-16T11:38:00Z" w:initials="ML">
    <w:p w14:paraId="77F7486B" w14:textId="77777777" w:rsidR="00B16F25" w:rsidRDefault="00B16F25">
      <w:pPr>
        <w:pStyle w:val="Kommentartext"/>
      </w:pPr>
      <w:r>
        <w:rPr>
          <w:rStyle w:val="Kommentarzeichen"/>
        </w:rPr>
        <w:annotationRef/>
      </w:r>
      <w:r>
        <w:t xml:space="preserve">Begriff: </w:t>
      </w:r>
      <w:proofErr w:type="spellStart"/>
      <w:r>
        <w:t>digitalised</w:t>
      </w:r>
      <w:proofErr w:type="spellEnd"/>
      <w:r>
        <w:t xml:space="preserve"> // </w:t>
      </w:r>
      <w:proofErr w:type="spellStart"/>
      <w:r>
        <w:t>digitised</w:t>
      </w:r>
      <w:proofErr w:type="spellEnd"/>
      <w:r>
        <w:t xml:space="preserve"> // </w:t>
      </w:r>
      <w:proofErr w:type="spellStart"/>
      <w:r>
        <w:t>digitzed</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86933" w15:done="0"/>
  <w15:commentEx w15:paraId="0604CAB5" w15:done="0"/>
  <w15:commentEx w15:paraId="00E13CE0" w15:done="0"/>
  <w15:commentEx w15:paraId="67491CB7" w15:done="0"/>
  <w15:commentEx w15:paraId="4AF81993" w15:done="0"/>
  <w15:commentEx w15:paraId="0F9735A4" w15:done="0"/>
  <w15:commentEx w15:paraId="36F184C2" w15:done="0"/>
  <w15:commentEx w15:paraId="6A7ED872" w15:done="0"/>
  <w15:commentEx w15:paraId="1F4282AE" w15:done="0"/>
  <w15:commentEx w15:paraId="559C0AF3" w15:done="0"/>
  <w15:commentEx w15:paraId="5E5CFFE4" w15:done="0"/>
  <w15:commentEx w15:paraId="30D1B215" w15:done="0"/>
  <w15:commentEx w15:paraId="77A9AAD0" w15:done="0"/>
  <w15:commentEx w15:paraId="430AEFF0" w15:done="0"/>
  <w15:commentEx w15:paraId="15A3A621" w15:done="0"/>
  <w15:commentEx w15:paraId="4228EE98" w15:done="0"/>
  <w15:commentEx w15:paraId="3756164F" w15:done="0"/>
  <w15:commentEx w15:paraId="7CA2AD69" w15:done="0"/>
  <w15:commentEx w15:paraId="07E397C0" w15:done="0"/>
  <w15:commentEx w15:paraId="414144F1" w15:done="0"/>
  <w15:commentEx w15:paraId="7FFEA11F" w15:done="0"/>
  <w15:commentEx w15:paraId="66781EB7" w15:done="0"/>
  <w15:commentEx w15:paraId="293F4772" w15:done="0"/>
  <w15:commentEx w15:paraId="7BA4A8A4" w15:done="0"/>
  <w15:commentEx w15:paraId="76E69FAC" w15:done="0"/>
  <w15:commentEx w15:paraId="088892AF" w15:done="0"/>
  <w15:commentEx w15:paraId="7A6FE729" w15:done="0"/>
  <w15:commentEx w15:paraId="32041AD0" w15:done="0"/>
  <w15:commentEx w15:paraId="62856E69" w15:done="0"/>
  <w15:commentEx w15:paraId="33E98B9C" w15:done="0"/>
  <w15:commentEx w15:paraId="219DB4DE" w15:done="0"/>
  <w15:commentEx w15:paraId="3A307048" w15:done="0"/>
  <w15:commentEx w15:paraId="6F504681" w15:done="0"/>
  <w15:commentEx w15:paraId="75ADC696" w15:done="0"/>
  <w15:commentEx w15:paraId="26A84EEC" w15:done="0"/>
  <w15:commentEx w15:paraId="21E872E7" w15:done="0"/>
  <w15:commentEx w15:paraId="6D8CC01D" w15:done="0"/>
  <w15:commentEx w15:paraId="4BB2FB37" w15:done="0"/>
  <w15:commentEx w15:paraId="2C5C4F5D" w15:done="0"/>
  <w15:commentEx w15:paraId="6C5D6937" w15:done="0"/>
  <w15:commentEx w15:paraId="569A594B" w15:done="0"/>
  <w15:commentEx w15:paraId="7A6064E4" w15:done="0"/>
  <w15:commentEx w15:paraId="5F0B6614" w15:done="0"/>
  <w15:commentEx w15:paraId="5357F2CB" w15:done="0"/>
  <w15:commentEx w15:paraId="700A344E" w15:done="0"/>
  <w15:commentEx w15:paraId="52857704" w15:done="0"/>
  <w15:commentEx w15:paraId="6533B6D5" w15:done="0"/>
  <w15:commentEx w15:paraId="0BF9F62E" w15:done="0"/>
  <w15:commentEx w15:paraId="0F65EC4D" w15:done="0"/>
  <w15:commentEx w15:paraId="5426F22E" w15:done="0"/>
  <w15:commentEx w15:paraId="7525AEFE" w15:done="0"/>
  <w15:commentEx w15:paraId="41B72FC6" w15:done="0"/>
  <w15:commentEx w15:paraId="2BB08F2E" w15:done="0"/>
  <w15:commentEx w15:paraId="2F719FCB" w15:done="0"/>
  <w15:commentEx w15:paraId="350BFE8C" w15:done="0"/>
  <w15:commentEx w15:paraId="2831057F" w15:done="0"/>
  <w15:commentEx w15:paraId="7BAC9B4C" w15:done="0"/>
  <w15:commentEx w15:paraId="27CE9B5C" w15:done="0"/>
  <w15:commentEx w15:paraId="3C2AEFDD" w15:done="0"/>
  <w15:commentEx w15:paraId="5640CA26" w15:done="0"/>
  <w15:commentEx w15:paraId="0E97FDFB" w15:done="0"/>
  <w15:commentEx w15:paraId="77F7486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30B3A" w14:textId="77777777" w:rsidR="0043029E" w:rsidRDefault="0043029E">
      <w:pPr>
        <w:spacing w:after="0"/>
      </w:pPr>
      <w:r>
        <w:separator/>
      </w:r>
    </w:p>
  </w:endnote>
  <w:endnote w:type="continuationSeparator" w:id="0">
    <w:p w14:paraId="527F53BD" w14:textId="77777777" w:rsidR="0043029E" w:rsidRDefault="0043029E">
      <w:pPr>
        <w:spacing w:after="0"/>
      </w:pPr>
      <w:r>
        <w:continuationSeparator/>
      </w:r>
    </w:p>
  </w:endnote>
  <w:endnote w:type="continuationNotice" w:id="1">
    <w:p w14:paraId="472FDA71" w14:textId="77777777" w:rsidR="0043029E" w:rsidRDefault="0043029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9141A" w14:textId="77777777" w:rsidR="00B16F25" w:rsidRDefault="00B16F25"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F14FBB7" w14:textId="77777777" w:rsidR="00B16F25" w:rsidRDefault="00B16F25">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B1477" w14:textId="77777777" w:rsidR="00B16F25" w:rsidRDefault="00B16F25"/>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A5C6" w14:textId="77777777" w:rsidR="00B16F25" w:rsidRDefault="00B16F25"/>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1B2CC" w14:textId="77777777" w:rsidR="00B16F25" w:rsidRDefault="00B16F25"/>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54E06" w14:textId="77777777" w:rsidR="00B16F25" w:rsidRDefault="00B16F25"/>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0E37E" w14:textId="77777777" w:rsidR="00B16F25" w:rsidRDefault="00B16F25"/>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CFE1E" w14:textId="77777777" w:rsidR="00B16F25" w:rsidRDefault="00B16F25"/>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FAB71" w14:textId="77777777" w:rsidR="00B16F25" w:rsidRDefault="00B16F25"/>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DCE01" w14:textId="77777777" w:rsidR="00B16F25" w:rsidRDefault="00B16F25"/>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86CA0" w14:textId="77777777" w:rsidR="00B16F25" w:rsidRDefault="00B16F25"/>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6A9A" w14:textId="77777777" w:rsidR="00B16F25" w:rsidRDefault="00B16F2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3F3C" w14:textId="77777777" w:rsidR="00B16F25" w:rsidRDefault="00B16F25"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3B0285">
      <w:rPr>
        <w:rStyle w:val="Seitenzahl"/>
        <w:noProof/>
      </w:rPr>
      <w:t>1</w:t>
    </w:r>
    <w:r>
      <w:rPr>
        <w:rStyle w:val="Seitenzahl"/>
      </w:rPr>
      <w:fldChar w:fldCharType="end"/>
    </w:r>
  </w:p>
  <w:p w14:paraId="2036AF8C" w14:textId="77777777" w:rsidR="00B16F25" w:rsidRDefault="00B16F25">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AF43" w14:textId="77777777" w:rsidR="00B16F25" w:rsidRDefault="00B16F25"/>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13432" w14:textId="77777777" w:rsidR="00B16F25" w:rsidRDefault="00B16F25"/>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060A8" w14:textId="77777777" w:rsidR="00B16F25" w:rsidRDefault="00B16F25"/>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831" w14:textId="77777777" w:rsidR="00B16F25" w:rsidRDefault="00B16F25"/>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65CDA" w14:textId="77777777" w:rsidR="00B16F25" w:rsidRDefault="00B16F25"/>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40CB" w14:textId="77777777" w:rsidR="00B16F25" w:rsidRDefault="00B16F25"/>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35E75" w14:textId="77777777" w:rsidR="00B16F25" w:rsidRDefault="00B16F25"/>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E4E3" w14:textId="77777777" w:rsidR="00B16F25" w:rsidRDefault="00B16F25"/>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726B" w14:textId="77777777" w:rsidR="00B16F25" w:rsidRDefault="00B16F25"/>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2BE65" w14:textId="77777777" w:rsidR="00B16F25" w:rsidRDefault="00B16F2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A009" w14:textId="77777777" w:rsidR="00B16F25" w:rsidRDefault="00B16F2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BEB81" w14:textId="77777777" w:rsidR="00B16F25" w:rsidRDefault="00B16F2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01277" w14:textId="77777777" w:rsidR="00B16F25" w:rsidRDefault="00B16F2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D7582" w14:textId="77777777" w:rsidR="00B16F25" w:rsidRDefault="00B16F2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8686" w14:textId="77777777" w:rsidR="00B16F25" w:rsidRDefault="00B16F2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1F6E" w14:textId="77777777" w:rsidR="00B16F25" w:rsidRDefault="00B16F2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D863" w14:textId="77777777" w:rsidR="00B16F25" w:rsidRDefault="00B16F2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C93AFF" w14:textId="77777777" w:rsidR="0043029E" w:rsidRDefault="0043029E">
      <w:pPr>
        <w:spacing w:after="0"/>
      </w:pPr>
      <w:r>
        <w:separator/>
      </w:r>
    </w:p>
  </w:footnote>
  <w:footnote w:type="continuationSeparator" w:id="0">
    <w:p w14:paraId="35228CF1" w14:textId="77777777" w:rsidR="0043029E" w:rsidRDefault="0043029E">
      <w:pPr>
        <w:spacing w:after="0"/>
      </w:pPr>
      <w:r>
        <w:continuationSeparator/>
      </w:r>
    </w:p>
  </w:footnote>
  <w:footnote w:type="continuationNotice" w:id="1">
    <w:p w14:paraId="6EDA6BB0" w14:textId="77777777" w:rsidR="0043029E" w:rsidRDefault="0043029E">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64D04" w14:textId="77777777" w:rsidR="00B16F25" w:rsidRDefault="00B16F2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F8505" w14:textId="77777777" w:rsidR="00B16F25" w:rsidRDefault="00B16F25"/>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73CB6" w14:textId="4CDFB293" w:rsidR="00B16F25" w:rsidRDefault="00B16F25">
    <w:pPr>
      <w:pStyle w:val="Kopfzeile"/>
      <w:rPr>
        <w:lang w:val="en-GB"/>
      </w:rPr>
    </w:pPr>
    <w:r>
      <w:rPr>
        <w:lang w:val="en-GB"/>
      </w:rPr>
      <w:t>EXMARaLDA Partitur-Editor User Manual</w:t>
    </w:r>
    <w:r>
      <w:rPr>
        <w:lang w:val="en-GB"/>
      </w:rPr>
      <w:tab/>
    </w:r>
    <w:r>
      <w:rPr>
        <w:lang w:val="en-GB"/>
      </w:rPr>
      <w:tab/>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042C3" w14:textId="77777777" w:rsidR="00B16F25" w:rsidRDefault="00B16F25"/>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778B8" w14:textId="77777777" w:rsidR="00B16F25" w:rsidRDefault="00B16F25"/>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7DEA8" w14:textId="3318EBFF" w:rsidR="00B16F25" w:rsidRDefault="00B16F25">
    <w:pPr>
      <w:pStyle w:val="Kopfzeile"/>
      <w:rPr>
        <w:lang w:val="en-GB"/>
      </w:rPr>
    </w:pPr>
    <w:r>
      <w:rPr>
        <w:lang w:val="en-GB"/>
      </w:rPr>
      <w:t>EXMARaLDA Partitur-Editor User Manual</w:t>
    </w:r>
    <w:r>
      <w:rPr>
        <w:lang w:val="en-GB"/>
      </w:rPr>
      <w:tab/>
    </w:r>
    <w:r>
      <w:rPr>
        <w:lang w:val="en-GB"/>
      </w:rPr>
      <w:tab/>
      <w:t>IPA Panel</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BC961" w14:textId="77777777" w:rsidR="00B16F25" w:rsidRDefault="00B16F25"/>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037C" w14:textId="6AED438D" w:rsidR="00B16F25" w:rsidRDefault="00B16F25">
    <w:pPr>
      <w:pStyle w:val="Kopfzeile"/>
    </w:pPr>
    <w:r>
      <w:t>EXMARaLDA Partitur-Editor – Handbuch</w:t>
    </w:r>
    <w:r>
      <w:tab/>
    </w:r>
    <w:r>
      <w:tab/>
      <w:t>Tier Menu</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62FFB" w14:textId="77777777" w:rsidR="00B16F25" w:rsidRDefault="00B16F2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039F9" w14:textId="1E4197F0" w:rsidR="00B16F25" w:rsidRPr="00FC7598" w:rsidRDefault="00B16F25">
    <w:pPr>
      <w:pStyle w:val="Kopfzeile"/>
      <w:rPr>
        <w:lang w:val="en-US"/>
        <w:rPrChange w:id="812" w:author="Moritz Lautenbach" w:date="2014-04-16T10:11:00Z">
          <w:rPr/>
        </w:rPrChange>
      </w:rPr>
    </w:pPr>
    <w:r w:rsidRPr="00FC7598">
      <w:rPr>
        <w:lang w:val="en-US"/>
        <w:rPrChange w:id="813" w:author="Moritz Lautenbach" w:date="2014-04-16T10:11:00Z">
          <w:rPr/>
        </w:rPrChange>
      </w:rPr>
      <w:t>EXMARaLDA Partitur-</w:t>
    </w:r>
    <w:r>
      <w:rPr>
        <w:lang w:val="en-US"/>
      </w:rPr>
      <w:t>Editor</w:t>
    </w:r>
    <w:r w:rsidRPr="00FC7598">
      <w:rPr>
        <w:lang w:val="en-US"/>
        <w:rPrChange w:id="814" w:author="Moritz Lautenbach" w:date="2014-04-16T10:11:00Z">
          <w:rPr/>
        </w:rPrChange>
      </w:rPr>
      <w:t xml:space="preserve"> – </w:t>
    </w:r>
    <w:proofErr w:type="spellStart"/>
    <w:r w:rsidRPr="00FC7598">
      <w:rPr>
        <w:lang w:val="en-US"/>
        <w:rPrChange w:id="815" w:author="Moritz Lautenbach" w:date="2014-04-16T10:11:00Z">
          <w:rPr/>
        </w:rPrChange>
      </w:rPr>
      <w:t>Handbuch</w:t>
    </w:r>
    <w:proofErr w:type="spellEnd"/>
    <w:r w:rsidRPr="00FC7598">
      <w:rPr>
        <w:lang w:val="en-US"/>
        <w:rPrChange w:id="816" w:author="Moritz Lautenbach" w:date="2014-04-16T10:11:00Z">
          <w:rPr/>
        </w:rPrChange>
      </w:rPr>
      <w:tab/>
    </w:r>
    <w:r w:rsidRPr="00FC7598">
      <w:rPr>
        <w:lang w:val="en-US"/>
        <w:rPrChange w:id="817" w:author="Moritz Lautenbach" w:date="2014-04-16T10:11:00Z">
          <w:rPr/>
        </w:rPrChange>
      </w:rPr>
      <w:tab/>
      <w:t>SIMPLE EXMARaLDA Conventions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D6942" w14:textId="77777777" w:rsidR="00B16F25" w:rsidRDefault="00B16F2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3609" w14:textId="240DB0AF" w:rsidR="00B16F25" w:rsidRDefault="00B16F25">
    <w:pPr>
      <w:pStyle w:val="Kopfzeile"/>
      <w:rPr>
        <w:lang w:val="en-GB"/>
      </w:rPr>
    </w:pPr>
    <w:r>
      <w:rPr>
        <w:lang w:val="en-GB"/>
      </w:rPr>
      <w:t>EXMARaLDA Partitur-Editor User Manual</w:t>
    </w:r>
    <w:r>
      <w:rPr>
        <w:lang w:val="en-GB"/>
      </w:rPr>
      <w:tab/>
    </w:r>
    <w:r>
      <w:rPr>
        <w:lang w:val="en-GB"/>
      </w:rPr>
      <w:tab/>
      <w:t>Keyboard</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C556E" w14:textId="0DBCA8E8" w:rsidR="00B16F25" w:rsidRDefault="00B16F25">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t>Stylesheets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0D12" w14:textId="77777777" w:rsidR="00B16F25" w:rsidRDefault="00B16F25"/>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BF3A8" w14:textId="77777777" w:rsidR="00B16F25" w:rsidRDefault="00B16F25"/>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03F7" w14:textId="6EE3F689" w:rsidR="00B16F25" w:rsidRDefault="00B16F25">
    <w:pPr>
      <w:pStyle w:val="Kopfzeile"/>
      <w:rPr>
        <w:lang w:val="en-GB"/>
      </w:rPr>
    </w:pPr>
    <w:r>
      <w:rPr>
        <w:lang w:val="en-GB"/>
      </w:rPr>
      <w:t xml:space="preserve">EXMARaLDA Partitur-Editor – </w:t>
    </w:r>
    <w:proofErr w:type="spellStart"/>
    <w:r>
      <w:rPr>
        <w:lang w:val="en-GB"/>
      </w:rPr>
      <w:t>Handbuch</w:t>
    </w:r>
    <w:proofErr w:type="spellEnd"/>
    <w:r>
      <w:rPr>
        <w:lang w:val="en-GB"/>
      </w:rPr>
      <w:tab/>
    </w:r>
    <w:r>
      <w:rPr>
        <w:lang w:val="en-GB"/>
      </w:rPr>
      <w:tab/>
      <w:t>Shortcuts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E9AE6" w14:textId="77777777" w:rsidR="00B16F25" w:rsidRDefault="00B16F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C15D7" w14:textId="77777777" w:rsidR="00B16F25" w:rsidRDefault="00B16F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40CCB" w14:textId="77777777" w:rsidR="00B16F25" w:rsidRDefault="00B16F2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198BE" w14:textId="7A2F8075" w:rsidR="00B16F25" w:rsidRDefault="00B16F25">
    <w:pPr>
      <w:pStyle w:val="Kopfzeile"/>
      <w:rPr>
        <w:lang w:val="en-GB"/>
      </w:rPr>
    </w:pPr>
    <w:r>
      <w:rPr>
        <w:lang w:val="en-GB"/>
      </w:rPr>
      <w:t>EXMARaLDA Partitur-Editor User Manual</w:t>
    </w:r>
    <w:r>
      <w:rPr>
        <w:lang w:val="en-GB"/>
      </w:rPr>
      <w:tab/>
    </w:r>
    <w:r>
      <w:rPr>
        <w:lang w:val="en-GB"/>
      </w:rPr>
      <w:tab/>
      <w:t>Link Panel</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74F04" w14:textId="77777777" w:rsidR="00B16F25" w:rsidRDefault="00B16F2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FD6C" w14:textId="77777777" w:rsidR="00B16F25" w:rsidRDefault="00B16F2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3755D" w14:textId="7FA50934" w:rsidR="00B16F25" w:rsidRDefault="00B16F25">
    <w:pPr>
      <w:pStyle w:val="Kopfzeile"/>
      <w:rPr>
        <w:lang w:val="en-GB"/>
      </w:rPr>
    </w:pPr>
    <w:r>
      <w:rPr>
        <w:lang w:val="en-GB"/>
      </w:rPr>
      <w:t>EXMARaLDA Partitur-Editor User Manual</w:t>
    </w:r>
    <w:r>
      <w:rPr>
        <w:lang w:val="en-GB"/>
      </w:rPr>
      <w:tab/>
    </w:r>
    <w:r>
      <w:rPr>
        <w:lang w:val="en-GB"/>
      </w:rPr>
      <w:tab/>
      <w:t xml:space="preserve">Audio/Video &lt;t0/&gt;Panel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A7B7E" w14:textId="77777777" w:rsidR="00B16F25" w:rsidRDefault="00B16F2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D50277A"/>
    <w:lvl w:ilvl="0">
      <w:start w:val="1"/>
      <w:numFmt w:val="decimal"/>
      <w:lvlText w:val="%1."/>
      <w:lvlJc w:val="left"/>
      <w:pPr>
        <w:tabs>
          <w:tab w:val="num" w:pos="1492"/>
        </w:tabs>
        <w:ind w:left="1492" w:hanging="360"/>
      </w:pPr>
    </w:lvl>
  </w:abstractNum>
  <w:abstractNum w:abstractNumId="1">
    <w:nsid w:val="FFFFFF7D"/>
    <w:multiLevelType w:val="singleLevel"/>
    <w:tmpl w:val="6136BC2C"/>
    <w:lvl w:ilvl="0">
      <w:start w:val="1"/>
      <w:numFmt w:val="decimal"/>
      <w:lvlText w:val="%1."/>
      <w:lvlJc w:val="left"/>
      <w:pPr>
        <w:tabs>
          <w:tab w:val="num" w:pos="1209"/>
        </w:tabs>
        <w:ind w:left="1209" w:hanging="360"/>
      </w:pPr>
    </w:lvl>
  </w:abstractNum>
  <w:abstractNum w:abstractNumId="2">
    <w:nsid w:val="FFFFFF7E"/>
    <w:multiLevelType w:val="singleLevel"/>
    <w:tmpl w:val="D444F55E"/>
    <w:lvl w:ilvl="0">
      <w:start w:val="1"/>
      <w:numFmt w:val="decimal"/>
      <w:lvlText w:val="%1."/>
      <w:lvlJc w:val="left"/>
      <w:pPr>
        <w:tabs>
          <w:tab w:val="num" w:pos="926"/>
        </w:tabs>
        <w:ind w:left="926" w:hanging="360"/>
      </w:pPr>
    </w:lvl>
  </w:abstractNum>
  <w:abstractNum w:abstractNumId="3">
    <w:nsid w:val="FFFFFF7F"/>
    <w:multiLevelType w:val="singleLevel"/>
    <w:tmpl w:val="63424170"/>
    <w:lvl w:ilvl="0">
      <w:start w:val="1"/>
      <w:numFmt w:val="decimal"/>
      <w:lvlText w:val="%1."/>
      <w:lvlJc w:val="left"/>
      <w:pPr>
        <w:tabs>
          <w:tab w:val="num" w:pos="643"/>
        </w:tabs>
        <w:ind w:left="643" w:hanging="360"/>
      </w:pPr>
    </w:lvl>
  </w:abstractNum>
  <w:abstractNum w:abstractNumId="4">
    <w:nsid w:val="FFFFFF80"/>
    <w:multiLevelType w:val="singleLevel"/>
    <w:tmpl w:val="555AC5B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C7254E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91ED7B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FAC298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87A5358"/>
    <w:lvl w:ilvl="0">
      <w:start w:val="1"/>
      <w:numFmt w:val="decimal"/>
      <w:lvlText w:val="%1."/>
      <w:lvlJc w:val="left"/>
      <w:pPr>
        <w:tabs>
          <w:tab w:val="num" w:pos="360"/>
        </w:tabs>
        <w:ind w:left="360" w:hanging="360"/>
      </w:pPr>
    </w:lvl>
  </w:abstractNum>
  <w:abstractNum w:abstractNumId="9">
    <w:nsid w:val="FFFFFF89"/>
    <w:multiLevelType w:val="singleLevel"/>
    <w:tmpl w:val="7338A728"/>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00000002"/>
    <w:multiLevelType w:val="multilevel"/>
    <w:tmpl w:val="46CC921A"/>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3"/>
    <w:multiLevelType w:val="multilevel"/>
    <w:tmpl w:val="74EAA9E6"/>
    <w:name w:val="WWNum3"/>
    <w:lvl w:ilvl="0">
      <w:start w:val="1"/>
      <w:numFmt w:val="bullet"/>
      <w:lvlText w:val=""/>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3">
    <w:nsid w:val="00000004"/>
    <w:multiLevelType w:val="multilevel"/>
    <w:tmpl w:val="00000004"/>
    <w:name w:val="WWNum4"/>
    <w:lvl w:ilvl="0">
      <w:start w:val="1"/>
      <w:numFmt w:val="bullet"/>
      <w:lvlText w:val=""/>
      <w:lvlJc w:val="left"/>
      <w:pPr>
        <w:tabs>
          <w:tab w:val="num" w:pos="360"/>
        </w:tabs>
        <w:ind w:left="36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5"/>
    <w:multiLevelType w:val="multilevel"/>
    <w:tmpl w:val="98D6E742"/>
    <w:name w:val="WW8Num5"/>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5">
    <w:nsid w:val="00000006"/>
    <w:multiLevelType w:val="multilevel"/>
    <w:tmpl w:val="00000006"/>
    <w:name w:val="WW8Num6"/>
    <w:lvl w:ilvl="0">
      <w:start w:val="1"/>
      <w:numFmt w:val="bullet"/>
      <w:lvlText w:val=""/>
      <w:lvlJc w:val="left"/>
      <w:pPr>
        <w:tabs>
          <w:tab w:val="num" w:pos="842"/>
        </w:tabs>
        <w:ind w:left="842" w:hanging="360"/>
      </w:pPr>
      <w:rPr>
        <w:rFonts w:ascii="Wingdings" w:hAnsi="Wingdings"/>
      </w:rPr>
    </w:lvl>
    <w:lvl w:ilvl="1">
      <w:start w:val="1"/>
      <w:numFmt w:val="bullet"/>
      <w:lvlText w:val="o"/>
      <w:lvlJc w:val="left"/>
      <w:pPr>
        <w:tabs>
          <w:tab w:val="num" w:pos="1922"/>
        </w:tabs>
        <w:ind w:left="1922" w:hanging="360"/>
      </w:pPr>
      <w:rPr>
        <w:rFonts w:ascii="Courier New" w:hAnsi="Courier New" w:cs="Courier New"/>
      </w:rPr>
    </w:lvl>
    <w:lvl w:ilvl="2">
      <w:start w:val="1"/>
      <w:numFmt w:val="bullet"/>
      <w:lvlText w:val=""/>
      <w:lvlJc w:val="left"/>
      <w:pPr>
        <w:tabs>
          <w:tab w:val="num" w:pos="2642"/>
        </w:tabs>
        <w:ind w:left="2642" w:hanging="360"/>
      </w:pPr>
      <w:rPr>
        <w:rFonts w:ascii="Wingdings" w:hAnsi="Wingdings"/>
      </w:rPr>
    </w:lvl>
    <w:lvl w:ilvl="3">
      <w:start w:val="1"/>
      <w:numFmt w:val="bullet"/>
      <w:lvlText w:val=""/>
      <w:lvlJc w:val="left"/>
      <w:pPr>
        <w:tabs>
          <w:tab w:val="num" w:pos="3362"/>
        </w:tabs>
        <w:ind w:left="3362" w:hanging="360"/>
      </w:pPr>
      <w:rPr>
        <w:rFonts w:ascii="Symbol" w:hAnsi="Symbol"/>
      </w:rPr>
    </w:lvl>
    <w:lvl w:ilvl="4">
      <w:start w:val="1"/>
      <w:numFmt w:val="bullet"/>
      <w:lvlText w:val="o"/>
      <w:lvlJc w:val="left"/>
      <w:pPr>
        <w:tabs>
          <w:tab w:val="num" w:pos="4082"/>
        </w:tabs>
        <w:ind w:left="4082" w:hanging="360"/>
      </w:pPr>
      <w:rPr>
        <w:rFonts w:ascii="Courier New" w:hAnsi="Courier New" w:cs="Courier New"/>
      </w:rPr>
    </w:lvl>
    <w:lvl w:ilvl="5">
      <w:start w:val="1"/>
      <w:numFmt w:val="bullet"/>
      <w:lvlText w:val=""/>
      <w:lvlJc w:val="left"/>
      <w:pPr>
        <w:tabs>
          <w:tab w:val="num" w:pos="4802"/>
        </w:tabs>
        <w:ind w:left="4802" w:hanging="360"/>
      </w:pPr>
      <w:rPr>
        <w:rFonts w:ascii="Wingdings" w:hAnsi="Wingdings"/>
      </w:rPr>
    </w:lvl>
    <w:lvl w:ilvl="6">
      <w:start w:val="1"/>
      <w:numFmt w:val="bullet"/>
      <w:lvlText w:val=""/>
      <w:lvlJc w:val="left"/>
      <w:pPr>
        <w:tabs>
          <w:tab w:val="num" w:pos="5522"/>
        </w:tabs>
        <w:ind w:left="5522" w:hanging="360"/>
      </w:pPr>
      <w:rPr>
        <w:rFonts w:ascii="Symbol" w:hAnsi="Symbol"/>
      </w:rPr>
    </w:lvl>
    <w:lvl w:ilvl="7">
      <w:start w:val="1"/>
      <w:numFmt w:val="bullet"/>
      <w:lvlText w:val="o"/>
      <w:lvlJc w:val="left"/>
      <w:pPr>
        <w:tabs>
          <w:tab w:val="num" w:pos="6242"/>
        </w:tabs>
        <w:ind w:left="6242" w:hanging="360"/>
      </w:pPr>
      <w:rPr>
        <w:rFonts w:ascii="Courier New" w:hAnsi="Courier New" w:cs="Courier New"/>
      </w:rPr>
    </w:lvl>
    <w:lvl w:ilvl="8">
      <w:start w:val="1"/>
      <w:numFmt w:val="bullet"/>
      <w:lvlText w:val=""/>
      <w:lvlJc w:val="left"/>
      <w:pPr>
        <w:tabs>
          <w:tab w:val="num" w:pos="6962"/>
        </w:tabs>
        <w:ind w:left="6962" w:hanging="360"/>
      </w:pPr>
      <w:rPr>
        <w:rFonts w:ascii="Wingdings" w:hAnsi="Wingdings"/>
      </w:rPr>
    </w:lvl>
  </w:abstractNum>
  <w:abstractNum w:abstractNumId="16">
    <w:nsid w:val="00000007"/>
    <w:multiLevelType w:val="multilevel"/>
    <w:tmpl w:val="00000007"/>
    <w:name w:val="WW8Num7"/>
    <w:lvl w:ilvl="0">
      <w:start w:val="1"/>
      <w:numFmt w:val="bullet"/>
      <w:lvlText w:val=""/>
      <w:lvlJc w:val="left"/>
      <w:pPr>
        <w:tabs>
          <w:tab w:val="num" w:pos="927"/>
        </w:tabs>
        <w:ind w:left="927" w:hanging="360"/>
      </w:pPr>
      <w:rPr>
        <w:rFonts w:ascii="Wingdings" w:hAnsi="Wingdings"/>
      </w:rPr>
    </w:lvl>
    <w:lvl w:ilvl="1">
      <w:start w:val="1"/>
      <w:numFmt w:val="bullet"/>
      <w:lvlText w:val="o"/>
      <w:lvlJc w:val="left"/>
      <w:pPr>
        <w:tabs>
          <w:tab w:val="num" w:pos="2007"/>
        </w:tabs>
        <w:ind w:left="2007" w:hanging="360"/>
      </w:pPr>
      <w:rPr>
        <w:rFonts w:ascii="Courier New" w:hAnsi="Courier New" w:cs="Courier New"/>
      </w:rPr>
    </w:lvl>
    <w:lvl w:ilvl="2">
      <w:start w:val="1"/>
      <w:numFmt w:val="bullet"/>
      <w:lvlText w:val=""/>
      <w:lvlJc w:val="left"/>
      <w:pPr>
        <w:tabs>
          <w:tab w:val="num" w:pos="2727"/>
        </w:tabs>
        <w:ind w:left="2727" w:hanging="360"/>
      </w:pPr>
      <w:rPr>
        <w:rFonts w:ascii="Wingdings" w:hAnsi="Wingdings"/>
      </w:rPr>
    </w:lvl>
    <w:lvl w:ilvl="3">
      <w:start w:val="1"/>
      <w:numFmt w:val="bullet"/>
      <w:lvlText w:val=""/>
      <w:lvlJc w:val="left"/>
      <w:pPr>
        <w:tabs>
          <w:tab w:val="num" w:pos="3447"/>
        </w:tabs>
        <w:ind w:left="3447" w:hanging="360"/>
      </w:pPr>
      <w:rPr>
        <w:rFonts w:ascii="Symbol" w:hAnsi="Symbol"/>
      </w:rPr>
    </w:lvl>
    <w:lvl w:ilvl="4">
      <w:start w:val="1"/>
      <w:numFmt w:val="bullet"/>
      <w:lvlText w:val="o"/>
      <w:lvlJc w:val="left"/>
      <w:pPr>
        <w:tabs>
          <w:tab w:val="num" w:pos="4167"/>
        </w:tabs>
        <w:ind w:left="4167" w:hanging="360"/>
      </w:pPr>
      <w:rPr>
        <w:rFonts w:ascii="Courier New" w:hAnsi="Courier New" w:cs="Courier New"/>
      </w:rPr>
    </w:lvl>
    <w:lvl w:ilvl="5">
      <w:start w:val="1"/>
      <w:numFmt w:val="bullet"/>
      <w:lvlText w:val=""/>
      <w:lvlJc w:val="left"/>
      <w:pPr>
        <w:tabs>
          <w:tab w:val="num" w:pos="4887"/>
        </w:tabs>
        <w:ind w:left="4887" w:hanging="360"/>
      </w:pPr>
      <w:rPr>
        <w:rFonts w:ascii="Wingdings" w:hAnsi="Wingdings"/>
      </w:rPr>
    </w:lvl>
    <w:lvl w:ilvl="6">
      <w:start w:val="1"/>
      <w:numFmt w:val="bullet"/>
      <w:lvlText w:val=""/>
      <w:lvlJc w:val="left"/>
      <w:pPr>
        <w:tabs>
          <w:tab w:val="num" w:pos="5607"/>
        </w:tabs>
        <w:ind w:left="5607" w:hanging="360"/>
      </w:pPr>
      <w:rPr>
        <w:rFonts w:ascii="Symbol" w:hAnsi="Symbol"/>
      </w:rPr>
    </w:lvl>
    <w:lvl w:ilvl="7">
      <w:start w:val="1"/>
      <w:numFmt w:val="bullet"/>
      <w:lvlText w:val="o"/>
      <w:lvlJc w:val="left"/>
      <w:pPr>
        <w:tabs>
          <w:tab w:val="num" w:pos="6327"/>
        </w:tabs>
        <w:ind w:left="6327" w:hanging="360"/>
      </w:pPr>
      <w:rPr>
        <w:rFonts w:ascii="Courier New" w:hAnsi="Courier New" w:cs="Courier New"/>
      </w:rPr>
    </w:lvl>
    <w:lvl w:ilvl="8">
      <w:start w:val="1"/>
      <w:numFmt w:val="bullet"/>
      <w:lvlText w:val=""/>
      <w:lvlJc w:val="left"/>
      <w:pPr>
        <w:tabs>
          <w:tab w:val="num" w:pos="7047"/>
        </w:tabs>
        <w:ind w:left="7047" w:hanging="360"/>
      </w:pPr>
      <w:rPr>
        <w:rFonts w:ascii="Wingdings" w:hAnsi="Wingdings"/>
      </w:rPr>
    </w:lvl>
  </w:abstractNum>
  <w:abstractNum w:abstractNumId="17">
    <w:nsid w:val="00000008"/>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09"/>
    <w:multiLevelType w:val="multilevel"/>
    <w:tmpl w:val="422265CE"/>
    <w:name w:val="WWNum10"/>
    <w:lvl w:ilvl="0">
      <w:start w:val="1"/>
      <w:numFmt w:val="decimal"/>
      <w:lvlText w:val="%1."/>
      <w:lvlJc w:val="left"/>
      <w:pPr>
        <w:tabs>
          <w:tab w:val="num" w:pos="482"/>
        </w:tabs>
        <w:ind w:left="482" w:hanging="482"/>
      </w:pPr>
      <w:rPr>
        <w:i w:val="0"/>
      </w:r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9">
    <w:nsid w:val="0000000A"/>
    <w:multiLevelType w:val="multilevel"/>
    <w:tmpl w:val="0000000A"/>
    <w:name w:val="WWNum11"/>
    <w:lvl w:ilvl="0">
      <w:start w:val="1"/>
      <w:numFmt w:val="decimal"/>
      <w:lvlText w:val="%1."/>
      <w:lvlJc w:val="left"/>
      <w:pPr>
        <w:tabs>
          <w:tab w:val="num" w:pos="482"/>
        </w:tabs>
        <w:ind w:left="482" w:hanging="482"/>
      </w:p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20">
    <w:nsid w:val="000C7A7E"/>
    <w:multiLevelType w:val="hybridMultilevel"/>
    <w:tmpl w:val="FBAA492A"/>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21">
    <w:nsid w:val="02EC5840"/>
    <w:multiLevelType w:val="hybridMultilevel"/>
    <w:tmpl w:val="A502AFE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22">
    <w:nsid w:val="03AE485E"/>
    <w:multiLevelType w:val="hybridMultilevel"/>
    <w:tmpl w:val="E2B83A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049B4F13"/>
    <w:multiLevelType w:val="hybridMultilevel"/>
    <w:tmpl w:val="7D58412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24">
    <w:nsid w:val="0570577E"/>
    <w:multiLevelType w:val="hybridMultilevel"/>
    <w:tmpl w:val="7AB4B0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25">
    <w:nsid w:val="05FD7D7A"/>
    <w:multiLevelType w:val="hybridMultilevel"/>
    <w:tmpl w:val="020255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7">
    <w:nsid w:val="08085D8B"/>
    <w:multiLevelType w:val="hybridMultilevel"/>
    <w:tmpl w:val="DA662E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0ABF6F10"/>
    <w:multiLevelType w:val="hybridMultilevel"/>
    <w:tmpl w:val="25D83D94"/>
    <w:lvl w:ilvl="0" w:tplc="DA3CEA82">
      <w:start w:val="1"/>
      <w:numFmt w:val="bullet"/>
      <w:pStyle w:val="Aufzhlungszeichen1"/>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0AFD2F28"/>
    <w:multiLevelType w:val="hybridMultilevel"/>
    <w:tmpl w:val="82FA197C"/>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30">
    <w:nsid w:val="0B707C37"/>
    <w:multiLevelType w:val="hybridMultilevel"/>
    <w:tmpl w:val="31248E54"/>
    <w:lvl w:ilvl="0" w:tplc="EE4217F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0C246D58"/>
    <w:multiLevelType w:val="hybridMultilevel"/>
    <w:tmpl w:val="545EF632"/>
    <w:lvl w:ilvl="0" w:tplc="606C9198">
      <w:start w:val="1"/>
      <w:numFmt w:val="bullet"/>
      <w:pStyle w:val="Aufzhlung"/>
      <w:lvlText w:val=""/>
      <w:lvlJc w:val="left"/>
      <w:pPr>
        <w:ind w:left="360" w:hanging="360"/>
      </w:pPr>
      <w:rPr>
        <w:rFonts w:ascii="Wingdings" w:hAnsi="Wingdings"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0F7A666F"/>
    <w:multiLevelType w:val="hybridMultilevel"/>
    <w:tmpl w:val="E2649DAA"/>
    <w:lvl w:ilvl="0" w:tplc="04070001">
      <w:start w:val="1"/>
      <w:numFmt w:val="bullet"/>
      <w:lvlText w:val=""/>
      <w:lvlJc w:val="left"/>
      <w:pPr>
        <w:ind w:left="842" w:hanging="360"/>
      </w:pPr>
      <w:rPr>
        <w:rFonts w:ascii="Symbol" w:hAnsi="Symbol"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33">
    <w:nsid w:val="15231513"/>
    <w:multiLevelType w:val="hybridMultilevel"/>
    <w:tmpl w:val="D43691E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34">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nsid w:val="15FF1952"/>
    <w:multiLevelType w:val="hybridMultilevel"/>
    <w:tmpl w:val="2A22C6E8"/>
    <w:lvl w:ilvl="0" w:tplc="AF9ED550">
      <w:start w:val="1"/>
      <w:numFmt w:val="decimal"/>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6">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7">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8">
    <w:nsid w:val="1A834AD0"/>
    <w:multiLevelType w:val="hybridMultilevel"/>
    <w:tmpl w:val="984C02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0">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41">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42">
    <w:nsid w:val="22CB0D19"/>
    <w:multiLevelType w:val="hybridMultilevel"/>
    <w:tmpl w:val="A59853CA"/>
    <w:lvl w:ilvl="0" w:tplc="ECF2C2D4">
      <w:start w:val="1"/>
      <w:numFmt w:val="upperRoman"/>
      <w:pStyle w:val="berschrift1"/>
      <w:lvlText w:val="%1."/>
      <w:lvlJc w:val="left"/>
      <w:pPr>
        <w:ind w:left="720" w:hanging="72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3">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4">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45">
    <w:nsid w:val="299E4EC3"/>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nsid w:val="2C3C3912"/>
    <w:multiLevelType w:val="hybridMultilevel"/>
    <w:tmpl w:val="4A5AF6C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7">
    <w:nsid w:val="2D8A47F2"/>
    <w:multiLevelType w:val="hybridMultilevel"/>
    <w:tmpl w:val="87C66016"/>
    <w:lvl w:ilvl="0" w:tplc="04070005">
      <w:start w:val="1"/>
      <w:numFmt w:val="bullet"/>
      <w:lvlText w:val=""/>
      <w:lvlJc w:val="left"/>
      <w:pPr>
        <w:ind w:left="842" w:hanging="360"/>
      </w:pPr>
      <w:rPr>
        <w:rFonts w:ascii="Wingdings" w:hAnsi="Wingdings"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48">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49">
    <w:nsid w:val="322A3047"/>
    <w:multiLevelType w:val="hybridMultilevel"/>
    <w:tmpl w:val="A3A4601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0">
    <w:nsid w:val="351350B2"/>
    <w:multiLevelType w:val="hybridMultilevel"/>
    <w:tmpl w:val="AFE683EA"/>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nsid w:val="3DE702A8"/>
    <w:multiLevelType w:val="hybridMultilevel"/>
    <w:tmpl w:val="4D24DE6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2">
    <w:nsid w:val="40246575"/>
    <w:multiLevelType w:val="hybridMultilevel"/>
    <w:tmpl w:val="7DCEE1CE"/>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53">
    <w:nsid w:val="4628311B"/>
    <w:multiLevelType w:val="hybridMultilevel"/>
    <w:tmpl w:val="4964FC1C"/>
    <w:lvl w:ilvl="0" w:tplc="419680D8">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55">
    <w:nsid w:val="4AEF75C7"/>
    <w:multiLevelType w:val="hybridMultilevel"/>
    <w:tmpl w:val="1A0A44E2"/>
    <w:lvl w:ilvl="0" w:tplc="E6C0FBEE">
      <w:start w:val="1"/>
      <w:numFmt w:val="bullet"/>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56">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57">
    <w:nsid w:val="502739F3"/>
    <w:multiLevelType w:val="hybridMultilevel"/>
    <w:tmpl w:val="283019A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58">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9">
    <w:nsid w:val="541C7915"/>
    <w:multiLevelType w:val="hybridMultilevel"/>
    <w:tmpl w:val="B60EE9F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0">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1">
    <w:nsid w:val="57E41903"/>
    <w:multiLevelType w:val="hybridMultilevel"/>
    <w:tmpl w:val="6F6E528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2">
    <w:nsid w:val="580F0344"/>
    <w:multiLevelType w:val="hybridMultilevel"/>
    <w:tmpl w:val="F96A09D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3">
    <w:nsid w:val="5A233602"/>
    <w:multiLevelType w:val="hybridMultilevel"/>
    <w:tmpl w:val="31CE18B6"/>
    <w:lvl w:ilvl="0" w:tplc="7714C19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5">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6">
    <w:nsid w:val="5E8A26FF"/>
    <w:multiLevelType w:val="hybridMultilevel"/>
    <w:tmpl w:val="7258126E"/>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7">
    <w:nsid w:val="5E9E2790"/>
    <w:multiLevelType w:val="hybridMultilevel"/>
    <w:tmpl w:val="78C2487C"/>
    <w:lvl w:ilvl="0" w:tplc="0407000F">
      <w:start w:val="3"/>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nsid w:val="5FFE6051"/>
    <w:multiLevelType w:val="hybridMultilevel"/>
    <w:tmpl w:val="9570563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9">
    <w:nsid w:val="609E48AD"/>
    <w:multiLevelType w:val="hybridMultilevel"/>
    <w:tmpl w:val="CBD8C46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0">
    <w:nsid w:val="61D90059"/>
    <w:multiLevelType w:val="hybridMultilevel"/>
    <w:tmpl w:val="D6DAE81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1">
    <w:nsid w:val="626E5236"/>
    <w:multiLevelType w:val="hybridMultilevel"/>
    <w:tmpl w:val="60645A3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2">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3">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4">
    <w:nsid w:val="657A3FBA"/>
    <w:multiLevelType w:val="hybridMultilevel"/>
    <w:tmpl w:val="E1FAE9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5">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76">
    <w:nsid w:val="67434A57"/>
    <w:multiLevelType w:val="hybridMultilevel"/>
    <w:tmpl w:val="C5A2802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7">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78">
    <w:nsid w:val="69CB60C5"/>
    <w:multiLevelType w:val="hybridMultilevel"/>
    <w:tmpl w:val="04ACBA98"/>
    <w:lvl w:ilvl="0" w:tplc="F24AAC92">
      <w:start w:val="1"/>
      <w:numFmt w:val="decimal"/>
      <w:pStyle w:val="Nummerierung1"/>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9">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0">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1">
    <w:nsid w:val="6B020101"/>
    <w:multiLevelType w:val="hybridMultilevel"/>
    <w:tmpl w:val="3EB40C8C"/>
    <w:lvl w:ilvl="0" w:tplc="0407000F">
      <w:start w:val="1"/>
      <w:numFmt w:val="decimal"/>
      <w:lvlText w:val="%1."/>
      <w:lvlJc w:val="left"/>
      <w:pPr>
        <w:ind w:left="928" w:hanging="360"/>
      </w:pPr>
    </w:lvl>
    <w:lvl w:ilvl="1" w:tplc="04070019" w:tentative="1">
      <w:start w:val="1"/>
      <w:numFmt w:val="lowerLetter"/>
      <w:lvlText w:val="%2."/>
      <w:lvlJc w:val="left"/>
      <w:pPr>
        <w:ind w:left="1648" w:hanging="360"/>
      </w:pPr>
    </w:lvl>
    <w:lvl w:ilvl="2" w:tplc="0407001B" w:tentative="1">
      <w:start w:val="1"/>
      <w:numFmt w:val="lowerRoman"/>
      <w:lvlText w:val="%3."/>
      <w:lvlJc w:val="right"/>
      <w:pPr>
        <w:ind w:left="2368" w:hanging="180"/>
      </w:pPr>
    </w:lvl>
    <w:lvl w:ilvl="3" w:tplc="0407000F" w:tentative="1">
      <w:start w:val="1"/>
      <w:numFmt w:val="decimal"/>
      <w:lvlText w:val="%4."/>
      <w:lvlJc w:val="left"/>
      <w:pPr>
        <w:ind w:left="3088" w:hanging="360"/>
      </w:pPr>
    </w:lvl>
    <w:lvl w:ilvl="4" w:tplc="04070019" w:tentative="1">
      <w:start w:val="1"/>
      <w:numFmt w:val="lowerLetter"/>
      <w:lvlText w:val="%5."/>
      <w:lvlJc w:val="left"/>
      <w:pPr>
        <w:ind w:left="3808" w:hanging="360"/>
      </w:pPr>
    </w:lvl>
    <w:lvl w:ilvl="5" w:tplc="0407001B" w:tentative="1">
      <w:start w:val="1"/>
      <w:numFmt w:val="lowerRoman"/>
      <w:lvlText w:val="%6."/>
      <w:lvlJc w:val="right"/>
      <w:pPr>
        <w:ind w:left="4528" w:hanging="180"/>
      </w:pPr>
    </w:lvl>
    <w:lvl w:ilvl="6" w:tplc="0407000F" w:tentative="1">
      <w:start w:val="1"/>
      <w:numFmt w:val="decimal"/>
      <w:lvlText w:val="%7."/>
      <w:lvlJc w:val="left"/>
      <w:pPr>
        <w:ind w:left="5248" w:hanging="360"/>
      </w:pPr>
    </w:lvl>
    <w:lvl w:ilvl="7" w:tplc="04070019" w:tentative="1">
      <w:start w:val="1"/>
      <w:numFmt w:val="lowerLetter"/>
      <w:lvlText w:val="%8."/>
      <w:lvlJc w:val="left"/>
      <w:pPr>
        <w:ind w:left="5968" w:hanging="360"/>
      </w:pPr>
    </w:lvl>
    <w:lvl w:ilvl="8" w:tplc="0407001B" w:tentative="1">
      <w:start w:val="1"/>
      <w:numFmt w:val="lowerRoman"/>
      <w:lvlText w:val="%9."/>
      <w:lvlJc w:val="right"/>
      <w:pPr>
        <w:ind w:left="6688" w:hanging="180"/>
      </w:pPr>
    </w:lvl>
  </w:abstractNum>
  <w:abstractNum w:abstractNumId="82">
    <w:nsid w:val="6B3D5A56"/>
    <w:multiLevelType w:val="hybridMultilevel"/>
    <w:tmpl w:val="25220676"/>
    <w:lvl w:ilvl="0" w:tplc="3FF2A268">
      <w:start w:val="6"/>
      <w:numFmt w:val="upperLetter"/>
      <w:pStyle w:val="berschrift2"/>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3">
    <w:nsid w:val="6BA73E45"/>
    <w:multiLevelType w:val="hybridMultilevel"/>
    <w:tmpl w:val="26BC4D7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84">
    <w:nsid w:val="6CFE191C"/>
    <w:multiLevelType w:val="hybridMultilevel"/>
    <w:tmpl w:val="0C8A766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85">
    <w:nsid w:val="7013602D"/>
    <w:multiLevelType w:val="hybridMultilevel"/>
    <w:tmpl w:val="F8A45C4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86">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7">
    <w:nsid w:val="75F2091C"/>
    <w:multiLevelType w:val="hybridMultilevel"/>
    <w:tmpl w:val="7646F3FC"/>
    <w:lvl w:ilvl="0" w:tplc="477001EA">
      <w:numFmt w:val="bullet"/>
      <w:lvlText w:val="-"/>
      <w:lvlJc w:val="left"/>
      <w:pPr>
        <w:ind w:left="282" w:hanging="360"/>
      </w:pPr>
      <w:rPr>
        <w:rFonts w:ascii="Times New Roman" w:eastAsia="SimSun" w:hAnsi="Times New Roman" w:cs="Times New Roman" w:hint="default"/>
      </w:rPr>
    </w:lvl>
    <w:lvl w:ilvl="1" w:tplc="04070003">
      <w:start w:val="1"/>
      <w:numFmt w:val="bullet"/>
      <w:lvlText w:val="o"/>
      <w:lvlJc w:val="left"/>
      <w:pPr>
        <w:ind w:left="1002" w:hanging="360"/>
      </w:pPr>
      <w:rPr>
        <w:rFonts w:ascii="Courier New" w:hAnsi="Courier New" w:cs="Courier New" w:hint="default"/>
      </w:rPr>
    </w:lvl>
    <w:lvl w:ilvl="2" w:tplc="04070005" w:tentative="1">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88">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9">
    <w:nsid w:val="77AF494E"/>
    <w:multiLevelType w:val="hybridMultilevel"/>
    <w:tmpl w:val="DC8477CA"/>
    <w:lvl w:ilvl="0" w:tplc="0407000F">
      <w:start w:val="1"/>
      <w:numFmt w:val="decimal"/>
      <w:lvlText w:val="%1."/>
      <w:lvlJc w:val="left"/>
      <w:pPr>
        <w:ind w:left="1202" w:hanging="360"/>
      </w:pPr>
    </w:lvl>
    <w:lvl w:ilvl="1" w:tplc="04070019" w:tentative="1">
      <w:start w:val="1"/>
      <w:numFmt w:val="lowerLetter"/>
      <w:lvlText w:val="%2."/>
      <w:lvlJc w:val="left"/>
      <w:pPr>
        <w:ind w:left="1922" w:hanging="360"/>
      </w:pPr>
    </w:lvl>
    <w:lvl w:ilvl="2" w:tplc="0407001B" w:tentative="1">
      <w:start w:val="1"/>
      <w:numFmt w:val="lowerRoman"/>
      <w:lvlText w:val="%3."/>
      <w:lvlJc w:val="right"/>
      <w:pPr>
        <w:ind w:left="2642" w:hanging="180"/>
      </w:pPr>
    </w:lvl>
    <w:lvl w:ilvl="3" w:tplc="0407000F" w:tentative="1">
      <w:start w:val="1"/>
      <w:numFmt w:val="decimal"/>
      <w:lvlText w:val="%4."/>
      <w:lvlJc w:val="left"/>
      <w:pPr>
        <w:ind w:left="3362" w:hanging="360"/>
      </w:pPr>
    </w:lvl>
    <w:lvl w:ilvl="4" w:tplc="04070019" w:tentative="1">
      <w:start w:val="1"/>
      <w:numFmt w:val="lowerLetter"/>
      <w:lvlText w:val="%5."/>
      <w:lvlJc w:val="left"/>
      <w:pPr>
        <w:ind w:left="4082" w:hanging="360"/>
      </w:pPr>
    </w:lvl>
    <w:lvl w:ilvl="5" w:tplc="0407001B" w:tentative="1">
      <w:start w:val="1"/>
      <w:numFmt w:val="lowerRoman"/>
      <w:lvlText w:val="%6."/>
      <w:lvlJc w:val="right"/>
      <w:pPr>
        <w:ind w:left="4802" w:hanging="180"/>
      </w:pPr>
    </w:lvl>
    <w:lvl w:ilvl="6" w:tplc="0407000F" w:tentative="1">
      <w:start w:val="1"/>
      <w:numFmt w:val="decimal"/>
      <w:lvlText w:val="%7."/>
      <w:lvlJc w:val="left"/>
      <w:pPr>
        <w:ind w:left="5522" w:hanging="360"/>
      </w:pPr>
    </w:lvl>
    <w:lvl w:ilvl="7" w:tplc="04070019" w:tentative="1">
      <w:start w:val="1"/>
      <w:numFmt w:val="lowerLetter"/>
      <w:lvlText w:val="%8."/>
      <w:lvlJc w:val="left"/>
      <w:pPr>
        <w:ind w:left="6242" w:hanging="360"/>
      </w:pPr>
    </w:lvl>
    <w:lvl w:ilvl="8" w:tplc="0407001B" w:tentative="1">
      <w:start w:val="1"/>
      <w:numFmt w:val="lowerRoman"/>
      <w:lvlText w:val="%9."/>
      <w:lvlJc w:val="right"/>
      <w:pPr>
        <w:ind w:left="6962" w:hanging="180"/>
      </w:pPr>
    </w:lvl>
  </w:abstractNum>
  <w:abstractNum w:abstractNumId="90">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1">
    <w:nsid w:val="7AEB4B4B"/>
    <w:multiLevelType w:val="hybridMultilevel"/>
    <w:tmpl w:val="8A6005F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72"/>
  </w:num>
  <w:num w:numId="2">
    <w:abstractNumId w:val="10"/>
  </w:num>
  <w:num w:numId="3">
    <w:abstractNumId w:val="11"/>
  </w:num>
  <w:num w:numId="4">
    <w:abstractNumId w:val="12"/>
  </w:num>
  <w:num w:numId="5">
    <w:abstractNumId w:val="13"/>
  </w:num>
  <w:num w:numId="6">
    <w:abstractNumId w:val="53"/>
  </w:num>
  <w:num w:numId="7">
    <w:abstractNumId w:val="76"/>
  </w:num>
  <w:num w:numId="8">
    <w:abstractNumId w:val="14"/>
  </w:num>
  <w:num w:numId="9">
    <w:abstractNumId w:val="15"/>
  </w:num>
  <w:num w:numId="10">
    <w:abstractNumId w:val="16"/>
  </w:num>
  <w:num w:numId="11">
    <w:abstractNumId w:val="17"/>
  </w:num>
  <w:num w:numId="12">
    <w:abstractNumId w:val="32"/>
  </w:num>
  <w:num w:numId="13">
    <w:abstractNumId w:val="50"/>
  </w:num>
  <w:num w:numId="14">
    <w:abstractNumId w:val="81"/>
  </w:num>
  <w:num w:numId="15">
    <w:abstractNumId w:val="33"/>
  </w:num>
  <w:num w:numId="16">
    <w:abstractNumId w:val="23"/>
  </w:num>
  <w:num w:numId="17">
    <w:abstractNumId w:val="84"/>
  </w:num>
  <w:num w:numId="18">
    <w:abstractNumId w:val="52"/>
  </w:num>
  <w:num w:numId="19">
    <w:abstractNumId w:val="85"/>
  </w:num>
  <w:num w:numId="20">
    <w:abstractNumId w:val="57"/>
  </w:num>
  <w:num w:numId="21">
    <w:abstractNumId w:val="61"/>
  </w:num>
  <w:num w:numId="22">
    <w:abstractNumId w:val="25"/>
  </w:num>
  <w:num w:numId="23">
    <w:abstractNumId w:val="51"/>
  </w:num>
  <w:num w:numId="24">
    <w:abstractNumId w:val="66"/>
  </w:num>
  <w:num w:numId="25">
    <w:abstractNumId w:val="68"/>
  </w:num>
  <w:num w:numId="26">
    <w:abstractNumId w:val="69"/>
  </w:num>
  <w:num w:numId="27">
    <w:abstractNumId w:val="62"/>
  </w:num>
  <w:num w:numId="28">
    <w:abstractNumId w:val="20"/>
  </w:num>
  <w:num w:numId="29">
    <w:abstractNumId w:val="74"/>
  </w:num>
  <w:num w:numId="30">
    <w:abstractNumId w:val="21"/>
  </w:num>
  <w:num w:numId="31">
    <w:abstractNumId w:val="24"/>
  </w:num>
  <w:num w:numId="32">
    <w:abstractNumId w:val="83"/>
  </w:num>
  <w:num w:numId="33">
    <w:abstractNumId w:val="46"/>
  </w:num>
  <w:num w:numId="34">
    <w:abstractNumId w:val="49"/>
  </w:num>
  <w:num w:numId="35">
    <w:abstractNumId w:val="38"/>
  </w:num>
  <w:num w:numId="36">
    <w:abstractNumId w:val="71"/>
  </w:num>
  <w:num w:numId="37">
    <w:abstractNumId w:val="30"/>
  </w:num>
  <w:num w:numId="38">
    <w:abstractNumId w:val="59"/>
  </w:num>
  <w:num w:numId="39">
    <w:abstractNumId w:val="18"/>
  </w:num>
  <w:num w:numId="40">
    <w:abstractNumId w:val="19"/>
  </w:num>
  <w:num w:numId="41">
    <w:abstractNumId w:val="55"/>
  </w:num>
  <w:num w:numId="42">
    <w:abstractNumId w:val="35"/>
    <w:lvlOverride w:ilvl="0">
      <w:startOverride w:val="1"/>
    </w:lvlOverride>
  </w:num>
  <w:num w:numId="43">
    <w:abstractNumId w:val="44"/>
  </w:num>
  <w:num w:numId="44">
    <w:abstractNumId w:val="35"/>
    <w:lvlOverride w:ilvl="0">
      <w:startOverride w:val="1"/>
    </w:lvlOverride>
  </w:num>
  <w:num w:numId="45">
    <w:abstractNumId w:val="35"/>
    <w:lvlOverride w:ilvl="0">
      <w:startOverride w:val="1"/>
    </w:lvlOverride>
  </w:num>
  <w:num w:numId="46">
    <w:abstractNumId w:val="35"/>
    <w:lvlOverride w:ilvl="0">
      <w:startOverride w:val="1"/>
    </w:lvlOverride>
  </w:num>
  <w:num w:numId="47">
    <w:abstractNumId w:val="35"/>
    <w:lvlOverride w:ilvl="0">
      <w:startOverride w:val="1"/>
    </w:lvlOverride>
  </w:num>
  <w:num w:numId="48">
    <w:abstractNumId w:val="34"/>
  </w:num>
  <w:num w:numId="49">
    <w:abstractNumId w:val="35"/>
    <w:lvlOverride w:ilvl="0">
      <w:startOverride w:val="1"/>
    </w:lvlOverride>
  </w:num>
  <w:num w:numId="50">
    <w:abstractNumId w:val="39"/>
  </w:num>
  <w:num w:numId="51">
    <w:abstractNumId w:val="43"/>
  </w:num>
  <w:num w:numId="52">
    <w:abstractNumId w:val="64"/>
  </w:num>
  <w:num w:numId="53">
    <w:abstractNumId w:val="35"/>
    <w:lvlOverride w:ilvl="0">
      <w:startOverride w:val="1"/>
    </w:lvlOverride>
  </w:num>
  <w:num w:numId="54">
    <w:abstractNumId w:val="35"/>
    <w:lvlOverride w:ilvl="0">
      <w:startOverride w:val="1"/>
    </w:lvlOverride>
  </w:num>
  <w:num w:numId="55">
    <w:abstractNumId w:val="35"/>
  </w:num>
  <w:num w:numId="56">
    <w:abstractNumId w:val="35"/>
    <w:lvlOverride w:ilvl="0">
      <w:startOverride w:val="1"/>
    </w:lvlOverride>
  </w:num>
  <w:num w:numId="57">
    <w:abstractNumId w:val="35"/>
    <w:lvlOverride w:ilvl="0">
      <w:startOverride w:val="1"/>
    </w:lvlOverride>
  </w:num>
  <w:num w:numId="58">
    <w:abstractNumId w:val="35"/>
    <w:lvlOverride w:ilvl="0">
      <w:startOverride w:val="1"/>
    </w:lvlOverride>
  </w:num>
  <w:num w:numId="59">
    <w:abstractNumId w:val="40"/>
  </w:num>
  <w:num w:numId="60">
    <w:abstractNumId w:val="36"/>
  </w:num>
  <w:num w:numId="61">
    <w:abstractNumId w:val="48"/>
  </w:num>
  <w:num w:numId="62">
    <w:abstractNumId w:val="37"/>
  </w:num>
  <w:num w:numId="63">
    <w:abstractNumId w:val="58"/>
  </w:num>
  <w:num w:numId="64">
    <w:abstractNumId w:val="80"/>
  </w:num>
  <w:num w:numId="65">
    <w:abstractNumId w:val="73"/>
  </w:num>
  <w:num w:numId="66">
    <w:abstractNumId w:val="35"/>
    <w:lvlOverride w:ilvl="0">
      <w:startOverride w:val="1"/>
    </w:lvlOverride>
  </w:num>
  <w:num w:numId="67">
    <w:abstractNumId w:val="56"/>
  </w:num>
  <w:num w:numId="68">
    <w:abstractNumId w:val="54"/>
  </w:num>
  <w:num w:numId="69">
    <w:abstractNumId w:val="65"/>
  </w:num>
  <w:num w:numId="70">
    <w:abstractNumId w:val="88"/>
  </w:num>
  <w:num w:numId="71">
    <w:abstractNumId w:val="90"/>
  </w:num>
  <w:num w:numId="72">
    <w:abstractNumId w:val="86"/>
  </w:num>
  <w:num w:numId="73">
    <w:abstractNumId w:val="60"/>
  </w:num>
  <w:num w:numId="74">
    <w:abstractNumId w:val="77"/>
  </w:num>
  <w:num w:numId="75">
    <w:abstractNumId w:val="79"/>
  </w:num>
  <w:num w:numId="76">
    <w:abstractNumId w:val="26"/>
  </w:num>
  <w:num w:numId="77">
    <w:abstractNumId w:val="75"/>
  </w:num>
  <w:num w:numId="78">
    <w:abstractNumId w:val="31"/>
  </w:num>
  <w:num w:numId="79">
    <w:abstractNumId w:val="31"/>
  </w:num>
  <w:num w:numId="80">
    <w:abstractNumId w:val="31"/>
  </w:num>
  <w:num w:numId="81">
    <w:abstractNumId w:val="22"/>
  </w:num>
  <w:num w:numId="82">
    <w:abstractNumId w:val="91"/>
  </w:num>
  <w:num w:numId="83">
    <w:abstractNumId w:val="63"/>
  </w:num>
  <w:num w:numId="84">
    <w:abstractNumId w:val="42"/>
  </w:num>
  <w:num w:numId="85">
    <w:abstractNumId w:val="42"/>
    <w:lvlOverride w:ilvl="0">
      <w:startOverride w:val="4"/>
    </w:lvlOverride>
  </w:num>
  <w:num w:numId="86">
    <w:abstractNumId w:val="70"/>
  </w:num>
  <w:num w:numId="87">
    <w:abstractNumId w:val="82"/>
  </w:num>
  <w:num w:numId="88">
    <w:abstractNumId w:val="78"/>
  </w:num>
  <w:num w:numId="89">
    <w:abstractNumId w:val="78"/>
    <w:lvlOverride w:ilvl="0">
      <w:startOverride w:val="1"/>
    </w:lvlOverride>
  </w:num>
  <w:num w:numId="90">
    <w:abstractNumId w:val="41"/>
  </w:num>
  <w:num w:numId="91">
    <w:abstractNumId w:val="78"/>
    <w:lvlOverride w:ilvl="0">
      <w:startOverride w:val="1"/>
    </w:lvlOverride>
  </w:num>
  <w:num w:numId="92">
    <w:abstractNumId w:val="78"/>
  </w:num>
  <w:num w:numId="93">
    <w:abstractNumId w:val="87"/>
  </w:num>
  <w:num w:numId="94">
    <w:abstractNumId w:val="78"/>
  </w:num>
  <w:num w:numId="95">
    <w:abstractNumId w:val="78"/>
  </w:num>
  <w:num w:numId="96">
    <w:abstractNumId w:val="78"/>
  </w:num>
  <w:num w:numId="97">
    <w:abstractNumId w:val="29"/>
  </w:num>
  <w:num w:numId="98">
    <w:abstractNumId w:val="89"/>
  </w:num>
  <w:num w:numId="99">
    <w:abstractNumId w:val="47"/>
  </w:num>
  <w:num w:numId="100">
    <w:abstractNumId w:val="27"/>
  </w:num>
  <w:num w:numId="101">
    <w:abstractNumId w:val="67"/>
  </w:num>
  <w:num w:numId="102">
    <w:abstractNumId w:val="82"/>
  </w:num>
  <w:num w:numId="103">
    <w:abstractNumId w:val="82"/>
  </w:num>
  <w:num w:numId="104">
    <w:abstractNumId w:val="82"/>
  </w:num>
  <w:num w:numId="105">
    <w:abstractNumId w:val="82"/>
  </w:num>
  <w:num w:numId="106">
    <w:abstractNumId w:val="82"/>
  </w:num>
  <w:num w:numId="107">
    <w:abstractNumId w:val="82"/>
  </w:num>
  <w:num w:numId="108">
    <w:abstractNumId w:val="82"/>
  </w:num>
  <w:num w:numId="109">
    <w:abstractNumId w:val="82"/>
  </w:num>
  <w:num w:numId="110">
    <w:abstractNumId w:val="82"/>
  </w:num>
  <w:num w:numId="111">
    <w:abstractNumId w:val="42"/>
  </w:num>
  <w:num w:numId="112">
    <w:abstractNumId w:val="42"/>
  </w:num>
  <w:num w:numId="113">
    <w:abstractNumId w:val="42"/>
  </w:num>
  <w:num w:numId="114">
    <w:abstractNumId w:val="42"/>
  </w:num>
  <w:num w:numId="115">
    <w:abstractNumId w:val="42"/>
  </w:num>
  <w:num w:numId="116">
    <w:abstractNumId w:val="78"/>
    <w:lvlOverride w:ilvl="0">
      <w:startOverride w:val="1"/>
    </w:lvlOverride>
  </w:num>
  <w:num w:numId="117">
    <w:abstractNumId w:val="9"/>
  </w:num>
  <w:num w:numId="118">
    <w:abstractNumId w:val="7"/>
  </w:num>
  <w:num w:numId="119">
    <w:abstractNumId w:val="6"/>
  </w:num>
  <w:num w:numId="120">
    <w:abstractNumId w:val="5"/>
  </w:num>
  <w:num w:numId="121">
    <w:abstractNumId w:val="4"/>
  </w:num>
  <w:num w:numId="122">
    <w:abstractNumId w:val="8"/>
  </w:num>
  <w:num w:numId="123">
    <w:abstractNumId w:val="3"/>
  </w:num>
  <w:num w:numId="124">
    <w:abstractNumId w:val="2"/>
  </w:num>
  <w:num w:numId="125">
    <w:abstractNumId w:val="1"/>
  </w:num>
  <w:num w:numId="126">
    <w:abstractNumId w:val="0"/>
  </w:num>
  <w:num w:numId="127">
    <w:abstractNumId w:val="78"/>
    <w:lvlOverride w:ilvl="0">
      <w:startOverride w:val="1"/>
    </w:lvlOverride>
  </w:num>
  <w:num w:numId="128">
    <w:abstractNumId w:val="78"/>
  </w:num>
  <w:num w:numId="129">
    <w:abstractNumId w:val="78"/>
  </w:num>
  <w:num w:numId="130">
    <w:abstractNumId w:val="78"/>
  </w:num>
  <w:num w:numId="131">
    <w:abstractNumId w:val="78"/>
  </w:num>
  <w:num w:numId="132">
    <w:abstractNumId w:val="45"/>
  </w:num>
  <w:num w:numId="133">
    <w:abstractNumId w:val="31"/>
  </w:num>
  <w:num w:numId="134">
    <w:abstractNumId w:val="31"/>
  </w:num>
  <w:num w:numId="135">
    <w:abstractNumId w:val="31"/>
  </w:num>
  <w:num w:numId="136">
    <w:abstractNumId w:val="28"/>
  </w:num>
  <w:num w:numId="137">
    <w:abstractNumId w:val="28"/>
  </w:num>
  <w:num w:numId="138">
    <w:abstractNumId w:val="31"/>
  </w:num>
  <w:num w:numId="139">
    <w:abstractNumId w:val="28"/>
  </w:num>
  <w:num w:numId="140">
    <w:abstractNumId w:val="28"/>
  </w:num>
  <w:num w:numId="141">
    <w:abstractNumId w:val="28"/>
  </w:num>
  <w:num w:numId="142">
    <w:abstractNumId w:val="28"/>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9A2"/>
    <w:rsid w:val="00007CB6"/>
    <w:rsid w:val="00010569"/>
    <w:rsid w:val="00031E63"/>
    <w:rsid w:val="000959A2"/>
    <w:rsid w:val="000A1A0A"/>
    <w:rsid w:val="000C2BFD"/>
    <w:rsid w:val="000E0F98"/>
    <w:rsid w:val="000F5DE3"/>
    <w:rsid w:val="00100B21"/>
    <w:rsid w:val="00135A38"/>
    <w:rsid w:val="00144869"/>
    <w:rsid w:val="00155B02"/>
    <w:rsid w:val="001840A2"/>
    <w:rsid w:val="001A3D35"/>
    <w:rsid w:val="00213A2F"/>
    <w:rsid w:val="0023019D"/>
    <w:rsid w:val="00253464"/>
    <w:rsid w:val="0027135A"/>
    <w:rsid w:val="002776AD"/>
    <w:rsid w:val="0028095A"/>
    <w:rsid w:val="00283C26"/>
    <w:rsid w:val="002A2455"/>
    <w:rsid w:val="002B43A4"/>
    <w:rsid w:val="002F19CF"/>
    <w:rsid w:val="002F6603"/>
    <w:rsid w:val="003155BB"/>
    <w:rsid w:val="00335746"/>
    <w:rsid w:val="00341E9F"/>
    <w:rsid w:val="00342200"/>
    <w:rsid w:val="003801F4"/>
    <w:rsid w:val="003802E2"/>
    <w:rsid w:val="003B0285"/>
    <w:rsid w:val="003C4E90"/>
    <w:rsid w:val="003D491A"/>
    <w:rsid w:val="0043029E"/>
    <w:rsid w:val="00475FCA"/>
    <w:rsid w:val="004B7471"/>
    <w:rsid w:val="004D2814"/>
    <w:rsid w:val="004D620B"/>
    <w:rsid w:val="004E5ABA"/>
    <w:rsid w:val="00522DCA"/>
    <w:rsid w:val="00524992"/>
    <w:rsid w:val="00532D05"/>
    <w:rsid w:val="00537B1E"/>
    <w:rsid w:val="00540D0F"/>
    <w:rsid w:val="005539C8"/>
    <w:rsid w:val="00584CD4"/>
    <w:rsid w:val="00592D94"/>
    <w:rsid w:val="005A50CE"/>
    <w:rsid w:val="005D1E94"/>
    <w:rsid w:val="005E7A4C"/>
    <w:rsid w:val="00601691"/>
    <w:rsid w:val="00615CCC"/>
    <w:rsid w:val="006429BF"/>
    <w:rsid w:val="00683BAF"/>
    <w:rsid w:val="00690BCF"/>
    <w:rsid w:val="006B2974"/>
    <w:rsid w:val="006D0A9D"/>
    <w:rsid w:val="007176CE"/>
    <w:rsid w:val="007254D9"/>
    <w:rsid w:val="007479B0"/>
    <w:rsid w:val="00767340"/>
    <w:rsid w:val="0076762B"/>
    <w:rsid w:val="0077188F"/>
    <w:rsid w:val="007C3D5E"/>
    <w:rsid w:val="007D4FCE"/>
    <w:rsid w:val="007F2DFE"/>
    <w:rsid w:val="00804B2E"/>
    <w:rsid w:val="0083003E"/>
    <w:rsid w:val="00862864"/>
    <w:rsid w:val="00870FF7"/>
    <w:rsid w:val="008C2E33"/>
    <w:rsid w:val="008E4F88"/>
    <w:rsid w:val="009278B2"/>
    <w:rsid w:val="00987538"/>
    <w:rsid w:val="009C0490"/>
    <w:rsid w:val="009C0644"/>
    <w:rsid w:val="009F15F6"/>
    <w:rsid w:val="00A053B3"/>
    <w:rsid w:val="00A2140E"/>
    <w:rsid w:val="00A32C1C"/>
    <w:rsid w:val="00A37B6A"/>
    <w:rsid w:val="00A42620"/>
    <w:rsid w:val="00A515F1"/>
    <w:rsid w:val="00A62A8E"/>
    <w:rsid w:val="00A96D14"/>
    <w:rsid w:val="00AC69C5"/>
    <w:rsid w:val="00AD171C"/>
    <w:rsid w:val="00AD5D98"/>
    <w:rsid w:val="00AF28D3"/>
    <w:rsid w:val="00AF645D"/>
    <w:rsid w:val="00B0162A"/>
    <w:rsid w:val="00B16F25"/>
    <w:rsid w:val="00B20F49"/>
    <w:rsid w:val="00B50583"/>
    <w:rsid w:val="00B52079"/>
    <w:rsid w:val="00B618F8"/>
    <w:rsid w:val="00B63590"/>
    <w:rsid w:val="00BC63E6"/>
    <w:rsid w:val="00BC7D6E"/>
    <w:rsid w:val="00BF10C0"/>
    <w:rsid w:val="00C11634"/>
    <w:rsid w:val="00C23F5A"/>
    <w:rsid w:val="00C5064D"/>
    <w:rsid w:val="00C808BC"/>
    <w:rsid w:val="00C81274"/>
    <w:rsid w:val="00CD6239"/>
    <w:rsid w:val="00D12242"/>
    <w:rsid w:val="00D217F8"/>
    <w:rsid w:val="00D47FA2"/>
    <w:rsid w:val="00D67931"/>
    <w:rsid w:val="00D80CD8"/>
    <w:rsid w:val="00D84B31"/>
    <w:rsid w:val="00D93F24"/>
    <w:rsid w:val="00DE79A1"/>
    <w:rsid w:val="00DF3265"/>
    <w:rsid w:val="00E1642E"/>
    <w:rsid w:val="00E17DA5"/>
    <w:rsid w:val="00E428B7"/>
    <w:rsid w:val="00E6350C"/>
    <w:rsid w:val="00E87E58"/>
    <w:rsid w:val="00E94154"/>
    <w:rsid w:val="00EA6C22"/>
    <w:rsid w:val="00EB3F53"/>
    <w:rsid w:val="00EB67E8"/>
    <w:rsid w:val="00F73227"/>
    <w:rsid w:val="00FA491C"/>
    <w:rsid w:val="00FA5400"/>
    <w:rsid w:val="00FA6A73"/>
    <w:rsid w:val="00FA7700"/>
    <w:rsid w:val="00FB22E5"/>
    <w:rsid w:val="00FB2B9C"/>
    <w:rsid w:val="00FB3717"/>
    <w:rsid w:val="00FC496E"/>
    <w:rsid w:val="00FE2044"/>
    <w:rsid w:val="00FE4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08"/>
    <o:shapelayout v:ext="edit">
      <o:idmap v:ext="edit" data="1"/>
    </o:shapelayout>
  </w:shapeDefaults>
  <w:decimalSymbol w:val=","/>
  <w:listSeparator w:val=";"/>
  <w14:docId w14:val="1B8F026B"/>
  <w15:chartTrackingRefBased/>
  <w15:docId w15:val="{ACA19917-CA87-4880-A18F-CABDA387C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16F25"/>
    <w:pPr>
      <w:spacing w:before="160" w:line="240" w:lineRule="auto"/>
      <w:jc w:val="center"/>
    </w:pPr>
    <w:rPr>
      <w:rFonts w:ascii="Times New Roman" w:hAnsi="Times New Roman"/>
      <w:sz w:val="24"/>
    </w:rPr>
  </w:style>
  <w:style w:type="paragraph" w:styleId="berschrift1">
    <w:name w:val="heading 1"/>
    <w:basedOn w:val="Standard"/>
    <w:next w:val="Standard"/>
    <w:link w:val="berschrift1Zchn"/>
    <w:autoRedefine/>
    <w:qFormat/>
    <w:rsid w:val="00B16F25"/>
    <w:pPr>
      <w:keepNext/>
      <w:widowControl w:val="0"/>
      <w:numPr>
        <w:numId w:val="84"/>
      </w:numPr>
      <w:tabs>
        <w:tab w:val="left" w:pos="482"/>
      </w:tabs>
      <w:spacing w:after="120"/>
      <w:ind w:right="-567"/>
      <w:jc w:val="left"/>
      <w:outlineLvl w:val="0"/>
    </w:pPr>
    <w:rPr>
      <w:rFonts w:cs="Times New Roman"/>
      <w:b/>
      <w:bCs/>
      <w:caps/>
      <w:spacing w:val="-4"/>
      <w:sz w:val="28"/>
      <w:szCs w:val="28"/>
      <w:lang w:val="en-GB"/>
    </w:rPr>
  </w:style>
  <w:style w:type="paragraph" w:styleId="berschrift2">
    <w:name w:val="heading 2"/>
    <w:basedOn w:val="Standard"/>
    <w:next w:val="Textkrper"/>
    <w:link w:val="berschrift2Zchn"/>
    <w:qFormat/>
    <w:rsid w:val="00B16F25"/>
    <w:pPr>
      <w:widowControl w:val="0"/>
      <w:numPr>
        <w:numId w:val="87"/>
      </w:numPr>
      <w:suppressAutoHyphens/>
      <w:spacing w:after="120" w:line="100" w:lineRule="atLeast"/>
      <w:jc w:val="left"/>
      <w:outlineLvl w:val="1"/>
    </w:pPr>
    <w:rPr>
      <w:rFonts w:eastAsia="Times New Roman" w:cs="Times New Roman"/>
      <w:b/>
      <w:bCs/>
      <w:iCs/>
      <w:kern w:val="1"/>
      <w:szCs w:val="28"/>
      <w:lang w:eastAsia="hi-IN" w:bidi="hi-IN"/>
    </w:rPr>
  </w:style>
  <w:style w:type="paragraph" w:styleId="berschrift3">
    <w:name w:val="heading 3"/>
    <w:next w:val="Textkrper"/>
    <w:link w:val="berschrift3Zchn"/>
    <w:qFormat/>
    <w:rsid w:val="00BC7D6E"/>
    <w:pPr>
      <w:widowControl w:val="0"/>
      <w:suppressAutoHyphens/>
      <w:spacing w:before="120" w:after="120" w:line="240" w:lineRule="auto"/>
      <w:outlineLvl w:val="2"/>
    </w:pPr>
    <w:rPr>
      <w:rFonts w:ascii="Arial Black" w:eastAsia="SimSun" w:hAnsi="Arial Black" w:cs="Mangal"/>
      <w:b/>
      <w:bCs/>
      <w:color w:val="0000FF"/>
      <w:kern w:val="1"/>
      <w:sz w:val="20"/>
      <w:szCs w:val="24"/>
      <w:lang w:eastAsia="hi-IN" w:bidi="hi-IN"/>
    </w:rPr>
  </w:style>
  <w:style w:type="paragraph" w:styleId="berschrift4">
    <w:name w:val="heading 4"/>
    <w:basedOn w:val="Aufzhlungszeichen1"/>
    <w:next w:val="Standard"/>
    <w:link w:val="berschrift4Zchn"/>
    <w:qFormat/>
    <w:rsid w:val="00B50583"/>
    <w:pPr>
      <w:keepNext/>
      <w:tabs>
        <w:tab w:val="clear" w:pos="360"/>
        <w:tab w:val="num" w:pos="482"/>
      </w:tabs>
      <w:suppressAutoHyphens w:val="0"/>
      <w:ind w:left="482" w:hanging="482"/>
      <w:outlineLvl w:val="3"/>
    </w:pPr>
    <w:rPr>
      <w:kern w:val="0"/>
      <w:lang w:eastAsia="de-DE" w:bidi="ar-SA"/>
    </w:rPr>
  </w:style>
  <w:style w:type="paragraph" w:styleId="berschrift5">
    <w:name w:val="heading 5"/>
    <w:basedOn w:val="Standard"/>
    <w:next w:val="Standard"/>
    <w:link w:val="berschrift5Zchn"/>
    <w:qFormat/>
    <w:rsid w:val="00B50583"/>
    <w:pPr>
      <w:widowControl w:val="0"/>
      <w:tabs>
        <w:tab w:val="left" w:pos="482"/>
        <w:tab w:val="num" w:pos="3240"/>
      </w:tabs>
      <w:spacing w:before="240" w:after="60"/>
      <w:ind w:left="2880"/>
      <w:jc w:val="both"/>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B50583"/>
    <w:pPr>
      <w:widowControl w:val="0"/>
      <w:tabs>
        <w:tab w:val="left" w:pos="482"/>
        <w:tab w:val="num" w:pos="3960"/>
      </w:tabs>
      <w:spacing w:before="240" w:after="60"/>
      <w:ind w:left="3600"/>
      <w:jc w:val="both"/>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B50583"/>
    <w:pPr>
      <w:widowControl w:val="0"/>
      <w:tabs>
        <w:tab w:val="left" w:pos="482"/>
        <w:tab w:val="num" w:pos="4680"/>
      </w:tabs>
      <w:spacing w:before="240" w:after="60"/>
      <w:ind w:left="4320"/>
      <w:jc w:val="both"/>
      <w:outlineLvl w:val="6"/>
    </w:pPr>
    <w:rPr>
      <w:rFonts w:ascii="Arial" w:eastAsia="Times New Roman" w:hAnsi="Arial" w:cs="Times New Roman"/>
      <w:szCs w:val="24"/>
      <w:lang w:eastAsia="de-DE"/>
    </w:rPr>
  </w:style>
  <w:style w:type="paragraph" w:styleId="berschrift8">
    <w:name w:val="heading 8"/>
    <w:basedOn w:val="Standard"/>
    <w:next w:val="Standard"/>
    <w:link w:val="berschrift8Zchn"/>
    <w:qFormat/>
    <w:rsid w:val="00B50583"/>
    <w:pPr>
      <w:widowControl w:val="0"/>
      <w:tabs>
        <w:tab w:val="left" w:pos="482"/>
        <w:tab w:val="num" w:pos="5400"/>
      </w:tabs>
      <w:spacing w:before="240" w:after="60"/>
      <w:ind w:left="5040"/>
      <w:jc w:val="both"/>
      <w:outlineLvl w:val="7"/>
    </w:pPr>
    <w:rPr>
      <w:rFonts w:ascii="Arial" w:eastAsia="Times New Roman" w:hAnsi="Arial" w:cs="Times New Roman"/>
      <w:i/>
      <w:iCs/>
      <w:szCs w:val="24"/>
      <w:lang w:eastAsia="de-DE"/>
    </w:rPr>
  </w:style>
  <w:style w:type="paragraph" w:styleId="berschrift9">
    <w:name w:val="heading 9"/>
    <w:basedOn w:val="Standard"/>
    <w:next w:val="Standard"/>
    <w:link w:val="berschrift9Zchn"/>
    <w:qFormat/>
    <w:rsid w:val="00B50583"/>
    <w:pPr>
      <w:widowControl w:val="0"/>
      <w:tabs>
        <w:tab w:val="left" w:pos="482"/>
        <w:tab w:val="num" w:pos="6120"/>
      </w:tabs>
      <w:spacing w:before="240" w:after="60"/>
      <w:ind w:left="5760"/>
      <w:jc w:val="both"/>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anual">
    <w:name w:val="Manual"/>
    <w:basedOn w:val="Standard"/>
    <w:link w:val="ManualZchn"/>
    <w:autoRedefine/>
    <w:qFormat/>
    <w:rsid w:val="00592D94"/>
    <w:pPr>
      <w:widowControl w:val="0"/>
      <w:tabs>
        <w:tab w:val="left" w:pos="360"/>
      </w:tabs>
      <w:suppressAutoHyphens/>
      <w:spacing w:before="120" w:after="0"/>
      <w:jc w:val="both"/>
    </w:pPr>
    <w:rPr>
      <w:rFonts w:eastAsia="Times New Roman" w:cs="Times New Roman"/>
      <w:kern w:val="1"/>
      <w:szCs w:val="20"/>
      <w:lang w:val="en-US" w:eastAsia="hi-IN" w:bidi="hi-IN"/>
    </w:rPr>
  </w:style>
  <w:style w:type="character" w:customStyle="1" w:styleId="ManualZchn">
    <w:name w:val="Manual Zchn"/>
    <w:basedOn w:val="Absatz-Standardschriftart"/>
    <w:link w:val="Manual"/>
    <w:rsid w:val="00592D94"/>
    <w:rPr>
      <w:rFonts w:ascii="Times New Roman" w:eastAsia="Times New Roman" w:hAnsi="Times New Roman" w:cs="Times New Roman"/>
      <w:kern w:val="1"/>
      <w:sz w:val="24"/>
      <w:szCs w:val="20"/>
      <w:lang w:val="en-US" w:eastAsia="hi-IN" w:bidi="hi-IN"/>
    </w:rPr>
  </w:style>
  <w:style w:type="paragraph" w:customStyle="1" w:styleId="References">
    <w:name w:val="References"/>
    <w:basedOn w:val="Manual"/>
    <w:link w:val="ReferencesZchn"/>
    <w:qFormat/>
    <w:rsid w:val="00592D94"/>
  </w:style>
  <w:style w:type="character" w:customStyle="1" w:styleId="ReferencesZchn">
    <w:name w:val="References Zchn"/>
    <w:basedOn w:val="ManualZchn"/>
    <w:link w:val="References"/>
    <w:rsid w:val="00592D94"/>
    <w:rPr>
      <w:rFonts w:ascii="Times New Roman" w:eastAsia="Times New Roman" w:hAnsi="Times New Roman" w:cs="Times New Roman"/>
      <w:kern w:val="1"/>
      <w:sz w:val="24"/>
      <w:szCs w:val="20"/>
      <w:lang w:val="en-US" w:eastAsia="hi-IN" w:bidi="hi-IN"/>
    </w:rPr>
  </w:style>
  <w:style w:type="character" w:customStyle="1" w:styleId="berschrift1Zchn">
    <w:name w:val="Überschrift 1 Zchn"/>
    <w:basedOn w:val="Absatz-Standardschriftart"/>
    <w:link w:val="berschrift1"/>
    <w:rsid w:val="00B16F25"/>
    <w:rPr>
      <w:rFonts w:ascii="Times New Roman" w:hAnsi="Times New Roman" w:cs="Times New Roman"/>
      <w:b/>
      <w:bCs/>
      <w:caps/>
      <w:spacing w:val="-4"/>
      <w:sz w:val="28"/>
      <w:szCs w:val="28"/>
      <w:lang w:val="en-GB"/>
    </w:rPr>
  </w:style>
  <w:style w:type="character" w:customStyle="1" w:styleId="berschrift2Zchn">
    <w:name w:val="Überschrift 2 Zchn"/>
    <w:basedOn w:val="Absatz-Standardschriftart"/>
    <w:link w:val="berschrift2"/>
    <w:rsid w:val="00B16F25"/>
    <w:rPr>
      <w:rFonts w:ascii="Times New Roman" w:eastAsia="Times New Roman" w:hAnsi="Times New Roman" w:cs="Times New Roman"/>
      <w:b/>
      <w:bCs/>
      <w:iCs/>
      <w:kern w:val="1"/>
      <w:sz w:val="24"/>
      <w:szCs w:val="28"/>
      <w:lang w:eastAsia="hi-IN" w:bidi="hi-IN"/>
    </w:rPr>
  </w:style>
  <w:style w:type="character" w:styleId="Hyperlink">
    <w:name w:val="Hyperlink"/>
    <w:uiPriority w:val="99"/>
    <w:rsid w:val="000959A2"/>
    <w:rPr>
      <w:color w:val="0000FF"/>
      <w:u w:val="single"/>
    </w:rPr>
  </w:style>
  <w:style w:type="character" w:customStyle="1" w:styleId="Dokumentation">
    <w:name w:val="Dokumentation"/>
    <w:rsid w:val="000959A2"/>
    <w:rPr>
      <w:b/>
      <w:color w:val="008000"/>
    </w:rPr>
  </w:style>
  <w:style w:type="paragraph" w:customStyle="1" w:styleId="Standard-BlockCharCharChar">
    <w:name w:val="Standard-Block Char Char Char"/>
    <w:basedOn w:val="Standard"/>
    <w:link w:val="Standard-BlockCharCharCharChar"/>
    <w:qFormat/>
    <w:rsid w:val="002A2455"/>
    <w:pPr>
      <w:widowControl w:val="0"/>
      <w:tabs>
        <w:tab w:val="left" w:pos="482"/>
      </w:tabs>
      <w:suppressAutoHyphens/>
      <w:spacing w:before="240" w:after="240"/>
      <w:jc w:val="both"/>
    </w:pPr>
    <w:rPr>
      <w:rFonts w:eastAsia="Times New Roman" w:cs="Times New Roman"/>
      <w:kern w:val="1"/>
      <w:szCs w:val="20"/>
      <w:lang w:eastAsia="hi-IN" w:bidi="hi-IN"/>
    </w:rPr>
  </w:style>
  <w:style w:type="paragraph" w:customStyle="1" w:styleId="Literaturliste">
    <w:name w:val="Literaturliste"/>
    <w:basedOn w:val="Standard-BlockCharCharChar"/>
    <w:rsid w:val="000959A2"/>
    <w:pPr>
      <w:spacing w:after="80" w:line="100" w:lineRule="atLeast"/>
      <w:ind w:left="482" w:hanging="482"/>
    </w:pPr>
  </w:style>
  <w:style w:type="paragraph" w:customStyle="1" w:styleId="Aufzhlungszeichen1">
    <w:name w:val="Aufzählungszeichen1"/>
    <w:basedOn w:val="Standard-BlockCharCharChar"/>
    <w:link w:val="Aufzhlungszeichen1Zchn"/>
    <w:qFormat/>
    <w:rsid w:val="000959A2"/>
    <w:pPr>
      <w:numPr>
        <w:numId w:val="136"/>
      </w:numPr>
      <w:tabs>
        <w:tab w:val="clear" w:pos="482"/>
        <w:tab w:val="left" w:pos="360"/>
      </w:tabs>
      <w:spacing w:before="120"/>
    </w:pPr>
  </w:style>
  <w:style w:type="paragraph" w:customStyle="1" w:styleId="Zwischenberschrift">
    <w:name w:val="Zwischenüberschrift"/>
    <w:basedOn w:val="Standard-BlockCharCharChar"/>
    <w:link w:val="ZwischenberschriftChar"/>
    <w:qFormat/>
    <w:rsid w:val="000959A2"/>
    <w:pPr>
      <w:spacing w:before="120" w:after="120"/>
    </w:pPr>
    <w:rPr>
      <w:b/>
    </w:rPr>
  </w:style>
  <w:style w:type="paragraph" w:styleId="Textkrper">
    <w:name w:val="Body Text"/>
    <w:basedOn w:val="Standard"/>
    <w:link w:val="TextkrperZchn"/>
    <w:unhideWhenUsed/>
    <w:rsid w:val="000959A2"/>
    <w:pPr>
      <w:spacing w:after="120"/>
    </w:pPr>
  </w:style>
  <w:style w:type="character" w:customStyle="1" w:styleId="TextkrperZchn">
    <w:name w:val="Textkörper Zchn"/>
    <w:basedOn w:val="Absatz-Standardschriftart"/>
    <w:link w:val="Textkrper"/>
    <w:semiHidden/>
    <w:rsid w:val="000959A2"/>
  </w:style>
  <w:style w:type="paragraph" w:styleId="Sprechblasentext">
    <w:name w:val="Balloon Text"/>
    <w:basedOn w:val="Standard"/>
    <w:link w:val="SprechblasentextZchn"/>
    <w:semiHidden/>
    <w:unhideWhenUsed/>
    <w:rsid w:val="000959A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0959A2"/>
    <w:rPr>
      <w:rFonts w:ascii="Segoe UI" w:hAnsi="Segoe UI" w:cs="Segoe UI"/>
      <w:sz w:val="18"/>
      <w:szCs w:val="18"/>
    </w:rPr>
  </w:style>
  <w:style w:type="paragraph" w:styleId="Kopfzeile">
    <w:name w:val="header"/>
    <w:basedOn w:val="Standard"/>
    <w:link w:val="KopfzeileZchn"/>
    <w:rsid w:val="000959A2"/>
    <w:pPr>
      <w:widowControl w:val="0"/>
      <w:suppressLineNumbers/>
      <w:tabs>
        <w:tab w:val="left" w:pos="482"/>
        <w:tab w:val="center" w:pos="4536"/>
        <w:tab w:val="right" w:pos="9356"/>
      </w:tabs>
      <w:suppressAutoHyphens/>
      <w:spacing w:after="0" w:line="100" w:lineRule="atLeast"/>
      <w:jc w:val="both"/>
    </w:pPr>
    <w:rPr>
      <w:rFonts w:ascii="Arial" w:eastAsia="Times New Roman" w:hAnsi="Arial" w:cs="Times New Roman"/>
      <w:kern w:val="1"/>
      <w:sz w:val="16"/>
      <w:szCs w:val="20"/>
      <w:u w:val="single"/>
      <w:lang w:eastAsia="hi-IN" w:bidi="hi-IN"/>
    </w:rPr>
  </w:style>
  <w:style w:type="character" w:customStyle="1" w:styleId="KopfzeileZchn">
    <w:name w:val="Kopfzeile Zchn"/>
    <w:basedOn w:val="Absatz-Standardschriftart"/>
    <w:link w:val="Kopfzeile"/>
    <w:rsid w:val="000959A2"/>
    <w:rPr>
      <w:rFonts w:ascii="Arial" w:eastAsia="Times New Roman" w:hAnsi="Arial" w:cs="Times New Roman"/>
      <w:kern w:val="1"/>
      <w:sz w:val="16"/>
      <w:szCs w:val="20"/>
      <w:u w:val="single"/>
      <w:lang w:eastAsia="hi-IN" w:bidi="hi-IN"/>
    </w:rPr>
  </w:style>
  <w:style w:type="paragraph" w:customStyle="1" w:styleId="Nummerierung1">
    <w:name w:val="Nummerierung1"/>
    <w:basedOn w:val="Aufzhlungszeichen1"/>
    <w:qFormat/>
    <w:rsid w:val="00DF3265"/>
    <w:pPr>
      <w:numPr>
        <w:numId w:val="88"/>
      </w:numPr>
      <w:tabs>
        <w:tab w:val="clear" w:pos="360"/>
        <w:tab w:val="left" w:pos="482"/>
      </w:tabs>
      <w:spacing w:before="0" w:after="0"/>
      <w:outlineLvl w:val="0"/>
    </w:pPr>
  </w:style>
  <w:style w:type="paragraph" w:customStyle="1" w:styleId="BildChar">
    <w:name w:val="Bild Char"/>
    <w:basedOn w:val="Standard"/>
    <w:link w:val="BildCharChar"/>
    <w:rsid w:val="000959A2"/>
    <w:pPr>
      <w:widowControl w:val="0"/>
      <w:tabs>
        <w:tab w:val="left" w:pos="482"/>
      </w:tabs>
      <w:suppressAutoHyphens/>
      <w:spacing w:after="0" w:line="100" w:lineRule="atLeast"/>
    </w:pPr>
    <w:rPr>
      <w:rFonts w:ascii="Arial" w:eastAsia="Times New Roman" w:hAnsi="Arial" w:cs="Times New Roman"/>
      <w:kern w:val="1"/>
      <w:sz w:val="20"/>
      <w:szCs w:val="20"/>
      <w:lang w:eastAsia="hi-IN" w:bidi="hi-IN"/>
    </w:rPr>
  </w:style>
  <w:style w:type="character" w:styleId="Kommentarzeichen">
    <w:name w:val="annotation reference"/>
    <w:uiPriority w:val="99"/>
    <w:semiHidden/>
    <w:unhideWhenUsed/>
    <w:rsid w:val="000959A2"/>
    <w:rPr>
      <w:sz w:val="16"/>
      <w:szCs w:val="16"/>
    </w:rPr>
  </w:style>
  <w:style w:type="paragraph" w:styleId="Kommentartext">
    <w:name w:val="annotation text"/>
    <w:basedOn w:val="Standard"/>
    <w:link w:val="KommentartextZchn"/>
    <w:uiPriority w:val="99"/>
    <w:semiHidden/>
    <w:unhideWhenUsed/>
    <w:rsid w:val="000959A2"/>
    <w:pPr>
      <w:suppressAutoHyphens/>
      <w:spacing w:after="0"/>
    </w:pPr>
    <w:rPr>
      <w:rFonts w:eastAsia="SimSun" w:cs="Mangal"/>
      <w:kern w:val="1"/>
      <w:sz w:val="20"/>
      <w:szCs w:val="18"/>
      <w:lang w:eastAsia="hi-IN" w:bidi="hi-IN"/>
    </w:rPr>
  </w:style>
  <w:style w:type="character" w:customStyle="1" w:styleId="KommentartextZchn">
    <w:name w:val="Kommentartext Zchn"/>
    <w:basedOn w:val="Absatz-Standardschriftart"/>
    <w:link w:val="Kommentartext"/>
    <w:uiPriority w:val="99"/>
    <w:semiHidden/>
    <w:rsid w:val="000959A2"/>
    <w:rPr>
      <w:rFonts w:ascii="Times New Roman" w:eastAsia="SimSun" w:hAnsi="Times New Roman" w:cs="Mangal"/>
      <w:kern w:val="1"/>
      <w:sz w:val="20"/>
      <w:szCs w:val="18"/>
      <w:lang w:eastAsia="hi-IN" w:bidi="hi-IN"/>
    </w:rPr>
  </w:style>
  <w:style w:type="character" w:customStyle="1" w:styleId="berschrift3Zchn">
    <w:name w:val="Überschrift 3 Zchn"/>
    <w:basedOn w:val="Absatz-Standardschriftart"/>
    <w:link w:val="berschrift3"/>
    <w:rsid w:val="00BC7D6E"/>
    <w:rPr>
      <w:rFonts w:ascii="Arial Black" w:eastAsia="SimSun" w:hAnsi="Arial Black" w:cs="Mangal"/>
      <w:b/>
      <w:bCs/>
      <w:color w:val="0000FF"/>
      <w:kern w:val="1"/>
      <w:sz w:val="20"/>
      <w:szCs w:val="24"/>
      <w:lang w:eastAsia="hi-IN" w:bidi="hi-IN"/>
    </w:rPr>
  </w:style>
  <w:style w:type="paragraph" w:customStyle="1" w:styleId="SimpleEXMARaLDA">
    <w:name w:val="Simple EXMARaLDA"/>
    <w:basedOn w:val="Standard"/>
    <w:rsid w:val="000959A2"/>
    <w:pPr>
      <w:widowControl w:val="0"/>
      <w:tabs>
        <w:tab w:val="left" w:pos="482"/>
      </w:tabs>
      <w:suppressAutoHyphens/>
      <w:spacing w:after="0" w:line="100" w:lineRule="atLeast"/>
      <w:jc w:val="both"/>
    </w:pPr>
    <w:rPr>
      <w:rFonts w:ascii="Courier New" w:eastAsia="Times New Roman" w:hAnsi="Courier New" w:cs="Times New Roman"/>
      <w:kern w:val="1"/>
      <w:sz w:val="20"/>
      <w:szCs w:val="20"/>
      <w:lang w:eastAsia="hi-IN" w:bidi="hi-IN"/>
    </w:rPr>
  </w:style>
  <w:style w:type="paragraph" w:customStyle="1" w:styleId="Eingerckt">
    <w:name w:val="Eingerückt"/>
    <w:basedOn w:val="Standard-BlockCharCharChar"/>
    <w:rsid w:val="000959A2"/>
    <w:pPr>
      <w:ind w:left="482"/>
    </w:pPr>
  </w:style>
  <w:style w:type="character" w:customStyle="1" w:styleId="Standard-BlockChar1">
    <w:name w:val="Standard-Block Char1"/>
    <w:rsid w:val="000959A2"/>
    <w:rPr>
      <w:rFonts w:ascii="Arial" w:hAnsi="Arial"/>
      <w:lang w:val="de-DE" w:eastAsia="ar-SA" w:bidi="ar-SA"/>
    </w:rPr>
  </w:style>
  <w:style w:type="paragraph" w:customStyle="1" w:styleId="Aufzhlungszeichen2">
    <w:name w:val="Aufzählungszeichen2"/>
    <w:basedOn w:val="Aufzhlungszeichen1"/>
    <w:rsid w:val="000959A2"/>
  </w:style>
  <w:style w:type="character" w:customStyle="1" w:styleId="Nummerierung1Char">
    <w:name w:val="Nummerierung1 Char"/>
    <w:rsid w:val="000959A2"/>
    <w:rPr>
      <w:rFonts w:ascii="Arial" w:hAnsi="Arial"/>
      <w:lang w:val="de-DE" w:eastAsia="ar-SA" w:bidi="ar-SA"/>
    </w:rPr>
  </w:style>
  <w:style w:type="character" w:customStyle="1" w:styleId="Formatvorlageberschrift1Verdichtetdurch05ptCharChar">
    <w:name w:val="Formatvorlage Überschrift 1 + Verdichtet durch  05 pt Char Char"/>
    <w:link w:val="Formatvorlageberschrift1Verdichtetdurch05ptChar"/>
    <w:rsid w:val="000959A2"/>
    <w:rPr>
      <w:rFonts w:ascii="Arial" w:eastAsia="Times New Roman" w:hAnsi="Arial" w:cs="Times New Roman"/>
      <w:b/>
      <w:bCs/>
      <w:caps/>
      <w:spacing w:val="-10"/>
      <w:sz w:val="28"/>
      <w:szCs w:val="28"/>
    </w:rPr>
  </w:style>
  <w:style w:type="character" w:customStyle="1" w:styleId="Taste">
    <w:name w:val="Taste"/>
    <w:rsid w:val="000959A2"/>
    <w:rPr>
      <w:rFonts w:ascii="Times New Roman" w:hAnsi="Times New Roman"/>
      <w:b/>
      <w:smallCaps/>
      <w:sz w:val="24"/>
      <w:szCs w:val="24"/>
      <w:lang w:val="en-GB"/>
    </w:rPr>
  </w:style>
  <w:style w:type="character" w:customStyle="1" w:styleId="berschrift4Zchn">
    <w:name w:val="Überschrift 4 Zchn"/>
    <w:basedOn w:val="Absatz-Standardschriftart"/>
    <w:link w:val="berschrift4"/>
    <w:rsid w:val="00B50583"/>
    <w:rPr>
      <w:rFonts w:ascii="Arial" w:eastAsia="Times New Roman" w:hAnsi="Arial" w:cs="Times New Roman"/>
      <w:sz w:val="20"/>
      <w:szCs w:val="20"/>
      <w:lang w:eastAsia="de-DE"/>
    </w:rPr>
  </w:style>
  <w:style w:type="character" w:customStyle="1" w:styleId="berschrift5Zchn">
    <w:name w:val="Überschrift 5 Zchn"/>
    <w:basedOn w:val="Absatz-Standardschriftart"/>
    <w:link w:val="berschrift5"/>
    <w:rsid w:val="00B50583"/>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B50583"/>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B50583"/>
    <w:rPr>
      <w:rFonts w:ascii="Arial" w:eastAsia="Times New Roman" w:hAnsi="Arial" w:cs="Times New Roman"/>
      <w:sz w:val="24"/>
      <w:szCs w:val="24"/>
      <w:lang w:eastAsia="de-DE"/>
    </w:rPr>
  </w:style>
  <w:style w:type="character" w:customStyle="1" w:styleId="berschrift8Zchn">
    <w:name w:val="Überschrift 8 Zchn"/>
    <w:basedOn w:val="Absatz-Standardschriftart"/>
    <w:link w:val="berschrift8"/>
    <w:rsid w:val="00B50583"/>
    <w:rPr>
      <w:rFonts w:ascii="Arial" w:eastAsia="Times New Roman" w:hAnsi="Arial" w:cs="Times New Roman"/>
      <w:i/>
      <w:iCs/>
      <w:sz w:val="24"/>
      <w:szCs w:val="24"/>
      <w:lang w:eastAsia="de-DE"/>
    </w:rPr>
  </w:style>
  <w:style w:type="character" w:customStyle="1" w:styleId="berschrift9Zchn">
    <w:name w:val="Überschrift 9 Zchn"/>
    <w:basedOn w:val="Absatz-Standardschriftart"/>
    <w:link w:val="berschrift9"/>
    <w:rsid w:val="00B50583"/>
    <w:rPr>
      <w:rFonts w:ascii="Arial" w:eastAsia="Times New Roman" w:hAnsi="Arial" w:cs="Arial"/>
      <w:lang w:eastAsia="de-DE"/>
    </w:rPr>
  </w:style>
  <w:style w:type="paragraph" w:styleId="Fuzeile">
    <w:name w:val="footer"/>
    <w:basedOn w:val="Standard"/>
    <w:link w:val="FuzeileZchn"/>
    <w:semiHidden/>
    <w:rsid w:val="00B50583"/>
    <w:pPr>
      <w:widowControl w:val="0"/>
      <w:tabs>
        <w:tab w:val="left" w:pos="482"/>
        <w:tab w:val="center" w:pos="4536"/>
      </w:tabs>
      <w:spacing w:after="0"/>
      <w:jc w:val="both"/>
    </w:pPr>
    <w:rPr>
      <w:rFonts w:ascii="Arial" w:eastAsia="Times New Roman" w:hAnsi="Arial" w:cs="Times New Roman"/>
      <w:sz w:val="20"/>
      <w:szCs w:val="20"/>
      <w:lang w:eastAsia="de-DE"/>
    </w:rPr>
  </w:style>
  <w:style w:type="character" w:customStyle="1" w:styleId="FuzeileZchn">
    <w:name w:val="Fußzeile Zchn"/>
    <w:basedOn w:val="Absatz-Standardschriftart"/>
    <w:link w:val="Fuzeile"/>
    <w:semiHidden/>
    <w:rsid w:val="00B50583"/>
    <w:rPr>
      <w:rFonts w:ascii="Arial" w:eastAsia="Times New Roman" w:hAnsi="Arial" w:cs="Times New Roman"/>
      <w:sz w:val="20"/>
      <w:szCs w:val="20"/>
      <w:lang w:eastAsia="de-DE"/>
    </w:rPr>
  </w:style>
  <w:style w:type="character" w:styleId="Seitenzahl">
    <w:name w:val="page number"/>
    <w:basedOn w:val="Absatz-Standardschriftart"/>
    <w:rsid w:val="00B50583"/>
  </w:style>
  <w:style w:type="paragraph" w:styleId="StandardWeb">
    <w:name w:val="Normal (Web)"/>
    <w:basedOn w:val="Standard"/>
    <w:semiHidden/>
    <w:rsid w:val="00B50583"/>
    <w:pPr>
      <w:widowControl w:val="0"/>
      <w:tabs>
        <w:tab w:val="left" w:pos="482"/>
      </w:tabs>
      <w:spacing w:before="100" w:beforeAutospacing="1" w:after="100" w:afterAutospacing="1"/>
      <w:jc w:val="both"/>
    </w:pPr>
    <w:rPr>
      <w:rFonts w:ascii="Arial Unicode MS" w:eastAsia="Arial Unicode MS" w:hAnsi="Arial Unicode MS" w:cs="Arial Unicode MS"/>
      <w:szCs w:val="24"/>
      <w:lang w:eastAsia="de-DE"/>
    </w:rPr>
  </w:style>
  <w:style w:type="paragraph" w:styleId="HTMLVorformatiert">
    <w:name w:val="HTML Preformatted"/>
    <w:basedOn w:val="Standard"/>
    <w:link w:val="HTMLVorformatiertZchn"/>
    <w:rsid w:val="00B50583"/>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rsid w:val="00B50583"/>
    <w:rPr>
      <w:rFonts w:ascii="Arial Unicode MS" w:eastAsia="Arial Unicode MS" w:hAnsi="Arial Unicode MS" w:cs="Arial Unicode MS"/>
      <w:sz w:val="20"/>
      <w:szCs w:val="20"/>
      <w:lang w:eastAsia="de-DE"/>
    </w:rPr>
  </w:style>
  <w:style w:type="character" w:styleId="BesuchterHyperlink">
    <w:name w:val="FollowedHyperlink"/>
    <w:basedOn w:val="Absatz-Standardschriftart"/>
    <w:semiHidden/>
    <w:rsid w:val="00B50583"/>
    <w:rPr>
      <w:color w:val="800080"/>
      <w:u w:val="single"/>
    </w:rPr>
  </w:style>
  <w:style w:type="paragraph" w:styleId="Verzeichnis1">
    <w:name w:val="toc 1"/>
    <w:basedOn w:val="Standard"/>
    <w:next w:val="Standard"/>
    <w:uiPriority w:val="39"/>
    <w:rsid w:val="00B50583"/>
    <w:pPr>
      <w:widowControl w:val="0"/>
      <w:tabs>
        <w:tab w:val="left" w:pos="482"/>
        <w:tab w:val="right" w:leader="dot" w:pos="9356"/>
      </w:tabs>
      <w:spacing w:before="240" w:after="120"/>
      <w:ind w:left="482" w:hanging="482"/>
    </w:pPr>
    <w:rPr>
      <w:rFonts w:ascii="Arial" w:eastAsia="Times New Roman" w:hAnsi="Arial" w:cs="Times New Roman"/>
      <w:b/>
      <w:bCs/>
      <w:caps/>
      <w:sz w:val="20"/>
      <w:szCs w:val="24"/>
      <w:lang w:eastAsia="de-DE"/>
    </w:rPr>
  </w:style>
  <w:style w:type="paragraph" w:styleId="Verzeichnis2">
    <w:name w:val="toc 2"/>
    <w:basedOn w:val="Standard"/>
    <w:next w:val="Standard"/>
    <w:uiPriority w:val="39"/>
    <w:rsid w:val="00B50583"/>
    <w:pPr>
      <w:widowControl w:val="0"/>
      <w:tabs>
        <w:tab w:val="left" w:pos="482"/>
        <w:tab w:val="left" w:pos="964"/>
        <w:tab w:val="right" w:leader="dot" w:pos="9356"/>
      </w:tabs>
      <w:spacing w:before="60" w:after="60"/>
      <w:ind w:left="482" w:hanging="482"/>
    </w:pPr>
    <w:rPr>
      <w:rFonts w:ascii="Arial" w:eastAsia="Times New Roman" w:hAnsi="Arial" w:cs="Times New Roman"/>
      <w:sz w:val="20"/>
      <w:szCs w:val="20"/>
      <w:lang w:eastAsia="de-DE"/>
    </w:rPr>
  </w:style>
  <w:style w:type="paragraph" w:styleId="Verzeichnis3">
    <w:name w:val="toc 3"/>
    <w:basedOn w:val="Standard"/>
    <w:next w:val="Standard"/>
    <w:uiPriority w:val="39"/>
    <w:rsid w:val="00B50583"/>
    <w:pPr>
      <w:widowControl w:val="0"/>
      <w:tabs>
        <w:tab w:val="left" w:pos="482"/>
        <w:tab w:val="right" w:leader="dot" w:pos="9356"/>
      </w:tabs>
      <w:spacing w:after="0"/>
      <w:ind w:left="1446" w:hanging="964"/>
    </w:pPr>
    <w:rPr>
      <w:rFonts w:ascii="Arial" w:eastAsia="Times New Roman" w:hAnsi="Arial" w:cs="Times New Roman"/>
      <w:sz w:val="20"/>
      <w:szCs w:val="20"/>
      <w:lang w:eastAsia="de-DE"/>
    </w:rPr>
  </w:style>
  <w:style w:type="paragraph" w:styleId="Verzeichnis4">
    <w:name w:val="toc 4"/>
    <w:basedOn w:val="Standard"/>
    <w:next w:val="Standard"/>
    <w:uiPriority w:val="39"/>
    <w:rsid w:val="00B50583"/>
    <w:pPr>
      <w:widowControl w:val="0"/>
      <w:tabs>
        <w:tab w:val="left" w:pos="482"/>
      </w:tabs>
      <w:spacing w:after="0"/>
      <w:ind w:left="600"/>
    </w:pPr>
    <w:rPr>
      <w:rFonts w:ascii="Arial" w:eastAsia="Times New Roman" w:hAnsi="Arial" w:cs="Times New Roman"/>
      <w:sz w:val="20"/>
      <w:szCs w:val="20"/>
      <w:lang w:eastAsia="de-DE"/>
    </w:rPr>
  </w:style>
  <w:style w:type="paragraph" w:styleId="Verzeichnis5">
    <w:name w:val="toc 5"/>
    <w:basedOn w:val="Standard"/>
    <w:next w:val="Standard"/>
    <w:autoRedefine/>
    <w:uiPriority w:val="39"/>
    <w:rsid w:val="00B50583"/>
    <w:pPr>
      <w:widowControl w:val="0"/>
      <w:tabs>
        <w:tab w:val="left" w:pos="482"/>
      </w:tabs>
      <w:spacing w:after="0"/>
      <w:ind w:left="800"/>
      <w:jc w:val="both"/>
    </w:pPr>
    <w:rPr>
      <w:rFonts w:ascii="Arial" w:eastAsia="Times New Roman" w:hAnsi="Arial" w:cs="Times New Roman"/>
      <w:sz w:val="20"/>
      <w:szCs w:val="20"/>
      <w:lang w:eastAsia="de-DE"/>
    </w:rPr>
  </w:style>
  <w:style w:type="paragraph" w:styleId="Verzeichnis6">
    <w:name w:val="toc 6"/>
    <w:basedOn w:val="Standard"/>
    <w:next w:val="Standard"/>
    <w:autoRedefine/>
    <w:uiPriority w:val="39"/>
    <w:rsid w:val="00B50583"/>
    <w:pPr>
      <w:widowControl w:val="0"/>
      <w:tabs>
        <w:tab w:val="left" w:pos="482"/>
      </w:tabs>
      <w:spacing w:after="0"/>
      <w:ind w:left="1000"/>
      <w:jc w:val="both"/>
    </w:pPr>
    <w:rPr>
      <w:rFonts w:ascii="Arial" w:eastAsia="Times New Roman" w:hAnsi="Arial" w:cs="Times New Roman"/>
      <w:sz w:val="20"/>
      <w:szCs w:val="20"/>
      <w:lang w:eastAsia="de-DE"/>
    </w:rPr>
  </w:style>
  <w:style w:type="paragraph" w:styleId="Verzeichnis7">
    <w:name w:val="toc 7"/>
    <w:basedOn w:val="Standard"/>
    <w:next w:val="Standard"/>
    <w:autoRedefine/>
    <w:uiPriority w:val="39"/>
    <w:rsid w:val="00B50583"/>
    <w:pPr>
      <w:widowControl w:val="0"/>
      <w:tabs>
        <w:tab w:val="left" w:pos="482"/>
      </w:tabs>
      <w:spacing w:after="0"/>
      <w:ind w:left="1200"/>
      <w:jc w:val="both"/>
    </w:pPr>
    <w:rPr>
      <w:rFonts w:ascii="Arial" w:eastAsia="Times New Roman" w:hAnsi="Arial" w:cs="Times New Roman"/>
      <w:sz w:val="20"/>
      <w:szCs w:val="20"/>
      <w:lang w:eastAsia="de-DE"/>
    </w:rPr>
  </w:style>
  <w:style w:type="paragraph" w:styleId="Verzeichnis8">
    <w:name w:val="toc 8"/>
    <w:basedOn w:val="Standard"/>
    <w:next w:val="Standard"/>
    <w:autoRedefine/>
    <w:uiPriority w:val="39"/>
    <w:rsid w:val="00B50583"/>
    <w:pPr>
      <w:widowControl w:val="0"/>
      <w:tabs>
        <w:tab w:val="left" w:pos="482"/>
      </w:tabs>
      <w:spacing w:after="0"/>
      <w:ind w:left="1400"/>
      <w:jc w:val="both"/>
    </w:pPr>
    <w:rPr>
      <w:rFonts w:ascii="Arial" w:eastAsia="Times New Roman" w:hAnsi="Arial" w:cs="Times New Roman"/>
      <w:sz w:val="20"/>
      <w:szCs w:val="20"/>
      <w:lang w:eastAsia="de-DE"/>
    </w:rPr>
  </w:style>
  <w:style w:type="paragraph" w:styleId="Verzeichnis9">
    <w:name w:val="toc 9"/>
    <w:basedOn w:val="Standard"/>
    <w:next w:val="Standard"/>
    <w:autoRedefine/>
    <w:uiPriority w:val="39"/>
    <w:rsid w:val="00B50583"/>
    <w:pPr>
      <w:widowControl w:val="0"/>
      <w:tabs>
        <w:tab w:val="left" w:pos="482"/>
      </w:tabs>
      <w:spacing w:after="0"/>
      <w:ind w:left="1600"/>
      <w:jc w:val="both"/>
    </w:pPr>
    <w:rPr>
      <w:rFonts w:ascii="Arial" w:eastAsia="Times New Roman" w:hAnsi="Arial" w:cs="Times New Roman"/>
      <w:sz w:val="20"/>
      <w:szCs w:val="20"/>
      <w:lang w:eastAsia="de-DE"/>
    </w:rPr>
  </w:style>
  <w:style w:type="paragraph" w:styleId="Textkrper-Zeileneinzug">
    <w:name w:val="Body Text Indent"/>
    <w:basedOn w:val="Standard"/>
    <w:link w:val="Textkrper-ZeileneinzugZchn"/>
    <w:semiHidden/>
    <w:rsid w:val="00B50583"/>
    <w:pPr>
      <w:widowControl w:val="0"/>
      <w:tabs>
        <w:tab w:val="left" w:pos="482"/>
      </w:tabs>
      <w:spacing w:after="0"/>
      <w:ind w:left="708"/>
      <w:jc w:val="both"/>
    </w:pPr>
    <w:rPr>
      <w:rFonts w:ascii="Arial" w:eastAsia="Times New Roman" w:hAnsi="Arial" w:cs="Times New Roman"/>
      <w:sz w:val="20"/>
      <w:szCs w:val="20"/>
      <w:lang w:eastAsia="de-DE"/>
    </w:rPr>
  </w:style>
  <w:style w:type="character" w:customStyle="1" w:styleId="Textkrper-ZeileneinzugZchn">
    <w:name w:val="Textkörper-Zeileneinzug Zchn"/>
    <w:basedOn w:val="Absatz-Standardschriftart"/>
    <w:link w:val="Textkrper-Zeileneinzug"/>
    <w:semiHidden/>
    <w:rsid w:val="00B50583"/>
    <w:rPr>
      <w:rFonts w:ascii="Arial" w:eastAsia="Times New Roman" w:hAnsi="Arial" w:cs="Times New Roman"/>
      <w:sz w:val="20"/>
      <w:szCs w:val="20"/>
      <w:lang w:eastAsia="de-DE"/>
    </w:rPr>
  </w:style>
  <w:style w:type="paragraph" w:styleId="Textkrper2">
    <w:name w:val="Body Text 2"/>
    <w:basedOn w:val="Standard"/>
    <w:link w:val="Textkrper2Zchn"/>
    <w:semiHidden/>
    <w:rsid w:val="00B50583"/>
    <w:pPr>
      <w:widowControl w:val="0"/>
      <w:tabs>
        <w:tab w:val="left" w:pos="482"/>
      </w:tabs>
      <w:spacing w:after="0"/>
      <w:jc w:val="both"/>
    </w:pPr>
    <w:rPr>
      <w:rFonts w:ascii="Arial" w:eastAsia="Times New Roman" w:hAnsi="Arial" w:cs="Times New Roman"/>
      <w:szCs w:val="24"/>
      <w:lang w:eastAsia="de-DE"/>
    </w:rPr>
  </w:style>
  <w:style w:type="character" w:customStyle="1" w:styleId="Textkrper2Zchn">
    <w:name w:val="Textkörper 2 Zchn"/>
    <w:basedOn w:val="Absatz-Standardschriftart"/>
    <w:link w:val="Textkrper2"/>
    <w:semiHidden/>
    <w:rsid w:val="00B50583"/>
    <w:rPr>
      <w:rFonts w:ascii="Arial" w:eastAsia="Times New Roman" w:hAnsi="Arial" w:cs="Times New Roman"/>
      <w:sz w:val="24"/>
      <w:szCs w:val="24"/>
      <w:lang w:eastAsia="de-DE"/>
    </w:rPr>
  </w:style>
  <w:style w:type="table" w:styleId="Tabellenraster">
    <w:name w:val="Table Grid"/>
    <w:basedOn w:val="NormaleTabelle"/>
    <w:rsid w:val="00B50583"/>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blatt1">
    <w:name w:val="Titelblatt1"/>
    <w:basedOn w:val="Standard"/>
    <w:rsid w:val="00B50583"/>
    <w:pPr>
      <w:widowControl w:val="0"/>
      <w:tabs>
        <w:tab w:val="left" w:pos="482"/>
      </w:tabs>
      <w:spacing w:after="0"/>
    </w:pPr>
    <w:rPr>
      <w:rFonts w:ascii="Arial" w:eastAsia="Times New Roman" w:hAnsi="Arial" w:cs="Times New Roman"/>
      <w:b/>
      <w:bCs/>
      <w:sz w:val="96"/>
      <w:szCs w:val="20"/>
      <w:lang w:eastAsia="de-DE"/>
    </w:rPr>
  </w:style>
  <w:style w:type="paragraph" w:customStyle="1" w:styleId="Titelblatt2">
    <w:name w:val="Titelblatt2"/>
    <w:basedOn w:val="Standard"/>
    <w:rsid w:val="00B50583"/>
    <w:pPr>
      <w:widowControl w:val="0"/>
      <w:tabs>
        <w:tab w:val="left" w:pos="482"/>
      </w:tabs>
      <w:spacing w:after="0"/>
    </w:pPr>
    <w:rPr>
      <w:rFonts w:ascii="Arial" w:eastAsia="Times New Roman" w:hAnsi="Arial" w:cs="Times New Roman"/>
      <w:sz w:val="72"/>
      <w:szCs w:val="20"/>
      <w:lang w:eastAsia="de-DE"/>
    </w:rPr>
  </w:style>
  <w:style w:type="paragraph" w:customStyle="1" w:styleId="Titelblatt3">
    <w:name w:val="Titelblatt3"/>
    <w:basedOn w:val="Standard"/>
    <w:rsid w:val="00B50583"/>
    <w:pPr>
      <w:widowControl w:val="0"/>
      <w:tabs>
        <w:tab w:val="left" w:pos="482"/>
      </w:tabs>
      <w:spacing w:after="0"/>
    </w:pPr>
    <w:rPr>
      <w:rFonts w:ascii="Arial" w:eastAsia="Times New Roman" w:hAnsi="Arial" w:cs="Times New Roman"/>
      <w:sz w:val="40"/>
      <w:szCs w:val="20"/>
      <w:lang w:eastAsia="de-DE"/>
    </w:rPr>
  </w:style>
  <w:style w:type="character" w:customStyle="1" w:styleId="Aufzhlungszeichen1Char">
    <w:name w:val="Aufzählungszeichen1 Char"/>
    <w:basedOn w:val="Standard-BlockChar1"/>
    <w:semiHidden/>
    <w:rsid w:val="00B50583"/>
    <w:rPr>
      <w:rFonts w:ascii="Arial" w:hAnsi="Arial"/>
      <w:lang w:val="de-DE" w:eastAsia="de-DE" w:bidi="ar-SA"/>
    </w:rPr>
  </w:style>
  <w:style w:type="paragraph" w:customStyle="1" w:styleId="Provisorium">
    <w:name w:val="Provisorium"/>
    <w:basedOn w:val="Standard-BlockCharCharChar"/>
    <w:rsid w:val="00B50583"/>
    <w:pPr>
      <w:pBdr>
        <w:top w:val="single" w:sz="4" w:space="1" w:color="FF0000"/>
        <w:left w:val="single" w:sz="4" w:space="4" w:color="FF0000"/>
        <w:bottom w:val="single" w:sz="4" w:space="1" w:color="FF0000"/>
        <w:right w:val="single" w:sz="4" w:space="4" w:color="FF0000"/>
      </w:pBdr>
      <w:suppressAutoHyphens w:val="0"/>
    </w:pPr>
    <w:rPr>
      <w:bCs/>
      <w:color w:val="FF0000"/>
      <w:kern w:val="0"/>
      <w:lang w:eastAsia="de-DE" w:bidi="ar-SA"/>
    </w:rPr>
  </w:style>
  <w:style w:type="character" w:customStyle="1" w:styleId="Standard-BlockCharCharCharChar">
    <w:name w:val="Standard-Block Char Char Char Char"/>
    <w:basedOn w:val="Absatz-Standardschriftart"/>
    <w:link w:val="Standard-BlockCharCharChar"/>
    <w:rsid w:val="002A2455"/>
    <w:rPr>
      <w:rFonts w:ascii="Times New Roman" w:eastAsia="Times New Roman" w:hAnsi="Times New Roman" w:cs="Times New Roman"/>
      <w:kern w:val="1"/>
      <w:sz w:val="24"/>
      <w:szCs w:val="20"/>
      <w:lang w:eastAsia="hi-IN" w:bidi="hi-IN"/>
    </w:rPr>
  </w:style>
  <w:style w:type="character" w:customStyle="1" w:styleId="ZwischenberschriftChar">
    <w:name w:val="Zwischenüberschrift Char"/>
    <w:basedOn w:val="Standard-BlockCharCharCharChar"/>
    <w:link w:val="Zwischenberschrift"/>
    <w:rsid w:val="00B50583"/>
    <w:rPr>
      <w:rFonts w:ascii="Arial" w:eastAsia="Times New Roman" w:hAnsi="Arial" w:cs="Times New Roman"/>
      <w:b/>
      <w:kern w:val="1"/>
      <w:sz w:val="20"/>
      <w:szCs w:val="20"/>
      <w:lang w:eastAsia="hi-IN" w:bidi="hi-IN"/>
    </w:rPr>
  </w:style>
  <w:style w:type="character" w:customStyle="1" w:styleId="BildCharChar">
    <w:name w:val="Bild Char Char"/>
    <w:basedOn w:val="Absatz-Standardschriftart"/>
    <w:link w:val="BildChar"/>
    <w:rsid w:val="00B50583"/>
    <w:rPr>
      <w:rFonts w:ascii="Arial" w:eastAsia="Times New Roman" w:hAnsi="Arial" w:cs="Times New Roman"/>
      <w:kern w:val="1"/>
      <w:sz w:val="20"/>
      <w:szCs w:val="20"/>
      <w:lang w:eastAsia="hi-IN" w:bidi="hi-IN"/>
    </w:rPr>
  </w:style>
  <w:style w:type="paragraph" w:styleId="NurText">
    <w:name w:val="Plain Text"/>
    <w:basedOn w:val="Standard"/>
    <w:link w:val="NurTextZchn"/>
    <w:rsid w:val="00B50583"/>
    <w:pPr>
      <w:spacing w:after="0"/>
    </w:pPr>
    <w:rPr>
      <w:rFonts w:ascii="Courier New" w:eastAsia="Times New Roman" w:hAnsi="Courier New" w:cs="Courier New"/>
      <w:color w:val="000000"/>
      <w:sz w:val="20"/>
      <w:szCs w:val="20"/>
      <w:lang w:eastAsia="de-DE"/>
    </w:rPr>
  </w:style>
  <w:style w:type="character" w:customStyle="1" w:styleId="NurTextZchn">
    <w:name w:val="Nur Text Zchn"/>
    <w:basedOn w:val="Absatz-Standardschriftart"/>
    <w:link w:val="NurText"/>
    <w:rsid w:val="00B50583"/>
    <w:rPr>
      <w:rFonts w:ascii="Courier New" w:eastAsia="Times New Roman" w:hAnsi="Courier New" w:cs="Courier New"/>
      <w:color w:val="000000"/>
      <w:sz w:val="20"/>
      <w:szCs w:val="20"/>
      <w:lang w:eastAsia="de-DE"/>
    </w:rPr>
  </w:style>
  <w:style w:type="character" w:styleId="Fett">
    <w:name w:val="Strong"/>
    <w:basedOn w:val="Absatz-Standardschriftart"/>
    <w:qFormat/>
    <w:rsid w:val="00B50583"/>
    <w:rPr>
      <w:b/>
      <w:bCs/>
    </w:rPr>
  </w:style>
  <w:style w:type="character" w:customStyle="1" w:styleId="Standard-BlockCharChar1">
    <w:name w:val="Standard-Block Char Char1"/>
    <w:basedOn w:val="Absatz-Standardschriftart"/>
    <w:rsid w:val="00B50583"/>
    <w:rPr>
      <w:rFonts w:ascii="Arial" w:hAnsi="Arial"/>
      <w:lang w:val="de-DE" w:eastAsia="de-DE" w:bidi="ar-SA"/>
    </w:rPr>
  </w:style>
  <w:style w:type="character" w:customStyle="1" w:styleId="BildCharChar1">
    <w:name w:val="Bild Char Char1"/>
    <w:basedOn w:val="Absatz-Standardschriftart"/>
    <w:rsid w:val="00B50583"/>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B50583"/>
    <w:rPr>
      <w:rFonts w:ascii="Arial" w:eastAsia="Times New Roman" w:hAnsi="Arial"/>
      <w:spacing w:val="-10"/>
    </w:rPr>
  </w:style>
  <w:style w:type="paragraph" w:customStyle="1" w:styleId="Formatvorlageberschrift1NichtGrobuchstaben">
    <w:name w:val="Formatvorlage Überschrift 1 + Nicht Großbuchstaben"/>
    <w:basedOn w:val="berschrift1"/>
    <w:link w:val="Formatvorlageberschrift1NichtGrobuchstabenChar"/>
    <w:rsid w:val="00B50583"/>
    <w:rPr>
      <w:rFonts w:ascii="Arial" w:eastAsia="Times New Roman" w:hAnsi="Arial"/>
      <w:caps w:val="0"/>
      <w:lang w:eastAsia="de-DE"/>
    </w:rPr>
  </w:style>
  <w:style w:type="character" w:customStyle="1" w:styleId="Formatvorlageberschrift1NichtGrobuchstabenChar">
    <w:name w:val="Formatvorlage Überschrift 1 + Nicht Großbuchstaben Char"/>
    <w:basedOn w:val="berschrift1Zchn"/>
    <w:link w:val="Formatvorlageberschrift1NichtGrobuchstaben"/>
    <w:rsid w:val="00B50583"/>
    <w:rPr>
      <w:rFonts w:ascii="Arial" w:eastAsia="Times New Roman" w:hAnsi="Arial" w:cs="Times New Roman"/>
      <w:b/>
      <w:bCs/>
      <w:caps w:val="0"/>
      <w:spacing w:val="-4"/>
      <w:sz w:val="28"/>
      <w:szCs w:val="28"/>
      <w:lang w:val="en-GB" w:eastAsia="de-DE"/>
    </w:rPr>
  </w:style>
  <w:style w:type="paragraph" w:customStyle="1" w:styleId="Formatvorlageberschrift3Verdichtetdurch02pt">
    <w:name w:val="Formatvorlage Überschrift 3 + Verdichtet durch  02 pt"/>
    <w:basedOn w:val="berschrift3"/>
    <w:link w:val="Formatvorlageberschrift3Verdichtetdurch02ptChar"/>
    <w:rsid w:val="00B50583"/>
    <w:pPr>
      <w:tabs>
        <w:tab w:val="left" w:pos="482"/>
      </w:tabs>
      <w:suppressAutoHyphens w:val="0"/>
      <w:spacing w:line="240" w:lineRule="exact"/>
      <w:ind w:left="482" w:hanging="482"/>
    </w:pPr>
    <w:rPr>
      <w:rFonts w:ascii="Arial" w:eastAsia="Times New Roman" w:hAnsi="Arial" w:cs="Times New Roman"/>
      <w:spacing w:val="-4"/>
      <w:szCs w:val="20"/>
      <w:lang w:eastAsia="de-DE"/>
    </w:rPr>
  </w:style>
  <w:style w:type="character" w:customStyle="1" w:styleId="Formatvorlageberschrift3Verdichtetdurch02ptChar">
    <w:name w:val="Formatvorlage Überschrift 3 + Verdichtet durch  02 pt Char"/>
    <w:basedOn w:val="berschrift3Zchn"/>
    <w:link w:val="Formatvorlageberschrift3Verdichtetdurch02pt"/>
    <w:rsid w:val="00B50583"/>
    <w:rPr>
      <w:rFonts w:ascii="Arial" w:eastAsia="Times New Roman" w:hAnsi="Arial" w:cs="Times New Roman"/>
      <w:b/>
      <w:bCs/>
      <w:color w:val="0000FF"/>
      <w:spacing w:val="-4"/>
      <w:kern w:val="1"/>
      <w:sz w:val="20"/>
      <w:szCs w:val="20"/>
      <w:lang w:eastAsia="de-DE" w:bidi="hi-IN"/>
    </w:rPr>
  </w:style>
  <w:style w:type="paragraph" w:customStyle="1" w:styleId="Aufzhlung">
    <w:name w:val="Aufzählung"/>
    <w:basedOn w:val="Aufzhlungszeichen1"/>
    <w:link w:val="AufzhlungZchn"/>
    <w:qFormat/>
    <w:rsid w:val="00C11634"/>
    <w:pPr>
      <w:numPr>
        <w:numId w:val="78"/>
      </w:numPr>
      <w:tabs>
        <w:tab w:val="clear" w:pos="360"/>
      </w:tabs>
      <w:suppressAutoHyphens w:val="0"/>
    </w:pPr>
    <w:rPr>
      <w:kern w:val="0"/>
      <w:szCs w:val="24"/>
      <w:lang w:eastAsia="de-DE" w:bidi="ar-SA"/>
    </w:rPr>
  </w:style>
  <w:style w:type="character" w:customStyle="1" w:styleId="AufzhlungZchn">
    <w:name w:val="Aufzählung Zchn"/>
    <w:basedOn w:val="Absatz-Standardschriftart"/>
    <w:link w:val="Aufzhlung"/>
    <w:rsid w:val="00C11634"/>
    <w:rPr>
      <w:rFonts w:ascii="Times New Roman" w:eastAsia="Times New Roman" w:hAnsi="Times New Roman" w:cs="Times New Roman"/>
      <w:sz w:val="24"/>
      <w:szCs w:val="24"/>
      <w:lang w:eastAsia="de-DE"/>
    </w:rPr>
  </w:style>
  <w:style w:type="character" w:customStyle="1" w:styleId="Menufunction">
    <w:name w:val="Menufunction"/>
    <w:qFormat/>
    <w:rsid w:val="00007CB6"/>
    <w:rPr>
      <w:rFonts w:ascii="Arial Black" w:hAnsi="Arial Black"/>
      <w:b/>
      <w:sz w:val="20"/>
    </w:rPr>
  </w:style>
  <w:style w:type="character" w:customStyle="1" w:styleId="Aufzhlungszeichen1Zchn">
    <w:name w:val="Aufzählungszeichen1 Zchn"/>
    <w:basedOn w:val="Standard-BlockCharCharCharChar"/>
    <w:link w:val="Aufzhlungszeichen1"/>
    <w:rsid w:val="009C0490"/>
    <w:rPr>
      <w:rFonts w:ascii="Times New Roman" w:eastAsia="Times New Roman" w:hAnsi="Times New Roman" w:cs="Times New Roman"/>
      <w:kern w:val="1"/>
      <w:sz w:val="24"/>
      <w:szCs w:val="20"/>
      <w:lang w:eastAsia="hi-IN" w:bidi="hi-IN"/>
    </w:rPr>
  </w:style>
  <w:style w:type="paragraph" w:customStyle="1" w:styleId="ZwischenberschriftManual">
    <w:name w:val="Zwischenüberschrift Manual"/>
    <w:basedOn w:val="Zwischenberschrift"/>
    <w:link w:val="ZwischenberschriftManualZchn"/>
    <w:qFormat/>
    <w:rsid w:val="00522DCA"/>
    <w:pPr>
      <w:suppressAutoHyphens w:val="0"/>
    </w:pPr>
    <w:rPr>
      <w:b w:val="0"/>
      <w:kern w:val="0"/>
      <w:szCs w:val="24"/>
      <w:shd w:val="clear" w:color="auto" w:fill="D9D9D9"/>
      <w:lang w:val="en-GB" w:eastAsia="de-DE" w:bidi="ar-SA"/>
    </w:rPr>
  </w:style>
  <w:style w:type="character" w:customStyle="1" w:styleId="ZwischenberschriftManualZchn">
    <w:name w:val="Zwischenüberschrift Manual Zchn"/>
    <w:basedOn w:val="ZwischenberschriftChar"/>
    <w:link w:val="ZwischenberschriftManual"/>
    <w:rsid w:val="00522DCA"/>
    <w:rPr>
      <w:rFonts w:ascii="Times New Roman" w:eastAsia="Times New Roman" w:hAnsi="Times New Roman" w:cs="Times New Roman"/>
      <w:b w:val="0"/>
      <w:kern w:val="1"/>
      <w:sz w:val="24"/>
      <w:szCs w:val="24"/>
      <w:lang w:val="en-GB" w:eastAsia="de-DE" w:bidi="hi-IN"/>
    </w:rPr>
  </w:style>
  <w:style w:type="paragraph" w:customStyle="1" w:styleId="Unterpunkte">
    <w:name w:val="Unterpunkte"/>
    <w:basedOn w:val="Aufzhlungszeichen1"/>
    <w:qFormat/>
    <w:rsid w:val="00B16F25"/>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footer" Target="footer28.xml"/><Relationship Id="rId21" Type="http://schemas.openxmlformats.org/officeDocument/2006/relationships/image" Target="media/image10.png"/><Relationship Id="rId63" Type="http://schemas.openxmlformats.org/officeDocument/2006/relationships/header" Target="header10.xm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header" Target="header18.xml"/><Relationship Id="rId32" Type="http://schemas.openxmlformats.org/officeDocument/2006/relationships/image" Target="media/image14.png"/><Relationship Id="rId74" Type="http://schemas.openxmlformats.org/officeDocument/2006/relationships/header" Target="header14.xml"/><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22.png"/><Relationship Id="rId43" Type="http://schemas.openxmlformats.org/officeDocument/2006/relationships/image" Target="media/image19.png"/><Relationship Id="rId139" Type="http://schemas.openxmlformats.org/officeDocument/2006/relationships/image" Target="media/image92.png"/><Relationship Id="rId290" Type="http://schemas.openxmlformats.org/officeDocument/2006/relationships/image" Target="media/image233.png"/><Relationship Id="rId304" Type="http://schemas.openxmlformats.org/officeDocument/2006/relationships/image" Target="media/image236.png"/><Relationship Id="rId85" Type="http://schemas.openxmlformats.org/officeDocument/2006/relationships/image" Target="media/image41.png"/><Relationship Id="rId150" Type="http://schemas.openxmlformats.org/officeDocument/2006/relationships/image" Target="media/image103.png"/><Relationship Id="rId192" Type="http://schemas.openxmlformats.org/officeDocument/2006/relationships/image" Target="media/image145.png"/><Relationship Id="rId206" Type="http://schemas.openxmlformats.org/officeDocument/2006/relationships/header" Target="header17.xml"/><Relationship Id="rId248" Type="http://schemas.openxmlformats.org/officeDocument/2006/relationships/image" Target="media/image196.png"/><Relationship Id="rId12" Type="http://schemas.openxmlformats.org/officeDocument/2006/relationships/hyperlink" Target="http://www.exmaralda.org/" TargetMode="External"/><Relationship Id="rId108" Type="http://schemas.openxmlformats.org/officeDocument/2006/relationships/image" Target="media/image62.png"/><Relationship Id="rId315" Type="http://schemas.openxmlformats.org/officeDocument/2006/relationships/theme" Target="theme/theme1.xml"/><Relationship Id="rId54" Type="http://schemas.openxmlformats.org/officeDocument/2006/relationships/image" Target="media/image24.png"/><Relationship Id="rId96" Type="http://schemas.openxmlformats.org/officeDocument/2006/relationships/image" Target="media/image52.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7.png"/><Relationship Id="rId23" Type="http://schemas.openxmlformats.org/officeDocument/2006/relationships/image" Target="media/image12.png"/><Relationship Id="rId119" Type="http://schemas.openxmlformats.org/officeDocument/2006/relationships/image" Target="media/image72.png"/><Relationship Id="rId270" Type="http://schemas.openxmlformats.org/officeDocument/2006/relationships/footer" Target="footer22.xml"/><Relationship Id="rId65" Type="http://schemas.openxmlformats.org/officeDocument/2006/relationships/footer" Target="footer12.xml"/><Relationship Id="rId130" Type="http://schemas.openxmlformats.org/officeDocument/2006/relationships/image" Target="media/image83.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footer" Target="footer20.xml"/><Relationship Id="rId228" Type="http://schemas.openxmlformats.org/officeDocument/2006/relationships/image" Target="media/image176.png"/><Relationship Id="rId249" Type="http://schemas.openxmlformats.org/officeDocument/2006/relationships/image" Target="media/image197.png"/><Relationship Id="rId13" Type="http://schemas.openxmlformats.org/officeDocument/2006/relationships/image" Target="media/image2.png"/><Relationship Id="rId109" Type="http://schemas.openxmlformats.org/officeDocument/2006/relationships/image" Target="media/image63.png"/><Relationship Id="rId260" Type="http://schemas.openxmlformats.org/officeDocument/2006/relationships/image" Target="media/image208.png"/><Relationship Id="rId281" Type="http://schemas.openxmlformats.org/officeDocument/2006/relationships/image" Target="media/image224.png"/><Relationship Id="rId34" Type="http://schemas.openxmlformats.org/officeDocument/2006/relationships/image" Target="media/image16.png"/><Relationship Id="rId55" Type="http://schemas.openxmlformats.org/officeDocument/2006/relationships/hyperlink" Target="http://www.praat.org/" TargetMode="External"/><Relationship Id="rId76" Type="http://schemas.openxmlformats.org/officeDocument/2006/relationships/footer" Target="footer16.xml"/><Relationship Id="rId97" Type="http://schemas.openxmlformats.org/officeDocument/2006/relationships/image" Target="media/image53.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7.png"/><Relationship Id="rId250" Type="http://schemas.openxmlformats.org/officeDocument/2006/relationships/image" Target="media/image198.png"/><Relationship Id="rId271" Type="http://schemas.openxmlformats.org/officeDocument/2006/relationships/header" Target="header19.xml"/><Relationship Id="rId292" Type="http://schemas.openxmlformats.org/officeDocument/2006/relationships/footer" Target="footer24.xml"/><Relationship Id="rId306" Type="http://schemas.openxmlformats.org/officeDocument/2006/relationships/image" Target="media/image238.png"/><Relationship Id="rId24" Type="http://schemas.openxmlformats.org/officeDocument/2006/relationships/image" Target="media/image13.png"/><Relationship Id="rId45" Type="http://schemas.openxmlformats.org/officeDocument/2006/relationships/image" Target="media/image21.png"/><Relationship Id="rId66" Type="http://schemas.openxmlformats.org/officeDocument/2006/relationships/footer" Target="footer13.xml"/><Relationship Id="rId87" Type="http://schemas.openxmlformats.org/officeDocument/2006/relationships/image" Target="media/image43.png"/><Relationship Id="rId110" Type="http://schemas.openxmlformats.org/officeDocument/2006/relationships/image" Target="media/image64.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8.png"/><Relationship Id="rId261" Type="http://schemas.openxmlformats.org/officeDocument/2006/relationships/image" Target="media/image209.png"/><Relationship Id="rId14" Type="http://schemas.openxmlformats.org/officeDocument/2006/relationships/image" Target="media/image3.png"/><Relationship Id="rId35" Type="http://schemas.openxmlformats.org/officeDocument/2006/relationships/header" Target="header4.xml"/><Relationship Id="rId56" Type="http://schemas.openxmlformats.org/officeDocument/2006/relationships/hyperlink" Target="http://www.fon.hum.uva.nl/praat/sendpraat.html" TargetMode="External"/><Relationship Id="rId77" Type="http://schemas.openxmlformats.org/officeDocument/2006/relationships/header" Target="header15.xml"/><Relationship Id="rId100" Type="http://schemas.openxmlformats.org/officeDocument/2006/relationships/image" Target="media/image56.png"/><Relationship Id="rId282" Type="http://schemas.openxmlformats.org/officeDocument/2006/relationships/image" Target="media/image225.png"/><Relationship Id="rId8" Type="http://schemas.openxmlformats.org/officeDocument/2006/relationships/image" Target="media/image1.png"/><Relationship Id="rId98" Type="http://schemas.openxmlformats.org/officeDocument/2006/relationships/image" Target="media/image54.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9.png"/><Relationship Id="rId25" Type="http://schemas.openxmlformats.org/officeDocument/2006/relationships/comments" Target="comments.xml"/><Relationship Id="rId46" Type="http://schemas.openxmlformats.org/officeDocument/2006/relationships/image" Target="media/image22.png"/><Relationship Id="rId67" Type="http://schemas.openxmlformats.org/officeDocument/2006/relationships/header" Target="header12.xml"/><Relationship Id="rId272" Type="http://schemas.openxmlformats.org/officeDocument/2006/relationships/footer" Target="footer23.xml"/><Relationship Id="rId293" Type="http://schemas.openxmlformats.org/officeDocument/2006/relationships/footer" Target="footer25.xml"/><Relationship Id="rId307" Type="http://schemas.openxmlformats.org/officeDocument/2006/relationships/image" Target="media/image239.png"/><Relationship Id="rId88" Type="http://schemas.openxmlformats.org/officeDocument/2006/relationships/image" Target="media/image44.jpeg"/><Relationship Id="rId111" Type="http://schemas.openxmlformats.org/officeDocument/2006/relationships/image" Target="media/image65.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9.png"/><Relationship Id="rId15" Type="http://schemas.openxmlformats.org/officeDocument/2006/relationships/image" Target="media/image4.png"/><Relationship Id="rId36" Type="http://schemas.openxmlformats.org/officeDocument/2006/relationships/header" Target="header5.xml"/><Relationship Id="rId57" Type="http://schemas.openxmlformats.org/officeDocument/2006/relationships/image" Target="media/image25.png"/><Relationship Id="rId262" Type="http://schemas.openxmlformats.org/officeDocument/2006/relationships/image" Target="media/image210.png"/><Relationship Id="rId283" Type="http://schemas.openxmlformats.org/officeDocument/2006/relationships/image" Target="media/image226.png"/><Relationship Id="rId78" Type="http://schemas.openxmlformats.org/officeDocument/2006/relationships/footer" Target="footer17.xm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eader" Target="header1.xml"/><Relationship Id="rId210" Type="http://schemas.openxmlformats.org/officeDocument/2006/relationships/image" Target="media/image158.png"/><Relationship Id="rId26" Type="http://schemas.microsoft.com/office/2011/relationships/commentsExtended" Target="commentsExtended.xml"/><Relationship Id="rId231" Type="http://schemas.openxmlformats.org/officeDocument/2006/relationships/image" Target="media/image179.png"/><Relationship Id="rId252" Type="http://schemas.openxmlformats.org/officeDocument/2006/relationships/image" Target="media/image200.png"/><Relationship Id="rId273" Type="http://schemas.openxmlformats.org/officeDocument/2006/relationships/image" Target="media/image216.png"/><Relationship Id="rId294" Type="http://schemas.openxmlformats.org/officeDocument/2006/relationships/header" Target="header21.xml"/><Relationship Id="rId308" Type="http://schemas.openxmlformats.org/officeDocument/2006/relationships/image" Target="media/image240.png"/><Relationship Id="rId47" Type="http://schemas.openxmlformats.org/officeDocument/2006/relationships/image" Target="media/image23.png"/><Relationship Id="rId68" Type="http://schemas.openxmlformats.org/officeDocument/2006/relationships/footer" Target="footer14.xml"/><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27.png"/><Relationship Id="rId37" Type="http://schemas.openxmlformats.org/officeDocument/2006/relationships/footer" Target="footer6.xml"/><Relationship Id="rId58" Type="http://schemas.openxmlformats.org/officeDocument/2006/relationships/image" Target="media/image26.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1.png"/><Relationship Id="rId274" Type="http://schemas.openxmlformats.org/officeDocument/2006/relationships/image" Target="media/image217.png"/><Relationship Id="rId295" Type="http://schemas.openxmlformats.org/officeDocument/2006/relationships/footer" Target="footer26.xml"/><Relationship Id="rId309" Type="http://schemas.openxmlformats.org/officeDocument/2006/relationships/image" Target="media/image241.png"/><Relationship Id="rId27" Type="http://schemas.openxmlformats.org/officeDocument/2006/relationships/header" Target="header2.xml"/><Relationship Id="rId48" Type="http://schemas.openxmlformats.org/officeDocument/2006/relationships/header" Target="header7.xml"/><Relationship Id="rId69" Type="http://schemas.openxmlformats.org/officeDocument/2006/relationships/image" Target="media/image31.png"/><Relationship Id="rId113" Type="http://schemas.openxmlformats.org/officeDocument/2006/relationships/hyperlink" Target="http://www.ims.uni-stuttgart.de/projekte/corplex/TreeTagger/" TargetMode="External"/><Relationship Id="rId134" Type="http://schemas.openxmlformats.org/officeDocument/2006/relationships/image" Target="media/image87.png"/><Relationship Id="rId80" Type="http://schemas.openxmlformats.org/officeDocument/2006/relationships/image" Target="media/image36.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28.png"/><Relationship Id="rId17" Type="http://schemas.openxmlformats.org/officeDocument/2006/relationships/image" Target="media/image6.png"/><Relationship Id="rId38" Type="http://schemas.openxmlformats.org/officeDocument/2006/relationships/footer" Target="footer7.xml"/><Relationship Id="rId59" Type="http://schemas.openxmlformats.org/officeDocument/2006/relationships/image" Target="media/image27.png"/><Relationship Id="rId103" Type="http://schemas.openxmlformats.org/officeDocument/2006/relationships/image" Target="media/image59.png"/><Relationship Id="rId124" Type="http://schemas.openxmlformats.org/officeDocument/2006/relationships/image" Target="media/image77.png"/><Relationship Id="rId310" Type="http://schemas.openxmlformats.org/officeDocument/2006/relationships/image" Target="media/image242.png"/><Relationship Id="rId70" Type="http://schemas.openxmlformats.org/officeDocument/2006/relationships/image" Target="media/image32.png"/><Relationship Id="rId91" Type="http://schemas.openxmlformats.org/officeDocument/2006/relationships/image" Target="media/image47.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2.png"/><Relationship Id="rId28" Type="http://schemas.openxmlformats.org/officeDocument/2006/relationships/footer" Target="footer3.xml"/><Relationship Id="rId49" Type="http://schemas.openxmlformats.org/officeDocument/2006/relationships/header" Target="header8.xml"/><Relationship Id="rId114" Type="http://schemas.openxmlformats.org/officeDocument/2006/relationships/image" Target="media/image67.png"/><Relationship Id="rId275" Type="http://schemas.openxmlformats.org/officeDocument/2006/relationships/image" Target="media/image218.png"/><Relationship Id="rId296" Type="http://schemas.openxmlformats.org/officeDocument/2006/relationships/header" Target="header22.xml"/><Relationship Id="rId300" Type="http://schemas.openxmlformats.org/officeDocument/2006/relationships/header" Target="header24.xml"/><Relationship Id="rId60" Type="http://schemas.openxmlformats.org/officeDocument/2006/relationships/image" Target="media/image28.png"/><Relationship Id="rId81" Type="http://schemas.openxmlformats.org/officeDocument/2006/relationships/image" Target="media/image37.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image" Target="media/image7.png"/><Relationship Id="rId39" Type="http://schemas.openxmlformats.org/officeDocument/2006/relationships/header" Target="header6.xml"/><Relationship Id="rId265" Type="http://schemas.openxmlformats.org/officeDocument/2006/relationships/image" Target="media/image213.png"/><Relationship Id="rId286" Type="http://schemas.openxmlformats.org/officeDocument/2006/relationships/image" Target="media/image229.png"/><Relationship Id="rId50" Type="http://schemas.openxmlformats.org/officeDocument/2006/relationships/footer" Target="footer9.xml"/><Relationship Id="rId104" Type="http://schemas.openxmlformats.org/officeDocument/2006/relationships/hyperlink" Target="http://www.winpitch.com/" TargetMode="External"/><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43.png"/><Relationship Id="rId71" Type="http://schemas.openxmlformats.org/officeDocument/2006/relationships/image" Target="media/image33.png"/><Relationship Id="rId92" Type="http://schemas.openxmlformats.org/officeDocument/2006/relationships/image" Target="media/image48.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03.png"/><Relationship Id="rId276" Type="http://schemas.openxmlformats.org/officeDocument/2006/relationships/image" Target="media/image219.png"/><Relationship Id="rId297" Type="http://schemas.openxmlformats.org/officeDocument/2006/relationships/header" Target="header23.xml"/><Relationship Id="rId40" Type="http://schemas.openxmlformats.org/officeDocument/2006/relationships/footer" Target="footer8.xm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footer" Target="footer29.xml"/><Relationship Id="rId61" Type="http://schemas.openxmlformats.org/officeDocument/2006/relationships/image" Target="media/image29.png"/><Relationship Id="rId82" Type="http://schemas.openxmlformats.org/officeDocument/2006/relationships/image" Target="media/image38.png"/><Relationship Id="rId199" Type="http://schemas.openxmlformats.org/officeDocument/2006/relationships/image" Target="media/image152.png"/><Relationship Id="rId203" Type="http://schemas.openxmlformats.org/officeDocument/2006/relationships/header" Target="header16.xml"/><Relationship Id="rId19" Type="http://schemas.openxmlformats.org/officeDocument/2006/relationships/image" Target="media/image8.png"/><Relationship Id="rId224" Type="http://schemas.openxmlformats.org/officeDocument/2006/relationships/image" Target="media/image172.png"/><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0.png"/><Relationship Id="rId30" Type="http://schemas.openxmlformats.org/officeDocument/2006/relationships/header" Target="header3.xml"/><Relationship Id="rId105" Type="http://schemas.openxmlformats.org/officeDocument/2006/relationships/hyperlink" Target="http://trans.sourceforge.net/en/presentation.php" TargetMode="External"/><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image" Target="media/image244.png"/><Relationship Id="rId51" Type="http://schemas.openxmlformats.org/officeDocument/2006/relationships/footer" Target="footer10.xml"/><Relationship Id="rId72" Type="http://schemas.openxmlformats.org/officeDocument/2006/relationships/image" Target="media/image34.png"/><Relationship Id="rId93" Type="http://schemas.openxmlformats.org/officeDocument/2006/relationships/image" Target="media/image49.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4.png"/><Relationship Id="rId277" Type="http://schemas.openxmlformats.org/officeDocument/2006/relationships/image" Target="media/image220.png"/><Relationship Id="rId298" Type="http://schemas.openxmlformats.org/officeDocument/2006/relationships/footer" Target="footer27.xml"/><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34.png"/><Relationship Id="rId20" Type="http://schemas.openxmlformats.org/officeDocument/2006/relationships/image" Target="media/image9.png"/><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39.png"/><Relationship Id="rId179" Type="http://schemas.openxmlformats.org/officeDocument/2006/relationships/image" Target="media/image132.png"/><Relationship Id="rId190" Type="http://schemas.openxmlformats.org/officeDocument/2006/relationships/image" Target="media/image143.png"/><Relationship Id="rId204" Type="http://schemas.openxmlformats.org/officeDocument/2006/relationships/footer" Target="footer18.xml"/><Relationship Id="rId225" Type="http://schemas.openxmlformats.org/officeDocument/2006/relationships/image" Target="media/image173.png"/><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1.png"/><Relationship Id="rId106" Type="http://schemas.openxmlformats.org/officeDocument/2006/relationships/image" Target="media/image60.png"/><Relationship Id="rId127" Type="http://schemas.openxmlformats.org/officeDocument/2006/relationships/image" Target="media/image80.png"/><Relationship Id="rId313" Type="http://schemas.openxmlformats.org/officeDocument/2006/relationships/image" Target="media/image245.png"/><Relationship Id="rId10" Type="http://schemas.openxmlformats.org/officeDocument/2006/relationships/footer" Target="footer1.xml"/><Relationship Id="rId31" Type="http://schemas.openxmlformats.org/officeDocument/2006/relationships/footer" Target="footer5.xml"/><Relationship Id="rId52" Type="http://schemas.openxmlformats.org/officeDocument/2006/relationships/header" Target="header9.xml"/><Relationship Id="rId73" Type="http://schemas.openxmlformats.org/officeDocument/2006/relationships/header" Target="header13.xml"/><Relationship Id="rId94" Type="http://schemas.openxmlformats.org/officeDocument/2006/relationships/image" Target="media/image50.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image" Target="media/image221.png"/><Relationship Id="rId303" Type="http://schemas.openxmlformats.org/officeDocument/2006/relationships/image" Target="media/image235.png"/><Relationship Id="rId42" Type="http://schemas.openxmlformats.org/officeDocument/2006/relationships/image" Target="media/image18.png"/><Relationship Id="rId84" Type="http://schemas.openxmlformats.org/officeDocument/2006/relationships/image" Target="media/image40.png"/><Relationship Id="rId138" Type="http://schemas.openxmlformats.org/officeDocument/2006/relationships/image" Target="media/image91.png"/><Relationship Id="rId191" Type="http://schemas.openxmlformats.org/officeDocument/2006/relationships/image" Target="media/image144.png"/><Relationship Id="rId205" Type="http://schemas.openxmlformats.org/officeDocument/2006/relationships/footer" Target="footer19.xml"/><Relationship Id="rId247" Type="http://schemas.openxmlformats.org/officeDocument/2006/relationships/image" Target="media/image195.png"/><Relationship Id="rId107" Type="http://schemas.openxmlformats.org/officeDocument/2006/relationships/image" Target="media/image61.png"/><Relationship Id="rId289" Type="http://schemas.openxmlformats.org/officeDocument/2006/relationships/image" Target="media/image232.png"/><Relationship Id="rId11" Type="http://schemas.openxmlformats.org/officeDocument/2006/relationships/footer" Target="footer2.xml"/><Relationship Id="rId53" Type="http://schemas.openxmlformats.org/officeDocument/2006/relationships/footer" Target="footer11.xml"/><Relationship Id="rId149" Type="http://schemas.openxmlformats.org/officeDocument/2006/relationships/image" Target="media/image102.png"/><Relationship Id="rId314" Type="http://schemas.openxmlformats.org/officeDocument/2006/relationships/fontTable" Target="fontTable.xml"/><Relationship Id="rId95" Type="http://schemas.openxmlformats.org/officeDocument/2006/relationships/image" Target="media/image51.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6.png"/><Relationship Id="rId22" Type="http://schemas.openxmlformats.org/officeDocument/2006/relationships/image" Target="media/image11.png"/><Relationship Id="rId64" Type="http://schemas.openxmlformats.org/officeDocument/2006/relationships/header" Target="header11.xml"/><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footer" Target="footer21.xml"/><Relationship Id="rId33" Type="http://schemas.openxmlformats.org/officeDocument/2006/relationships/image" Target="media/image15.png"/><Relationship Id="rId129" Type="http://schemas.openxmlformats.org/officeDocument/2006/relationships/image" Target="media/image82.png"/><Relationship Id="rId280" Type="http://schemas.openxmlformats.org/officeDocument/2006/relationships/image" Target="media/image223.png"/><Relationship Id="rId75" Type="http://schemas.openxmlformats.org/officeDocument/2006/relationships/footer" Target="footer15.xml"/><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header" Target="header20.xml"/><Relationship Id="rId305" Type="http://schemas.openxmlformats.org/officeDocument/2006/relationships/image" Target="media/image237.png"/><Relationship Id="rId44" Type="http://schemas.openxmlformats.org/officeDocument/2006/relationships/image" Target="media/image20.png"/><Relationship Id="rId86" Type="http://schemas.openxmlformats.org/officeDocument/2006/relationships/image" Target="media/image42.png"/><Relationship Id="rId15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5E9AA-A863-49E0-8FC4-284E1EC6D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22660</Words>
  <Characters>142765</Characters>
  <Application>Microsoft Office Word</Application>
  <DocSecurity>0</DocSecurity>
  <Lines>1189</Lines>
  <Paragraphs>330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Kaminska</dc:creator>
  <cp:keywords/>
  <dc:description/>
  <cp:lastModifiedBy>Karolina Kaminska</cp:lastModifiedBy>
  <cp:revision>4</cp:revision>
  <dcterms:created xsi:type="dcterms:W3CDTF">2014-12-01T16:52:00Z</dcterms:created>
  <dcterms:modified xsi:type="dcterms:W3CDTF">2015-02-12T14:12:00Z</dcterms:modified>
</cp:coreProperties>
</file>