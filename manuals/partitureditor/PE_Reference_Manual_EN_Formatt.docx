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7D50F" w14:textId="77777777" w:rsidR="00B50583" w:rsidRPr="00155B02" w:rsidRDefault="00B50583" w:rsidP="00E17DA5">
      <w:pPr>
        <w:jc w:val="center"/>
        <w:rPr>
          <w:rFonts w:ascii="Times New Roman" w:hAnsi="Times New Roman" w:cs="Times New Roman"/>
          <w:lang w:val="en-GB"/>
        </w:rPr>
      </w:pPr>
    </w:p>
    <w:p w14:paraId="0E655FFE" w14:textId="77777777" w:rsidR="00B50583" w:rsidRPr="00155B02" w:rsidRDefault="00B50583" w:rsidP="00E17DA5">
      <w:pPr>
        <w:jc w:val="center"/>
        <w:rPr>
          <w:rFonts w:ascii="Times New Roman" w:hAnsi="Times New Roman" w:cs="Times New Roman"/>
          <w:lang w:val="en-GB"/>
        </w:rPr>
      </w:pPr>
    </w:p>
    <w:p w14:paraId="622047F2" w14:textId="77777777" w:rsidR="00B50583" w:rsidRPr="00155B02" w:rsidRDefault="00B50583" w:rsidP="00E17DA5">
      <w:pPr>
        <w:jc w:val="center"/>
        <w:rPr>
          <w:rFonts w:ascii="Times New Roman" w:hAnsi="Times New Roman" w:cs="Times New Roman"/>
          <w:lang w:val="en-GB"/>
        </w:rPr>
      </w:pPr>
    </w:p>
    <w:p w14:paraId="0B75035B" w14:textId="77777777" w:rsidR="00B50583" w:rsidRPr="00155B02" w:rsidRDefault="00B50583" w:rsidP="00E17DA5">
      <w:pPr>
        <w:jc w:val="center"/>
        <w:rPr>
          <w:rFonts w:ascii="Times New Roman" w:hAnsi="Times New Roman" w:cs="Times New Roman"/>
          <w:lang w:val="en-GB"/>
        </w:rPr>
      </w:pPr>
    </w:p>
    <w:p w14:paraId="230E77E0" w14:textId="77777777" w:rsidR="00B50583" w:rsidRPr="00155B02" w:rsidRDefault="00B50583" w:rsidP="00E17DA5">
      <w:pPr>
        <w:jc w:val="center"/>
        <w:rPr>
          <w:rFonts w:ascii="Times New Roman" w:hAnsi="Times New Roman" w:cs="Times New Roman"/>
          <w:lang w:val="en-GB"/>
        </w:rPr>
      </w:pPr>
    </w:p>
    <w:p w14:paraId="7D19A097" w14:textId="77777777" w:rsidR="00B50583" w:rsidRPr="00155B02" w:rsidRDefault="00B50583" w:rsidP="00E17DA5">
      <w:pPr>
        <w:jc w:val="center"/>
        <w:rPr>
          <w:rFonts w:ascii="Times New Roman" w:hAnsi="Times New Roman" w:cs="Times New Roman"/>
          <w:lang w:val="en-GB"/>
        </w:rPr>
      </w:pPr>
    </w:p>
    <w:p w14:paraId="5B32C75A" w14:textId="77777777" w:rsidR="00B50583" w:rsidRPr="00155B02" w:rsidRDefault="00B50583" w:rsidP="00E17DA5">
      <w:pPr>
        <w:jc w:val="center"/>
        <w:rPr>
          <w:rFonts w:ascii="Times New Roman" w:hAnsi="Times New Roman" w:cs="Times New Roman"/>
          <w:lang w:val="en-GB"/>
        </w:rPr>
      </w:pPr>
    </w:p>
    <w:p w14:paraId="4616A355" w14:textId="77777777" w:rsidR="00B50583" w:rsidRPr="00155B02" w:rsidRDefault="00B50583" w:rsidP="00E17DA5">
      <w:pPr>
        <w:jc w:val="center"/>
        <w:rPr>
          <w:rFonts w:ascii="Times New Roman" w:hAnsi="Times New Roman" w:cs="Times New Roman"/>
          <w:lang w:val="en-GB"/>
        </w:rPr>
      </w:pPr>
      <w:r w:rsidRPr="00155B02">
        <w:rPr>
          <w:rFonts w:ascii="Times New Roman" w:hAnsi="Times New Roman" w:cs="Times New Roman"/>
          <w:noProof/>
          <w:lang w:eastAsia="de-DE"/>
        </w:rPr>
        <w:drawing>
          <wp:inline distT="0" distB="0" distL="0" distR="0" wp14:anchorId="14FB3C59" wp14:editId="0546EF96">
            <wp:extent cx="5236845" cy="2860675"/>
            <wp:effectExtent l="0" t="0" r="1905" b="0"/>
            <wp:docPr id="1" name="Grafik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6D84D356" w14:textId="1B94EDE5" w:rsidR="00B50583" w:rsidRPr="00155B02" w:rsidRDefault="00B50583" w:rsidP="00E17DA5">
      <w:pPr>
        <w:pStyle w:val="Titelblatt1"/>
        <w:rPr>
          <w:rFonts w:ascii="Times New Roman" w:hAnsi="Times New Roman"/>
          <w:sz w:val="56"/>
          <w:szCs w:val="56"/>
          <w:lang w:val="en-GB"/>
        </w:rPr>
      </w:pPr>
      <w:r w:rsidRPr="00155B02">
        <w:rPr>
          <w:rFonts w:ascii="Times New Roman" w:hAnsi="Times New Roman"/>
          <w:sz w:val="56"/>
          <w:szCs w:val="56"/>
          <w:lang w:val="en-GB"/>
        </w:rPr>
        <w:t>EXMARaLDA Partitur-</w:t>
      </w:r>
      <w:r w:rsidR="00C11634" w:rsidRPr="00155B02">
        <w:rPr>
          <w:rFonts w:ascii="Times New Roman" w:hAnsi="Times New Roman"/>
          <w:sz w:val="56"/>
          <w:szCs w:val="56"/>
          <w:lang w:val="en-GB"/>
        </w:rPr>
        <w:t>Editor</w:t>
      </w:r>
    </w:p>
    <w:p w14:paraId="1BAC73D2" w14:textId="66B1A708" w:rsidR="00B50583" w:rsidRPr="00155B02" w:rsidRDefault="00E6350C" w:rsidP="00E17DA5">
      <w:pPr>
        <w:pStyle w:val="Titelblatt2"/>
        <w:rPr>
          <w:rFonts w:ascii="Times New Roman" w:hAnsi="Times New Roman"/>
          <w:sz w:val="56"/>
          <w:szCs w:val="56"/>
          <w:lang w:val="en-GB"/>
        </w:rPr>
      </w:pPr>
      <w:r w:rsidRPr="00155B02">
        <w:rPr>
          <w:rFonts w:ascii="Times New Roman" w:hAnsi="Times New Roman"/>
          <w:sz w:val="56"/>
          <w:szCs w:val="56"/>
          <w:lang w:val="en-GB"/>
        </w:rPr>
        <w:t>Manual</w:t>
      </w:r>
    </w:p>
    <w:p w14:paraId="41E3F038" w14:textId="77777777" w:rsidR="00B50583" w:rsidRPr="00155B02" w:rsidRDefault="00B50583" w:rsidP="00E17DA5">
      <w:pPr>
        <w:pStyle w:val="Titelblatt3"/>
        <w:rPr>
          <w:rFonts w:ascii="Times New Roman" w:hAnsi="Times New Roman"/>
          <w:lang w:val="en-GB"/>
        </w:rPr>
      </w:pPr>
      <w:r w:rsidRPr="00155B02">
        <w:rPr>
          <w:rFonts w:ascii="Times New Roman" w:hAnsi="Times New Roman"/>
          <w:lang w:val="en-GB"/>
        </w:rPr>
        <w:t>Version 1.5.1</w:t>
      </w:r>
    </w:p>
    <w:p w14:paraId="60835F45" w14:textId="77777777" w:rsidR="00B50583" w:rsidRPr="00155B02" w:rsidRDefault="00B50583" w:rsidP="00E17DA5">
      <w:pPr>
        <w:jc w:val="center"/>
        <w:rPr>
          <w:rFonts w:ascii="Times New Roman" w:hAnsi="Times New Roman" w:cs="Times New Roman"/>
          <w:b/>
          <w:lang w:val="en-GB"/>
        </w:rPr>
      </w:pPr>
    </w:p>
    <w:p w14:paraId="2AEACC7C" w14:textId="0AD8CA2D"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Last update: 20</w:t>
      </w:r>
      <w:r w:rsidRPr="00155B02">
        <w:rPr>
          <w:rFonts w:ascii="Times New Roman" w:hAnsi="Times New Roman" w:cs="Times New Roman"/>
          <w:b/>
          <w:vertAlign w:val="superscript"/>
          <w:lang w:val="en-GB"/>
        </w:rPr>
        <w:t>th</w:t>
      </w:r>
      <w:r w:rsidRPr="00155B02">
        <w:rPr>
          <w:rFonts w:ascii="Times New Roman" w:hAnsi="Times New Roman" w:cs="Times New Roman"/>
          <w:b/>
          <w:lang w:val="en-GB"/>
        </w:rPr>
        <w:t xml:space="preserve"> </w:t>
      </w:r>
      <w:r w:rsidR="00B50583" w:rsidRPr="00155B02">
        <w:rPr>
          <w:rFonts w:ascii="Times New Roman" w:hAnsi="Times New Roman" w:cs="Times New Roman"/>
          <w:b/>
          <w:lang w:val="en-GB"/>
        </w:rPr>
        <w:t>O</w:t>
      </w:r>
      <w:r w:rsidRPr="00155B02">
        <w:rPr>
          <w:rFonts w:ascii="Times New Roman" w:hAnsi="Times New Roman" w:cs="Times New Roman"/>
          <w:b/>
          <w:lang w:val="en-GB"/>
        </w:rPr>
        <w:t>c</w:t>
      </w:r>
      <w:r w:rsidR="00B50583" w:rsidRPr="00155B02">
        <w:rPr>
          <w:rFonts w:ascii="Times New Roman" w:hAnsi="Times New Roman" w:cs="Times New Roman"/>
          <w:b/>
          <w:lang w:val="en-GB"/>
        </w:rPr>
        <w:t>tober</w:t>
      </w:r>
      <w:r w:rsidRPr="00155B02">
        <w:rPr>
          <w:rFonts w:ascii="Times New Roman" w:hAnsi="Times New Roman" w:cs="Times New Roman"/>
          <w:b/>
          <w:lang w:val="en-GB"/>
        </w:rPr>
        <w:t>,</w:t>
      </w:r>
      <w:r w:rsidR="00B50583" w:rsidRPr="00155B02">
        <w:rPr>
          <w:rFonts w:ascii="Times New Roman" w:hAnsi="Times New Roman" w:cs="Times New Roman"/>
          <w:b/>
          <w:lang w:val="en-GB"/>
        </w:rPr>
        <w:t xml:space="preserve"> 2011</w:t>
      </w:r>
    </w:p>
    <w:p w14:paraId="0CB3728A" w14:textId="11AECE3A" w:rsidR="00B50583" w:rsidRPr="00155B02" w:rsidRDefault="00E6350C" w:rsidP="00E17DA5">
      <w:pPr>
        <w:jc w:val="center"/>
        <w:rPr>
          <w:rFonts w:ascii="Times New Roman" w:hAnsi="Times New Roman" w:cs="Times New Roman"/>
          <w:b/>
          <w:lang w:val="en-GB"/>
        </w:rPr>
      </w:pPr>
      <w:r w:rsidRPr="00155B02">
        <w:rPr>
          <w:rFonts w:ascii="Times New Roman" w:hAnsi="Times New Roman" w:cs="Times New Roman"/>
          <w:b/>
          <w:lang w:val="en-GB"/>
        </w:rPr>
        <w:t xml:space="preserve">By: </w:t>
      </w:r>
      <w:r w:rsidR="00B50583" w:rsidRPr="00155B02">
        <w:rPr>
          <w:rFonts w:ascii="Times New Roman" w:hAnsi="Times New Roman" w:cs="Times New Roman"/>
          <w:b/>
          <w:lang w:val="en-GB"/>
        </w:rPr>
        <w:t>Thomas Schmidt</w:t>
      </w:r>
    </w:p>
    <w:p w14:paraId="5B3DC22B" w14:textId="77777777" w:rsidR="00B50583" w:rsidRPr="00155B02" w:rsidRDefault="00B50583" w:rsidP="00E17DA5">
      <w:pPr>
        <w:pStyle w:val="Titelblatt3"/>
        <w:jc w:val="both"/>
        <w:rPr>
          <w:rFonts w:ascii="Times New Roman" w:hAnsi="Times New Roman"/>
          <w:color w:val="FFFFFF"/>
          <w:lang w:val="en-GB"/>
        </w:rPr>
      </w:pPr>
    </w:p>
    <w:p w14:paraId="6B4EC1A3" w14:textId="77777777" w:rsidR="00B50583" w:rsidRPr="00155B02" w:rsidRDefault="00B50583" w:rsidP="00E17DA5">
      <w:pPr>
        <w:pStyle w:val="Titelblatt3"/>
        <w:rPr>
          <w:rFonts w:ascii="Times New Roman" w:hAnsi="Times New Roman"/>
          <w:lang w:val="en-GB"/>
        </w:rPr>
      </w:pPr>
    </w:p>
    <w:p w14:paraId="47677822" w14:textId="77777777" w:rsidR="00B50583" w:rsidRPr="00155B02" w:rsidRDefault="00B50583" w:rsidP="00E17DA5">
      <w:pPr>
        <w:pStyle w:val="Titelblatt3"/>
        <w:rPr>
          <w:rFonts w:ascii="Times New Roman" w:hAnsi="Times New Roman"/>
          <w:lang w:val="en-GB"/>
        </w:rPr>
        <w:sectPr w:rsidR="00B50583" w:rsidRPr="00155B02" w:rsidSect="00E17DA5">
          <w:footerReference w:type="even" r:id="rId9"/>
          <w:footerReference w:type="default" r:id="rId10"/>
          <w:pgSz w:w="11906" w:h="16838"/>
          <w:pgMar w:top="1417" w:right="1417" w:bottom="1134" w:left="1417" w:header="708" w:footer="708" w:gutter="0"/>
          <w:cols w:space="708"/>
          <w:docGrid w:linePitch="360"/>
        </w:sectPr>
      </w:pPr>
    </w:p>
    <w:p w14:paraId="67789C2C" w14:textId="77777777" w:rsidR="00B50583" w:rsidRPr="00155B02" w:rsidRDefault="00B50583" w:rsidP="00E17DA5">
      <w:pPr>
        <w:rPr>
          <w:rFonts w:ascii="Times New Roman" w:hAnsi="Times New Roman" w:cs="Times New Roman"/>
          <w:b/>
          <w:sz w:val="28"/>
          <w:szCs w:val="28"/>
          <w:lang w:val="en-GB"/>
        </w:rPr>
      </w:pPr>
      <w:r w:rsidRPr="00155B02">
        <w:rPr>
          <w:rFonts w:ascii="Times New Roman" w:hAnsi="Times New Roman" w:cs="Times New Roman"/>
          <w:b/>
          <w:sz w:val="28"/>
          <w:szCs w:val="28"/>
          <w:lang w:val="en-GB"/>
        </w:rPr>
        <w:lastRenderedPageBreak/>
        <w:t>INHALTSVERZEICHNIS</w:t>
      </w:r>
    </w:p>
    <w:p w14:paraId="190C2C70" w14:textId="77777777" w:rsidR="00B50583" w:rsidRPr="00155B02" w:rsidRDefault="00B50583" w:rsidP="00E17DA5">
      <w:pPr>
        <w:pStyle w:val="Standard-BlockCharCharChar"/>
        <w:rPr>
          <w:lang w:val="en-GB"/>
        </w:rPr>
      </w:pPr>
    </w:p>
    <w:p w14:paraId="0446BC16" w14:textId="77777777" w:rsidR="00870FF7" w:rsidRDefault="00B50583">
      <w:pPr>
        <w:pStyle w:val="Verzeichnis1"/>
        <w:rPr>
          <w:rFonts w:asciiTheme="minorHAnsi" w:eastAsiaTheme="minorEastAsia" w:hAnsiTheme="minorHAnsi" w:cstheme="minorBidi"/>
          <w:b w:val="0"/>
          <w:bCs w:val="0"/>
          <w:caps w:val="0"/>
          <w:noProof/>
          <w:sz w:val="22"/>
          <w:szCs w:val="22"/>
        </w:rPr>
      </w:pPr>
      <w:r w:rsidRPr="00155B02">
        <w:rPr>
          <w:rFonts w:ascii="Times New Roman" w:hAnsi="Times New Roman"/>
          <w:lang w:val="en-GB"/>
        </w:rPr>
        <w:fldChar w:fldCharType="begin"/>
      </w:r>
      <w:r w:rsidRPr="00155B02">
        <w:rPr>
          <w:rFonts w:ascii="Times New Roman" w:hAnsi="Times New Roman"/>
          <w:lang w:val="en-GB"/>
        </w:rPr>
        <w:instrText xml:space="preserve"> TOC \o "1-3" \h \z \u </w:instrText>
      </w:r>
      <w:r w:rsidRPr="00155B02">
        <w:rPr>
          <w:rFonts w:ascii="Times New Roman" w:hAnsi="Times New Roman"/>
          <w:lang w:val="en-GB"/>
        </w:rPr>
        <w:fldChar w:fldCharType="separate"/>
      </w:r>
      <w:hyperlink w:anchor="_Toc403472662" w:history="1">
        <w:r w:rsidR="00870FF7" w:rsidRPr="00D46FE4">
          <w:rPr>
            <w:rStyle w:val="Hyperlink"/>
            <w:noProof/>
          </w:rPr>
          <w:t>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PRELIMINARY REMARKS</w:t>
        </w:r>
        <w:r w:rsidR="00870FF7">
          <w:rPr>
            <w:noProof/>
            <w:webHidden/>
          </w:rPr>
          <w:tab/>
        </w:r>
        <w:r w:rsidR="00870FF7">
          <w:rPr>
            <w:noProof/>
            <w:webHidden/>
          </w:rPr>
          <w:fldChar w:fldCharType="begin"/>
        </w:r>
        <w:r w:rsidR="00870FF7">
          <w:rPr>
            <w:noProof/>
            <w:webHidden/>
          </w:rPr>
          <w:instrText xml:space="preserve"> PAGEREF _Toc403472662 \h </w:instrText>
        </w:r>
        <w:r w:rsidR="00870FF7">
          <w:rPr>
            <w:noProof/>
            <w:webHidden/>
          </w:rPr>
        </w:r>
        <w:r w:rsidR="00870FF7">
          <w:rPr>
            <w:noProof/>
            <w:webHidden/>
          </w:rPr>
          <w:fldChar w:fldCharType="separate"/>
        </w:r>
        <w:r w:rsidR="00870FF7">
          <w:rPr>
            <w:noProof/>
            <w:webHidden/>
          </w:rPr>
          <w:t>7</w:t>
        </w:r>
        <w:r w:rsidR="00870FF7">
          <w:rPr>
            <w:noProof/>
            <w:webHidden/>
          </w:rPr>
          <w:fldChar w:fldCharType="end"/>
        </w:r>
      </w:hyperlink>
    </w:p>
    <w:p w14:paraId="28AA4B9F" w14:textId="77777777" w:rsidR="00870FF7" w:rsidRDefault="002B43A4">
      <w:pPr>
        <w:pStyle w:val="Verzeichnis2"/>
        <w:rPr>
          <w:rFonts w:asciiTheme="minorHAnsi" w:eastAsiaTheme="minorEastAsia" w:hAnsiTheme="minorHAnsi" w:cstheme="minorBidi"/>
          <w:noProof/>
          <w:sz w:val="22"/>
          <w:szCs w:val="22"/>
        </w:rPr>
      </w:pPr>
      <w:hyperlink w:anchor="_Toc403472663" w:history="1">
        <w:r w:rsidR="00870FF7" w:rsidRPr="00D46FE4">
          <w:rPr>
            <w:rStyle w:val="Hyperlink"/>
            <w:noProof/>
            <w:lang w:val="en-GB" w:bidi="hi-IN"/>
          </w:rPr>
          <w:t>XML, EXMARaLDA and the Partitur-Editor</w:t>
        </w:r>
        <w:r w:rsidR="00870FF7">
          <w:rPr>
            <w:noProof/>
            <w:webHidden/>
          </w:rPr>
          <w:tab/>
        </w:r>
        <w:r w:rsidR="00870FF7">
          <w:rPr>
            <w:noProof/>
            <w:webHidden/>
          </w:rPr>
          <w:fldChar w:fldCharType="begin"/>
        </w:r>
        <w:r w:rsidR="00870FF7">
          <w:rPr>
            <w:noProof/>
            <w:webHidden/>
          </w:rPr>
          <w:instrText xml:space="preserve"> PAGEREF _Toc403472663 \h </w:instrText>
        </w:r>
        <w:r w:rsidR="00870FF7">
          <w:rPr>
            <w:noProof/>
            <w:webHidden/>
          </w:rPr>
        </w:r>
        <w:r w:rsidR="00870FF7">
          <w:rPr>
            <w:noProof/>
            <w:webHidden/>
          </w:rPr>
          <w:fldChar w:fldCharType="separate"/>
        </w:r>
        <w:r w:rsidR="00870FF7">
          <w:rPr>
            <w:noProof/>
            <w:webHidden/>
          </w:rPr>
          <w:t>7</w:t>
        </w:r>
        <w:r w:rsidR="00870FF7">
          <w:rPr>
            <w:noProof/>
            <w:webHidden/>
          </w:rPr>
          <w:fldChar w:fldCharType="end"/>
        </w:r>
      </w:hyperlink>
    </w:p>
    <w:p w14:paraId="2823CC02" w14:textId="77777777" w:rsidR="00870FF7" w:rsidRDefault="002B43A4">
      <w:pPr>
        <w:pStyle w:val="Verzeichnis2"/>
        <w:rPr>
          <w:rFonts w:asciiTheme="minorHAnsi" w:eastAsiaTheme="minorEastAsia" w:hAnsiTheme="minorHAnsi" w:cstheme="minorBidi"/>
          <w:noProof/>
          <w:sz w:val="22"/>
          <w:szCs w:val="22"/>
        </w:rPr>
      </w:pPr>
      <w:hyperlink w:anchor="_Toc403472664" w:history="1">
        <w:r w:rsidR="00870FF7" w:rsidRPr="00D46FE4">
          <w:rPr>
            <w:rStyle w:val="Hyperlink"/>
            <w:noProof/>
            <w:lang w:val="en-GB"/>
          </w:rPr>
          <w:t>“Words of Caution“</w:t>
        </w:r>
        <w:r w:rsidR="00870FF7">
          <w:rPr>
            <w:noProof/>
            <w:webHidden/>
          </w:rPr>
          <w:tab/>
        </w:r>
        <w:r w:rsidR="00870FF7">
          <w:rPr>
            <w:noProof/>
            <w:webHidden/>
          </w:rPr>
          <w:fldChar w:fldCharType="begin"/>
        </w:r>
        <w:r w:rsidR="00870FF7">
          <w:rPr>
            <w:noProof/>
            <w:webHidden/>
          </w:rPr>
          <w:instrText xml:space="preserve"> PAGEREF _Toc403472664 \h </w:instrText>
        </w:r>
        <w:r w:rsidR="00870FF7">
          <w:rPr>
            <w:noProof/>
            <w:webHidden/>
          </w:rPr>
        </w:r>
        <w:r w:rsidR="00870FF7">
          <w:rPr>
            <w:noProof/>
            <w:webHidden/>
          </w:rPr>
          <w:fldChar w:fldCharType="separate"/>
        </w:r>
        <w:r w:rsidR="00870FF7">
          <w:rPr>
            <w:noProof/>
            <w:webHidden/>
          </w:rPr>
          <w:t>8</w:t>
        </w:r>
        <w:r w:rsidR="00870FF7">
          <w:rPr>
            <w:noProof/>
            <w:webHidden/>
          </w:rPr>
          <w:fldChar w:fldCharType="end"/>
        </w:r>
      </w:hyperlink>
    </w:p>
    <w:p w14:paraId="005639E1"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65" w:history="1">
        <w:r w:rsidR="00870FF7" w:rsidRPr="00D46FE4">
          <w:rPr>
            <w:rStyle w:val="Hyperlink"/>
            <w:noProof/>
          </w:rPr>
          <w:t>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USER INTERFACE</w:t>
        </w:r>
        <w:r w:rsidR="00870FF7">
          <w:rPr>
            <w:noProof/>
            <w:webHidden/>
          </w:rPr>
          <w:tab/>
        </w:r>
        <w:r w:rsidR="00870FF7">
          <w:rPr>
            <w:noProof/>
            <w:webHidden/>
          </w:rPr>
          <w:fldChar w:fldCharType="begin"/>
        </w:r>
        <w:r w:rsidR="00870FF7">
          <w:rPr>
            <w:noProof/>
            <w:webHidden/>
          </w:rPr>
          <w:instrText xml:space="preserve"> PAGEREF _Toc403472665 \h </w:instrText>
        </w:r>
        <w:r w:rsidR="00870FF7">
          <w:rPr>
            <w:noProof/>
            <w:webHidden/>
          </w:rPr>
        </w:r>
        <w:r w:rsidR="00870FF7">
          <w:rPr>
            <w:noProof/>
            <w:webHidden/>
          </w:rPr>
          <w:fldChar w:fldCharType="separate"/>
        </w:r>
        <w:r w:rsidR="00870FF7">
          <w:rPr>
            <w:noProof/>
            <w:webHidden/>
          </w:rPr>
          <w:t>10</w:t>
        </w:r>
        <w:r w:rsidR="00870FF7">
          <w:rPr>
            <w:noProof/>
            <w:webHidden/>
          </w:rPr>
          <w:fldChar w:fldCharType="end"/>
        </w:r>
      </w:hyperlink>
    </w:p>
    <w:p w14:paraId="06F7155A"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66" w:history="1">
        <w:r w:rsidR="00870FF7" w:rsidRPr="00D46FE4">
          <w:rPr>
            <w:rStyle w:val="Hyperlink"/>
            <w:noProof/>
          </w:rPr>
          <w:t>III.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PANELS</w:t>
        </w:r>
        <w:r w:rsidR="00870FF7">
          <w:rPr>
            <w:noProof/>
            <w:webHidden/>
          </w:rPr>
          <w:tab/>
        </w:r>
        <w:r w:rsidR="00870FF7">
          <w:rPr>
            <w:noProof/>
            <w:webHidden/>
          </w:rPr>
          <w:fldChar w:fldCharType="begin"/>
        </w:r>
        <w:r w:rsidR="00870FF7">
          <w:rPr>
            <w:noProof/>
            <w:webHidden/>
          </w:rPr>
          <w:instrText xml:space="preserve"> PAGEREF _Toc403472666 \h </w:instrText>
        </w:r>
        <w:r w:rsidR="00870FF7">
          <w:rPr>
            <w:noProof/>
            <w:webHidden/>
          </w:rPr>
        </w:r>
        <w:r w:rsidR="00870FF7">
          <w:rPr>
            <w:noProof/>
            <w:webHidden/>
          </w:rPr>
          <w:fldChar w:fldCharType="separate"/>
        </w:r>
        <w:r w:rsidR="00870FF7">
          <w:rPr>
            <w:noProof/>
            <w:webHidden/>
          </w:rPr>
          <w:t>14</w:t>
        </w:r>
        <w:r w:rsidR="00870FF7">
          <w:rPr>
            <w:noProof/>
            <w:webHidden/>
          </w:rPr>
          <w:fldChar w:fldCharType="end"/>
        </w:r>
      </w:hyperlink>
    </w:p>
    <w:p w14:paraId="4FFAE268" w14:textId="77777777" w:rsidR="00870FF7" w:rsidRDefault="002B43A4">
      <w:pPr>
        <w:pStyle w:val="Verzeichnis2"/>
        <w:rPr>
          <w:rFonts w:asciiTheme="minorHAnsi" w:eastAsiaTheme="minorEastAsia" w:hAnsiTheme="minorHAnsi" w:cstheme="minorBidi"/>
          <w:noProof/>
          <w:sz w:val="22"/>
          <w:szCs w:val="22"/>
        </w:rPr>
      </w:pPr>
      <w:hyperlink w:anchor="_Toc403472667" w:history="1">
        <w:r w:rsidR="00870FF7" w:rsidRPr="00D46FE4">
          <w:rPr>
            <w:rStyle w:val="Hyperlink"/>
            <w:noProof/>
            <w:lang w:val="en-GB" w:bidi="hi-IN"/>
          </w:rPr>
          <w:t>A.</w:t>
        </w:r>
        <w:r w:rsidR="00870FF7">
          <w:rPr>
            <w:rFonts w:asciiTheme="minorHAnsi" w:eastAsiaTheme="minorEastAsia" w:hAnsiTheme="minorHAnsi" w:cstheme="minorBidi"/>
            <w:noProof/>
            <w:sz w:val="22"/>
            <w:szCs w:val="22"/>
          </w:rPr>
          <w:tab/>
        </w:r>
        <w:r w:rsidR="00870FF7" w:rsidRPr="00D46FE4">
          <w:rPr>
            <w:rStyle w:val="Hyperlink"/>
            <w:noProof/>
            <w:lang w:val="en-GB" w:bidi="hi-IN"/>
          </w:rPr>
          <w:t>Keyboard</w:t>
        </w:r>
        <w:r w:rsidR="00870FF7">
          <w:rPr>
            <w:noProof/>
            <w:webHidden/>
          </w:rPr>
          <w:tab/>
        </w:r>
        <w:r w:rsidR="00870FF7">
          <w:rPr>
            <w:noProof/>
            <w:webHidden/>
          </w:rPr>
          <w:fldChar w:fldCharType="begin"/>
        </w:r>
        <w:r w:rsidR="00870FF7">
          <w:rPr>
            <w:noProof/>
            <w:webHidden/>
          </w:rPr>
          <w:instrText xml:space="preserve"> PAGEREF _Toc403472667 \h </w:instrText>
        </w:r>
        <w:r w:rsidR="00870FF7">
          <w:rPr>
            <w:noProof/>
            <w:webHidden/>
          </w:rPr>
        </w:r>
        <w:r w:rsidR="00870FF7">
          <w:rPr>
            <w:noProof/>
            <w:webHidden/>
          </w:rPr>
          <w:fldChar w:fldCharType="separate"/>
        </w:r>
        <w:r w:rsidR="00870FF7">
          <w:rPr>
            <w:noProof/>
            <w:webHidden/>
          </w:rPr>
          <w:t>14</w:t>
        </w:r>
        <w:r w:rsidR="00870FF7">
          <w:rPr>
            <w:noProof/>
            <w:webHidden/>
          </w:rPr>
          <w:fldChar w:fldCharType="end"/>
        </w:r>
      </w:hyperlink>
    </w:p>
    <w:p w14:paraId="66CC8749" w14:textId="77777777" w:rsidR="00870FF7" w:rsidRDefault="002B43A4">
      <w:pPr>
        <w:pStyle w:val="Verzeichnis2"/>
        <w:rPr>
          <w:rFonts w:asciiTheme="minorHAnsi" w:eastAsiaTheme="minorEastAsia" w:hAnsiTheme="minorHAnsi" w:cstheme="minorBidi"/>
          <w:noProof/>
          <w:sz w:val="22"/>
          <w:szCs w:val="22"/>
        </w:rPr>
      </w:pPr>
      <w:hyperlink w:anchor="_Toc403472668" w:history="1">
        <w:r w:rsidR="00870FF7" w:rsidRPr="00D46FE4">
          <w:rPr>
            <w:rStyle w:val="Hyperlink"/>
            <w:noProof/>
            <w:lang w:val="en-GB" w:bidi="hi-IN"/>
          </w:rPr>
          <w:t>B.</w:t>
        </w:r>
        <w:r w:rsidR="00870FF7">
          <w:rPr>
            <w:rFonts w:asciiTheme="minorHAnsi" w:eastAsiaTheme="minorEastAsia" w:hAnsiTheme="minorHAnsi" w:cstheme="minorBidi"/>
            <w:noProof/>
            <w:sz w:val="22"/>
            <w:szCs w:val="22"/>
          </w:rPr>
          <w:tab/>
        </w:r>
        <w:r w:rsidR="00870FF7" w:rsidRPr="00D46FE4">
          <w:rPr>
            <w:rStyle w:val="Hyperlink"/>
            <w:noProof/>
            <w:lang w:val="en-GB" w:bidi="hi-IN"/>
          </w:rPr>
          <w:t>Link panel</w:t>
        </w:r>
        <w:r w:rsidR="00870FF7">
          <w:rPr>
            <w:noProof/>
            <w:webHidden/>
          </w:rPr>
          <w:tab/>
        </w:r>
        <w:r w:rsidR="00870FF7">
          <w:rPr>
            <w:noProof/>
            <w:webHidden/>
          </w:rPr>
          <w:fldChar w:fldCharType="begin"/>
        </w:r>
        <w:r w:rsidR="00870FF7">
          <w:rPr>
            <w:noProof/>
            <w:webHidden/>
          </w:rPr>
          <w:instrText xml:space="preserve"> PAGEREF _Toc403472668 \h </w:instrText>
        </w:r>
        <w:r w:rsidR="00870FF7">
          <w:rPr>
            <w:noProof/>
            <w:webHidden/>
          </w:rPr>
        </w:r>
        <w:r w:rsidR="00870FF7">
          <w:rPr>
            <w:noProof/>
            <w:webHidden/>
          </w:rPr>
          <w:fldChar w:fldCharType="separate"/>
        </w:r>
        <w:r w:rsidR="00870FF7">
          <w:rPr>
            <w:noProof/>
            <w:webHidden/>
          </w:rPr>
          <w:t>15</w:t>
        </w:r>
        <w:r w:rsidR="00870FF7">
          <w:rPr>
            <w:noProof/>
            <w:webHidden/>
          </w:rPr>
          <w:fldChar w:fldCharType="end"/>
        </w:r>
      </w:hyperlink>
    </w:p>
    <w:p w14:paraId="4F6EF26E" w14:textId="77777777" w:rsidR="00870FF7" w:rsidRDefault="002B43A4">
      <w:pPr>
        <w:pStyle w:val="Verzeichnis2"/>
        <w:rPr>
          <w:rFonts w:asciiTheme="minorHAnsi" w:eastAsiaTheme="minorEastAsia" w:hAnsiTheme="minorHAnsi" w:cstheme="minorBidi"/>
          <w:noProof/>
          <w:sz w:val="22"/>
          <w:szCs w:val="22"/>
        </w:rPr>
      </w:pPr>
      <w:hyperlink w:anchor="_Toc403472669" w:history="1">
        <w:r w:rsidR="00870FF7" w:rsidRPr="00D46FE4">
          <w:rPr>
            <w:rStyle w:val="Hyperlink"/>
            <w:noProof/>
            <w:lang w:val="en-GB" w:bidi="hi-IN"/>
          </w:rPr>
          <w:t>C.</w:t>
        </w:r>
        <w:r w:rsidR="00870FF7">
          <w:rPr>
            <w:rFonts w:asciiTheme="minorHAnsi" w:eastAsiaTheme="minorEastAsia" w:hAnsiTheme="minorHAnsi" w:cstheme="minorBidi"/>
            <w:noProof/>
            <w:sz w:val="22"/>
            <w:szCs w:val="22"/>
          </w:rPr>
          <w:tab/>
        </w:r>
        <w:r w:rsidR="00870FF7" w:rsidRPr="00D46FE4">
          <w:rPr>
            <w:rStyle w:val="Hyperlink"/>
            <w:noProof/>
            <w:lang w:val="en-GB" w:bidi="hi-IN"/>
          </w:rPr>
          <w:t>Audio/Video panel</w:t>
        </w:r>
        <w:r w:rsidR="00870FF7">
          <w:rPr>
            <w:noProof/>
            <w:webHidden/>
          </w:rPr>
          <w:tab/>
        </w:r>
        <w:r w:rsidR="00870FF7">
          <w:rPr>
            <w:noProof/>
            <w:webHidden/>
          </w:rPr>
          <w:fldChar w:fldCharType="begin"/>
        </w:r>
        <w:r w:rsidR="00870FF7">
          <w:rPr>
            <w:noProof/>
            <w:webHidden/>
          </w:rPr>
          <w:instrText xml:space="preserve"> PAGEREF _Toc403472669 \h </w:instrText>
        </w:r>
        <w:r w:rsidR="00870FF7">
          <w:rPr>
            <w:noProof/>
            <w:webHidden/>
          </w:rPr>
        </w:r>
        <w:r w:rsidR="00870FF7">
          <w:rPr>
            <w:noProof/>
            <w:webHidden/>
          </w:rPr>
          <w:fldChar w:fldCharType="separate"/>
        </w:r>
        <w:r w:rsidR="00870FF7">
          <w:rPr>
            <w:noProof/>
            <w:webHidden/>
          </w:rPr>
          <w:t>16</w:t>
        </w:r>
        <w:r w:rsidR="00870FF7">
          <w:rPr>
            <w:noProof/>
            <w:webHidden/>
          </w:rPr>
          <w:fldChar w:fldCharType="end"/>
        </w:r>
      </w:hyperlink>
    </w:p>
    <w:p w14:paraId="6E5749EA"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70" w:history="1">
        <w:r w:rsidR="00870FF7" w:rsidRPr="00D46FE4">
          <w:rPr>
            <w:rStyle w:val="Hyperlink"/>
            <w:noProof/>
            <w:spacing w:val="2"/>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US"/>
          </w:rPr>
          <w:t>the file format of the video (we recommend .avi or .mov),</w:t>
        </w:r>
        <w:r w:rsidR="00870FF7">
          <w:rPr>
            <w:noProof/>
            <w:webHidden/>
          </w:rPr>
          <w:tab/>
        </w:r>
        <w:r w:rsidR="00870FF7">
          <w:rPr>
            <w:noProof/>
            <w:webHidden/>
          </w:rPr>
          <w:fldChar w:fldCharType="begin"/>
        </w:r>
        <w:r w:rsidR="00870FF7">
          <w:rPr>
            <w:noProof/>
            <w:webHidden/>
          </w:rPr>
          <w:instrText xml:space="preserve"> PAGEREF _Toc403472670 \h </w:instrText>
        </w:r>
        <w:r w:rsidR="00870FF7">
          <w:rPr>
            <w:noProof/>
            <w:webHidden/>
          </w:rPr>
        </w:r>
        <w:r w:rsidR="00870FF7">
          <w:rPr>
            <w:noProof/>
            <w:webHidden/>
          </w:rPr>
          <w:fldChar w:fldCharType="separate"/>
        </w:r>
        <w:r w:rsidR="00870FF7">
          <w:rPr>
            <w:noProof/>
            <w:webHidden/>
          </w:rPr>
          <w:t>21</w:t>
        </w:r>
        <w:r w:rsidR="00870FF7">
          <w:rPr>
            <w:noProof/>
            <w:webHidden/>
          </w:rPr>
          <w:fldChar w:fldCharType="end"/>
        </w:r>
      </w:hyperlink>
    </w:p>
    <w:p w14:paraId="25BB7BB0" w14:textId="77777777" w:rsidR="00870FF7" w:rsidRDefault="002B43A4">
      <w:pPr>
        <w:pStyle w:val="Verzeichnis2"/>
        <w:rPr>
          <w:rFonts w:asciiTheme="minorHAnsi" w:eastAsiaTheme="minorEastAsia" w:hAnsiTheme="minorHAnsi" w:cstheme="minorBidi"/>
          <w:noProof/>
          <w:sz w:val="22"/>
          <w:szCs w:val="22"/>
        </w:rPr>
      </w:pPr>
      <w:hyperlink w:anchor="_Toc403472671" w:history="1">
        <w:r w:rsidR="00870FF7" w:rsidRPr="00D46FE4">
          <w:rPr>
            <w:rStyle w:val="Hyperlink"/>
            <w:noProof/>
            <w:lang w:val="en-GB" w:bidi="hi-IN"/>
          </w:rPr>
          <w:t>D.</w:t>
        </w:r>
        <w:r w:rsidR="00870FF7">
          <w:rPr>
            <w:rFonts w:asciiTheme="minorHAnsi" w:eastAsiaTheme="minorEastAsia" w:hAnsiTheme="minorHAnsi" w:cstheme="minorBidi"/>
            <w:noProof/>
            <w:sz w:val="22"/>
            <w:szCs w:val="22"/>
          </w:rPr>
          <w:tab/>
        </w:r>
        <w:r w:rsidR="00870FF7" w:rsidRPr="00D46FE4">
          <w:rPr>
            <w:rStyle w:val="Hyperlink"/>
            <w:noProof/>
            <w:lang w:val="en-GB" w:bidi="hi-IN"/>
          </w:rPr>
          <w:t>Praat panel</w:t>
        </w:r>
        <w:r w:rsidR="00870FF7">
          <w:rPr>
            <w:noProof/>
            <w:webHidden/>
          </w:rPr>
          <w:tab/>
        </w:r>
        <w:r w:rsidR="00870FF7">
          <w:rPr>
            <w:noProof/>
            <w:webHidden/>
          </w:rPr>
          <w:fldChar w:fldCharType="begin"/>
        </w:r>
        <w:r w:rsidR="00870FF7">
          <w:rPr>
            <w:noProof/>
            <w:webHidden/>
          </w:rPr>
          <w:instrText xml:space="preserve"> PAGEREF _Toc403472671 \h </w:instrText>
        </w:r>
        <w:r w:rsidR="00870FF7">
          <w:rPr>
            <w:noProof/>
            <w:webHidden/>
          </w:rPr>
        </w:r>
        <w:r w:rsidR="00870FF7">
          <w:rPr>
            <w:noProof/>
            <w:webHidden/>
          </w:rPr>
          <w:fldChar w:fldCharType="separate"/>
        </w:r>
        <w:r w:rsidR="00870FF7">
          <w:rPr>
            <w:noProof/>
            <w:webHidden/>
          </w:rPr>
          <w:t>22</w:t>
        </w:r>
        <w:r w:rsidR="00870FF7">
          <w:rPr>
            <w:noProof/>
            <w:webHidden/>
          </w:rPr>
          <w:fldChar w:fldCharType="end"/>
        </w:r>
      </w:hyperlink>
    </w:p>
    <w:p w14:paraId="2484D526"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72" w:history="1">
        <w:r w:rsidR="00870FF7" w:rsidRPr="00D46FE4">
          <w:rPr>
            <w:rStyle w:val="Hyperlink"/>
            <w:noProof/>
            <w:spacing w:val="-2"/>
            <w:lang w:val="en-GB" w:bidi="hi-IN"/>
          </w:rPr>
          <w:t>1. Choose a section of the transcription in the Partitur-Editor and then choose “Set”. in the Praat panel. The section's absolute time values of the transcription's time axis will be used as the start and end values of the section displayed in Praat.</w:t>
        </w:r>
        <w:r w:rsidR="00870FF7">
          <w:rPr>
            <w:noProof/>
            <w:webHidden/>
          </w:rPr>
          <w:tab/>
        </w:r>
        <w:r w:rsidR="00870FF7">
          <w:rPr>
            <w:noProof/>
            <w:webHidden/>
          </w:rPr>
          <w:fldChar w:fldCharType="begin"/>
        </w:r>
        <w:r w:rsidR="00870FF7">
          <w:rPr>
            <w:noProof/>
            <w:webHidden/>
          </w:rPr>
          <w:instrText xml:space="preserve"> PAGEREF _Toc403472672 \h </w:instrText>
        </w:r>
        <w:r w:rsidR="00870FF7">
          <w:rPr>
            <w:noProof/>
            <w:webHidden/>
          </w:rPr>
        </w:r>
        <w:r w:rsidR="00870FF7">
          <w:rPr>
            <w:noProof/>
            <w:webHidden/>
          </w:rPr>
          <w:fldChar w:fldCharType="separate"/>
        </w:r>
        <w:r w:rsidR="00870FF7">
          <w:rPr>
            <w:noProof/>
            <w:webHidden/>
          </w:rPr>
          <w:t>24</w:t>
        </w:r>
        <w:r w:rsidR="00870FF7">
          <w:rPr>
            <w:noProof/>
            <w:webHidden/>
          </w:rPr>
          <w:fldChar w:fldCharType="end"/>
        </w:r>
      </w:hyperlink>
    </w:p>
    <w:p w14:paraId="16F1CDDA"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73" w:history="1">
        <w:r w:rsidR="00870FF7" w:rsidRPr="00D46FE4">
          <w:rPr>
            <w:rStyle w:val="Hyperlink"/>
            <w:noProof/>
            <w:lang w:val="en-GB" w:bidi="hi-IN"/>
          </w:rPr>
          <w:t>2. Activate the option “Synchronize with selection” in the Praat panel. The selection in the Partitur-Editor will automatically be synchronised with the displayed section of the audio file in Praat.</w:t>
        </w:r>
        <w:r w:rsidR="00870FF7">
          <w:rPr>
            <w:noProof/>
            <w:webHidden/>
          </w:rPr>
          <w:tab/>
        </w:r>
        <w:r w:rsidR="00870FF7">
          <w:rPr>
            <w:noProof/>
            <w:webHidden/>
          </w:rPr>
          <w:fldChar w:fldCharType="begin"/>
        </w:r>
        <w:r w:rsidR="00870FF7">
          <w:rPr>
            <w:noProof/>
            <w:webHidden/>
          </w:rPr>
          <w:instrText xml:space="preserve"> PAGEREF _Toc403472673 \h </w:instrText>
        </w:r>
        <w:r w:rsidR="00870FF7">
          <w:rPr>
            <w:noProof/>
            <w:webHidden/>
          </w:rPr>
        </w:r>
        <w:r w:rsidR="00870FF7">
          <w:rPr>
            <w:noProof/>
            <w:webHidden/>
          </w:rPr>
          <w:fldChar w:fldCharType="separate"/>
        </w:r>
        <w:r w:rsidR="00870FF7">
          <w:rPr>
            <w:noProof/>
            <w:webHidden/>
          </w:rPr>
          <w:t>24</w:t>
        </w:r>
        <w:r w:rsidR="00870FF7">
          <w:rPr>
            <w:noProof/>
            <w:webHidden/>
          </w:rPr>
          <w:fldChar w:fldCharType="end"/>
        </w:r>
      </w:hyperlink>
    </w:p>
    <w:p w14:paraId="5572DCC4" w14:textId="77777777" w:rsidR="00870FF7" w:rsidRDefault="002B43A4">
      <w:pPr>
        <w:pStyle w:val="Verzeichnis2"/>
        <w:rPr>
          <w:rFonts w:asciiTheme="minorHAnsi" w:eastAsiaTheme="minorEastAsia" w:hAnsiTheme="minorHAnsi" w:cstheme="minorBidi"/>
          <w:noProof/>
          <w:sz w:val="22"/>
          <w:szCs w:val="22"/>
        </w:rPr>
      </w:pPr>
      <w:hyperlink w:anchor="_Toc403472674" w:history="1">
        <w:r w:rsidR="00870FF7" w:rsidRPr="00D46FE4">
          <w:rPr>
            <w:rStyle w:val="Hyperlink"/>
            <w:noProof/>
            <w:lang w:val="en-GB" w:bidi="hi-IN"/>
          </w:rPr>
          <w:t>E.</w:t>
        </w:r>
        <w:r w:rsidR="00870FF7">
          <w:rPr>
            <w:rFonts w:asciiTheme="minorHAnsi" w:eastAsiaTheme="minorEastAsia" w:hAnsiTheme="minorHAnsi" w:cstheme="minorBidi"/>
            <w:noProof/>
            <w:sz w:val="22"/>
            <w:szCs w:val="22"/>
          </w:rPr>
          <w:tab/>
        </w:r>
        <w:r w:rsidR="00870FF7" w:rsidRPr="00D46FE4">
          <w:rPr>
            <w:rStyle w:val="Hyperlink"/>
            <w:noProof/>
            <w:lang w:val="en-GB" w:bidi="hi-IN"/>
          </w:rPr>
          <w:t>Annotation Panel</w:t>
        </w:r>
        <w:r w:rsidR="00870FF7">
          <w:rPr>
            <w:noProof/>
            <w:webHidden/>
          </w:rPr>
          <w:tab/>
        </w:r>
        <w:r w:rsidR="00870FF7">
          <w:rPr>
            <w:noProof/>
            <w:webHidden/>
          </w:rPr>
          <w:fldChar w:fldCharType="begin"/>
        </w:r>
        <w:r w:rsidR="00870FF7">
          <w:rPr>
            <w:noProof/>
            <w:webHidden/>
          </w:rPr>
          <w:instrText xml:space="preserve"> PAGEREF _Toc403472674 \h </w:instrText>
        </w:r>
        <w:r w:rsidR="00870FF7">
          <w:rPr>
            <w:noProof/>
            <w:webHidden/>
          </w:rPr>
        </w:r>
        <w:r w:rsidR="00870FF7">
          <w:rPr>
            <w:noProof/>
            <w:webHidden/>
          </w:rPr>
          <w:fldChar w:fldCharType="separate"/>
        </w:r>
        <w:r w:rsidR="00870FF7">
          <w:rPr>
            <w:noProof/>
            <w:webHidden/>
          </w:rPr>
          <w:t>26</w:t>
        </w:r>
        <w:r w:rsidR="00870FF7">
          <w:rPr>
            <w:noProof/>
            <w:webHidden/>
          </w:rPr>
          <w:fldChar w:fldCharType="end"/>
        </w:r>
      </w:hyperlink>
    </w:p>
    <w:p w14:paraId="328C2A5D" w14:textId="77777777" w:rsidR="00870FF7" w:rsidRDefault="002B43A4">
      <w:pPr>
        <w:pStyle w:val="Verzeichnis2"/>
        <w:rPr>
          <w:rFonts w:asciiTheme="minorHAnsi" w:eastAsiaTheme="minorEastAsia" w:hAnsiTheme="minorHAnsi" w:cstheme="minorBidi"/>
          <w:noProof/>
          <w:sz w:val="22"/>
          <w:szCs w:val="22"/>
        </w:rPr>
      </w:pPr>
      <w:hyperlink w:anchor="_Toc403472675" w:history="1">
        <w:r w:rsidR="00870FF7" w:rsidRPr="00D46FE4">
          <w:rPr>
            <w:rStyle w:val="Hyperlink"/>
            <w:noProof/>
            <w:lang w:val="en-GB" w:bidi="hi-IN"/>
          </w:rPr>
          <w:t>F.</w:t>
        </w:r>
        <w:r w:rsidR="00870FF7">
          <w:rPr>
            <w:rFonts w:asciiTheme="minorHAnsi" w:eastAsiaTheme="minorEastAsia" w:hAnsiTheme="minorHAnsi" w:cstheme="minorBidi"/>
            <w:noProof/>
            <w:sz w:val="22"/>
            <w:szCs w:val="22"/>
          </w:rPr>
          <w:tab/>
        </w:r>
        <w:r w:rsidR="00870FF7" w:rsidRPr="00D46FE4">
          <w:rPr>
            <w:rStyle w:val="Hyperlink"/>
            <w:noProof/>
            <w:lang w:val="en-GB" w:bidi="hi-IN"/>
          </w:rPr>
          <w:t>IPA Panel</w:t>
        </w:r>
        <w:r w:rsidR="00870FF7">
          <w:rPr>
            <w:noProof/>
            <w:webHidden/>
          </w:rPr>
          <w:tab/>
        </w:r>
        <w:r w:rsidR="00870FF7">
          <w:rPr>
            <w:noProof/>
            <w:webHidden/>
          </w:rPr>
          <w:fldChar w:fldCharType="begin"/>
        </w:r>
        <w:r w:rsidR="00870FF7">
          <w:rPr>
            <w:noProof/>
            <w:webHidden/>
          </w:rPr>
          <w:instrText xml:space="preserve"> PAGEREF _Toc403472675 \h </w:instrText>
        </w:r>
        <w:r w:rsidR="00870FF7">
          <w:rPr>
            <w:noProof/>
            <w:webHidden/>
          </w:rPr>
        </w:r>
        <w:r w:rsidR="00870FF7">
          <w:rPr>
            <w:noProof/>
            <w:webHidden/>
          </w:rPr>
          <w:fldChar w:fldCharType="separate"/>
        </w:r>
        <w:r w:rsidR="00870FF7">
          <w:rPr>
            <w:noProof/>
            <w:webHidden/>
          </w:rPr>
          <w:t>28</w:t>
        </w:r>
        <w:r w:rsidR="00870FF7">
          <w:rPr>
            <w:noProof/>
            <w:webHidden/>
          </w:rPr>
          <w:fldChar w:fldCharType="end"/>
        </w:r>
      </w:hyperlink>
    </w:p>
    <w:p w14:paraId="4641FF7C"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76" w:history="1">
        <w:r w:rsidR="00870FF7" w:rsidRPr="00D46FE4">
          <w:rPr>
            <w:rStyle w:val="Hyperlink"/>
            <w:noProof/>
          </w:rPr>
          <w:t>IV.</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Function Reference</w:t>
        </w:r>
        <w:r w:rsidR="00870FF7">
          <w:rPr>
            <w:noProof/>
            <w:webHidden/>
          </w:rPr>
          <w:tab/>
        </w:r>
        <w:r w:rsidR="00870FF7">
          <w:rPr>
            <w:noProof/>
            <w:webHidden/>
          </w:rPr>
          <w:fldChar w:fldCharType="begin"/>
        </w:r>
        <w:r w:rsidR="00870FF7">
          <w:rPr>
            <w:noProof/>
            <w:webHidden/>
          </w:rPr>
          <w:instrText xml:space="preserve"> PAGEREF _Toc403472676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6CF31FBF" w14:textId="77777777" w:rsidR="00870FF7" w:rsidRDefault="002B43A4">
      <w:pPr>
        <w:pStyle w:val="Verzeichnis2"/>
        <w:rPr>
          <w:rFonts w:asciiTheme="minorHAnsi" w:eastAsiaTheme="minorEastAsia" w:hAnsiTheme="minorHAnsi" w:cstheme="minorBidi"/>
          <w:noProof/>
          <w:sz w:val="22"/>
          <w:szCs w:val="22"/>
        </w:rPr>
      </w:pPr>
      <w:hyperlink w:anchor="_Toc403472677" w:history="1">
        <w:r w:rsidR="00870FF7" w:rsidRPr="00D46FE4">
          <w:rPr>
            <w:rStyle w:val="Hyperlink"/>
            <w:noProof/>
            <w:lang w:bidi="hi-IN"/>
          </w:rPr>
          <w:t>G.</w:t>
        </w:r>
        <w:r w:rsidR="00870FF7">
          <w:rPr>
            <w:rFonts w:asciiTheme="minorHAnsi" w:eastAsiaTheme="minorEastAsia" w:hAnsiTheme="minorHAnsi" w:cstheme="minorBidi"/>
            <w:noProof/>
            <w:sz w:val="22"/>
            <w:szCs w:val="22"/>
          </w:rPr>
          <w:tab/>
        </w:r>
        <w:r w:rsidR="00870FF7" w:rsidRPr="00D46FE4">
          <w:rPr>
            <w:rStyle w:val="Hyperlink"/>
            <w:noProof/>
            <w:lang w:bidi="hi-IN"/>
          </w:rPr>
          <w:t>File Menu</w:t>
        </w:r>
        <w:r w:rsidR="00870FF7">
          <w:rPr>
            <w:noProof/>
            <w:webHidden/>
          </w:rPr>
          <w:tab/>
        </w:r>
        <w:r w:rsidR="00870FF7">
          <w:rPr>
            <w:noProof/>
            <w:webHidden/>
          </w:rPr>
          <w:fldChar w:fldCharType="begin"/>
        </w:r>
        <w:r w:rsidR="00870FF7">
          <w:rPr>
            <w:noProof/>
            <w:webHidden/>
          </w:rPr>
          <w:instrText xml:space="preserve"> PAGEREF _Toc403472677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4615CB36" w14:textId="77777777" w:rsidR="00870FF7" w:rsidRDefault="002B43A4">
      <w:pPr>
        <w:pStyle w:val="Verzeichnis3"/>
        <w:rPr>
          <w:rFonts w:asciiTheme="minorHAnsi" w:eastAsiaTheme="minorEastAsia" w:hAnsiTheme="minorHAnsi" w:cstheme="minorBidi"/>
          <w:noProof/>
          <w:sz w:val="22"/>
          <w:szCs w:val="22"/>
        </w:rPr>
      </w:pPr>
      <w:hyperlink w:anchor="_Toc403472678" w:history="1">
        <w:r w:rsidR="00870FF7" w:rsidRPr="00D46FE4">
          <w:rPr>
            <w:rStyle w:val="Hyperlink"/>
            <w:noProof/>
            <w:lang w:val="en-US"/>
          </w:rPr>
          <w:t>File &gt; New...</w:t>
        </w:r>
        <w:r w:rsidR="00870FF7">
          <w:rPr>
            <w:noProof/>
            <w:webHidden/>
          </w:rPr>
          <w:tab/>
        </w:r>
        <w:r w:rsidR="00870FF7">
          <w:rPr>
            <w:noProof/>
            <w:webHidden/>
          </w:rPr>
          <w:fldChar w:fldCharType="begin"/>
        </w:r>
        <w:r w:rsidR="00870FF7">
          <w:rPr>
            <w:noProof/>
            <w:webHidden/>
          </w:rPr>
          <w:instrText xml:space="preserve"> PAGEREF _Toc403472678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4D21B4F4" w14:textId="77777777" w:rsidR="00870FF7" w:rsidRDefault="002B43A4">
      <w:pPr>
        <w:pStyle w:val="Verzeichnis3"/>
        <w:rPr>
          <w:rFonts w:asciiTheme="minorHAnsi" w:eastAsiaTheme="minorEastAsia" w:hAnsiTheme="minorHAnsi" w:cstheme="minorBidi"/>
          <w:noProof/>
          <w:sz w:val="22"/>
          <w:szCs w:val="22"/>
        </w:rPr>
      </w:pPr>
      <w:hyperlink w:anchor="_Toc403472679" w:history="1">
        <w:r w:rsidR="00870FF7" w:rsidRPr="00D46FE4">
          <w:rPr>
            <w:rStyle w:val="Hyperlink"/>
            <w:noProof/>
            <w:lang w:val="en-US" w:bidi="hi-IN"/>
          </w:rPr>
          <w:t>File &gt; New from wizard...</w:t>
        </w:r>
        <w:r w:rsidR="00870FF7">
          <w:rPr>
            <w:noProof/>
            <w:webHidden/>
          </w:rPr>
          <w:tab/>
        </w:r>
        <w:r w:rsidR="00870FF7">
          <w:rPr>
            <w:noProof/>
            <w:webHidden/>
          </w:rPr>
          <w:fldChar w:fldCharType="begin"/>
        </w:r>
        <w:r w:rsidR="00870FF7">
          <w:rPr>
            <w:noProof/>
            <w:webHidden/>
          </w:rPr>
          <w:instrText xml:space="preserve"> PAGEREF _Toc403472679 \h </w:instrText>
        </w:r>
        <w:r w:rsidR="00870FF7">
          <w:rPr>
            <w:noProof/>
            <w:webHidden/>
          </w:rPr>
        </w:r>
        <w:r w:rsidR="00870FF7">
          <w:rPr>
            <w:noProof/>
            <w:webHidden/>
          </w:rPr>
          <w:fldChar w:fldCharType="separate"/>
        </w:r>
        <w:r w:rsidR="00870FF7">
          <w:rPr>
            <w:noProof/>
            <w:webHidden/>
          </w:rPr>
          <w:t>30</w:t>
        </w:r>
        <w:r w:rsidR="00870FF7">
          <w:rPr>
            <w:noProof/>
            <w:webHidden/>
          </w:rPr>
          <w:fldChar w:fldCharType="end"/>
        </w:r>
      </w:hyperlink>
    </w:p>
    <w:p w14:paraId="2127C26B" w14:textId="77777777" w:rsidR="00870FF7" w:rsidRDefault="002B43A4">
      <w:pPr>
        <w:pStyle w:val="Verzeichnis3"/>
        <w:rPr>
          <w:rFonts w:asciiTheme="minorHAnsi" w:eastAsiaTheme="minorEastAsia" w:hAnsiTheme="minorHAnsi" w:cstheme="minorBidi"/>
          <w:noProof/>
          <w:sz w:val="22"/>
          <w:szCs w:val="22"/>
        </w:rPr>
      </w:pPr>
      <w:hyperlink w:anchor="_Toc403472680" w:history="1">
        <w:r w:rsidR="00870FF7" w:rsidRPr="00D46FE4">
          <w:rPr>
            <w:rStyle w:val="Hyperlink"/>
            <w:noProof/>
            <w:lang w:val="en-GB" w:bidi="hi-IN"/>
          </w:rPr>
          <w:t>File &gt; </w:t>
        </w:r>
        <w:r w:rsidR="00870FF7" w:rsidRPr="00D46FE4">
          <w:rPr>
            <w:rStyle w:val="Hyperlink"/>
            <w:noProof/>
            <w:lang w:val="en-US" w:bidi="hi-IN"/>
          </w:rPr>
          <w:t>New</w:t>
        </w:r>
        <w:r w:rsidR="00870FF7" w:rsidRPr="00D46FE4">
          <w:rPr>
            <w:rStyle w:val="Hyperlink"/>
            <w:noProof/>
            <w:lang w:val="en-GB" w:bidi="hi-IN"/>
          </w:rPr>
          <w:t> from speakertable...</w:t>
        </w:r>
        <w:r w:rsidR="00870FF7">
          <w:rPr>
            <w:noProof/>
            <w:webHidden/>
          </w:rPr>
          <w:tab/>
        </w:r>
        <w:r w:rsidR="00870FF7">
          <w:rPr>
            <w:noProof/>
            <w:webHidden/>
          </w:rPr>
          <w:fldChar w:fldCharType="begin"/>
        </w:r>
        <w:r w:rsidR="00870FF7">
          <w:rPr>
            <w:noProof/>
            <w:webHidden/>
          </w:rPr>
          <w:instrText xml:space="preserve"> PAGEREF _Toc403472680 \h </w:instrText>
        </w:r>
        <w:r w:rsidR="00870FF7">
          <w:rPr>
            <w:noProof/>
            <w:webHidden/>
          </w:rPr>
        </w:r>
        <w:r w:rsidR="00870FF7">
          <w:rPr>
            <w:noProof/>
            <w:webHidden/>
          </w:rPr>
          <w:fldChar w:fldCharType="separate"/>
        </w:r>
        <w:r w:rsidR="00870FF7">
          <w:rPr>
            <w:noProof/>
            <w:webHidden/>
          </w:rPr>
          <w:t>31</w:t>
        </w:r>
        <w:r w:rsidR="00870FF7">
          <w:rPr>
            <w:noProof/>
            <w:webHidden/>
          </w:rPr>
          <w:fldChar w:fldCharType="end"/>
        </w:r>
      </w:hyperlink>
    </w:p>
    <w:p w14:paraId="0D5A4B2E" w14:textId="77777777" w:rsidR="00870FF7" w:rsidRDefault="002B43A4">
      <w:pPr>
        <w:pStyle w:val="Verzeichnis3"/>
        <w:rPr>
          <w:rFonts w:asciiTheme="minorHAnsi" w:eastAsiaTheme="minorEastAsia" w:hAnsiTheme="minorHAnsi" w:cstheme="minorBidi"/>
          <w:noProof/>
          <w:sz w:val="22"/>
          <w:szCs w:val="22"/>
        </w:rPr>
      </w:pPr>
      <w:hyperlink w:anchor="_Toc403472681" w:history="1">
        <w:r w:rsidR="00870FF7" w:rsidRPr="00D46FE4">
          <w:rPr>
            <w:rStyle w:val="Hyperlink"/>
            <w:noProof/>
            <w:lang w:val="en-GB" w:bidi="hi-IN"/>
          </w:rPr>
          <w:t>File &gt; New from timeline...</w:t>
        </w:r>
        <w:r w:rsidR="00870FF7">
          <w:rPr>
            <w:noProof/>
            <w:webHidden/>
          </w:rPr>
          <w:tab/>
        </w:r>
        <w:r w:rsidR="00870FF7">
          <w:rPr>
            <w:noProof/>
            <w:webHidden/>
          </w:rPr>
          <w:fldChar w:fldCharType="begin"/>
        </w:r>
        <w:r w:rsidR="00870FF7">
          <w:rPr>
            <w:noProof/>
            <w:webHidden/>
          </w:rPr>
          <w:instrText xml:space="preserve"> PAGEREF _Toc403472681 \h </w:instrText>
        </w:r>
        <w:r w:rsidR="00870FF7">
          <w:rPr>
            <w:noProof/>
            <w:webHidden/>
          </w:rPr>
        </w:r>
        <w:r w:rsidR="00870FF7">
          <w:rPr>
            <w:noProof/>
            <w:webHidden/>
          </w:rPr>
          <w:fldChar w:fldCharType="separate"/>
        </w:r>
        <w:r w:rsidR="00870FF7">
          <w:rPr>
            <w:noProof/>
            <w:webHidden/>
          </w:rPr>
          <w:t>31</w:t>
        </w:r>
        <w:r w:rsidR="00870FF7">
          <w:rPr>
            <w:noProof/>
            <w:webHidden/>
          </w:rPr>
          <w:fldChar w:fldCharType="end"/>
        </w:r>
      </w:hyperlink>
    </w:p>
    <w:p w14:paraId="5C02E20D" w14:textId="77777777" w:rsidR="00870FF7" w:rsidRDefault="002B43A4">
      <w:pPr>
        <w:pStyle w:val="Verzeichnis3"/>
        <w:rPr>
          <w:rFonts w:asciiTheme="minorHAnsi" w:eastAsiaTheme="minorEastAsia" w:hAnsiTheme="minorHAnsi" w:cstheme="minorBidi"/>
          <w:noProof/>
          <w:sz w:val="22"/>
          <w:szCs w:val="22"/>
        </w:rPr>
      </w:pPr>
      <w:hyperlink w:anchor="_Toc403472682" w:history="1">
        <w:r w:rsidR="00870FF7" w:rsidRPr="00D46FE4">
          <w:rPr>
            <w:rStyle w:val="Hyperlink"/>
            <w:noProof/>
            <w:lang w:val="en-US" w:bidi="hi-IN"/>
          </w:rPr>
          <w:t>File &gt; Open...</w:t>
        </w:r>
        <w:r w:rsidR="00870FF7">
          <w:rPr>
            <w:noProof/>
            <w:webHidden/>
          </w:rPr>
          <w:tab/>
        </w:r>
        <w:r w:rsidR="00870FF7">
          <w:rPr>
            <w:noProof/>
            <w:webHidden/>
          </w:rPr>
          <w:fldChar w:fldCharType="begin"/>
        </w:r>
        <w:r w:rsidR="00870FF7">
          <w:rPr>
            <w:noProof/>
            <w:webHidden/>
          </w:rPr>
          <w:instrText xml:space="preserve"> PAGEREF _Toc403472682 \h </w:instrText>
        </w:r>
        <w:r w:rsidR="00870FF7">
          <w:rPr>
            <w:noProof/>
            <w:webHidden/>
          </w:rPr>
        </w:r>
        <w:r w:rsidR="00870FF7">
          <w:rPr>
            <w:noProof/>
            <w:webHidden/>
          </w:rPr>
          <w:fldChar w:fldCharType="separate"/>
        </w:r>
        <w:r w:rsidR="00870FF7">
          <w:rPr>
            <w:noProof/>
            <w:webHidden/>
          </w:rPr>
          <w:t>32</w:t>
        </w:r>
        <w:r w:rsidR="00870FF7">
          <w:rPr>
            <w:noProof/>
            <w:webHidden/>
          </w:rPr>
          <w:fldChar w:fldCharType="end"/>
        </w:r>
      </w:hyperlink>
    </w:p>
    <w:p w14:paraId="75A6EB5B" w14:textId="77777777" w:rsidR="00870FF7" w:rsidRDefault="002B43A4">
      <w:pPr>
        <w:pStyle w:val="Verzeichnis3"/>
        <w:rPr>
          <w:rFonts w:asciiTheme="minorHAnsi" w:eastAsiaTheme="minorEastAsia" w:hAnsiTheme="minorHAnsi" w:cstheme="minorBidi"/>
          <w:noProof/>
          <w:sz w:val="22"/>
          <w:szCs w:val="22"/>
        </w:rPr>
      </w:pPr>
      <w:hyperlink w:anchor="_Toc403472683" w:history="1">
        <w:r w:rsidR="00870FF7" w:rsidRPr="00D46FE4">
          <w:rPr>
            <w:rStyle w:val="Hyperlink"/>
            <w:noProof/>
            <w:lang w:val="en-US" w:bidi="hi-IN"/>
          </w:rPr>
          <w:t>File &gt; Restore</w:t>
        </w:r>
        <w:r w:rsidR="00870FF7">
          <w:rPr>
            <w:noProof/>
            <w:webHidden/>
          </w:rPr>
          <w:tab/>
        </w:r>
        <w:r w:rsidR="00870FF7">
          <w:rPr>
            <w:noProof/>
            <w:webHidden/>
          </w:rPr>
          <w:fldChar w:fldCharType="begin"/>
        </w:r>
        <w:r w:rsidR="00870FF7">
          <w:rPr>
            <w:noProof/>
            <w:webHidden/>
          </w:rPr>
          <w:instrText xml:space="preserve"> PAGEREF _Toc403472683 \h </w:instrText>
        </w:r>
        <w:r w:rsidR="00870FF7">
          <w:rPr>
            <w:noProof/>
            <w:webHidden/>
          </w:rPr>
        </w:r>
        <w:r w:rsidR="00870FF7">
          <w:rPr>
            <w:noProof/>
            <w:webHidden/>
          </w:rPr>
          <w:fldChar w:fldCharType="separate"/>
        </w:r>
        <w:r w:rsidR="00870FF7">
          <w:rPr>
            <w:noProof/>
            <w:webHidden/>
          </w:rPr>
          <w:t>33</w:t>
        </w:r>
        <w:r w:rsidR="00870FF7">
          <w:rPr>
            <w:noProof/>
            <w:webHidden/>
          </w:rPr>
          <w:fldChar w:fldCharType="end"/>
        </w:r>
      </w:hyperlink>
    </w:p>
    <w:p w14:paraId="1F9FEBB6" w14:textId="77777777" w:rsidR="00870FF7" w:rsidRDefault="002B43A4">
      <w:pPr>
        <w:pStyle w:val="Verzeichnis3"/>
        <w:rPr>
          <w:rFonts w:asciiTheme="minorHAnsi" w:eastAsiaTheme="minorEastAsia" w:hAnsiTheme="minorHAnsi" w:cstheme="minorBidi"/>
          <w:noProof/>
          <w:sz w:val="22"/>
          <w:szCs w:val="22"/>
        </w:rPr>
      </w:pPr>
      <w:hyperlink w:anchor="_Toc403472684" w:history="1">
        <w:r w:rsidR="00870FF7" w:rsidRPr="00D46FE4">
          <w:rPr>
            <w:rStyle w:val="Hyperlink"/>
            <w:noProof/>
            <w:lang w:val="en-US" w:bidi="hi-IN"/>
          </w:rPr>
          <w:t>File &gt; Save</w:t>
        </w:r>
        <w:r w:rsidR="00870FF7">
          <w:rPr>
            <w:noProof/>
            <w:webHidden/>
          </w:rPr>
          <w:tab/>
        </w:r>
        <w:r w:rsidR="00870FF7">
          <w:rPr>
            <w:noProof/>
            <w:webHidden/>
          </w:rPr>
          <w:fldChar w:fldCharType="begin"/>
        </w:r>
        <w:r w:rsidR="00870FF7">
          <w:rPr>
            <w:noProof/>
            <w:webHidden/>
          </w:rPr>
          <w:instrText xml:space="preserve"> PAGEREF _Toc403472684 \h </w:instrText>
        </w:r>
        <w:r w:rsidR="00870FF7">
          <w:rPr>
            <w:noProof/>
            <w:webHidden/>
          </w:rPr>
        </w:r>
        <w:r w:rsidR="00870FF7">
          <w:rPr>
            <w:noProof/>
            <w:webHidden/>
          </w:rPr>
          <w:fldChar w:fldCharType="separate"/>
        </w:r>
        <w:r w:rsidR="00870FF7">
          <w:rPr>
            <w:noProof/>
            <w:webHidden/>
          </w:rPr>
          <w:t>33</w:t>
        </w:r>
        <w:r w:rsidR="00870FF7">
          <w:rPr>
            <w:noProof/>
            <w:webHidden/>
          </w:rPr>
          <w:fldChar w:fldCharType="end"/>
        </w:r>
      </w:hyperlink>
    </w:p>
    <w:p w14:paraId="55225D16" w14:textId="77777777" w:rsidR="00870FF7" w:rsidRDefault="002B43A4">
      <w:pPr>
        <w:pStyle w:val="Verzeichnis3"/>
        <w:rPr>
          <w:rFonts w:asciiTheme="minorHAnsi" w:eastAsiaTheme="minorEastAsia" w:hAnsiTheme="minorHAnsi" w:cstheme="minorBidi"/>
          <w:noProof/>
          <w:sz w:val="22"/>
          <w:szCs w:val="22"/>
        </w:rPr>
      </w:pPr>
      <w:hyperlink w:anchor="_Toc403472685" w:history="1">
        <w:r w:rsidR="00870FF7" w:rsidRPr="00D46FE4">
          <w:rPr>
            <w:rStyle w:val="Hyperlink"/>
            <w:noProof/>
            <w:lang w:bidi="hi-IN"/>
          </w:rPr>
          <w:t>File &gt; Save as...</w:t>
        </w:r>
        <w:r w:rsidR="00870FF7">
          <w:rPr>
            <w:noProof/>
            <w:webHidden/>
          </w:rPr>
          <w:tab/>
        </w:r>
        <w:r w:rsidR="00870FF7">
          <w:rPr>
            <w:noProof/>
            <w:webHidden/>
          </w:rPr>
          <w:fldChar w:fldCharType="begin"/>
        </w:r>
        <w:r w:rsidR="00870FF7">
          <w:rPr>
            <w:noProof/>
            <w:webHidden/>
          </w:rPr>
          <w:instrText xml:space="preserve"> PAGEREF _Toc403472685 \h </w:instrText>
        </w:r>
        <w:r w:rsidR="00870FF7">
          <w:rPr>
            <w:noProof/>
            <w:webHidden/>
          </w:rPr>
        </w:r>
        <w:r w:rsidR="00870FF7">
          <w:rPr>
            <w:noProof/>
            <w:webHidden/>
          </w:rPr>
          <w:fldChar w:fldCharType="separate"/>
        </w:r>
        <w:r w:rsidR="00870FF7">
          <w:rPr>
            <w:noProof/>
            <w:webHidden/>
          </w:rPr>
          <w:t>34</w:t>
        </w:r>
        <w:r w:rsidR="00870FF7">
          <w:rPr>
            <w:noProof/>
            <w:webHidden/>
          </w:rPr>
          <w:fldChar w:fldCharType="end"/>
        </w:r>
      </w:hyperlink>
    </w:p>
    <w:p w14:paraId="225A0922" w14:textId="77777777" w:rsidR="00870FF7" w:rsidRDefault="002B43A4">
      <w:pPr>
        <w:pStyle w:val="Verzeichnis3"/>
        <w:rPr>
          <w:rFonts w:asciiTheme="minorHAnsi" w:eastAsiaTheme="minorEastAsia" w:hAnsiTheme="minorHAnsi" w:cstheme="minorBidi"/>
          <w:noProof/>
          <w:sz w:val="22"/>
          <w:szCs w:val="22"/>
        </w:rPr>
      </w:pPr>
      <w:hyperlink w:anchor="_Toc403472686" w:history="1">
        <w:r w:rsidR="00870FF7" w:rsidRPr="00D46FE4">
          <w:rPr>
            <w:rStyle w:val="Hyperlink"/>
            <w:noProof/>
            <w:lang w:val="en-GB" w:bidi="hi-IN"/>
          </w:rPr>
          <w:t>File &gt; </w:t>
        </w:r>
        <w:r w:rsidR="00870FF7" w:rsidRPr="00D46FE4">
          <w:rPr>
            <w:rStyle w:val="Hyperlink"/>
            <w:noProof/>
            <w:lang w:val="en-US" w:bidi="hi-IN"/>
          </w:rPr>
          <w:t>Error</w:t>
        </w:r>
        <w:r w:rsidR="00870FF7" w:rsidRPr="00D46FE4">
          <w:rPr>
            <w:rStyle w:val="Hyperlink"/>
            <w:noProof/>
            <w:lang w:val="en-GB" w:bidi="hi-IN"/>
          </w:rPr>
          <w:t xml:space="preserve"> list...</w:t>
        </w:r>
        <w:r w:rsidR="00870FF7">
          <w:rPr>
            <w:noProof/>
            <w:webHidden/>
          </w:rPr>
          <w:tab/>
        </w:r>
        <w:r w:rsidR="00870FF7">
          <w:rPr>
            <w:noProof/>
            <w:webHidden/>
          </w:rPr>
          <w:fldChar w:fldCharType="begin"/>
        </w:r>
        <w:r w:rsidR="00870FF7">
          <w:rPr>
            <w:noProof/>
            <w:webHidden/>
          </w:rPr>
          <w:instrText xml:space="preserve"> PAGEREF _Toc403472686 \h </w:instrText>
        </w:r>
        <w:r w:rsidR="00870FF7">
          <w:rPr>
            <w:noProof/>
            <w:webHidden/>
          </w:rPr>
        </w:r>
        <w:r w:rsidR="00870FF7">
          <w:rPr>
            <w:noProof/>
            <w:webHidden/>
          </w:rPr>
          <w:fldChar w:fldCharType="separate"/>
        </w:r>
        <w:r w:rsidR="00870FF7">
          <w:rPr>
            <w:noProof/>
            <w:webHidden/>
          </w:rPr>
          <w:t>34</w:t>
        </w:r>
        <w:r w:rsidR="00870FF7">
          <w:rPr>
            <w:noProof/>
            <w:webHidden/>
          </w:rPr>
          <w:fldChar w:fldCharType="end"/>
        </w:r>
      </w:hyperlink>
    </w:p>
    <w:p w14:paraId="731D25A8" w14:textId="77777777" w:rsidR="00870FF7" w:rsidRDefault="002B43A4">
      <w:pPr>
        <w:pStyle w:val="Verzeichnis3"/>
        <w:rPr>
          <w:rFonts w:asciiTheme="minorHAnsi" w:eastAsiaTheme="minorEastAsia" w:hAnsiTheme="minorHAnsi" w:cstheme="minorBidi"/>
          <w:noProof/>
          <w:sz w:val="22"/>
          <w:szCs w:val="22"/>
        </w:rPr>
      </w:pPr>
      <w:hyperlink w:anchor="_Toc403472687" w:history="1">
        <w:r w:rsidR="00870FF7" w:rsidRPr="00D46FE4">
          <w:rPr>
            <w:rStyle w:val="Hyperlink"/>
            <w:noProof/>
            <w:lang w:bidi="hi-IN"/>
          </w:rPr>
          <w:t>File &gt; Page setup…</w:t>
        </w:r>
        <w:r w:rsidR="00870FF7">
          <w:rPr>
            <w:noProof/>
            <w:webHidden/>
          </w:rPr>
          <w:tab/>
        </w:r>
        <w:r w:rsidR="00870FF7">
          <w:rPr>
            <w:noProof/>
            <w:webHidden/>
          </w:rPr>
          <w:fldChar w:fldCharType="begin"/>
        </w:r>
        <w:r w:rsidR="00870FF7">
          <w:rPr>
            <w:noProof/>
            <w:webHidden/>
          </w:rPr>
          <w:instrText xml:space="preserve"> PAGEREF _Toc403472687 \h </w:instrText>
        </w:r>
        <w:r w:rsidR="00870FF7">
          <w:rPr>
            <w:noProof/>
            <w:webHidden/>
          </w:rPr>
        </w:r>
        <w:r w:rsidR="00870FF7">
          <w:rPr>
            <w:noProof/>
            <w:webHidden/>
          </w:rPr>
          <w:fldChar w:fldCharType="separate"/>
        </w:r>
        <w:r w:rsidR="00870FF7">
          <w:rPr>
            <w:noProof/>
            <w:webHidden/>
          </w:rPr>
          <w:t>35</w:t>
        </w:r>
        <w:r w:rsidR="00870FF7">
          <w:rPr>
            <w:noProof/>
            <w:webHidden/>
          </w:rPr>
          <w:fldChar w:fldCharType="end"/>
        </w:r>
      </w:hyperlink>
    </w:p>
    <w:p w14:paraId="403A82BC" w14:textId="77777777" w:rsidR="00870FF7" w:rsidRDefault="002B43A4">
      <w:pPr>
        <w:pStyle w:val="Verzeichnis3"/>
        <w:rPr>
          <w:rFonts w:asciiTheme="minorHAnsi" w:eastAsiaTheme="minorEastAsia" w:hAnsiTheme="minorHAnsi" w:cstheme="minorBidi"/>
          <w:noProof/>
          <w:sz w:val="22"/>
          <w:szCs w:val="22"/>
        </w:rPr>
      </w:pPr>
      <w:hyperlink w:anchor="_Toc403472688" w:history="1">
        <w:r w:rsidR="00870FF7" w:rsidRPr="00D46FE4">
          <w:rPr>
            <w:rStyle w:val="Hyperlink"/>
            <w:noProof/>
            <w:lang w:val="en-GB" w:bidi="hi-IN"/>
          </w:rPr>
          <w:t>File &gt; Print…</w:t>
        </w:r>
        <w:r w:rsidR="00870FF7">
          <w:rPr>
            <w:noProof/>
            <w:webHidden/>
          </w:rPr>
          <w:tab/>
        </w:r>
        <w:r w:rsidR="00870FF7">
          <w:rPr>
            <w:noProof/>
            <w:webHidden/>
          </w:rPr>
          <w:fldChar w:fldCharType="begin"/>
        </w:r>
        <w:r w:rsidR="00870FF7">
          <w:rPr>
            <w:noProof/>
            <w:webHidden/>
          </w:rPr>
          <w:instrText xml:space="preserve"> PAGEREF _Toc403472688 \h </w:instrText>
        </w:r>
        <w:r w:rsidR="00870FF7">
          <w:rPr>
            <w:noProof/>
            <w:webHidden/>
          </w:rPr>
        </w:r>
        <w:r w:rsidR="00870FF7">
          <w:rPr>
            <w:noProof/>
            <w:webHidden/>
          </w:rPr>
          <w:fldChar w:fldCharType="separate"/>
        </w:r>
        <w:r w:rsidR="00870FF7">
          <w:rPr>
            <w:noProof/>
            <w:webHidden/>
          </w:rPr>
          <w:t>36</w:t>
        </w:r>
        <w:r w:rsidR="00870FF7">
          <w:rPr>
            <w:noProof/>
            <w:webHidden/>
          </w:rPr>
          <w:fldChar w:fldCharType="end"/>
        </w:r>
      </w:hyperlink>
    </w:p>
    <w:p w14:paraId="1FB644EF" w14:textId="77777777" w:rsidR="00870FF7" w:rsidRDefault="002B43A4">
      <w:pPr>
        <w:pStyle w:val="Verzeichnis3"/>
        <w:rPr>
          <w:rFonts w:asciiTheme="minorHAnsi" w:eastAsiaTheme="minorEastAsia" w:hAnsiTheme="minorHAnsi" w:cstheme="minorBidi"/>
          <w:noProof/>
          <w:sz w:val="22"/>
          <w:szCs w:val="22"/>
        </w:rPr>
      </w:pPr>
      <w:hyperlink w:anchor="_Toc403472689" w:history="1">
        <w:r w:rsidR="00870FF7" w:rsidRPr="00D46FE4">
          <w:rPr>
            <w:rStyle w:val="Hyperlink"/>
            <w:noProof/>
            <w:lang w:val="en-GB" w:bidi="hi-IN"/>
          </w:rPr>
          <w:t>File &gt; Output...</w:t>
        </w:r>
        <w:r w:rsidR="00870FF7">
          <w:rPr>
            <w:noProof/>
            <w:webHidden/>
          </w:rPr>
          <w:tab/>
        </w:r>
        <w:r w:rsidR="00870FF7">
          <w:rPr>
            <w:noProof/>
            <w:webHidden/>
          </w:rPr>
          <w:fldChar w:fldCharType="begin"/>
        </w:r>
        <w:r w:rsidR="00870FF7">
          <w:rPr>
            <w:noProof/>
            <w:webHidden/>
          </w:rPr>
          <w:instrText xml:space="preserve"> PAGEREF _Toc403472689 \h </w:instrText>
        </w:r>
        <w:r w:rsidR="00870FF7">
          <w:rPr>
            <w:noProof/>
            <w:webHidden/>
          </w:rPr>
        </w:r>
        <w:r w:rsidR="00870FF7">
          <w:rPr>
            <w:noProof/>
            <w:webHidden/>
          </w:rPr>
          <w:fldChar w:fldCharType="separate"/>
        </w:r>
        <w:r w:rsidR="00870FF7">
          <w:rPr>
            <w:noProof/>
            <w:webHidden/>
          </w:rPr>
          <w:t>36</w:t>
        </w:r>
        <w:r w:rsidR="00870FF7">
          <w:rPr>
            <w:noProof/>
            <w:webHidden/>
          </w:rPr>
          <w:fldChar w:fldCharType="end"/>
        </w:r>
      </w:hyperlink>
    </w:p>
    <w:p w14:paraId="2E7F481C"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90"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Everything</w:t>
        </w:r>
        <w:r w:rsidR="00870FF7" w:rsidRPr="00D46FE4">
          <w:rPr>
            <w:rStyle w:val="Hyperlink"/>
            <w:noProof/>
            <w:lang w:val="en-GB" w:bidi="hi-IN"/>
          </w:rPr>
          <w:t xml:space="preserve"> issues the entire transcription</w:t>
        </w:r>
        <w:r w:rsidR="00870FF7">
          <w:rPr>
            <w:noProof/>
            <w:webHidden/>
          </w:rPr>
          <w:tab/>
        </w:r>
        <w:r w:rsidR="00870FF7">
          <w:rPr>
            <w:noProof/>
            <w:webHidden/>
          </w:rPr>
          <w:fldChar w:fldCharType="begin"/>
        </w:r>
        <w:r w:rsidR="00870FF7">
          <w:rPr>
            <w:noProof/>
            <w:webHidden/>
          </w:rPr>
          <w:instrText xml:space="preserve"> PAGEREF _Toc403472690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63FE385B"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91"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All visible tiers</w:t>
        </w:r>
        <w:r w:rsidR="00870FF7" w:rsidRPr="00D46FE4">
          <w:rPr>
            <w:rStyle w:val="Hyperlink"/>
            <w:noProof/>
            <w:lang w:val="en-GB" w:bidi="hi-IN"/>
          </w:rPr>
          <w:t xml:space="preserve"> issues all visible tiers that have not been hidden via </w:t>
        </w:r>
        <w:r w:rsidR="00870FF7" w:rsidRPr="00D46FE4">
          <w:rPr>
            <w:rStyle w:val="Hyperlink"/>
            <w:rFonts w:ascii="Arial Black" w:hAnsi="Arial Black"/>
            <w:noProof/>
            <w:lang w:val="en-US" w:bidi="hi-IN"/>
          </w:rPr>
          <w:t>Tier &gt; Hide Tier</w:t>
        </w:r>
        <w:r w:rsidR="00870FF7" w:rsidRPr="00D46FE4">
          <w:rPr>
            <w:rStyle w:val="Hyperlink"/>
            <w:noProof/>
            <w:lang w:val="en-GB" w:bidi="hi-IN"/>
          </w:rPr>
          <w:t>.</w:t>
        </w:r>
        <w:r w:rsidR="00870FF7">
          <w:rPr>
            <w:noProof/>
            <w:webHidden/>
          </w:rPr>
          <w:tab/>
        </w:r>
        <w:r w:rsidR="00870FF7">
          <w:rPr>
            <w:noProof/>
            <w:webHidden/>
          </w:rPr>
          <w:fldChar w:fldCharType="begin"/>
        </w:r>
        <w:r w:rsidR="00870FF7">
          <w:rPr>
            <w:noProof/>
            <w:webHidden/>
          </w:rPr>
          <w:instrText xml:space="preserve"> PAGEREF _Toc403472691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2AC4E143"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692"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shd w:val="clear" w:color="auto" w:fill="D9D9D9"/>
            <w:lang w:val="en-US" w:bidi="hi-IN"/>
          </w:rPr>
          <w:t>Selection</w:t>
        </w:r>
        <w:r w:rsidR="00870FF7" w:rsidRPr="00D46FE4">
          <w:rPr>
            <w:rStyle w:val="Hyperlink"/>
            <w:noProof/>
            <w:lang w:val="en-GB" w:bidi="hi-IN"/>
          </w:rPr>
          <w:t xml:space="preserve"> issues the current selection in the musical score.</w:t>
        </w:r>
        <w:r w:rsidR="00870FF7">
          <w:rPr>
            <w:noProof/>
            <w:webHidden/>
          </w:rPr>
          <w:tab/>
        </w:r>
        <w:r w:rsidR="00870FF7">
          <w:rPr>
            <w:noProof/>
            <w:webHidden/>
          </w:rPr>
          <w:fldChar w:fldCharType="begin"/>
        </w:r>
        <w:r w:rsidR="00870FF7">
          <w:rPr>
            <w:noProof/>
            <w:webHidden/>
          </w:rPr>
          <w:instrText xml:space="preserve"> PAGEREF _Toc403472692 \h </w:instrText>
        </w:r>
        <w:r w:rsidR="00870FF7">
          <w:rPr>
            <w:noProof/>
            <w:webHidden/>
          </w:rPr>
        </w:r>
        <w:r w:rsidR="00870FF7">
          <w:rPr>
            <w:noProof/>
            <w:webHidden/>
          </w:rPr>
          <w:fldChar w:fldCharType="separate"/>
        </w:r>
        <w:r w:rsidR="00870FF7">
          <w:rPr>
            <w:noProof/>
            <w:webHidden/>
          </w:rPr>
          <w:t>37</w:t>
        </w:r>
        <w:r w:rsidR="00870FF7">
          <w:rPr>
            <w:noProof/>
            <w:webHidden/>
          </w:rPr>
          <w:fldChar w:fldCharType="end"/>
        </w:r>
      </w:hyperlink>
    </w:p>
    <w:p w14:paraId="5E0297E3" w14:textId="77777777" w:rsidR="00870FF7" w:rsidRDefault="002B43A4">
      <w:pPr>
        <w:pStyle w:val="Verzeichnis3"/>
        <w:rPr>
          <w:rFonts w:asciiTheme="minorHAnsi" w:eastAsiaTheme="minorEastAsia" w:hAnsiTheme="minorHAnsi" w:cstheme="minorBidi"/>
          <w:noProof/>
          <w:sz w:val="22"/>
          <w:szCs w:val="22"/>
        </w:rPr>
      </w:pPr>
      <w:hyperlink w:anchor="_Toc403472693" w:history="1">
        <w:r w:rsidR="00870FF7" w:rsidRPr="00D46FE4">
          <w:rPr>
            <w:rStyle w:val="Hyperlink"/>
            <w:noProof/>
            <w:lang w:val="en-GB" w:bidi="hi-IN"/>
          </w:rPr>
          <w:t>File &gt; Import</w:t>
        </w:r>
        <w:r w:rsidR="00870FF7">
          <w:rPr>
            <w:noProof/>
            <w:webHidden/>
          </w:rPr>
          <w:tab/>
        </w:r>
        <w:r w:rsidR="00870FF7">
          <w:rPr>
            <w:noProof/>
            <w:webHidden/>
          </w:rPr>
          <w:fldChar w:fldCharType="begin"/>
        </w:r>
        <w:r w:rsidR="00870FF7">
          <w:rPr>
            <w:noProof/>
            <w:webHidden/>
          </w:rPr>
          <w:instrText xml:space="preserve"> PAGEREF _Toc403472693 \h </w:instrText>
        </w:r>
        <w:r w:rsidR="00870FF7">
          <w:rPr>
            <w:noProof/>
            <w:webHidden/>
          </w:rPr>
        </w:r>
        <w:r w:rsidR="00870FF7">
          <w:rPr>
            <w:noProof/>
            <w:webHidden/>
          </w:rPr>
          <w:fldChar w:fldCharType="separate"/>
        </w:r>
        <w:r w:rsidR="00870FF7">
          <w:rPr>
            <w:noProof/>
            <w:webHidden/>
          </w:rPr>
          <w:t>42</w:t>
        </w:r>
        <w:r w:rsidR="00870FF7">
          <w:rPr>
            <w:noProof/>
            <w:webHidden/>
          </w:rPr>
          <w:fldChar w:fldCharType="end"/>
        </w:r>
      </w:hyperlink>
    </w:p>
    <w:p w14:paraId="2489C36C" w14:textId="77777777" w:rsidR="00870FF7" w:rsidRDefault="002B43A4">
      <w:pPr>
        <w:pStyle w:val="Verzeichnis3"/>
        <w:rPr>
          <w:rFonts w:asciiTheme="minorHAnsi" w:eastAsiaTheme="minorEastAsia" w:hAnsiTheme="minorHAnsi" w:cstheme="minorBidi"/>
          <w:noProof/>
          <w:sz w:val="22"/>
          <w:szCs w:val="22"/>
        </w:rPr>
      </w:pPr>
      <w:hyperlink w:anchor="_Toc403472694"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File &gt; Export</w:t>
        </w:r>
        <w:r w:rsidR="00870FF7">
          <w:rPr>
            <w:noProof/>
            <w:webHidden/>
          </w:rPr>
          <w:tab/>
        </w:r>
        <w:r w:rsidR="00870FF7">
          <w:rPr>
            <w:noProof/>
            <w:webHidden/>
          </w:rPr>
          <w:fldChar w:fldCharType="begin"/>
        </w:r>
        <w:r w:rsidR="00870FF7">
          <w:rPr>
            <w:noProof/>
            <w:webHidden/>
          </w:rPr>
          <w:instrText xml:space="preserve"> PAGEREF _Toc403472694 \h </w:instrText>
        </w:r>
        <w:r w:rsidR="00870FF7">
          <w:rPr>
            <w:noProof/>
            <w:webHidden/>
          </w:rPr>
        </w:r>
        <w:r w:rsidR="00870FF7">
          <w:rPr>
            <w:noProof/>
            <w:webHidden/>
          </w:rPr>
          <w:fldChar w:fldCharType="separate"/>
        </w:r>
        <w:r w:rsidR="00870FF7">
          <w:rPr>
            <w:noProof/>
            <w:webHidden/>
          </w:rPr>
          <w:t>49</w:t>
        </w:r>
        <w:r w:rsidR="00870FF7">
          <w:rPr>
            <w:noProof/>
            <w:webHidden/>
          </w:rPr>
          <w:fldChar w:fldCharType="end"/>
        </w:r>
      </w:hyperlink>
    </w:p>
    <w:p w14:paraId="541AC58C" w14:textId="77777777" w:rsidR="00870FF7" w:rsidRDefault="002B43A4">
      <w:pPr>
        <w:pStyle w:val="Verzeichnis3"/>
        <w:rPr>
          <w:rFonts w:asciiTheme="minorHAnsi" w:eastAsiaTheme="minorEastAsia" w:hAnsiTheme="minorHAnsi" w:cstheme="minorBidi"/>
          <w:noProof/>
          <w:sz w:val="22"/>
          <w:szCs w:val="22"/>
        </w:rPr>
      </w:pPr>
      <w:hyperlink w:anchor="_Toc403472695"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File &gt; Exit</w:t>
        </w:r>
        <w:r w:rsidR="00870FF7">
          <w:rPr>
            <w:noProof/>
            <w:webHidden/>
          </w:rPr>
          <w:tab/>
        </w:r>
        <w:r w:rsidR="00870FF7">
          <w:rPr>
            <w:noProof/>
            <w:webHidden/>
          </w:rPr>
          <w:fldChar w:fldCharType="begin"/>
        </w:r>
        <w:r w:rsidR="00870FF7">
          <w:rPr>
            <w:noProof/>
            <w:webHidden/>
          </w:rPr>
          <w:instrText xml:space="preserve"> PAGEREF _Toc403472695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2219785C" w14:textId="77777777" w:rsidR="00870FF7" w:rsidRDefault="002B43A4">
      <w:pPr>
        <w:pStyle w:val="Verzeichnis2"/>
        <w:rPr>
          <w:rFonts w:asciiTheme="minorHAnsi" w:eastAsiaTheme="minorEastAsia" w:hAnsiTheme="minorHAnsi" w:cstheme="minorBidi"/>
          <w:noProof/>
          <w:sz w:val="22"/>
          <w:szCs w:val="22"/>
        </w:rPr>
      </w:pPr>
      <w:hyperlink w:anchor="_Toc403472696" w:history="1">
        <w:r w:rsidR="00870FF7" w:rsidRPr="00D46FE4">
          <w:rPr>
            <w:rStyle w:val="Hyperlink"/>
            <w:noProof/>
            <w:lang w:val="en-GB" w:bidi="hi-IN"/>
          </w:rPr>
          <w:t>b.</w:t>
        </w:r>
        <w:r w:rsidR="00870FF7">
          <w:rPr>
            <w:rFonts w:asciiTheme="minorHAnsi" w:eastAsiaTheme="minorEastAsia" w:hAnsiTheme="minorHAnsi" w:cstheme="minorBidi"/>
            <w:noProof/>
            <w:sz w:val="22"/>
            <w:szCs w:val="22"/>
          </w:rPr>
          <w:tab/>
        </w:r>
        <w:r w:rsidR="00870FF7" w:rsidRPr="00D46FE4">
          <w:rPr>
            <w:rStyle w:val="Hyperlink"/>
            <w:noProof/>
            <w:lang w:val="en-GB" w:bidi="hi-IN"/>
          </w:rPr>
          <w:t>B. Edit Menu</w:t>
        </w:r>
        <w:r w:rsidR="00870FF7">
          <w:rPr>
            <w:noProof/>
            <w:webHidden/>
          </w:rPr>
          <w:tab/>
        </w:r>
        <w:r w:rsidR="00870FF7">
          <w:rPr>
            <w:noProof/>
            <w:webHidden/>
          </w:rPr>
          <w:fldChar w:fldCharType="begin"/>
        </w:r>
        <w:r w:rsidR="00870FF7">
          <w:rPr>
            <w:noProof/>
            <w:webHidden/>
          </w:rPr>
          <w:instrText xml:space="preserve"> PAGEREF _Toc403472696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462B157F" w14:textId="77777777" w:rsidR="00870FF7" w:rsidRDefault="002B43A4">
      <w:pPr>
        <w:pStyle w:val="Verzeichnis3"/>
        <w:rPr>
          <w:rFonts w:asciiTheme="minorHAnsi" w:eastAsiaTheme="minorEastAsia" w:hAnsiTheme="minorHAnsi" w:cstheme="minorBidi"/>
          <w:noProof/>
          <w:sz w:val="22"/>
          <w:szCs w:val="22"/>
        </w:rPr>
      </w:pPr>
      <w:hyperlink w:anchor="_Toc403472697"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Undo</w:t>
        </w:r>
        <w:r w:rsidR="00870FF7">
          <w:rPr>
            <w:noProof/>
            <w:webHidden/>
          </w:rPr>
          <w:tab/>
        </w:r>
        <w:r w:rsidR="00870FF7">
          <w:rPr>
            <w:noProof/>
            <w:webHidden/>
          </w:rPr>
          <w:fldChar w:fldCharType="begin"/>
        </w:r>
        <w:r w:rsidR="00870FF7">
          <w:rPr>
            <w:noProof/>
            <w:webHidden/>
          </w:rPr>
          <w:instrText xml:space="preserve"> PAGEREF _Toc403472697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7DE48C30" w14:textId="77777777" w:rsidR="00870FF7" w:rsidRDefault="002B43A4">
      <w:pPr>
        <w:pStyle w:val="Verzeichnis3"/>
        <w:rPr>
          <w:rFonts w:asciiTheme="minorHAnsi" w:eastAsiaTheme="minorEastAsia" w:hAnsiTheme="minorHAnsi" w:cstheme="minorBidi"/>
          <w:noProof/>
          <w:sz w:val="22"/>
          <w:szCs w:val="22"/>
        </w:rPr>
      </w:pPr>
      <w:hyperlink w:anchor="_Toc403472698"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Copy</w:t>
        </w:r>
        <w:r w:rsidR="00870FF7">
          <w:rPr>
            <w:noProof/>
            <w:webHidden/>
          </w:rPr>
          <w:tab/>
        </w:r>
        <w:r w:rsidR="00870FF7">
          <w:rPr>
            <w:noProof/>
            <w:webHidden/>
          </w:rPr>
          <w:fldChar w:fldCharType="begin"/>
        </w:r>
        <w:r w:rsidR="00870FF7">
          <w:rPr>
            <w:noProof/>
            <w:webHidden/>
          </w:rPr>
          <w:instrText xml:space="preserve"> PAGEREF _Toc403472698 \h </w:instrText>
        </w:r>
        <w:r w:rsidR="00870FF7">
          <w:rPr>
            <w:noProof/>
            <w:webHidden/>
          </w:rPr>
        </w:r>
        <w:r w:rsidR="00870FF7">
          <w:rPr>
            <w:noProof/>
            <w:webHidden/>
          </w:rPr>
          <w:fldChar w:fldCharType="separate"/>
        </w:r>
        <w:r w:rsidR="00870FF7">
          <w:rPr>
            <w:noProof/>
            <w:webHidden/>
          </w:rPr>
          <w:t>52</w:t>
        </w:r>
        <w:r w:rsidR="00870FF7">
          <w:rPr>
            <w:noProof/>
            <w:webHidden/>
          </w:rPr>
          <w:fldChar w:fldCharType="end"/>
        </w:r>
      </w:hyperlink>
    </w:p>
    <w:p w14:paraId="43E31296" w14:textId="77777777" w:rsidR="00870FF7" w:rsidRDefault="002B43A4">
      <w:pPr>
        <w:pStyle w:val="Verzeichnis3"/>
        <w:rPr>
          <w:rFonts w:asciiTheme="minorHAnsi" w:eastAsiaTheme="minorEastAsia" w:hAnsiTheme="minorHAnsi" w:cstheme="minorBidi"/>
          <w:noProof/>
          <w:sz w:val="22"/>
          <w:szCs w:val="22"/>
        </w:rPr>
      </w:pPr>
      <w:hyperlink w:anchor="_Toc403472699"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Paste</w:t>
        </w:r>
        <w:r w:rsidR="00870FF7">
          <w:rPr>
            <w:noProof/>
            <w:webHidden/>
          </w:rPr>
          <w:tab/>
        </w:r>
        <w:r w:rsidR="00870FF7">
          <w:rPr>
            <w:noProof/>
            <w:webHidden/>
          </w:rPr>
          <w:fldChar w:fldCharType="begin"/>
        </w:r>
        <w:r w:rsidR="00870FF7">
          <w:rPr>
            <w:noProof/>
            <w:webHidden/>
          </w:rPr>
          <w:instrText xml:space="preserve"> PAGEREF _Toc403472699 \h </w:instrText>
        </w:r>
        <w:r w:rsidR="00870FF7">
          <w:rPr>
            <w:noProof/>
            <w:webHidden/>
          </w:rPr>
        </w:r>
        <w:r w:rsidR="00870FF7">
          <w:rPr>
            <w:noProof/>
            <w:webHidden/>
          </w:rPr>
          <w:fldChar w:fldCharType="separate"/>
        </w:r>
        <w:r w:rsidR="00870FF7">
          <w:rPr>
            <w:noProof/>
            <w:webHidden/>
          </w:rPr>
          <w:t>53</w:t>
        </w:r>
        <w:r w:rsidR="00870FF7">
          <w:rPr>
            <w:noProof/>
            <w:webHidden/>
          </w:rPr>
          <w:fldChar w:fldCharType="end"/>
        </w:r>
      </w:hyperlink>
    </w:p>
    <w:p w14:paraId="794CD5C9" w14:textId="77777777" w:rsidR="00870FF7" w:rsidRDefault="002B43A4">
      <w:pPr>
        <w:pStyle w:val="Verzeichnis3"/>
        <w:rPr>
          <w:rFonts w:asciiTheme="minorHAnsi" w:eastAsiaTheme="minorEastAsia" w:hAnsiTheme="minorHAnsi" w:cstheme="minorBidi"/>
          <w:noProof/>
          <w:sz w:val="22"/>
          <w:szCs w:val="22"/>
        </w:rPr>
      </w:pPr>
      <w:hyperlink w:anchor="_Toc403472700"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Cut</w:t>
        </w:r>
        <w:r w:rsidR="00870FF7">
          <w:rPr>
            <w:noProof/>
            <w:webHidden/>
          </w:rPr>
          <w:tab/>
        </w:r>
        <w:r w:rsidR="00870FF7">
          <w:rPr>
            <w:noProof/>
            <w:webHidden/>
          </w:rPr>
          <w:fldChar w:fldCharType="begin"/>
        </w:r>
        <w:r w:rsidR="00870FF7">
          <w:rPr>
            <w:noProof/>
            <w:webHidden/>
          </w:rPr>
          <w:instrText xml:space="preserve"> PAGEREF _Toc403472700 \h </w:instrText>
        </w:r>
        <w:r w:rsidR="00870FF7">
          <w:rPr>
            <w:noProof/>
            <w:webHidden/>
          </w:rPr>
        </w:r>
        <w:r w:rsidR="00870FF7">
          <w:rPr>
            <w:noProof/>
            <w:webHidden/>
          </w:rPr>
          <w:fldChar w:fldCharType="separate"/>
        </w:r>
        <w:r w:rsidR="00870FF7">
          <w:rPr>
            <w:noProof/>
            <w:webHidden/>
          </w:rPr>
          <w:t>54</w:t>
        </w:r>
        <w:r w:rsidR="00870FF7">
          <w:rPr>
            <w:noProof/>
            <w:webHidden/>
          </w:rPr>
          <w:fldChar w:fldCharType="end"/>
        </w:r>
      </w:hyperlink>
    </w:p>
    <w:p w14:paraId="13B2834C" w14:textId="77777777" w:rsidR="00870FF7" w:rsidRDefault="002B43A4">
      <w:pPr>
        <w:pStyle w:val="Verzeichnis3"/>
        <w:rPr>
          <w:rFonts w:asciiTheme="minorHAnsi" w:eastAsiaTheme="minorEastAsia" w:hAnsiTheme="minorHAnsi" w:cstheme="minorBidi"/>
          <w:noProof/>
          <w:sz w:val="22"/>
          <w:szCs w:val="22"/>
        </w:rPr>
      </w:pPr>
      <w:hyperlink w:anchor="_Toc403472701"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Search in events...</w:t>
        </w:r>
        <w:r w:rsidR="00870FF7">
          <w:rPr>
            <w:noProof/>
            <w:webHidden/>
          </w:rPr>
          <w:tab/>
        </w:r>
        <w:r w:rsidR="00870FF7">
          <w:rPr>
            <w:noProof/>
            <w:webHidden/>
          </w:rPr>
          <w:fldChar w:fldCharType="begin"/>
        </w:r>
        <w:r w:rsidR="00870FF7">
          <w:rPr>
            <w:noProof/>
            <w:webHidden/>
          </w:rPr>
          <w:instrText xml:space="preserve"> PAGEREF _Toc403472701 \h </w:instrText>
        </w:r>
        <w:r w:rsidR="00870FF7">
          <w:rPr>
            <w:noProof/>
            <w:webHidden/>
          </w:rPr>
        </w:r>
        <w:r w:rsidR="00870FF7">
          <w:rPr>
            <w:noProof/>
            <w:webHidden/>
          </w:rPr>
          <w:fldChar w:fldCharType="separate"/>
        </w:r>
        <w:r w:rsidR="00870FF7">
          <w:rPr>
            <w:noProof/>
            <w:webHidden/>
          </w:rPr>
          <w:t>54</w:t>
        </w:r>
        <w:r w:rsidR="00870FF7">
          <w:rPr>
            <w:noProof/>
            <w:webHidden/>
          </w:rPr>
          <w:fldChar w:fldCharType="end"/>
        </w:r>
      </w:hyperlink>
    </w:p>
    <w:p w14:paraId="4263B714" w14:textId="77777777" w:rsidR="00870FF7" w:rsidRDefault="002B43A4">
      <w:pPr>
        <w:pStyle w:val="Verzeichnis3"/>
        <w:rPr>
          <w:rFonts w:asciiTheme="minorHAnsi" w:eastAsiaTheme="minorEastAsia" w:hAnsiTheme="minorHAnsi" w:cstheme="minorBidi"/>
          <w:noProof/>
          <w:sz w:val="22"/>
          <w:szCs w:val="22"/>
        </w:rPr>
      </w:pPr>
      <w:hyperlink w:anchor="_Toc403472702"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Find next...</w:t>
        </w:r>
        <w:r w:rsidR="00870FF7">
          <w:rPr>
            <w:noProof/>
            <w:webHidden/>
          </w:rPr>
          <w:tab/>
        </w:r>
        <w:r w:rsidR="00870FF7">
          <w:rPr>
            <w:noProof/>
            <w:webHidden/>
          </w:rPr>
          <w:fldChar w:fldCharType="begin"/>
        </w:r>
        <w:r w:rsidR="00870FF7">
          <w:rPr>
            <w:noProof/>
            <w:webHidden/>
          </w:rPr>
          <w:instrText xml:space="preserve"> PAGEREF _Toc403472702 \h </w:instrText>
        </w:r>
        <w:r w:rsidR="00870FF7">
          <w:rPr>
            <w:noProof/>
            <w:webHidden/>
          </w:rPr>
        </w:r>
        <w:r w:rsidR="00870FF7">
          <w:rPr>
            <w:noProof/>
            <w:webHidden/>
          </w:rPr>
          <w:fldChar w:fldCharType="separate"/>
        </w:r>
        <w:r w:rsidR="00870FF7">
          <w:rPr>
            <w:noProof/>
            <w:webHidden/>
          </w:rPr>
          <w:t>55</w:t>
        </w:r>
        <w:r w:rsidR="00870FF7">
          <w:rPr>
            <w:noProof/>
            <w:webHidden/>
          </w:rPr>
          <w:fldChar w:fldCharType="end"/>
        </w:r>
      </w:hyperlink>
    </w:p>
    <w:p w14:paraId="06734426" w14:textId="77777777" w:rsidR="00870FF7" w:rsidRDefault="002B43A4">
      <w:pPr>
        <w:pStyle w:val="Verzeichnis3"/>
        <w:rPr>
          <w:rFonts w:asciiTheme="minorHAnsi" w:eastAsiaTheme="minorEastAsia" w:hAnsiTheme="minorHAnsi" w:cstheme="minorBidi"/>
          <w:noProof/>
          <w:sz w:val="22"/>
          <w:szCs w:val="22"/>
        </w:rPr>
      </w:pPr>
      <w:hyperlink w:anchor="_Toc403472703"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Replace in events...</w:t>
        </w:r>
        <w:r w:rsidR="00870FF7">
          <w:rPr>
            <w:noProof/>
            <w:webHidden/>
          </w:rPr>
          <w:tab/>
        </w:r>
        <w:r w:rsidR="00870FF7">
          <w:rPr>
            <w:noProof/>
            <w:webHidden/>
          </w:rPr>
          <w:fldChar w:fldCharType="begin"/>
        </w:r>
        <w:r w:rsidR="00870FF7">
          <w:rPr>
            <w:noProof/>
            <w:webHidden/>
          </w:rPr>
          <w:instrText xml:space="preserve"> PAGEREF _Toc403472703 \h </w:instrText>
        </w:r>
        <w:r w:rsidR="00870FF7">
          <w:rPr>
            <w:noProof/>
            <w:webHidden/>
          </w:rPr>
        </w:r>
        <w:r w:rsidR="00870FF7">
          <w:rPr>
            <w:noProof/>
            <w:webHidden/>
          </w:rPr>
          <w:fldChar w:fldCharType="separate"/>
        </w:r>
        <w:r w:rsidR="00870FF7">
          <w:rPr>
            <w:noProof/>
            <w:webHidden/>
          </w:rPr>
          <w:t>55</w:t>
        </w:r>
        <w:r w:rsidR="00870FF7">
          <w:rPr>
            <w:noProof/>
            <w:webHidden/>
          </w:rPr>
          <w:fldChar w:fldCharType="end"/>
        </w:r>
      </w:hyperlink>
    </w:p>
    <w:p w14:paraId="0F0A1D08" w14:textId="77777777" w:rsidR="00870FF7" w:rsidRDefault="002B43A4">
      <w:pPr>
        <w:pStyle w:val="Verzeichnis3"/>
        <w:rPr>
          <w:rFonts w:asciiTheme="minorHAnsi" w:eastAsiaTheme="minorEastAsia" w:hAnsiTheme="minorHAnsi" w:cstheme="minorBidi"/>
          <w:noProof/>
          <w:sz w:val="22"/>
          <w:szCs w:val="22"/>
        </w:rPr>
      </w:pPr>
      <w:hyperlink w:anchor="_Toc403472704"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Go to...</w:t>
        </w:r>
        <w:r w:rsidR="00870FF7">
          <w:rPr>
            <w:noProof/>
            <w:webHidden/>
          </w:rPr>
          <w:tab/>
        </w:r>
        <w:r w:rsidR="00870FF7">
          <w:rPr>
            <w:noProof/>
            <w:webHidden/>
          </w:rPr>
          <w:fldChar w:fldCharType="begin"/>
        </w:r>
        <w:r w:rsidR="00870FF7">
          <w:rPr>
            <w:noProof/>
            <w:webHidden/>
          </w:rPr>
          <w:instrText xml:space="preserve"> PAGEREF _Toc403472704 \h </w:instrText>
        </w:r>
        <w:r w:rsidR="00870FF7">
          <w:rPr>
            <w:noProof/>
            <w:webHidden/>
          </w:rPr>
        </w:r>
        <w:r w:rsidR="00870FF7">
          <w:rPr>
            <w:noProof/>
            <w:webHidden/>
          </w:rPr>
          <w:fldChar w:fldCharType="separate"/>
        </w:r>
        <w:r w:rsidR="00870FF7">
          <w:rPr>
            <w:noProof/>
            <w:webHidden/>
          </w:rPr>
          <w:t>56</w:t>
        </w:r>
        <w:r w:rsidR="00870FF7">
          <w:rPr>
            <w:noProof/>
            <w:webHidden/>
          </w:rPr>
          <w:fldChar w:fldCharType="end"/>
        </w:r>
      </w:hyperlink>
    </w:p>
    <w:p w14:paraId="12086A5D" w14:textId="77777777" w:rsidR="00870FF7" w:rsidRDefault="002B43A4">
      <w:pPr>
        <w:pStyle w:val="Verzeichnis3"/>
        <w:rPr>
          <w:rFonts w:asciiTheme="minorHAnsi" w:eastAsiaTheme="minorEastAsia" w:hAnsiTheme="minorHAnsi" w:cstheme="minorBidi"/>
          <w:noProof/>
          <w:sz w:val="22"/>
          <w:szCs w:val="22"/>
        </w:rPr>
      </w:pPr>
      <w:hyperlink w:anchor="_Toc403472705"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EXAKT search...</w:t>
        </w:r>
        <w:r w:rsidR="00870FF7">
          <w:rPr>
            <w:noProof/>
            <w:webHidden/>
          </w:rPr>
          <w:tab/>
        </w:r>
        <w:r w:rsidR="00870FF7">
          <w:rPr>
            <w:noProof/>
            <w:webHidden/>
          </w:rPr>
          <w:fldChar w:fldCharType="begin"/>
        </w:r>
        <w:r w:rsidR="00870FF7">
          <w:rPr>
            <w:noProof/>
            <w:webHidden/>
          </w:rPr>
          <w:instrText xml:space="preserve"> PAGEREF _Toc403472705 \h </w:instrText>
        </w:r>
        <w:r w:rsidR="00870FF7">
          <w:rPr>
            <w:noProof/>
            <w:webHidden/>
          </w:rPr>
        </w:r>
        <w:r w:rsidR="00870FF7">
          <w:rPr>
            <w:noProof/>
            <w:webHidden/>
          </w:rPr>
          <w:fldChar w:fldCharType="separate"/>
        </w:r>
        <w:r w:rsidR="00870FF7">
          <w:rPr>
            <w:noProof/>
            <w:webHidden/>
          </w:rPr>
          <w:t>57</w:t>
        </w:r>
        <w:r w:rsidR="00870FF7">
          <w:rPr>
            <w:noProof/>
            <w:webHidden/>
          </w:rPr>
          <w:fldChar w:fldCharType="end"/>
        </w:r>
      </w:hyperlink>
    </w:p>
    <w:p w14:paraId="67E53CF0" w14:textId="77777777" w:rsidR="00870FF7" w:rsidRDefault="002B43A4">
      <w:pPr>
        <w:pStyle w:val="Verzeichnis3"/>
        <w:rPr>
          <w:rFonts w:asciiTheme="minorHAnsi" w:eastAsiaTheme="minorEastAsia" w:hAnsiTheme="minorHAnsi" w:cstheme="minorBidi"/>
          <w:noProof/>
          <w:sz w:val="22"/>
          <w:szCs w:val="22"/>
        </w:rPr>
      </w:pPr>
      <w:hyperlink w:anchor="_Toc403472706"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w:t>
        </w:r>
        <w:r w:rsidR="00870FF7">
          <w:rPr>
            <w:noProof/>
            <w:webHidden/>
          </w:rPr>
          <w:tab/>
        </w:r>
        <w:r w:rsidR="00870FF7">
          <w:rPr>
            <w:noProof/>
            <w:webHidden/>
          </w:rPr>
          <w:fldChar w:fldCharType="begin"/>
        </w:r>
        <w:r w:rsidR="00870FF7">
          <w:rPr>
            <w:noProof/>
            <w:webHidden/>
          </w:rPr>
          <w:instrText xml:space="preserve"> PAGEREF _Toc403472706 \h </w:instrText>
        </w:r>
        <w:r w:rsidR="00870FF7">
          <w:rPr>
            <w:noProof/>
            <w:webHidden/>
          </w:rPr>
        </w:r>
        <w:r w:rsidR="00870FF7">
          <w:rPr>
            <w:noProof/>
            <w:webHidden/>
          </w:rPr>
          <w:fldChar w:fldCharType="separate"/>
        </w:r>
        <w:r w:rsidR="00870FF7">
          <w:rPr>
            <w:noProof/>
            <w:webHidden/>
          </w:rPr>
          <w:t>57</w:t>
        </w:r>
        <w:r w:rsidR="00870FF7">
          <w:rPr>
            <w:noProof/>
            <w:webHidden/>
          </w:rPr>
          <w:fldChar w:fldCharType="end"/>
        </w:r>
      </w:hyperlink>
    </w:p>
    <w:p w14:paraId="605FA425" w14:textId="77777777" w:rsidR="00870FF7" w:rsidRDefault="002B43A4">
      <w:pPr>
        <w:pStyle w:val="Verzeichnis3"/>
        <w:rPr>
          <w:rFonts w:asciiTheme="minorHAnsi" w:eastAsiaTheme="minorEastAsia" w:hAnsiTheme="minorHAnsi" w:cstheme="minorBidi"/>
          <w:noProof/>
          <w:sz w:val="22"/>
          <w:szCs w:val="22"/>
        </w:rPr>
      </w:pPr>
      <w:hyperlink w:anchor="_Toc403472707"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new</w:t>
        </w:r>
        <w:r w:rsidR="00870FF7">
          <w:rPr>
            <w:noProof/>
            <w:webHidden/>
          </w:rPr>
          <w:tab/>
        </w:r>
        <w:r w:rsidR="00870FF7">
          <w:rPr>
            <w:noProof/>
            <w:webHidden/>
          </w:rPr>
          <w:fldChar w:fldCharType="begin"/>
        </w:r>
        <w:r w:rsidR="00870FF7">
          <w:rPr>
            <w:noProof/>
            <w:webHidden/>
          </w:rPr>
          <w:instrText xml:space="preserve"> PAGEREF _Toc403472707 \h </w:instrText>
        </w:r>
        <w:r w:rsidR="00870FF7">
          <w:rPr>
            <w:noProof/>
            <w:webHidden/>
          </w:rPr>
        </w:r>
        <w:r w:rsidR="00870FF7">
          <w:rPr>
            <w:noProof/>
            <w:webHidden/>
          </w:rPr>
          <w:fldChar w:fldCharType="separate"/>
        </w:r>
        <w:r w:rsidR="00870FF7">
          <w:rPr>
            <w:noProof/>
            <w:webHidden/>
          </w:rPr>
          <w:t>58</w:t>
        </w:r>
        <w:r w:rsidR="00870FF7">
          <w:rPr>
            <w:noProof/>
            <w:webHidden/>
          </w:rPr>
          <w:fldChar w:fldCharType="end"/>
        </w:r>
      </w:hyperlink>
    </w:p>
    <w:p w14:paraId="5028FAEE" w14:textId="77777777" w:rsidR="00870FF7" w:rsidRDefault="002B43A4">
      <w:pPr>
        <w:pStyle w:val="Verzeichnis3"/>
        <w:rPr>
          <w:rFonts w:asciiTheme="minorHAnsi" w:eastAsiaTheme="minorEastAsia" w:hAnsiTheme="minorHAnsi" w:cstheme="minorBidi"/>
          <w:noProof/>
          <w:sz w:val="22"/>
          <w:szCs w:val="22"/>
        </w:rPr>
      </w:pPr>
      <w:hyperlink w:anchor="_Toc403472708"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Left part to new</w:t>
        </w:r>
        <w:r w:rsidR="00870FF7">
          <w:rPr>
            <w:noProof/>
            <w:webHidden/>
          </w:rPr>
          <w:tab/>
        </w:r>
        <w:r w:rsidR="00870FF7">
          <w:rPr>
            <w:noProof/>
            <w:webHidden/>
          </w:rPr>
          <w:fldChar w:fldCharType="begin"/>
        </w:r>
        <w:r w:rsidR="00870FF7">
          <w:rPr>
            <w:noProof/>
            <w:webHidden/>
          </w:rPr>
          <w:instrText xml:space="preserve"> PAGEREF _Toc403472708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4F2F4DFB" w14:textId="77777777" w:rsidR="00870FF7" w:rsidRDefault="002B43A4">
      <w:pPr>
        <w:pStyle w:val="Verzeichnis3"/>
        <w:rPr>
          <w:rFonts w:asciiTheme="minorHAnsi" w:eastAsiaTheme="minorEastAsia" w:hAnsiTheme="minorHAnsi" w:cstheme="minorBidi"/>
          <w:noProof/>
          <w:sz w:val="22"/>
          <w:szCs w:val="22"/>
        </w:rPr>
      </w:pPr>
      <w:hyperlink w:anchor="_Toc403472709"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Right part to new</w:t>
        </w:r>
        <w:r w:rsidR="00870FF7">
          <w:rPr>
            <w:noProof/>
            <w:webHidden/>
          </w:rPr>
          <w:tab/>
        </w:r>
        <w:r w:rsidR="00870FF7">
          <w:rPr>
            <w:noProof/>
            <w:webHidden/>
          </w:rPr>
          <w:fldChar w:fldCharType="begin"/>
        </w:r>
        <w:r w:rsidR="00870FF7">
          <w:rPr>
            <w:noProof/>
            <w:webHidden/>
          </w:rPr>
          <w:instrText xml:space="preserve"> PAGEREF _Toc403472709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64CF87FF" w14:textId="77777777" w:rsidR="00870FF7" w:rsidRDefault="002B43A4">
      <w:pPr>
        <w:pStyle w:val="Verzeichnis3"/>
        <w:rPr>
          <w:rFonts w:asciiTheme="minorHAnsi" w:eastAsiaTheme="minorEastAsia" w:hAnsiTheme="minorHAnsi" w:cstheme="minorBidi"/>
          <w:noProof/>
          <w:sz w:val="22"/>
          <w:szCs w:val="22"/>
        </w:rPr>
      </w:pPr>
      <w:hyperlink w:anchor="_Toc403472710"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RTF</w:t>
        </w:r>
        <w:r w:rsidR="00870FF7">
          <w:rPr>
            <w:noProof/>
            <w:webHidden/>
          </w:rPr>
          <w:tab/>
        </w:r>
        <w:r w:rsidR="00870FF7">
          <w:rPr>
            <w:noProof/>
            <w:webHidden/>
          </w:rPr>
          <w:fldChar w:fldCharType="begin"/>
        </w:r>
        <w:r w:rsidR="00870FF7">
          <w:rPr>
            <w:noProof/>
            <w:webHidden/>
          </w:rPr>
          <w:instrText xml:space="preserve"> PAGEREF _Toc403472710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08A13E79" w14:textId="77777777" w:rsidR="00870FF7" w:rsidRDefault="002B43A4">
      <w:pPr>
        <w:pStyle w:val="Verzeichnis3"/>
        <w:rPr>
          <w:rFonts w:asciiTheme="minorHAnsi" w:eastAsiaTheme="minorEastAsia" w:hAnsiTheme="minorHAnsi" w:cstheme="minorBidi"/>
          <w:noProof/>
          <w:sz w:val="22"/>
          <w:szCs w:val="22"/>
        </w:rPr>
      </w:pPr>
      <w:hyperlink w:anchor="_Toc403472711"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Selection to HTML</w:t>
        </w:r>
        <w:r w:rsidR="00870FF7">
          <w:rPr>
            <w:noProof/>
            <w:webHidden/>
          </w:rPr>
          <w:tab/>
        </w:r>
        <w:r w:rsidR="00870FF7">
          <w:rPr>
            <w:noProof/>
            <w:webHidden/>
          </w:rPr>
          <w:fldChar w:fldCharType="begin"/>
        </w:r>
        <w:r w:rsidR="00870FF7">
          <w:rPr>
            <w:noProof/>
            <w:webHidden/>
          </w:rPr>
          <w:instrText xml:space="preserve"> PAGEREF _Toc403472711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2CE64C99" w14:textId="77777777" w:rsidR="00870FF7" w:rsidRDefault="002B43A4">
      <w:pPr>
        <w:pStyle w:val="Verzeichnis3"/>
        <w:rPr>
          <w:rFonts w:asciiTheme="minorHAnsi" w:eastAsiaTheme="minorEastAsia" w:hAnsiTheme="minorHAnsi" w:cstheme="minorBidi"/>
          <w:noProof/>
          <w:sz w:val="22"/>
          <w:szCs w:val="22"/>
        </w:rPr>
      </w:pPr>
      <w:hyperlink w:anchor="_Toc403472712"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Selection &gt; Print selection…</w:t>
        </w:r>
        <w:r w:rsidR="00870FF7">
          <w:rPr>
            <w:noProof/>
            <w:webHidden/>
          </w:rPr>
          <w:tab/>
        </w:r>
        <w:r w:rsidR="00870FF7">
          <w:rPr>
            <w:noProof/>
            <w:webHidden/>
          </w:rPr>
          <w:fldChar w:fldCharType="begin"/>
        </w:r>
        <w:r w:rsidR="00870FF7">
          <w:rPr>
            <w:noProof/>
            <w:webHidden/>
          </w:rPr>
          <w:instrText xml:space="preserve"> PAGEREF _Toc403472712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1A155C9B" w14:textId="77777777" w:rsidR="00870FF7" w:rsidRDefault="002B43A4">
      <w:pPr>
        <w:pStyle w:val="Verzeichnis3"/>
        <w:rPr>
          <w:rFonts w:asciiTheme="minorHAnsi" w:eastAsiaTheme="minorEastAsia" w:hAnsiTheme="minorHAnsi" w:cstheme="minorBidi"/>
          <w:noProof/>
          <w:sz w:val="22"/>
          <w:szCs w:val="22"/>
        </w:rPr>
      </w:pPr>
      <w:hyperlink w:anchor="_Toc403472713"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Preferences…</w:t>
        </w:r>
        <w:r w:rsidR="00870FF7">
          <w:rPr>
            <w:noProof/>
            <w:webHidden/>
          </w:rPr>
          <w:tab/>
        </w:r>
        <w:r w:rsidR="00870FF7">
          <w:rPr>
            <w:noProof/>
            <w:webHidden/>
          </w:rPr>
          <w:fldChar w:fldCharType="begin"/>
        </w:r>
        <w:r w:rsidR="00870FF7">
          <w:rPr>
            <w:noProof/>
            <w:webHidden/>
          </w:rPr>
          <w:instrText xml:space="preserve"> PAGEREF _Toc403472713 \h </w:instrText>
        </w:r>
        <w:r w:rsidR="00870FF7">
          <w:rPr>
            <w:noProof/>
            <w:webHidden/>
          </w:rPr>
        </w:r>
        <w:r w:rsidR="00870FF7">
          <w:rPr>
            <w:noProof/>
            <w:webHidden/>
          </w:rPr>
          <w:fldChar w:fldCharType="separate"/>
        </w:r>
        <w:r w:rsidR="00870FF7">
          <w:rPr>
            <w:noProof/>
            <w:webHidden/>
          </w:rPr>
          <w:t>59</w:t>
        </w:r>
        <w:r w:rsidR="00870FF7">
          <w:rPr>
            <w:noProof/>
            <w:webHidden/>
          </w:rPr>
          <w:fldChar w:fldCharType="end"/>
        </w:r>
      </w:hyperlink>
    </w:p>
    <w:p w14:paraId="408E63AD" w14:textId="77777777" w:rsidR="00870FF7" w:rsidRDefault="002B43A4">
      <w:pPr>
        <w:pStyle w:val="Verzeichnis3"/>
        <w:rPr>
          <w:rFonts w:asciiTheme="minorHAnsi" w:eastAsiaTheme="minorEastAsia" w:hAnsiTheme="minorHAnsi" w:cstheme="minorBidi"/>
          <w:noProof/>
          <w:sz w:val="22"/>
          <w:szCs w:val="22"/>
        </w:rPr>
      </w:pPr>
      <w:hyperlink w:anchor="_Toc403472714" w:history="1">
        <w:r w:rsidR="00870FF7" w:rsidRPr="00D46FE4">
          <w:rPr>
            <w:rStyle w:val="Hyperlink"/>
            <w:noProof/>
            <w:lang w:val="en-GB" w:bidi="hi-IN"/>
          </w:rPr>
          <w:t>xviii.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Edit &gt; Partitur preferences…</w:t>
        </w:r>
        <w:r w:rsidR="00870FF7">
          <w:rPr>
            <w:noProof/>
            <w:webHidden/>
          </w:rPr>
          <w:tab/>
        </w:r>
        <w:r w:rsidR="00870FF7">
          <w:rPr>
            <w:noProof/>
            <w:webHidden/>
          </w:rPr>
          <w:fldChar w:fldCharType="begin"/>
        </w:r>
        <w:r w:rsidR="00870FF7">
          <w:rPr>
            <w:noProof/>
            <w:webHidden/>
          </w:rPr>
          <w:instrText xml:space="preserve"> PAGEREF _Toc403472714 \h </w:instrText>
        </w:r>
        <w:r w:rsidR="00870FF7">
          <w:rPr>
            <w:noProof/>
            <w:webHidden/>
          </w:rPr>
        </w:r>
        <w:r w:rsidR="00870FF7">
          <w:rPr>
            <w:noProof/>
            <w:webHidden/>
          </w:rPr>
          <w:fldChar w:fldCharType="separate"/>
        </w:r>
        <w:r w:rsidR="00870FF7">
          <w:rPr>
            <w:noProof/>
            <w:webHidden/>
          </w:rPr>
          <w:t>66</w:t>
        </w:r>
        <w:r w:rsidR="00870FF7">
          <w:rPr>
            <w:noProof/>
            <w:webHidden/>
          </w:rPr>
          <w:fldChar w:fldCharType="end"/>
        </w:r>
      </w:hyperlink>
    </w:p>
    <w:p w14:paraId="3192B49F" w14:textId="77777777" w:rsidR="00870FF7" w:rsidRDefault="002B43A4">
      <w:pPr>
        <w:pStyle w:val="Verzeichnis2"/>
        <w:rPr>
          <w:rFonts w:asciiTheme="minorHAnsi" w:eastAsiaTheme="minorEastAsia" w:hAnsiTheme="minorHAnsi" w:cstheme="minorBidi"/>
          <w:noProof/>
          <w:sz w:val="22"/>
          <w:szCs w:val="22"/>
        </w:rPr>
      </w:pPr>
      <w:hyperlink w:anchor="_Toc403472715" w:history="1">
        <w:r w:rsidR="00870FF7" w:rsidRPr="00D46FE4">
          <w:rPr>
            <w:rStyle w:val="Hyperlink"/>
            <w:noProof/>
            <w:lang w:val="en-GB" w:bidi="hi-IN"/>
          </w:rPr>
          <w:t>c.</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Menu</w:t>
        </w:r>
        <w:r w:rsidR="00870FF7">
          <w:rPr>
            <w:noProof/>
            <w:webHidden/>
          </w:rPr>
          <w:tab/>
        </w:r>
        <w:r w:rsidR="00870FF7">
          <w:rPr>
            <w:noProof/>
            <w:webHidden/>
          </w:rPr>
          <w:fldChar w:fldCharType="begin"/>
        </w:r>
        <w:r w:rsidR="00870FF7">
          <w:rPr>
            <w:noProof/>
            <w:webHidden/>
          </w:rPr>
          <w:instrText xml:space="preserve"> PAGEREF _Toc403472715 \h </w:instrText>
        </w:r>
        <w:r w:rsidR="00870FF7">
          <w:rPr>
            <w:noProof/>
            <w:webHidden/>
          </w:rPr>
        </w:r>
        <w:r w:rsidR="00870FF7">
          <w:rPr>
            <w:noProof/>
            <w:webHidden/>
          </w:rPr>
          <w:fldChar w:fldCharType="separate"/>
        </w:r>
        <w:r w:rsidR="00870FF7">
          <w:rPr>
            <w:noProof/>
            <w:webHidden/>
          </w:rPr>
          <w:t>72</w:t>
        </w:r>
        <w:r w:rsidR="00870FF7">
          <w:rPr>
            <w:noProof/>
            <w:webHidden/>
          </w:rPr>
          <w:fldChar w:fldCharType="end"/>
        </w:r>
      </w:hyperlink>
    </w:p>
    <w:p w14:paraId="64280A42" w14:textId="77777777" w:rsidR="00870FF7" w:rsidRDefault="002B43A4">
      <w:pPr>
        <w:pStyle w:val="Verzeichnis3"/>
        <w:rPr>
          <w:rFonts w:asciiTheme="minorHAnsi" w:eastAsiaTheme="minorEastAsia" w:hAnsiTheme="minorHAnsi" w:cstheme="minorBidi"/>
          <w:noProof/>
          <w:sz w:val="22"/>
          <w:szCs w:val="22"/>
        </w:rPr>
      </w:pPr>
      <w:hyperlink w:anchor="_Toc403472716"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Keyboard</w:t>
        </w:r>
        <w:r w:rsidR="00870FF7">
          <w:rPr>
            <w:noProof/>
            <w:webHidden/>
          </w:rPr>
          <w:tab/>
        </w:r>
        <w:r w:rsidR="00870FF7">
          <w:rPr>
            <w:noProof/>
            <w:webHidden/>
          </w:rPr>
          <w:fldChar w:fldCharType="begin"/>
        </w:r>
        <w:r w:rsidR="00870FF7">
          <w:rPr>
            <w:noProof/>
            <w:webHidden/>
          </w:rPr>
          <w:instrText xml:space="preserve"> PAGEREF _Toc403472716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6F1E5F4A" w14:textId="77777777" w:rsidR="00870FF7" w:rsidRDefault="002B43A4">
      <w:pPr>
        <w:pStyle w:val="Verzeichnis3"/>
        <w:rPr>
          <w:rFonts w:asciiTheme="minorHAnsi" w:eastAsiaTheme="minorEastAsia" w:hAnsiTheme="minorHAnsi" w:cstheme="minorBidi"/>
          <w:noProof/>
          <w:sz w:val="22"/>
          <w:szCs w:val="22"/>
        </w:rPr>
      </w:pPr>
      <w:hyperlink w:anchor="_Toc403472717"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Link panel</w:t>
        </w:r>
        <w:r w:rsidR="00870FF7">
          <w:rPr>
            <w:noProof/>
            <w:webHidden/>
          </w:rPr>
          <w:tab/>
        </w:r>
        <w:r w:rsidR="00870FF7">
          <w:rPr>
            <w:noProof/>
            <w:webHidden/>
          </w:rPr>
          <w:fldChar w:fldCharType="begin"/>
        </w:r>
        <w:r w:rsidR="00870FF7">
          <w:rPr>
            <w:noProof/>
            <w:webHidden/>
          </w:rPr>
          <w:instrText xml:space="preserve"> PAGEREF _Toc403472717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7B3A8780" w14:textId="77777777" w:rsidR="00870FF7" w:rsidRDefault="002B43A4">
      <w:pPr>
        <w:pStyle w:val="Verzeichnis3"/>
        <w:rPr>
          <w:rFonts w:asciiTheme="minorHAnsi" w:eastAsiaTheme="minorEastAsia" w:hAnsiTheme="minorHAnsi" w:cstheme="minorBidi"/>
          <w:noProof/>
          <w:sz w:val="22"/>
          <w:szCs w:val="22"/>
        </w:rPr>
      </w:pPr>
      <w:hyperlink w:anchor="_Toc403472718"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Audio/Video panel</w:t>
        </w:r>
        <w:r w:rsidR="00870FF7">
          <w:rPr>
            <w:noProof/>
            <w:webHidden/>
          </w:rPr>
          <w:tab/>
        </w:r>
        <w:r w:rsidR="00870FF7">
          <w:rPr>
            <w:noProof/>
            <w:webHidden/>
          </w:rPr>
          <w:fldChar w:fldCharType="begin"/>
        </w:r>
        <w:r w:rsidR="00870FF7">
          <w:rPr>
            <w:noProof/>
            <w:webHidden/>
          </w:rPr>
          <w:instrText xml:space="preserve"> PAGEREF _Toc403472718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0F6D2FD1" w14:textId="77777777" w:rsidR="00870FF7" w:rsidRDefault="002B43A4">
      <w:pPr>
        <w:pStyle w:val="Verzeichnis3"/>
        <w:rPr>
          <w:rFonts w:asciiTheme="minorHAnsi" w:eastAsiaTheme="minorEastAsia" w:hAnsiTheme="minorHAnsi" w:cstheme="minorBidi"/>
          <w:noProof/>
          <w:sz w:val="22"/>
          <w:szCs w:val="22"/>
        </w:rPr>
      </w:pPr>
      <w:hyperlink w:anchor="_Toc403472719"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Praat panel</w:t>
        </w:r>
        <w:r w:rsidR="00870FF7">
          <w:rPr>
            <w:noProof/>
            <w:webHidden/>
          </w:rPr>
          <w:tab/>
        </w:r>
        <w:r w:rsidR="00870FF7">
          <w:rPr>
            <w:noProof/>
            <w:webHidden/>
          </w:rPr>
          <w:fldChar w:fldCharType="begin"/>
        </w:r>
        <w:r w:rsidR="00870FF7">
          <w:rPr>
            <w:noProof/>
            <w:webHidden/>
          </w:rPr>
          <w:instrText xml:space="preserve"> PAGEREF _Toc403472719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6AD01135" w14:textId="77777777" w:rsidR="00870FF7" w:rsidRDefault="002B43A4">
      <w:pPr>
        <w:pStyle w:val="Verzeichnis3"/>
        <w:rPr>
          <w:rFonts w:asciiTheme="minorHAnsi" w:eastAsiaTheme="minorEastAsia" w:hAnsiTheme="minorHAnsi" w:cstheme="minorBidi"/>
          <w:noProof/>
          <w:sz w:val="22"/>
          <w:szCs w:val="22"/>
        </w:rPr>
      </w:pPr>
      <w:hyperlink w:anchor="_Toc403472720"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Annotation panel</w:t>
        </w:r>
        <w:r w:rsidR="00870FF7">
          <w:rPr>
            <w:noProof/>
            <w:webHidden/>
          </w:rPr>
          <w:tab/>
        </w:r>
        <w:r w:rsidR="00870FF7">
          <w:rPr>
            <w:noProof/>
            <w:webHidden/>
          </w:rPr>
          <w:fldChar w:fldCharType="begin"/>
        </w:r>
        <w:r w:rsidR="00870FF7">
          <w:rPr>
            <w:noProof/>
            <w:webHidden/>
          </w:rPr>
          <w:instrText xml:space="preserve"> PAGEREF _Toc403472720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4B310581" w14:textId="77777777" w:rsidR="00870FF7" w:rsidRDefault="002B43A4">
      <w:pPr>
        <w:pStyle w:val="Verzeichnis3"/>
        <w:rPr>
          <w:rFonts w:asciiTheme="minorHAnsi" w:eastAsiaTheme="minorEastAsia" w:hAnsiTheme="minorHAnsi" w:cstheme="minorBidi"/>
          <w:noProof/>
          <w:sz w:val="22"/>
          <w:szCs w:val="22"/>
        </w:rPr>
      </w:pPr>
      <w:hyperlink w:anchor="_Toc403472721"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IPA panel</w:t>
        </w:r>
        <w:r w:rsidR="00870FF7">
          <w:rPr>
            <w:noProof/>
            <w:webHidden/>
          </w:rPr>
          <w:tab/>
        </w:r>
        <w:r w:rsidR="00870FF7">
          <w:rPr>
            <w:noProof/>
            <w:webHidden/>
          </w:rPr>
          <w:fldChar w:fldCharType="begin"/>
        </w:r>
        <w:r w:rsidR="00870FF7">
          <w:rPr>
            <w:noProof/>
            <w:webHidden/>
          </w:rPr>
          <w:instrText xml:space="preserve"> PAGEREF _Toc403472721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32AD0B64" w14:textId="77777777" w:rsidR="00870FF7" w:rsidRDefault="002B43A4">
      <w:pPr>
        <w:pStyle w:val="Verzeichnis3"/>
        <w:rPr>
          <w:rFonts w:asciiTheme="minorHAnsi" w:eastAsiaTheme="minorEastAsia" w:hAnsiTheme="minorHAnsi" w:cstheme="minorBidi"/>
          <w:noProof/>
          <w:sz w:val="22"/>
          <w:szCs w:val="22"/>
        </w:rPr>
      </w:pPr>
      <w:hyperlink w:anchor="_Toc403472722"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toolbar</w:t>
        </w:r>
        <w:r w:rsidR="00870FF7">
          <w:rPr>
            <w:noProof/>
            <w:webHidden/>
          </w:rPr>
          <w:tab/>
        </w:r>
        <w:r w:rsidR="00870FF7">
          <w:rPr>
            <w:noProof/>
            <w:webHidden/>
          </w:rPr>
          <w:fldChar w:fldCharType="begin"/>
        </w:r>
        <w:r w:rsidR="00870FF7">
          <w:rPr>
            <w:noProof/>
            <w:webHidden/>
          </w:rPr>
          <w:instrText xml:space="preserve"> PAGEREF _Toc403472722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339AD9E4" w14:textId="77777777" w:rsidR="00870FF7" w:rsidRDefault="002B43A4">
      <w:pPr>
        <w:pStyle w:val="Verzeichnis3"/>
        <w:rPr>
          <w:rFonts w:asciiTheme="minorHAnsi" w:eastAsiaTheme="minorEastAsia" w:hAnsiTheme="minorHAnsi" w:cstheme="minorBidi"/>
          <w:noProof/>
          <w:sz w:val="22"/>
          <w:szCs w:val="22"/>
        </w:rPr>
      </w:pPr>
      <w:hyperlink w:anchor="_Toc403472723"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large text field</w:t>
        </w:r>
        <w:r w:rsidR="00870FF7">
          <w:rPr>
            <w:noProof/>
            <w:webHidden/>
          </w:rPr>
          <w:tab/>
        </w:r>
        <w:r w:rsidR="00870FF7">
          <w:rPr>
            <w:noProof/>
            <w:webHidden/>
          </w:rPr>
          <w:fldChar w:fldCharType="begin"/>
        </w:r>
        <w:r w:rsidR="00870FF7">
          <w:rPr>
            <w:noProof/>
            <w:webHidden/>
          </w:rPr>
          <w:instrText xml:space="preserve"> PAGEREF _Toc403472723 \h </w:instrText>
        </w:r>
        <w:r w:rsidR="00870FF7">
          <w:rPr>
            <w:noProof/>
            <w:webHidden/>
          </w:rPr>
        </w:r>
        <w:r w:rsidR="00870FF7">
          <w:rPr>
            <w:noProof/>
            <w:webHidden/>
          </w:rPr>
          <w:fldChar w:fldCharType="separate"/>
        </w:r>
        <w:r w:rsidR="00870FF7">
          <w:rPr>
            <w:noProof/>
            <w:webHidden/>
          </w:rPr>
          <w:t>73</w:t>
        </w:r>
        <w:r w:rsidR="00870FF7">
          <w:rPr>
            <w:noProof/>
            <w:webHidden/>
          </w:rPr>
          <w:fldChar w:fldCharType="end"/>
        </w:r>
      </w:hyperlink>
    </w:p>
    <w:p w14:paraId="56A5BC25" w14:textId="77777777" w:rsidR="00870FF7" w:rsidRDefault="002B43A4">
      <w:pPr>
        <w:pStyle w:val="Verzeichnis3"/>
        <w:rPr>
          <w:rFonts w:asciiTheme="minorHAnsi" w:eastAsiaTheme="minorEastAsia" w:hAnsiTheme="minorHAnsi" w:cstheme="minorBidi"/>
          <w:noProof/>
          <w:sz w:val="22"/>
          <w:szCs w:val="22"/>
        </w:rPr>
      </w:pPr>
      <w:hyperlink w:anchor="_Toc403472724"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grid</w:t>
        </w:r>
        <w:r w:rsidR="00870FF7">
          <w:rPr>
            <w:noProof/>
            <w:webHidden/>
          </w:rPr>
          <w:tab/>
        </w:r>
        <w:r w:rsidR="00870FF7">
          <w:rPr>
            <w:noProof/>
            <w:webHidden/>
          </w:rPr>
          <w:fldChar w:fldCharType="begin"/>
        </w:r>
        <w:r w:rsidR="00870FF7">
          <w:rPr>
            <w:noProof/>
            <w:webHidden/>
          </w:rPr>
          <w:instrText xml:space="preserve"> PAGEREF _Toc403472724 \h </w:instrText>
        </w:r>
        <w:r w:rsidR="00870FF7">
          <w:rPr>
            <w:noProof/>
            <w:webHidden/>
          </w:rPr>
        </w:r>
        <w:r w:rsidR="00870FF7">
          <w:rPr>
            <w:noProof/>
            <w:webHidden/>
          </w:rPr>
          <w:fldChar w:fldCharType="separate"/>
        </w:r>
        <w:r w:rsidR="00870FF7">
          <w:rPr>
            <w:noProof/>
            <w:webHidden/>
          </w:rPr>
          <w:t>74</w:t>
        </w:r>
        <w:r w:rsidR="00870FF7">
          <w:rPr>
            <w:noProof/>
            <w:webHidden/>
          </w:rPr>
          <w:fldChar w:fldCharType="end"/>
        </w:r>
      </w:hyperlink>
    </w:p>
    <w:p w14:paraId="2F2FB9C0" w14:textId="77777777" w:rsidR="00870FF7" w:rsidRDefault="002B43A4">
      <w:pPr>
        <w:pStyle w:val="Verzeichnis3"/>
        <w:rPr>
          <w:rFonts w:asciiTheme="minorHAnsi" w:eastAsiaTheme="minorEastAsia" w:hAnsiTheme="minorHAnsi" w:cstheme="minorBidi"/>
          <w:noProof/>
          <w:sz w:val="22"/>
          <w:szCs w:val="22"/>
        </w:rPr>
      </w:pPr>
      <w:hyperlink w:anchor="_Toc403472725"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Show special characters</w:t>
        </w:r>
        <w:r w:rsidR="00870FF7">
          <w:rPr>
            <w:noProof/>
            <w:webHidden/>
          </w:rPr>
          <w:tab/>
        </w:r>
        <w:r w:rsidR="00870FF7">
          <w:rPr>
            <w:noProof/>
            <w:webHidden/>
          </w:rPr>
          <w:fldChar w:fldCharType="begin"/>
        </w:r>
        <w:r w:rsidR="00870FF7">
          <w:rPr>
            <w:noProof/>
            <w:webHidden/>
          </w:rPr>
          <w:instrText xml:space="preserve"> PAGEREF _Toc403472725 \h </w:instrText>
        </w:r>
        <w:r w:rsidR="00870FF7">
          <w:rPr>
            <w:noProof/>
            <w:webHidden/>
          </w:rPr>
        </w:r>
        <w:r w:rsidR="00870FF7">
          <w:rPr>
            <w:noProof/>
            <w:webHidden/>
          </w:rPr>
          <w:fldChar w:fldCharType="separate"/>
        </w:r>
        <w:r w:rsidR="00870FF7">
          <w:rPr>
            <w:noProof/>
            <w:webHidden/>
          </w:rPr>
          <w:t>74</w:t>
        </w:r>
        <w:r w:rsidR="00870FF7">
          <w:rPr>
            <w:noProof/>
            <w:webHidden/>
          </w:rPr>
          <w:fldChar w:fldCharType="end"/>
        </w:r>
      </w:hyperlink>
    </w:p>
    <w:p w14:paraId="54F5BA37" w14:textId="77777777" w:rsidR="00870FF7" w:rsidRDefault="002B43A4">
      <w:pPr>
        <w:pStyle w:val="Verzeichnis3"/>
        <w:rPr>
          <w:rFonts w:asciiTheme="minorHAnsi" w:eastAsiaTheme="minorEastAsia" w:hAnsiTheme="minorHAnsi" w:cstheme="minorBidi"/>
          <w:noProof/>
          <w:sz w:val="22"/>
          <w:szCs w:val="22"/>
        </w:rPr>
      </w:pPr>
      <w:hyperlink w:anchor="_Toc403472726"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Color empty events</w:t>
        </w:r>
        <w:r w:rsidR="00870FF7">
          <w:rPr>
            <w:noProof/>
            <w:webHidden/>
          </w:rPr>
          <w:tab/>
        </w:r>
        <w:r w:rsidR="00870FF7">
          <w:rPr>
            <w:noProof/>
            <w:webHidden/>
          </w:rPr>
          <w:fldChar w:fldCharType="begin"/>
        </w:r>
        <w:r w:rsidR="00870FF7">
          <w:rPr>
            <w:noProof/>
            <w:webHidden/>
          </w:rPr>
          <w:instrText xml:space="preserve"> PAGEREF _Toc403472726 \h </w:instrText>
        </w:r>
        <w:r w:rsidR="00870FF7">
          <w:rPr>
            <w:noProof/>
            <w:webHidden/>
          </w:rPr>
        </w:r>
        <w:r w:rsidR="00870FF7">
          <w:rPr>
            <w:noProof/>
            <w:webHidden/>
          </w:rPr>
          <w:fldChar w:fldCharType="separate"/>
        </w:r>
        <w:r w:rsidR="00870FF7">
          <w:rPr>
            <w:noProof/>
            <w:webHidden/>
          </w:rPr>
          <w:t>75</w:t>
        </w:r>
        <w:r w:rsidR="00870FF7">
          <w:rPr>
            <w:noProof/>
            <w:webHidden/>
          </w:rPr>
          <w:fldChar w:fldCharType="end"/>
        </w:r>
      </w:hyperlink>
    </w:p>
    <w:p w14:paraId="71F5A40C" w14:textId="77777777" w:rsidR="00870FF7" w:rsidRDefault="002B43A4">
      <w:pPr>
        <w:pStyle w:val="Verzeichnis3"/>
        <w:rPr>
          <w:rFonts w:asciiTheme="minorHAnsi" w:eastAsiaTheme="minorEastAsia" w:hAnsiTheme="minorHAnsi" w:cstheme="minorBidi"/>
          <w:noProof/>
          <w:sz w:val="22"/>
          <w:szCs w:val="22"/>
        </w:rPr>
      </w:pPr>
      <w:hyperlink w:anchor="_Toc403472727"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Change scale constant…</w:t>
        </w:r>
        <w:r w:rsidR="00870FF7">
          <w:rPr>
            <w:noProof/>
            <w:webHidden/>
          </w:rPr>
          <w:tab/>
        </w:r>
        <w:r w:rsidR="00870FF7">
          <w:rPr>
            <w:noProof/>
            <w:webHidden/>
          </w:rPr>
          <w:fldChar w:fldCharType="begin"/>
        </w:r>
        <w:r w:rsidR="00870FF7">
          <w:rPr>
            <w:noProof/>
            <w:webHidden/>
          </w:rPr>
          <w:instrText xml:space="preserve"> PAGEREF _Toc403472727 \h </w:instrText>
        </w:r>
        <w:r w:rsidR="00870FF7">
          <w:rPr>
            <w:noProof/>
            <w:webHidden/>
          </w:rPr>
        </w:r>
        <w:r w:rsidR="00870FF7">
          <w:rPr>
            <w:noProof/>
            <w:webHidden/>
          </w:rPr>
          <w:fldChar w:fldCharType="separate"/>
        </w:r>
        <w:r w:rsidR="00870FF7">
          <w:rPr>
            <w:noProof/>
            <w:webHidden/>
          </w:rPr>
          <w:t>76</w:t>
        </w:r>
        <w:r w:rsidR="00870FF7">
          <w:rPr>
            <w:noProof/>
            <w:webHidden/>
          </w:rPr>
          <w:fldChar w:fldCharType="end"/>
        </w:r>
      </w:hyperlink>
    </w:p>
    <w:p w14:paraId="77A358EA" w14:textId="77777777" w:rsidR="00870FF7" w:rsidRDefault="002B43A4">
      <w:pPr>
        <w:pStyle w:val="Verzeichnis3"/>
        <w:rPr>
          <w:rFonts w:asciiTheme="minorHAnsi" w:eastAsiaTheme="minorEastAsia" w:hAnsiTheme="minorHAnsi" w:cstheme="minorBidi"/>
          <w:noProof/>
          <w:sz w:val="22"/>
          <w:szCs w:val="22"/>
        </w:rPr>
      </w:pPr>
      <w:hyperlink w:anchor="_Toc403472728"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View &gt; Text proportional / Time proportional</w:t>
        </w:r>
        <w:r w:rsidR="00870FF7">
          <w:rPr>
            <w:noProof/>
            <w:webHidden/>
          </w:rPr>
          <w:tab/>
        </w:r>
        <w:r w:rsidR="00870FF7">
          <w:rPr>
            <w:noProof/>
            <w:webHidden/>
          </w:rPr>
          <w:fldChar w:fldCharType="begin"/>
        </w:r>
        <w:r w:rsidR="00870FF7">
          <w:rPr>
            <w:noProof/>
            <w:webHidden/>
          </w:rPr>
          <w:instrText xml:space="preserve"> PAGEREF _Toc403472728 \h </w:instrText>
        </w:r>
        <w:r w:rsidR="00870FF7">
          <w:rPr>
            <w:noProof/>
            <w:webHidden/>
          </w:rPr>
        </w:r>
        <w:r w:rsidR="00870FF7">
          <w:rPr>
            <w:noProof/>
            <w:webHidden/>
          </w:rPr>
          <w:fldChar w:fldCharType="separate"/>
        </w:r>
        <w:r w:rsidR="00870FF7">
          <w:rPr>
            <w:noProof/>
            <w:webHidden/>
          </w:rPr>
          <w:t>76</w:t>
        </w:r>
        <w:r w:rsidR="00870FF7">
          <w:rPr>
            <w:noProof/>
            <w:webHidden/>
          </w:rPr>
          <w:fldChar w:fldCharType="end"/>
        </w:r>
      </w:hyperlink>
    </w:p>
    <w:p w14:paraId="50971340" w14:textId="77777777" w:rsidR="00870FF7" w:rsidRDefault="002B43A4">
      <w:pPr>
        <w:pStyle w:val="Verzeichnis2"/>
        <w:rPr>
          <w:rFonts w:asciiTheme="minorHAnsi" w:eastAsiaTheme="minorEastAsia" w:hAnsiTheme="minorHAnsi" w:cstheme="minorBidi"/>
          <w:noProof/>
          <w:sz w:val="22"/>
          <w:szCs w:val="22"/>
        </w:rPr>
      </w:pPr>
      <w:hyperlink w:anchor="_Toc403472729" w:history="1">
        <w:r w:rsidR="00870FF7" w:rsidRPr="00D46FE4">
          <w:rPr>
            <w:rStyle w:val="Hyperlink"/>
            <w:noProof/>
            <w:lang w:val="en-GB" w:bidi="hi-IN"/>
          </w:rPr>
          <w:t>d.</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Menu</w:t>
        </w:r>
        <w:r w:rsidR="00870FF7">
          <w:rPr>
            <w:noProof/>
            <w:webHidden/>
          </w:rPr>
          <w:tab/>
        </w:r>
        <w:r w:rsidR="00870FF7">
          <w:rPr>
            <w:noProof/>
            <w:webHidden/>
          </w:rPr>
          <w:fldChar w:fldCharType="begin"/>
        </w:r>
        <w:r w:rsidR="00870FF7">
          <w:rPr>
            <w:noProof/>
            <w:webHidden/>
          </w:rPr>
          <w:instrText xml:space="preserve"> PAGEREF _Toc403472729 \h </w:instrText>
        </w:r>
        <w:r w:rsidR="00870FF7">
          <w:rPr>
            <w:noProof/>
            <w:webHidden/>
          </w:rPr>
        </w:r>
        <w:r w:rsidR="00870FF7">
          <w:rPr>
            <w:noProof/>
            <w:webHidden/>
          </w:rPr>
          <w:fldChar w:fldCharType="separate"/>
        </w:r>
        <w:r w:rsidR="00870FF7">
          <w:rPr>
            <w:noProof/>
            <w:webHidden/>
          </w:rPr>
          <w:t>78</w:t>
        </w:r>
        <w:r w:rsidR="00870FF7">
          <w:rPr>
            <w:noProof/>
            <w:webHidden/>
          </w:rPr>
          <w:fldChar w:fldCharType="end"/>
        </w:r>
      </w:hyperlink>
    </w:p>
    <w:p w14:paraId="4ECA5D09" w14:textId="77777777" w:rsidR="00870FF7" w:rsidRDefault="002B43A4">
      <w:pPr>
        <w:pStyle w:val="Verzeichnis3"/>
        <w:rPr>
          <w:rFonts w:asciiTheme="minorHAnsi" w:eastAsiaTheme="minorEastAsia" w:hAnsiTheme="minorHAnsi" w:cstheme="minorBidi"/>
          <w:noProof/>
          <w:sz w:val="22"/>
          <w:szCs w:val="22"/>
        </w:rPr>
      </w:pPr>
      <w:hyperlink w:anchor="_Toc40347273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Meta information…</w:t>
        </w:r>
        <w:r w:rsidR="00870FF7">
          <w:rPr>
            <w:noProof/>
            <w:webHidden/>
          </w:rPr>
          <w:tab/>
        </w:r>
        <w:r w:rsidR="00870FF7">
          <w:rPr>
            <w:noProof/>
            <w:webHidden/>
          </w:rPr>
          <w:fldChar w:fldCharType="begin"/>
        </w:r>
        <w:r w:rsidR="00870FF7">
          <w:rPr>
            <w:noProof/>
            <w:webHidden/>
          </w:rPr>
          <w:instrText xml:space="preserve"> PAGEREF _Toc403472730 \h </w:instrText>
        </w:r>
        <w:r w:rsidR="00870FF7">
          <w:rPr>
            <w:noProof/>
            <w:webHidden/>
          </w:rPr>
        </w:r>
        <w:r w:rsidR="00870FF7">
          <w:rPr>
            <w:noProof/>
            <w:webHidden/>
          </w:rPr>
          <w:fldChar w:fldCharType="separate"/>
        </w:r>
        <w:r w:rsidR="00870FF7">
          <w:rPr>
            <w:noProof/>
            <w:webHidden/>
          </w:rPr>
          <w:t>78</w:t>
        </w:r>
        <w:r w:rsidR="00870FF7">
          <w:rPr>
            <w:noProof/>
            <w:webHidden/>
          </w:rPr>
          <w:fldChar w:fldCharType="end"/>
        </w:r>
      </w:hyperlink>
    </w:p>
    <w:p w14:paraId="445FF37E" w14:textId="77777777" w:rsidR="00870FF7" w:rsidRDefault="002B43A4">
      <w:pPr>
        <w:pStyle w:val="Verzeichnis3"/>
        <w:rPr>
          <w:rFonts w:asciiTheme="minorHAnsi" w:eastAsiaTheme="minorEastAsia" w:hAnsiTheme="minorHAnsi" w:cstheme="minorBidi"/>
          <w:noProof/>
          <w:sz w:val="22"/>
          <w:szCs w:val="22"/>
        </w:rPr>
      </w:pPr>
      <w:hyperlink w:anchor="_Toc40347273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Speakertable…</w:t>
        </w:r>
        <w:r w:rsidR="00870FF7">
          <w:rPr>
            <w:noProof/>
            <w:webHidden/>
          </w:rPr>
          <w:tab/>
        </w:r>
        <w:r w:rsidR="00870FF7">
          <w:rPr>
            <w:noProof/>
            <w:webHidden/>
          </w:rPr>
          <w:fldChar w:fldCharType="begin"/>
        </w:r>
        <w:r w:rsidR="00870FF7">
          <w:rPr>
            <w:noProof/>
            <w:webHidden/>
          </w:rPr>
          <w:instrText xml:space="preserve"> PAGEREF _Toc403472731 \h </w:instrText>
        </w:r>
        <w:r w:rsidR="00870FF7">
          <w:rPr>
            <w:noProof/>
            <w:webHidden/>
          </w:rPr>
        </w:r>
        <w:r w:rsidR="00870FF7">
          <w:rPr>
            <w:noProof/>
            <w:webHidden/>
          </w:rPr>
          <w:fldChar w:fldCharType="separate"/>
        </w:r>
        <w:r w:rsidR="00870FF7">
          <w:rPr>
            <w:noProof/>
            <w:webHidden/>
          </w:rPr>
          <w:t>80</w:t>
        </w:r>
        <w:r w:rsidR="00870FF7">
          <w:rPr>
            <w:noProof/>
            <w:webHidden/>
          </w:rPr>
          <w:fldChar w:fldCharType="end"/>
        </w:r>
      </w:hyperlink>
    </w:p>
    <w:p w14:paraId="300CFEB8" w14:textId="77777777" w:rsidR="00870FF7" w:rsidRDefault="002B43A4">
      <w:pPr>
        <w:pStyle w:val="Verzeichnis3"/>
        <w:rPr>
          <w:rFonts w:asciiTheme="minorHAnsi" w:eastAsiaTheme="minorEastAsia" w:hAnsiTheme="minorHAnsi" w:cstheme="minorBidi"/>
          <w:noProof/>
          <w:sz w:val="22"/>
          <w:szCs w:val="22"/>
        </w:rPr>
      </w:pPr>
      <w:hyperlink w:anchor="_Toc403472732"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Recordings…</w:t>
        </w:r>
        <w:r w:rsidR="00870FF7">
          <w:rPr>
            <w:noProof/>
            <w:webHidden/>
          </w:rPr>
          <w:tab/>
        </w:r>
        <w:r w:rsidR="00870FF7">
          <w:rPr>
            <w:noProof/>
            <w:webHidden/>
          </w:rPr>
          <w:fldChar w:fldCharType="begin"/>
        </w:r>
        <w:r w:rsidR="00870FF7">
          <w:rPr>
            <w:noProof/>
            <w:webHidden/>
          </w:rPr>
          <w:instrText xml:space="preserve"> PAGEREF _Toc403472732 \h </w:instrText>
        </w:r>
        <w:r w:rsidR="00870FF7">
          <w:rPr>
            <w:noProof/>
            <w:webHidden/>
          </w:rPr>
        </w:r>
        <w:r w:rsidR="00870FF7">
          <w:rPr>
            <w:noProof/>
            <w:webHidden/>
          </w:rPr>
          <w:fldChar w:fldCharType="separate"/>
        </w:r>
        <w:r w:rsidR="00870FF7">
          <w:rPr>
            <w:noProof/>
            <w:webHidden/>
          </w:rPr>
          <w:t>82</w:t>
        </w:r>
        <w:r w:rsidR="00870FF7">
          <w:rPr>
            <w:noProof/>
            <w:webHidden/>
          </w:rPr>
          <w:fldChar w:fldCharType="end"/>
        </w:r>
      </w:hyperlink>
    </w:p>
    <w:p w14:paraId="7D94996E" w14:textId="77777777" w:rsidR="00870FF7" w:rsidRDefault="002B43A4">
      <w:pPr>
        <w:pStyle w:val="Verzeichnis3"/>
        <w:rPr>
          <w:rFonts w:asciiTheme="minorHAnsi" w:eastAsiaTheme="minorEastAsia" w:hAnsiTheme="minorHAnsi" w:cstheme="minorBidi"/>
          <w:noProof/>
          <w:sz w:val="22"/>
          <w:szCs w:val="22"/>
        </w:rPr>
      </w:pPr>
      <w:hyperlink w:anchor="_Toc403472733"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Structure errors…</w:t>
        </w:r>
        <w:r w:rsidR="00870FF7">
          <w:rPr>
            <w:noProof/>
            <w:webHidden/>
          </w:rPr>
          <w:tab/>
        </w:r>
        <w:r w:rsidR="00870FF7">
          <w:rPr>
            <w:noProof/>
            <w:webHidden/>
          </w:rPr>
          <w:fldChar w:fldCharType="begin"/>
        </w:r>
        <w:r w:rsidR="00870FF7">
          <w:rPr>
            <w:noProof/>
            <w:webHidden/>
          </w:rPr>
          <w:instrText xml:space="preserve"> PAGEREF _Toc403472733 \h </w:instrText>
        </w:r>
        <w:r w:rsidR="00870FF7">
          <w:rPr>
            <w:noProof/>
            <w:webHidden/>
          </w:rPr>
        </w:r>
        <w:r w:rsidR="00870FF7">
          <w:rPr>
            <w:noProof/>
            <w:webHidden/>
          </w:rPr>
          <w:fldChar w:fldCharType="separate"/>
        </w:r>
        <w:r w:rsidR="00870FF7">
          <w:rPr>
            <w:noProof/>
            <w:webHidden/>
          </w:rPr>
          <w:t>83</w:t>
        </w:r>
        <w:r w:rsidR="00870FF7">
          <w:rPr>
            <w:noProof/>
            <w:webHidden/>
          </w:rPr>
          <w:fldChar w:fldCharType="end"/>
        </w:r>
      </w:hyperlink>
    </w:p>
    <w:p w14:paraId="48CF00D4" w14:textId="77777777" w:rsidR="00870FF7" w:rsidRDefault="002B43A4">
      <w:pPr>
        <w:pStyle w:val="Verzeichnis3"/>
        <w:rPr>
          <w:rFonts w:asciiTheme="minorHAnsi" w:eastAsiaTheme="minorEastAsia" w:hAnsiTheme="minorHAnsi" w:cstheme="minorBidi"/>
          <w:noProof/>
          <w:sz w:val="22"/>
          <w:szCs w:val="22"/>
        </w:rPr>
      </w:pPr>
      <w:hyperlink w:anchor="_Toc403472734"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Calculate annotated time…</w:t>
        </w:r>
        <w:r w:rsidR="00870FF7">
          <w:rPr>
            <w:noProof/>
            <w:webHidden/>
          </w:rPr>
          <w:tab/>
        </w:r>
        <w:r w:rsidR="00870FF7">
          <w:rPr>
            <w:noProof/>
            <w:webHidden/>
          </w:rPr>
          <w:fldChar w:fldCharType="begin"/>
        </w:r>
        <w:r w:rsidR="00870FF7">
          <w:rPr>
            <w:noProof/>
            <w:webHidden/>
          </w:rPr>
          <w:instrText xml:space="preserve"> PAGEREF _Toc403472734 \h </w:instrText>
        </w:r>
        <w:r w:rsidR="00870FF7">
          <w:rPr>
            <w:noProof/>
            <w:webHidden/>
          </w:rPr>
        </w:r>
        <w:r w:rsidR="00870FF7">
          <w:rPr>
            <w:noProof/>
            <w:webHidden/>
          </w:rPr>
          <w:fldChar w:fldCharType="separate"/>
        </w:r>
        <w:r w:rsidR="00870FF7">
          <w:rPr>
            <w:noProof/>
            <w:webHidden/>
          </w:rPr>
          <w:t>83</w:t>
        </w:r>
        <w:r w:rsidR="00870FF7">
          <w:rPr>
            <w:noProof/>
            <w:webHidden/>
          </w:rPr>
          <w:fldChar w:fldCharType="end"/>
        </w:r>
      </w:hyperlink>
    </w:p>
    <w:p w14:paraId="485FA633" w14:textId="77777777" w:rsidR="00870FF7" w:rsidRDefault="002B43A4">
      <w:pPr>
        <w:pStyle w:val="Verzeichnis3"/>
        <w:rPr>
          <w:rFonts w:asciiTheme="minorHAnsi" w:eastAsiaTheme="minorEastAsia" w:hAnsiTheme="minorHAnsi" w:cstheme="minorBidi"/>
          <w:noProof/>
          <w:sz w:val="22"/>
          <w:szCs w:val="22"/>
        </w:rPr>
      </w:pPr>
      <w:hyperlink w:anchor="_Toc403472735"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Segmentation errors…</w:t>
        </w:r>
        <w:r w:rsidR="00870FF7">
          <w:rPr>
            <w:noProof/>
            <w:webHidden/>
          </w:rPr>
          <w:tab/>
        </w:r>
        <w:r w:rsidR="00870FF7">
          <w:rPr>
            <w:noProof/>
            <w:webHidden/>
          </w:rPr>
          <w:fldChar w:fldCharType="begin"/>
        </w:r>
        <w:r w:rsidR="00870FF7">
          <w:rPr>
            <w:noProof/>
            <w:webHidden/>
          </w:rPr>
          <w:instrText xml:space="preserve"> PAGEREF _Toc403472735 \h </w:instrText>
        </w:r>
        <w:r w:rsidR="00870FF7">
          <w:rPr>
            <w:noProof/>
            <w:webHidden/>
          </w:rPr>
        </w:r>
        <w:r w:rsidR="00870FF7">
          <w:rPr>
            <w:noProof/>
            <w:webHidden/>
          </w:rPr>
          <w:fldChar w:fldCharType="separate"/>
        </w:r>
        <w:r w:rsidR="00870FF7">
          <w:rPr>
            <w:noProof/>
            <w:webHidden/>
          </w:rPr>
          <w:t>84</w:t>
        </w:r>
        <w:r w:rsidR="00870FF7">
          <w:rPr>
            <w:noProof/>
            <w:webHidden/>
          </w:rPr>
          <w:fldChar w:fldCharType="end"/>
        </w:r>
      </w:hyperlink>
    </w:p>
    <w:p w14:paraId="1877BC8F" w14:textId="77777777" w:rsidR="00870FF7" w:rsidRDefault="002B43A4">
      <w:pPr>
        <w:pStyle w:val="Verzeichnis3"/>
        <w:rPr>
          <w:rFonts w:asciiTheme="minorHAnsi" w:eastAsiaTheme="minorEastAsia" w:hAnsiTheme="minorHAnsi" w:cstheme="minorBidi"/>
          <w:noProof/>
          <w:sz w:val="22"/>
          <w:szCs w:val="22"/>
        </w:rPr>
      </w:pPr>
      <w:hyperlink w:anchor="_Toc403472736" w:history="1">
        <w:r w:rsidR="00870FF7" w:rsidRPr="00D46FE4">
          <w:rPr>
            <w:rStyle w:val="Hyperlink"/>
            <w:noProof/>
            <w:lang w:val="en-GB" w:bidi="hi-IN"/>
          </w:rPr>
          <w:t>vii.</w:t>
        </w:r>
        <w:r w:rsidR="00870FF7">
          <w:rPr>
            <w:noProof/>
            <w:webHidden/>
          </w:rPr>
          <w:tab/>
        </w:r>
        <w:r w:rsidR="00870FF7">
          <w:rPr>
            <w:noProof/>
            <w:webHidden/>
          </w:rPr>
          <w:fldChar w:fldCharType="begin"/>
        </w:r>
        <w:r w:rsidR="00870FF7">
          <w:rPr>
            <w:noProof/>
            <w:webHidden/>
          </w:rPr>
          <w:instrText xml:space="preserve"> PAGEREF _Toc403472736 \h </w:instrText>
        </w:r>
        <w:r w:rsidR="00870FF7">
          <w:rPr>
            <w:noProof/>
            <w:webHidden/>
          </w:rPr>
        </w:r>
        <w:r w:rsidR="00870FF7">
          <w:rPr>
            <w:noProof/>
            <w:webHidden/>
          </w:rPr>
          <w:fldChar w:fldCharType="separate"/>
        </w:r>
        <w:r w:rsidR="00870FF7">
          <w:rPr>
            <w:noProof/>
            <w:webHidden/>
          </w:rPr>
          <w:t>85</w:t>
        </w:r>
        <w:r w:rsidR="00870FF7">
          <w:rPr>
            <w:noProof/>
            <w:webHidden/>
          </w:rPr>
          <w:fldChar w:fldCharType="end"/>
        </w:r>
      </w:hyperlink>
    </w:p>
    <w:p w14:paraId="44897F1C" w14:textId="77777777" w:rsidR="00870FF7" w:rsidRDefault="002B43A4">
      <w:pPr>
        <w:pStyle w:val="Verzeichnis3"/>
        <w:rPr>
          <w:rFonts w:asciiTheme="minorHAnsi" w:eastAsiaTheme="minorEastAsia" w:hAnsiTheme="minorHAnsi" w:cstheme="minorBidi"/>
          <w:noProof/>
          <w:sz w:val="22"/>
          <w:szCs w:val="22"/>
        </w:rPr>
      </w:pPr>
      <w:hyperlink w:anchor="_Toc403472737"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Export Segmented Transcription…</w:t>
        </w:r>
        <w:r w:rsidR="00870FF7">
          <w:rPr>
            <w:noProof/>
            <w:webHidden/>
          </w:rPr>
          <w:tab/>
        </w:r>
        <w:r w:rsidR="00870FF7">
          <w:rPr>
            <w:noProof/>
            <w:webHidden/>
          </w:rPr>
          <w:fldChar w:fldCharType="begin"/>
        </w:r>
        <w:r w:rsidR="00870FF7">
          <w:rPr>
            <w:noProof/>
            <w:webHidden/>
          </w:rPr>
          <w:instrText xml:space="preserve"> PAGEREF _Toc403472737 \h </w:instrText>
        </w:r>
        <w:r w:rsidR="00870FF7">
          <w:rPr>
            <w:noProof/>
            <w:webHidden/>
          </w:rPr>
        </w:r>
        <w:r w:rsidR="00870FF7">
          <w:rPr>
            <w:noProof/>
            <w:webHidden/>
          </w:rPr>
          <w:fldChar w:fldCharType="separate"/>
        </w:r>
        <w:r w:rsidR="00870FF7">
          <w:rPr>
            <w:noProof/>
            <w:webHidden/>
          </w:rPr>
          <w:t>85</w:t>
        </w:r>
        <w:r w:rsidR="00870FF7">
          <w:rPr>
            <w:noProof/>
            <w:webHidden/>
          </w:rPr>
          <w:fldChar w:fldCharType="end"/>
        </w:r>
      </w:hyperlink>
    </w:p>
    <w:p w14:paraId="69DE21BF" w14:textId="77777777" w:rsidR="00870FF7" w:rsidRDefault="002B43A4">
      <w:pPr>
        <w:pStyle w:val="Verzeichnis3"/>
        <w:rPr>
          <w:rFonts w:asciiTheme="minorHAnsi" w:eastAsiaTheme="minorEastAsia" w:hAnsiTheme="minorHAnsi" w:cstheme="minorBidi"/>
          <w:noProof/>
          <w:sz w:val="22"/>
          <w:szCs w:val="22"/>
        </w:rPr>
      </w:pPr>
      <w:hyperlink w:anchor="_Toc403472738"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Count Segments…</w:t>
        </w:r>
        <w:r w:rsidR="00870FF7">
          <w:rPr>
            <w:noProof/>
            <w:webHidden/>
          </w:rPr>
          <w:tab/>
        </w:r>
        <w:r w:rsidR="00870FF7">
          <w:rPr>
            <w:noProof/>
            <w:webHidden/>
          </w:rPr>
          <w:fldChar w:fldCharType="begin"/>
        </w:r>
        <w:r w:rsidR="00870FF7">
          <w:rPr>
            <w:noProof/>
            <w:webHidden/>
          </w:rPr>
          <w:instrText xml:space="preserve"> PAGEREF _Toc403472738 \h </w:instrText>
        </w:r>
        <w:r w:rsidR="00870FF7">
          <w:rPr>
            <w:noProof/>
            <w:webHidden/>
          </w:rPr>
        </w:r>
        <w:r w:rsidR="00870FF7">
          <w:rPr>
            <w:noProof/>
            <w:webHidden/>
          </w:rPr>
          <w:fldChar w:fldCharType="separate"/>
        </w:r>
        <w:r w:rsidR="00870FF7">
          <w:rPr>
            <w:noProof/>
            <w:webHidden/>
          </w:rPr>
          <w:t>86</w:t>
        </w:r>
        <w:r w:rsidR="00870FF7">
          <w:rPr>
            <w:noProof/>
            <w:webHidden/>
          </w:rPr>
          <w:fldChar w:fldCharType="end"/>
        </w:r>
      </w:hyperlink>
    </w:p>
    <w:p w14:paraId="09C18EA8" w14:textId="77777777" w:rsidR="00870FF7" w:rsidRDefault="002B43A4">
      <w:pPr>
        <w:pStyle w:val="Verzeichnis3"/>
        <w:rPr>
          <w:rFonts w:asciiTheme="minorHAnsi" w:eastAsiaTheme="minorEastAsia" w:hAnsiTheme="minorHAnsi" w:cstheme="minorBidi"/>
          <w:noProof/>
          <w:sz w:val="22"/>
          <w:szCs w:val="22"/>
        </w:rPr>
      </w:pPr>
      <w:hyperlink w:anchor="_Toc403472739"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Word list…</w:t>
        </w:r>
        <w:r w:rsidR="00870FF7">
          <w:rPr>
            <w:noProof/>
            <w:webHidden/>
          </w:rPr>
          <w:tab/>
        </w:r>
        <w:r w:rsidR="00870FF7">
          <w:rPr>
            <w:noProof/>
            <w:webHidden/>
          </w:rPr>
          <w:fldChar w:fldCharType="begin"/>
        </w:r>
        <w:r w:rsidR="00870FF7">
          <w:rPr>
            <w:noProof/>
            <w:webHidden/>
          </w:rPr>
          <w:instrText xml:space="preserve"> PAGEREF _Toc403472739 \h </w:instrText>
        </w:r>
        <w:r w:rsidR="00870FF7">
          <w:rPr>
            <w:noProof/>
            <w:webHidden/>
          </w:rPr>
        </w:r>
        <w:r w:rsidR="00870FF7">
          <w:rPr>
            <w:noProof/>
            <w:webHidden/>
          </w:rPr>
          <w:fldChar w:fldCharType="separate"/>
        </w:r>
        <w:r w:rsidR="00870FF7">
          <w:rPr>
            <w:noProof/>
            <w:webHidden/>
          </w:rPr>
          <w:t>86</w:t>
        </w:r>
        <w:r w:rsidR="00870FF7">
          <w:rPr>
            <w:noProof/>
            <w:webHidden/>
          </w:rPr>
          <w:fldChar w:fldCharType="end"/>
        </w:r>
      </w:hyperlink>
    </w:p>
    <w:p w14:paraId="618A7695" w14:textId="77777777" w:rsidR="00870FF7" w:rsidRDefault="002B43A4">
      <w:pPr>
        <w:pStyle w:val="Verzeichnis3"/>
        <w:rPr>
          <w:rFonts w:asciiTheme="minorHAnsi" w:eastAsiaTheme="minorEastAsia" w:hAnsiTheme="minorHAnsi" w:cstheme="minorBidi"/>
          <w:noProof/>
          <w:sz w:val="22"/>
          <w:szCs w:val="22"/>
        </w:rPr>
      </w:pPr>
      <w:hyperlink w:anchor="_Toc403472740"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Insert Utterance Numbers</w:t>
        </w:r>
        <w:r w:rsidR="00870FF7">
          <w:rPr>
            <w:noProof/>
            <w:webHidden/>
          </w:rPr>
          <w:tab/>
        </w:r>
        <w:r w:rsidR="00870FF7">
          <w:rPr>
            <w:noProof/>
            <w:webHidden/>
          </w:rPr>
          <w:fldChar w:fldCharType="begin"/>
        </w:r>
        <w:r w:rsidR="00870FF7">
          <w:rPr>
            <w:noProof/>
            <w:webHidden/>
          </w:rPr>
          <w:instrText xml:space="preserve"> PAGEREF _Toc403472740 \h </w:instrText>
        </w:r>
        <w:r w:rsidR="00870FF7">
          <w:rPr>
            <w:noProof/>
            <w:webHidden/>
          </w:rPr>
        </w:r>
        <w:r w:rsidR="00870FF7">
          <w:rPr>
            <w:noProof/>
            <w:webHidden/>
          </w:rPr>
          <w:fldChar w:fldCharType="separate"/>
        </w:r>
        <w:r w:rsidR="00870FF7">
          <w:rPr>
            <w:noProof/>
            <w:webHidden/>
          </w:rPr>
          <w:t>88</w:t>
        </w:r>
        <w:r w:rsidR="00870FF7">
          <w:rPr>
            <w:noProof/>
            <w:webHidden/>
          </w:rPr>
          <w:fldChar w:fldCharType="end"/>
        </w:r>
      </w:hyperlink>
    </w:p>
    <w:p w14:paraId="17F40AC6" w14:textId="77777777" w:rsidR="00870FF7" w:rsidRDefault="002B43A4">
      <w:pPr>
        <w:pStyle w:val="Verzeichnis3"/>
        <w:rPr>
          <w:rFonts w:asciiTheme="minorHAnsi" w:eastAsiaTheme="minorEastAsia" w:hAnsiTheme="minorHAnsi" w:cstheme="minorBidi"/>
          <w:noProof/>
          <w:sz w:val="22"/>
          <w:szCs w:val="22"/>
        </w:rPr>
      </w:pPr>
      <w:hyperlink w:anchor="_Toc403472741"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Transformation…</w:t>
        </w:r>
        <w:r w:rsidR="00870FF7">
          <w:rPr>
            <w:noProof/>
            <w:webHidden/>
          </w:rPr>
          <w:tab/>
        </w:r>
        <w:r w:rsidR="00870FF7">
          <w:rPr>
            <w:noProof/>
            <w:webHidden/>
          </w:rPr>
          <w:fldChar w:fldCharType="begin"/>
        </w:r>
        <w:r w:rsidR="00870FF7">
          <w:rPr>
            <w:noProof/>
            <w:webHidden/>
          </w:rPr>
          <w:instrText xml:space="preserve"> PAGEREF _Toc403472741 \h </w:instrText>
        </w:r>
        <w:r w:rsidR="00870FF7">
          <w:rPr>
            <w:noProof/>
            <w:webHidden/>
          </w:rPr>
        </w:r>
        <w:r w:rsidR="00870FF7">
          <w:rPr>
            <w:noProof/>
            <w:webHidden/>
          </w:rPr>
          <w:fldChar w:fldCharType="separate"/>
        </w:r>
        <w:r w:rsidR="00870FF7">
          <w:rPr>
            <w:noProof/>
            <w:webHidden/>
          </w:rPr>
          <w:t>89</w:t>
        </w:r>
        <w:r w:rsidR="00870FF7">
          <w:rPr>
            <w:noProof/>
            <w:webHidden/>
          </w:rPr>
          <w:fldChar w:fldCharType="end"/>
        </w:r>
      </w:hyperlink>
    </w:p>
    <w:p w14:paraId="084DFCD7" w14:textId="77777777" w:rsidR="00870FF7" w:rsidRDefault="002B43A4">
      <w:pPr>
        <w:pStyle w:val="Verzeichnis3"/>
        <w:rPr>
          <w:rFonts w:asciiTheme="minorHAnsi" w:eastAsiaTheme="minorEastAsia" w:hAnsiTheme="minorHAnsi" w:cstheme="minorBidi"/>
          <w:noProof/>
          <w:sz w:val="22"/>
          <w:szCs w:val="22"/>
        </w:rPr>
      </w:pPr>
      <w:hyperlink w:anchor="_Toc403472742"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Clean up...</w:t>
        </w:r>
        <w:r w:rsidR="00870FF7">
          <w:rPr>
            <w:noProof/>
            <w:webHidden/>
          </w:rPr>
          <w:tab/>
        </w:r>
        <w:r w:rsidR="00870FF7">
          <w:rPr>
            <w:noProof/>
            <w:webHidden/>
          </w:rPr>
          <w:fldChar w:fldCharType="begin"/>
        </w:r>
        <w:r w:rsidR="00870FF7">
          <w:rPr>
            <w:noProof/>
            <w:webHidden/>
          </w:rPr>
          <w:instrText xml:space="preserve"> PAGEREF _Toc403472742 \h </w:instrText>
        </w:r>
        <w:r w:rsidR="00870FF7">
          <w:rPr>
            <w:noProof/>
            <w:webHidden/>
          </w:rPr>
        </w:r>
        <w:r w:rsidR="00870FF7">
          <w:rPr>
            <w:noProof/>
            <w:webHidden/>
          </w:rPr>
          <w:fldChar w:fldCharType="separate"/>
        </w:r>
        <w:r w:rsidR="00870FF7">
          <w:rPr>
            <w:noProof/>
            <w:webHidden/>
          </w:rPr>
          <w:t>90</w:t>
        </w:r>
        <w:r w:rsidR="00870FF7">
          <w:rPr>
            <w:noProof/>
            <w:webHidden/>
          </w:rPr>
          <w:fldChar w:fldCharType="end"/>
        </w:r>
      </w:hyperlink>
    </w:p>
    <w:p w14:paraId="32E96C58" w14:textId="77777777" w:rsidR="00870FF7" w:rsidRDefault="002B43A4">
      <w:pPr>
        <w:pStyle w:val="Verzeichnis3"/>
        <w:rPr>
          <w:rFonts w:asciiTheme="minorHAnsi" w:eastAsiaTheme="minorEastAsia" w:hAnsiTheme="minorHAnsi" w:cstheme="minorBidi"/>
          <w:noProof/>
          <w:sz w:val="22"/>
          <w:szCs w:val="22"/>
        </w:rPr>
      </w:pPr>
      <w:hyperlink w:anchor="_Toc403472743"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Glue transcriptions...</w:t>
        </w:r>
        <w:r w:rsidR="00870FF7">
          <w:rPr>
            <w:noProof/>
            <w:webHidden/>
          </w:rPr>
          <w:tab/>
        </w:r>
        <w:r w:rsidR="00870FF7">
          <w:rPr>
            <w:noProof/>
            <w:webHidden/>
          </w:rPr>
          <w:fldChar w:fldCharType="begin"/>
        </w:r>
        <w:r w:rsidR="00870FF7">
          <w:rPr>
            <w:noProof/>
            <w:webHidden/>
          </w:rPr>
          <w:instrText xml:space="preserve"> PAGEREF _Toc403472743 \h </w:instrText>
        </w:r>
        <w:r w:rsidR="00870FF7">
          <w:rPr>
            <w:noProof/>
            <w:webHidden/>
          </w:rPr>
        </w:r>
        <w:r w:rsidR="00870FF7">
          <w:rPr>
            <w:noProof/>
            <w:webHidden/>
          </w:rPr>
          <w:fldChar w:fldCharType="separate"/>
        </w:r>
        <w:r w:rsidR="00870FF7">
          <w:rPr>
            <w:noProof/>
            <w:webHidden/>
          </w:rPr>
          <w:t>91</w:t>
        </w:r>
        <w:r w:rsidR="00870FF7">
          <w:rPr>
            <w:noProof/>
            <w:webHidden/>
          </w:rPr>
          <w:fldChar w:fldCharType="end"/>
        </w:r>
      </w:hyperlink>
    </w:p>
    <w:p w14:paraId="3FEE3433" w14:textId="77777777" w:rsidR="00870FF7" w:rsidRDefault="002B43A4">
      <w:pPr>
        <w:pStyle w:val="Verzeichnis3"/>
        <w:rPr>
          <w:rFonts w:asciiTheme="minorHAnsi" w:eastAsiaTheme="minorEastAsia" w:hAnsiTheme="minorHAnsi" w:cstheme="minorBidi"/>
          <w:noProof/>
          <w:sz w:val="22"/>
          <w:szCs w:val="22"/>
        </w:rPr>
      </w:pPr>
      <w:hyperlink w:anchor="_Toc403472744"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Chop transcription…</w:t>
        </w:r>
        <w:r w:rsidR="00870FF7">
          <w:rPr>
            <w:noProof/>
            <w:webHidden/>
          </w:rPr>
          <w:tab/>
        </w:r>
        <w:r w:rsidR="00870FF7">
          <w:rPr>
            <w:noProof/>
            <w:webHidden/>
          </w:rPr>
          <w:fldChar w:fldCharType="begin"/>
        </w:r>
        <w:r w:rsidR="00870FF7">
          <w:rPr>
            <w:noProof/>
            <w:webHidden/>
          </w:rPr>
          <w:instrText xml:space="preserve"> PAGEREF _Toc403472744 \h </w:instrText>
        </w:r>
        <w:r w:rsidR="00870FF7">
          <w:rPr>
            <w:noProof/>
            <w:webHidden/>
          </w:rPr>
        </w:r>
        <w:r w:rsidR="00870FF7">
          <w:rPr>
            <w:noProof/>
            <w:webHidden/>
          </w:rPr>
          <w:fldChar w:fldCharType="separate"/>
        </w:r>
        <w:r w:rsidR="00870FF7">
          <w:rPr>
            <w:noProof/>
            <w:webHidden/>
          </w:rPr>
          <w:t>93</w:t>
        </w:r>
        <w:r w:rsidR="00870FF7">
          <w:rPr>
            <w:noProof/>
            <w:webHidden/>
          </w:rPr>
          <w:fldChar w:fldCharType="end"/>
        </w:r>
      </w:hyperlink>
    </w:p>
    <w:p w14:paraId="30556644" w14:textId="77777777" w:rsidR="00870FF7" w:rsidRDefault="002B43A4">
      <w:pPr>
        <w:pStyle w:val="Verzeichnis3"/>
        <w:rPr>
          <w:rFonts w:asciiTheme="minorHAnsi" w:eastAsiaTheme="minorEastAsia" w:hAnsiTheme="minorHAnsi" w:cstheme="minorBidi"/>
          <w:noProof/>
          <w:sz w:val="22"/>
          <w:szCs w:val="22"/>
        </w:rPr>
      </w:pPr>
      <w:hyperlink w:anchor="_Toc403472745"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Chop audio…</w:t>
        </w:r>
        <w:r w:rsidR="00870FF7">
          <w:rPr>
            <w:noProof/>
            <w:webHidden/>
          </w:rPr>
          <w:tab/>
        </w:r>
        <w:r w:rsidR="00870FF7">
          <w:rPr>
            <w:noProof/>
            <w:webHidden/>
          </w:rPr>
          <w:fldChar w:fldCharType="begin"/>
        </w:r>
        <w:r w:rsidR="00870FF7">
          <w:rPr>
            <w:noProof/>
            <w:webHidden/>
          </w:rPr>
          <w:instrText xml:space="preserve"> PAGEREF _Toc403472745 \h </w:instrText>
        </w:r>
        <w:r w:rsidR="00870FF7">
          <w:rPr>
            <w:noProof/>
            <w:webHidden/>
          </w:rPr>
        </w:r>
        <w:r w:rsidR="00870FF7">
          <w:rPr>
            <w:noProof/>
            <w:webHidden/>
          </w:rPr>
          <w:fldChar w:fldCharType="separate"/>
        </w:r>
        <w:r w:rsidR="00870FF7">
          <w:rPr>
            <w:noProof/>
            <w:webHidden/>
          </w:rPr>
          <w:t>94</w:t>
        </w:r>
        <w:r w:rsidR="00870FF7">
          <w:rPr>
            <w:noProof/>
            <w:webHidden/>
          </w:rPr>
          <w:fldChar w:fldCharType="end"/>
        </w:r>
      </w:hyperlink>
    </w:p>
    <w:p w14:paraId="5740FB18" w14:textId="77777777" w:rsidR="00870FF7" w:rsidRDefault="002B43A4">
      <w:pPr>
        <w:pStyle w:val="Verzeichnis3"/>
        <w:rPr>
          <w:rFonts w:asciiTheme="minorHAnsi" w:eastAsiaTheme="minorEastAsia" w:hAnsiTheme="minorHAnsi" w:cstheme="minorBidi"/>
          <w:noProof/>
          <w:sz w:val="22"/>
          <w:szCs w:val="22"/>
        </w:rPr>
      </w:pPr>
      <w:hyperlink w:anchor="_Toc403472746"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Transcription &gt; ExSync Event Shrinker</w:t>
        </w:r>
        <w:r w:rsidR="00870FF7">
          <w:rPr>
            <w:noProof/>
            <w:webHidden/>
          </w:rPr>
          <w:tab/>
        </w:r>
        <w:r w:rsidR="00870FF7">
          <w:rPr>
            <w:noProof/>
            <w:webHidden/>
          </w:rPr>
          <w:fldChar w:fldCharType="begin"/>
        </w:r>
        <w:r w:rsidR="00870FF7">
          <w:rPr>
            <w:noProof/>
            <w:webHidden/>
          </w:rPr>
          <w:instrText xml:space="preserve"> PAGEREF _Toc403472746 \h </w:instrText>
        </w:r>
        <w:r w:rsidR="00870FF7">
          <w:rPr>
            <w:noProof/>
            <w:webHidden/>
          </w:rPr>
        </w:r>
        <w:r w:rsidR="00870FF7">
          <w:rPr>
            <w:noProof/>
            <w:webHidden/>
          </w:rPr>
          <w:fldChar w:fldCharType="separate"/>
        </w:r>
        <w:r w:rsidR="00870FF7">
          <w:rPr>
            <w:noProof/>
            <w:webHidden/>
          </w:rPr>
          <w:t>96</w:t>
        </w:r>
        <w:r w:rsidR="00870FF7">
          <w:rPr>
            <w:noProof/>
            <w:webHidden/>
          </w:rPr>
          <w:fldChar w:fldCharType="end"/>
        </w:r>
      </w:hyperlink>
    </w:p>
    <w:p w14:paraId="72EDB0FD" w14:textId="77777777" w:rsidR="00870FF7" w:rsidRDefault="002B43A4">
      <w:pPr>
        <w:pStyle w:val="Verzeichnis2"/>
        <w:rPr>
          <w:rFonts w:asciiTheme="minorHAnsi" w:eastAsiaTheme="minorEastAsia" w:hAnsiTheme="minorHAnsi" w:cstheme="minorBidi"/>
          <w:noProof/>
          <w:sz w:val="22"/>
          <w:szCs w:val="22"/>
        </w:rPr>
      </w:pPr>
      <w:hyperlink w:anchor="_Toc403472747" w:history="1">
        <w:r w:rsidR="00870FF7" w:rsidRPr="00D46FE4">
          <w:rPr>
            <w:rStyle w:val="Hyperlink"/>
            <w:noProof/>
            <w:lang w:val="en-GB" w:bidi="hi-IN"/>
          </w:rPr>
          <w:t>e.</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Menu</w:t>
        </w:r>
        <w:r w:rsidR="00870FF7">
          <w:rPr>
            <w:noProof/>
            <w:webHidden/>
          </w:rPr>
          <w:tab/>
        </w:r>
        <w:r w:rsidR="00870FF7">
          <w:rPr>
            <w:noProof/>
            <w:webHidden/>
          </w:rPr>
          <w:fldChar w:fldCharType="begin"/>
        </w:r>
        <w:r w:rsidR="00870FF7">
          <w:rPr>
            <w:noProof/>
            <w:webHidden/>
          </w:rPr>
          <w:instrText xml:space="preserve"> PAGEREF _Toc403472747 \h </w:instrText>
        </w:r>
        <w:r w:rsidR="00870FF7">
          <w:rPr>
            <w:noProof/>
            <w:webHidden/>
          </w:rPr>
        </w:r>
        <w:r w:rsidR="00870FF7">
          <w:rPr>
            <w:noProof/>
            <w:webHidden/>
          </w:rPr>
          <w:fldChar w:fldCharType="separate"/>
        </w:r>
        <w:r w:rsidR="00870FF7">
          <w:rPr>
            <w:noProof/>
            <w:webHidden/>
          </w:rPr>
          <w:t>96</w:t>
        </w:r>
        <w:r w:rsidR="00870FF7">
          <w:rPr>
            <w:noProof/>
            <w:webHidden/>
          </w:rPr>
          <w:fldChar w:fldCharType="end"/>
        </w:r>
      </w:hyperlink>
    </w:p>
    <w:p w14:paraId="23ABE1FB" w14:textId="77777777" w:rsidR="00870FF7" w:rsidRDefault="002B43A4">
      <w:pPr>
        <w:pStyle w:val="Verzeichnis3"/>
        <w:rPr>
          <w:rFonts w:asciiTheme="minorHAnsi" w:eastAsiaTheme="minorEastAsia" w:hAnsiTheme="minorHAnsi" w:cstheme="minorBidi"/>
          <w:noProof/>
          <w:sz w:val="22"/>
          <w:szCs w:val="22"/>
        </w:rPr>
      </w:pPr>
      <w:hyperlink w:anchor="_Toc403472748"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Tier properties…</w:t>
        </w:r>
        <w:r w:rsidR="00870FF7">
          <w:rPr>
            <w:noProof/>
            <w:webHidden/>
          </w:rPr>
          <w:tab/>
        </w:r>
        <w:r w:rsidR="00870FF7">
          <w:rPr>
            <w:noProof/>
            <w:webHidden/>
          </w:rPr>
          <w:fldChar w:fldCharType="begin"/>
        </w:r>
        <w:r w:rsidR="00870FF7">
          <w:rPr>
            <w:noProof/>
            <w:webHidden/>
          </w:rPr>
          <w:instrText xml:space="preserve"> PAGEREF _Toc403472748 \h </w:instrText>
        </w:r>
        <w:r w:rsidR="00870FF7">
          <w:rPr>
            <w:noProof/>
            <w:webHidden/>
          </w:rPr>
        </w:r>
        <w:r w:rsidR="00870FF7">
          <w:rPr>
            <w:noProof/>
            <w:webHidden/>
          </w:rPr>
          <w:fldChar w:fldCharType="separate"/>
        </w:r>
        <w:r w:rsidR="00870FF7">
          <w:rPr>
            <w:noProof/>
            <w:webHidden/>
          </w:rPr>
          <w:t>97</w:t>
        </w:r>
        <w:r w:rsidR="00870FF7">
          <w:rPr>
            <w:noProof/>
            <w:webHidden/>
          </w:rPr>
          <w:fldChar w:fldCharType="end"/>
        </w:r>
      </w:hyperlink>
    </w:p>
    <w:p w14:paraId="14092EA1" w14:textId="77777777" w:rsidR="00870FF7" w:rsidRDefault="002B43A4">
      <w:pPr>
        <w:pStyle w:val="Verzeichnis3"/>
        <w:rPr>
          <w:rFonts w:asciiTheme="minorHAnsi" w:eastAsiaTheme="minorEastAsia" w:hAnsiTheme="minorHAnsi" w:cstheme="minorBidi"/>
          <w:noProof/>
          <w:sz w:val="22"/>
          <w:szCs w:val="22"/>
        </w:rPr>
      </w:pPr>
      <w:hyperlink w:anchor="_Toc403472749"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Add tier…</w:t>
        </w:r>
        <w:r w:rsidR="00870FF7">
          <w:rPr>
            <w:noProof/>
            <w:webHidden/>
          </w:rPr>
          <w:tab/>
        </w:r>
        <w:r w:rsidR="00870FF7">
          <w:rPr>
            <w:noProof/>
            <w:webHidden/>
          </w:rPr>
          <w:fldChar w:fldCharType="begin"/>
        </w:r>
        <w:r w:rsidR="00870FF7">
          <w:rPr>
            <w:noProof/>
            <w:webHidden/>
          </w:rPr>
          <w:instrText xml:space="preserve"> PAGEREF _Toc403472749 \h </w:instrText>
        </w:r>
        <w:r w:rsidR="00870FF7">
          <w:rPr>
            <w:noProof/>
            <w:webHidden/>
          </w:rPr>
        </w:r>
        <w:r w:rsidR="00870FF7">
          <w:rPr>
            <w:noProof/>
            <w:webHidden/>
          </w:rPr>
          <w:fldChar w:fldCharType="separate"/>
        </w:r>
        <w:r w:rsidR="00870FF7">
          <w:rPr>
            <w:noProof/>
            <w:webHidden/>
          </w:rPr>
          <w:t>99</w:t>
        </w:r>
        <w:r w:rsidR="00870FF7">
          <w:rPr>
            <w:noProof/>
            <w:webHidden/>
          </w:rPr>
          <w:fldChar w:fldCharType="end"/>
        </w:r>
      </w:hyperlink>
    </w:p>
    <w:p w14:paraId="3F4EA52A" w14:textId="77777777" w:rsidR="00870FF7" w:rsidRDefault="002B43A4">
      <w:pPr>
        <w:pStyle w:val="Verzeichnis3"/>
        <w:rPr>
          <w:rFonts w:asciiTheme="minorHAnsi" w:eastAsiaTheme="minorEastAsia" w:hAnsiTheme="minorHAnsi" w:cstheme="minorBidi"/>
          <w:noProof/>
          <w:sz w:val="22"/>
          <w:szCs w:val="22"/>
        </w:rPr>
      </w:pPr>
      <w:hyperlink w:anchor="_Toc403472750"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Insert tier…</w:t>
        </w:r>
        <w:r w:rsidR="00870FF7">
          <w:rPr>
            <w:noProof/>
            <w:webHidden/>
          </w:rPr>
          <w:tab/>
        </w:r>
        <w:r w:rsidR="00870FF7">
          <w:rPr>
            <w:noProof/>
            <w:webHidden/>
          </w:rPr>
          <w:fldChar w:fldCharType="begin"/>
        </w:r>
        <w:r w:rsidR="00870FF7">
          <w:rPr>
            <w:noProof/>
            <w:webHidden/>
          </w:rPr>
          <w:instrText xml:space="preserve"> PAGEREF _Toc403472750 \h </w:instrText>
        </w:r>
        <w:r w:rsidR="00870FF7">
          <w:rPr>
            <w:noProof/>
            <w:webHidden/>
          </w:rPr>
        </w:r>
        <w:r w:rsidR="00870FF7">
          <w:rPr>
            <w:noProof/>
            <w:webHidden/>
          </w:rPr>
          <w:fldChar w:fldCharType="separate"/>
        </w:r>
        <w:r w:rsidR="00870FF7">
          <w:rPr>
            <w:noProof/>
            <w:webHidden/>
          </w:rPr>
          <w:t>100</w:t>
        </w:r>
        <w:r w:rsidR="00870FF7">
          <w:rPr>
            <w:noProof/>
            <w:webHidden/>
          </w:rPr>
          <w:fldChar w:fldCharType="end"/>
        </w:r>
      </w:hyperlink>
    </w:p>
    <w:p w14:paraId="47230B75" w14:textId="77777777" w:rsidR="00870FF7" w:rsidRDefault="002B43A4">
      <w:pPr>
        <w:pStyle w:val="Verzeichnis3"/>
        <w:rPr>
          <w:rFonts w:asciiTheme="minorHAnsi" w:eastAsiaTheme="minorEastAsia" w:hAnsiTheme="minorHAnsi" w:cstheme="minorBidi"/>
          <w:noProof/>
          <w:sz w:val="22"/>
          <w:szCs w:val="22"/>
        </w:rPr>
      </w:pPr>
      <w:hyperlink w:anchor="_Toc403472751"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Remove tier…</w:t>
        </w:r>
        <w:r w:rsidR="00870FF7">
          <w:rPr>
            <w:noProof/>
            <w:webHidden/>
          </w:rPr>
          <w:tab/>
        </w:r>
        <w:r w:rsidR="00870FF7">
          <w:rPr>
            <w:noProof/>
            <w:webHidden/>
          </w:rPr>
          <w:fldChar w:fldCharType="begin"/>
        </w:r>
        <w:r w:rsidR="00870FF7">
          <w:rPr>
            <w:noProof/>
            <w:webHidden/>
          </w:rPr>
          <w:instrText xml:space="preserve"> PAGEREF _Toc403472751 \h </w:instrText>
        </w:r>
        <w:r w:rsidR="00870FF7">
          <w:rPr>
            <w:noProof/>
            <w:webHidden/>
          </w:rPr>
        </w:r>
        <w:r w:rsidR="00870FF7">
          <w:rPr>
            <w:noProof/>
            <w:webHidden/>
          </w:rPr>
          <w:fldChar w:fldCharType="separate"/>
        </w:r>
        <w:r w:rsidR="00870FF7">
          <w:rPr>
            <w:noProof/>
            <w:webHidden/>
          </w:rPr>
          <w:t>100</w:t>
        </w:r>
        <w:r w:rsidR="00870FF7">
          <w:rPr>
            <w:noProof/>
            <w:webHidden/>
          </w:rPr>
          <w:fldChar w:fldCharType="end"/>
        </w:r>
      </w:hyperlink>
    </w:p>
    <w:p w14:paraId="267B611F" w14:textId="77777777" w:rsidR="00870FF7" w:rsidRDefault="002B43A4">
      <w:pPr>
        <w:pStyle w:val="Verzeichnis3"/>
        <w:rPr>
          <w:rFonts w:asciiTheme="minorHAnsi" w:eastAsiaTheme="minorEastAsia" w:hAnsiTheme="minorHAnsi" w:cstheme="minorBidi"/>
          <w:noProof/>
          <w:sz w:val="22"/>
          <w:szCs w:val="22"/>
        </w:rPr>
      </w:pPr>
      <w:hyperlink w:anchor="_Toc403472752"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Move tier upwards…</w:t>
        </w:r>
        <w:r w:rsidR="00870FF7">
          <w:rPr>
            <w:noProof/>
            <w:webHidden/>
          </w:rPr>
          <w:tab/>
        </w:r>
        <w:r w:rsidR="00870FF7">
          <w:rPr>
            <w:noProof/>
            <w:webHidden/>
          </w:rPr>
          <w:fldChar w:fldCharType="begin"/>
        </w:r>
        <w:r w:rsidR="00870FF7">
          <w:rPr>
            <w:noProof/>
            <w:webHidden/>
          </w:rPr>
          <w:instrText xml:space="preserve"> PAGEREF _Toc403472752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66499F07" w14:textId="77777777" w:rsidR="00870FF7" w:rsidRDefault="002B43A4">
      <w:pPr>
        <w:pStyle w:val="Verzeichnis3"/>
        <w:rPr>
          <w:rFonts w:asciiTheme="minorHAnsi" w:eastAsiaTheme="minorEastAsia" w:hAnsiTheme="minorHAnsi" w:cstheme="minorBidi"/>
          <w:noProof/>
          <w:sz w:val="22"/>
          <w:szCs w:val="22"/>
        </w:rPr>
      </w:pPr>
      <w:hyperlink w:anchor="_Toc403472753"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Change tier order…</w:t>
        </w:r>
        <w:r w:rsidR="00870FF7">
          <w:rPr>
            <w:noProof/>
            <w:webHidden/>
          </w:rPr>
          <w:tab/>
        </w:r>
        <w:r w:rsidR="00870FF7">
          <w:rPr>
            <w:noProof/>
            <w:webHidden/>
          </w:rPr>
          <w:fldChar w:fldCharType="begin"/>
        </w:r>
        <w:r w:rsidR="00870FF7">
          <w:rPr>
            <w:noProof/>
            <w:webHidden/>
          </w:rPr>
          <w:instrText xml:space="preserve"> PAGEREF _Toc403472753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3166B54C" w14:textId="77777777" w:rsidR="00870FF7" w:rsidRDefault="002B43A4">
      <w:pPr>
        <w:pStyle w:val="Verzeichnis3"/>
        <w:rPr>
          <w:rFonts w:asciiTheme="minorHAnsi" w:eastAsiaTheme="minorEastAsia" w:hAnsiTheme="minorHAnsi" w:cstheme="minorBidi"/>
          <w:noProof/>
          <w:sz w:val="22"/>
          <w:szCs w:val="22"/>
        </w:rPr>
      </w:pPr>
      <w:hyperlink w:anchor="_Toc403472754"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Hide tier</w:t>
        </w:r>
        <w:r w:rsidR="00870FF7">
          <w:rPr>
            <w:noProof/>
            <w:webHidden/>
          </w:rPr>
          <w:tab/>
        </w:r>
        <w:r w:rsidR="00870FF7">
          <w:rPr>
            <w:noProof/>
            <w:webHidden/>
          </w:rPr>
          <w:fldChar w:fldCharType="begin"/>
        </w:r>
        <w:r w:rsidR="00870FF7">
          <w:rPr>
            <w:noProof/>
            <w:webHidden/>
          </w:rPr>
          <w:instrText xml:space="preserve"> PAGEREF _Toc403472754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4C45F1B6" w14:textId="77777777" w:rsidR="00870FF7" w:rsidRDefault="002B43A4">
      <w:pPr>
        <w:pStyle w:val="Verzeichnis3"/>
        <w:rPr>
          <w:rFonts w:asciiTheme="minorHAnsi" w:eastAsiaTheme="minorEastAsia" w:hAnsiTheme="minorHAnsi" w:cstheme="minorBidi"/>
          <w:noProof/>
          <w:sz w:val="22"/>
          <w:szCs w:val="22"/>
        </w:rPr>
      </w:pPr>
      <w:hyperlink w:anchor="_Toc403472755"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Show all tiers</w:t>
        </w:r>
        <w:r w:rsidR="00870FF7">
          <w:rPr>
            <w:noProof/>
            <w:webHidden/>
          </w:rPr>
          <w:tab/>
        </w:r>
        <w:r w:rsidR="00870FF7">
          <w:rPr>
            <w:noProof/>
            <w:webHidden/>
          </w:rPr>
          <w:fldChar w:fldCharType="begin"/>
        </w:r>
        <w:r w:rsidR="00870FF7">
          <w:rPr>
            <w:noProof/>
            <w:webHidden/>
          </w:rPr>
          <w:instrText xml:space="preserve"> PAGEREF _Toc403472755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3256A970" w14:textId="77777777" w:rsidR="00870FF7" w:rsidRDefault="002B43A4">
      <w:pPr>
        <w:pStyle w:val="Verzeichnis3"/>
        <w:rPr>
          <w:rFonts w:asciiTheme="minorHAnsi" w:eastAsiaTheme="minorEastAsia" w:hAnsiTheme="minorHAnsi" w:cstheme="minorBidi"/>
          <w:noProof/>
          <w:sz w:val="22"/>
          <w:szCs w:val="22"/>
        </w:rPr>
      </w:pPr>
      <w:hyperlink w:anchor="_Toc403472756"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Remove empty events</w:t>
        </w:r>
        <w:r w:rsidR="00870FF7">
          <w:rPr>
            <w:noProof/>
            <w:webHidden/>
          </w:rPr>
          <w:tab/>
        </w:r>
        <w:r w:rsidR="00870FF7">
          <w:rPr>
            <w:noProof/>
            <w:webHidden/>
          </w:rPr>
          <w:fldChar w:fldCharType="begin"/>
        </w:r>
        <w:r w:rsidR="00870FF7">
          <w:rPr>
            <w:noProof/>
            <w:webHidden/>
          </w:rPr>
          <w:instrText xml:space="preserve"> PAGEREF _Toc403472756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41AEEAC1" w14:textId="77777777" w:rsidR="00870FF7" w:rsidRDefault="002B43A4">
      <w:pPr>
        <w:pStyle w:val="Verzeichnis3"/>
        <w:rPr>
          <w:rFonts w:asciiTheme="minorHAnsi" w:eastAsiaTheme="minorEastAsia" w:hAnsiTheme="minorHAnsi" w:cstheme="minorBidi"/>
          <w:noProof/>
          <w:sz w:val="22"/>
          <w:szCs w:val="22"/>
        </w:rPr>
      </w:pPr>
      <w:hyperlink w:anchor="_Toc403472757"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Tier &gt; Edit tiers…</w:t>
        </w:r>
        <w:r w:rsidR="00870FF7">
          <w:rPr>
            <w:noProof/>
            <w:webHidden/>
          </w:rPr>
          <w:tab/>
        </w:r>
        <w:r w:rsidR="00870FF7">
          <w:rPr>
            <w:noProof/>
            <w:webHidden/>
          </w:rPr>
          <w:fldChar w:fldCharType="begin"/>
        </w:r>
        <w:r w:rsidR="00870FF7">
          <w:rPr>
            <w:noProof/>
            <w:webHidden/>
          </w:rPr>
          <w:instrText xml:space="preserve"> PAGEREF _Toc403472757 \h </w:instrText>
        </w:r>
        <w:r w:rsidR="00870FF7">
          <w:rPr>
            <w:noProof/>
            <w:webHidden/>
          </w:rPr>
        </w:r>
        <w:r w:rsidR="00870FF7">
          <w:rPr>
            <w:noProof/>
            <w:webHidden/>
          </w:rPr>
          <w:fldChar w:fldCharType="separate"/>
        </w:r>
        <w:r w:rsidR="00870FF7">
          <w:rPr>
            <w:noProof/>
            <w:webHidden/>
          </w:rPr>
          <w:t>101</w:t>
        </w:r>
        <w:r w:rsidR="00870FF7">
          <w:rPr>
            <w:noProof/>
            <w:webHidden/>
          </w:rPr>
          <w:fldChar w:fldCharType="end"/>
        </w:r>
      </w:hyperlink>
    </w:p>
    <w:p w14:paraId="6E70C960" w14:textId="77777777" w:rsidR="00870FF7" w:rsidRDefault="002B43A4">
      <w:pPr>
        <w:pStyle w:val="Verzeichnis2"/>
        <w:rPr>
          <w:rFonts w:asciiTheme="minorHAnsi" w:eastAsiaTheme="minorEastAsia" w:hAnsiTheme="minorHAnsi" w:cstheme="minorBidi"/>
          <w:noProof/>
          <w:sz w:val="22"/>
          <w:szCs w:val="22"/>
        </w:rPr>
      </w:pPr>
      <w:hyperlink w:anchor="_Toc403472758" w:history="1">
        <w:r w:rsidR="00870FF7" w:rsidRPr="00D46FE4">
          <w:rPr>
            <w:rStyle w:val="Hyperlink"/>
            <w:noProof/>
            <w:lang w:val="en-GB" w:bidi="hi-IN"/>
          </w:rPr>
          <w:t>f.</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Menu</w:t>
        </w:r>
        <w:r w:rsidR="00870FF7">
          <w:rPr>
            <w:noProof/>
            <w:webHidden/>
          </w:rPr>
          <w:tab/>
        </w:r>
        <w:r w:rsidR="00870FF7">
          <w:rPr>
            <w:noProof/>
            <w:webHidden/>
          </w:rPr>
          <w:fldChar w:fldCharType="begin"/>
        </w:r>
        <w:r w:rsidR="00870FF7">
          <w:rPr>
            <w:noProof/>
            <w:webHidden/>
          </w:rPr>
          <w:instrText xml:space="preserve"> PAGEREF _Toc403472758 \h </w:instrText>
        </w:r>
        <w:r w:rsidR="00870FF7">
          <w:rPr>
            <w:noProof/>
            <w:webHidden/>
          </w:rPr>
        </w:r>
        <w:r w:rsidR="00870FF7">
          <w:rPr>
            <w:noProof/>
            <w:webHidden/>
          </w:rPr>
          <w:fldChar w:fldCharType="separate"/>
        </w:r>
        <w:r w:rsidR="00870FF7">
          <w:rPr>
            <w:noProof/>
            <w:webHidden/>
          </w:rPr>
          <w:t>104</w:t>
        </w:r>
        <w:r w:rsidR="00870FF7">
          <w:rPr>
            <w:noProof/>
            <w:webHidden/>
          </w:rPr>
          <w:fldChar w:fldCharType="end"/>
        </w:r>
      </w:hyperlink>
    </w:p>
    <w:p w14:paraId="77EA4ADA" w14:textId="77777777" w:rsidR="00870FF7" w:rsidRDefault="002B43A4">
      <w:pPr>
        <w:pStyle w:val="Verzeichnis3"/>
        <w:rPr>
          <w:rFonts w:asciiTheme="minorHAnsi" w:eastAsiaTheme="minorEastAsia" w:hAnsiTheme="minorHAnsi" w:cstheme="minorBidi"/>
          <w:noProof/>
          <w:sz w:val="22"/>
          <w:szCs w:val="22"/>
        </w:rPr>
      </w:pPr>
      <w:hyperlink w:anchor="_Toc403472759"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Event properties…</w:t>
        </w:r>
        <w:r w:rsidR="00870FF7">
          <w:rPr>
            <w:noProof/>
            <w:webHidden/>
          </w:rPr>
          <w:tab/>
        </w:r>
        <w:r w:rsidR="00870FF7">
          <w:rPr>
            <w:noProof/>
            <w:webHidden/>
          </w:rPr>
          <w:fldChar w:fldCharType="begin"/>
        </w:r>
        <w:r w:rsidR="00870FF7">
          <w:rPr>
            <w:noProof/>
            <w:webHidden/>
          </w:rPr>
          <w:instrText xml:space="preserve"> PAGEREF _Toc403472759 \h </w:instrText>
        </w:r>
        <w:r w:rsidR="00870FF7">
          <w:rPr>
            <w:noProof/>
            <w:webHidden/>
          </w:rPr>
        </w:r>
        <w:r w:rsidR="00870FF7">
          <w:rPr>
            <w:noProof/>
            <w:webHidden/>
          </w:rPr>
          <w:fldChar w:fldCharType="separate"/>
        </w:r>
        <w:r w:rsidR="00870FF7">
          <w:rPr>
            <w:noProof/>
            <w:webHidden/>
          </w:rPr>
          <w:t>104</w:t>
        </w:r>
        <w:r w:rsidR="00870FF7">
          <w:rPr>
            <w:noProof/>
            <w:webHidden/>
          </w:rPr>
          <w:fldChar w:fldCharType="end"/>
        </w:r>
      </w:hyperlink>
    </w:p>
    <w:p w14:paraId="72468B72" w14:textId="77777777" w:rsidR="00870FF7" w:rsidRDefault="002B43A4">
      <w:pPr>
        <w:pStyle w:val="Verzeichnis3"/>
        <w:rPr>
          <w:rFonts w:asciiTheme="minorHAnsi" w:eastAsiaTheme="minorEastAsia" w:hAnsiTheme="minorHAnsi" w:cstheme="minorBidi"/>
          <w:noProof/>
          <w:sz w:val="22"/>
          <w:szCs w:val="22"/>
        </w:rPr>
      </w:pPr>
      <w:hyperlink w:anchor="_Toc403472760" w:history="1">
        <w:r w:rsidR="00870FF7" w:rsidRPr="00D46FE4">
          <w:rPr>
            <w:rStyle w:val="Hyperlink"/>
            <w:noProof/>
            <w:lang w:val="en-GB" w:bidi="hi-IN"/>
          </w:rPr>
          <w:t>ii.</w:t>
        </w:r>
        <w:r w:rsidR="00870FF7">
          <w:rPr>
            <w:noProof/>
            <w:webHidden/>
          </w:rPr>
          <w:tab/>
        </w:r>
        <w:r w:rsidR="00870FF7">
          <w:rPr>
            <w:noProof/>
            <w:webHidden/>
          </w:rPr>
          <w:fldChar w:fldCharType="begin"/>
        </w:r>
        <w:r w:rsidR="00870FF7">
          <w:rPr>
            <w:noProof/>
            <w:webHidden/>
          </w:rPr>
          <w:instrText xml:space="preserve"> PAGEREF _Toc403472760 \h </w:instrText>
        </w:r>
        <w:r w:rsidR="00870FF7">
          <w:rPr>
            <w:noProof/>
            <w:webHidden/>
          </w:rPr>
        </w:r>
        <w:r w:rsidR="00870FF7">
          <w:rPr>
            <w:noProof/>
            <w:webHidden/>
          </w:rPr>
          <w:fldChar w:fldCharType="separate"/>
        </w:r>
        <w:r w:rsidR="00870FF7">
          <w:rPr>
            <w:noProof/>
            <w:webHidden/>
          </w:rPr>
          <w:t>105</w:t>
        </w:r>
        <w:r w:rsidR="00870FF7">
          <w:rPr>
            <w:noProof/>
            <w:webHidden/>
          </w:rPr>
          <w:fldChar w:fldCharType="end"/>
        </w:r>
      </w:hyperlink>
    </w:p>
    <w:p w14:paraId="1760972B" w14:textId="77777777" w:rsidR="00870FF7" w:rsidRDefault="002B43A4">
      <w:pPr>
        <w:pStyle w:val="Verzeichnis3"/>
        <w:rPr>
          <w:rFonts w:asciiTheme="minorHAnsi" w:eastAsiaTheme="minorEastAsia" w:hAnsiTheme="minorHAnsi" w:cstheme="minorBidi"/>
          <w:noProof/>
          <w:sz w:val="22"/>
          <w:szCs w:val="22"/>
        </w:rPr>
      </w:pPr>
      <w:hyperlink w:anchor="_Toc403472761"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Remove</w:t>
        </w:r>
        <w:r w:rsidR="00870FF7">
          <w:rPr>
            <w:noProof/>
            <w:webHidden/>
          </w:rPr>
          <w:tab/>
        </w:r>
        <w:r w:rsidR="00870FF7">
          <w:rPr>
            <w:noProof/>
            <w:webHidden/>
          </w:rPr>
          <w:fldChar w:fldCharType="begin"/>
        </w:r>
        <w:r w:rsidR="00870FF7">
          <w:rPr>
            <w:noProof/>
            <w:webHidden/>
          </w:rPr>
          <w:instrText xml:space="preserve"> PAGEREF _Toc403472761 \h </w:instrText>
        </w:r>
        <w:r w:rsidR="00870FF7">
          <w:rPr>
            <w:noProof/>
            <w:webHidden/>
          </w:rPr>
        </w:r>
        <w:r w:rsidR="00870FF7">
          <w:rPr>
            <w:noProof/>
            <w:webHidden/>
          </w:rPr>
          <w:fldChar w:fldCharType="separate"/>
        </w:r>
        <w:r w:rsidR="00870FF7">
          <w:rPr>
            <w:noProof/>
            <w:webHidden/>
          </w:rPr>
          <w:t>105</w:t>
        </w:r>
        <w:r w:rsidR="00870FF7">
          <w:rPr>
            <w:noProof/>
            <w:webHidden/>
          </w:rPr>
          <w:fldChar w:fldCharType="end"/>
        </w:r>
      </w:hyperlink>
    </w:p>
    <w:p w14:paraId="6F93FEBF" w14:textId="77777777" w:rsidR="00870FF7" w:rsidRDefault="002B43A4">
      <w:pPr>
        <w:pStyle w:val="Verzeichnis3"/>
        <w:rPr>
          <w:rFonts w:asciiTheme="minorHAnsi" w:eastAsiaTheme="minorEastAsia" w:hAnsiTheme="minorHAnsi" w:cstheme="minorBidi"/>
          <w:noProof/>
          <w:sz w:val="22"/>
          <w:szCs w:val="22"/>
        </w:rPr>
      </w:pPr>
      <w:hyperlink w:anchor="_Toc403472762" w:history="1">
        <w:r w:rsidR="00870FF7" w:rsidRPr="00D46FE4">
          <w:rPr>
            <w:rStyle w:val="Hyperlink"/>
            <w:noProof/>
            <w:lang w:val="en-GB" w:bidi="hi-IN"/>
          </w:rPr>
          <w:t>iv.</w:t>
        </w:r>
        <w:r w:rsidR="00870FF7">
          <w:rPr>
            <w:noProof/>
            <w:webHidden/>
          </w:rPr>
          <w:tab/>
        </w:r>
        <w:r w:rsidR="00870FF7">
          <w:rPr>
            <w:noProof/>
            <w:webHidden/>
          </w:rPr>
          <w:fldChar w:fldCharType="begin"/>
        </w:r>
        <w:r w:rsidR="00870FF7">
          <w:rPr>
            <w:noProof/>
            <w:webHidden/>
          </w:rPr>
          <w:instrText xml:space="preserve"> PAGEREF _Toc403472762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1BA0D316" w14:textId="77777777" w:rsidR="00870FF7" w:rsidRDefault="002B43A4">
      <w:pPr>
        <w:pStyle w:val="Verzeichnis3"/>
        <w:rPr>
          <w:rFonts w:asciiTheme="minorHAnsi" w:eastAsiaTheme="minorEastAsia" w:hAnsiTheme="minorHAnsi" w:cstheme="minorBidi"/>
          <w:noProof/>
          <w:sz w:val="22"/>
          <w:szCs w:val="22"/>
        </w:rPr>
      </w:pPr>
      <w:hyperlink w:anchor="_Toc403472763"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Shift characters to the right</w:t>
        </w:r>
        <w:r w:rsidR="00870FF7">
          <w:rPr>
            <w:noProof/>
            <w:webHidden/>
          </w:rPr>
          <w:tab/>
        </w:r>
        <w:r w:rsidR="00870FF7">
          <w:rPr>
            <w:noProof/>
            <w:webHidden/>
          </w:rPr>
          <w:fldChar w:fldCharType="begin"/>
        </w:r>
        <w:r w:rsidR="00870FF7">
          <w:rPr>
            <w:noProof/>
            <w:webHidden/>
          </w:rPr>
          <w:instrText xml:space="preserve"> PAGEREF _Toc403472763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03CEA37A" w14:textId="77777777" w:rsidR="00870FF7" w:rsidRDefault="002B43A4">
      <w:pPr>
        <w:pStyle w:val="Verzeichnis3"/>
        <w:rPr>
          <w:rFonts w:asciiTheme="minorHAnsi" w:eastAsiaTheme="minorEastAsia" w:hAnsiTheme="minorHAnsi" w:cstheme="minorBidi"/>
          <w:noProof/>
          <w:sz w:val="22"/>
          <w:szCs w:val="22"/>
        </w:rPr>
      </w:pPr>
      <w:hyperlink w:anchor="_Toc403472764"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Shift characters to the left</w:t>
        </w:r>
        <w:r w:rsidR="00870FF7">
          <w:rPr>
            <w:noProof/>
            <w:webHidden/>
          </w:rPr>
          <w:tab/>
        </w:r>
        <w:r w:rsidR="00870FF7">
          <w:rPr>
            <w:noProof/>
            <w:webHidden/>
          </w:rPr>
          <w:fldChar w:fldCharType="begin"/>
        </w:r>
        <w:r w:rsidR="00870FF7">
          <w:rPr>
            <w:noProof/>
            <w:webHidden/>
          </w:rPr>
          <w:instrText xml:space="preserve"> PAGEREF _Toc403472764 \h </w:instrText>
        </w:r>
        <w:r w:rsidR="00870FF7">
          <w:rPr>
            <w:noProof/>
            <w:webHidden/>
          </w:rPr>
        </w:r>
        <w:r w:rsidR="00870FF7">
          <w:rPr>
            <w:noProof/>
            <w:webHidden/>
          </w:rPr>
          <w:fldChar w:fldCharType="separate"/>
        </w:r>
        <w:r w:rsidR="00870FF7">
          <w:rPr>
            <w:noProof/>
            <w:webHidden/>
          </w:rPr>
          <w:t>106</w:t>
        </w:r>
        <w:r w:rsidR="00870FF7">
          <w:rPr>
            <w:noProof/>
            <w:webHidden/>
          </w:rPr>
          <w:fldChar w:fldCharType="end"/>
        </w:r>
      </w:hyperlink>
    </w:p>
    <w:p w14:paraId="29622071" w14:textId="77777777" w:rsidR="00870FF7" w:rsidRDefault="002B43A4">
      <w:pPr>
        <w:pStyle w:val="Verzeichnis3"/>
        <w:rPr>
          <w:rFonts w:asciiTheme="minorHAnsi" w:eastAsiaTheme="minorEastAsia" w:hAnsiTheme="minorHAnsi" w:cstheme="minorBidi"/>
          <w:noProof/>
          <w:sz w:val="22"/>
          <w:szCs w:val="22"/>
        </w:rPr>
      </w:pPr>
      <w:hyperlink w:anchor="_Toc403472765"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Merge</w:t>
        </w:r>
        <w:r w:rsidR="00870FF7">
          <w:rPr>
            <w:noProof/>
            <w:webHidden/>
          </w:rPr>
          <w:tab/>
        </w:r>
        <w:r w:rsidR="00870FF7">
          <w:rPr>
            <w:noProof/>
            <w:webHidden/>
          </w:rPr>
          <w:fldChar w:fldCharType="begin"/>
        </w:r>
        <w:r w:rsidR="00870FF7">
          <w:rPr>
            <w:noProof/>
            <w:webHidden/>
          </w:rPr>
          <w:instrText xml:space="preserve"> PAGEREF _Toc403472765 \h </w:instrText>
        </w:r>
        <w:r w:rsidR="00870FF7">
          <w:rPr>
            <w:noProof/>
            <w:webHidden/>
          </w:rPr>
        </w:r>
        <w:r w:rsidR="00870FF7">
          <w:rPr>
            <w:noProof/>
            <w:webHidden/>
          </w:rPr>
          <w:fldChar w:fldCharType="separate"/>
        </w:r>
        <w:r w:rsidR="00870FF7">
          <w:rPr>
            <w:noProof/>
            <w:webHidden/>
          </w:rPr>
          <w:t>107</w:t>
        </w:r>
        <w:r w:rsidR="00870FF7">
          <w:rPr>
            <w:noProof/>
            <w:webHidden/>
          </w:rPr>
          <w:fldChar w:fldCharType="end"/>
        </w:r>
      </w:hyperlink>
    </w:p>
    <w:p w14:paraId="34834D78" w14:textId="77777777" w:rsidR="00870FF7" w:rsidRDefault="002B43A4">
      <w:pPr>
        <w:pStyle w:val="Verzeichnis3"/>
        <w:rPr>
          <w:rFonts w:asciiTheme="minorHAnsi" w:eastAsiaTheme="minorEastAsia" w:hAnsiTheme="minorHAnsi" w:cstheme="minorBidi"/>
          <w:noProof/>
          <w:sz w:val="22"/>
          <w:szCs w:val="22"/>
        </w:rPr>
      </w:pPr>
      <w:hyperlink w:anchor="_Toc403472766"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Split</w:t>
        </w:r>
        <w:r w:rsidR="00870FF7">
          <w:rPr>
            <w:noProof/>
            <w:webHidden/>
          </w:rPr>
          <w:tab/>
        </w:r>
        <w:r w:rsidR="00870FF7">
          <w:rPr>
            <w:noProof/>
            <w:webHidden/>
          </w:rPr>
          <w:fldChar w:fldCharType="begin"/>
        </w:r>
        <w:r w:rsidR="00870FF7">
          <w:rPr>
            <w:noProof/>
            <w:webHidden/>
          </w:rPr>
          <w:instrText xml:space="preserve"> PAGEREF _Toc403472766 \h </w:instrText>
        </w:r>
        <w:r w:rsidR="00870FF7">
          <w:rPr>
            <w:noProof/>
            <w:webHidden/>
          </w:rPr>
        </w:r>
        <w:r w:rsidR="00870FF7">
          <w:rPr>
            <w:noProof/>
            <w:webHidden/>
          </w:rPr>
          <w:fldChar w:fldCharType="separate"/>
        </w:r>
        <w:r w:rsidR="00870FF7">
          <w:rPr>
            <w:noProof/>
            <w:webHidden/>
          </w:rPr>
          <w:t>107</w:t>
        </w:r>
        <w:r w:rsidR="00870FF7">
          <w:rPr>
            <w:noProof/>
            <w:webHidden/>
          </w:rPr>
          <w:fldChar w:fldCharType="end"/>
        </w:r>
      </w:hyperlink>
    </w:p>
    <w:p w14:paraId="2C3FB3D6" w14:textId="77777777" w:rsidR="00870FF7" w:rsidRDefault="002B43A4">
      <w:pPr>
        <w:pStyle w:val="Verzeichnis3"/>
        <w:rPr>
          <w:rFonts w:asciiTheme="minorHAnsi" w:eastAsiaTheme="minorEastAsia" w:hAnsiTheme="minorHAnsi" w:cstheme="minorBidi"/>
          <w:noProof/>
          <w:sz w:val="22"/>
          <w:szCs w:val="22"/>
        </w:rPr>
      </w:pPr>
      <w:hyperlink w:anchor="_Toc403472767"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Double split</w:t>
        </w:r>
        <w:r w:rsidR="00870FF7">
          <w:rPr>
            <w:noProof/>
            <w:webHidden/>
          </w:rPr>
          <w:tab/>
        </w:r>
        <w:r w:rsidR="00870FF7">
          <w:rPr>
            <w:noProof/>
            <w:webHidden/>
          </w:rPr>
          <w:fldChar w:fldCharType="begin"/>
        </w:r>
        <w:r w:rsidR="00870FF7">
          <w:rPr>
            <w:noProof/>
            <w:webHidden/>
          </w:rPr>
          <w:instrText xml:space="preserve"> PAGEREF _Toc403472767 \h </w:instrText>
        </w:r>
        <w:r w:rsidR="00870FF7">
          <w:rPr>
            <w:noProof/>
            <w:webHidden/>
          </w:rPr>
        </w:r>
        <w:r w:rsidR="00870FF7">
          <w:rPr>
            <w:noProof/>
            <w:webHidden/>
          </w:rPr>
          <w:fldChar w:fldCharType="separate"/>
        </w:r>
        <w:r w:rsidR="00870FF7">
          <w:rPr>
            <w:noProof/>
            <w:webHidden/>
          </w:rPr>
          <w:t>109</w:t>
        </w:r>
        <w:r w:rsidR="00870FF7">
          <w:rPr>
            <w:noProof/>
            <w:webHidden/>
          </w:rPr>
          <w:fldChar w:fldCharType="end"/>
        </w:r>
      </w:hyperlink>
    </w:p>
    <w:p w14:paraId="22E2D7E9" w14:textId="77777777" w:rsidR="00870FF7" w:rsidRDefault="002B43A4">
      <w:pPr>
        <w:pStyle w:val="Verzeichnis3"/>
        <w:rPr>
          <w:rFonts w:asciiTheme="minorHAnsi" w:eastAsiaTheme="minorEastAsia" w:hAnsiTheme="minorHAnsi" w:cstheme="minorBidi"/>
          <w:noProof/>
          <w:sz w:val="22"/>
          <w:szCs w:val="22"/>
        </w:rPr>
      </w:pPr>
      <w:hyperlink w:anchor="_Toc403472768"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Extend to the right</w:t>
        </w:r>
        <w:r w:rsidR="00870FF7">
          <w:rPr>
            <w:noProof/>
            <w:webHidden/>
          </w:rPr>
          <w:tab/>
        </w:r>
        <w:r w:rsidR="00870FF7">
          <w:rPr>
            <w:noProof/>
            <w:webHidden/>
          </w:rPr>
          <w:fldChar w:fldCharType="begin"/>
        </w:r>
        <w:r w:rsidR="00870FF7">
          <w:rPr>
            <w:noProof/>
            <w:webHidden/>
          </w:rPr>
          <w:instrText xml:space="preserve"> PAGEREF _Toc403472768 \h </w:instrText>
        </w:r>
        <w:r w:rsidR="00870FF7">
          <w:rPr>
            <w:noProof/>
            <w:webHidden/>
          </w:rPr>
        </w:r>
        <w:r w:rsidR="00870FF7">
          <w:rPr>
            <w:noProof/>
            <w:webHidden/>
          </w:rPr>
          <w:fldChar w:fldCharType="separate"/>
        </w:r>
        <w:r w:rsidR="00870FF7">
          <w:rPr>
            <w:noProof/>
            <w:webHidden/>
          </w:rPr>
          <w:t>109</w:t>
        </w:r>
        <w:r w:rsidR="00870FF7">
          <w:rPr>
            <w:noProof/>
            <w:webHidden/>
          </w:rPr>
          <w:fldChar w:fldCharType="end"/>
        </w:r>
      </w:hyperlink>
    </w:p>
    <w:p w14:paraId="7381BDD7" w14:textId="77777777" w:rsidR="00870FF7" w:rsidRDefault="002B43A4">
      <w:pPr>
        <w:pStyle w:val="Verzeichnis3"/>
        <w:rPr>
          <w:rFonts w:asciiTheme="minorHAnsi" w:eastAsiaTheme="minorEastAsia" w:hAnsiTheme="minorHAnsi" w:cstheme="minorBidi"/>
          <w:noProof/>
          <w:sz w:val="22"/>
          <w:szCs w:val="22"/>
        </w:rPr>
      </w:pPr>
      <w:hyperlink w:anchor="_Toc403472769"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Extend to the left</w:t>
        </w:r>
        <w:r w:rsidR="00870FF7">
          <w:rPr>
            <w:noProof/>
            <w:webHidden/>
          </w:rPr>
          <w:tab/>
        </w:r>
        <w:r w:rsidR="00870FF7">
          <w:rPr>
            <w:noProof/>
            <w:webHidden/>
          </w:rPr>
          <w:fldChar w:fldCharType="begin"/>
        </w:r>
        <w:r w:rsidR="00870FF7">
          <w:rPr>
            <w:noProof/>
            <w:webHidden/>
          </w:rPr>
          <w:instrText xml:space="preserve"> PAGEREF _Toc403472769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535CC3C9" w14:textId="77777777" w:rsidR="00870FF7" w:rsidRDefault="002B43A4">
      <w:pPr>
        <w:pStyle w:val="Verzeichnis3"/>
        <w:rPr>
          <w:rFonts w:asciiTheme="minorHAnsi" w:eastAsiaTheme="minorEastAsia" w:hAnsiTheme="minorHAnsi" w:cstheme="minorBidi"/>
          <w:noProof/>
          <w:sz w:val="22"/>
          <w:szCs w:val="22"/>
        </w:rPr>
      </w:pPr>
      <w:hyperlink w:anchor="_Toc403472770" w:history="1">
        <w:r w:rsidR="00870FF7" w:rsidRPr="00D46FE4">
          <w:rPr>
            <w:rStyle w:val="Hyperlink"/>
            <w:noProof/>
            <w:lang w:val="en-GB" w:bidi="hi-IN"/>
          </w:rPr>
          <w:t>xii.</w:t>
        </w:r>
        <w:r w:rsidR="00870FF7">
          <w:rPr>
            <w:noProof/>
            <w:webHidden/>
          </w:rPr>
          <w:tab/>
        </w:r>
        <w:r w:rsidR="00870FF7">
          <w:rPr>
            <w:noProof/>
            <w:webHidden/>
          </w:rPr>
          <w:fldChar w:fldCharType="begin"/>
        </w:r>
        <w:r w:rsidR="00870FF7">
          <w:rPr>
            <w:noProof/>
            <w:webHidden/>
          </w:rPr>
          <w:instrText xml:space="preserve"> PAGEREF _Toc403472770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28CFD867" w14:textId="77777777" w:rsidR="00870FF7" w:rsidRDefault="002B43A4">
      <w:pPr>
        <w:pStyle w:val="Verzeichnis3"/>
        <w:rPr>
          <w:rFonts w:asciiTheme="minorHAnsi" w:eastAsiaTheme="minorEastAsia" w:hAnsiTheme="minorHAnsi" w:cstheme="minorBidi"/>
          <w:noProof/>
          <w:sz w:val="22"/>
          <w:szCs w:val="22"/>
        </w:rPr>
      </w:pPr>
      <w:hyperlink w:anchor="_Toc403472771"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Shrink on the right</w:t>
        </w:r>
        <w:r w:rsidR="00870FF7">
          <w:rPr>
            <w:noProof/>
            <w:webHidden/>
          </w:rPr>
          <w:tab/>
        </w:r>
        <w:r w:rsidR="00870FF7">
          <w:rPr>
            <w:noProof/>
            <w:webHidden/>
          </w:rPr>
          <w:fldChar w:fldCharType="begin"/>
        </w:r>
        <w:r w:rsidR="00870FF7">
          <w:rPr>
            <w:noProof/>
            <w:webHidden/>
          </w:rPr>
          <w:instrText xml:space="preserve"> PAGEREF _Toc403472771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48ADADDA" w14:textId="77777777" w:rsidR="00870FF7" w:rsidRDefault="002B43A4">
      <w:pPr>
        <w:pStyle w:val="Verzeichnis3"/>
        <w:rPr>
          <w:rFonts w:asciiTheme="minorHAnsi" w:eastAsiaTheme="minorEastAsia" w:hAnsiTheme="minorHAnsi" w:cstheme="minorBidi"/>
          <w:noProof/>
          <w:sz w:val="22"/>
          <w:szCs w:val="22"/>
        </w:rPr>
      </w:pPr>
      <w:hyperlink w:anchor="_Toc403472772"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Shrink on the left</w:t>
        </w:r>
        <w:r w:rsidR="00870FF7">
          <w:rPr>
            <w:noProof/>
            <w:webHidden/>
          </w:rPr>
          <w:tab/>
        </w:r>
        <w:r w:rsidR="00870FF7">
          <w:rPr>
            <w:noProof/>
            <w:webHidden/>
          </w:rPr>
          <w:fldChar w:fldCharType="begin"/>
        </w:r>
        <w:r w:rsidR="00870FF7">
          <w:rPr>
            <w:noProof/>
            <w:webHidden/>
          </w:rPr>
          <w:instrText xml:space="preserve"> PAGEREF _Toc403472772 \h </w:instrText>
        </w:r>
        <w:r w:rsidR="00870FF7">
          <w:rPr>
            <w:noProof/>
            <w:webHidden/>
          </w:rPr>
        </w:r>
        <w:r w:rsidR="00870FF7">
          <w:rPr>
            <w:noProof/>
            <w:webHidden/>
          </w:rPr>
          <w:fldChar w:fldCharType="separate"/>
        </w:r>
        <w:r w:rsidR="00870FF7">
          <w:rPr>
            <w:noProof/>
            <w:webHidden/>
          </w:rPr>
          <w:t>110</w:t>
        </w:r>
        <w:r w:rsidR="00870FF7">
          <w:rPr>
            <w:noProof/>
            <w:webHidden/>
          </w:rPr>
          <w:fldChar w:fldCharType="end"/>
        </w:r>
      </w:hyperlink>
    </w:p>
    <w:p w14:paraId="49F35425" w14:textId="77777777" w:rsidR="00870FF7" w:rsidRDefault="002B43A4">
      <w:pPr>
        <w:pStyle w:val="Verzeichnis3"/>
        <w:rPr>
          <w:rFonts w:asciiTheme="minorHAnsi" w:eastAsiaTheme="minorEastAsia" w:hAnsiTheme="minorHAnsi" w:cstheme="minorBidi"/>
          <w:noProof/>
          <w:sz w:val="22"/>
          <w:szCs w:val="22"/>
        </w:rPr>
      </w:pPr>
      <w:hyperlink w:anchor="_Toc403472773"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Move to the right</w:t>
        </w:r>
        <w:r w:rsidR="00870FF7">
          <w:rPr>
            <w:noProof/>
            <w:webHidden/>
          </w:rPr>
          <w:tab/>
        </w:r>
        <w:r w:rsidR="00870FF7">
          <w:rPr>
            <w:noProof/>
            <w:webHidden/>
          </w:rPr>
          <w:fldChar w:fldCharType="begin"/>
        </w:r>
        <w:r w:rsidR="00870FF7">
          <w:rPr>
            <w:noProof/>
            <w:webHidden/>
          </w:rPr>
          <w:instrText xml:space="preserve"> PAGEREF _Toc403472773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16EFE204" w14:textId="77777777" w:rsidR="00870FF7" w:rsidRDefault="002B43A4">
      <w:pPr>
        <w:pStyle w:val="Verzeichnis3"/>
        <w:rPr>
          <w:rFonts w:asciiTheme="minorHAnsi" w:eastAsiaTheme="minorEastAsia" w:hAnsiTheme="minorHAnsi" w:cstheme="minorBidi"/>
          <w:noProof/>
          <w:sz w:val="22"/>
          <w:szCs w:val="22"/>
        </w:rPr>
      </w:pPr>
      <w:hyperlink w:anchor="_Toc403472774"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Move to the left</w:t>
        </w:r>
        <w:r w:rsidR="00870FF7">
          <w:rPr>
            <w:noProof/>
            <w:webHidden/>
          </w:rPr>
          <w:tab/>
        </w:r>
        <w:r w:rsidR="00870FF7">
          <w:rPr>
            <w:noProof/>
            <w:webHidden/>
          </w:rPr>
          <w:fldChar w:fldCharType="begin"/>
        </w:r>
        <w:r w:rsidR="00870FF7">
          <w:rPr>
            <w:noProof/>
            <w:webHidden/>
          </w:rPr>
          <w:instrText xml:space="preserve"> PAGEREF _Toc403472774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0BBE6D60" w14:textId="77777777" w:rsidR="00870FF7" w:rsidRDefault="002B43A4">
      <w:pPr>
        <w:pStyle w:val="Verzeichnis3"/>
        <w:rPr>
          <w:rFonts w:asciiTheme="minorHAnsi" w:eastAsiaTheme="minorEastAsia" w:hAnsiTheme="minorHAnsi" w:cstheme="minorBidi"/>
          <w:noProof/>
          <w:sz w:val="22"/>
          <w:szCs w:val="22"/>
        </w:rPr>
      </w:pPr>
      <w:hyperlink w:anchor="_Toc403472775" w:history="1">
        <w:r w:rsidR="00870FF7" w:rsidRPr="00D46FE4">
          <w:rPr>
            <w:rStyle w:val="Hyperlink"/>
            <w:noProof/>
            <w:lang w:val="en-GB" w:bidi="hi-IN"/>
          </w:rPr>
          <w:t>xvii.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Find next event</w:t>
        </w:r>
        <w:r w:rsidR="00870FF7">
          <w:rPr>
            <w:noProof/>
            <w:webHidden/>
          </w:rPr>
          <w:tab/>
        </w:r>
        <w:r w:rsidR="00870FF7">
          <w:rPr>
            <w:noProof/>
            <w:webHidden/>
          </w:rPr>
          <w:fldChar w:fldCharType="begin"/>
        </w:r>
        <w:r w:rsidR="00870FF7">
          <w:rPr>
            <w:noProof/>
            <w:webHidden/>
          </w:rPr>
          <w:instrText xml:space="preserve"> PAGEREF _Toc403472775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2376BF03" w14:textId="77777777" w:rsidR="00870FF7" w:rsidRDefault="002B43A4">
      <w:pPr>
        <w:pStyle w:val="Verzeichnis3"/>
        <w:rPr>
          <w:rFonts w:asciiTheme="minorHAnsi" w:eastAsiaTheme="minorEastAsia" w:hAnsiTheme="minorHAnsi" w:cstheme="minorBidi"/>
          <w:noProof/>
          <w:sz w:val="22"/>
          <w:szCs w:val="22"/>
        </w:rPr>
      </w:pPr>
      <w:hyperlink w:anchor="_Toc403472776" w:history="1">
        <w:r w:rsidR="00870FF7" w:rsidRPr="00D46FE4">
          <w:rPr>
            <w:rStyle w:val="Hyperlink"/>
            <w:noProof/>
            <w:lang w:val="en-GB" w:bidi="hi-IN"/>
          </w:rPr>
          <w:t>xviii.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Event &gt; Insert Pause</w:t>
        </w:r>
        <w:r w:rsidR="00870FF7">
          <w:rPr>
            <w:noProof/>
            <w:webHidden/>
          </w:rPr>
          <w:tab/>
        </w:r>
        <w:r w:rsidR="00870FF7">
          <w:rPr>
            <w:noProof/>
            <w:webHidden/>
          </w:rPr>
          <w:fldChar w:fldCharType="begin"/>
        </w:r>
        <w:r w:rsidR="00870FF7">
          <w:rPr>
            <w:noProof/>
            <w:webHidden/>
          </w:rPr>
          <w:instrText xml:space="preserve"> PAGEREF _Toc403472776 \h </w:instrText>
        </w:r>
        <w:r w:rsidR="00870FF7">
          <w:rPr>
            <w:noProof/>
            <w:webHidden/>
          </w:rPr>
        </w:r>
        <w:r w:rsidR="00870FF7">
          <w:rPr>
            <w:noProof/>
            <w:webHidden/>
          </w:rPr>
          <w:fldChar w:fldCharType="separate"/>
        </w:r>
        <w:r w:rsidR="00870FF7">
          <w:rPr>
            <w:noProof/>
            <w:webHidden/>
          </w:rPr>
          <w:t>111</w:t>
        </w:r>
        <w:r w:rsidR="00870FF7">
          <w:rPr>
            <w:noProof/>
            <w:webHidden/>
          </w:rPr>
          <w:fldChar w:fldCharType="end"/>
        </w:r>
      </w:hyperlink>
    </w:p>
    <w:p w14:paraId="1D8AA657" w14:textId="77777777" w:rsidR="00870FF7" w:rsidRDefault="002B43A4">
      <w:pPr>
        <w:pStyle w:val="Verzeichnis2"/>
        <w:rPr>
          <w:rFonts w:asciiTheme="minorHAnsi" w:eastAsiaTheme="minorEastAsia" w:hAnsiTheme="minorHAnsi" w:cstheme="minorBidi"/>
          <w:noProof/>
          <w:sz w:val="22"/>
          <w:szCs w:val="22"/>
        </w:rPr>
      </w:pPr>
      <w:hyperlink w:anchor="_Toc403472777" w:history="1">
        <w:r w:rsidR="00870FF7" w:rsidRPr="00D46FE4">
          <w:rPr>
            <w:rStyle w:val="Hyperlink"/>
            <w:noProof/>
            <w:lang w:val="en-GB" w:bidi="hi-IN"/>
          </w:rPr>
          <w:t>g.</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Menu</w:t>
        </w:r>
        <w:r w:rsidR="00870FF7">
          <w:rPr>
            <w:noProof/>
            <w:webHidden/>
          </w:rPr>
          <w:tab/>
        </w:r>
        <w:r w:rsidR="00870FF7">
          <w:rPr>
            <w:noProof/>
            <w:webHidden/>
          </w:rPr>
          <w:fldChar w:fldCharType="begin"/>
        </w:r>
        <w:r w:rsidR="00870FF7">
          <w:rPr>
            <w:noProof/>
            <w:webHidden/>
          </w:rPr>
          <w:instrText xml:space="preserve"> PAGEREF _Toc403472777 \h </w:instrText>
        </w:r>
        <w:r w:rsidR="00870FF7">
          <w:rPr>
            <w:noProof/>
            <w:webHidden/>
          </w:rPr>
        </w:r>
        <w:r w:rsidR="00870FF7">
          <w:rPr>
            <w:noProof/>
            <w:webHidden/>
          </w:rPr>
          <w:fldChar w:fldCharType="separate"/>
        </w:r>
        <w:r w:rsidR="00870FF7">
          <w:rPr>
            <w:noProof/>
            <w:webHidden/>
          </w:rPr>
          <w:t>112</w:t>
        </w:r>
        <w:r w:rsidR="00870FF7">
          <w:rPr>
            <w:noProof/>
            <w:webHidden/>
          </w:rPr>
          <w:fldChar w:fldCharType="end"/>
        </w:r>
      </w:hyperlink>
    </w:p>
    <w:p w14:paraId="6B1C1FAF" w14:textId="77777777" w:rsidR="00870FF7" w:rsidRDefault="002B43A4">
      <w:pPr>
        <w:pStyle w:val="Verzeichnis3"/>
        <w:rPr>
          <w:rFonts w:asciiTheme="minorHAnsi" w:eastAsiaTheme="minorEastAsia" w:hAnsiTheme="minorHAnsi" w:cstheme="minorBidi"/>
          <w:noProof/>
          <w:sz w:val="22"/>
          <w:szCs w:val="22"/>
        </w:rPr>
      </w:pPr>
      <w:hyperlink w:anchor="_Toc403472778"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Edit timeline item...</w:t>
        </w:r>
        <w:r w:rsidR="00870FF7">
          <w:rPr>
            <w:noProof/>
            <w:webHidden/>
          </w:rPr>
          <w:tab/>
        </w:r>
        <w:r w:rsidR="00870FF7">
          <w:rPr>
            <w:noProof/>
            <w:webHidden/>
          </w:rPr>
          <w:fldChar w:fldCharType="begin"/>
        </w:r>
        <w:r w:rsidR="00870FF7">
          <w:rPr>
            <w:noProof/>
            <w:webHidden/>
          </w:rPr>
          <w:instrText xml:space="preserve"> PAGEREF _Toc403472778 \h </w:instrText>
        </w:r>
        <w:r w:rsidR="00870FF7">
          <w:rPr>
            <w:noProof/>
            <w:webHidden/>
          </w:rPr>
        </w:r>
        <w:r w:rsidR="00870FF7">
          <w:rPr>
            <w:noProof/>
            <w:webHidden/>
          </w:rPr>
          <w:fldChar w:fldCharType="separate"/>
        </w:r>
        <w:r w:rsidR="00870FF7">
          <w:rPr>
            <w:noProof/>
            <w:webHidden/>
          </w:rPr>
          <w:t>112</w:t>
        </w:r>
        <w:r w:rsidR="00870FF7">
          <w:rPr>
            <w:noProof/>
            <w:webHidden/>
          </w:rPr>
          <w:fldChar w:fldCharType="end"/>
        </w:r>
      </w:hyperlink>
    </w:p>
    <w:p w14:paraId="30F872BD" w14:textId="77777777" w:rsidR="00870FF7" w:rsidRDefault="002B43A4">
      <w:pPr>
        <w:pStyle w:val="Verzeichnis3"/>
        <w:rPr>
          <w:rFonts w:asciiTheme="minorHAnsi" w:eastAsiaTheme="minorEastAsia" w:hAnsiTheme="minorHAnsi" w:cstheme="minorBidi"/>
          <w:noProof/>
          <w:sz w:val="22"/>
          <w:szCs w:val="22"/>
        </w:rPr>
      </w:pPr>
      <w:hyperlink w:anchor="_Toc403472779"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Insert timeline item</w:t>
        </w:r>
        <w:r w:rsidR="00870FF7">
          <w:rPr>
            <w:noProof/>
            <w:webHidden/>
          </w:rPr>
          <w:tab/>
        </w:r>
        <w:r w:rsidR="00870FF7">
          <w:rPr>
            <w:noProof/>
            <w:webHidden/>
          </w:rPr>
          <w:fldChar w:fldCharType="begin"/>
        </w:r>
        <w:r w:rsidR="00870FF7">
          <w:rPr>
            <w:noProof/>
            <w:webHidden/>
          </w:rPr>
          <w:instrText xml:space="preserve"> PAGEREF _Toc403472779 \h </w:instrText>
        </w:r>
        <w:r w:rsidR="00870FF7">
          <w:rPr>
            <w:noProof/>
            <w:webHidden/>
          </w:rPr>
        </w:r>
        <w:r w:rsidR="00870FF7">
          <w:rPr>
            <w:noProof/>
            <w:webHidden/>
          </w:rPr>
          <w:fldChar w:fldCharType="separate"/>
        </w:r>
        <w:r w:rsidR="00870FF7">
          <w:rPr>
            <w:noProof/>
            <w:webHidden/>
          </w:rPr>
          <w:t>113</w:t>
        </w:r>
        <w:r w:rsidR="00870FF7">
          <w:rPr>
            <w:noProof/>
            <w:webHidden/>
          </w:rPr>
          <w:fldChar w:fldCharType="end"/>
        </w:r>
      </w:hyperlink>
    </w:p>
    <w:p w14:paraId="4656815F" w14:textId="77777777" w:rsidR="00870FF7" w:rsidRDefault="002B43A4">
      <w:pPr>
        <w:pStyle w:val="Verzeichnis3"/>
        <w:rPr>
          <w:rFonts w:asciiTheme="minorHAnsi" w:eastAsiaTheme="minorEastAsia" w:hAnsiTheme="minorHAnsi" w:cstheme="minorBidi"/>
          <w:noProof/>
          <w:sz w:val="22"/>
          <w:szCs w:val="22"/>
        </w:rPr>
      </w:pPr>
      <w:hyperlink w:anchor="_Toc403472780"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gap</w:t>
        </w:r>
        <w:r w:rsidR="00870FF7">
          <w:rPr>
            <w:noProof/>
            <w:webHidden/>
          </w:rPr>
          <w:tab/>
        </w:r>
        <w:r w:rsidR="00870FF7">
          <w:rPr>
            <w:noProof/>
            <w:webHidden/>
          </w:rPr>
          <w:fldChar w:fldCharType="begin"/>
        </w:r>
        <w:r w:rsidR="00870FF7">
          <w:rPr>
            <w:noProof/>
            <w:webHidden/>
          </w:rPr>
          <w:instrText xml:space="preserve"> PAGEREF _Toc403472780 \h </w:instrText>
        </w:r>
        <w:r w:rsidR="00870FF7">
          <w:rPr>
            <w:noProof/>
            <w:webHidden/>
          </w:rPr>
        </w:r>
        <w:r w:rsidR="00870FF7">
          <w:rPr>
            <w:noProof/>
            <w:webHidden/>
          </w:rPr>
          <w:fldChar w:fldCharType="separate"/>
        </w:r>
        <w:r w:rsidR="00870FF7">
          <w:rPr>
            <w:noProof/>
            <w:webHidden/>
          </w:rPr>
          <w:t>113</w:t>
        </w:r>
        <w:r w:rsidR="00870FF7">
          <w:rPr>
            <w:noProof/>
            <w:webHidden/>
          </w:rPr>
          <w:fldChar w:fldCharType="end"/>
        </w:r>
      </w:hyperlink>
    </w:p>
    <w:p w14:paraId="7FADE2A3" w14:textId="77777777" w:rsidR="00870FF7" w:rsidRDefault="002B43A4">
      <w:pPr>
        <w:pStyle w:val="Verzeichnis3"/>
        <w:rPr>
          <w:rFonts w:asciiTheme="minorHAnsi" w:eastAsiaTheme="minorEastAsia" w:hAnsiTheme="minorHAnsi" w:cstheme="minorBidi"/>
          <w:noProof/>
          <w:sz w:val="22"/>
          <w:szCs w:val="22"/>
        </w:rPr>
      </w:pPr>
      <w:hyperlink w:anchor="_Toc403472781"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all gaps</w:t>
        </w:r>
        <w:r w:rsidR="00870FF7">
          <w:rPr>
            <w:noProof/>
            <w:webHidden/>
          </w:rPr>
          <w:tab/>
        </w:r>
        <w:r w:rsidR="00870FF7">
          <w:rPr>
            <w:noProof/>
            <w:webHidden/>
          </w:rPr>
          <w:fldChar w:fldCharType="begin"/>
        </w:r>
        <w:r w:rsidR="00870FF7">
          <w:rPr>
            <w:noProof/>
            <w:webHidden/>
          </w:rPr>
          <w:instrText xml:space="preserve"> PAGEREF _Toc403472781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4CDC9235" w14:textId="77777777" w:rsidR="00870FF7" w:rsidRDefault="002B43A4">
      <w:pPr>
        <w:pStyle w:val="Verzeichnis3"/>
        <w:rPr>
          <w:rFonts w:asciiTheme="minorHAnsi" w:eastAsiaTheme="minorEastAsia" w:hAnsiTheme="minorHAnsi" w:cstheme="minorBidi"/>
          <w:noProof/>
          <w:sz w:val="22"/>
          <w:szCs w:val="22"/>
        </w:rPr>
      </w:pPr>
      <w:hyperlink w:anchor="_Toc403472782"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unused timeline items</w:t>
        </w:r>
        <w:r w:rsidR="00870FF7">
          <w:rPr>
            <w:noProof/>
            <w:webHidden/>
          </w:rPr>
          <w:tab/>
        </w:r>
        <w:r w:rsidR="00870FF7">
          <w:rPr>
            <w:noProof/>
            <w:webHidden/>
          </w:rPr>
          <w:fldChar w:fldCharType="begin"/>
        </w:r>
        <w:r w:rsidR="00870FF7">
          <w:rPr>
            <w:noProof/>
            <w:webHidden/>
          </w:rPr>
          <w:instrText xml:space="preserve"> PAGEREF _Toc403472782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44E1D2FF" w14:textId="77777777" w:rsidR="00870FF7" w:rsidRDefault="002B43A4">
      <w:pPr>
        <w:pStyle w:val="Verzeichnis3"/>
        <w:rPr>
          <w:rFonts w:asciiTheme="minorHAnsi" w:eastAsiaTheme="minorEastAsia" w:hAnsiTheme="minorHAnsi" w:cstheme="minorBidi"/>
          <w:noProof/>
          <w:sz w:val="22"/>
          <w:szCs w:val="22"/>
        </w:rPr>
      </w:pPr>
      <w:hyperlink w:anchor="_Toc403472783"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Make timeline consistent</w:t>
        </w:r>
        <w:r w:rsidR="00870FF7">
          <w:rPr>
            <w:noProof/>
            <w:webHidden/>
          </w:rPr>
          <w:tab/>
        </w:r>
        <w:r w:rsidR="00870FF7">
          <w:rPr>
            <w:noProof/>
            <w:webHidden/>
          </w:rPr>
          <w:fldChar w:fldCharType="begin"/>
        </w:r>
        <w:r w:rsidR="00870FF7">
          <w:rPr>
            <w:noProof/>
            <w:webHidden/>
          </w:rPr>
          <w:instrText xml:space="preserve"> PAGEREF _Toc403472783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26684F03" w14:textId="77777777" w:rsidR="00870FF7" w:rsidRDefault="002B43A4">
      <w:pPr>
        <w:pStyle w:val="Verzeichnis3"/>
        <w:rPr>
          <w:rFonts w:asciiTheme="minorHAnsi" w:eastAsiaTheme="minorEastAsia" w:hAnsiTheme="minorHAnsi" w:cstheme="minorBidi"/>
          <w:noProof/>
          <w:sz w:val="22"/>
          <w:szCs w:val="22"/>
        </w:rPr>
      </w:pPr>
      <w:hyperlink w:anchor="_Toc403472784"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Smooth timeline...</w:t>
        </w:r>
        <w:r w:rsidR="00870FF7">
          <w:rPr>
            <w:noProof/>
            <w:webHidden/>
          </w:rPr>
          <w:tab/>
        </w:r>
        <w:r w:rsidR="00870FF7">
          <w:rPr>
            <w:noProof/>
            <w:webHidden/>
          </w:rPr>
          <w:fldChar w:fldCharType="begin"/>
        </w:r>
        <w:r w:rsidR="00870FF7">
          <w:rPr>
            <w:noProof/>
            <w:webHidden/>
          </w:rPr>
          <w:instrText xml:space="preserve"> PAGEREF _Toc403472784 \h </w:instrText>
        </w:r>
        <w:r w:rsidR="00870FF7">
          <w:rPr>
            <w:noProof/>
            <w:webHidden/>
          </w:rPr>
        </w:r>
        <w:r w:rsidR="00870FF7">
          <w:rPr>
            <w:noProof/>
            <w:webHidden/>
          </w:rPr>
          <w:fldChar w:fldCharType="separate"/>
        </w:r>
        <w:r w:rsidR="00870FF7">
          <w:rPr>
            <w:noProof/>
            <w:webHidden/>
          </w:rPr>
          <w:t>114</w:t>
        </w:r>
        <w:r w:rsidR="00870FF7">
          <w:rPr>
            <w:noProof/>
            <w:webHidden/>
          </w:rPr>
          <w:fldChar w:fldCharType="end"/>
        </w:r>
      </w:hyperlink>
    </w:p>
    <w:p w14:paraId="0AABFFC8" w14:textId="77777777" w:rsidR="00870FF7" w:rsidRDefault="002B43A4">
      <w:pPr>
        <w:pStyle w:val="Verzeichnis3"/>
        <w:rPr>
          <w:rFonts w:asciiTheme="minorHAnsi" w:eastAsiaTheme="minorEastAsia" w:hAnsiTheme="minorHAnsi" w:cstheme="minorBidi"/>
          <w:noProof/>
          <w:sz w:val="22"/>
          <w:szCs w:val="22"/>
        </w:rPr>
      </w:pPr>
      <w:hyperlink w:anchor="_Toc403472785" w:history="1">
        <w:r w:rsidR="00870FF7" w:rsidRPr="00D46FE4">
          <w:rPr>
            <w:rStyle w:val="Hyperlink"/>
            <w:noProof/>
            <w:lang w:val="en-GB" w:bidi="hi-IN"/>
          </w:rPr>
          <w:t>viii.</w:t>
        </w:r>
        <w:r w:rsidR="00870FF7">
          <w:rPr>
            <w:noProof/>
            <w:webHidden/>
          </w:rPr>
          <w:tab/>
        </w:r>
        <w:r w:rsidR="00870FF7">
          <w:rPr>
            <w:noProof/>
            <w:webHidden/>
          </w:rPr>
          <w:fldChar w:fldCharType="begin"/>
        </w:r>
        <w:r w:rsidR="00870FF7">
          <w:rPr>
            <w:noProof/>
            <w:webHidden/>
          </w:rPr>
          <w:instrText xml:space="preserve"> PAGEREF _Toc403472785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03805F65" w14:textId="77777777" w:rsidR="00870FF7" w:rsidRDefault="002B43A4">
      <w:pPr>
        <w:pStyle w:val="Verzeichnis3"/>
        <w:rPr>
          <w:rFonts w:asciiTheme="minorHAnsi" w:eastAsiaTheme="minorEastAsia" w:hAnsiTheme="minorHAnsi" w:cstheme="minorBidi"/>
          <w:noProof/>
          <w:sz w:val="22"/>
          <w:szCs w:val="22"/>
        </w:rPr>
      </w:pPr>
      <w:hyperlink w:anchor="_Toc403472786" w:history="1">
        <w:r w:rsidR="00870FF7" w:rsidRPr="00D46FE4">
          <w:rPr>
            <w:rStyle w:val="Hyperlink"/>
            <w:noProof/>
            <w:lang w:val="en-GB" w:bidi="hi-IN"/>
          </w:rPr>
          <w:t>ix.</w:t>
        </w:r>
        <w:r w:rsidR="00870FF7">
          <w:rPr>
            <w:noProof/>
            <w:webHidden/>
          </w:rPr>
          <w:tab/>
        </w:r>
        <w:r w:rsidR="00870FF7">
          <w:rPr>
            <w:noProof/>
            <w:webHidden/>
          </w:rPr>
          <w:fldChar w:fldCharType="begin"/>
        </w:r>
        <w:r w:rsidR="00870FF7">
          <w:rPr>
            <w:noProof/>
            <w:webHidden/>
          </w:rPr>
          <w:instrText xml:space="preserve"> PAGEREF _Toc403472786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6ED860F5" w14:textId="77777777" w:rsidR="00870FF7" w:rsidRDefault="002B43A4">
      <w:pPr>
        <w:pStyle w:val="Verzeichnis3"/>
        <w:rPr>
          <w:rFonts w:asciiTheme="minorHAnsi" w:eastAsiaTheme="minorEastAsia" w:hAnsiTheme="minorHAnsi" w:cstheme="minorBidi"/>
          <w:noProof/>
          <w:sz w:val="22"/>
          <w:szCs w:val="22"/>
        </w:rPr>
      </w:pPr>
      <w:hyperlink w:anchor="_Toc403472787"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Interpolate timeline...</w:t>
        </w:r>
        <w:r w:rsidR="00870FF7">
          <w:rPr>
            <w:noProof/>
            <w:webHidden/>
          </w:rPr>
          <w:tab/>
        </w:r>
        <w:r w:rsidR="00870FF7">
          <w:rPr>
            <w:noProof/>
            <w:webHidden/>
          </w:rPr>
          <w:fldChar w:fldCharType="begin"/>
        </w:r>
        <w:r w:rsidR="00870FF7">
          <w:rPr>
            <w:noProof/>
            <w:webHidden/>
          </w:rPr>
          <w:instrText xml:space="preserve"> PAGEREF _Toc403472787 \h </w:instrText>
        </w:r>
        <w:r w:rsidR="00870FF7">
          <w:rPr>
            <w:noProof/>
            <w:webHidden/>
          </w:rPr>
        </w:r>
        <w:r w:rsidR="00870FF7">
          <w:rPr>
            <w:noProof/>
            <w:webHidden/>
          </w:rPr>
          <w:fldChar w:fldCharType="separate"/>
        </w:r>
        <w:r w:rsidR="00870FF7">
          <w:rPr>
            <w:noProof/>
            <w:webHidden/>
          </w:rPr>
          <w:t>115</w:t>
        </w:r>
        <w:r w:rsidR="00870FF7">
          <w:rPr>
            <w:noProof/>
            <w:webHidden/>
          </w:rPr>
          <w:fldChar w:fldCharType="end"/>
        </w:r>
      </w:hyperlink>
    </w:p>
    <w:p w14:paraId="7E0C8AD7" w14:textId="77777777" w:rsidR="00870FF7" w:rsidRDefault="002B43A4">
      <w:pPr>
        <w:pStyle w:val="Verzeichnis3"/>
        <w:rPr>
          <w:rFonts w:asciiTheme="minorHAnsi" w:eastAsiaTheme="minorEastAsia" w:hAnsiTheme="minorHAnsi" w:cstheme="minorBidi"/>
          <w:noProof/>
          <w:sz w:val="22"/>
          <w:szCs w:val="22"/>
        </w:rPr>
      </w:pPr>
      <w:hyperlink w:anchor="_Toc403472788"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Remove interpolated times</w:t>
        </w:r>
        <w:r w:rsidR="00870FF7">
          <w:rPr>
            <w:noProof/>
            <w:webHidden/>
          </w:rPr>
          <w:tab/>
        </w:r>
        <w:r w:rsidR="00870FF7">
          <w:rPr>
            <w:noProof/>
            <w:webHidden/>
          </w:rPr>
          <w:fldChar w:fldCharType="begin"/>
        </w:r>
        <w:r w:rsidR="00870FF7">
          <w:rPr>
            <w:noProof/>
            <w:webHidden/>
          </w:rPr>
          <w:instrText xml:space="preserve"> PAGEREF _Toc403472788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4237536A" w14:textId="77777777" w:rsidR="00870FF7" w:rsidRDefault="002B43A4">
      <w:pPr>
        <w:pStyle w:val="Verzeichnis3"/>
        <w:rPr>
          <w:rFonts w:asciiTheme="minorHAnsi" w:eastAsiaTheme="minorEastAsia" w:hAnsiTheme="minorHAnsi" w:cstheme="minorBidi"/>
          <w:noProof/>
          <w:sz w:val="22"/>
          <w:szCs w:val="22"/>
        </w:rPr>
      </w:pPr>
      <w:hyperlink w:anchor="_Toc403472789" w:history="1">
        <w:r w:rsidR="00870FF7" w:rsidRPr="00D46FE4">
          <w:rPr>
            <w:rStyle w:val="Hyperlink"/>
            <w:noProof/>
            <w:lang w:val="en-GB" w:bidi="hi-IN"/>
          </w:rPr>
          <w:t>xii.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Confirm timeline item(s)</w:t>
        </w:r>
        <w:r w:rsidR="00870FF7">
          <w:rPr>
            <w:noProof/>
            <w:webHidden/>
          </w:rPr>
          <w:tab/>
        </w:r>
        <w:r w:rsidR="00870FF7">
          <w:rPr>
            <w:noProof/>
            <w:webHidden/>
          </w:rPr>
          <w:fldChar w:fldCharType="begin"/>
        </w:r>
        <w:r w:rsidR="00870FF7">
          <w:rPr>
            <w:noProof/>
            <w:webHidden/>
          </w:rPr>
          <w:instrText xml:space="preserve"> PAGEREF _Toc403472789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5F87E658" w14:textId="77777777" w:rsidR="00870FF7" w:rsidRDefault="002B43A4">
      <w:pPr>
        <w:pStyle w:val="Verzeichnis3"/>
        <w:rPr>
          <w:rFonts w:asciiTheme="minorHAnsi" w:eastAsiaTheme="minorEastAsia" w:hAnsiTheme="minorHAnsi" w:cstheme="minorBidi"/>
          <w:noProof/>
          <w:sz w:val="22"/>
          <w:szCs w:val="22"/>
        </w:rPr>
      </w:pPr>
      <w:hyperlink w:anchor="_Toc403472790" w:history="1">
        <w:r w:rsidR="00870FF7" w:rsidRPr="00D46FE4">
          <w:rPr>
            <w:rStyle w:val="Hyperlink"/>
            <w:noProof/>
            <w:lang w:val="en-GB" w:bidi="hi-IN"/>
          </w:rPr>
          <w:t>xiii.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Shift absolute times...</w:t>
        </w:r>
        <w:r w:rsidR="00870FF7">
          <w:rPr>
            <w:noProof/>
            <w:webHidden/>
          </w:rPr>
          <w:tab/>
        </w:r>
        <w:r w:rsidR="00870FF7">
          <w:rPr>
            <w:noProof/>
            <w:webHidden/>
          </w:rPr>
          <w:fldChar w:fldCharType="begin"/>
        </w:r>
        <w:r w:rsidR="00870FF7">
          <w:rPr>
            <w:noProof/>
            <w:webHidden/>
          </w:rPr>
          <w:instrText xml:space="preserve"> PAGEREF _Toc403472790 \h </w:instrText>
        </w:r>
        <w:r w:rsidR="00870FF7">
          <w:rPr>
            <w:noProof/>
            <w:webHidden/>
          </w:rPr>
        </w:r>
        <w:r w:rsidR="00870FF7">
          <w:rPr>
            <w:noProof/>
            <w:webHidden/>
          </w:rPr>
          <w:fldChar w:fldCharType="separate"/>
        </w:r>
        <w:r w:rsidR="00870FF7">
          <w:rPr>
            <w:noProof/>
            <w:webHidden/>
          </w:rPr>
          <w:t>116</w:t>
        </w:r>
        <w:r w:rsidR="00870FF7">
          <w:rPr>
            <w:noProof/>
            <w:webHidden/>
          </w:rPr>
          <w:fldChar w:fldCharType="end"/>
        </w:r>
      </w:hyperlink>
    </w:p>
    <w:p w14:paraId="7B9C99D4" w14:textId="77777777" w:rsidR="00870FF7" w:rsidRDefault="002B43A4">
      <w:pPr>
        <w:pStyle w:val="Verzeichnis3"/>
        <w:rPr>
          <w:rFonts w:asciiTheme="minorHAnsi" w:eastAsiaTheme="minorEastAsia" w:hAnsiTheme="minorHAnsi" w:cstheme="minorBidi"/>
          <w:noProof/>
          <w:sz w:val="22"/>
          <w:szCs w:val="22"/>
        </w:rPr>
      </w:pPr>
      <w:hyperlink w:anchor="_Toc403472791" w:history="1">
        <w:r w:rsidR="00870FF7" w:rsidRPr="00D46FE4">
          <w:rPr>
            <w:rStyle w:val="Hyperlink"/>
            <w:noProof/>
            <w:lang w:val="en-GB" w:bidi="hi-IN"/>
          </w:rPr>
          <w:t>xiv.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Add bookmark…</w:t>
        </w:r>
        <w:r w:rsidR="00870FF7">
          <w:rPr>
            <w:noProof/>
            <w:webHidden/>
          </w:rPr>
          <w:tab/>
        </w:r>
        <w:r w:rsidR="00870FF7">
          <w:rPr>
            <w:noProof/>
            <w:webHidden/>
          </w:rPr>
          <w:fldChar w:fldCharType="begin"/>
        </w:r>
        <w:r w:rsidR="00870FF7">
          <w:rPr>
            <w:noProof/>
            <w:webHidden/>
          </w:rPr>
          <w:instrText xml:space="preserve"> PAGEREF _Toc403472791 \h </w:instrText>
        </w:r>
        <w:r w:rsidR="00870FF7">
          <w:rPr>
            <w:noProof/>
            <w:webHidden/>
          </w:rPr>
        </w:r>
        <w:r w:rsidR="00870FF7">
          <w:rPr>
            <w:noProof/>
            <w:webHidden/>
          </w:rPr>
          <w:fldChar w:fldCharType="separate"/>
        </w:r>
        <w:r w:rsidR="00870FF7">
          <w:rPr>
            <w:noProof/>
            <w:webHidden/>
          </w:rPr>
          <w:t>117</w:t>
        </w:r>
        <w:r w:rsidR="00870FF7">
          <w:rPr>
            <w:noProof/>
            <w:webHidden/>
          </w:rPr>
          <w:fldChar w:fldCharType="end"/>
        </w:r>
      </w:hyperlink>
    </w:p>
    <w:p w14:paraId="41C64E61" w14:textId="77777777" w:rsidR="00870FF7" w:rsidRDefault="002B43A4">
      <w:pPr>
        <w:pStyle w:val="Verzeichnis3"/>
        <w:rPr>
          <w:rFonts w:asciiTheme="minorHAnsi" w:eastAsiaTheme="minorEastAsia" w:hAnsiTheme="minorHAnsi" w:cstheme="minorBidi"/>
          <w:noProof/>
          <w:sz w:val="22"/>
          <w:szCs w:val="22"/>
        </w:rPr>
      </w:pPr>
      <w:hyperlink w:anchor="_Toc403472792" w:history="1">
        <w:r w:rsidR="00870FF7" w:rsidRPr="00D46FE4">
          <w:rPr>
            <w:rStyle w:val="Hyperlink"/>
            <w:noProof/>
            <w:lang w:val="en-GB" w:bidi="hi-IN"/>
          </w:rPr>
          <w:t>xv.</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Fine tuning mode</w:t>
        </w:r>
        <w:r w:rsidR="00870FF7">
          <w:rPr>
            <w:noProof/>
            <w:webHidden/>
          </w:rPr>
          <w:tab/>
        </w:r>
        <w:r w:rsidR="00870FF7">
          <w:rPr>
            <w:noProof/>
            <w:webHidden/>
          </w:rPr>
          <w:fldChar w:fldCharType="begin"/>
        </w:r>
        <w:r w:rsidR="00870FF7">
          <w:rPr>
            <w:noProof/>
            <w:webHidden/>
          </w:rPr>
          <w:instrText xml:space="preserve"> PAGEREF _Toc403472792 \h </w:instrText>
        </w:r>
        <w:r w:rsidR="00870FF7">
          <w:rPr>
            <w:noProof/>
            <w:webHidden/>
          </w:rPr>
        </w:r>
        <w:r w:rsidR="00870FF7">
          <w:rPr>
            <w:noProof/>
            <w:webHidden/>
          </w:rPr>
          <w:fldChar w:fldCharType="separate"/>
        </w:r>
        <w:r w:rsidR="00870FF7">
          <w:rPr>
            <w:noProof/>
            <w:webHidden/>
          </w:rPr>
          <w:t>117</w:t>
        </w:r>
        <w:r w:rsidR="00870FF7">
          <w:rPr>
            <w:noProof/>
            <w:webHidden/>
          </w:rPr>
          <w:fldChar w:fldCharType="end"/>
        </w:r>
      </w:hyperlink>
    </w:p>
    <w:p w14:paraId="6FB9BC85" w14:textId="77777777" w:rsidR="00870FF7" w:rsidRDefault="002B43A4">
      <w:pPr>
        <w:pStyle w:val="Verzeichnis3"/>
        <w:rPr>
          <w:rFonts w:asciiTheme="minorHAnsi" w:eastAsiaTheme="minorEastAsia" w:hAnsiTheme="minorHAnsi" w:cstheme="minorBidi"/>
          <w:noProof/>
          <w:sz w:val="22"/>
          <w:szCs w:val="22"/>
        </w:rPr>
      </w:pPr>
      <w:hyperlink w:anchor="_Toc403472793" w:history="1">
        <w:r w:rsidR="00870FF7" w:rsidRPr="00D46FE4">
          <w:rPr>
            <w:rStyle w:val="Hyperlink"/>
            <w:noProof/>
            <w:lang w:val="en-GB" w:bidi="hi-IN"/>
          </w:rPr>
          <w:t>xvi.</w:t>
        </w:r>
        <w:r w:rsidR="00870FF7">
          <w:rPr>
            <w:rFonts w:asciiTheme="minorHAnsi" w:eastAsiaTheme="minorEastAsia" w:hAnsiTheme="minorHAnsi" w:cstheme="minorBidi"/>
            <w:noProof/>
            <w:sz w:val="22"/>
            <w:szCs w:val="22"/>
          </w:rPr>
          <w:tab/>
        </w:r>
        <w:r w:rsidR="00870FF7" w:rsidRPr="00D46FE4">
          <w:rPr>
            <w:rStyle w:val="Hyperlink"/>
            <w:noProof/>
            <w:lang w:val="en-GB" w:bidi="hi-IN"/>
          </w:rPr>
          <w:t>Timeline &gt; Bookmarks…</w:t>
        </w:r>
        <w:r w:rsidR="00870FF7">
          <w:rPr>
            <w:noProof/>
            <w:webHidden/>
          </w:rPr>
          <w:tab/>
        </w:r>
        <w:r w:rsidR="00870FF7">
          <w:rPr>
            <w:noProof/>
            <w:webHidden/>
          </w:rPr>
          <w:fldChar w:fldCharType="begin"/>
        </w:r>
        <w:r w:rsidR="00870FF7">
          <w:rPr>
            <w:noProof/>
            <w:webHidden/>
          </w:rPr>
          <w:instrText xml:space="preserve"> PAGEREF _Toc403472793 \h </w:instrText>
        </w:r>
        <w:r w:rsidR="00870FF7">
          <w:rPr>
            <w:noProof/>
            <w:webHidden/>
          </w:rPr>
        </w:r>
        <w:r w:rsidR="00870FF7">
          <w:rPr>
            <w:noProof/>
            <w:webHidden/>
          </w:rPr>
          <w:fldChar w:fldCharType="separate"/>
        </w:r>
        <w:r w:rsidR="00870FF7">
          <w:rPr>
            <w:noProof/>
            <w:webHidden/>
          </w:rPr>
          <w:t>118</w:t>
        </w:r>
        <w:r w:rsidR="00870FF7">
          <w:rPr>
            <w:noProof/>
            <w:webHidden/>
          </w:rPr>
          <w:fldChar w:fldCharType="end"/>
        </w:r>
      </w:hyperlink>
    </w:p>
    <w:p w14:paraId="43823FFD" w14:textId="77777777" w:rsidR="00870FF7" w:rsidRDefault="002B43A4">
      <w:pPr>
        <w:pStyle w:val="Verzeichnis2"/>
        <w:rPr>
          <w:rFonts w:asciiTheme="minorHAnsi" w:eastAsiaTheme="minorEastAsia" w:hAnsiTheme="minorHAnsi" w:cstheme="minorBidi"/>
          <w:noProof/>
          <w:sz w:val="22"/>
          <w:szCs w:val="22"/>
        </w:rPr>
      </w:pPr>
      <w:hyperlink w:anchor="_Toc403472794" w:history="1">
        <w:r w:rsidR="00870FF7" w:rsidRPr="00D46FE4">
          <w:rPr>
            <w:rStyle w:val="Hyperlink"/>
            <w:noProof/>
            <w:lang w:val="en-GB" w:eastAsia="ar-SA"/>
          </w:rPr>
          <w:t>h.</w:t>
        </w:r>
        <w:r w:rsidR="00870FF7">
          <w:rPr>
            <w:rFonts w:asciiTheme="minorHAnsi" w:eastAsiaTheme="minorEastAsia" w:hAnsiTheme="minorHAnsi" w:cstheme="minorBidi"/>
            <w:noProof/>
            <w:sz w:val="22"/>
            <w:szCs w:val="22"/>
          </w:rPr>
          <w:tab/>
        </w:r>
        <w:r w:rsidR="00870FF7" w:rsidRPr="00D46FE4">
          <w:rPr>
            <w:rStyle w:val="Hyperlink"/>
            <w:noProof/>
            <w:lang w:val="en-GB" w:bidi="hi-IN"/>
          </w:rPr>
          <w:t>Fo</w:t>
        </w:r>
        <w:r w:rsidR="00870FF7" w:rsidRPr="00D46FE4">
          <w:rPr>
            <w:rStyle w:val="Hyperlink"/>
            <w:noProof/>
            <w:lang w:val="en-GB" w:eastAsia="ar-SA"/>
          </w:rPr>
          <w:t>rmat-Menu</w:t>
        </w:r>
        <w:r w:rsidR="00870FF7">
          <w:rPr>
            <w:noProof/>
            <w:webHidden/>
          </w:rPr>
          <w:tab/>
        </w:r>
        <w:r w:rsidR="00870FF7">
          <w:rPr>
            <w:noProof/>
            <w:webHidden/>
          </w:rPr>
          <w:fldChar w:fldCharType="begin"/>
        </w:r>
        <w:r w:rsidR="00870FF7">
          <w:rPr>
            <w:noProof/>
            <w:webHidden/>
          </w:rPr>
          <w:instrText xml:space="preserve"> PAGEREF _Toc403472794 \h </w:instrText>
        </w:r>
        <w:r w:rsidR="00870FF7">
          <w:rPr>
            <w:noProof/>
            <w:webHidden/>
          </w:rPr>
        </w:r>
        <w:r w:rsidR="00870FF7">
          <w:rPr>
            <w:noProof/>
            <w:webHidden/>
          </w:rPr>
          <w:fldChar w:fldCharType="separate"/>
        </w:r>
        <w:r w:rsidR="00870FF7">
          <w:rPr>
            <w:noProof/>
            <w:webHidden/>
          </w:rPr>
          <w:t>118</w:t>
        </w:r>
        <w:r w:rsidR="00870FF7">
          <w:rPr>
            <w:noProof/>
            <w:webHidden/>
          </w:rPr>
          <w:fldChar w:fldCharType="end"/>
        </w:r>
      </w:hyperlink>
    </w:p>
    <w:p w14:paraId="76DDA88B" w14:textId="77777777" w:rsidR="00870FF7" w:rsidRDefault="002B43A4">
      <w:pPr>
        <w:pStyle w:val="Verzeichnis3"/>
        <w:rPr>
          <w:rFonts w:asciiTheme="minorHAnsi" w:eastAsiaTheme="minorEastAsia" w:hAnsiTheme="minorHAnsi" w:cstheme="minorBidi"/>
          <w:noProof/>
          <w:sz w:val="22"/>
          <w:szCs w:val="22"/>
        </w:rPr>
      </w:pPr>
      <w:hyperlink w:anchor="_Toc403472795"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Apply stylesheet</w:t>
        </w:r>
        <w:r w:rsidR="00870FF7">
          <w:rPr>
            <w:noProof/>
            <w:webHidden/>
          </w:rPr>
          <w:tab/>
        </w:r>
        <w:r w:rsidR="00870FF7">
          <w:rPr>
            <w:noProof/>
            <w:webHidden/>
          </w:rPr>
          <w:fldChar w:fldCharType="begin"/>
        </w:r>
        <w:r w:rsidR="00870FF7">
          <w:rPr>
            <w:noProof/>
            <w:webHidden/>
          </w:rPr>
          <w:instrText xml:space="preserve"> PAGEREF _Toc403472795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3097E252" w14:textId="77777777" w:rsidR="00870FF7" w:rsidRDefault="002B43A4">
      <w:pPr>
        <w:pStyle w:val="Verzeichnis3"/>
        <w:rPr>
          <w:rFonts w:asciiTheme="minorHAnsi" w:eastAsiaTheme="minorEastAsia" w:hAnsiTheme="minorHAnsi" w:cstheme="minorBidi"/>
          <w:noProof/>
          <w:sz w:val="22"/>
          <w:szCs w:val="22"/>
        </w:rPr>
      </w:pPr>
      <w:hyperlink w:anchor="_Toc403472796"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Open format table...</w:t>
        </w:r>
        <w:r w:rsidR="00870FF7">
          <w:rPr>
            <w:noProof/>
            <w:webHidden/>
          </w:rPr>
          <w:tab/>
        </w:r>
        <w:r w:rsidR="00870FF7">
          <w:rPr>
            <w:noProof/>
            <w:webHidden/>
          </w:rPr>
          <w:fldChar w:fldCharType="begin"/>
        </w:r>
        <w:r w:rsidR="00870FF7">
          <w:rPr>
            <w:noProof/>
            <w:webHidden/>
          </w:rPr>
          <w:instrText xml:space="preserve"> PAGEREF _Toc403472796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4DD22726" w14:textId="77777777" w:rsidR="00870FF7" w:rsidRDefault="002B43A4">
      <w:pPr>
        <w:pStyle w:val="Verzeichnis3"/>
        <w:rPr>
          <w:rFonts w:asciiTheme="minorHAnsi" w:eastAsiaTheme="minorEastAsia" w:hAnsiTheme="minorHAnsi" w:cstheme="minorBidi"/>
          <w:noProof/>
          <w:sz w:val="22"/>
          <w:szCs w:val="22"/>
        </w:rPr>
      </w:pPr>
      <w:hyperlink w:anchor="_Toc403472797"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Save format table as...</w:t>
        </w:r>
        <w:r w:rsidR="00870FF7">
          <w:rPr>
            <w:noProof/>
            <w:webHidden/>
          </w:rPr>
          <w:tab/>
        </w:r>
        <w:r w:rsidR="00870FF7">
          <w:rPr>
            <w:noProof/>
            <w:webHidden/>
          </w:rPr>
          <w:fldChar w:fldCharType="begin"/>
        </w:r>
        <w:r w:rsidR="00870FF7">
          <w:rPr>
            <w:noProof/>
            <w:webHidden/>
          </w:rPr>
          <w:instrText xml:space="preserve"> PAGEREF _Toc403472797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1234C1F6" w14:textId="77777777" w:rsidR="00870FF7" w:rsidRDefault="002B43A4">
      <w:pPr>
        <w:pStyle w:val="Verzeichnis3"/>
        <w:rPr>
          <w:rFonts w:asciiTheme="minorHAnsi" w:eastAsiaTheme="minorEastAsia" w:hAnsiTheme="minorHAnsi" w:cstheme="minorBidi"/>
          <w:noProof/>
          <w:sz w:val="22"/>
          <w:szCs w:val="22"/>
        </w:rPr>
      </w:pPr>
      <w:hyperlink w:anchor="_Toc403472798"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Edit format table...</w:t>
        </w:r>
        <w:r w:rsidR="00870FF7">
          <w:rPr>
            <w:noProof/>
            <w:webHidden/>
          </w:rPr>
          <w:tab/>
        </w:r>
        <w:r w:rsidR="00870FF7">
          <w:rPr>
            <w:noProof/>
            <w:webHidden/>
          </w:rPr>
          <w:fldChar w:fldCharType="begin"/>
        </w:r>
        <w:r w:rsidR="00870FF7">
          <w:rPr>
            <w:noProof/>
            <w:webHidden/>
          </w:rPr>
          <w:instrText xml:space="preserve"> PAGEREF _Toc403472798 \h </w:instrText>
        </w:r>
        <w:r w:rsidR="00870FF7">
          <w:rPr>
            <w:noProof/>
            <w:webHidden/>
          </w:rPr>
        </w:r>
        <w:r w:rsidR="00870FF7">
          <w:rPr>
            <w:noProof/>
            <w:webHidden/>
          </w:rPr>
          <w:fldChar w:fldCharType="separate"/>
        </w:r>
        <w:r w:rsidR="00870FF7">
          <w:rPr>
            <w:noProof/>
            <w:webHidden/>
          </w:rPr>
          <w:t>123</w:t>
        </w:r>
        <w:r w:rsidR="00870FF7">
          <w:rPr>
            <w:noProof/>
            <w:webHidden/>
          </w:rPr>
          <w:fldChar w:fldCharType="end"/>
        </w:r>
      </w:hyperlink>
    </w:p>
    <w:p w14:paraId="0D01B617" w14:textId="77777777" w:rsidR="00870FF7" w:rsidRDefault="002B43A4">
      <w:pPr>
        <w:pStyle w:val="Verzeichnis3"/>
        <w:rPr>
          <w:rFonts w:asciiTheme="minorHAnsi" w:eastAsiaTheme="minorEastAsia" w:hAnsiTheme="minorHAnsi" w:cstheme="minorBidi"/>
          <w:noProof/>
          <w:sz w:val="22"/>
          <w:szCs w:val="22"/>
        </w:rPr>
      </w:pPr>
      <w:hyperlink w:anchor="_Toc403472799" w:history="1">
        <w:r w:rsidR="00870FF7" w:rsidRPr="00D46FE4">
          <w:rPr>
            <w:rStyle w:val="Hyperlink"/>
            <w:noProof/>
            <w:lang w:val="en-GB" w:bidi="hi-IN"/>
          </w:rPr>
          <w:t>v.</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tier...</w:t>
        </w:r>
        <w:r w:rsidR="00870FF7">
          <w:rPr>
            <w:noProof/>
            <w:webHidden/>
          </w:rPr>
          <w:tab/>
        </w:r>
        <w:r w:rsidR="00870FF7">
          <w:rPr>
            <w:noProof/>
            <w:webHidden/>
          </w:rPr>
          <w:fldChar w:fldCharType="begin"/>
        </w:r>
        <w:r w:rsidR="00870FF7">
          <w:rPr>
            <w:noProof/>
            <w:webHidden/>
          </w:rPr>
          <w:instrText xml:space="preserve"> PAGEREF _Toc403472799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15B33AEB" w14:textId="77777777" w:rsidR="00870FF7" w:rsidRDefault="002B43A4">
      <w:pPr>
        <w:pStyle w:val="Verzeichnis3"/>
        <w:rPr>
          <w:rFonts w:asciiTheme="minorHAnsi" w:eastAsiaTheme="minorEastAsia" w:hAnsiTheme="minorHAnsi" w:cstheme="minorBidi"/>
          <w:noProof/>
          <w:sz w:val="22"/>
          <w:szCs w:val="22"/>
        </w:rPr>
      </w:pPr>
      <w:hyperlink w:anchor="_Toc403472800" w:history="1">
        <w:r w:rsidR="00870FF7" w:rsidRPr="00D46FE4">
          <w:rPr>
            <w:rStyle w:val="Hyperlink"/>
            <w:noProof/>
            <w:lang w:val="en-GB" w:bidi="hi-IN"/>
          </w:rPr>
          <w:t>vi.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tier labels...</w:t>
        </w:r>
        <w:r w:rsidR="00870FF7">
          <w:rPr>
            <w:noProof/>
            <w:webHidden/>
          </w:rPr>
          <w:tab/>
        </w:r>
        <w:r w:rsidR="00870FF7">
          <w:rPr>
            <w:noProof/>
            <w:webHidden/>
          </w:rPr>
          <w:fldChar w:fldCharType="begin"/>
        </w:r>
        <w:r w:rsidR="00870FF7">
          <w:rPr>
            <w:noProof/>
            <w:webHidden/>
          </w:rPr>
          <w:instrText xml:space="preserve"> PAGEREF _Toc403472800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17E80371" w14:textId="77777777" w:rsidR="00870FF7" w:rsidRDefault="002B43A4">
      <w:pPr>
        <w:pStyle w:val="Verzeichnis3"/>
        <w:rPr>
          <w:rFonts w:asciiTheme="minorHAnsi" w:eastAsiaTheme="minorEastAsia" w:hAnsiTheme="minorHAnsi" w:cstheme="minorBidi"/>
          <w:noProof/>
          <w:sz w:val="22"/>
          <w:szCs w:val="22"/>
        </w:rPr>
      </w:pPr>
      <w:hyperlink w:anchor="_Toc403472801" w:history="1">
        <w:r w:rsidR="00870FF7" w:rsidRPr="00D46FE4">
          <w:rPr>
            <w:rStyle w:val="Hyperlink"/>
            <w:noProof/>
            <w:lang w:val="en-GB" w:bidi="hi-IN"/>
          </w:rPr>
          <w:t>vii.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timeline...</w:t>
        </w:r>
        <w:r w:rsidR="00870FF7">
          <w:rPr>
            <w:noProof/>
            <w:webHidden/>
          </w:rPr>
          <w:tab/>
        </w:r>
        <w:r w:rsidR="00870FF7">
          <w:rPr>
            <w:noProof/>
            <w:webHidden/>
          </w:rPr>
          <w:fldChar w:fldCharType="begin"/>
        </w:r>
        <w:r w:rsidR="00870FF7">
          <w:rPr>
            <w:noProof/>
            <w:webHidden/>
          </w:rPr>
          <w:instrText xml:space="preserve"> PAGEREF _Toc403472801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3AD8D720" w14:textId="77777777" w:rsidR="00870FF7" w:rsidRDefault="002B43A4">
      <w:pPr>
        <w:pStyle w:val="Verzeichnis3"/>
        <w:rPr>
          <w:rFonts w:asciiTheme="minorHAnsi" w:eastAsiaTheme="minorEastAsia" w:hAnsiTheme="minorHAnsi" w:cstheme="minorBidi"/>
          <w:noProof/>
          <w:sz w:val="22"/>
          <w:szCs w:val="22"/>
        </w:rPr>
      </w:pPr>
      <w:hyperlink w:anchor="_Toc403472802" w:history="1">
        <w:r w:rsidR="00870FF7" w:rsidRPr="00D46FE4">
          <w:rPr>
            <w:rStyle w:val="Hyperlink"/>
            <w:noProof/>
            <w:lang w:val="en-GB" w:bidi="hi-IN"/>
          </w:rPr>
          <w:t>viii.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Format timeline items...</w:t>
        </w:r>
        <w:r w:rsidR="00870FF7">
          <w:rPr>
            <w:noProof/>
            <w:webHidden/>
          </w:rPr>
          <w:tab/>
        </w:r>
        <w:r w:rsidR="00870FF7">
          <w:rPr>
            <w:noProof/>
            <w:webHidden/>
          </w:rPr>
          <w:fldChar w:fldCharType="begin"/>
        </w:r>
        <w:r w:rsidR="00870FF7">
          <w:rPr>
            <w:noProof/>
            <w:webHidden/>
          </w:rPr>
          <w:instrText xml:space="preserve"> PAGEREF _Toc403472802 \h </w:instrText>
        </w:r>
        <w:r w:rsidR="00870FF7">
          <w:rPr>
            <w:noProof/>
            <w:webHidden/>
          </w:rPr>
        </w:r>
        <w:r w:rsidR="00870FF7">
          <w:rPr>
            <w:noProof/>
            <w:webHidden/>
          </w:rPr>
          <w:fldChar w:fldCharType="separate"/>
        </w:r>
        <w:r w:rsidR="00870FF7">
          <w:rPr>
            <w:noProof/>
            <w:webHidden/>
          </w:rPr>
          <w:t>124</w:t>
        </w:r>
        <w:r w:rsidR="00870FF7">
          <w:rPr>
            <w:noProof/>
            <w:webHidden/>
          </w:rPr>
          <w:fldChar w:fldCharType="end"/>
        </w:r>
      </w:hyperlink>
    </w:p>
    <w:p w14:paraId="2BC1AEA2" w14:textId="77777777" w:rsidR="00870FF7" w:rsidRDefault="002B43A4">
      <w:pPr>
        <w:pStyle w:val="Verzeichnis3"/>
        <w:rPr>
          <w:rFonts w:asciiTheme="minorHAnsi" w:eastAsiaTheme="minorEastAsia" w:hAnsiTheme="minorHAnsi" w:cstheme="minorBidi"/>
          <w:noProof/>
          <w:sz w:val="22"/>
          <w:szCs w:val="22"/>
        </w:rPr>
      </w:pPr>
      <w:hyperlink w:anchor="_Toc403472803" w:history="1">
        <w:r w:rsidR="00870FF7" w:rsidRPr="00D46FE4">
          <w:rPr>
            <w:rStyle w:val="Hyperlink"/>
            <w:noProof/>
            <w:lang w:val="en-GB" w:bidi="hi-IN"/>
          </w:rPr>
          <w:t>ix.</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Set frame end</w:t>
        </w:r>
        <w:r w:rsidR="00870FF7">
          <w:rPr>
            <w:noProof/>
            <w:webHidden/>
          </w:rPr>
          <w:tab/>
        </w:r>
        <w:r w:rsidR="00870FF7">
          <w:rPr>
            <w:noProof/>
            <w:webHidden/>
          </w:rPr>
          <w:fldChar w:fldCharType="begin"/>
        </w:r>
        <w:r w:rsidR="00870FF7">
          <w:rPr>
            <w:noProof/>
            <w:webHidden/>
          </w:rPr>
          <w:instrText xml:space="preserve"> PAGEREF _Toc403472803 \h </w:instrText>
        </w:r>
        <w:r w:rsidR="00870FF7">
          <w:rPr>
            <w:noProof/>
            <w:webHidden/>
          </w:rPr>
        </w:r>
        <w:r w:rsidR="00870FF7">
          <w:rPr>
            <w:noProof/>
            <w:webHidden/>
          </w:rPr>
          <w:fldChar w:fldCharType="separate"/>
        </w:r>
        <w:r w:rsidR="00870FF7">
          <w:rPr>
            <w:noProof/>
            <w:webHidden/>
          </w:rPr>
          <w:t>125</w:t>
        </w:r>
        <w:r w:rsidR="00870FF7">
          <w:rPr>
            <w:noProof/>
            <w:webHidden/>
          </w:rPr>
          <w:fldChar w:fldCharType="end"/>
        </w:r>
      </w:hyperlink>
    </w:p>
    <w:p w14:paraId="405545AF" w14:textId="77777777" w:rsidR="00870FF7" w:rsidRDefault="002B43A4">
      <w:pPr>
        <w:pStyle w:val="Verzeichnis3"/>
        <w:rPr>
          <w:rFonts w:asciiTheme="minorHAnsi" w:eastAsiaTheme="minorEastAsia" w:hAnsiTheme="minorHAnsi" w:cstheme="minorBidi"/>
          <w:noProof/>
          <w:sz w:val="22"/>
          <w:szCs w:val="22"/>
        </w:rPr>
      </w:pPr>
      <w:hyperlink w:anchor="_Toc403472804" w:history="1">
        <w:r w:rsidR="00870FF7" w:rsidRPr="00D46FE4">
          <w:rPr>
            <w:rStyle w:val="Hyperlink"/>
            <w:noProof/>
            <w:lang w:val="en-GB" w:bidi="hi-IN"/>
          </w:rPr>
          <w:t>x.</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Reformat</w:t>
        </w:r>
        <w:r w:rsidR="00870FF7">
          <w:rPr>
            <w:noProof/>
            <w:webHidden/>
          </w:rPr>
          <w:tab/>
        </w:r>
        <w:r w:rsidR="00870FF7">
          <w:rPr>
            <w:noProof/>
            <w:webHidden/>
          </w:rPr>
          <w:fldChar w:fldCharType="begin"/>
        </w:r>
        <w:r w:rsidR="00870FF7">
          <w:rPr>
            <w:noProof/>
            <w:webHidden/>
          </w:rPr>
          <w:instrText xml:space="preserve"> PAGEREF _Toc403472804 \h </w:instrText>
        </w:r>
        <w:r w:rsidR="00870FF7">
          <w:rPr>
            <w:noProof/>
            <w:webHidden/>
          </w:rPr>
        </w:r>
        <w:r w:rsidR="00870FF7">
          <w:rPr>
            <w:noProof/>
            <w:webHidden/>
          </w:rPr>
          <w:fldChar w:fldCharType="separate"/>
        </w:r>
        <w:r w:rsidR="00870FF7">
          <w:rPr>
            <w:noProof/>
            <w:webHidden/>
          </w:rPr>
          <w:t>126</w:t>
        </w:r>
        <w:r w:rsidR="00870FF7">
          <w:rPr>
            <w:noProof/>
            <w:webHidden/>
          </w:rPr>
          <w:fldChar w:fldCharType="end"/>
        </w:r>
      </w:hyperlink>
    </w:p>
    <w:p w14:paraId="225F1355" w14:textId="77777777" w:rsidR="00870FF7" w:rsidRDefault="002B43A4">
      <w:pPr>
        <w:pStyle w:val="Verzeichnis3"/>
        <w:rPr>
          <w:rFonts w:asciiTheme="minorHAnsi" w:eastAsiaTheme="minorEastAsia" w:hAnsiTheme="minorHAnsi" w:cstheme="minorBidi"/>
          <w:noProof/>
          <w:sz w:val="22"/>
          <w:szCs w:val="22"/>
        </w:rPr>
      </w:pPr>
      <w:hyperlink w:anchor="_Toc403472805" w:history="1">
        <w:r w:rsidR="00870FF7" w:rsidRPr="00D46FE4">
          <w:rPr>
            <w:rStyle w:val="Hyperlink"/>
            <w:noProof/>
            <w:lang w:val="en-GB" w:bidi="hi-IN"/>
          </w:rPr>
          <w:t>xi.</w:t>
        </w:r>
        <w:r w:rsidR="00870FF7">
          <w:rPr>
            <w:rFonts w:asciiTheme="minorHAnsi" w:eastAsiaTheme="minorEastAsia" w:hAnsiTheme="minorHAnsi" w:cstheme="minorBidi"/>
            <w:noProof/>
            <w:sz w:val="22"/>
            <w:szCs w:val="22"/>
          </w:rPr>
          <w:tab/>
        </w:r>
        <w:r w:rsidR="00870FF7" w:rsidRPr="00D46FE4">
          <w:rPr>
            <w:rStyle w:val="Hyperlink"/>
            <w:noProof/>
            <w:lang w:val="en-GB" w:bidi="hi-IN"/>
          </w:rPr>
          <w:t>Format &gt; Underline</w:t>
        </w:r>
        <w:r w:rsidR="00870FF7">
          <w:rPr>
            <w:noProof/>
            <w:webHidden/>
          </w:rPr>
          <w:tab/>
        </w:r>
        <w:r w:rsidR="00870FF7">
          <w:rPr>
            <w:noProof/>
            <w:webHidden/>
          </w:rPr>
          <w:fldChar w:fldCharType="begin"/>
        </w:r>
        <w:r w:rsidR="00870FF7">
          <w:rPr>
            <w:noProof/>
            <w:webHidden/>
          </w:rPr>
          <w:instrText xml:space="preserve"> PAGEREF _Toc403472805 \h </w:instrText>
        </w:r>
        <w:r w:rsidR="00870FF7">
          <w:rPr>
            <w:noProof/>
            <w:webHidden/>
          </w:rPr>
        </w:r>
        <w:r w:rsidR="00870FF7">
          <w:rPr>
            <w:noProof/>
            <w:webHidden/>
          </w:rPr>
          <w:fldChar w:fldCharType="separate"/>
        </w:r>
        <w:r w:rsidR="00870FF7">
          <w:rPr>
            <w:noProof/>
            <w:webHidden/>
          </w:rPr>
          <w:t>126</w:t>
        </w:r>
        <w:r w:rsidR="00870FF7">
          <w:rPr>
            <w:noProof/>
            <w:webHidden/>
          </w:rPr>
          <w:fldChar w:fldCharType="end"/>
        </w:r>
      </w:hyperlink>
    </w:p>
    <w:p w14:paraId="347565AB" w14:textId="77777777" w:rsidR="00870FF7" w:rsidRDefault="002B43A4">
      <w:pPr>
        <w:pStyle w:val="Verzeichnis2"/>
        <w:rPr>
          <w:rFonts w:asciiTheme="minorHAnsi" w:eastAsiaTheme="minorEastAsia" w:hAnsiTheme="minorHAnsi" w:cstheme="minorBidi"/>
          <w:noProof/>
          <w:sz w:val="22"/>
          <w:szCs w:val="22"/>
        </w:rPr>
      </w:pPr>
      <w:hyperlink w:anchor="_Toc403472806"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Help-Menu</w:t>
        </w:r>
        <w:r w:rsidR="00870FF7">
          <w:rPr>
            <w:noProof/>
            <w:webHidden/>
          </w:rPr>
          <w:tab/>
        </w:r>
        <w:r w:rsidR="00870FF7">
          <w:rPr>
            <w:noProof/>
            <w:webHidden/>
          </w:rPr>
          <w:fldChar w:fldCharType="begin"/>
        </w:r>
        <w:r w:rsidR="00870FF7">
          <w:rPr>
            <w:noProof/>
            <w:webHidden/>
          </w:rPr>
          <w:instrText xml:space="preserve"> PAGEREF _Toc403472806 \h </w:instrText>
        </w:r>
        <w:r w:rsidR="00870FF7">
          <w:rPr>
            <w:noProof/>
            <w:webHidden/>
          </w:rPr>
        </w:r>
        <w:r w:rsidR="00870FF7">
          <w:rPr>
            <w:noProof/>
            <w:webHidden/>
          </w:rPr>
          <w:fldChar w:fldCharType="separate"/>
        </w:r>
        <w:r w:rsidR="00870FF7">
          <w:rPr>
            <w:noProof/>
            <w:webHidden/>
          </w:rPr>
          <w:t>127</w:t>
        </w:r>
        <w:r w:rsidR="00870FF7">
          <w:rPr>
            <w:noProof/>
            <w:webHidden/>
          </w:rPr>
          <w:fldChar w:fldCharType="end"/>
        </w:r>
      </w:hyperlink>
    </w:p>
    <w:p w14:paraId="16CA1708" w14:textId="77777777" w:rsidR="00870FF7" w:rsidRDefault="002B43A4">
      <w:pPr>
        <w:pStyle w:val="Verzeichnis3"/>
        <w:rPr>
          <w:rFonts w:asciiTheme="minorHAnsi" w:eastAsiaTheme="minorEastAsia" w:hAnsiTheme="minorHAnsi" w:cstheme="minorBidi"/>
          <w:noProof/>
          <w:sz w:val="22"/>
          <w:szCs w:val="22"/>
        </w:rPr>
      </w:pPr>
      <w:hyperlink w:anchor="_Toc403472807"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EXMARaLDA on the web</w:t>
        </w:r>
        <w:r w:rsidR="00870FF7">
          <w:rPr>
            <w:noProof/>
            <w:webHidden/>
          </w:rPr>
          <w:tab/>
        </w:r>
        <w:r w:rsidR="00870FF7">
          <w:rPr>
            <w:noProof/>
            <w:webHidden/>
          </w:rPr>
          <w:fldChar w:fldCharType="begin"/>
        </w:r>
        <w:r w:rsidR="00870FF7">
          <w:rPr>
            <w:noProof/>
            <w:webHidden/>
          </w:rPr>
          <w:instrText xml:space="preserve"> PAGEREF _Toc403472807 \h </w:instrText>
        </w:r>
        <w:r w:rsidR="00870FF7">
          <w:rPr>
            <w:noProof/>
            <w:webHidden/>
          </w:rPr>
        </w:r>
        <w:r w:rsidR="00870FF7">
          <w:rPr>
            <w:noProof/>
            <w:webHidden/>
          </w:rPr>
          <w:fldChar w:fldCharType="separate"/>
        </w:r>
        <w:r w:rsidR="00870FF7">
          <w:rPr>
            <w:noProof/>
            <w:webHidden/>
          </w:rPr>
          <w:t>127</w:t>
        </w:r>
        <w:r w:rsidR="00870FF7">
          <w:rPr>
            <w:noProof/>
            <w:webHidden/>
          </w:rPr>
          <w:fldChar w:fldCharType="end"/>
        </w:r>
      </w:hyperlink>
    </w:p>
    <w:p w14:paraId="61E25370" w14:textId="77777777" w:rsidR="00870FF7" w:rsidRDefault="002B43A4">
      <w:pPr>
        <w:pStyle w:val="Verzeichnis3"/>
        <w:rPr>
          <w:rFonts w:asciiTheme="minorHAnsi" w:eastAsiaTheme="minorEastAsia" w:hAnsiTheme="minorHAnsi" w:cstheme="minorBidi"/>
          <w:noProof/>
          <w:sz w:val="22"/>
          <w:szCs w:val="22"/>
        </w:rPr>
      </w:pPr>
      <w:hyperlink w:anchor="_Toc403472808"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About…</w:t>
        </w:r>
        <w:r w:rsidR="00870FF7">
          <w:rPr>
            <w:noProof/>
            <w:webHidden/>
          </w:rPr>
          <w:tab/>
        </w:r>
        <w:r w:rsidR="00870FF7">
          <w:rPr>
            <w:noProof/>
            <w:webHidden/>
          </w:rPr>
          <w:fldChar w:fldCharType="begin"/>
        </w:r>
        <w:r w:rsidR="00870FF7">
          <w:rPr>
            <w:noProof/>
            <w:webHidden/>
          </w:rPr>
          <w:instrText xml:space="preserve"> PAGEREF _Toc403472808 \h </w:instrText>
        </w:r>
        <w:r w:rsidR="00870FF7">
          <w:rPr>
            <w:noProof/>
            <w:webHidden/>
          </w:rPr>
        </w:r>
        <w:r w:rsidR="00870FF7">
          <w:rPr>
            <w:noProof/>
            <w:webHidden/>
          </w:rPr>
          <w:fldChar w:fldCharType="separate"/>
        </w:r>
        <w:r w:rsidR="00870FF7">
          <w:rPr>
            <w:noProof/>
            <w:webHidden/>
          </w:rPr>
          <w:t>128</w:t>
        </w:r>
        <w:r w:rsidR="00870FF7">
          <w:rPr>
            <w:noProof/>
            <w:webHidden/>
          </w:rPr>
          <w:fldChar w:fldCharType="end"/>
        </w:r>
      </w:hyperlink>
    </w:p>
    <w:p w14:paraId="42A7DF1B" w14:textId="77777777" w:rsidR="00870FF7" w:rsidRDefault="002B43A4">
      <w:pPr>
        <w:pStyle w:val="Verzeichnis3"/>
        <w:rPr>
          <w:rFonts w:asciiTheme="minorHAnsi" w:eastAsiaTheme="minorEastAsia" w:hAnsiTheme="minorHAnsi" w:cstheme="minorBidi"/>
          <w:noProof/>
          <w:sz w:val="22"/>
          <w:szCs w:val="22"/>
        </w:rPr>
      </w:pPr>
      <w:hyperlink w:anchor="_Toc403472809"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Help &gt; Check for update…</w:t>
        </w:r>
        <w:r w:rsidR="00870FF7">
          <w:rPr>
            <w:noProof/>
            <w:webHidden/>
          </w:rPr>
          <w:tab/>
        </w:r>
        <w:r w:rsidR="00870FF7">
          <w:rPr>
            <w:noProof/>
            <w:webHidden/>
          </w:rPr>
          <w:fldChar w:fldCharType="begin"/>
        </w:r>
        <w:r w:rsidR="00870FF7">
          <w:rPr>
            <w:noProof/>
            <w:webHidden/>
          </w:rPr>
          <w:instrText xml:space="preserve"> PAGEREF _Toc403472809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3D26EC78"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0" w:history="1">
        <w:r w:rsidR="00870FF7" w:rsidRPr="00D46FE4">
          <w:rPr>
            <w:rStyle w:val="Hyperlink"/>
            <w:noProof/>
          </w:rPr>
          <w:t>V.</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A: SIMPLE EXMARaLDA Conventions</w:t>
        </w:r>
        <w:r w:rsidR="00870FF7">
          <w:rPr>
            <w:noProof/>
            <w:webHidden/>
          </w:rPr>
          <w:tab/>
        </w:r>
        <w:r w:rsidR="00870FF7">
          <w:rPr>
            <w:noProof/>
            <w:webHidden/>
          </w:rPr>
          <w:fldChar w:fldCharType="begin"/>
        </w:r>
        <w:r w:rsidR="00870FF7">
          <w:rPr>
            <w:noProof/>
            <w:webHidden/>
          </w:rPr>
          <w:instrText xml:space="preserve"> PAGEREF _Toc403472810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194A936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1" w:history="1">
        <w:r w:rsidR="00870FF7" w:rsidRPr="00D46FE4">
          <w:rPr>
            <w:rStyle w:val="Hyperlink"/>
            <w:noProof/>
            <w:lang w:val="en-GB" w:bidi="hi-IN"/>
          </w:rPr>
          <w:t>VI.</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Every line starts with a speaker abbreviation of the speaker making the utterance followed by a colon. Two speakers are not allowed to share the same abbreviation. Capitalization is relevant (i.e. „Tom“ and „TOM“ will be treated as two different speaker abbreviations ):</w:t>
        </w:r>
        <w:r w:rsidR="00870FF7">
          <w:rPr>
            <w:noProof/>
            <w:webHidden/>
          </w:rPr>
          <w:tab/>
        </w:r>
        <w:r w:rsidR="00870FF7">
          <w:rPr>
            <w:noProof/>
            <w:webHidden/>
          </w:rPr>
          <w:fldChar w:fldCharType="begin"/>
        </w:r>
        <w:r w:rsidR="00870FF7">
          <w:rPr>
            <w:noProof/>
            <w:webHidden/>
          </w:rPr>
          <w:instrText xml:space="preserve"> PAGEREF _Toc403472811 \h </w:instrText>
        </w:r>
        <w:r w:rsidR="00870FF7">
          <w:rPr>
            <w:noProof/>
            <w:webHidden/>
          </w:rPr>
        </w:r>
        <w:r w:rsidR="00870FF7">
          <w:rPr>
            <w:noProof/>
            <w:webHidden/>
          </w:rPr>
          <w:fldChar w:fldCharType="separate"/>
        </w:r>
        <w:r w:rsidR="00870FF7">
          <w:rPr>
            <w:noProof/>
            <w:webHidden/>
          </w:rPr>
          <w:t>129</w:t>
        </w:r>
        <w:r w:rsidR="00870FF7">
          <w:rPr>
            <w:noProof/>
            <w:webHidden/>
          </w:rPr>
          <w:fldChar w:fldCharType="end"/>
        </w:r>
      </w:hyperlink>
    </w:p>
    <w:p w14:paraId="5D04DDA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2" w:history="1">
        <w:r w:rsidR="00870FF7" w:rsidRPr="00D46FE4">
          <w:rPr>
            <w:rStyle w:val="Hyperlink"/>
            <w:noProof/>
            <w:lang w:val="en-GB" w:bidi="hi-IN"/>
          </w:rPr>
          <w:t>2. Per line, an utterance is transcribed. Every line is ended with an end-of-line symbol (carriage return). Spaces are allowed for a clear structure.</w:t>
        </w:r>
        <w:r w:rsidR="00870FF7">
          <w:rPr>
            <w:noProof/>
            <w:webHidden/>
          </w:rPr>
          <w:tab/>
        </w:r>
        <w:r w:rsidR="00870FF7">
          <w:rPr>
            <w:noProof/>
            <w:webHidden/>
          </w:rPr>
          <w:fldChar w:fldCharType="begin"/>
        </w:r>
        <w:r w:rsidR="00870FF7">
          <w:rPr>
            <w:noProof/>
            <w:webHidden/>
          </w:rPr>
          <w:instrText xml:space="preserve"> PAGEREF _Toc403472812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1EB77130"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3" w:history="1">
        <w:r w:rsidR="00870FF7" w:rsidRPr="00D46FE4">
          <w:rPr>
            <w:rStyle w:val="Hyperlink"/>
            <w:noProof/>
            <w:lang w:val="en-GB" w:bidi="hi-IN"/>
          </w:rPr>
          <w:t>3. A transcription of non-verbal actions that accompany the utterances (i.e. that happen simultaneously ), can be placed in square brackets before the utterance.</w:t>
        </w:r>
        <w:r w:rsidR="00870FF7">
          <w:rPr>
            <w:noProof/>
            <w:webHidden/>
          </w:rPr>
          <w:tab/>
        </w:r>
        <w:r w:rsidR="00870FF7">
          <w:rPr>
            <w:noProof/>
            <w:webHidden/>
          </w:rPr>
          <w:fldChar w:fldCharType="begin"/>
        </w:r>
        <w:r w:rsidR="00870FF7">
          <w:rPr>
            <w:noProof/>
            <w:webHidden/>
          </w:rPr>
          <w:instrText xml:space="preserve"> PAGEREF _Toc403472813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7E7DF009"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4" w:history="1">
        <w:r w:rsidR="00870FF7" w:rsidRPr="00D46FE4">
          <w:rPr>
            <w:rStyle w:val="Hyperlink"/>
            <w:noProof/>
            <w:lang w:val="en-GB" w:bidi="hi-IN"/>
          </w:rPr>
          <w:t>4. An annotation of the utterance (e.g. a translation) can be placed in curly brackets behind the utterance. It is placed into the same line as the associated utterance.</w:t>
        </w:r>
        <w:r w:rsidR="00870FF7">
          <w:rPr>
            <w:noProof/>
            <w:webHidden/>
          </w:rPr>
          <w:tab/>
        </w:r>
        <w:r w:rsidR="00870FF7">
          <w:rPr>
            <w:noProof/>
            <w:webHidden/>
          </w:rPr>
          <w:fldChar w:fldCharType="begin"/>
        </w:r>
        <w:r w:rsidR="00870FF7">
          <w:rPr>
            <w:noProof/>
            <w:webHidden/>
          </w:rPr>
          <w:instrText xml:space="preserve"> PAGEREF _Toc403472814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406E92EA"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5" w:history="1">
        <w:r w:rsidR="00870FF7" w:rsidRPr="00D46FE4">
          <w:rPr>
            <w:rStyle w:val="Hyperlink"/>
            <w:noProof/>
            <w:lang w:val="en-GB" w:bidi="hi-IN"/>
          </w:rPr>
          <w:t>5. 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870FF7">
          <w:rPr>
            <w:noProof/>
            <w:webHidden/>
          </w:rPr>
          <w:tab/>
        </w:r>
        <w:r w:rsidR="00870FF7">
          <w:rPr>
            <w:noProof/>
            <w:webHidden/>
          </w:rPr>
          <w:fldChar w:fldCharType="begin"/>
        </w:r>
        <w:r w:rsidR="00870FF7">
          <w:rPr>
            <w:noProof/>
            <w:webHidden/>
          </w:rPr>
          <w:instrText xml:space="preserve"> PAGEREF _Toc403472815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6D06E868"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6" w:history="1">
        <w:r w:rsidR="00870FF7" w:rsidRPr="00D46FE4">
          <w:rPr>
            <w:rStyle w:val="Hyperlink"/>
            <w:noProof/>
            <w:lang w:val="en-GB" w:eastAsia="ar-SA"/>
          </w:rPr>
          <w:t>6. Square, curly and angle brackets may only be used as specified above. They should not occur within the transcription in any other way.</w:t>
        </w:r>
        <w:r w:rsidR="00870FF7">
          <w:rPr>
            <w:noProof/>
            <w:webHidden/>
          </w:rPr>
          <w:tab/>
        </w:r>
        <w:r w:rsidR="00870FF7">
          <w:rPr>
            <w:noProof/>
            <w:webHidden/>
          </w:rPr>
          <w:fldChar w:fldCharType="begin"/>
        </w:r>
        <w:r w:rsidR="00870FF7">
          <w:rPr>
            <w:noProof/>
            <w:webHidden/>
          </w:rPr>
          <w:instrText xml:space="preserve"> PAGEREF _Toc403472816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3D0ECFF9" w14:textId="77777777" w:rsidR="00870FF7" w:rsidRDefault="002B43A4">
      <w:pPr>
        <w:pStyle w:val="Verzeichnis3"/>
        <w:rPr>
          <w:rFonts w:asciiTheme="minorHAnsi" w:eastAsiaTheme="minorEastAsia" w:hAnsiTheme="minorHAnsi" w:cstheme="minorBidi"/>
          <w:noProof/>
          <w:sz w:val="22"/>
          <w:szCs w:val="22"/>
        </w:rPr>
      </w:pPr>
      <w:hyperlink w:anchor="_Toc403472817" w:history="1">
        <w:r w:rsidR="00870FF7" w:rsidRPr="00D46FE4">
          <w:rPr>
            <w:rStyle w:val="Hyperlink"/>
            <w:noProof/>
            <w:lang w:val="en-GB" w:bidi="hi-IN"/>
          </w:rPr>
          <w:t>i.</w:t>
        </w:r>
        <w:r w:rsidR="00870FF7">
          <w:rPr>
            <w:noProof/>
            <w:webHidden/>
          </w:rPr>
          <w:tab/>
        </w:r>
        <w:r w:rsidR="00870FF7">
          <w:rPr>
            <w:noProof/>
            <w:webHidden/>
          </w:rPr>
          <w:fldChar w:fldCharType="begin"/>
        </w:r>
        <w:r w:rsidR="00870FF7">
          <w:rPr>
            <w:noProof/>
            <w:webHidden/>
          </w:rPr>
          <w:instrText xml:space="preserve"> PAGEREF _Toc403472817 \h </w:instrText>
        </w:r>
        <w:r w:rsidR="00870FF7">
          <w:rPr>
            <w:noProof/>
            <w:webHidden/>
          </w:rPr>
        </w:r>
        <w:r w:rsidR="00870FF7">
          <w:rPr>
            <w:noProof/>
            <w:webHidden/>
          </w:rPr>
          <w:fldChar w:fldCharType="separate"/>
        </w:r>
        <w:r w:rsidR="00870FF7">
          <w:rPr>
            <w:noProof/>
            <w:webHidden/>
          </w:rPr>
          <w:t>130</w:t>
        </w:r>
        <w:r w:rsidR="00870FF7">
          <w:rPr>
            <w:noProof/>
            <w:webHidden/>
          </w:rPr>
          <w:fldChar w:fldCharType="end"/>
        </w:r>
      </w:hyperlink>
    </w:p>
    <w:p w14:paraId="7C4D5666"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18" w:history="1">
        <w:r w:rsidR="00870FF7" w:rsidRPr="00D46FE4">
          <w:rPr>
            <w:rStyle w:val="Hyperlink"/>
            <w:noProof/>
          </w:rPr>
          <w:t>VII.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B: Segmentation Algorithms</w:t>
        </w:r>
        <w:r w:rsidR="00870FF7">
          <w:rPr>
            <w:noProof/>
            <w:webHidden/>
          </w:rPr>
          <w:tab/>
        </w:r>
        <w:r w:rsidR="00870FF7">
          <w:rPr>
            <w:noProof/>
            <w:webHidden/>
          </w:rPr>
          <w:fldChar w:fldCharType="begin"/>
        </w:r>
        <w:r w:rsidR="00870FF7">
          <w:rPr>
            <w:noProof/>
            <w:webHidden/>
          </w:rPr>
          <w:instrText xml:space="preserve"> PAGEREF _Toc403472818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3DF88A2E" w14:textId="77777777" w:rsidR="00870FF7" w:rsidRDefault="002B43A4">
      <w:pPr>
        <w:pStyle w:val="Verzeichnis2"/>
        <w:rPr>
          <w:rFonts w:asciiTheme="minorHAnsi" w:eastAsiaTheme="minorEastAsia" w:hAnsiTheme="minorHAnsi" w:cstheme="minorBidi"/>
          <w:noProof/>
          <w:sz w:val="22"/>
          <w:szCs w:val="22"/>
        </w:rPr>
      </w:pPr>
      <w:hyperlink w:anchor="_Toc403472819" w:history="1">
        <w:r w:rsidR="00870FF7" w:rsidRPr="00D46FE4">
          <w:rPr>
            <w:rStyle w:val="Hyperlink"/>
            <w:noProof/>
            <w:lang w:val="en-GB" w:bidi="hi-IN"/>
          </w:rPr>
          <w:t>General Information on Segmentation</w:t>
        </w:r>
        <w:r w:rsidR="00870FF7">
          <w:rPr>
            <w:noProof/>
            <w:webHidden/>
          </w:rPr>
          <w:tab/>
        </w:r>
        <w:r w:rsidR="00870FF7">
          <w:rPr>
            <w:noProof/>
            <w:webHidden/>
          </w:rPr>
          <w:fldChar w:fldCharType="begin"/>
        </w:r>
        <w:r w:rsidR="00870FF7">
          <w:rPr>
            <w:noProof/>
            <w:webHidden/>
          </w:rPr>
          <w:instrText xml:space="preserve"> PAGEREF _Toc403472819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02D9DBC2" w14:textId="77777777" w:rsidR="00870FF7" w:rsidRDefault="002B43A4">
      <w:pPr>
        <w:pStyle w:val="Verzeichnis3"/>
        <w:rPr>
          <w:rFonts w:asciiTheme="minorHAnsi" w:eastAsiaTheme="minorEastAsia" w:hAnsiTheme="minorHAnsi" w:cstheme="minorBidi"/>
          <w:noProof/>
          <w:sz w:val="22"/>
          <w:szCs w:val="22"/>
        </w:rPr>
      </w:pPr>
      <w:hyperlink w:anchor="_Toc40347282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Introduction</w:t>
        </w:r>
        <w:r w:rsidR="00870FF7">
          <w:rPr>
            <w:noProof/>
            <w:webHidden/>
          </w:rPr>
          <w:tab/>
        </w:r>
        <w:r w:rsidR="00870FF7">
          <w:rPr>
            <w:noProof/>
            <w:webHidden/>
          </w:rPr>
          <w:fldChar w:fldCharType="begin"/>
        </w:r>
        <w:r w:rsidR="00870FF7">
          <w:rPr>
            <w:noProof/>
            <w:webHidden/>
          </w:rPr>
          <w:instrText xml:space="preserve"> PAGEREF _Toc403472820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7AD05B2B" w14:textId="77777777" w:rsidR="00870FF7" w:rsidRDefault="002B43A4">
      <w:pPr>
        <w:pStyle w:val="Verzeichnis3"/>
        <w:rPr>
          <w:rFonts w:asciiTheme="minorHAnsi" w:eastAsiaTheme="minorEastAsia" w:hAnsiTheme="minorHAnsi" w:cstheme="minorBidi"/>
          <w:noProof/>
          <w:sz w:val="22"/>
          <w:szCs w:val="22"/>
        </w:rPr>
      </w:pPr>
      <w:hyperlink w:anchor="_Toc40347282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What to segment</w:t>
        </w:r>
        <w:r w:rsidR="00870FF7">
          <w:rPr>
            <w:noProof/>
            <w:webHidden/>
          </w:rPr>
          <w:tab/>
        </w:r>
        <w:r w:rsidR="00870FF7">
          <w:rPr>
            <w:noProof/>
            <w:webHidden/>
          </w:rPr>
          <w:fldChar w:fldCharType="begin"/>
        </w:r>
        <w:r w:rsidR="00870FF7">
          <w:rPr>
            <w:noProof/>
            <w:webHidden/>
          </w:rPr>
          <w:instrText xml:space="preserve"> PAGEREF _Toc403472821 \h </w:instrText>
        </w:r>
        <w:r w:rsidR="00870FF7">
          <w:rPr>
            <w:noProof/>
            <w:webHidden/>
          </w:rPr>
        </w:r>
        <w:r w:rsidR="00870FF7">
          <w:rPr>
            <w:noProof/>
            <w:webHidden/>
          </w:rPr>
          <w:fldChar w:fldCharType="separate"/>
        </w:r>
        <w:r w:rsidR="00870FF7">
          <w:rPr>
            <w:noProof/>
            <w:webHidden/>
          </w:rPr>
          <w:t>131</w:t>
        </w:r>
        <w:r w:rsidR="00870FF7">
          <w:rPr>
            <w:noProof/>
            <w:webHidden/>
          </w:rPr>
          <w:fldChar w:fldCharType="end"/>
        </w:r>
      </w:hyperlink>
    </w:p>
    <w:p w14:paraId="26467B95" w14:textId="77777777" w:rsidR="00870FF7" w:rsidRDefault="002B43A4">
      <w:pPr>
        <w:pStyle w:val="Verzeichnis3"/>
        <w:rPr>
          <w:rFonts w:asciiTheme="minorHAnsi" w:eastAsiaTheme="minorEastAsia" w:hAnsiTheme="minorHAnsi" w:cstheme="minorBidi"/>
          <w:noProof/>
          <w:sz w:val="22"/>
          <w:szCs w:val="22"/>
        </w:rPr>
      </w:pPr>
      <w:hyperlink w:anchor="_Toc403472822"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How to segment</w:t>
        </w:r>
        <w:r w:rsidR="00870FF7">
          <w:rPr>
            <w:noProof/>
            <w:webHidden/>
          </w:rPr>
          <w:tab/>
        </w:r>
        <w:r w:rsidR="00870FF7">
          <w:rPr>
            <w:noProof/>
            <w:webHidden/>
          </w:rPr>
          <w:fldChar w:fldCharType="begin"/>
        </w:r>
        <w:r w:rsidR="00870FF7">
          <w:rPr>
            <w:noProof/>
            <w:webHidden/>
          </w:rPr>
          <w:instrText xml:space="preserve"> PAGEREF _Toc403472822 \h </w:instrText>
        </w:r>
        <w:r w:rsidR="00870FF7">
          <w:rPr>
            <w:noProof/>
            <w:webHidden/>
          </w:rPr>
        </w:r>
        <w:r w:rsidR="00870FF7">
          <w:rPr>
            <w:noProof/>
            <w:webHidden/>
          </w:rPr>
          <w:fldChar w:fldCharType="separate"/>
        </w:r>
        <w:r w:rsidR="00870FF7">
          <w:rPr>
            <w:noProof/>
            <w:webHidden/>
          </w:rPr>
          <w:t>132</w:t>
        </w:r>
        <w:r w:rsidR="00870FF7">
          <w:rPr>
            <w:noProof/>
            <w:webHidden/>
          </w:rPr>
          <w:fldChar w:fldCharType="end"/>
        </w:r>
      </w:hyperlink>
    </w:p>
    <w:p w14:paraId="78FFD060" w14:textId="77777777" w:rsidR="00870FF7" w:rsidRDefault="002B43A4">
      <w:pPr>
        <w:pStyle w:val="Verzeichnis3"/>
        <w:rPr>
          <w:rFonts w:asciiTheme="minorHAnsi" w:eastAsiaTheme="minorEastAsia" w:hAnsiTheme="minorHAnsi" w:cstheme="minorBidi"/>
          <w:noProof/>
          <w:sz w:val="22"/>
          <w:szCs w:val="22"/>
        </w:rPr>
      </w:pPr>
      <w:hyperlink w:anchor="_Toc403472823"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Troubleshooting and Segmentation</w:t>
        </w:r>
        <w:r w:rsidR="00870FF7">
          <w:rPr>
            <w:noProof/>
            <w:webHidden/>
          </w:rPr>
          <w:tab/>
        </w:r>
        <w:r w:rsidR="00870FF7">
          <w:rPr>
            <w:noProof/>
            <w:webHidden/>
          </w:rPr>
          <w:fldChar w:fldCharType="begin"/>
        </w:r>
        <w:r w:rsidR="00870FF7">
          <w:rPr>
            <w:noProof/>
            <w:webHidden/>
          </w:rPr>
          <w:instrText xml:space="preserve"> PAGEREF _Toc403472823 \h </w:instrText>
        </w:r>
        <w:r w:rsidR="00870FF7">
          <w:rPr>
            <w:noProof/>
            <w:webHidden/>
          </w:rPr>
        </w:r>
        <w:r w:rsidR="00870FF7">
          <w:rPr>
            <w:noProof/>
            <w:webHidden/>
          </w:rPr>
          <w:fldChar w:fldCharType="separate"/>
        </w:r>
        <w:r w:rsidR="00870FF7">
          <w:rPr>
            <w:noProof/>
            <w:webHidden/>
          </w:rPr>
          <w:t>132</w:t>
        </w:r>
        <w:r w:rsidR="00870FF7">
          <w:rPr>
            <w:noProof/>
            <w:webHidden/>
          </w:rPr>
          <w:fldChar w:fldCharType="end"/>
        </w:r>
      </w:hyperlink>
    </w:p>
    <w:p w14:paraId="08E9FD7F" w14:textId="77777777" w:rsidR="00870FF7" w:rsidRDefault="002B43A4">
      <w:pPr>
        <w:pStyle w:val="Verzeichnis2"/>
        <w:rPr>
          <w:rFonts w:asciiTheme="minorHAnsi" w:eastAsiaTheme="minorEastAsia" w:hAnsiTheme="minorHAnsi" w:cstheme="minorBidi"/>
          <w:noProof/>
          <w:sz w:val="22"/>
          <w:szCs w:val="22"/>
        </w:rPr>
      </w:pPr>
      <w:hyperlink w:anchor="_Toc403472824" w:history="1">
        <w:r w:rsidR="00870FF7" w:rsidRPr="00D46FE4">
          <w:rPr>
            <w:rStyle w:val="Hyperlink"/>
            <w:noProof/>
            <w:lang w:val="en-GB" w:bidi="hi-IN"/>
          </w:rPr>
          <w:t>Segmentation: “HIAT: Utterance and Words“</w:t>
        </w:r>
        <w:r w:rsidR="00870FF7">
          <w:rPr>
            <w:noProof/>
            <w:webHidden/>
          </w:rPr>
          <w:tab/>
        </w:r>
        <w:r w:rsidR="00870FF7">
          <w:rPr>
            <w:noProof/>
            <w:webHidden/>
          </w:rPr>
          <w:fldChar w:fldCharType="begin"/>
        </w:r>
        <w:r w:rsidR="00870FF7">
          <w:rPr>
            <w:noProof/>
            <w:webHidden/>
          </w:rPr>
          <w:instrText xml:space="preserve"> PAGEREF _Toc403472824 \h </w:instrText>
        </w:r>
        <w:r w:rsidR="00870FF7">
          <w:rPr>
            <w:noProof/>
            <w:webHidden/>
          </w:rPr>
        </w:r>
        <w:r w:rsidR="00870FF7">
          <w:rPr>
            <w:noProof/>
            <w:webHidden/>
          </w:rPr>
          <w:fldChar w:fldCharType="separate"/>
        </w:r>
        <w:r w:rsidR="00870FF7">
          <w:rPr>
            <w:noProof/>
            <w:webHidden/>
          </w:rPr>
          <w:t>133</w:t>
        </w:r>
        <w:r w:rsidR="00870FF7">
          <w:rPr>
            <w:noProof/>
            <w:webHidden/>
          </w:rPr>
          <w:fldChar w:fldCharType="end"/>
        </w:r>
      </w:hyperlink>
    </w:p>
    <w:p w14:paraId="13AEA61D" w14:textId="77777777" w:rsidR="00870FF7" w:rsidRDefault="002B43A4">
      <w:pPr>
        <w:pStyle w:val="Verzeichnis2"/>
        <w:rPr>
          <w:rFonts w:asciiTheme="minorHAnsi" w:eastAsiaTheme="minorEastAsia" w:hAnsiTheme="minorHAnsi" w:cstheme="minorBidi"/>
          <w:noProof/>
          <w:sz w:val="22"/>
          <w:szCs w:val="22"/>
        </w:rPr>
      </w:pPr>
      <w:hyperlink w:anchor="_Toc403472825" w:history="1">
        <w:r w:rsidR="00870FF7" w:rsidRPr="00D46FE4">
          <w:rPr>
            <w:rStyle w:val="Hyperlink"/>
            <w:noProof/>
            <w:lang w:val="en-GB" w:bidi="hi-IN"/>
          </w:rPr>
          <w:t>Segmentation: “DIDA: Words“</w:t>
        </w:r>
        <w:r w:rsidR="00870FF7">
          <w:rPr>
            <w:noProof/>
            <w:webHidden/>
          </w:rPr>
          <w:tab/>
        </w:r>
        <w:r w:rsidR="00870FF7">
          <w:rPr>
            <w:noProof/>
            <w:webHidden/>
          </w:rPr>
          <w:fldChar w:fldCharType="begin"/>
        </w:r>
        <w:r w:rsidR="00870FF7">
          <w:rPr>
            <w:noProof/>
            <w:webHidden/>
          </w:rPr>
          <w:instrText xml:space="preserve"> PAGEREF _Toc403472825 \h </w:instrText>
        </w:r>
        <w:r w:rsidR="00870FF7">
          <w:rPr>
            <w:noProof/>
            <w:webHidden/>
          </w:rPr>
        </w:r>
        <w:r w:rsidR="00870FF7">
          <w:rPr>
            <w:noProof/>
            <w:webHidden/>
          </w:rPr>
          <w:fldChar w:fldCharType="separate"/>
        </w:r>
        <w:r w:rsidR="00870FF7">
          <w:rPr>
            <w:noProof/>
            <w:webHidden/>
          </w:rPr>
          <w:t>138</w:t>
        </w:r>
        <w:r w:rsidR="00870FF7">
          <w:rPr>
            <w:noProof/>
            <w:webHidden/>
          </w:rPr>
          <w:fldChar w:fldCharType="end"/>
        </w:r>
      </w:hyperlink>
    </w:p>
    <w:p w14:paraId="2E276A1F" w14:textId="77777777" w:rsidR="00870FF7" w:rsidRDefault="002B43A4">
      <w:pPr>
        <w:pStyle w:val="Verzeichnis2"/>
        <w:rPr>
          <w:rFonts w:asciiTheme="minorHAnsi" w:eastAsiaTheme="minorEastAsia" w:hAnsiTheme="minorHAnsi" w:cstheme="minorBidi"/>
          <w:noProof/>
          <w:sz w:val="22"/>
          <w:szCs w:val="22"/>
        </w:rPr>
      </w:pPr>
      <w:hyperlink w:anchor="_Toc403472826" w:history="1">
        <w:r w:rsidR="00870FF7" w:rsidRPr="00D46FE4">
          <w:rPr>
            <w:rStyle w:val="Hyperlink"/>
            <w:noProof/>
            <w:lang w:val="en-GB" w:bidi="hi-IN"/>
          </w:rPr>
          <w:t>Segmentation: “GAT: Intonation Units“</w:t>
        </w:r>
        <w:r w:rsidR="00870FF7">
          <w:rPr>
            <w:noProof/>
            <w:webHidden/>
          </w:rPr>
          <w:tab/>
        </w:r>
        <w:r w:rsidR="00870FF7">
          <w:rPr>
            <w:noProof/>
            <w:webHidden/>
          </w:rPr>
          <w:fldChar w:fldCharType="begin"/>
        </w:r>
        <w:r w:rsidR="00870FF7">
          <w:rPr>
            <w:noProof/>
            <w:webHidden/>
          </w:rPr>
          <w:instrText xml:space="preserve"> PAGEREF _Toc403472826 \h </w:instrText>
        </w:r>
        <w:r w:rsidR="00870FF7">
          <w:rPr>
            <w:noProof/>
            <w:webHidden/>
          </w:rPr>
        </w:r>
        <w:r w:rsidR="00870FF7">
          <w:rPr>
            <w:noProof/>
            <w:webHidden/>
          </w:rPr>
          <w:fldChar w:fldCharType="separate"/>
        </w:r>
        <w:r w:rsidR="00870FF7">
          <w:rPr>
            <w:noProof/>
            <w:webHidden/>
          </w:rPr>
          <w:t>142</w:t>
        </w:r>
        <w:r w:rsidR="00870FF7">
          <w:rPr>
            <w:noProof/>
            <w:webHidden/>
          </w:rPr>
          <w:fldChar w:fldCharType="end"/>
        </w:r>
      </w:hyperlink>
    </w:p>
    <w:p w14:paraId="391EFAF5" w14:textId="77777777" w:rsidR="00870FF7" w:rsidRDefault="002B43A4">
      <w:pPr>
        <w:pStyle w:val="Verzeichnis2"/>
        <w:rPr>
          <w:rFonts w:asciiTheme="minorHAnsi" w:eastAsiaTheme="minorEastAsia" w:hAnsiTheme="minorHAnsi" w:cstheme="minorBidi"/>
          <w:noProof/>
          <w:sz w:val="22"/>
          <w:szCs w:val="22"/>
        </w:rPr>
      </w:pPr>
      <w:hyperlink w:anchor="_Toc403472827" w:history="1">
        <w:r w:rsidR="00870FF7" w:rsidRPr="00D46FE4">
          <w:rPr>
            <w:rStyle w:val="Hyperlink"/>
            <w:noProof/>
            <w:lang w:val="en-GB" w:bidi="hi-IN"/>
          </w:rPr>
          <w:t>Segmentation: “CHAT: Utterance“</w:t>
        </w:r>
        <w:r w:rsidR="00870FF7">
          <w:rPr>
            <w:noProof/>
            <w:webHidden/>
          </w:rPr>
          <w:tab/>
        </w:r>
        <w:r w:rsidR="00870FF7">
          <w:rPr>
            <w:noProof/>
            <w:webHidden/>
          </w:rPr>
          <w:fldChar w:fldCharType="begin"/>
        </w:r>
        <w:r w:rsidR="00870FF7">
          <w:rPr>
            <w:noProof/>
            <w:webHidden/>
          </w:rPr>
          <w:instrText xml:space="preserve"> PAGEREF _Toc403472827 \h </w:instrText>
        </w:r>
        <w:r w:rsidR="00870FF7">
          <w:rPr>
            <w:noProof/>
            <w:webHidden/>
          </w:rPr>
        </w:r>
        <w:r w:rsidR="00870FF7">
          <w:rPr>
            <w:noProof/>
            <w:webHidden/>
          </w:rPr>
          <w:fldChar w:fldCharType="separate"/>
        </w:r>
        <w:r w:rsidR="00870FF7">
          <w:rPr>
            <w:noProof/>
            <w:webHidden/>
          </w:rPr>
          <w:t>144</w:t>
        </w:r>
        <w:r w:rsidR="00870FF7">
          <w:rPr>
            <w:noProof/>
            <w:webHidden/>
          </w:rPr>
          <w:fldChar w:fldCharType="end"/>
        </w:r>
      </w:hyperlink>
    </w:p>
    <w:p w14:paraId="748E5EB8" w14:textId="77777777" w:rsidR="00870FF7" w:rsidRDefault="002B43A4">
      <w:pPr>
        <w:pStyle w:val="Verzeichnis2"/>
        <w:rPr>
          <w:rFonts w:asciiTheme="minorHAnsi" w:eastAsiaTheme="minorEastAsia" w:hAnsiTheme="minorHAnsi" w:cstheme="minorBidi"/>
          <w:noProof/>
          <w:sz w:val="22"/>
          <w:szCs w:val="22"/>
        </w:rPr>
      </w:pPr>
      <w:hyperlink w:anchor="_Toc403472828" w:history="1">
        <w:r w:rsidR="00870FF7" w:rsidRPr="00D46FE4">
          <w:rPr>
            <w:rStyle w:val="Hyperlink"/>
            <w:noProof/>
            <w:lang w:val="en-GB" w:bidi="hi-IN"/>
          </w:rPr>
          <w:t>Segmentation: “IPA: Words and Syllables“</w:t>
        </w:r>
        <w:r w:rsidR="00870FF7">
          <w:rPr>
            <w:noProof/>
            <w:webHidden/>
          </w:rPr>
          <w:tab/>
        </w:r>
        <w:r w:rsidR="00870FF7">
          <w:rPr>
            <w:noProof/>
            <w:webHidden/>
          </w:rPr>
          <w:fldChar w:fldCharType="begin"/>
        </w:r>
        <w:r w:rsidR="00870FF7">
          <w:rPr>
            <w:noProof/>
            <w:webHidden/>
          </w:rPr>
          <w:instrText xml:space="preserve"> PAGEREF _Toc403472828 \h </w:instrText>
        </w:r>
        <w:r w:rsidR="00870FF7">
          <w:rPr>
            <w:noProof/>
            <w:webHidden/>
          </w:rPr>
        </w:r>
        <w:r w:rsidR="00870FF7">
          <w:rPr>
            <w:noProof/>
            <w:webHidden/>
          </w:rPr>
          <w:fldChar w:fldCharType="separate"/>
        </w:r>
        <w:r w:rsidR="00870FF7">
          <w:rPr>
            <w:noProof/>
            <w:webHidden/>
          </w:rPr>
          <w:t>145</w:t>
        </w:r>
        <w:r w:rsidR="00870FF7">
          <w:rPr>
            <w:noProof/>
            <w:webHidden/>
          </w:rPr>
          <w:fldChar w:fldCharType="end"/>
        </w:r>
      </w:hyperlink>
    </w:p>
    <w:p w14:paraId="14D4B14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29" w:history="1">
        <w:r w:rsidR="00870FF7" w:rsidRPr="00D46FE4">
          <w:rPr>
            <w:rStyle w:val="Hyperlink"/>
            <w:noProof/>
          </w:rPr>
          <w:t>VIII.</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C: EXMARALDA and stylesheets</w:t>
        </w:r>
        <w:r w:rsidR="00870FF7">
          <w:rPr>
            <w:noProof/>
            <w:webHidden/>
          </w:rPr>
          <w:tab/>
        </w:r>
        <w:r w:rsidR="00870FF7">
          <w:rPr>
            <w:noProof/>
            <w:webHidden/>
          </w:rPr>
          <w:fldChar w:fldCharType="begin"/>
        </w:r>
        <w:r w:rsidR="00870FF7">
          <w:rPr>
            <w:noProof/>
            <w:webHidden/>
          </w:rPr>
          <w:instrText xml:space="preserve"> PAGEREF _Toc403472829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3EA0E08E" w14:textId="77777777" w:rsidR="00870FF7" w:rsidRDefault="002B43A4">
      <w:pPr>
        <w:pStyle w:val="Verzeichnis3"/>
        <w:rPr>
          <w:rFonts w:asciiTheme="minorHAnsi" w:eastAsiaTheme="minorEastAsia" w:hAnsiTheme="minorHAnsi" w:cstheme="minorBidi"/>
          <w:noProof/>
          <w:sz w:val="22"/>
          <w:szCs w:val="22"/>
        </w:rPr>
      </w:pPr>
      <w:hyperlink w:anchor="_Toc403472830" w:history="1">
        <w:r w:rsidR="00870FF7" w:rsidRPr="00D46FE4">
          <w:rPr>
            <w:rStyle w:val="Hyperlink"/>
            <w:noProof/>
            <w:lang w:val="en-GB" w:bidi="hi-IN"/>
          </w:rPr>
          <w:t>i.</w:t>
        </w:r>
        <w:r w:rsidR="00870FF7">
          <w:rPr>
            <w:rFonts w:asciiTheme="minorHAnsi" w:eastAsiaTheme="minorEastAsia" w:hAnsiTheme="minorHAnsi" w:cstheme="minorBidi"/>
            <w:noProof/>
            <w:sz w:val="22"/>
            <w:szCs w:val="22"/>
          </w:rPr>
          <w:tab/>
        </w:r>
        <w:r w:rsidR="00870FF7" w:rsidRPr="00D46FE4">
          <w:rPr>
            <w:rStyle w:val="Hyperlink"/>
            <w:noProof/>
            <w:lang w:val="en-GB" w:bidi="hi-IN"/>
          </w:rPr>
          <w:t>What is a Stylesheet?</w:t>
        </w:r>
        <w:r w:rsidR="00870FF7">
          <w:rPr>
            <w:noProof/>
            <w:webHidden/>
          </w:rPr>
          <w:tab/>
        </w:r>
        <w:r w:rsidR="00870FF7">
          <w:rPr>
            <w:noProof/>
            <w:webHidden/>
          </w:rPr>
          <w:fldChar w:fldCharType="begin"/>
        </w:r>
        <w:r w:rsidR="00870FF7">
          <w:rPr>
            <w:noProof/>
            <w:webHidden/>
          </w:rPr>
          <w:instrText xml:space="preserve"> PAGEREF _Toc403472830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3CD38E8A" w14:textId="77777777" w:rsidR="00870FF7" w:rsidRDefault="002B43A4">
      <w:pPr>
        <w:pStyle w:val="Verzeichnis3"/>
        <w:rPr>
          <w:rFonts w:asciiTheme="minorHAnsi" w:eastAsiaTheme="minorEastAsia" w:hAnsiTheme="minorHAnsi" w:cstheme="minorBidi"/>
          <w:noProof/>
          <w:sz w:val="22"/>
          <w:szCs w:val="22"/>
        </w:rPr>
      </w:pPr>
      <w:hyperlink w:anchor="_Toc403472831" w:history="1">
        <w:r w:rsidR="00870FF7" w:rsidRPr="00D46FE4">
          <w:rPr>
            <w:rStyle w:val="Hyperlink"/>
            <w:noProof/>
            <w:lang w:val="en-GB" w:bidi="hi-IN"/>
          </w:rPr>
          <w:t>ii.</w:t>
        </w:r>
        <w:r w:rsidR="00870FF7">
          <w:rPr>
            <w:rFonts w:asciiTheme="minorHAnsi" w:eastAsiaTheme="minorEastAsia" w:hAnsiTheme="minorHAnsi" w:cstheme="minorBidi"/>
            <w:noProof/>
            <w:sz w:val="22"/>
            <w:szCs w:val="22"/>
          </w:rPr>
          <w:tab/>
        </w:r>
        <w:r w:rsidR="00870FF7" w:rsidRPr="00D46FE4">
          <w:rPr>
            <w:rStyle w:val="Hyperlink"/>
            <w:noProof/>
            <w:lang w:val="en-GB" w:bidi="hi-IN"/>
          </w:rPr>
          <w:t>The use of Stylesheets</w:t>
        </w:r>
        <w:r w:rsidR="00870FF7">
          <w:rPr>
            <w:noProof/>
            <w:webHidden/>
          </w:rPr>
          <w:tab/>
        </w:r>
        <w:r w:rsidR="00870FF7">
          <w:rPr>
            <w:noProof/>
            <w:webHidden/>
          </w:rPr>
          <w:fldChar w:fldCharType="begin"/>
        </w:r>
        <w:r w:rsidR="00870FF7">
          <w:rPr>
            <w:noProof/>
            <w:webHidden/>
          </w:rPr>
          <w:instrText xml:space="preserve"> PAGEREF _Toc403472831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1B100DA4"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32"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When creating a tier, a specific number of tiers should be added for every speaker automatically. The parameters for this task can depend on the transcription conventions used, for example. E.g., if a transcription is made according to the HIAT-conventions, every speaker needs a verbal tier, a tier for special pronunciation and a tier for comments. For a DIDA-transcription, only a verbal tier and a comment tier are required per speaker, as well as a golbal comment tier. By using a suitable stylesheet in combination with the function „File &gt; New from speakertable”, this task can be automated:</w:t>
        </w:r>
        <w:r w:rsidR="00870FF7">
          <w:rPr>
            <w:noProof/>
            <w:webHidden/>
          </w:rPr>
          <w:tab/>
        </w:r>
        <w:r w:rsidR="00870FF7">
          <w:rPr>
            <w:noProof/>
            <w:webHidden/>
          </w:rPr>
          <w:fldChar w:fldCharType="begin"/>
        </w:r>
        <w:r w:rsidR="00870FF7">
          <w:rPr>
            <w:noProof/>
            <w:webHidden/>
          </w:rPr>
          <w:instrText xml:space="preserve"> PAGEREF _Toc403472832 \h </w:instrText>
        </w:r>
        <w:r w:rsidR="00870FF7">
          <w:rPr>
            <w:noProof/>
            <w:webHidden/>
          </w:rPr>
        </w:r>
        <w:r w:rsidR="00870FF7">
          <w:rPr>
            <w:noProof/>
            <w:webHidden/>
          </w:rPr>
          <w:fldChar w:fldCharType="separate"/>
        </w:r>
        <w:r w:rsidR="00870FF7">
          <w:rPr>
            <w:noProof/>
            <w:webHidden/>
          </w:rPr>
          <w:t>147</w:t>
        </w:r>
        <w:r w:rsidR="00870FF7">
          <w:rPr>
            <w:noProof/>
            <w:webHidden/>
          </w:rPr>
          <w:fldChar w:fldCharType="end"/>
        </w:r>
      </w:hyperlink>
    </w:p>
    <w:p w14:paraId="51E8075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33" w:history="1">
        <w:r w:rsidR="00870FF7" w:rsidRPr="00D46FE4">
          <w:rPr>
            <w:rStyle w:val="Hyperlink"/>
            <w:noProof/>
            <w:lang w:val="en-GB" w:bidi="hi-IN"/>
          </w:rPr>
          <w:t>2. An existing transcription is to be formatted automatically subject to the tier types e.g. all tiers of category „v“ should be formatted in „Arial, 12pt, bold“ and all tiers of category „nv“ should be formatted in „Times, 10pt, italic“.</w:t>
        </w:r>
        <w:r w:rsidR="00870FF7">
          <w:rPr>
            <w:noProof/>
            <w:webHidden/>
          </w:rPr>
          <w:tab/>
        </w:r>
        <w:r w:rsidR="00870FF7">
          <w:rPr>
            <w:noProof/>
            <w:webHidden/>
          </w:rPr>
          <w:fldChar w:fldCharType="begin"/>
        </w:r>
        <w:r w:rsidR="00870FF7">
          <w:rPr>
            <w:noProof/>
            <w:webHidden/>
          </w:rPr>
          <w:instrText xml:space="preserve"> PAGEREF _Toc403472833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4D6DBE36"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34" w:history="1">
        <w:r w:rsidR="00870FF7" w:rsidRPr="00D46FE4">
          <w:rPr>
            <w:rStyle w:val="Hyperlink"/>
            <w:noProof/>
            <w:lang w:val="en-GB" w:bidi="hi-IN"/>
          </w:rPr>
          <w:t xml:space="preserve">3. A HIAT-utterance list should be issued as an HTML-file, the individual utterances should be numbered and all annotation and description </w:t>
        </w:r>
        <w:r w:rsidR="00870FF7" w:rsidRPr="00D46FE4">
          <w:rPr>
            <w:rStyle w:val="Hyperlink"/>
            <w:noProof/>
            <w:lang w:val="en-GB" w:bidi="hi-IN"/>
          </w:rPr>
          <w:lastRenderedPageBreak/>
          <w:t>should be hidden.</w:t>
        </w:r>
        <w:r w:rsidR="00870FF7">
          <w:rPr>
            <w:noProof/>
            <w:webHidden/>
          </w:rPr>
          <w:tab/>
        </w:r>
        <w:r w:rsidR="00870FF7">
          <w:rPr>
            <w:noProof/>
            <w:webHidden/>
          </w:rPr>
          <w:fldChar w:fldCharType="begin"/>
        </w:r>
        <w:r w:rsidR="00870FF7">
          <w:rPr>
            <w:noProof/>
            <w:webHidden/>
          </w:rPr>
          <w:instrText xml:space="preserve"> PAGEREF _Toc403472834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06270D44" w14:textId="77777777" w:rsidR="00870FF7" w:rsidRDefault="002B43A4">
      <w:pPr>
        <w:pStyle w:val="Verzeichnis3"/>
        <w:rPr>
          <w:rFonts w:asciiTheme="minorHAnsi" w:eastAsiaTheme="minorEastAsia" w:hAnsiTheme="minorHAnsi" w:cstheme="minorBidi"/>
          <w:noProof/>
          <w:sz w:val="22"/>
          <w:szCs w:val="22"/>
        </w:rPr>
      </w:pPr>
      <w:hyperlink w:anchor="_Toc403472835" w:history="1">
        <w:r w:rsidR="00870FF7" w:rsidRPr="00D46FE4">
          <w:rPr>
            <w:rStyle w:val="Hyperlink"/>
            <w:noProof/>
            <w:lang w:val="en-GB" w:bidi="hi-IN"/>
          </w:rPr>
          <w:t>iii.</w:t>
        </w:r>
        <w:r w:rsidR="00870FF7">
          <w:rPr>
            <w:rFonts w:asciiTheme="minorHAnsi" w:eastAsiaTheme="minorEastAsia" w:hAnsiTheme="minorHAnsi" w:cstheme="minorBidi"/>
            <w:noProof/>
            <w:sz w:val="22"/>
            <w:szCs w:val="22"/>
          </w:rPr>
          <w:tab/>
        </w:r>
        <w:r w:rsidR="00870FF7" w:rsidRPr="00D46FE4">
          <w:rPr>
            <w:rStyle w:val="Hyperlink"/>
            <w:noProof/>
            <w:lang w:val="en-GB" w:bidi="hi-IN"/>
          </w:rPr>
          <w:t>Where to get Stylesheets?</w:t>
        </w:r>
        <w:r w:rsidR="00870FF7">
          <w:rPr>
            <w:noProof/>
            <w:webHidden/>
          </w:rPr>
          <w:tab/>
        </w:r>
        <w:r w:rsidR="00870FF7">
          <w:rPr>
            <w:noProof/>
            <w:webHidden/>
          </w:rPr>
          <w:fldChar w:fldCharType="begin"/>
        </w:r>
        <w:r w:rsidR="00870FF7">
          <w:rPr>
            <w:noProof/>
            <w:webHidden/>
          </w:rPr>
          <w:instrText xml:space="preserve"> PAGEREF _Toc403472835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23348F8B"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36" w:history="1">
        <w:r w:rsidR="00870FF7" w:rsidRPr="00D46FE4">
          <w:rPr>
            <w:rStyle w:val="Hyperlink"/>
            <w:noProof/>
            <w:lang w:val="en-GB" w:bidi="hi-IN"/>
          </w:rPr>
          <w:t>5.</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Download of a ready to use stylesheet from the EXMARaLDA website:</w:t>
        </w:r>
        <w:r w:rsidR="00870FF7">
          <w:rPr>
            <w:noProof/>
            <w:webHidden/>
          </w:rPr>
          <w:tab/>
        </w:r>
        <w:r w:rsidR="00870FF7">
          <w:rPr>
            <w:noProof/>
            <w:webHidden/>
          </w:rPr>
          <w:fldChar w:fldCharType="begin"/>
        </w:r>
        <w:r w:rsidR="00870FF7">
          <w:rPr>
            <w:noProof/>
            <w:webHidden/>
          </w:rPr>
          <w:instrText xml:space="preserve"> PAGEREF _Toc403472836 \h </w:instrText>
        </w:r>
        <w:r w:rsidR="00870FF7">
          <w:rPr>
            <w:noProof/>
            <w:webHidden/>
          </w:rPr>
        </w:r>
        <w:r w:rsidR="00870FF7">
          <w:rPr>
            <w:noProof/>
            <w:webHidden/>
          </w:rPr>
          <w:fldChar w:fldCharType="separate"/>
        </w:r>
        <w:r w:rsidR="00870FF7">
          <w:rPr>
            <w:noProof/>
            <w:webHidden/>
          </w:rPr>
          <w:t>148</w:t>
        </w:r>
        <w:r w:rsidR="00870FF7">
          <w:rPr>
            <w:noProof/>
            <w:webHidden/>
          </w:rPr>
          <w:fldChar w:fldCharType="end"/>
        </w:r>
      </w:hyperlink>
    </w:p>
    <w:p w14:paraId="327396EC"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37" w:history="1">
        <w:r w:rsidR="00870FF7" w:rsidRPr="00D46FE4">
          <w:rPr>
            <w:rStyle w:val="Hyperlink"/>
            <w:noProof/>
            <w:lang w:val="en-GB" w:bidi="hi-IN"/>
          </w:rPr>
          <w:t>3. Creating own stylesheets:</w:t>
        </w:r>
        <w:r w:rsidR="00870FF7">
          <w:rPr>
            <w:noProof/>
            <w:webHidden/>
          </w:rPr>
          <w:tab/>
        </w:r>
        <w:r w:rsidR="00870FF7">
          <w:rPr>
            <w:noProof/>
            <w:webHidden/>
          </w:rPr>
          <w:fldChar w:fldCharType="begin"/>
        </w:r>
        <w:r w:rsidR="00870FF7">
          <w:rPr>
            <w:noProof/>
            <w:webHidden/>
          </w:rPr>
          <w:instrText xml:space="preserve"> PAGEREF _Toc403472837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1771A3E5" w14:textId="77777777" w:rsidR="00870FF7" w:rsidRDefault="002B43A4">
      <w:pPr>
        <w:pStyle w:val="Verzeichnis3"/>
        <w:rPr>
          <w:rFonts w:asciiTheme="minorHAnsi" w:eastAsiaTheme="minorEastAsia" w:hAnsiTheme="minorHAnsi" w:cstheme="minorBidi"/>
          <w:noProof/>
          <w:sz w:val="22"/>
          <w:szCs w:val="22"/>
        </w:rPr>
      </w:pPr>
      <w:hyperlink w:anchor="_Toc403472838" w:history="1">
        <w:r w:rsidR="00870FF7" w:rsidRPr="00D46FE4">
          <w:rPr>
            <w:rStyle w:val="Hyperlink"/>
            <w:noProof/>
            <w:lang w:val="en-GB" w:bidi="hi-IN"/>
          </w:rPr>
          <w:t>iv.</w:t>
        </w:r>
        <w:r w:rsidR="00870FF7">
          <w:rPr>
            <w:rFonts w:asciiTheme="minorHAnsi" w:eastAsiaTheme="minorEastAsia" w:hAnsiTheme="minorHAnsi" w:cstheme="minorBidi"/>
            <w:noProof/>
            <w:sz w:val="22"/>
            <w:szCs w:val="22"/>
          </w:rPr>
          <w:tab/>
        </w:r>
        <w:r w:rsidR="00870FF7" w:rsidRPr="00D46FE4">
          <w:rPr>
            <w:rStyle w:val="Hyperlink"/>
            <w:noProof/>
            <w:lang w:val="en-GB" w:bidi="hi-IN"/>
          </w:rPr>
          <w:t>Using Stylesheets in the Partitur-Editor</w:t>
        </w:r>
        <w:r w:rsidR="00870FF7">
          <w:rPr>
            <w:noProof/>
            <w:webHidden/>
          </w:rPr>
          <w:tab/>
        </w:r>
        <w:r w:rsidR="00870FF7">
          <w:rPr>
            <w:noProof/>
            <w:webHidden/>
          </w:rPr>
          <w:fldChar w:fldCharType="begin"/>
        </w:r>
        <w:r w:rsidR="00870FF7">
          <w:rPr>
            <w:noProof/>
            <w:webHidden/>
          </w:rPr>
          <w:instrText xml:space="preserve"> PAGEREF _Toc403472838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7DA93897"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39"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New from speakertable</w:t>
        </w:r>
        <w:r w:rsidR="00870FF7">
          <w:rPr>
            <w:noProof/>
            <w:webHidden/>
          </w:rPr>
          <w:tab/>
        </w:r>
        <w:r w:rsidR="00870FF7">
          <w:rPr>
            <w:noProof/>
            <w:webHidden/>
          </w:rPr>
          <w:fldChar w:fldCharType="begin"/>
        </w:r>
        <w:r w:rsidR="00870FF7">
          <w:rPr>
            <w:noProof/>
            <w:webHidden/>
          </w:rPr>
          <w:instrText xml:space="preserve"> PAGEREF _Toc403472839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5FED0618"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0" w:history="1">
        <w:r w:rsidR="00870FF7" w:rsidRPr="00D46FE4">
          <w:rPr>
            <w:rStyle w:val="Hyperlink"/>
            <w:noProof/>
            <w:lang w:val="en-GB" w:bidi="hi-IN"/>
          </w:rPr>
          <w:t>2.</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Visualize &gt; HTML partitur</w:t>
        </w:r>
        <w:r w:rsidR="00870FF7">
          <w:rPr>
            <w:noProof/>
            <w:webHidden/>
          </w:rPr>
          <w:tab/>
        </w:r>
        <w:r w:rsidR="00870FF7">
          <w:rPr>
            <w:noProof/>
            <w:webHidden/>
          </w:rPr>
          <w:fldChar w:fldCharType="begin"/>
        </w:r>
        <w:r w:rsidR="00870FF7">
          <w:rPr>
            <w:noProof/>
            <w:webHidden/>
          </w:rPr>
          <w:instrText xml:space="preserve"> PAGEREF _Toc403472840 \h </w:instrText>
        </w:r>
        <w:r w:rsidR="00870FF7">
          <w:rPr>
            <w:noProof/>
            <w:webHidden/>
          </w:rPr>
        </w:r>
        <w:r w:rsidR="00870FF7">
          <w:rPr>
            <w:noProof/>
            <w:webHidden/>
          </w:rPr>
          <w:fldChar w:fldCharType="separate"/>
        </w:r>
        <w:r w:rsidR="00870FF7">
          <w:rPr>
            <w:noProof/>
            <w:webHidden/>
          </w:rPr>
          <w:t>149</w:t>
        </w:r>
        <w:r w:rsidR="00870FF7">
          <w:rPr>
            <w:noProof/>
            <w:webHidden/>
          </w:rPr>
          <w:fldChar w:fldCharType="end"/>
        </w:r>
      </w:hyperlink>
    </w:p>
    <w:p w14:paraId="230FAFB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1" w:history="1">
        <w:r w:rsidR="00870FF7" w:rsidRPr="00D46FE4">
          <w:rPr>
            <w:rStyle w:val="Hyperlink"/>
            <w:noProof/>
            <w:lang w:val="en-GB" w:bidi="hi-IN"/>
          </w:rPr>
          <w:t>3.</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File &gt; Visualize &gt; Free stylesheet visualization</w:t>
        </w:r>
        <w:r w:rsidR="00870FF7">
          <w:rPr>
            <w:noProof/>
            <w:webHidden/>
          </w:rPr>
          <w:tab/>
        </w:r>
        <w:r w:rsidR="00870FF7">
          <w:rPr>
            <w:noProof/>
            <w:webHidden/>
          </w:rPr>
          <w:fldChar w:fldCharType="begin"/>
        </w:r>
        <w:r w:rsidR="00870FF7">
          <w:rPr>
            <w:noProof/>
            <w:webHidden/>
          </w:rPr>
          <w:instrText xml:space="preserve"> PAGEREF _Toc403472841 \h </w:instrText>
        </w:r>
        <w:r w:rsidR="00870FF7">
          <w:rPr>
            <w:noProof/>
            <w:webHidden/>
          </w:rPr>
        </w:r>
        <w:r w:rsidR="00870FF7">
          <w:rPr>
            <w:noProof/>
            <w:webHidden/>
          </w:rPr>
          <w:fldChar w:fldCharType="separate"/>
        </w:r>
        <w:r w:rsidR="00870FF7">
          <w:rPr>
            <w:noProof/>
            <w:webHidden/>
          </w:rPr>
          <w:t>151</w:t>
        </w:r>
        <w:r w:rsidR="00870FF7">
          <w:rPr>
            <w:noProof/>
            <w:webHidden/>
          </w:rPr>
          <w:fldChar w:fldCharType="end"/>
        </w:r>
      </w:hyperlink>
    </w:p>
    <w:p w14:paraId="2BD40580"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2" w:history="1">
        <w:r w:rsidR="00870FF7" w:rsidRPr="00D46FE4">
          <w:rPr>
            <w:rStyle w:val="Hyperlink"/>
            <w:noProof/>
            <w:lang w:val="en-GB" w:bidi="hi-IN"/>
          </w:rPr>
          <w:t>4.</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Format &gt; Apply Stylesheet</w:t>
        </w:r>
        <w:r w:rsidR="00870FF7">
          <w:rPr>
            <w:noProof/>
            <w:webHidden/>
          </w:rPr>
          <w:tab/>
        </w:r>
        <w:r w:rsidR="00870FF7">
          <w:rPr>
            <w:noProof/>
            <w:webHidden/>
          </w:rPr>
          <w:fldChar w:fldCharType="begin"/>
        </w:r>
        <w:r w:rsidR="00870FF7">
          <w:rPr>
            <w:noProof/>
            <w:webHidden/>
          </w:rPr>
          <w:instrText xml:space="preserve"> PAGEREF _Toc403472842 \h </w:instrText>
        </w:r>
        <w:r w:rsidR="00870FF7">
          <w:rPr>
            <w:noProof/>
            <w:webHidden/>
          </w:rPr>
        </w:r>
        <w:r w:rsidR="00870FF7">
          <w:rPr>
            <w:noProof/>
            <w:webHidden/>
          </w:rPr>
          <w:fldChar w:fldCharType="separate"/>
        </w:r>
        <w:r w:rsidR="00870FF7">
          <w:rPr>
            <w:noProof/>
            <w:webHidden/>
          </w:rPr>
          <w:t>153</w:t>
        </w:r>
        <w:r w:rsidR="00870FF7">
          <w:rPr>
            <w:noProof/>
            <w:webHidden/>
          </w:rPr>
          <w:fldChar w:fldCharType="end"/>
        </w:r>
      </w:hyperlink>
    </w:p>
    <w:p w14:paraId="7FE3BE10"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3" w:history="1">
        <w:r w:rsidR="00870FF7" w:rsidRPr="00D46FE4">
          <w:rPr>
            <w:rStyle w:val="Hyperlink"/>
            <w:noProof/>
            <w:lang w:val="en-GB" w:bidi="hi-IN"/>
          </w:rPr>
          <w:t>5.</w:t>
        </w:r>
        <w:r w:rsidR="00870FF7">
          <w:rPr>
            <w:rFonts w:asciiTheme="minorHAnsi" w:eastAsiaTheme="minorEastAsia" w:hAnsiTheme="minorHAnsi" w:cstheme="minorBidi"/>
            <w:b w:val="0"/>
            <w:bCs w:val="0"/>
            <w:caps w:val="0"/>
            <w:noProof/>
            <w:sz w:val="22"/>
            <w:szCs w:val="22"/>
          </w:rPr>
          <w:tab/>
        </w:r>
        <w:r w:rsidR="00870FF7" w:rsidRPr="00D46FE4">
          <w:rPr>
            <w:rStyle w:val="Hyperlink"/>
            <w:i/>
            <w:noProof/>
            <w:lang w:val="en-GB" w:bidi="hi-IN"/>
          </w:rPr>
          <w:t>Segmentation &gt; HIAT segmentation &gt; Utterance list (HTML)</w:t>
        </w:r>
        <w:r w:rsidR="00870FF7">
          <w:rPr>
            <w:noProof/>
            <w:webHidden/>
          </w:rPr>
          <w:tab/>
        </w:r>
        <w:r w:rsidR="00870FF7">
          <w:rPr>
            <w:noProof/>
            <w:webHidden/>
          </w:rPr>
          <w:fldChar w:fldCharType="begin"/>
        </w:r>
        <w:r w:rsidR="00870FF7">
          <w:rPr>
            <w:noProof/>
            <w:webHidden/>
          </w:rPr>
          <w:instrText xml:space="preserve"> PAGEREF _Toc403472843 \h </w:instrText>
        </w:r>
        <w:r w:rsidR="00870FF7">
          <w:rPr>
            <w:noProof/>
            <w:webHidden/>
          </w:rPr>
        </w:r>
        <w:r w:rsidR="00870FF7">
          <w:rPr>
            <w:noProof/>
            <w:webHidden/>
          </w:rPr>
          <w:fldChar w:fldCharType="separate"/>
        </w:r>
        <w:r w:rsidR="00870FF7">
          <w:rPr>
            <w:noProof/>
            <w:webHidden/>
          </w:rPr>
          <w:t>154</w:t>
        </w:r>
        <w:r w:rsidR="00870FF7">
          <w:rPr>
            <w:noProof/>
            <w:webHidden/>
          </w:rPr>
          <w:fldChar w:fldCharType="end"/>
        </w:r>
      </w:hyperlink>
    </w:p>
    <w:p w14:paraId="5EFF5F5A"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4" w:history="1">
        <w:r w:rsidR="00870FF7" w:rsidRPr="00D46FE4">
          <w:rPr>
            <w:rStyle w:val="Hyperlink"/>
            <w:noProof/>
          </w:rPr>
          <w:t>IX.</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D: Shortcut Overview</w:t>
        </w:r>
        <w:r w:rsidR="00870FF7">
          <w:rPr>
            <w:noProof/>
            <w:webHidden/>
          </w:rPr>
          <w:tab/>
        </w:r>
        <w:r w:rsidR="00870FF7">
          <w:rPr>
            <w:noProof/>
            <w:webHidden/>
          </w:rPr>
          <w:fldChar w:fldCharType="begin"/>
        </w:r>
        <w:r w:rsidR="00870FF7">
          <w:rPr>
            <w:noProof/>
            <w:webHidden/>
          </w:rPr>
          <w:instrText xml:space="preserve"> PAGEREF _Toc403472844 \h </w:instrText>
        </w:r>
        <w:r w:rsidR="00870FF7">
          <w:rPr>
            <w:noProof/>
            <w:webHidden/>
          </w:rPr>
        </w:r>
        <w:r w:rsidR="00870FF7">
          <w:rPr>
            <w:noProof/>
            <w:webHidden/>
          </w:rPr>
          <w:fldChar w:fldCharType="separate"/>
        </w:r>
        <w:r w:rsidR="00870FF7">
          <w:rPr>
            <w:noProof/>
            <w:webHidden/>
          </w:rPr>
          <w:t>156</w:t>
        </w:r>
        <w:r w:rsidR="00870FF7">
          <w:rPr>
            <w:noProof/>
            <w:webHidden/>
          </w:rPr>
          <w:fldChar w:fldCharType="end"/>
        </w:r>
      </w:hyperlink>
    </w:p>
    <w:p w14:paraId="05F9DD2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5" w:history="1">
        <w:r w:rsidR="00870FF7" w:rsidRPr="00D46FE4">
          <w:rPr>
            <w:rStyle w:val="Hyperlink"/>
            <w:noProof/>
            <w:spacing w:val="-10"/>
          </w:rPr>
          <w:t>X.</w:t>
        </w:r>
        <w:r w:rsidR="00870FF7">
          <w:rPr>
            <w:rFonts w:asciiTheme="minorHAnsi" w:eastAsiaTheme="minorEastAsia" w:hAnsiTheme="minorHAnsi" w:cstheme="minorBidi"/>
            <w:b w:val="0"/>
            <w:bCs w:val="0"/>
            <w:caps w:val="0"/>
            <w:noProof/>
            <w:sz w:val="22"/>
            <w:szCs w:val="22"/>
          </w:rPr>
          <w:tab/>
        </w:r>
        <w:r w:rsidR="00870FF7" w:rsidRPr="00D46FE4">
          <w:rPr>
            <w:rStyle w:val="Hyperlink"/>
            <w:noProof/>
          </w:rPr>
          <w:t>Appendix E: </w:t>
        </w:r>
        <w:r w:rsidR="00870FF7" w:rsidRPr="00D46FE4">
          <w:rPr>
            <w:rStyle w:val="Hyperlink"/>
            <w:noProof/>
            <w:spacing w:val="-10"/>
          </w:rPr>
          <w:t>SYNCHRONISATION OF AN EXMARALDA TRANSCRIPTION WITH A DIGITALISED AUDIO RECORDING IN PRAAT</w:t>
        </w:r>
        <w:r w:rsidR="00870FF7">
          <w:rPr>
            <w:noProof/>
            <w:webHidden/>
          </w:rPr>
          <w:tab/>
        </w:r>
        <w:r w:rsidR="00870FF7">
          <w:rPr>
            <w:noProof/>
            <w:webHidden/>
          </w:rPr>
          <w:fldChar w:fldCharType="begin"/>
        </w:r>
        <w:r w:rsidR="00870FF7">
          <w:rPr>
            <w:noProof/>
            <w:webHidden/>
          </w:rPr>
          <w:instrText xml:space="preserve"> PAGEREF _Toc403472845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5DA5283B" w14:textId="77777777" w:rsidR="00870FF7" w:rsidRDefault="002B43A4">
      <w:pPr>
        <w:pStyle w:val="Verzeichnis2"/>
        <w:rPr>
          <w:rFonts w:asciiTheme="minorHAnsi" w:eastAsiaTheme="minorEastAsia" w:hAnsiTheme="minorHAnsi" w:cstheme="minorBidi"/>
          <w:noProof/>
          <w:sz w:val="22"/>
          <w:szCs w:val="22"/>
        </w:rPr>
      </w:pPr>
      <w:hyperlink w:anchor="_Toc403472846" w:history="1">
        <w:r w:rsidR="00870FF7" w:rsidRPr="00D46FE4">
          <w:rPr>
            <w:rStyle w:val="Hyperlink"/>
            <w:noProof/>
            <w:lang w:val="en-GB" w:bidi="hi-IN"/>
          </w:rPr>
          <w:t>Preparation</w:t>
        </w:r>
        <w:r w:rsidR="00870FF7">
          <w:rPr>
            <w:noProof/>
            <w:webHidden/>
          </w:rPr>
          <w:tab/>
        </w:r>
        <w:r w:rsidR="00870FF7">
          <w:rPr>
            <w:noProof/>
            <w:webHidden/>
          </w:rPr>
          <w:fldChar w:fldCharType="begin"/>
        </w:r>
        <w:r w:rsidR="00870FF7">
          <w:rPr>
            <w:noProof/>
            <w:webHidden/>
          </w:rPr>
          <w:instrText xml:space="preserve"> PAGEREF _Toc403472846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24055932"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7" w:history="1">
        <w:r w:rsidR="00870FF7" w:rsidRPr="00D46FE4">
          <w:rPr>
            <w:rStyle w:val="Hyperlink"/>
            <w:noProof/>
            <w:lang w:val="en-GB" w:bidi="hi-IN"/>
          </w:rPr>
          <w:t>1.</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Copy the audio file to the hard drive (has to be either .aiff- or .wav-Format).</w:t>
        </w:r>
        <w:r w:rsidR="00870FF7">
          <w:rPr>
            <w:noProof/>
            <w:webHidden/>
          </w:rPr>
          <w:tab/>
        </w:r>
        <w:r w:rsidR="00870FF7">
          <w:rPr>
            <w:noProof/>
            <w:webHidden/>
          </w:rPr>
          <w:fldChar w:fldCharType="begin"/>
        </w:r>
        <w:r w:rsidR="00870FF7">
          <w:rPr>
            <w:noProof/>
            <w:webHidden/>
          </w:rPr>
          <w:instrText xml:space="preserve"> PAGEREF _Toc403472847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7C3B8D01"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8" w:history="1">
        <w:r w:rsidR="00870FF7" w:rsidRPr="00D46FE4">
          <w:rPr>
            <w:rStyle w:val="Hyperlink"/>
            <w:noProof/>
            <w:lang w:val="en-GB" w:bidi="hi-IN"/>
          </w:rPr>
          <w:t>2. Start EXMARaLDA Partitur-Editor (Version 1.3 or higher)</w:t>
        </w:r>
        <w:r w:rsidR="00870FF7">
          <w:rPr>
            <w:noProof/>
            <w:webHidden/>
          </w:rPr>
          <w:tab/>
        </w:r>
        <w:r w:rsidR="00870FF7">
          <w:rPr>
            <w:noProof/>
            <w:webHidden/>
          </w:rPr>
          <w:fldChar w:fldCharType="begin"/>
        </w:r>
        <w:r w:rsidR="00870FF7">
          <w:rPr>
            <w:noProof/>
            <w:webHidden/>
          </w:rPr>
          <w:instrText xml:space="preserve"> PAGEREF _Toc403472848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139D6843"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49" w:history="1">
        <w:r w:rsidR="00870FF7" w:rsidRPr="00D46FE4">
          <w:rPr>
            <w:rStyle w:val="Hyperlink"/>
            <w:noProof/>
            <w:lang w:val="en-GB" w:bidi="hi-IN"/>
          </w:rPr>
          <w:t>3. Edit meta information (</w:t>
        </w:r>
        <w:r w:rsidR="00870FF7" w:rsidRPr="00D46FE4">
          <w:rPr>
            <w:rStyle w:val="Hyperlink"/>
            <w:i/>
            <w:noProof/>
            <w:lang w:val="en-GB" w:bidi="hi-IN"/>
          </w:rPr>
          <w:t>File &gt; Meta-Information…</w:t>
        </w:r>
        <w:r w:rsidR="00870FF7" w:rsidRPr="00D46FE4">
          <w:rPr>
            <w:rStyle w:val="Hyperlink"/>
            <w:noProof/>
            <w:lang w:val="en-GB" w:bidi="hi-IN"/>
          </w:rPr>
          <w:t>)</w:t>
        </w:r>
        <w:r w:rsidR="00870FF7">
          <w:rPr>
            <w:noProof/>
            <w:webHidden/>
          </w:rPr>
          <w:tab/>
        </w:r>
        <w:r w:rsidR="00870FF7">
          <w:rPr>
            <w:noProof/>
            <w:webHidden/>
          </w:rPr>
          <w:fldChar w:fldCharType="begin"/>
        </w:r>
        <w:r w:rsidR="00870FF7">
          <w:rPr>
            <w:noProof/>
            <w:webHidden/>
          </w:rPr>
          <w:instrText xml:space="preserve"> PAGEREF _Toc403472849 \h </w:instrText>
        </w:r>
        <w:r w:rsidR="00870FF7">
          <w:rPr>
            <w:noProof/>
            <w:webHidden/>
          </w:rPr>
        </w:r>
        <w:r w:rsidR="00870FF7">
          <w:rPr>
            <w:noProof/>
            <w:webHidden/>
          </w:rPr>
          <w:fldChar w:fldCharType="separate"/>
        </w:r>
        <w:r w:rsidR="00870FF7">
          <w:rPr>
            <w:noProof/>
            <w:webHidden/>
          </w:rPr>
          <w:t>159</w:t>
        </w:r>
        <w:r w:rsidR="00870FF7">
          <w:rPr>
            <w:noProof/>
            <w:webHidden/>
          </w:rPr>
          <w:fldChar w:fldCharType="end"/>
        </w:r>
      </w:hyperlink>
    </w:p>
    <w:p w14:paraId="18B5806C"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50" w:history="1">
        <w:r w:rsidR="00870FF7" w:rsidRPr="00D46FE4">
          <w:rPr>
            <w:rStyle w:val="Hyperlink"/>
            <w:noProof/>
            <w:lang w:val="en-GB" w:bidi="hi-IN"/>
          </w:rPr>
          <w:t>4. Start Praat and set it up</w:t>
        </w:r>
        <w:r w:rsidR="00870FF7">
          <w:rPr>
            <w:noProof/>
            <w:webHidden/>
          </w:rPr>
          <w:tab/>
        </w:r>
        <w:r w:rsidR="00870FF7">
          <w:rPr>
            <w:noProof/>
            <w:webHidden/>
          </w:rPr>
          <w:fldChar w:fldCharType="begin"/>
        </w:r>
        <w:r w:rsidR="00870FF7">
          <w:rPr>
            <w:noProof/>
            <w:webHidden/>
          </w:rPr>
          <w:instrText xml:space="preserve"> PAGEREF _Toc403472850 \h </w:instrText>
        </w:r>
        <w:r w:rsidR="00870FF7">
          <w:rPr>
            <w:noProof/>
            <w:webHidden/>
          </w:rPr>
        </w:r>
        <w:r w:rsidR="00870FF7">
          <w:rPr>
            <w:noProof/>
            <w:webHidden/>
          </w:rPr>
          <w:fldChar w:fldCharType="separate"/>
        </w:r>
        <w:r w:rsidR="00870FF7">
          <w:rPr>
            <w:noProof/>
            <w:webHidden/>
          </w:rPr>
          <w:t>161</w:t>
        </w:r>
        <w:r w:rsidR="00870FF7">
          <w:rPr>
            <w:noProof/>
            <w:webHidden/>
          </w:rPr>
          <w:fldChar w:fldCharType="end"/>
        </w:r>
      </w:hyperlink>
    </w:p>
    <w:p w14:paraId="060C7DEA"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51" w:history="1">
        <w:r w:rsidR="00870FF7" w:rsidRPr="00D46FE4">
          <w:rPr>
            <w:rStyle w:val="Hyperlink"/>
            <w:noProof/>
            <w:lang w:val="en-GB" w:bidi="hi-IN"/>
          </w:rPr>
          <w:t>5. Open the audio file in Praat</w:t>
        </w:r>
        <w:r w:rsidR="00870FF7">
          <w:rPr>
            <w:noProof/>
            <w:webHidden/>
          </w:rPr>
          <w:tab/>
        </w:r>
        <w:r w:rsidR="00870FF7">
          <w:rPr>
            <w:noProof/>
            <w:webHidden/>
          </w:rPr>
          <w:fldChar w:fldCharType="begin"/>
        </w:r>
        <w:r w:rsidR="00870FF7">
          <w:rPr>
            <w:noProof/>
            <w:webHidden/>
          </w:rPr>
          <w:instrText xml:space="preserve"> PAGEREF _Toc403472851 \h </w:instrText>
        </w:r>
        <w:r w:rsidR="00870FF7">
          <w:rPr>
            <w:noProof/>
            <w:webHidden/>
          </w:rPr>
        </w:r>
        <w:r w:rsidR="00870FF7">
          <w:rPr>
            <w:noProof/>
            <w:webHidden/>
          </w:rPr>
          <w:fldChar w:fldCharType="separate"/>
        </w:r>
        <w:r w:rsidR="00870FF7">
          <w:rPr>
            <w:noProof/>
            <w:webHidden/>
          </w:rPr>
          <w:t>163</w:t>
        </w:r>
        <w:r w:rsidR="00870FF7">
          <w:rPr>
            <w:noProof/>
            <w:webHidden/>
          </w:rPr>
          <w:fldChar w:fldCharType="end"/>
        </w:r>
      </w:hyperlink>
    </w:p>
    <w:p w14:paraId="284722D8" w14:textId="77777777" w:rsidR="00870FF7" w:rsidRDefault="002B43A4">
      <w:pPr>
        <w:pStyle w:val="Verzeichnis2"/>
        <w:rPr>
          <w:rFonts w:asciiTheme="minorHAnsi" w:eastAsiaTheme="minorEastAsia" w:hAnsiTheme="minorHAnsi" w:cstheme="minorBidi"/>
          <w:noProof/>
          <w:sz w:val="22"/>
          <w:szCs w:val="22"/>
        </w:rPr>
      </w:pPr>
      <w:hyperlink w:anchor="_Toc403472852" w:history="1">
        <w:r w:rsidR="00870FF7" w:rsidRPr="00D46FE4">
          <w:rPr>
            <w:rStyle w:val="Hyperlink"/>
            <w:noProof/>
            <w:lang w:val="en-GB" w:bidi="hi-IN"/>
          </w:rPr>
          <w:t>Synchronization</w:t>
        </w:r>
        <w:r w:rsidR="00870FF7">
          <w:rPr>
            <w:noProof/>
            <w:webHidden/>
          </w:rPr>
          <w:tab/>
        </w:r>
        <w:r w:rsidR="00870FF7">
          <w:rPr>
            <w:noProof/>
            <w:webHidden/>
          </w:rPr>
          <w:fldChar w:fldCharType="begin"/>
        </w:r>
        <w:r w:rsidR="00870FF7">
          <w:rPr>
            <w:noProof/>
            <w:webHidden/>
          </w:rPr>
          <w:instrText xml:space="preserve"> PAGEREF _Toc403472852 \h </w:instrText>
        </w:r>
        <w:r w:rsidR="00870FF7">
          <w:rPr>
            <w:noProof/>
            <w:webHidden/>
          </w:rPr>
        </w:r>
        <w:r w:rsidR="00870FF7">
          <w:rPr>
            <w:noProof/>
            <w:webHidden/>
          </w:rPr>
          <w:fldChar w:fldCharType="separate"/>
        </w:r>
        <w:r w:rsidR="00870FF7">
          <w:rPr>
            <w:noProof/>
            <w:webHidden/>
          </w:rPr>
          <w:t>165</w:t>
        </w:r>
        <w:r w:rsidR="00870FF7">
          <w:rPr>
            <w:noProof/>
            <w:webHidden/>
          </w:rPr>
          <w:fldChar w:fldCharType="end"/>
        </w:r>
      </w:hyperlink>
    </w:p>
    <w:p w14:paraId="4C109215"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53" w:history="1">
        <w:r w:rsidR="00870FF7" w:rsidRPr="00D46FE4">
          <w:rPr>
            <w:rStyle w:val="Hyperlink"/>
            <w:rFonts w:ascii="Wingdings" w:hAnsi="Wingdings"/>
            <w:noProof/>
            <w:lang w:val="en-GB" w:bidi="hi-IN"/>
          </w:rPr>
          <w:t></w:t>
        </w:r>
        <w:r w:rsidR="00870FF7">
          <w:rPr>
            <w:rFonts w:asciiTheme="minorHAnsi" w:eastAsiaTheme="minorEastAsia" w:hAnsiTheme="minorHAnsi" w:cstheme="minorBidi"/>
            <w:b w:val="0"/>
            <w:bCs w:val="0"/>
            <w:caps w:val="0"/>
            <w:noProof/>
            <w:sz w:val="22"/>
            <w:szCs w:val="22"/>
          </w:rPr>
          <w:tab/>
        </w:r>
        <w:r w:rsidR="00870FF7" w:rsidRPr="00D46FE4">
          <w:rPr>
            <w:rStyle w:val="Hyperlink"/>
            <w:noProof/>
            <w:lang w:val="en-GB" w:bidi="hi-IN"/>
          </w:rPr>
          <w:t>Select a time point in the Partitur-Editor (to do this, click onto the corresponding position on the time axis):</w:t>
        </w:r>
        <w:r w:rsidR="00870FF7">
          <w:rPr>
            <w:noProof/>
            <w:webHidden/>
          </w:rPr>
          <w:tab/>
        </w:r>
        <w:r w:rsidR="00870FF7">
          <w:rPr>
            <w:noProof/>
            <w:webHidden/>
          </w:rPr>
          <w:fldChar w:fldCharType="begin"/>
        </w:r>
        <w:r w:rsidR="00870FF7">
          <w:rPr>
            <w:noProof/>
            <w:webHidden/>
          </w:rPr>
          <w:instrText xml:space="preserve"> PAGEREF _Toc403472853 \h </w:instrText>
        </w:r>
        <w:r w:rsidR="00870FF7">
          <w:rPr>
            <w:noProof/>
            <w:webHidden/>
          </w:rPr>
        </w:r>
        <w:r w:rsidR="00870FF7">
          <w:rPr>
            <w:noProof/>
            <w:webHidden/>
          </w:rPr>
          <w:fldChar w:fldCharType="separate"/>
        </w:r>
        <w:r w:rsidR="00870FF7">
          <w:rPr>
            <w:noProof/>
            <w:webHidden/>
          </w:rPr>
          <w:t>165</w:t>
        </w:r>
        <w:r w:rsidR="00870FF7">
          <w:rPr>
            <w:noProof/>
            <w:webHidden/>
          </w:rPr>
          <w:fldChar w:fldCharType="end"/>
        </w:r>
      </w:hyperlink>
    </w:p>
    <w:p w14:paraId="32C112C3"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54" w:history="1">
        <w:r w:rsidR="00870FF7" w:rsidRPr="00D46FE4">
          <w:rPr>
            <w:rStyle w:val="Hyperlink"/>
            <w:noProof/>
            <w:lang w:val="en-GB" w:bidi="hi-IN"/>
          </w:rPr>
          <w:t>2. Look for the corresponding position in the recording in the Praat-Editor, i.e. move the recording to where the selected element starts.</w:t>
        </w:r>
        <w:r w:rsidR="00870FF7">
          <w:rPr>
            <w:noProof/>
            <w:webHidden/>
          </w:rPr>
          <w:tab/>
        </w:r>
        <w:r w:rsidR="00870FF7">
          <w:rPr>
            <w:noProof/>
            <w:webHidden/>
          </w:rPr>
          <w:fldChar w:fldCharType="begin"/>
        </w:r>
        <w:r w:rsidR="00870FF7">
          <w:rPr>
            <w:noProof/>
            <w:webHidden/>
          </w:rPr>
          <w:instrText xml:space="preserve"> PAGEREF _Toc403472854 \h </w:instrText>
        </w:r>
        <w:r w:rsidR="00870FF7">
          <w:rPr>
            <w:noProof/>
            <w:webHidden/>
          </w:rPr>
        </w:r>
        <w:r w:rsidR="00870FF7">
          <w:rPr>
            <w:noProof/>
            <w:webHidden/>
          </w:rPr>
          <w:fldChar w:fldCharType="separate"/>
        </w:r>
        <w:r w:rsidR="00870FF7">
          <w:rPr>
            <w:noProof/>
            <w:webHidden/>
          </w:rPr>
          <w:t>166</w:t>
        </w:r>
        <w:r w:rsidR="00870FF7">
          <w:rPr>
            <w:noProof/>
            <w:webHidden/>
          </w:rPr>
          <w:fldChar w:fldCharType="end"/>
        </w:r>
      </w:hyperlink>
    </w:p>
    <w:p w14:paraId="33F9823B" w14:textId="77777777" w:rsidR="00870FF7" w:rsidRDefault="002B43A4">
      <w:pPr>
        <w:pStyle w:val="Verzeichnis1"/>
        <w:rPr>
          <w:rFonts w:asciiTheme="minorHAnsi" w:eastAsiaTheme="minorEastAsia" w:hAnsiTheme="minorHAnsi" w:cstheme="minorBidi"/>
          <w:b w:val="0"/>
          <w:bCs w:val="0"/>
          <w:caps w:val="0"/>
          <w:noProof/>
          <w:sz w:val="22"/>
          <w:szCs w:val="22"/>
        </w:rPr>
      </w:pPr>
      <w:hyperlink w:anchor="_Toc403472855" w:history="1">
        <w:r w:rsidR="00870FF7" w:rsidRPr="00D46FE4">
          <w:rPr>
            <w:rStyle w:val="Hyperlink"/>
            <w:noProof/>
            <w:lang w:val="en-GB" w:bidi="hi-IN"/>
          </w:rPr>
          <w:t xml:space="preserve">3. Click </w:t>
        </w:r>
        <w:r w:rsidR="00870FF7" w:rsidRPr="00D46FE4">
          <w:rPr>
            <w:rStyle w:val="Hyperlink"/>
            <w:i/>
            <w:noProof/>
            <w:lang w:val="en-GB" w:bidi="hi-IN"/>
          </w:rPr>
          <w:t>Get</w:t>
        </w:r>
        <w:r w:rsidR="00870FF7" w:rsidRPr="00D46FE4">
          <w:rPr>
            <w:rStyle w:val="Hyperlink"/>
            <w:noProof/>
            <w:lang w:val="en-GB" w:bidi="hi-IN"/>
          </w:rPr>
          <w:t xml:space="preserve"> in the Praat panel. The position of the recording in Praat is assigned to the selected time point in EXMARaLDA as an absolute time value. In the Editor this can be seen by an absolute time value appearing on the time axis:</w:t>
        </w:r>
        <w:r w:rsidR="00870FF7">
          <w:rPr>
            <w:noProof/>
            <w:webHidden/>
          </w:rPr>
          <w:tab/>
        </w:r>
        <w:r w:rsidR="00870FF7">
          <w:rPr>
            <w:noProof/>
            <w:webHidden/>
          </w:rPr>
          <w:fldChar w:fldCharType="begin"/>
        </w:r>
        <w:r w:rsidR="00870FF7">
          <w:rPr>
            <w:noProof/>
            <w:webHidden/>
          </w:rPr>
          <w:instrText xml:space="preserve"> PAGEREF _Toc403472855 \h </w:instrText>
        </w:r>
        <w:r w:rsidR="00870FF7">
          <w:rPr>
            <w:noProof/>
            <w:webHidden/>
          </w:rPr>
        </w:r>
        <w:r w:rsidR="00870FF7">
          <w:rPr>
            <w:noProof/>
            <w:webHidden/>
          </w:rPr>
          <w:fldChar w:fldCharType="separate"/>
        </w:r>
        <w:r w:rsidR="00870FF7">
          <w:rPr>
            <w:noProof/>
            <w:webHidden/>
          </w:rPr>
          <w:t>166</w:t>
        </w:r>
        <w:r w:rsidR="00870FF7">
          <w:rPr>
            <w:noProof/>
            <w:webHidden/>
          </w:rPr>
          <w:fldChar w:fldCharType="end"/>
        </w:r>
      </w:hyperlink>
    </w:p>
    <w:p w14:paraId="114F6B29" w14:textId="22EE174D" w:rsidR="00E17DA5" w:rsidRPr="00155B02" w:rsidRDefault="00B50583" w:rsidP="00E17DA5">
      <w:pPr>
        <w:rPr>
          <w:rFonts w:ascii="Times New Roman" w:hAnsi="Times New Roman" w:cs="Times New Roman"/>
          <w:lang w:val="en-GB"/>
        </w:rPr>
      </w:pPr>
      <w:r w:rsidRPr="00155B02">
        <w:rPr>
          <w:rFonts w:ascii="Times New Roman" w:hAnsi="Times New Roman" w:cs="Times New Roman"/>
          <w:lang w:val="en-GB"/>
        </w:rPr>
        <w:fldChar w:fldCharType="end"/>
      </w:r>
    </w:p>
    <w:p w14:paraId="2300B466" w14:textId="77777777" w:rsidR="00E17DA5" w:rsidRPr="00155B02" w:rsidRDefault="00E17DA5">
      <w:pPr>
        <w:rPr>
          <w:rFonts w:ascii="Times New Roman" w:hAnsi="Times New Roman" w:cs="Times New Roman"/>
          <w:lang w:val="en-GB"/>
        </w:rPr>
      </w:pPr>
      <w:r w:rsidRPr="00155B02">
        <w:rPr>
          <w:rFonts w:ascii="Times New Roman" w:hAnsi="Times New Roman" w:cs="Times New Roman"/>
          <w:lang w:val="en-GB"/>
        </w:rPr>
        <w:br w:type="page"/>
      </w:r>
    </w:p>
    <w:p w14:paraId="4F349CF4" w14:textId="25D1E476" w:rsidR="000959A2" w:rsidRPr="00155B02" w:rsidRDefault="00E17DA5" w:rsidP="009C0644">
      <w:pPr>
        <w:pStyle w:val="berschrift1"/>
      </w:pPr>
      <w:bookmarkStart w:id="0" w:name="_Toc403472662"/>
      <w:r w:rsidRPr="00155B02">
        <w:lastRenderedPageBreak/>
        <w:t>PRELIMINARY REMARKS</w:t>
      </w:r>
      <w:bookmarkEnd w:id="0"/>
    </w:p>
    <w:p w14:paraId="30762012" w14:textId="190F84AF" w:rsidR="000959A2" w:rsidRPr="00155B02" w:rsidRDefault="000959A2" w:rsidP="0083003E">
      <w:pPr>
        <w:spacing w:before="240" w:line="240" w:lineRule="auto"/>
        <w:jc w:val="both"/>
        <w:rPr>
          <w:rFonts w:ascii="Times New Roman" w:hAnsi="Times New Roman" w:cs="Times New Roman"/>
          <w:sz w:val="24"/>
          <w:szCs w:val="24"/>
          <w:lang w:val="en-GB"/>
        </w:rPr>
      </w:pPr>
      <w:r w:rsidRPr="00155B02">
        <w:rPr>
          <w:rFonts w:ascii="Times New Roman" w:hAnsi="Times New Roman" w:cs="Times New Roman"/>
          <w:sz w:val="24"/>
          <w:szCs w:val="24"/>
          <w:lang w:val="en-GB"/>
        </w:rPr>
        <w:t>This user manual describes the EXMARaLDA Partitur-</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in its current version (1.5.1 of October 2011). If you’re using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 xml:space="preserve"> for the first time,</w:t>
      </w:r>
      <w:r w:rsidR="0083003E" w:rsidRPr="00155B02">
        <w:rPr>
          <w:rFonts w:ascii="Times New Roman" w:hAnsi="Times New Roman" w:cs="Times New Roman"/>
          <w:sz w:val="24"/>
          <w:szCs w:val="24"/>
          <w:lang w:val="en-GB"/>
        </w:rPr>
        <w:t xml:space="preserve"> please be kindly</w:t>
      </w:r>
      <w:r w:rsidRPr="00155B02">
        <w:rPr>
          <w:rFonts w:ascii="Times New Roman" w:hAnsi="Times New Roman" w:cs="Times New Roman"/>
          <w:sz w:val="24"/>
          <w:szCs w:val="24"/>
          <w:lang w:val="en-GB"/>
        </w:rPr>
        <w:t xml:space="preserve"> advised to read this manual and consult it, while familiarising yourself with the program. Over the years we have learnt the importance of a detailed documentation for the user. However, we also learnt that updating, as well as maintaining such </w:t>
      </w:r>
      <w:r w:rsidR="0083003E" w:rsidRPr="00155B02">
        <w:rPr>
          <w:rFonts w:ascii="Times New Roman" w:hAnsi="Times New Roman" w:cs="Times New Roman"/>
          <w:sz w:val="24"/>
          <w:szCs w:val="24"/>
          <w:lang w:val="en-GB"/>
        </w:rPr>
        <w:t>documentation, may be very time-</w:t>
      </w:r>
      <w:r w:rsidRPr="00155B02">
        <w:rPr>
          <w:rFonts w:ascii="Times New Roman" w:hAnsi="Times New Roman" w:cs="Times New Roman"/>
          <w:sz w:val="24"/>
          <w:szCs w:val="24"/>
          <w:lang w:val="en-GB"/>
        </w:rPr>
        <w:t>consuming, especially considering that the EXMARaLDA user group is a multilingual one. Unlike previous versions, this user manual, thus, no longer includes a</w:t>
      </w:r>
      <w:r w:rsidR="00C11634" w:rsidRPr="00155B02">
        <w:rPr>
          <w:rFonts w:ascii="Times New Roman" w:hAnsi="Times New Roman" w:cs="Times New Roman"/>
          <w:sz w:val="24"/>
          <w:szCs w:val="24"/>
          <w:lang w:val="en-GB"/>
        </w:rPr>
        <w:t xml:space="preserve"> </w:t>
      </w:r>
      <w:r w:rsidR="00007CB6"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tutorial</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Instead we now offer a few </w:t>
      </w:r>
      <w:r w:rsidR="00C11634" w:rsidRPr="00155B02">
        <w:rPr>
          <w:rFonts w:ascii="Times New Roman" w:hAnsi="Times New Roman" w:cs="Times New Roman"/>
          <w:sz w:val="24"/>
          <w:szCs w:val="24"/>
          <w:lang w:val="en-GB"/>
        </w:rPr>
        <w:t xml:space="preserve">short English documents in the </w:t>
      </w:r>
      <w:r w:rsidR="00B0162A">
        <w:rPr>
          <w:rFonts w:ascii="Times New Roman" w:hAnsi="Times New Roman" w:cs="Times New Roman"/>
          <w:sz w:val="24"/>
          <w:szCs w:val="24"/>
          <w:lang w:val="en-GB"/>
        </w:rPr>
        <w:t>“</w:t>
      </w:r>
      <w:r w:rsidRPr="00155B02">
        <w:rPr>
          <w:rFonts w:ascii="Times New Roman" w:hAnsi="Times New Roman" w:cs="Times New Roman"/>
          <w:sz w:val="24"/>
          <w:szCs w:val="24"/>
          <w:lang w:val="en-GB"/>
        </w:rPr>
        <w:t>Help</w:t>
      </w:r>
      <w:r w:rsidR="00C11634" w:rsidRPr="00155B02">
        <w:rPr>
          <w:rFonts w:ascii="Times New Roman" w:hAnsi="Times New Roman" w:cs="Times New Roman"/>
          <w:sz w:val="24"/>
          <w:szCs w:val="24"/>
          <w:lang w:val="en-GB"/>
        </w:rPr>
        <w:t>”</w:t>
      </w:r>
      <w:r w:rsidRPr="00155B02">
        <w:rPr>
          <w:rFonts w:ascii="Times New Roman" w:hAnsi="Times New Roman" w:cs="Times New Roman"/>
          <w:sz w:val="24"/>
          <w:szCs w:val="24"/>
          <w:lang w:val="en-GB"/>
        </w:rPr>
        <w:t xml:space="preserve"> menu on the EXMARaLDA website (</w:t>
      </w:r>
      <w:r w:rsidR="00EB67E8">
        <w:fldChar w:fldCharType="begin"/>
      </w:r>
      <w:r w:rsidR="00EB67E8" w:rsidRPr="00EB67E8">
        <w:rPr>
          <w:lang w:val="en-US"/>
          <w:rPrChange w:id="1" w:author="Karolina Kaminska" w:date="2014-10-08T10:17:00Z">
            <w:rPr/>
          </w:rPrChange>
        </w:rPr>
        <w:instrText xml:space="preserve"> HYPERLINK "http://www.exmaralda.org/" </w:instrText>
      </w:r>
      <w:r w:rsidR="00EB67E8">
        <w:fldChar w:fldCharType="separate"/>
      </w:r>
      <w:r w:rsidRPr="00155B02">
        <w:rPr>
          <w:rStyle w:val="Hyperlink"/>
          <w:rFonts w:ascii="Times New Roman" w:hAnsi="Times New Roman" w:cs="Times New Roman"/>
          <w:sz w:val="24"/>
          <w:szCs w:val="24"/>
          <w:lang w:val="en-GB"/>
        </w:rPr>
        <w:t>www.exmaralda.org</w:t>
      </w:r>
      <w:r w:rsidR="00EB67E8">
        <w:rPr>
          <w:rStyle w:val="Hyperlink"/>
          <w:rFonts w:ascii="Times New Roman" w:hAnsi="Times New Roman" w:cs="Times New Roman"/>
          <w:sz w:val="24"/>
          <w:szCs w:val="24"/>
          <w:lang w:val="en-GB"/>
        </w:rPr>
        <w:fldChar w:fldCharType="end"/>
      </w:r>
      <w:r w:rsidRPr="00155B02">
        <w:rPr>
          <w:rFonts w:ascii="Times New Roman" w:hAnsi="Times New Roman" w:cs="Times New Roman"/>
          <w:sz w:val="24"/>
          <w:szCs w:val="24"/>
          <w:lang w:val="en-GB"/>
        </w:rPr>
        <w:t>), which el</w:t>
      </w:r>
      <w:r w:rsidR="0083003E" w:rsidRPr="00155B02">
        <w:rPr>
          <w:rFonts w:ascii="Times New Roman" w:hAnsi="Times New Roman" w:cs="Times New Roman"/>
          <w:sz w:val="24"/>
          <w:szCs w:val="24"/>
          <w:lang w:val="en-GB"/>
        </w:rPr>
        <w:t>aborate on the individual steps</w:t>
      </w:r>
      <w:r w:rsidRPr="00155B02">
        <w:rPr>
          <w:rFonts w:ascii="Times New Roman" w:hAnsi="Times New Roman" w:cs="Times New Roman"/>
          <w:sz w:val="24"/>
          <w:szCs w:val="24"/>
          <w:lang w:val="en-GB"/>
        </w:rPr>
        <w:t xml:space="preserve"> (</w:t>
      </w:r>
      <w:r w:rsidRPr="00155B02">
        <w:rPr>
          <w:rStyle w:val="Dokumentation"/>
          <w:rFonts w:ascii="Times New Roman" w:hAnsi="Times New Roman" w:cs="Times New Roman"/>
          <w:sz w:val="24"/>
          <w:szCs w:val="24"/>
          <w:lang w:val="en-GB"/>
        </w:rPr>
        <w:t>References</w:t>
      </w:r>
      <w:r w:rsidRPr="00155B02">
        <w:rPr>
          <w:rFonts w:ascii="Times New Roman" w:hAnsi="Times New Roman" w:cs="Times New Roman"/>
          <w:sz w:val="24"/>
          <w:szCs w:val="24"/>
          <w:lang w:val="en-GB"/>
        </w:rPr>
        <w:t xml:space="preserve"> to these documents have been marked in </w:t>
      </w:r>
      <w:r w:rsidRPr="00155B02">
        <w:rPr>
          <w:rStyle w:val="Dokumentation"/>
          <w:rFonts w:ascii="Times New Roman" w:hAnsi="Times New Roman" w:cs="Times New Roman"/>
          <w:sz w:val="24"/>
          <w:szCs w:val="24"/>
          <w:lang w:val="en-GB"/>
        </w:rPr>
        <w:t>green</w:t>
      </w:r>
      <w:r w:rsidRPr="00155B02">
        <w:rPr>
          <w:rFonts w:ascii="Times New Roman" w:hAnsi="Times New Roman" w:cs="Times New Roman"/>
          <w:sz w:val="24"/>
          <w:szCs w:val="24"/>
          <w:lang w:val="en-GB"/>
        </w:rPr>
        <w:t xml:space="preserve"> in this user guide). In addition, a fifteen minute video tutorial can be found there, explaining the basic steps of transcribing with the </w:t>
      </w:r>
      <w:r w:rsidR="00C11634" w:rsidRPr="00155B02">
        <w:rPr>
          <w:rFonts w:ascii="Times New Roman" w:hAnsi="Times New Roman" w:cs="Times New Roman"/>
          <w:sz w:val="24"/>
          <w:szCs w:val="24"/>
          <w:lang w:val="en-GB"/>
        </w:rPr>
        <w:t>Editor</w:t>
      </w:r>
      <w:r w:rsidRPr="00155B02">
        <w:rPr>
          <w:rFonts w:ascii="Times New Roman" w:hAnsi="Times New Roman" w:cs="Times New Roman"/>
          <w:sz w:val="24"/>
          <w:szCs w:val="24"/>
          <w:lang w:val="en-GB"/>
        </w:rPr>
        <w:t>.</w:t>
      </w:r>
    </w:p>
    <w:p w14:paraId="611EF474" w14:textId="45A6EC50" w:rsidR="000959A2" w:rsidRPr="00155B02" w:rsidRDefault="000959A2" w:rsidP="007F2DFE">
      <w:pPr>
        <w:pStyle w:val="berschrift2"/>
        <w:numPr>
          <w:ilvl w:val="0"/>
          <w:numId w:val="0"/>
        </w:numPr>
        <w:rPr>
          <w:lang w:val="en-GB"/>
        </w:rPr>
      </w:pPr>
      <w:bookmarkStart w:id="2" w:name="_Toc403472663"/>
      <w:r w:rsidRPr="00155B02">
        <w:rPr>
          <w:lang w:val="en-GB"/>
        </w:rPr>
        <w:t>XML, EXMARaLDA and the Partitur-</w:t>
      </w:r>
      <w:r w:rsidR="00C11634" w:rsidRPr="00155B02">
        <w:rPr>
          <w:lang w:val="en-GB"/>
        </w:rPr>
        <w:t>Editor</w:t>
      </w:r>
      <w:bookmarkEnd w:id="2"/>
    </w:p>
    <w:p w14:paraId="1913D55A" w14:textId="4B98D988" w:rsidR="000959A2" w:rsidRPr="00155B02" w:rsidRDefault="00C11634" w:rsidP="0083003E">
      <w:pPr>
        <w:pStyle w:val="Standard-BlockCharCharChar"/>
        <w:rPr>
          <w:szCs w:val="24"/>
          <w:lang w:val="en-GB"/>
        </w:rPr>
      </w:pPr>
      <w:r w:rsidRPr="00155B02">
        <w:rPr>
          <w:szCs w:val="24"/>
          <w:lang w:val="en-GB"/>
        </w:rPr>
        <w:t>The Partitur-Editor is a tool for the input</w:t>
      </w:r>
      <w:r w:rsidR="000959A2" w:rsidRPr="00155B02">
        <w:rPr>
          <w:szCs w:val="24"/>
          <w:lang w:val="en-GB"/>
        </w:rPr>
        <w:t xml:space="preserve"> and output</w:t>
      </w:r>
      <w:r w:rsidRPr="00155B02">
        <w:rPr>
          <w:szCs w:val="24"/>
          <w:lang w:val="en-GB"/>
        </w:rPr>
        <w:t xml:space="preserve"> of</w:t>
      </w:r>
      <w:r w:rsidR="000959A2" w:rsidRPr="00155B02">
        <w:rPr>
          <w:szCs w:val="24"/>
          <w:lang w:val="en-GB"/>
        </w:rPr>
        <w:t xml:space="preserve"> transcriptions. EXMARaLDA is an XML-based system for </w:t>
      </w:r>
      <w:r w:rsidRPr="00155B02">
        <w:rPr>
          <w:szCs w:val="24"/>
          <w:lang w:val="en-GB"/>
        </w:rPr>
        <w:t xml:space="preserve">computer-assisted </w:t>
      </w:r>
      <w:r w:rsidR="000959A2" w:rsidRPr="00155B02">
        <w:rPr>
          <w:szCs w:val="24"/>
          <w:lang w:val="en-GB"/>
        </w:rPr>
        <w:t>discourse transcription. It represents the foundation of the Special Research Centre on Multilingualism (SFB538) of the University</w:t>
      </w:r>
      <w:r w:rsidRPr="00155B02">
        <w:rPr>
          <w:szCs w:val="24"/>
          <w:lang w:val="en-GB"/>
        </w:rPr>
        <w:t xml:space="preserve"> of Hamburg and their database </w:t>
      </w:r>
      <w:r w:rsidR="002A2455" w:rsidRPr="00155B02">
        <w:rPr>
          <w:szCs w:val="24"/>
          <w:lang w:val="en-GB"/>
        </w:rPr>
        <w:t>“</w:t>
      </w:r>
      <w:r w:rsidR="000959A2" w:rsidRPr="00155B02">
        <w:rPr>
          <w:szCs w:val="24"/>
          <w:lang w:val="en-GB"/>
        </w:rPr>
        <w:t>Multilingualism</w:t>
      </w:r>
      <w:r w:rsidR="00E6350C" w:rsidRPr="00155B02">
        <w:rPr>
          <w:szCs w:val="24"/>
          <w:lang w:val="en-GB"/>
        </w:rPr>
        <w:t>“</w:t>
      </w:r>
      <w:r w:rsidR="000959A2" w:rsidRPr="00155B02">
        <w:rPr>
          <w:szCs w:val="24"/>
          <w:lang w:val="en-GB"/>
        </w:rPr>
        <w:t xml:space="preserve">. It is not </w:t>
      </w:r>
      <w:r w:rsidR="0083003E" w:rsidRPr="00155B02">
        <w:rPr>
          <w:szCs w:val="24"/>
          <w:lang w:val="en-GB"/>
        </w:rPr>
        <w:t>necessary</w:t>
      </w:r>
      <w:r w:rsidR="000959A2" w:rsidRPr="00155B02">
        <w:rPr>
          <w:szCs w:val="24"/>
          <w:lang w:val="en-GB"/>
        </w:rPr>
        <w:t xml:space="preserve"> to continuously remember th</w:t>
      </w:r>
      <w:r w:rsidR="0083003E" w:rsidRPr="00155B02">
        <w:rPr>
          <w:szCs w:val="24"/>
          <w:lang w:val="en-GB"/>
        </w:rPr>
        <w:t xml:space="preserve">ese connections when using the </w:t>
      </w:r>
      <w:r w:rsidRPr="00155B02">
        <w:rPr>
          <w:szCs w:val="24"/>
          <w:lang w:val="en-GB"/>
        </w:rPr>
        <w:t>Editor</w:t>
      </w:r>
      <w:r w:rsidR="000959A2" w:rsidRPr="00155B02">
        <w:rPr>
          <w:szCs w:val="24"/>
          <w:lang w:val="en-GB"/>
        </w:rPr>
        <w:t>, but it is certainly useful to bear them in mind. More specifically this means:</w:t>
      </w:r>
    </w:p>
    <w:p w14:paraId="15E91DE7" w14:textId="67E37594" w:rsidR="000959A2" w:rsidRPr="00155B02" w:rsidRDefault="000959A2" w:rsidP="00C11634">
      <w:pPr>
        <w:pStyle w:val="Aufzhlung"/>
        <w:rPr>
          <w:lang w:val="en-GB"/>
        </w:rPr>
      </w:pPr>
      <w:r w:rsidRPr="00155B02">
        <w:rPr>
          <w:lang w:val="en-GB"/>
        </w:rPr>
        <w:t>There are other option</w:t>
      </w:r>
      <w:r w:rsidR="00C11634" w:rsidRPr="00155B02">
        <w:rPr>
          <w:lang w:val="en-GB"/>
        </w:rPr>
        <w:t>s to create and edit EXMARaLDA-t</w:t>
      </w:r>
      <w:r w:rsidRPr="00155B02">
        <w:rPr>
          <w:lang w:val="en-GB"/>
        </w:rPr>
        <w:t>ranscriptions besides the Partitur-</w:t>
      </w:r>
      <w:r w:rsidR="00C11634" w:rsidRPr="00155B02">
        <w:rPr>
          <w:lang w:val="en-GB"/>
        </w:rPr>
        <w:t>Editor</w:t>
      </w:r>
      <w:r w:rsidRPr="00155B02">
        <w:rPr>
          <w:lang w:val="en-GB"/>
        </w:rPr>
        <w:t xml:space="preserve"> (i.e. with the help of the transcription tool</w:t>
      </w:r>
      <w:r w:rsidR="00C11634" w:rsidRPr="00155B02">
        <w:rPr>
          <w:lang w:val="en-GB"/>
        </w:rPr>
        <w:t>s</w:t>
      </w:r>
      <w:r w:rsidRPr="00155B02">
        <w:rPr>
          <w:lang w:val="en-GB"/>
        </w:rPr>
        <w:t xml:space="preserve"> Praat, ELAN or FOLKER, with any XML-</w:t>
      </w:r>
      <w:r w:rsidR="00C11634" w:rsidRPr="00155B02">
        <w:rPr>
          <w:lang w:val="en-GB"/>
        </w:rPr>
        <w:t xml:space="preserve">Editor </w:t>
      </w:r>
      <w:r w:rsidR="00E6350C" w:rsidRPr="00155B02">
        <w:rPr>
          <w:lang w:val="en-GB"/>
        </w:rPr>
        <w:t xml:space="preserve">as </w:t>
      </w:r>
      <w:r w:rsidR="00C11634" w:rsidRPr="00155B02">
        <w:rPr>
          <w:lang w:val="en-GB"/>
        </w:rPr>
        <w:t xml:space="preserve">the </w:t>
      </w:r>
      <w:r w:rsidR="00007CB6" w:rsidRPr="00155B02">
        <w:rPr>
          <w:lang w:val="en-GB"/>
        </w:rPr>
        <w:t>“</w:t>
      </w:r>
      <w:r w:rsidRPr="00155B02">
        <w:rPr>
          <w:lang w:val="en-GB"/>
        </w:rPr>
        <w:t>Simple EXMARaLDA</w:t>
      </w:r>
      <w:r w:rsidR="00E6350C" w:rsidRPr="00155B02">
        <w:rPr>
          <w:lang w:val="en-GB"/>
        </w:rPr>
        <w:t>“</w:t>
      </w:r>
      <w:r w:rsidR="00C11634" w:rsidRPr="00155B02">
        <w:rPr>
          <w:lang w:val="en-GB"/>
        </w:rPr>
        <w:t xml:space="preserve"> </w:t>
      </w:r>
      <w:r w:rsidR="00E6350C" w:rsidRPr="00155B02">
        <w:rPr>
          <w:lang w:val="en-GB"/>
        </w:rPr>
        <w:t xml:space="preserve">formatting </w:t>
      </w:r>
      <w:r w:rsidRPr="00155B02">
        <w:rPr>
          <w:lang w:val="en-GB"/>
        </w:rPr>
        <w:t>method</w:t>
      </w:r>
      <w:del w:id="3" w:author="Karolina Kaminska" w:date="2014-09-29T13:38:00Z">
        <w:r w:rsidR="00E6350C" w:rsidRPr="00155B02" w:rsidDel="00537B1E">
          <w:rPr>
            <w:lang w:val="en-GB"/>
          </w:rPr>
          <w:delText>;</w:delText>
        </w:r>
      </w:del>
      <w:ins w:id="4" w:author="Karolina Kaminska" w:date="2014-09-29T13:38:00Z">
        <w:r w:rsidR="00537B1E">
          <w:rPr>
            <w:lang w:val="en-GB"/>
          </w:rPr>
          <w:t>,</w:t>
        </w:r>
      </w:ins>
      <w:r w:rsidRPr="00155B02">
        <w:rPr>
          <w:lang w:val="en-GB"/>
        </w:rPr>
        <w:t xml:space="preserve"> in a conventional text </w:t>
      </w:r>
      <w:r w:rsidR="00C11634" w:rsidRPr="00155B02">
        <w:rPr>
          <w:lang w:val="en-GB"/>
        </w:rPr>
        <w:t>editor</w:t>
      </w:r>
      <w:r w:rsidRPr="00155B02">
        <w:rPr>
          <w:lang w:val="en-GB"/>
        </w:rPr>
        <w:t xml:space="preserve"> or word processing program).</w:t>
      </w:r>
    </w:p>
    <w:p w14:paraId="2B2CDA8C" w14:textId="447DE2D1" w:rsidR="000959A2" w:rsidRPr="00155B02" w:rsidRDefault="000959A2" w:rsidP="00C11634">
      <w:pPr>
        <w:pStyle w:val="Aufzhlung"/>
        <w:rPr>
          <w:lang w:val="en-GB"/>
        </w:rPr>
      </w:pPr>
      <w:r w:rsidRPr="00155B02">
        <w:rPr>
          <w:lang w:val="en-GB"/>
        </w:rPr>
        <w:t xml:space="preserve">The main purpose of the </w:t>
      </w:r>
      <w:r w:rsidR="00C11634" w:rsidRPr="00155B02">
        <w:rPr>
          <w:lang w:val="en-GB"/>
        </w:rPr>
        <w:t>Editor</w:t>
      </w:r>
      <w:r w:rsidRPr="00155B02">
        <w:rPr>
          <w:lang w:val="en-GB"/>
        </w:rPr>
        <w:t xml:space="preserve"> is not, to supply a tool that creates </w:t>
      </w:r>
      <w:r w:rsidR="00615CCC">
        <w:rPr>
          <w:lang w:val="en-GB"/>
        </w:rPr>
        <w:t>“</w:t>
      </w:r>
      <w:r w:rsidRPr="00155B02">
        <w:rPr>
          <w:lang w:val="en-GB"/>
        </w:rPr>
        <w:t xml:space="preserve">pretty” musical scores, but to create transcription data in a form that can further be used in computer-aided processing (especially in computer-aided searching). Nonetheless, musical score input and </w:t>
      </w:r>
      <w:r w:rsidR="00C11634" w:rsidRPr="00155B02">
        <w:rPr>
          <w:lang w:val="en-GB"/>
        </w:rPr>
        <w:t>output can be created with the Editor</w:t>
      </w:r>
      <w:r w:rsidRPr="00155B02">
        <w:rPr>
          <w:lang w:val="en-GB"/>
        </w:rPr>
        <w:t>.</w:t>
      </w:r>
    </w:p>
    <w:p w14:paraId="06843E5F" w14:textId="77777777" w:rsidR="00007CB6" w:rsidRPr="00155B02" w:rsidRDefault="000959A2" w:rsidP="00007CB6">
      <w:pPr>
        <w:pStyle w:val="Aufzhlung"/>
        <w:rPr>
          <w:lang w:val="en-GB"/>
        </w:rPr>
      </w:pPr>
      <w:r w:rsidRPr="00155B02">
        <w:rPr>
          <w:lang w:val="en-GB"/>
        </w:rPr>
        <w:t xml:space="preserve">As an XML-based system, EXMARaLDA makes use of the concept of separating the logical and graphical structure of a date. EXMARaLDA transcriptions, thus, </w:t>
      </w:r>
      <w:r w:rsidR="00007CB6" w:rsidRPr="00155B02">
        <w:rPr>
          <w:lang w:val="en-GB"/>
        </w:rPr>
        <w:t>“</w:t>
      </w:r>
      <w:r w:rsidRPr="00155B02">
        <w:rPr>
          <w:lang w:val="en-GB"/>
        </w:rPr>
        <w:t>are not</w:t>
      </w:r>
      <w:r w:rsidR="00E6350C" w:rsidRPr="00155B02">
        <w:rPr>
          <w:lang w:val="en-GB"/>
        </w:rPr>
        <w:t>“</w:t>
      </w:r>
      <w:r w:rsidR="00007CB6" w:rsidRPr="00155B02">
        <w:rPr>
          <w:lang w:val="en-GB"/>
        </w:rPr>
        <w:t xml:space="preserve"> </w:t>
      </w:r>
      <w:r w:rsidRPr="00155B02">
        <w:rPr>
          <w:lang w:val="en-GB"/>
        </w:rPr>
        <w:t xml:space="preserve">musical scores and do not </w:t>
      </w:r>
      <w:r w:rsidR="00007CB6" w:rsidRPr="00155B02">
        <w:rPr>
          <w:lang w:val="en-GB"/>
        </w:rPr>
        <w:t>“</w:t>
      </w:r>
      <w:r w:rsidRPr="00155B02">
        <w:rPr>
          <w:lang w:val="en-GB"/>
        </w:rPr>
        <w:t>consist</w:t>
      </w:r>
      <w:r w:rsidR="00E6350C" w:rsidRPr="00155B02">
        <w:rPr>
          <w:lang w:val="en-GB"/>
        </w:rPr>
        <w:t>“</w:t>
      </w:r>
      <w:r w:rsidRPr="00155B02">
        <w:rPr>
          <w:lang w:val="en-GB"/>
        </w:rPr>
        <w:t xml:space="preserve"> of tiers – these are only elements, which have use in reference to the graphical display of EXMARaLDA transcriptions on screen or on paper. EXMARaLDA is only familiar with elements that relate to the logical structures of </w:t>
      </w:r>
      <w:r w:rsidR="00007CB6" w:rsidRPr="00155B02">
        <w:rPr>
          <w:lang w:val="en-GB"/>
        </w:rPr>
        <w:t xml:space="preserve">the </w:t>
      </w:r>
      <w:r w:rsidRPr="00155B02">
        <w:rPr>
          <w:lang w:val="en-GB"/>
        </w:rPr>
        <w:t xml:space="preserve">transcriptions, such as </w:t>
      </w:r>
      <w:r w:rsidR="00007CB6" w:rsidRPr="00155B02">
        <w:rPr>
          <w:lang w:val="en-GB"/>
        </w:rPr>
        <w:t>“</w:t>
      </w:r>
      <w:r w:rsidRPr="00155B02">
        <w:rPr>
          <w:lang w:val="en-GB"/>
        </w:rPr>
        <w:t>events</w:t>
      </w:r>
      <w:r w:rsidR="00E6350C" w:rsidRPr="00155B02">
        <w:rPr>
          <w:lang w:val="en-GB"/>
        </w:rPr>
        <w:t>“</w:t>
      </w:r>
      <w:r w:rsidRPr="00155B02">
        <w:rPr>
          <w:lang w:val="en-GB"/>
        </w:rPr>
        <w:t xml:space="preserve">, </w:t>
      </w:r>
      <w:r w:rsidR="00007CB6" w:rsidRPr="00155B02">
        <w:rPr>
          <w:lang w:val="en-GB"/>
        </w:rPr>
        <w:t>“</w:t>
      </w:r>
      <w:r w:rsidRPr="00155B02">
        <w:rPr>
          <w:lang w:val="en-GB"/>
        </w:rPr>
        <w:t>time intervals</w:t>
      </w:r>
      <w:r w:rsidR="00E6350C" w:rsidRPr="00155B02">
        <w:rPr>
          <w:lang w:val="en-GB"/>
        </w:rPr>
        <w:t>“</w:t>
      </w:r>
      <w:r w:rsidRPr="00155B02">
        <w:rPr>
          <w:lang w:val="en-GB"/>
        </w:rPr>
        <w:t xml:space="preserve">, </w:t>
      </w:r>
      <w:r w:rsidR="00007CB6" w:rsidRPr="00155B02">
        <w:rPr>
          <w:lang w:val="en-GB"/>
        </w:rPr>
        <w:t>“</w:t>
      </w:r>
      <w:r w:rsidRPr="00155B02">
        <w:rPr>
          <w:lang w:val="en-GB"/>
        </w:rPr>
        <w:t>speakers</w:t>
      </w:r>
      <w:r w:rsidR="00E6350C" w:rsidRPr="00155B02">
        <w:rPr>
          <w:lang w:val="en-GB"/>
        </w:rPr>
        <w:t>“</w:t>
      </w:r>
      <w:r w:rsidRPr="00155B02">
        <w:rPr>
          <w:lang w:val="en-GB"/>
        </w:rPr>
        <w:t xml:space="preserve"> etc. Thus, you can find all of these elements in the user manual of the Partitur-</w:t>
      </w:r>
      <w:r w:rsidR="00C11634" w:rsidRPr="00155B02">
        <w:rPr>
          <w:lang w:val="en-GB"/>
        </w:rPr>
        <w:t>Editor</w:t>
      </w:r>
      <w:r w:rsidRPr="00155B02">
        <w:rPr>
          <w:lang w:val="en-GB"/>
        </w:rPr>
        <w:t>.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w:t>
      </w:r>
      <w:r w:rsidR="00C11634" w:rsidRPr="00155B02">
        <w:rPr>
          <w:lang w:val="en-GB"/>
        </w:rPr>
        <w:t>Editor</w:t>
      </w:r>
      <w:r w:rsidRPr="00155B02">
        <w:rPr>
          <w:lang w:val="en-GB"/>
        </w:rPr>
        <w:t xml:space="preserve"> is not really a </w:t>
      </w:r>
      <w:r w:rsidR="00007CB6" w:rsidRPr="00155B02">
        <w:rPr>
          <w:lang w:val="en-GB"/>
        </w:rPr>
        <w:t>“</w:t>
      </w:r>
      <w:r w:rsidRPr="00155B02">
        <w:rPr>
          <w:lang w:val="en-GB"/>
        </w:rPr>
        <w:t>What you see is what you get</w:t>
      </w:r>
      <w:r w:rsidR="00E6350C" w:rsidRPr="00155B02">
        <w:rPr>
          <w:lang w:val="en-GB"/>
        </w:rPr>
        <w:t>“</w:t>
      </w:r>
      <w:r w:rsidR="00007CB6" w:rsidRPr="00155B02">
        <w:rPr>
          <w:lang w:val="en-GB"/>
        </w:rPr>
        <w:t>-kind-of-</w:t>
      </w:r>
      <w:r w:rsidRPr="00155B02">
        <w:rPr>
          <w:lang w:val="en-GB"/>
        </w:rPr>
        <w:t>instrument. When using the Partitur-</w:t>
      </w:r>
      <w:r w:rsidR="00C11634" w:rsidRPr="00155B02">
        <w:rPr>
          <w:lang w:val="en-GB"/>
        </w:rPr>
        <w:t>Editor</w:t>
      </w:r>
      <w:r w:rsidR="00007CB6" w:rsidRPr="00155B02">
        <w:rPr>
          <w:lang w:val="en-GB"/>
        </w:rPr>
        <w:t xml:space="preserve"> it is therefore </w:t>
      </w:r>
      <w:r w:rsidRPr="00155B02">
        <w:rPr>
          <w:lang w:val="en-GB"/>
        </w:rPr>
        <w:t>helpful to keep the logical structure behind it in mind, and not only its graphical appearance.</w:t>
      </w:r>
    </w:p>
    <w:p w14:paraId="7C84080D" w14:textId="1A596DAC" w:rsidR="000959A2" w:rsidRPr="00155B02" w:rsidRDefault="000959A2" w:rsidP="00007CB6">
      <w:pPr>
        <w:pStyle w:val="Aufzhlung"/>
        <w:rPr>
          <w:lang w:val="en-GB"/>
        </w:rPr>
      </w:pPr>
      <w:r w:rsidRPr="00155B02">
        <w:rPr>
          <w:lang w:val="en-GB"/>
        </w:rPr>
        <w:t>In a nutshell: You do not need to be an expert in the field of text technology to create transcriptions in the Partitur-</w:t>
      </w:r>
      <w:r w:rsidR="00C11634" w:rsidRPr="00155B02">
        <w:rPr>
          <w:lang w:val="en-GB"/>
        </w:rPr>
        <w:t>Editor</w:t>
      </w:r>
      <w:r w:rsidRPr="00155B02">
        <w:rPr>
          <w:lang w:val="en-GB"/>
        </w:rPr>
        <w:t xml:space="preserve">, but a general understanding of the EXMARaLDA concept could prove itself as helpful. Due to the fact that this user manual does not focus on the concepts of EXMARaLDA, kindly note the following publications: </w:t>
      </w:r>
    </w:p>
    <w:p w14:paraId="7035CCC3" w14:textId="77777777" w:rsidR="000959A2" w:rsidRPr="00155B02" w:rsidRDefault="000959A2" w:rsidP="004D620B">
      <w:pPr>
        <w:pStyle w:val="Standard-BlockCharCharChar"/>
        <w:rPr>
          <w:szCs w:val="24"/>
          <w:lang w:val="en-GB"/>
        </w:rPr>
      </w:pPr>
    </w:p>
    <w:p w14:paraId="5AFD405C" w14:textId="25665B14" w:rsidR="000959A2" w:rsidRPr="00B0162A" w:rsidRDefault="000959A2" w:rsidP="004D620B">
      <w:pPr>
        <w:pStyle w:val="Literaturliste"/>
        <w:spacing w:line="240" w:lineRule="auto"/>
        <w:rPr>
          <w:szCs w:val="24"/>
        </w:rPr>
      </w:pPr>
      <w:r w:rsidRPr="00B0162A">
        <w:rPr>
          <w:szCs w:val="24"/>
        </w:rPr>
        <w:t xml:space="preserve">Schmidt, Thomas (2002a): </w:t>
      </w:r>
      <w:r w:rsidRPr="00B0162A">
        <w:rPr>
          <w:iCs/>
          <w:szCs w:val="24"/>
        </w:rPr>
        <w:t>EXMARaLDA – ein System zur Diskurstranskription auf dem Computer.</w:t>
      </w:r>
      <w:r w:rsidRPr="00B0162A">
        <w:rPr>
          <w:szCs w:val="24"/>
        </w:rPr>
        <w:t xml:space="preserve"> In: </w:t>
      </w:r>
      <w:r w:rsidRPr="00B0162A">
        <w:rPr>
          <w:i/>
          <w:szCs w:val="24"/>
        </w:rPr>
        <w:t>Arbeiten zur Mehrsprachigkeit</w:t>
      </w:r>
      <w:r w:rsidRPr="00B0162A">
        <w:rPr>
          <w:szCs w:val="24"/>
        </w:rPr>
        <w:t xml:space="preserve"> (Working Papers in Multilingualism), Serie</w:t>
      </w:r>
      <w:r w:rsidR="00D67931" w:rsidRPr="00B0162A">
        <w:rPr>
          <w:szCs w:val="24"/>
        </w:rPr>
        <w:t>s</w:t>
      </w:r>
      <w:r w:rsidRPr="00B0162A">
        <w:rPr>
          <w:szCs w:val="24"/>
        </w:rPr>
        <w:t xml:space="preserve"> B (34). Hamburg.</w:t>
      </w:r>
    </w:p>
    <w:p w14:paraId="409AFC70" w14:textId="13C4E1D5" w:rsidR="000959A2" w:rsidRPr="00B0162A" w:rsidRDefault="000959A2" w:rsidP="004D620B">
      <w:pPr>
        <w:pStyle w:val="Literaturliste"/>
        <w:spacing w:line="240" w:lineRule="auto"/>
        <w:rPr>
          <w:szCs w:val="24"/>
        </w:rPr>
      </w:pPr>
      <w:r w:rsidRPr="00B0162A">
        <w:rPr>
          <w:szCs w:val="24"/>
        </w:rPr>
        <w:t xml:space="preserve">Schmidt, Thomas (2002b): </w:t>
      </w:r>
      <w:r w:rsidRPr="00B0162A">
        <w:rPr>
          <w:iCs/>
          <w:szCs w:val="24"/>
        </w:rPr>
        <w:t>Gesprächstranskription auf dem Computer – das System EXMARaLDA.</w:t>
      </w:r>
      <w:r w:rsidRPr="00B0162A">
        <w:rPr>
          <w:szCs w:val="24"/>
        </w:rPr>
        <w:t xml:space="preserve"> In: </w:t>
      </w:r>
      <w:r w:rsidRPr="00B0162A">
        <w:rPr>
          <w:i/>
          <w:szCs w:val="24"/>
        </w:rPr>
        <w:t>Gesprächsforschung</w:t>
      </w:r>
      <w:r w:rsidRPr="00B0162A">
        <w:rPr>
          <w:szCs w:val="24"/>
        </w:rPr>
        <w:t xml:space="preserve"> (Online-Zeitschrift zur verbalen Interaktion</w:t>
      </w:r>
      <w:r w:rsidR="00D67931" w:rsidRPr="00B0162A">
        <w:rPr>
          <w:szCs w:val="24"/>
        </w:rPr>
        <w:t>, [Online journal about verbal interaction]</w:t>
      </w:r>
      <w:r w:rsidRPr="00B0162A">
        <w:rPr>
          <w:szCs w:val="24"/>
        </w:rPr>
        <w:t>) 3, 1-23.</w:t>
      </w:r>
    </w:p>
    <w:p w14:paraId="14D32790" w14:textId="198126CC" w:rsidR="000959A2" w:rsidRPr="00B0162A" w:rsidRDefault="000959A2" w:rsidP="004D620B">
      <w:pPr>
        <w:pStyle w:val="Literaturliste"/>
        <w:spacing w:line="240" w:lineRule="auto"/>
        <w:rPr>
          <w:szCs w:val="24"/>
        </w:rPr>
      </w:pPr>
      <w:r w:rsidRPr="00155B02">
        <w:rPr>
          <w:szCs w:val="24"/>
          <w:lang w:val="en-GB"/>
        </w:rPr>
        <w:t xml:space="preserve">Schmidt, Thomas (2003): </w:t>
      </w:r>
      <w:r w:rsidRPr="00155B02">
        <w:rPr>
          <w:iCs/>
          <w:szCs w:val="24"/>
          <w:lang w:val="en-GB"/>
        </w:rPr>
        <w:t>Visualising Linguistic Annotation as Interlinear Text.</w:t>
      </w:r>
      <w:r w:rsidRPr="00155B02">
        <w:rPr>
          <w:szCs w:val="24"/>
          <w:lang w:val="en-GB"/>
        </w:rPr>
        <w:t xml:space="preserve"> </w:t>
      </w:r>
      <w:r w:rsidRPr="00B0162A">
        <w:rPr>
          <w:szCs w:val="24"/>
        </w:rPr>
        <w:t xml:space="preserve">In: </w:t>
      </w:r>
      <w:r w:rsidRPr="00B0162A">
        <w:rPr>
          <w:i/>
          <w:szCs w:val="24"/>
        </w:rPr>
        <w:t>Arbeiten zur Mehrsprachigkeit</w:t>
      </w:r>
      <w:r w:rsidR="00D67931" w:rsidRPr="00B0162A">
        <w:rPr>
          <w:i/>
          <w:szCs w:val="24"/>
        </w:rPr>
        <w:t xml:space="preserve"> </w:t>
      </w:r>
      <w:r w:rsidR="00D67931" w:rsidRPr="00B0162A">
        <w:rPr>
          <w:szCs w:val="24"/>
        </w:rPr>
        <w:t>(Working Papers in Multilingualism)</w:t>
      </w:r>
      <w:r w:rsidRPr="00B0162A">
        <w:rPr>
          <w:szCs w:val="24"/>
        </w:rPr>
        <w:t>, Serie</w:t>
      </w:r>
      <w:r w:rsidR="00D67931" w:rsidRPr="00B0162A">
        <w:rPr>
          <w:szCs w:val="24"/>
        </w:rPr>
        <w:t>s</w:t>
      </w:r>
      <w:r w:rsidRPr="00B0162A">
        <w:rPr>
          <w:szCs w:val="24"/>
        </w:rPr>
        <w:t xml:space="preserve"> B (46). Hamburg. </w:t>
      </w:r>
    </w:p>
    <w:p w14:paraId="03A16EBF" w14:textId="56F6AC04" w:rsidR="000959A2" w:rsidRPr="00B0162A" w:rsidRDefault="000959A2" w:rsidP="004D620B">
      <w:pPr>
        <w:pStyle w:val="Literaturliste"/>
        <w:spacing w:line="240" w:lineRule="auto"/>
        <w:rPr>
          <w:szCs w:val="24"/>
        </w:rPr>
      </w:pPr>
      <w:r w:rsidRPr="00B0162A">
        <w:rPr>
          <w:szCs w:val="24"/>
        </w:rPr>
        <w:t xml:space="preserve">Schmidt, Thomas (2005): </w:t>
      </w:r>
      <w:r w:rsidRPr="00B0162A">
        <w:rPr>
          <w:i/>
          <w:szCs w:val="24"/>
        </w:rPr>
        <w:t>Computergestützte Transkription – Modellierung und Visualisierung gesprochener Sprache mit texttechnologischen Mitteln</w:t>
      </w:r>
      <w:r w:rsidRPr="00B0162A">
        <w:rPr>
          <w:szCs w:val="24"/>
        </w:rPr>
        <w:t xml:space="preserve">. (Reihe </w:t>
      </w:r>
      <w:r w:rsidR="00007CB6" w:rsidRPr="00B0162A">
        <w:rPr>
          <w:szCs w:val="24"/>
        </w:rPr>
        <w:t>„</w:t>
      </w:r>
      <w:r w:rsidRPr="00B0162A">
        <w:rPr>
          <w:szCs w:val="24"/>
        </w:rPr>
        <w:t>Sprache, Sprechen und Computer</w:t>
      </w:r>
      <w:r w:rsidR="00E6350C" w:rsidRPr="00B0162A">
        <w:rPr>
          <w:szCs w:val="24"/>
        </w:rPr>
        <w:t>“</w:t>
      </w:r>
      <w:r w:rsidRPr="00B0162A">
        <w:rPr>
          <w:szCs w:val="24"/>
        </w:rPr>
        <w:t xml:space="preserve"> 7</w:t>
      </w:r>
      <w:r w:rsidR="00D67931" w:rsidRPr="00B0162A">
        <w:rPr>
          <w:szCs w:val="24"/>
        </w:rPr>
        <w:t xml:space="preserve"> [Series: </w:t>
      </w:r>
      <w:r w:rsidR="00007CB6" w:rsidRPr="00B0162A">
        <w:rPr>
          <w:szCs w:val="24"/>
        </w:rPr>
        <w:t>„</w:t>
      </w:r>
      <w:r w:rsidR="00D67931" w:rsidRPr="00B0162A">
        <w:rPr>
          <w:szCs w:val="24"/>
        </w:rPr>
        <w:t>Sprache, Sprechen, Computer]</w:t>
      </w:r>
      <w:r w:rsidRPr="00B0162A">
        <w:rPr>
          <w:szCs w:val="24"/>
        </w:rPr>
        <w:t>). Frankfurt a. M.</w:t>
      </w:r>
    </w:p>
    <w:p w14:paraId="63224809" w14:textId="4E68CCC8" w:rsidR="000959A2" w:rsidRPr="00B0162A" w:rsidRDefault="000959A2" w:rsidP="004D620B">
      <w:pPr>
        <w:pStyle w:val="Literaturliste"/>
        <w:spacing w:line="240" w:lineRule="auto"/>
        <w:rPr>
          <w:szCs w:val="24"/>
        </w:rPr>
      </w:pPr>
      <w:r w:rsidRPr="00B0162A">
        <w:rPr>
          <w:szCs w:val="24"/>
        </w:rPr>
        <w:t xml:space="preserve">Schmidt, Thomas / Wörner, Kai (2005): Erstellen und Analysieren von Gesprächskorpora mit EXMARaLDA. In: </w:t>
      </w:r>
      <w:r w:rsidRPr="00B0162A">
        <w:rPr>
          <w:i/>
          <w:szCs w:val="24"/>
        </w:rPr>
        <w:t>Gesprächsforschung</w:t>
      </w:r>
      <w:r w:rsidRPr="00B0162A">
        <w:rPr>
          <w:szCs w:val="24"/>
        </w:rPr>
        <w:t xml:space="preserve"> </w:t>
      </w:r>
      <w:r w:rsidR="00D67931" w:rsidRPr="00B0162A">
        <w:rPr>
          <w:szCs w:val="24"/>
        </w:rPr>
        <w:t>(Online-Zeitschrift zur verbalen Interaktion, [Online journal about verbal interaction)</w:t>
      </w:r>
      <w:r w:rsidRPr="00B0162A">
        <w:rPr>
          <w:szCs w:val="24"/>
        </w:rPr>
        <w:t xml:space="preserve"> 6, 171-195. </w:t>
      </w:r>
    </w:p>
    <w:p w14:paraId="6C675E98" w14:textId="0318746F" w:rsidR="000959A2" w:rsidRPr="00155B02" w:rsidRDefault="000959A2" w:rsidP="00D67931">
      <w:pPr>
        <w:pStyle w:val="Literaturliste"/>
        <w:spacing w:line="240" w:lineRule="auto"/>
        <w:rPr>
          <w:szCs w:val="24"/>
          <w:lang w:val="en-GB"/>
        </w:rPr>
      </w:pPr>
      <w:r w:rsidRPr="00155B02">
        <w:rPr>
          <w:szCs w:val="24"/>
          <w:lang w:val="en-GB"/>
        </w:rPr>
        <w:t xml:space="preserve">Schmidt, Thomas (2009): Creating and Working with Spoken Language Corpora in EXMARaLDA. In: Lyding, Verena (ed.): </w:t>
      </w:r>
      <w:r w:rsidRPr="00155B02">
        <w:rPr>
          <w:i/>
          <w:szCs w:val="24"/>
          <w:lang w:val="en-GB"/>
        </w:rPr>
        <w:t>LULCL II: Lesser Used Languages &amp; Computer Linguistics II</w:t>
      </w:r>
      <w:r w:rsidR="00D67931" w:rsidRPr="00155B02">
        <w:rPr>
          <w:szCs w:val="24"/>
          <w:lang w:val="en-GB"/>
        </w:rPr>
        <w:t>.</w:t>
      </w:r>
    </w:p>
    <w:p w14:paraId="54A4DDAF" w14:textId="70BA2021" w:rsidR="000959A2" w:rsidRPr="00155B02" w:rsidRDefault="00B0162A" w:rsidP="007F2DFE">
      <w:pPr>
        <w:pStyle w:val="berschrift2"/>
        <w:numPr>
          <w:ilvl w:val="0"/>
          <w:numId w:val="0"/>
        </w:numPr>
        <w:suppressAutoHyphens w:val="0"/>
        <w:spacing w:before="240" w:line="240" w:lineRule="auto"/>
        <w:rPr>
          <w:kern w:val="0"/>
          <w:lang w:val="en-GB" w:eastAsia="de-DE" w:bidi="ar-SA"/>
        </w:rPr>
      </w:pPr>
      <w:bookmarkStart w:id="5" w:name="_Toc403472664"/>
      <w:r>
        <w:rPr>
          <w:kern w:val="0"/>
          <w:lang w:val="en-GB" w:eastAsia="de-DE" w:bidi="ar-SA"/>
        </w:rPr>
        <w:t>“</w:t>
      </w:r>
      <w:r w:rsidR="000959A2" w:rsidRPr="00155B02">
        <w:rPr>
          <w:kern w:val="0"/>
          <w:lang w:val="en-GB" w:eastAsia="de-DE" w:bidi="ar-SA"/>
        </w:rPr>
        <w:t>Words of Caution</w:t>
      </w:r>
      <w:r w:rsidR="00E6350C" w:rsidRPr="00155B02">
        <w:rPr>
          <w:kern w:val="0"/>
          <w:lang w:val="en-GB" w:eastAsia="de-DE" w:bidi="ar-SA"/>
        </w:rPr>
        <w:t>“</w:t>
      </w:r>
      <w:bookmarkEnd w:id="5"/>
    </w:p>
    <w:p w14:paraId="53D97524" w14:textId="77777777" w:rsidR="000959A2" w:rsidRPr="00155B02" w:rsidRDefault="000959A2">
      <w:pPr>
        <w:pStyle w:val="Standard-BlockCharCharChar"/>
        <w:rPr>
          <w:szCs w:val="24"/>
          <w:lang w:val="en-GB"/>
        </w:rPr>
      </w:pPr>
      <w:r w:rsidRPr="00155B02">
        <w:rPr>
          <w:szCs w:val="24"/>
          <w:lang w:val="en-GB"/>
        </w:rPr>
        <w:t>As an additional preliminary remark, and in order to avoid misunderstandings, we would like to bring three important circumstances to your attention:</w:t>
      </w:r>
    </w:p>
    <w:p w14:paraId="5092DE05" w14:textId="3F66735A" w:rsidR="000959A2" w:rsidRPr="00155B02" w:rsidRDefault="000959A2" w:rsidP="00D67931">
      <w:pPr>
        <w:pStyle w:val="Zwischenberschrift"/>
        <w:suppressAutoHyphens w:val="0"/>
        <w:rPr>
          <w:b w:val="0"/>
          <w:kern w:val="0"/>
          <w:szCs w:val="24"/>
          <w:shd w:val="clear" w:color="auto" w:fill="D9D9D9"/>
          <w:lang w:val="en-GB" w:eastAsia="de-DE" w:bidi="ar-SA"/>
        </w:rPr>
      </w:pPr>
      <w:r w:rsidRPr="00155B02">
        <w:rPr>
          <w:b w:val="0"/>
          <w:kern w:val="0"/>
          <w:szCs w:val="24"/>
          <w:shd w:val="clear" w:color="auto" w:fill="D9D9D9"/>
          <w:lang w:val="en-GB" w:eastAsia="de-DE" w:bidi="ar-SA"/>
        </w:rPr>
        <w:t xml:space="preserve">EXMARaLDA is a </w:t>
      </w:r>
      <w:r w:rsidR="00B0162A">
        <w:rPr>
          <w:b w:val="0"/>
          <w:kern w:val="0"/>
          <w:szCs w:val="24"/>
          <w:shd w:val="clear" w:color="auto" w:fill="D9D9D9"/>
          <w:lang w:val="en-GB" w:eastAsia="de-DE" w:bidi="ar-SA"/>
        </w:rPr>
        <w:t>“</w:t>
      </w:r>
      <w:r w:rsidRPr="00155B02">
        <w:rPr>
          <w:b w:val="0"/>
          <w:kern w:val="0"/>
          <w:szCs w:val="24"/>
          <w:shd w:val="clear" w:color="auto" w:fill="D9D9D9"/>
          <w:lang w:val="en-GB" w:eastAsia="de-DE" w:bidi="ar-SA"/>
        </w:rPr>
        <w:t>Work in Progress</w:t>
      </w:r>
      <w:r w:rsidR="00E6350C" w:rsidRPr="00155B02">
        <w:rPr>
          <w:b w:val="0"/>
          <w:kern w:val="0"/>
          <w:szCs w:val="24"/>
          <w:shd w:val="clear" w:color="auto" w:fill="D9D9D9"/>
          <w:lang w:val="en-GB" w:eastAsia="de-DE" w:bidi="ar-SA"/>
        </w:rPr>
        <w:t>“</w:t>
      </w:r>
    </w:p>
    <w:p w14:paraId="2D5C3C96" w14:textId="772F4956" w:rsidR="000959A2" w:rsidRPr="00155B02" w:rsidRDefault="000959A2" w:rsidP="009C0644">
      <w:pPr>
        <w:pStyle w:val="Standard-BlockCharCharChar"/>
        <w:rPr>
          <w:szCs w:val="24"/>
          <w:lang w:val="en-GB"/>
        </w:rPr>
      </w:pPr>
      <w:r w:rsidRPr="00155B02">
        <w:rPr>
          <w:szCs w:val="24"/>
          <w:lang w:val="en-GB"/>
        </w:rPr>
        <w:t>After more than ten years of development of the Partitur-</w:t>
      </w:r>
      <w:r w:rsidR="00C11634" w:rsidRPr="00155B02">
        <w:rPr>
          <w:szCs w:val="24"/>
          <w:lang w:val="en-GB"/>
        </w:rPr>
        <w:t>Editor</w:t>
      </w:r>
      <w:r w:rsidRPr="00155B02">
        <w:rPr>
          <w:szCs w:val="24"/>
          <w:lang w:val="en-GB"/>
        </w:rPr>
        <w:t xml:space="preserve">,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155B02">
        <w:rPr>
          <w:rStyle w:val="Menufunction"/>
          <w:kern w:val="0"/>
          <w:lang w:val="en-GB" w:eastAsia="de-DE" w:bidi="ar-SA"/>
        </w:rPr>
        <w:t>Help &gt; About...</w:t>
      </w:r>
      <w:r w:rsidRPr="00155B02">
        <w:rPr>
          <w:szCs w:val="24"/>
          <w:lang w:val="en-GB"/>
        </w:rPr>
        <w:t>). We will then try our best to remedy the situation.</w:t>
      </w:r>
    </w:p>
    <w:p w14:paraId="2B529A44" w14:textId="74147F69" w:rsidR="000959A2" w:rsidRPr="00155B02" w:rsidRDefault="000959A2" w:rsidP="009C0644">
      <w:pPr>
        <w:pStyle w:val="Standard-BlockCharCharChar"/>
        <w:rPr>
          <w:szCs w:val="24"/>
          <w:lang w:val="en-GB"/>
        </w:rPr>
      </w:pPr>
      <w:r w:rsidRPr="00155B02">
        <w:rPr>
          <w:szCs w:val="24"/>
          <w:lang w:val="en-GB"/>
        </w:rPr>
        <w:t xml:space="preserve">Software updates are published regularly, in which the errors of previous versions have been resolved and new functions are introduced. It is, thus, advisable to work with the current version of the </w:t>
      </w:r>
      <w:r w:rsidR="00C11634" w:rsidRPr="00155B02">
        <w:rPr>
          <w:szCs w:val="24"/>
          <w:lang w:val="en-GB"/>
        </w:rPr>
        <w:t>Editor</w:t>
      </w:r>
      <w:r w:rsidRPr="00155B02">
        <w:rPr>
          <w:szCs w:val="24"/>
          <w:lang w:val="en-GB"/>
        </w:rPr>
        <w:t xml:space="preserve">, even if this means a regular new installation of the software. This manual is also being updated on a regular basis. If you subscribe to the EXMARaLDA mailing list, you will be informed about the availability of a new version regularly (see this option on our homepage </w:t>
      </w:r>
      <w:r w:rsidR="00EB67E8">
        <w:fldChar w:fldCharType="begin"/>
      </w:r>
      <w:r w:rsidR="00EB67E8" w:rsidRPr="00EB67E8">
        <w:rPr>
          <w:lang w:val="en-US"/>
          <w:rPrChange w:id="6" w:author="Karolina Kaminska" w:date="2014-10-08T10:17:00Z">
            <w:rPr/>
          </w:rPrChange>
        </w:rPr>
        <w:instrText xml:space="preserve"> HYPERLINK "http://www.exmaralda.org/" </w:instrText>
      </w:r>
      <w:r w:rsidR="00EB67E8">
        <w:fldChar w:fldCharType="separate"/>
      </w:r>
      <w:r w:rsidRPr="00155B02">
        <w:rPr>
          <w:rStyle w:val="Hyperlink"/>
          <w:szCs w:val="24"/>
          <w:lang w:val="en-GB"/>
        </w:rPr>
        <w:t>http://www.exmaralda.org</w:t>
      </w:r>
      <w:r w:rsidR="00EB67E8">
        <w:rPr>
          <w:rStyle w:val="Hyperlink"/>
          <w:szCs w:val="24"/>
          <w:lang w:val="en-GB"/>
        </w:rPr>
        <w:fldChar w:fldCharType="end"/>
      </w:r>
      <w:r w:rsidRPr="00155B02">
        <w:rPr>
          <w:szCs w:val="24"/>
          <w:lang w:val="en-GB"/>
        </w:rPr>
        <w:t xml:space="preserve"> in the sub menu </w:t>
      </w:r>
      <w:r w:rsidR="00007CB6" w:rsidRPr="00155B02">
        <w:rPr>
          <w:szCs w:val="24"/>
          <w:lang w:val="en-GB"/>
        </w:rPr>
        <w:t>“</w:t>
      </w:r>
      <w:r w:rsidRPr="00155B02">
        <w:rPr>
          <w:szCs w:val="24"/>
          <w:lang w:val="en-GB"/>
        </w:rPr>
        <w:t>Help</w:t>
      </w:r>
      <w:r w:rsidR="00E6350C" w:rsidRPr="00155B02">
        <w:rPr>
          <w:szCs w:val="24"/>
          <w:lang w:val="en-GB"/>
        </w:rPr>
        <w:t>“</w:t>
      </w:r>
      <w:r w:rsidRPr="00155B02">
        <w:rPr>
          <w:szCs w:val="24"/>
          <w:lang w:val="en-GB"/>
        </w:rPr>
        <w:t>).</w:t>
      </w:r>
    </w:p>
    <w:p w14:paraId="3F7E60BA" w14:textId="2DAC08F6" w:rsidR="000959A2" w:rsidRPr="00155B02" w:rsidRDefault="000959A2">
      <w:pPr>
        <w:pStyle w:val="Zwischenberschrift"/>
        <w:rPr>
          <w:szCs w:val="24"/>
          <w:lang w:val="en-GB"/>
        </w:rPr>
      </w:pPr>
      <w:r w:rsidRPr="00155B02">
        <w:rPr>
          <w:b w:val="0"/>
          <w:kern w:val="0"/>
          <w:szCs w:val="24"/>
          <w:shd w:val="clear" w:color="auto" w:fill="D9D9D9"/>
          <w:lang w:val="en-GB" w:eastAsia="de-DE" w:bidi="ar-SA"/>
        </w:rPr>
        <w:t>The EXMARaLDA Partitur-</w:t>
      </w:r>
      <w:r w:rsidR="00C11634" w:rsidRPr="00155B02">
        <w:rPr>
          <w:b w:val="0"/>
          <w:kern w:val="0"/>
          <w:szCs w:val="24"/>
          <w:shd w:val="clear" w:color="auto" w:fill="D9D9D9"/>
          <w:lang w:val="en-GB" w:eastAsia="de-DE" w:bidi="ar-SA"/>
        </w:rPr>
        <w:t>Editor</w:t>
      </w:r>
      <w:r w:rsidRPr="00155B02">
        <w:rPr>
          <w:b w:val="0"/>
          <w:kern w:val="0"/>
          <w:szCs w:val="24"/>
          <w:shd w:val="clear" w:color="auto" w:fill="D9D9D9"/>
          <w:lang w:val="en-GB" w:eastAsia="de-DE" w:bidi="ar-SA"/>
        </w:rPr>
        <w:t xml:space="preserve"> is neither the new syncWRITER, nor the new HIAT-DOS</w:t>
      </w:r>
    </w:p>
    <w:p w14:paraId="6E518C5F" w14:textId="656CE0BE" w:rsidR="000959A2" w:rsidRPr="00155B02" w:rsidRDefault="000959A2">
      <w:pPr>
        <w:pStyle w:val="Standard-BlockCharCharChar"/>
        <w:rPr>
          <w:szCs w:val="24"/>
          <w:lang w:val="en-GB"/>
        </w:rPr>
      </w:pPr>
      <w:r w:rsidRPr="00155B02">
        <w:rPr>
          <w:szCs w:val="24"/>
          <w:lang w:val="en-GB"/>
        </w:rPr>
        <w:t>In some aspects the Partitur-</w:t>
      </w:r>
      <w:r w:rsidR="00C11634" w:rsidRPr="00155B02">
        <w:rPr>
          <w:szCs w:val="24"/>
          <w:lang w:val="en-GB"/>
        </w:rPr>
        <w:t>Editor</w:t>
      </w:r>
      <w:r w:rsidRPr="00155B02">
        <w:rPr>
          <w:szCs w:val="24"/>
          <w:lang w:val="en-GB"/>
        </w:rPr>
        <w:t xml:space="preserve"> does follow the model of these two programs, but essentially it has a different approach: It should not only serve as an in- and output instrument for transcriptions written </w:t>
      </w:r>
      <w:r w:rsidR="00683BAF" w:rsidRPr="00155B02">
        <w:rPr>
          <w:szCs w:val="24"/>
          <w:lang w:val="en-GB"/>
        </w:rPr>
        <w:t>in form of</w:t>
      </w:r>
      <w:r w:rsidRPr="00155B02">
        <w:rPr>
          <w:szCs w:val="24"/>
          <w:lang w:val="en-GB"/>
        </w:rPr>
        <w:t xml:space="preserve"> musical scores, but also produce data beyond that – data that is suitable for further extensive, computer-assisted processing. Thus, many things work differently than the users of syncWRITER or of HIAT-DOS may be used to.</w:t>
      </w:r>
    </w:p>
    <w:p w14:paraId="40A38C57" w14:textId="77777777" w:rsidR="000959A2" w:rsidRPr="00155B02" w:rsidRDefault="000959A2">
      <w:pPr>
        <w:pStyle w:val="Zwischenberschrift"/>
        <w:rPr>
          <w:szCs w:val="24"/>
          <w:lang w:val="en-GB"/>
        </w:rPr>
      </w:pPr>
      <w:r w:rsidRPr="00155B02">
        <w:rPr>
          <w:b w:val="0"/>
          <w:kern w:val="0"/>
          <w:szCs w:val="24"/>
          <w:shd w:val="clear" w:color="auto" w:fill="D9D9D9"/>
          <w:lang w:val="en-GB" w:eastAsia="de-DE" w:bidi="ar-SA"/>
        </w:rPr>
        <w:lastRenderedPageBreak/>
        <w:t>This manual is not a guideline for transcribing</w:t>
      </w:r>
      <w:r w:rsidRPr="00155B02">
        <w:rPr>
          <w:szCs w:val="24"/>
          <w:lang w:val="en-GB"/>
        </w:rPr>
        <w:t xml:space="preserve"> </w:t>
      </w:r>
    </w:p>
    <w:p w14:paraId="5D4BBF5E" w14:textId="3099F56C" w:rsidR="000959A2" w:rsidRPr="00155B02" w:rsidRDefault="000959A2">
      <w:pPr>
        <w:pStyle w:val="Standard-BlockCharCharChar"/>
        <w:rPr>
          <w:szCs w:val="24"/>
          <w:lang w:val="en-GB"/>
        </w:rPr>
      </w:pPr>
      <w:r w:rsidRPr="00155B02">
        <w:rPr>
          <w:szCs w:val="24"/>
          <w:lang w:val="en-GB"/>
        </w:rPr>
        <w:t>EXMARaLDA is a formal framework that is situated a level of abstraction above the specific transcription systems like HIAT, DIDA, GAT etc. Therefore, this manual does not provide specific</w:t>
      </w:r>
      <w:r w:rsidR="00683BAF" w:rsidRPr="00155B02">
        <w:rPr>
          <w:szCs w:val="24"/>
          <w:lang w:val="en-GB"/>
        </w:rPr>
        <w:t xml:space="preserve"> instructions on how phenomena</w:t>
      </w:r>
      <w:r w:rsidRPr="00155B02">
        <w:rPr>
          <w:szCs w:val="24"/>
          <w:lang w:val="en-GB"/>
        </w:rPr>
        <w:t xml:space="preserve"> of spoken language should be transcribed. This needs to be defined separately in the transcription convention. </w:t>
      </w:r>
    </w:p>
    <w:p w14:paraId="246C9D7E" w14:textId="77777777" w:rsidR="000959A2" w:rsidRPr="00155B02" w:rsidRDefault="000959A2">
      <w:pPr>
        <w:pStyle w:val="Standard-BlockCharCharChar"/>
        <w:rPr>
          <w:szCs w:val="24"/>
          <w:lang w:val="en-GB"/>
        </w:rPr>
      </w:pPr>
      <w:r w:rsidRPr="00155B02">
        <w:rPr>
          <w:szCs w:val="24"/>
          <w:lang w:val="en-GB"/>
        </w:rPr>
        <w:t>A manual for the transcribing with the EXMARaLDA according to HIAT was published in the summer of 2004:</w:t>
      </w:r>
    </w:p>
    <w:p w14:paraId="15D1A167" w14:textId="4AAAFF11" w:rsidR="000959A2" w:rsidRPr="00B0162A" w:rsidRDefault="000959A2">
      <w:pPr>
        <w:pStyle w:val="Literaturliste"/>
        <w:rPr>
          <w:szCs w:val="24"/>
        </w:rPr>
      </w:pPr>
      <w:r w:rsidRPr="00B0162A">
        <w:rPr>
          <w:szCs w:val="24"/>
        </w:rPr>
        <w:t xml:space="preserve">Rehbein, Jochen / Schmidt, Thomas / Meyer, Bernd / Watzke, Franziska / Herkenrath, Annette (2004): Handbuch für das computergestützte Transkribieren nach HIAT. </w:t>
      </w:r>
      <w:r w:rsidR="00683BAF" w:rsidRPr="00B0162A">
        <w:rPr>
          <w:szCs w:val="24"/>
        </w:rPr>
        <w:t xml:space="preserve">In: </w:t>
      </w:r>
      <w:r w:rsidRPr="00B0162A">
        <w:rPr>
          <w:i/>
          <w:szCs w:val="24"/>
        </w:rPr>
        <w:t>Arbeiten zur Mehrsprachigkeit</w:t>
      </w:r>
      <w:r w:rsidR="00683BAF" w:rsidRPr="00B0162A">
        <w:rPr>
          <w:szCs w:val="24"/>
        </w:rPr>
        <w:t xml:space="preserve"> (Working Papers in Multilingualism),</w:t>
      </w:r>
      <w:r w:rsidRPr="00B0162A">
        <w:rPr>
          <w:szCs w:val="24"/>
        </w:rPr>
        <w:t xml:space="preserve"> Serie</w:t>
      </w:r>
      <w:r w:rsidR="00683BAF" w:rsidRPr="00B0162A">
        <w:rPr>
          <w:szCs w:val="24"/>
        </w:rPr>
        <w:t>s</w:t>
      </w:r>
      <w:r w:rsidRPr="00B0162A">
        <w:rPr>
          <w:szCs w:val="24"/>
        </w:rPr>
        <w:t xml:space="preserve"> B</w:t>
      </w:r>
      <w:r w:rsidR="00683BAF" w:rsidRPr="00B0162A">
        <w:rPr>
          <w:szCs w:val="24"/>
        </w:rPr>
        <w:t>,</w:t>
      </w:r>
      <w:r w:rsidRPr="00B0162A">
        <w:rPr>
          <w:szCs w:val="24"/>
        </w:rPr>
        <w:t xml:space="preserve"> Hamburg.</w:t>
      </w:r>
    </w:p>
    <w:p w14:paraId="26F059F8" w14:textId="7F82F3B8" w:rsidR="000959A2" w:rsidRPr="00155B02" w:rsidRDefault="000959A2">
      <w:pPr>
        <w:pStyle w:val="Standard-BlockCharCharChar"/>
        <w:rPr>
          <w:szCs w:val="24"/>
          <w:lang w:val="en-GB"/>
        </w:rPr>
      </w:pPr>
      <w:r w:rsidRPr="00155B02">
        <w:rPr>
          <w:szCs w:val="24"/>
          <w:lang w:val="en-GB"/>
        </w:rPr>
        <w:t xml:space="preserve">In addition to this HIAT-manual, the sub menu </w:t>
      </w:r>
      <w:r w:rsidR="00683BAF" w:rsidRPr="00155B02">
        <w:rPr>
          <w:szCs w:val="24"/>
          <w:lang w:val="en-GB"/>
        </w:rPr>
        <w:t>“</w:t>
      </w:r>
      <w:r w:rsidRPr="00155B02">
        <w:rPr>
          <w:szCs w:val="24"/>
          <w:lang w:val="en-GB"/>
        </w:rPr>
        <w:t>HIAT</w:t>
      </w:r>
      <w:r w:rsidR="00E6350C" w:rsidRPr="00155B02">
        <w:rPr>
          <w:szCs w:val="24"/>
          <w:lang w:val="en-GB"/>
        </w:rPr>
        <w:t>“</w:t>
      </w:r>
      <w:r w:rsidR="00615CCC">
        <w:rPr>
          <w:szCs w:val="24"/>
          <w:lang w:val="en-GB"/>
        </w:rPr>
        <w:t xml:space="preserve"> </w:t>
      </w:r>
      <w:r w:rsidRPr="00155B02">
        <w:rPr>
          <w:szCs w:val="24"/>
          <w:lang w:val="en-GB"/>
        </w:rPr>
        <w:t xml:space="preserve">on the EXMARaLDA-Homepage </w:t>
      </w:r>
      <w:r w:rsidR="00683BAF" w:rsidRPr="00155B02">
        <w:rPr>
          <w:szCs w:val="24"/>
          <w:lang w:val="en-GB"/>
        </w:rPr>
        <w:t>(</w:t>
      </w:r>
      <w:r w:rsidRPr="00155B02">
        <w:rPr>
          <w:rStyle w:val="Hyperlink"/>
          <w:kern w:val="0"/>
          <w:lang w:val="en-GB" w:eastAsia="de-DE" w:bidi="ar-SA"/>
        </w:rPr>
        <w:t>http://www.exmaralda.org/</w:t>
      </w:r>
      <w:r w:rsidR="00683BAF" w:rsidRPr="00155B02">
        <w:rPr>
          <w:szCs w:val="24"/>
          <w:lang w:val="en-GB"/>
        </w:rPr>
        <w:t>)</w:t>
      </w:r>
      <w:r w:rsidRPr="00155B02">
        <w:rPr>
          <w:szCs w:val="24"/>
          <w:lang w:val="en-GB"/>
        </w:rPr>
        <w:t xml:space="preserve"> features an extensive collection of samples for transcribing with the EXMARaLDA Partitur-</w:t>
      </w:r>
      <w:r w:rsidR="00C11634" w:rsidRPr="00155B02">
        <w:rPr>
          <w:szCs w:val="24"/>
          <w:lang w:val="en-GB"/>
        </w:rPr>
        <w:t>Editor</w:t>
      </w:r>
      <w:r w:rsidRPr="00155B02">
        <w:rPr>
          <w:szCs w:val="24"/>
          <w:lang w:val="en-GB"/>
        </w:rPr>
        <w:t xml:space="preserve"> according to HIAT. These examples consist of a screen shot in the Partitur-</w:t>
      </w:r>
      <w:r w:rsidR="00C11634" w:rsidRPr="00155B02">
        <w:rPr>
          <w:szCs w:val="24"/>
          <w:lang w:val="en-GB"/>
        </w:rPr>
        <w:t>Editor</w:t>
      </w:r>
      <w:r w:rsidRPr="00155B02">
        <w:rPr>
          <w:szCs w:val="24"/>
          <w:lang w:val="en-GB"/>
        </w:rPr>
        <w:t>, a screen shot of an RTF-output, an XML-file that can be edited in the Partitur-</w:t>
      </w:r>
      <w:r w:rsidR="00C11634" w:rsidRPr="00155B02">
        <w:rPr>
          <w:szCs w:val="24"/>
          <w:lang w:val="en-GB"/>
        </w:rPr>
        <w:t>Editor</w:t>
      </w:r>
      <w:r w:rsidRPr="00155B02">
        <w:rPr>
          <w:szCs w:val="24"/>
          <w:lang w:val="en-GB"/>
        </w:rPr>
        <w:t xml:space="preserve"> and, if available for the chosen example, an audio file. </w:t>
      </w:r>
    </w:p>
    <w:p w14:paraId="4F1415BA" w14:textId="71E615EE" w:rsidR="000959A2" w:rsidRPr="00155B02" w:rsidRDefault="000959A2">
      <w:pPr>
        <w:pStyle w:val="Standard-BlockCharCharChar"/>
        <w:rPr>
          <w:szCs w:val="24"/>
          <w:lang w:val="en-GB"/>
        </w:rPr>
      </w:pPr>
      <w:r w:rsidRPr="00155B02">
        <w:rPr>
          <w:szCs w:val="24"/>
          <w:lang w:val="en-GB"/>
        </w:rPr>
        <w:t>The IDS Mannheim produced a manual for transcribing with the EXMARaLDA Partitur-</w:t>
      </w:r>
      <w:r w:rsidR="00C11634" w:rsidRPr="00155B02">
        <w:rPr>
          <w:szCs w:val="24"/>
          <w:lang w:val="en-GB"/>
        </w:rPr>
        <w:t>Editor</w:t>
      </w:r>
      <w:r w:rsidRPr="00155B02">
        <w:rPr>
          <w:szCs w:val="24"/>
          <w:lang w:val="en-GB"/>
        </w:rPr>
        <w:t xml:space="preserve"> according to DIDA: </w:t>
      </w:r>
    </w:p>
    <w:p w14:paraId="013BC3D3" w14:textId="11157700" w:rsidR="000959A2" w:rsidRPr="00B0162A" w:rsidRDefault="000959A2">
      <w:pPr>
        <w:pStyle w:val="Literaturliste"/>
        <w:rPr>
          <w:szCs w:val="24"/>
        </w:rPr>
      </w:pPr>
      <w:r w:rsidRPr="00B0162A">
        <w:rPr>
          <w:szCs w:val="24"/>
        </w:rPr>
        <w:t xml:space="preserve">Schütte, Wilfried (2004): </w:t>
      </w:r>
      <w:r w:rsidRPr="00B0162A">
        <w:rPr>
          <w:i/>
          <w:szCs w:val="24"/>
        </w:rPr>
        <w:t>Transkriptionsrichtlinien für die Eingabe in EXMARaLDA (ab Version 1.2.7) nach DIDA-Konventionen</w:t>
      </w:r>
      <w:r w:rsidRPr="00B0162A">
        <w:rPr>
          <w:szCs w:val="24"/>
        </w:rPr>
        <w:t>. Mannheim: Institut für Deutsche Sprache: http://www.ids-mannheim.de/ksgd/kt/dida-exmaralda-trl.pdf.</w:t>
      </w:r>
    </w:p>
    <w:p w14:paraId="202120D9" w14:textId="501EB09A" w:rsidR="002A2455" w:rsidRPr="00155B02" w:rsidRDefault="000959A2">
      <w:pPr>
        <w:pStyle w:val="Standard-BlockCharCharChar"/>
        <w:rPr>
          <w:szCs w:val="24"/>
          <w:lang w:val="en-GB"/>
        </w:rPr>
      </w:pPr>
      <w:r w:rsidRPr="00155B02">
        <w:rPr>
          <w:szCs w:val="24"/>
          <w:lang w:val="en-GB"/>
        </w:rPr>
        <w:t>For further information, please contact the IDS in Mannheim.</w:t>
      </w:r>
    </w:p>
    <w:p w14:paraId="4469EC3F" w14:textId="77777777" w:rsidR="002A2455" w:rsidRPr="00155B02" w:rsidRDefault="002A2455">
      <w:pPr>
        <w:rPr>
          <w:rFonts w:ascii="Times New Roman" w:eastAsia="Times New Roman" w:hAnsi="Times New Roman" w:cs="Times New Roman"/>
          <w:kern w:val="1"/>
          <w:sz w:val="24"/>
          <w:szCs w:val="24"/>
          <w:lang w:val="en-GB" w:eastAsia="hi-IN" w:bidi="hi-IN"/>
        </w:rPr>
      </w:pPr>
      <w:r w:rsidRPr="00155B02">
        <w:rPr>
          <w:szCs w:val="24"/>
          <w:lang w:val="en-GB"/>
        </w:rPr>
        <w:br w:type="page"/>
      </w:r>
    </w:p>
    <w:p w14:paraId="41A5C748" w14:textId="77777777" w:rsidR="000959A2" w:rsidRPr="00155B02" w:rsidRDefault="000959A2" w:rsidP="009C0644">
      <w:pPr>
        <w:pStyle w:val="berschrift1"/>
      </w:pPr>
      <w:bookmarkStart w:id="7" w:name="_Toc403472665"/>
      <w:r w:rsidRPr="00155B02">
        <w:lastRenderedPageBreak/>
        <w:t>USER INTERFACE</w:t>
      </w:r>
      <w:bookmarkEnd w:id="7"/>
    </w:p>
    <w:p w14:paraId="5DE9F47A" w14:textId="5953096B" w:rsidR="000959A2" w:rsidRPr="00155B02" w:rsidRDefault="000959A2" w:rsidP="002A2455">
      <w:pPr>
        <w:pStyle w:val="Standard-BlockCharCharChar"/>
        <w:rPr>
          <w:lang w:val="en-GB"/>
        </w:rPr>
      </w:pPr>
      <w:r w:rsidRPr="00155B02">
        <w:rPr>
          <w:lang w:val="en-GB"/>
        </w:rPr>
        <w:t xml:space="preserve">The two main components of the interface are the musical score (1) and the oscillogram (2). If required, the panels discussed in the following chapter can be added. </w:t>
      </w:r>
    </w:p>
    <w:p w14:paraId="1AFFEDFE"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D620B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25pt" filled="t">
            <v:fill color2="black"/>
            <v:imagedata r:id="rId11" o:title=""/>
          </v:shape>
        </w:pict>
      </w:r>
    </w:p>
    <w:p w14:paraId="013C57F9" w14:textId="19971F94" w:rsidR="000959A2" w:rsidRPr="00155B02" w:rsidRDefault="000959A2" w:rsidP="002A2455">
      <w:pPr>
        <w:pStyle w:val="Standard-BlockCharCharChar"/>
        <w:rPr>
          <w:lang w:val="en-GB"/>
        </w:rPr>
      </w:pPr>
      <w:r w:rsidRPr="00155B02">
        <w:rPr>
          <w:lang w:val="en-GB"/>
        </w:rPr>
        <w:t xml:space="preserve">The oscillogram will only be displayed, if the transcription is linked to an audio or video file (via </w:t>
      </w:r>
      <w:r w:rsidRPr="00155B02">
        <w:rPr>
          <w:rStyle w:val="Menufunction"/>
          <w:lang w:val="en-GB"/>
        </w:rPr>
        <w:t>Transcription &gt; Recordings...</w:t>
      </w:r>
      <w:r w:rsidRPr="00155B02">
        <w:rPr>
          <w:lang w:val="en-GB"/>
        </w:rPr>
        <w:t xml:space="preserve">). Should the list of linked recordings not hold a </w:t>
      </w:r>
      <w:r w:rsidR="002A2455" w:rsidRPr="00155B02">
        <w:rPr>
          <w:lang w:val="en-GB"/>
        </w:rPr>
        <w:t>.</w:t>
      </w:r>
      <w:r w:rsidRPr="00155B02">
        <w:rPr>
          <w:lang w:val="en-GB"/>
        </w:rPr>
        <w:t>WAV file, only a time line will be displayed instead of the oscillogram:</w:t>
      </w:r>
    </w:p>
    <w:p w14:paraId="55CDCF7B" w14:textId="77777777" w:rsidR="000959A2" w:rsidRPr="00155B02" w:rsidRDefault="002B43A4" w:rsidP="002A2455">
      <w:pPr>
        <w:spacing w:before="240"/>
        <w:jc w:val="center"/>
        <w:rPr>
          <w:rFonts w:ascii="Times New Roman" w:hAnsi="Times New Roman" w:cs="Times New Roman"/>
          <w:lang w:val="en-GB"/>
        </w:rPr>
      </w:pPr>
      <w:r>
        <w:rPr>
          <w:rFonts w:ascii="Times New Roman" w:hAnsi="Times New Roman" w:cs="Times New Roman"/>
          <w:lang w:val="en-GB"/>
        </w:rPr>
        <w:pict w14:anchorId="055B89CB">
          <v:shape id="_x0000_i1026" type="#_x0000_t75" style="width:283.5pt;height:73.5pt" filled="t">
            <v:fill color2="black"/>
            <v:imagedata r:id="rId12" o:title=""/>
          </v:shape>
        </w:pict>
      </w:r>
    </w:p>
    <w:p w14:paraId="1DB940C0" w14:textId="77777777" w:rsidR="000959A2" w:rsidRPr="00155B02" w:rsidRDefault="000959A2" w:rsidP="002A2455">
      <w:pPr>
        <w:pStyle w:val="Standard-BlockCharCharChar"/>
        <w:rPr>
          <w:lang w:val="en-GB"/>
        </w:rPr>
      </w:pPr>
      <w:r w:rsidRPr="00155B02">
        <w:rPr>
          <w:lang w:val="en-GB"/>
        </w:rPr>
        <w:t>The buttons for playing the recording can be found between the oscillogram and the musical score:</w:t>
      </w:r>
    </w:p>
    <w:p w14:paraId="7F11523C"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23C1E666">
          <v:shape id="_x0000_i1027" type="#_x0000_t75" style="width:355.5pt;height:24pt" filled="t">
            <v:fill color2="black"/>
            <v:imagedata r:id="rId13" o:title=""/>
          </v:shape>
        </w:pict>
      </w:r>
    </w:p>
    <w:p w14:paraId="70F0049C" w14:textId="77777777" w:rsidR="000959A2" w:rsidRPr="00155B02" w:rsidRDefault="000959A2" w:rsidP="002A2455">
      <w:pPr>
        <w:pStyle w:val="Standard-BlockCharCharChar"/>
        <w:rPr>
          <w:lang w:val="en-GB"/>
        </w:rPr>
      </w:pPr>
      <w:r w:rsidRPr="00155B02">
        <w:rPr>
          <w:lang w:val="en-GB"/>
        </w:rPr>
        <w:t>Their functions are (from right to left):</w:t>
      </w:r>
    </w:p>
    <w:p w14:paraId="42EDB5EE" w14:textId="77777777" w:rsidR="000959A2" w:rsidRPr="00155B02" w:rsidRDefault="000959A2" w:rsidP="002A2455">
      <w:pPr>
        <w:pStyle w:val="Standard-BlockCharCharChar"/>
        <w:spacing w:before="0" w:after="0"/>
        <w:rPr>
          <w:lang w:val="en-GB"/>
        </w:rPr>
      </w:pPr>
      <w:r w:rsidRPr="00155B02">
        <w:rPr>
          <w:lang w:val="en-GB"/>
        </w:rPr>
        <w:t>(1) Play the second before the selection in the oscillogram</w:t>
      </w:r>
    </w:p>
    <w:p w14:paraId="34693C9C" w14:textId="77777777" w:rsidR="000959A2" w:rsidRPr="00155B02" w:rsidRDefault="000959A2" w:rsidP="002A2455">
      <w:pPr>
        <w:pStyle w:val="Standard-BlockCharCharChar"/>
        <w:spacing w:before="0" w:after="0"/>
        <w:rPr>
          <w:lang w:val="en-GB"/>
        </w:rPr>
      </w:pPr>
      <w:r w:rsidRPr="00155B02">
        <w:rPr>
          <w:lang w:val="en-GB"/>
        </w:rPr>
        <w:t>(2) Play the first second of the selection</w:t>
      </w:r>
    </w:p>
    <w:p w14:paraId="4446FBA5" w14:textId="77777777" w:rsidR="000959A2" w:rsidRPr="00155B02" w:rsidRDefault="000959A2" w:rsidP="002A2455">
      <w:pPr>
        <w:pStyle w:val="Standard-BlockCharCharChar"/>
        <w:spacing w:before="0" w:after="0"/>
        <w:rPr>
          <w:lang w:val="en-GB"/>
        </w:rPr>
      </w:pPr>
      <w:r w:rsidRPr="00155B02">
        <w:rPr>
          <w:lang w:val="en-GB"/>
        </w:rPr>
        <w:t>(3) Play the current selection (Shortcut: Ctrl + Space)</w:t>
      </w:r>
    </w:p>
    <w:p w14:paraId="7230D403" w14:textId="77777777" w:rsidR="000959A2" w:rsidRPr="00155B02" w:rsidRDefault="000959A2" w:rsidP="002A2455">
      <w:pPr>
        <w:pStyle w:val="Standard-BlockCharCharChar"/>
        <w:spacing w:before="0" w:after="0"/>
        <w:rPr>
          <w:lang w:val="en-GB"/>
        </w:rPr>
      </w:pPr>
      <w:r w:rsidRPr="00155B02">
        <w:rPr>
          <w:lang w:val="en-GB"/>
        </w:rPr>
        <w:t>(4) Play the last second of the selection (Shortcut: Ctrl + Shift + Space)</w:t>
      </w:r>
    </w:p>
    <w:p w14:paraId="56426695" w14:textId="77777777" w:rsidR="000959A2" w:rsidRPr="00155B02" w:rsidRDefault="000959A2" w:rsidP="002A2455">
      <w:pPr>
        <w:pStyle w:val="Standard-BlockCharCharChar"/>
        <w:spacing w:before="0" w:after="0"/>
        <w:rPr>
          <w:lang w:val="en-GB"/>
        </w:rPr>
      </w:pPr>
      <w:r w:rsidRPr="00155B02">
        <w:rPr>
          <w:lang w:val="en-GB"/>
        </w:rPr>
        <w:t xml:space="preserve">(5) Play the first second after the selection </w:t>
      </w:r>
    </w:p>
    <w:p w14:paraId="4C6646C2" w14:textId="77777777" w:rsidR="000959A2" w:rsidRPr="00155B02" w:rsidRDefault="000959A2" w:rsidP="002A2455">
      <w:pPr>
        <w:pStyle w:val="Standard-BlockCharCharChar"/>
        <w:spacing w:before="0" w:after="0"/>
        <w:rPr>
          <w:lang w:val="en-GB"/>
        </w:rPr>
      </w:pPr>
      <w:r w:rsidRPr="00155B02">
        <w:rPr>
          <w:lang w:val="en-GB"/>
        </w:rPr>
        <w:t>(6) Loop the selection</w:t>
      </w:r>
    </w:p>
    <w:p w14:paraId="0AB55825" w14:textId="77777777" w:rsidR="000959A2" w:rsidRPr="00155B02" w:rsidRDefault="000959A2" w:rsidP="002A2455">
      <w:pPr>
        <w:pStyle w:val="Standard-BlockCharCharChar"/>
        <w:spacing w:before="0" w:after="0"/>
        <w:rPr>
          <w:lang w:val="en-GB"/>
        </w:rPr>
      </w:pPr>
      <w:r w:rsidRPr="00155B02">
        <w:rPr>
          <w:lang w:val="en-GB"/>
        </w:rPr>
        <w:t>(7) Play from cursor position (Shortcut: Ctrl + F4)</w:t>
      </w:r>
    </w:p>
    <w:p w14:paraId="6A034AD9" w14:textId="77777777" w:rsidR="000959A2" w:rsidRPr="00155B02" w:rsidRDefault="000959A2" w:rsidP="002A2455">
      <w:pPr>
        <w:pStyle w:val="Standard-BlockCharCharChar"/>
        <w:spacing w:before="0" w:after="0"/>
        <w:rPr>
          <w:lang w:val="en-GB"/>
        </w:rPr>
      </w:pPr>
      <w:r w:rsidRPr="00155B02">
        <w:rPr>
          <w:lang w:val="en-GB"/>
        </w:rPr>
        <w:t>(8) Pause (Shortcut: Ctrl + F5)</w:t>
      </w:r>
    </w:p>
    <w:p w14:paraId="1B5B44A5" w14:textId="77777777" w:rsidR="000959A2" w:rsidRPr="00155B02" w:rsidRDefault="000959A2" w:rsidP="002A2455">
      <w:pPr>
        <w:pStyle w:val="Standard-BlockCharCharChar"/>
        <w:spacing w:before="0" w:after="0"/>
        <w:rPr>
          <w:lang w:val="en-GB"/>
        </w:rPr>
      </w:pPr>
      <w:r w:rsidRPr="00155B02">
        <w:rPr>
          <w:lang w:val="en-GB"/>
        </w:rPr>
        <w:t>(9) Stop (Shortcut: Ctrl + F6)</w:t>
      </w:r>
    </w:p>
    <w:p w14:paraId="1765314E" w14:textId="77777777" w:rsidR="000959A2" w:rsidRPr="00155B02" w:rsidRDefault="000959A2" w:rsidP="002A2455">
      <w:pPr>
        <w:pStyle w:val="Standard-BlockCharCharChar"/>
        <w:rPr>
          <w:lang w:val="en-GB"/>
        </w:rPr>
      </w:pPr>
    </w:p>
    <w:p w14:paraId="20213C21" w14:textId="5B65F8B2" w:rsidR="000959A2" w:rsidRPr="00155B02" w:rsidRDefault="000959A2" w:rsidP="002A2455">
      <w:pPr>
        <w:pStyle w:val="Standard-BlockCharCharChar"/>
        <w:rPr>
          <w:lang w:val="en-GB"/>
        </w:rPr>
      </w:pPr>
      <w:r w:rsidRPr="00155B02">
        <w:rPr>
          <w:lang w:val="en-GB"/>
        </w:rPr>
        <w:lastRenderedPageBreak/>
        <w:t xml:space="preserve">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 In reverse, the buttons </w:t>
      </w:r>
      <w:ins w:id="8" w:author="Karolina Kaminska" w:date="2014-09-29T13:46:00Z">
        <w:r w:rsidR="00537B1E">
          <w:rPr>
            <w:lang w:val="en-GB"/>
          </w:rPr>
          <w:t>“</w:t>
        </w:r>
      </w:ins>
      <w:del w:id="9" w:author="Karolina Kaminska" w:date="2014-09-29T13:46:00Z">
        <w:r w:rsidR="00007CB6" w:rsidRPr="00155B02" w:rsidDel="00537B1E">
          <w:rPr>
            <w:lang w:val="en-GB"/>
          </w:rPr>
          <w:delText>„</w:delText>
        </w:r>
      </w:del>
      <w:r w:rsidRPr="00155B02">
        <w:rPr>
          <w:lang w:val="en-GB"/>
        </w:rPr>
        <w:t>Add event...</w:t>
      </w:r>
      <w:r w:rsidR="00E6350C" w:rsidRPr="00155B02">
        <w:rPr>
          <w:lang w:val="en-GB"/>
        </w:rPr>
        <w:t>“</w:t>
      </w:r>
      <w:r w:rsidRPr="00155B02">
        <w:rPr>
          <w:lang w:val="en-GB"/>
        </w:rPr>
        <w:t xml:space="preserve"> and </w:t>
      </w:r>
      <w:ins w:id="10" w:author="Karolina Kaminska" w:date="2014-09-29T13:46:00Z">
        <w:r w:rsidR="00537B1E">
          <w:rPr>
            <w:lang w:val="en-GB"/>
          </w:rPr>
          <w:t>“</w:t>
        </w:r>
      </w:ins>
      <w:del w:id="11" w:author="Karolina Kaminska" w:date="2014-09-29T13:46:00Z">
        <w:r w:rsidR="00007CB6" w:rsidRPr="00155B02" w:rsidDel="00537B1E">
          <w:rPr>
            <w:lang w:val="en-GB"/>
          </w:rPr>
          <w:delText>„</w:delText>
        </w:r>
      </w:del>
      <w:r w:rsidRPr="00155B02">
        <w:rPr>
          <w:lang w:val="en-GB"/>
        </w:rPr>
        <w:t>Append interval</w:t>
      </w:r>
      <w:r w:rsidR="00E6350C" w:rsidRPr="00155B02">
        <w:rPr>
          <w:lang w:val="en-GB"/>
        </w:rPr>
        <w:t>“</w:t>
      </w:r>
      <w:r w:rsidRPr="00155B02">
        <w:rPr>
          <w:lang w:val="en-GB"/>
        </w:rPr>
        <w:t xml:space="preserve"> can be used to insert events or time intervals into the musical score according to the current selection in the oscillogram. </w:t>
      </w:r>
      <w:ins w:id="12" w:author="Karolina Kaminska" w:date="2014-09-29T13:46:00Z">
        <w:r w:rsidR="00537B1E">
          <w:rPr>
            <w:lang w:val="en-GB"/>
          </w:rPr>
          <w:t xml:space="preserve">           </w:t>
        </w:r>
      </w:ins>
      <w:r w:rsidRPr="00155B02">
        <w:rPr>
          <w:lang w:val="en-GB"/>
        </w:rPr>
        <w:t xml:space="preserve">A detailed description can be found in the document </w:t>
      </w:r>
      <w:r w:rsidRPr="00EB67E8">
        <w:rPr>
          <w:rStyle w:val="Dokumentation"/>
          <w:lang w:val="en-GB"/>
        </w:rPr>
        <w:t>How to make a transcription from a digital recording</w:t>
      </w:r>
      <w:r w:rsidRPr="00155B02">
        <w:rPr>
          <w:lang w:val="en-GB"/>
        </w:rPr>
        <w:t xml:space="preserve">. </w:t>
      </w:r>
    </w:p>
    <w:p w14:paraId="17A5E5AE" w14:textId="77777777" w:rsidR="000959A2" w:rsidRPr="00155B02" w:rsidRDefault="002B43A4" w:rsidP="002A2455">
      <w:pPr>
        <w:spacing w:before="240" w:after="0"/>
        <w:rPr>
          <w:rFonts w:ascii="Times New Roman" w:hAnsi="Times New Roman" w:cs="Times New Roman"/>
          <w:lang w:val="en-GB"/>
        </w:rPr>
      </w:pPr>
      <w:r>
        <w:rPr>
          <w:rFonts w:ascii="Times New Roman" w:hAnsi="Times New Roman" w:cs="Times New Roman"/>
          <w:lang w:val="en-GB"/>
        </w:rPr>
        <w:pict w14:anchorId="60B08CA0">
          <v:shape id="_x0000_i1028" type="#_x0000_t75" style="width:468pt;height:117pt" filled="t">
            <v:fill color2="black"/>
            <v:imagedata r:id="rId14" o:title=""/>
          </v:shape>
        </w:pict>
      </w:r>
    </w:p>
    <w:p w14:paraId="2DA05C71" w14:textId="06F32347" w:rsidR="000959A2" w:rsidRPr="00155B02" w:rsidRDefault="000959A2" w:rsidP="002A2455">
      <w:pPr>
        <w:pStyle w:val="Standard-BlockCharCharChar"/>
        <w:rPr>
          <w:lang w:val="en-GB"/>
        </w:rPr>
      </w:pPr>
      <w:r w:rsidRPr="00155B02">
        <w:rPr>
          <w:lang w:val="en-GB"/>
        </w:rPr>
        <w:t xml:space="preserve">The musical score is composed of one or more tiers. Every tier contains events that are assigned to one or more intervals on the timeline. A detailed description of the basic units of an EXMARaLDA transcription can be found in the document </w:t>
      </w:r>
      <w:r w:rsidRPr="00155B02">
        <w:rPr>
          <w:rStyle w:val="Dokumentation"/>
          <w:lang w:val="en-GB"/>
        </w:rPr>
        <w:t>Understanding the basics of EXMARaLDA</w:t>
      </w:r>
      <w:r w:rsidR="002A2455" w:rsidRPr="00155B02">
        <w:rPr>
          <w:lang w:val="en-GB"/>
        </w:rPr>
        <w:t xml:space="preserve">. </w:t>
      </w:r>
    </w:p>
    <w:p w14:paraId="7C0723E1" w14:textId="77777777" w:rsidR="000959A2" w:rsidRPr="00155B02" w:rsidRDefault="002B43A4" w:rsidP="002A2455">
      <w:pPr>
        <w:spacing w:before="240"/>
        <w:rPr>
          <w:rFonts w:ascii="Times New Roman" w:hAnsi="Times New Roman" w:cs="Times New Roman"/>
          <w:lang w:val="en-GB"/>
        </w:rPr>
      </w:pPr>
      <w:r>
        <w:rPr>
          <w:rFonts w:ascii="Times New Roman" w:hAnsi="Times New Roman" w:cs="Times New Roman"/>
          <w:lang w:val="en-GB"/>
        </w:rPr>
        <w:pict w14:anchorId="700FD174">
          <v:shape id="_x0000_i1029" type="#_x0000_t75" style="width:468pt;height:106.5pt" filled="t">
            <v:fill color2="black"/>
            <v:imagedata r:id="rId15" o:title=""/>
          </v:shape>
        </w:pict>
      </w:r>
    </w:p>
    <w:p w14:paraId="3EE725E5" w14:textId="77777777" w:rsidR="000959A2" w:rsidRPr="00155B02" w:rsidRDefault="000959A2" w:rsidP="00213A2F">
      <w:pPr>
        <w:pStyle w:val="Standard-BlockCharCharChar"/>
        <w:rPr>
          <w:lang w:val="en-GB"/>
        </w:rPr>
      </w:pPr>
      <w:r w:rsidRPr="00155B02">
        <w:rPr>
          <w:lang w:val="en-GB"/>
        </w:rPr>
        <w:t>The visual nature of the oscillogram view can be altered by scrolling:</w:t>
      </w:r>
    </w:p>
    <w:p w14:paraId="22765887" w14:textId="389852E1" w:rsidR="000959A2"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Control-key</w:t>
      </w:r>
      <w:r w:rsidRPr="00155B02">
        <w:rPr>
          <w:lang w:val="en-GB"/>
        </w:rPr>
        <w:t xml:space="preserve"> and </w:t>
      </w:r>
      <w:r w:rsidRPr="00155B02">
        <w:rPr>
          <w:b/>
          <w:lang w:val="en-GB"/>
        </w:rPr>
        <w:t>scrolling up or down</w:t>
      </w:r>
      <w:r w:rsidRPr="00155B02">
        <w:rPr>
          <w:lang w:val="en-GB"/>
        </w:rPr>
        <w:t xml:space="preserve"> zooms in and out of the display horizontally, hence, a greater or smaller time unit is then shown per pixel.</w:t>
      </w:r>
    </w:p>
    <w:p w14:paraId="795C5A4F" w14:textId="77777777" w:rsidR="00213A2F" w:rsidRPr="00155B02" w:rsidRDefault="000959A2" w:rsidP="00213A2F">
      <w:pPr>
        <w:pStyle w:val="Aufzhlung"/>
        <w:spacing w:after="0"/>
        <w:rPr>
          <w:lang w:val="en-GB"/>
        </w:rPr>
      </w:pPr>
      <w:r w:rsidRPr="00155B02">
        <w:rPr>
          <w:lang w:val="en-GB"/>
        </w:rPr>
        <w:t xml:space="preserve">Pressing and holding the </w:t>
      </w:r>
      <w:r w:rsidRPr="00155B02">
        <w:rPr>
          <w:b/>
          <w:lang w:val="en-GB"/>
        </w:rPr>
        <w:t>Control and the Shift key</w:t>
      </w:r>
      <w:r w:rsidRPr="00155B02">
        <w:rPr>
          <w:lang w:val="en-GB"/>
        </w:rPr>
        <w:t xml:space="preserve"> and </w:t>
      </w:r>
      <w:r w:rsidRPr="00155B02">
        <w:rPr>
          <w:b/>
          <w:lang w:val="en-GB"/>
        </w:rPr>
        <w:t>scrolling up or down</w:t>
      </w:r>
      <w:r w:rsidRPr="00155B02">
        <w:rPr>
          <w:lang w:val="en-GB"/>
        </w:rPr>
        <w:t xml:space="preserve"> zooms in and out of the display vertically, hence, the oscillations are increased and decreased in size. This can be particularly useful, if the overall recording volume is too soft.</w:t>
      </w:r>
    </w:p>
    <w:p w14:paraId="632C63DC" w14:textId="67018168" w:rsidR="000959A2" w:rsidRPr="00155B02" w:rsidRDefault="000959A2" w:rsidP="00213A2F">
      <w:pPr>
        <w:pStyle w:val="Standard-BlockCharCharChar"/>
        <w:rPr>
          <w:lang w:val="en-GB"/>
        </w:rPr>
      </w:pPr>
      <w:r w:rsidRPr="00155B02">
        <w:rPr>
          <w:lang w:val="en-GB"/>
        </w:rPr>
        <w:t xml:space="preserve">If the current selection in the oscillogram is connected to the musical score, the selection boundaries will be displayed in green (at the beginning) and in red (at the end). If the selection boundaries in the oscillogram are altered in this state, these alterations will also be applied to the connected time values in the musical score. If the oscillogram view and the musical score are not connected, the selection boundaries will be displayed in blue. </w:t>
      </w:r>
    </w:p>
    <w:p w14:paraId="4C0441A0" w14:textId="77777777" w:rsidR="000959A2" w:rsidRPr="00155B02" w:rsidRDefault="002B43A4" w:rsidP="00213A2F">
      <w:pPr>
        <w:pStyle w:val="Standard-BlockCharCharChar"/>
        <w:rPr>
          <w:lang w:val="en-GB"/>
        </w:rPr>
      </w:pPr>
      <w:r>
        <w:rPr>
          <w:lang w:val="en-GB"/>
        </w:rPr>
        <w:lastRenderedPageBreak/>
        <w:pict w14:anchorId="29E34E98">
          <v:shape id="_x0000_i1030" type="#_x0000_t75" style="width:324pt;height:103.5pt" filled="t">
            <v:fill color2="black"/>
            <v:imagedata r:id="rId16" o:title=""/>
          </v:shape>
        </w:pict>
      </w:r>
    </w:p>
    <w:p w14:paraId="436BEC0E" w14:textId="77777777" w:rsidR="000959A2" w:rsidRPr="00155B02" w:rsidRDefault="000959A2" w:rsidP="009C0644">
      <w:pPr>
        <w:pStyle w:val="Standard-BlockCharCharChar"/>
        <w:rPr>
          <w:lang w:val="en-GB"/>
        </w:rPr>
      </w:pPr>
      <w:r w:rsidRPr="00155B02">
        <w:rPr>
          <w:lang w:val="en-GB"/>
        </w:rPr>
        <w:t>The buttons to modify the oscillogram can be found under it on the right hand side:</w:t>
      </w:r>
    </w:p>
    <w:p w14:paraId="5820D02A"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104AF603">
          <v:shape id="_x0000_i1031" type="#_x0000_t75" style="width:124.5pt;height:25.5pt" filled="t">
            <v:fill color2="black"/>
            <v:imagedata r:id="rId17" o:title=""/>
          </v:shape>
        </w:pict>
      </w:r>
    </w:p>
    <w:p w14:paraId="67852755" w14:textId="71124995" w:rsidR="000959A2" w:rsidRPr="00155B02" w:rsidRDefault="000959A2" w:rsidP="009C0644">
      <w:pPr>
        <w:pStyle w:val="Standard-BlockCharCharChar"/>
        <w:rPr>
          <w:lang w:val="en-GB"/>
        </w:rPr>
      </w:pPr>
      <w:r w:rsidRPr="00155B02">
        <w:rPr>
          <w:lang w:val="en-GB"/>
        </w:rPr>
        <w:t>The first button</w:t>
      </w:r>
      <w:r w:rsidR="00B0162A">
        <w:rPr>
          <w:lang w:val="en-GB"/>
        </w:rPr>
        <w:t xml:space="preserve"> </w:t>
      </w:r>
      <w:r w:rsidRPr="00155B02">
        <w:rPr>
          <w:lang w:val="en-GB"/>
        </w:rPr>
        <w:t>(</w:t>
      </w:r>
      <w:r w:rsidR="00B0162A">
        <w:rPr>
          <w:lang w:val="en-GB"/>
        </w:rPr>
        <w:t>“</w:t>
      </w:r>
      <w:r w:rsidRPr="00155B02">
        <w:rPr>
          <w:lang w:val="en-GB"/>
        </w:rPr>
        <w:t>Shift selection</w:t>
      </w:r>
      <w:r w:rsidR="00E6350C" w:rsidRPr="00155B02">
        <w:rPr>
          <w:lang w:val="en-GB"/>
        </w:rPr>
        <w:t>“</w:t>
      </w:r>
      <w:r w:rsidRPr="00155B02">
        <w:rPr>
          <w:lang w:val="en-GB"/>
        </w:rPr>
        <w:t>) moves the current selection in such a way that the new starting point is the same as the previous endpoint. The length of the selection is maintained:</w:t>
      </w:r>
    </w:p>
    <w:p w14:paraId="6043FC11"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26CC8DEF">
          <v:shape id="_x0000_i1032" type="#_x0000_t75" style="width:204pt;height:69pt" filled="t">
            <v:fill color2="black"/>
            <v:imagedata r:id="rId18" o:title=""/>
          </v:shape>
        </w:pict>
      </w:r>
      <w:r w:rsidR="000959A2" w:rsidRPr="00155B02">
        <w:rPr>
          <w:rFonts w:ascii="Times New Roman" w:hAnsi="Times New Roman" w:cs="Times New Roman"/>
          <w:lang w:val="en-GB"/>
        </w:rPr>
        <w:tab/>
      </w:r>
      <w:r w:rsidR="000959A2" w:rsidRPr="00155B02">
        <w:rPr>
          <w:rFonts w:ascii="Times New Roman" w:hAnsi="Times New Roman" w:cs="Times New Roman"/>
          <w:lang w:val="en-GB"/>
        </w:rPr>
        <w:tab/>
      </w:r>
      <w:r>
        <w:rPr>
          <w:rFonts w:ascii="Times New Roman" w:hAnsi="Times New Roman" w:cs="Times New Roman"/>
          <w:lang w:val="en-GB"/>
        </w:rPr>
        <w:pict w14:anchorId="106DD02F">
          <v:shape id="_x0000_i1033" type="#_x0000_t75" style="width:183pt;height:69pt" filled="t">
            <v:fill color2="black"/>
            <v:imagedata r:id="rId19" o:title=""/>
          </v:shape>
        </w:pict>
      </w:r>
    </w:p>
    <w:p w14:paraId="2658DE58" w14:textId="13F8D103" w:rsidR="000959A2" w:rsidRPr="00155B02" w:rsidRDefault="000959A2" w:rsidP="009C0644">
      <w:pPr>
        <w:pStyle w:val="Standard-BlockCharCharChar"/>
        <w:rPr>
          <w:lang w:val="en-GB"/>
        </w:rPr>
      </w:pPr>
      <w:r w:rsidRPr="00155B02">
        <w:rPr>
          <w:lang w:val="en-GB"/>
        </w:rPr>
        <w:t>The second button (</w:t>
      </w:r>
      <w:r w:rsidR="00537B1E">
        <w:rPr>
          <w:lang w:val="en-GB"/>
        </w:rPr>
        <w:t>“</w:t>
      </w:r>
      <w:r w:rsidRPr="00155B02">
        <w:rPr>
          <w:lang w:val="en-GB"/>
        </w:rPr>
        <w:t>Detach selection</w:t>
      </w:r>
      <w:r w:rsidR="00E6350C" w:rsidRPr="00155B02">
        <w:rPr>
          <w:lang w:val="en-GB"/>
        </w:rPr>
        <w:t>“</w:t>
      </w:r>
      <w:r w:rsidRPr="00155B02">
        <w:rPr>
          <w:lang w:val="en-GB"/>
        </w:rPr>
        <w:t>) keeps the current selection, but detaches the musical score from it. The colours of the boundaries then change from green/red to blue. The third button (</w:t>
      </w:r>
      <w:r w:rsidR="00537B1E">
        <w:rPr>
          <w:lang w:val="en-GB"/>
        </w:rPr>
        <w:t>“</w:t>
      </w:r>
      <w:r w:rsidRPr="00155B02">
        <w:rPr>
          <w:lang w:val="en-GB"/>
        </w:rPr>
        <w:t>Assign times</w:t>
      </w:r>
      <w:r w:rsidR="00E6350C" w:rsidRPr="00155B02">
        <w:rPr>
          <w:lang w:val="en-GB"/>
        </w:rPr>
        <w:t>“</w:t>
      </w:r>
      <w:r w:rsidRPr="00155B02">
        <w:rPr>
          <w:lang w:val="en-GB"/>
        </w:rPr>
        <w:t>) assigns the start and end time of the current selection in the oscillogram to the currently selected time points in the musical score.</w:t>
      </w:r>
    </w:p>
    <w:p w14:paraId="2A614CD9" w14:textId="77777777" w:rsidR="000959A2" w:rsidRPr="00EB67E8" w:rsidRDefault="000959A2" w:rsidP="009C0644">
      <w:pPr>
        <w:pStyle w:val="Standard-BlockCharCharChar"/>
        <w:rPr>
          <w:lang w:val="en-GB"/>
        </w:rPr>
      </w:pPr>
      <w:r w:rsidRPr="00EB67E8">
        <w:rPr>
          <w:lang w:val="en-GB"/>
        </w:rPr>
        <w:t>The selection boundaries in the oscillogram can be changed in the following way:</w:t>
      </w:r>
    </w:p>
    <w:p w14:paraId="71CDE5EA" w14:textId="77777777" w:rsidR="000959A2" w:rsidRPr="00601691" w:rsidRDefault="000959A2">
      <w:pPr>
        <w:pStyle w:val="Aufzhlung"/>
        <w:spacing w:after="0"/>
        <w:rPr>
          <w:lang w:val="en-GB"/>
        </w:rPr>
      </w:pPr>
      <w:r w:rsidRPr="00601691">
        <w:rPr>
          <w:lang w:val="en-GB"/>
        </w:rPr>
        <w:t>Clicking and pulling with the mouse</w:t>
      </w:r>
    </w:p>
    <w:p w14:paraId="02FA2DFC" w14:textId="77777777" w:rsidR="000959A2" w:rsidRPr="00601691" w:rsidRDefault="000959A2">
      <w:pPr>
        <w:pStyle w:val="Aufzhlung"/>
        <w:spacing w:after="0"/>
        <w:rPr>
          <w:lang w:val="en-GB"/>
        </w:rPr>
      </w:pPr>
      <w:r w:rsidRPr="00601691">
        <w:rPr>
          <w:lang w:val="en-GB"/>
        </w:rPr>
        <w:t>Placing the cursor near one of the boundaries and scrolling thereafter moves the boundary to the right or left.</w:t>
      </w:r>
    </w:p>
    <w:p w14:paraId="46FF36EA" w14:textId="4B77222D" w:rsidR="00E1642E" w:rsidRPr="00601691" w:rsidRDefault="00155B02">
      <w:pPr>
        <w:pStyle w:val="Aufzhlung"/>
        <w:tabs>
          <w:tab w:val="num" w:pos="482"/>
        </w:tabs>
        <w:spacing w:after="0"/>
        <w:rPr>
          <w:lang w:val="en-GB"/>
        </w:rPr>
        <w:pPrChange w:id="13" w:author="Karolina Kaminska" w:date="2014-09-29T13:49:00Z">
          <w:pPr>
            <w:pStyle w:val="Aufzhlung"/>
            <w:spacing w:after="0"/>
          </w:pPr>
        </w:pPrChange>
      </w:pPr>
      <w:r w:rsidRPr="00601691">
        <w:rPr>
          <w:lang w:val="en-GB"/>
        </w:rPr>
        <w:t>“</w:t>
      </w:r>
      <w:r w:rsidR="000959A2" w:rsidRPr="00601691">
        <w:rPr>
          <w:lang w:val="en-GB"/>
        </w:rPr>
        <w:t>Alt + Right Arrow key</w:t>
      </w:r>
      <w:r w:rsidR="00E6350C" w:rsidRPr="00601691">
        <w:rPr>
          <w:lang w:val="en-GB"/>
        </w:rPr>
        <w:t>“</w:t>
      </w:r>
      <w:r w:rsidR="000959A2" w:rsidRPr="00601691">
        <w:rPr>
          <w:lang w:val="en-GB"/>
        </w:rPr>
        <w:t xml:space="preserve"> moves the right boundary of the selection to the right. </w:t>
      </w:r>
      <w:r w:rsidRPr="00601691">
        <w:rPr>
          <w:lang w:val="en-GB"/>
        </w:rPr>
        <w:t>“</w:t>
      </w:r>
    </w:p>
    <w:p w14:paraId="52C2C648" w14:textId="224187B0" w:rsidR="000959A2" w:rsidRPr="00601691" w:rsidRDefault="000959A2">
      <w:pPr>
        <w:pStyle w:val="Aufzhlung"/>
        <w:spacing w:after="0"/>
        <w:rPr>
          <w:lang w:val="en-GB"/>
        </w:rPr>
      </w:pPr>
      <w:r w:rsidRPr="00601691">
        <w:rPr>
          <w:lang w:val="en-GB"/>
        </w:rPr>
        <w:t>Alt +Left arrow key</w:t>
      </w:r>
      <w:r w:rsidR="00E6350C" w:rsidRPr="00601691">
        <w:rPr>
          <w:lang w:val="en-GB"/>
        </w:rPr>
        <w:t>“</w:t>
      </w:r>
      <w:r w:rsidRPr="00601691">
        <w:rPr>
          <w:lang w:val="en-GB"/>
        </w:rPr>
        <w:t xml:space="preserve"> moves the right boundary to the left. Pressing Shift along with Alt and the arrow keys moves the left boundary of the selection.</w:t>
      </w:r>
    </w:p>
    <w:p w14:paraId="153D98AB" w14:textId="77777777" w:rsidR="000959A2" w:rsidRPr="00601691" w:rsidRDefault="000959A2">
      <w:pPr>
        <w:pStyle w:val="Aufzhlung"/>
        <w:spacing w:after="0"/>
        <w:rPr>
          <w:lang w:val="en-GB"/>
        </w:rPr>
      </w:pPr>
      <w:r w:rsidRPr="00601691">
        <w:rPr>
          <w:lang w:val="en-GB"/>
        </w:rPr>
        <w:t>Placing the cursor in the middle of the selection and scrolling thereafter moves the entire boundary to the right or left.</w:t>
      </w:r>
    </w:p>
    <w:p w14:paraId="3A23B9A8" w14:textId="77777777" w:rsidR="000959A2" w:rsidRPr="00155B02" w:rsidRDefault="000959A2" w:rsidP="009C0644">
      <w:pPr>
        <w:pStyle w:val="Standard-BlockCharCharChar"/>
        <w:rPr>
          <w:lang w:val="en-GB"/>
        </w:rPr>
      </w:pPr>
      <w:r w:rsidRPr="00155B02">
        <w:rPr>
          <w:lang w:val="en-GB"/>
        </w:rPr>
        <w:t>There are two possible ways to choose longer selections:</w:t>
      </w:r>
    </w:p>
    <w:p w14:paraId="272806D8" w14:textId="3466FA21" w:rsidR="000959A2" w:rsidRPr="009C0644" w:rsidRDefault="000959A2" w:rsidP="009C0644">
      <w:pPr>
        <w:pStyle w:val="Aufzhlung"/>
        <w:tabs>
          <w:tab w:val="num" w:pos="482"/>
        </w:tabs>
        <w:spacing w:after="0"/>
        <w:rPr>
          <w:rStyle w:val="BildCharChar1"/>
          <w:lang w:val="en-US"/>
        </w:rPr>
      </w:pPr>
      <w:r w:rsidRPr="00EB67E8">
        <w:rPr>
          <w:lang w:val="en-GB"/>
        </w:rPr>
        <w:t xml:space="preserve">Using the button </w:t>
      </w:r>
      <w:r w:rsidR="00601691">
        <w:rPr>
          <w:lang w:val="en-GB"/>
        </w:rPr>
        <w:t>“</w:t>
      </w:r>
      <w:r w:rsidRPr="00EB67E8">
        <w:rPr>
          <w:lang w:val="en-GB"/>
        </w:rPr>
        <w:t>Navigate in the recording</w:t>
      </w:r>
      <w:r w:rsidR="00E6350C" w:rsidRPr="00EB67E8">
        <w:rPr>
          <w:lang w:val="en-GB"/>
        </w:rPr>
        <w:t>“</w:t>
      </w:r>
      <w:r w:rsidRPr="00EB67E8">
        <w:rPr>
          <w:lang w:val="en-GB"/>
        </w:rPr>
        <w:t xml:space="preserve"> (above the oscillogram view to the left) opens a dialog that allows input of selection boundaries in numbers:</w:t>
      </w:r>
      <w:r w:rsidRPr="009C0644">
        <w:rPr>
          <w:rStyle w:val="BildCharChar1"/>
          <w:lang w:val="en-US"/>
        </w:rPr>
        <w:t xml:space="preserve"> </w:t>
      </w:r>
    </w:p>
    <w:p w14:paraId="459B54ED" w14:textId="77777777" w:rsidR="000959A2" w:rsidRPr="009C0644" w:rsidRDefault="000959A2">
      <w:pPr>
        <w:rPr>
          <w:rStyle w:val="BildCharChar1"/>
          <w:lang w:val="en-US"/>
        </w:rPr>
      </w:pPr>
    </w:p>
    <w:p w14:paraId="7315D45F" w14:textId="77777777" w:rsidR="000959A2" w:rsidRPr="009C0644" w:rsidRDefault="002B43A4">
      <w:pPr>
        <w:jc w:val="center"/>
        <w:rPr>
          <w:rStyle w:val="BildCharChar1"/>
        </w:rPr>
      </w:pPr>
      <w:r>
        <w:rPr>
          <w:rStyle w:val="BildCharChar1"/>
        </w:rPr>
        <w:lastRenderedPageBreak/>
        <w:pict w14:anchorId="5FD8640E">
          <v:shape id="_x0000_i1034" type="#_x0000_t75" style="width:141pt;height:196.5pt" filled="t">
            <v:fill color2="black"/>
            <v:imagedata r:id="rId20" o:title=""/>
          </v:shape>
        </w:pict>
      </w:r>
    </w:p>
    <w:p w14:paraId="27813D45" w14:textId="77777777" w:rsidR="000959A2" w:rsidRPr="009C0644" w:rsidRDefault="000959A2">
      <w:pPr>
        <w:jc w:val="center"/>
        <w:rPr>
          <w:rStyle w:val="BildCharChar1"/>
        </w:rPr>
      </w:pPr>
    </w:p>
    <w:p w14:paraId="2418442E" w14:textId="2A4CBECC" w:rsidR="00155B02" w:rsidRPr="00B20F49" w:rsidRDefault="000959A2" w:rsidP="009C0644">
      <w:pPr>
        <w:pStyle w:val="Aufzhlung"/>
        <w:tabs>
          <w:tab w:val="num" w:pos="482"/>
        </w:tabs>
        <w:spacing w:after="0"/>
        <w:rPr>
          <w:lang w:val="en-GB"/>
        </w:rPr>
      </w:pPr>
      <w:r w:rsidRPr="00EB67E8">
        <w:rPr>
          <w:lang w:val="en-GB"/>
        </w:rPr>
        <w:t>Double-clicking sets a mark in the oscillogram view. The next double-click then places a selection from the marked position up to the second double-click.</w:t>
      </w:r>
    </w:p>
    <w:p w14:paraId="7ED77266" w14:textId="0B0198BB" w:rsidR="000959A2" w:rsidRPr="00155B02" w:rsidRDefault="00155B02" w:rsidP="00155B02">
      <w:pPr>
        <w:rPr>
          <w:rFonts w:ascii="Times New Roman" w:hAnsi="Times New Roman" w:cs="Times New Roman"/>
          <w:lang w:val="en-GB"/>
        </w:rPr>
      </w:pPr>
      <w:r>
        <w:rPr>
          <w:rFonts w:ascii="Times New Roman" w:hAnsi="Times New Roman" w:cs="Times New Roman"/>
          <w:lang w:val="en-GB"/>
        </w:rPr>
        <w:br w:type="page"/>
      </w:r>
    </w:p>
    <w:p w14:paraId="57A777BD" w14:textId="77A2D0DC" w:rsidR="000959A2" w:rsidRPr="00155B02" w:rsidRDefault="000959A2" w:rsidP="009C0644">
      <w:pPr>
        <w:pStyle w:val="berschrift1"/>
      </w:pPr>
      <w:bookmarkStart w:id="14" w:name="_Toc403472666"/>
      <w:r w:rsidRPr="00155B02">
        <w:lastRenderedPageBreak/>
        <w:t>PANELS</w:t>
      </w:r>
      <w:bookmarkEnd w:id="14"/>
      <w:r w:rsidRPr="00155B02">
        <w:t xml:space="preserve"> </w:t>
      </w:r>
    </w:p>
    <w:p w14:paraId="532E1418" w14:textId="77777777" w:rsidR="000959A2" w:rsidRPr="00155B02" w:rsidRDefault="000959A2" w:rsidP="000959A2">
      <w:pPr>
        <w:pStyle w:val="berschrift2"/>
        <w:numPr>
          <w:ilvl w:val="1"/>
          <w:numId w:val="2"/>
        </w:numPr>
        <w:rPr>
          <w:lang w:val="en-GB"/>
        </w:rPr>
      </w:pPr>
      <w:bookmarkStart w:id="15" w:name="_Toc403472667"/>
      <w:r w:rsidRPr="00155B02">
        <w:rPr>
          <w:lang w:val="en-GB"/>
        </w:rPr>
        <w:t>Keyboard</w:t>
      </w:r>
      <w:bookmarkEnd w:id="15"/>
    </w:p>
    <w:p w14:paraId="67EC41BC" w14:textId="574CF501" w:rsidR="000959A2" w:rsidRPr="00155B02" w:rsidRDefault="000959A2">
      <w:pPr>
        <w:pStyle w:val="Standard-BlockCharCharChar"/>
        <w:rPr>
          <w:lang w:val="en-GB"/>
        </w:rPr>
      </w:pPr>
      <w:r w:rsidRPr="00155B02">
        <w:rPr>
          <w:lang w:val="en-GB"/>
        </w:rP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sidRPr="00155B02">
        <w:rPr>
          <w:rStyle w:val="Menufunction"/>
          <w:lang w:val="en-GB"/>
        </w:rPr>
        <w:t>View &gt; Keyboard</w:t>
      </w:r>
      <w:r w:rsidRPr="00155B02">
        <w:rPr>
          <w:lang w:val="en-GB"/>
        </w:rPr>
        <w:t xml:space="preserve"> to have it displayed. </w:t>
      </w:r>
    </w:p>
    <w:p w14:paraId="6DA2BDF5" w14:textId="77777777" w:rsidR="000959A2" w:rsidRPr="00155B02" w:rsidRDefault="002B43A4">
      <w:pPr>
        <w:pStyle w:val="BildChar"/>
        <w:rPr>
          <w:rFonts w:ascii="Times New Roman" w:hAnsi="Times New Roman"/>
          <w:lang w:val="en-GB"/>
        </w:rPr>
      </w:pPr>
      <w:r>
        <w:rPr>
          <w:rFonts w:ascii="Times New Roman" w:hAnsi="Times New Roman"/>
          <w:lang w:val="en-GB"/>
        </w:rPr>
        <w:pict w14:anchorId="0B8343C8">
          <v:shape id="_x0000_i1035" type="#_x0000_t75" style="width:297pt;height:279pt" filled="t">
            <v:fill color2="black"/>
            <v:imagedata r:id="rId21" o:title=""/>
          </v:shape>
        </w:pict>
      </w:r>
    </w:p>
    <w:p w14:paraId="0156BAB6" w14:textId="77777777" w:rsidR="00EB67E8" w:rsidRDefault="000959A2">
      <w:pPr>
        <w:pStyle w:val="Standard-BlockCharCharChar"/>
        <w:rPr>
          <w:lang w:val="en-GB"/>
        </w:rPr>
      </w:pPr>
      <w:r w:rsidRPr="00155B02">
        <w:rPr>
          <w:lang w:val="en-GB"/>
        </w:rPr>
        <w:t>The scrollbar on the right hand side allows alterations in size of the keyboard symbols.</w:t>
      </w:r>
      <w:r w:rsidR="00EB67E8">
        <w:rPr>
          <w:lang w:val="en-GB"/>
        </w:rPr>
        <w:t xml:space="preserve"> </w:t>
      </w:r>
    </w:p>
    <w:p w14:paraId="405EEBE0" w14:textId="77459B2D" w:rsidR="000959A2" w:rsidRPr="00155B02" w:rsidRDefault="000959A2">
      <w:pPr>
        <w:pStyle w:val="Standard-BlockCharCharChar"/>
        <w:rPr>
          <w:lang w:val="en-GB"/>
        </w:rPr>
      </w:pPr>
      <w:r w:rsidRPr="00155B02">
        <w:rPr>
          <w:lang w:val="en-GB"/>
        </w:rPr>
        <w:t xml:space="preserve">Most symbols are equipped with a short </w:t>
      </w:r>
      <w:r w:rsidR="00155B02">
        <w:rPr>
          <w:lang w:val="en-GB"/>
        </w:rPr>
        <w:t>“</w:t>
      </w:r>
      <w:r w:rsidRPr="00155B02">
        <w:rPr>
          <w:lang w:val="en-GB"/>
        </w:rPr>
        <w:t>tool tip</w:t>
      </w:r>
      <w:r w:rsidR="00E6350C" w:rsidRPr="00155B02">
        <w:rPr>
          <w:lang w:val="en-GB"/>
        </w:rPr>
        <w:t>“</w:t>
      </w:r>
      <w:r w:rsidRPr="00155B02">
        <w:rPr>
          <w:lang w:val="en-GB"/>
        </w:rPr>
        <w:t xml:space="preserve"> that elaborates on both meaning and function. Hover over the symbol to have the </w:t>
      </w:r>
      <w:r w:rsidR="00155B02">
        <w:rPr>
          <w:lang w:val="en-GB"/>
        </w:rPr>
        <w:t>“</w:t>
      </w:r>
      <w:r w:rsidRPr="00155B02">
        <w:rPr>
          <w:lang w:val="en-GB"/>
        </w:rPr>
        <w:t>tool tip</w:t>
      </w:r>
      <w:r w:rsidR="00E6350C" w:rsidRPr="00155B02">
        <w:rPr>
          <w:lang w:val="en-GB"/>
        </w:rPr>
        <w:t>“</w:t>
      </w:r>
      <w:r w:rsidRPr="00155B02">
        <w:rPr>
          <w:lang w:val="en-GB"/>
        </w:rPr>
        <w:t xml:space="preserve"> displayed:</w:t>
      </w:r>
    </w:p>
    <w:p w14:paraId="508640E9" w14:textId="77777777" w:rsidR="000959A2" w:rsidRPr="00155B02" w:rsidRDefault="002B43A4">
      <w:pPr>
        <w:pStyle w:val="BildChar"/>
        <w:rPr>
          <w:rFonts w:ascii="Times New Roman" w:hAnsi="Times New Roman"/>
          <w:lang w:val="en-GB"/>
        </w:rPr>
      </w:pPr>
      <w:r>
        <w:rPr>
          <w:rFonts w:ascii="Times New Roman" w:hAnsi="Times New Roman"/>
          <w:lang w:val="en-GB"/>
        </w:rPr>
        <w:pict w14:anchorId="45CC0933">
          <v:shape id="_x0000_i1036" type="#_x0000_t75" style="width:142.5pt;height:73.5pt" filled="t">
            <v:fill color2="black"/>
            <v:imagedata r:id="rId22" o:title=""/>
          </v:shape>
        </w:pict>
      </w:r>
    </w:p>
    <w:p w14:paraId="2D0B2EC0" w14:textId="77777777" w:rsidR="000959A2" w:rsidRPr="00155B02" w:rsidRDefault="000959A2">
      <w:pPr>
        <w:pStyle w:val="Standard-BlockCharCharChar"/>
        <w:rPr>
          <w:lang w:val="en-GB"/>
        </w:rPr>
      </w:pPr>
      <w:r w:rsidRPr="00155B02">
        <w:rPr>
          <w:lang w:val="en-GB"/>
        </w:rPr>
        <w:t>To insert a symbol into the musical score, move the cursor to that position in the musical score and click on the desired symbol. To choose a different keyboard, click on the arrow and select a different keyboard from the list. Please note:</w:t>
      </w:r>
    </w:p>
    <w:p w14:paraId="1485B6F7" w14:textId="0CA17728" w:rsidR="000959A2" w:rsidRPr="00155B02" w:rsidRDefault="000959A2" w:rsidP="009C0644">
      <w:pPr>
        <w:pStyle w:val="Aufzhlung"/>
        <w:rPr>
          <w:lang w:val="en-GB"/>
        </w:rPr>
      </w:pPr>
      <w:r w:rsidRPr="00155B02">
        <w:rPr>
          <w:lang w:val="en-GB"/>
        </w:rPr>
        <w:t xml:space="preserve">A number of symbols are only available in a few fonts, namely those that cover a great range of Unicode </w:t>
      </w:r>
      <w:commentRangeStart w:id="16"/>
      <w:r w:rsidRPr="00155B02">
        <w:rPr>
          <w:lang w:val="en-GB"/>
        </w:rPr>
        <w:t xml:space="preserve">(e.g. </w:t>
      </w:r>
      <w:r w:rsidR="0027135A">
        <w:rPr>
          <w:lang w:val="en-GB"/>
        </w:rPr>
        <w:t>“</w:t>
      </w:r>
      <w:r w:rsidRPr="00155B02">
        <w:rPr>
          <w:lang w:val="en-GB"/>
        </w:rPr>
        <w:t>Arial Unicode MS</w:t>
      </w:r>
      <w:r w:rsidR="00E6350C" w:rsidRPr="00155B02">
        <w:rPr>
          <w:lang w:val="en-GB"/>
        </w:rPr>
        <w:t>“</w:t>
      </w:r>
      <w:r w:rsidRPr="00155B02">
        <w:rPr>
          <w:lang w:val="en-GB"/>
        </w:rPr>
        <w:t xml:space="preserve">). </w:t>
      </w:r>
      <w:commentRangeEnd w:id="16"/>
      <w:r w:rsidRPr="00155B02">
        <w:rPr>
          <w:rStyle w:val="Kommentarzeichen"/>
          <w:rFonts w:eastAsia="SimSun"/>
          <w:lang w:val="en-GB"/>
        </w:rPr>
        <w:commentReference w:id="16"/>
      </w:r>
      <w:r w:rsidRPr="00155B02">
        <w:rPr>
          <w:lang w:val="en-GB"/>
        </w:rPr>
        <w:t xml:space="preserve">The font that is used in the keyboard can be selected in </w:t>
      </w:r>
      <w:r w:rsidRPr="00342200">
        <w:rPr>
          <w:rStyle w:val="Menufunction"/>
          <w:lang w:val="en-US"/>
        </w:rPr>
        <w:t>Edit &gt;  Preferences &gt; Fonts</w:t>
      </w:r>
      <w:r w:rsidRPr="00155B02">
        <w:rPr>
          <w:lang w:val="en-GB"/>
        </w:rPr>
        <w:t xml:space="preserve">. If the desired symbol appears as a square in the musical score, the tier's font needs to be reformatted (see also </w:t>
      </w:r>
      <w:r w:rsidRPr="00342200">
        <w:rPr>
          <w:rStyle w:val="Menufunction"/>
          <w:lang w:val="en-US"/>
        </w:rPr>
        <w:t>Format &gt; Edit format table</w:t>
      </w:r>
      <w:r w:rsidRPr="00155B02">
        <w:rPr>
          <w:lang w:val="en-GB"/>
        </w:rPr>
        <w:t>).</w:t>
      </w:r>
    </w:p>
    <w:p w14:paraId="68C8E563" w14:textId="77777777" w:rsidR="000959A2" w:rsidRPr="00155B02" w:rsidRDefault="000959A2">
      <w:pPr>
        <w:pStyle w:val="Standard-BlockCharCharChar"/>
        <w:rPr>
          <w:lang w:val="en-GB"/>
        </w:rPr>
      </w:pPr>
    </w:p>
    <w:p w14:paraId="7E1507FD" w14:textId="77777777" w:rsidR="000959A2" w:rsidRPr="00155B02" w:rsidRDefault="000959A2">
      <w:pPr>
        <w:rPr>
          <w:rFonts w:ascii="Times New Roman" w:hAnsi="Times New Roman" w:cs="Times New Roman"/>
          <w:lang w:val="en-GB"/>
        </w:rPr>
        <w:sectPr w:rsidR="000959A2" w:rsidRPr="00155B02" w:rsidSect="004D620B">
          <w:headerReference w:type="default" r:id="rId25"/>
          <w:footerReference w:type="even" r:id="rId26"/>
          <w:footerReference w:type="default" r:id="rId27"/>
          <w:headerReference w:type="first" r:id="rId28"/>
          <w:footerReference w:type="first" r:id="rId29"/>
          <w:pgSz w:w="11906" w:h="16838"/>
          <w:pgMar w:top="1417" w:right="1417" w:bottom="1134" w:left="1417" w:header="708" w:footer="708" w:gutter="0"/>
          <w:cols w:space="708"/>
          <w:docGrid w:linePitch="360"/>
        </w:sectPr>
      </w:pPr>
    </w:p>
    <w:p w14:paraId="07E06CE0" w14:textId="77777777" w:rsidR="000959A2" w:rsidRPr="00155B02" w:rsidRDefault="000959A2" w:rsidP="000959A2">
      <w:pPr>
        <w:pStyle w:val="berschrift2"/>
        <w:numPr>
          <w:ilvl w:val="1"/>
          <w:numId w:val="2"/>
        </w:numPr>
        <w:rPr>
          <w:lang w:val="en-GB"/>
        </w:rPr>
      </w:pPr>
      <w:bookmarkStart w:id="17" w:name="_Toc403472668"/>
      <w:r w:rsidRPr="00155B02">
        <w:rPr>
          <w:lang w:val="en-GB"/>
        </w:rPr>
        <w:lastRenderedPageBreak/>
        <w:t>Link panel</w:t>
      </w:r>
      <w:bookmarkEnd w:id="17"/>
    </w:p>
    <w:p w14:paraId="4AEB498A" w14:textId="77777777" w:rsidR="000959A2" w:rsidRPr="00155B02" w:rsidRDefault="000959A2">
      <w:pPr>
        <w:pStyle w:val="Standard-BlockCharCharChar"/>
        <w:rPr>
          <w:lang w:val="en-GB"/>
        </w:rPr>
      </w:pPr>
      <w:r w:rsidRPr="00155B02">
        <w:rPr>
          <w:lang w:val="en-GB"/>
        </w:rPr>
        <w:t xml:space="preserve">The link panel links event descriptions to image, audio, video and text files. Should the link panel not appear on your screen, choose </w:t>
      </w:r>
      <w:r w:rsidRPr="00342200">
        <w:rPr>
          <w:rStyle w:val="Menufunction"/>
          <w:lang w:val="en-US"/>
        </w:rPr>
        <w:t>View &gt; Link panel</w:t>
      </w:r>
      <w:r w:rsidRPr="00155B02">
        <w:rPr>
          <w:lang w:val="en-GB"/>
        </w:rPr>
        <w:t xml:space="preserve"> to have it displayed. </w:t>
      </w:r>
    </w:p>
    <w:p w14:paraId="72025BFC" w14:textId="296501FD" w:rsidR="000959A2" w:rsidRPr="00155B02" w:rsidRDefault="000959A2">
      <w:pPr>
        <w:pStyle w:val="Standard-BlockCharCharChar"/>
        <w:rPr>
          <w:lang w:val="en-GB"/>
        </w:rPr>
      </w:pPr>
      <w:r w:rsidRPr="00155B02">
        <w:rPr>
          <w:lang w:val="en-GB"/>
        </w:rPr>
        <w:t xml:space="preserve">To link an event to an external file, select the event in the musical score and choose whether it's an image, audio, video or text file in the </w:t>
      </w:r>
      <w:r w:rsidR="00B20F49">
        <w:rPr>
          <w:lang w:val="en-GB"/>
        </w:rPr>
        <w:t>“</w:t>
      </w:r>
      <w:r w:rsidRPr="00155B02">
        <w:rPr>
          <w:lang w:val="en-GB"/>
        </w:rPr>
        <w:t>Link Medium</w:t>
      </w:r>
      <w:r w:rsidR="00E6350C" w:rsidRPr="00155B02">
        <w:rPr>
          <w:lang w:val="en-GB"/>
        </w:rPr>
        <w:t>“</w:t>
      </w:r>
      <w:r w:rsidRPr="00155B02">
        <w:rPr>
          <w:lang w:val="en-GB"/>
        </w:rPr>
        <w:t xml:space="preserve"> menu. Enter the storage location of the file to be linked in </w:t>
      </w:r>
      <w:r w:rsidR="00B20F49">
        <w:rPr>
          <w:lang w:val="en-GB"/>
        </w:rPr>
        <w:t>“</w:t>
      </w:r>
      <w:r w:rsidRPr="00155B02">
        <w:rPr>
          <w:lang w:val="en-GB"/>
        </w:rPr>
        <w:t>Link URL</w:t>
      </w:r>
      <w:r w:rsidR="00E6350C" w:rsidRPr="00155B02">
        <w:rPr>
          <w:lang w:val="en-GB"/>
        </w:rPr>
        <w:t>“</w:t>
      </w:r>
      <w:r w:rsidRPr="00155B02">
        <w:rPr>
          <w:lang w:val="en-GB"/>
        </w:rPr>
        <w:t xml:space="preserve">. Click </w:t>
      </w:r>
      <w:r w:rsidR="00B20F49" w:rsidRPr="00B20F49">
        <w:rPr>
          <w:lang w:val="en-GB"/>
        </w:rPr>
        <w:t>“</w:t>
      </w:r>
      <w:r w:rsidRPr="00B20F49">
        <w:rPr>
          <w:lang w:val="en-GB"/>
        </w:rPr>
        <w:t>Browse...</w:t>
      </w:r>
      <w:r w:rsidR="00B20F49" w:rsidRPr="00B20F49">
        <w:rPr>
          <w:lang w:val="en-GB"/>
        </w:rPr>
        <w:t>”</w:t>
      </w:r>
      <w:r w:rsidRPr="00B20F49">
        <w:rPr>
          <w:lang w:val="en-GB"/>
        </w:rPr>
        <w:t xml:space="preserve"> </w:t>
      </w:r>
      <w:r w:rsidRPr="00155B02">
        <w:rPr>
          <w:lang w:val="en-GB"/>
        </w:rPr>
        <w:t xml:space="preserve">to open a new dialog. Here, you can search for the file on your computer. </w:t>
      </w:r>
    </w:p>
    <w:p w14:paraId="2972BA12" w14:textId="77777777" w:rsidR="000959A2" w:rsidRPr="00155B02" w:rsidRDefault="000959A2">
      <w:pPr>
        <w:pStyle w:val="Standard-BlockCharCharChar"/>
        <w:rPr>
          <w:lang w:val="en-GB"/>
        </w:rPr>
      </w:pPr>
      <w:r w:rsidRPr="00155B02">
        <w:rPr>
          <w:lang w:val="en-GB"/>
        </w:rPr>
        <w:t xml:space="preserve">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 </w:t>
      </w:r>
    </w:p>
    <w:p w14:paraId="31590E45" w14:textId="77777777" w:rsidR="000959A2" w:rsidRPr="00155B02" w:rsidRDefault="000959A2">
      <w:pPr>
        <w:pStyle w:val="Standard-BlockCharCharChar"/>
        <w:rPr>
          <w:lang w:val="en-GB"/>
        </w:rPr>
      </w:pPr>
    </w:p>
    <w:p w14:paraId="40853CB7" w14:textId="77777777" w:rsidR="000959A2" w:rsidRPr="00155B02" w:rsidRDefault="002B43A4">
      <w:pPr>
        <w:pStyle w:val="BildChar"/>
        <w:rPr>
          <w:rFonts w:ascii="Times New Roman" w:hAnsi="Times New Roman"/>
          <w:lang w:val="en-GB"/>
        </w:rPr>
      </w:pPr>
      <w:r>
        <w:rPr>
          <w:rFonts w:ascii="Times New Roman" w:hAnsi="Times New Roman"/>
          <w:lang w:val="en-GB"/>
        </w:rPr>
        <w:pict w14:anchorId="3F89D68C">
          <v:shape id="_x0000_i1037" type="#_x0000_t75" style="width:211.5pt;height:247.5pt" filled="t">
            <v:fill color2="black"/>
            <v:imagedata r:id="rId30" o:title=""/>
          </v:shape>
        </w:pict>
      </w:r>
      <w:commentRangeStart w:id="18"/>
    </w:p>
    <w:p w14:paraId="5277158A" w14:textId="77777777" w:rsidR="000959A2" w:rsidRPr="00155B02" w:rsidRDefault="000959A2">
      <w:pPr>
        <w:pStyle w:val="BildChar"/>
        <w:rPr>
          <w:rFonts w:ascii="Times New Roman" w:hAnsi="Times New Roman"/>
          <w:lang w:val="en-GB"/>
        </w:rPr>
      </w:pPr>
    </w:p>
    <w:p w14:paraId="3D823FE6" w14:textId="230A1330" w:rsidR="000959A2" w:rsidRPr="00155B02" w:rsidRDefault="002B43A4">
      <w:pPr>
        <w:pStyle w:val="BildChar"/>
        <w:rPr>
          <w:rFonts w:ascii="Times New Roman" w:hAnsi="Times New Roman"/>
          <w:lang w:val="en-GB"/>
        </w:rPr>
      </w:pPr>
      <w:r>
        <w:rPr>
          <w:rFonts w:ascii="Times New Roman" w:hAnsi="Times New Roman"/>
          <w:lang w:val="en-GB"/>
        </w:rPr>
        <w:pict w14:anchorId="25F89DB7">
          <v:shape id="_x0000_i1038" type="#_x0000_t75" style="width:195pt;height:174pt" filled="t">
            <v:fill color2="black"/>
            <v:imagedata r:id="rId31" o:title=""/>
          </v:shape>
        </w:pict>
      </w:r>
      <w:r w:rsidR="000959A2" w:rsidRPr="00155B02">
        <w:rPr>
          <w:rFonts w:ascii="Times New Roman" w:hAnsi="Times New Roman"/>
          <w:lang w:val="en-GB"/>
        </w:rPr>
        <w:t xml:space="preserve"> </w:t>
      </w:r>
      <w:r>
        <w:rPr>
          <w:rFonts w:ascii="Times New Roman" w:hAnsi="Times New Roman"/>
          <w:lang w:val="en-GB"/>
        </w:rPr>
        <w:pict w14:anchorId="4DC73BB0">
          <v:shape id="_x0000_i1039" type="#_x0000_t75" style="width:190.5pt;height:174pt" filled="t">
            <v:fill color2="black"/>
            <v:imagedata r:id="rId32" o:title=""/>
          </v:shape>
        </w:pict>
      </w:r>
      <w:commentRangeEnd w:id="18"/>
      <w:r w:rsidR="000959A2" w:rsidRPr="00155B02">
        <w:rPr>
          <w:rStyle w:val="Kommentarzeichen"/>
          <w:rFonts w:ascii="Times New Roman" w:eastAsia="SimSun" w:hAnsi="Times New Roman"/>
          <w:lang w:val="en-GB"/>
        </w:rPr>
        <w:commentReference w:id="18"/>
      </w:r>
    </w:p>
    <w:p w14:paraId="48DA428E" w14:textId="77777777" w:rsidR="000959A2" w:rsidRPr="00155B02" w:rsidRDefault="000959A2">
      <w:pPr>
        <w:pStyle w:val="Standard-BlockCharCharChar"/>
        <w:rPr>
          <w:lang w:val="en-GB"/>
        </w:rPr>
      </w:pPr>
    </w:p>
    <w:p w14:paraId="78381FEB" w14:textId="77777777" w:rsidR="000959A2" w:rsidRPr="00155B02" w:rsidRDefault="000959A2">
      <w:pPr>
        <w:pStyle w:val="Standard-BlockCharCharChar"/>
        <w:rPr>
          <w:lang w:val="en-GB"/>
        </w:rPr>
      </w:pPr>
    </w:p>
    <w:p w14:paraId="1C2D6E83" w14:textId="77777777" w:rsidR="000959A2" w:rsidRPr="00155B02" w:rsidRDefault="000959A2">
      <w:pPr>
        <w:rPr>
          <w:rFonts w:ascii="Times New Roman" w:hAnsi="Times New Roman" w:cs="Times New Roman"/>
          <w:lang w:val="en-GB"/>
        </w:rPr>
        <w:sectPr w:rsidR="000959A2" w:rsidRPr="00155B02">
          <w:headerReference w:type="even" r:id="rId33"/>
          <w:headerReference w:type="default" r:id="rId34"/>
          <w:footerReference w:type="even" r:id="rId35"/>
          <w:footerReference w:type="default" r:id="rId36"/>
          <w:headerReference w:type="first" r:id="rId37"/>
          <w:footerReference w:type="first" r:id="rId38"/>
          <w:pgSz w:w="11906" w:h="16838"/>
          <w:pgMar w:top="1361" w:right="1134" w:bottom="907" w:left="1418" w:header="624" w:footer="720" w:gutter="0"/>
          <w:cols w:space="720"/>
          <w:docGrid w:linePitch="240" w:charSpace="32768"/>
        </w:sectPr>
      </w:pPr>
    </w:p>
    <w:p w14:paraId="15F5600C"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19" w:name="_Toc403472669"/>
      <w:r w:rsidRPr="00155B02">
        <w:rPr>
          <w:lang w:val="en-GB"/>
        </w:rPr>
        <w:lastRenderedPageBreak/>
        <w:t>Audio/Video panel</w:t>
      </w:r>
      <w:bookmarkEnd w:id="19"/>
    </w:p>
    <w:p w14:paraId="1F8ADB9C" w14:textId="18412AA7" w:rsidR="000959A2" w:rsidRPr="00155B02" w:rsidRDefault="000959A2">
      <w:pPr>
        <w:pStyle w:val="Standard-BlockCharCharChar"/>
        <w:rPr>
          <w:lang w:val="en-GB"/>
        </w:rPr>
      </w:pPr>
      <w:r w:rsidRPr="00155B02">
        <w:rPr>
          <w:lang w:val="en-GB"/>
        </w:rPr>
        <w:t xml:space="preserve">The Audio/Video panel plays digitised recordings and assigns absolute time values of the recording to points on the EXMARaLDA time axis. When working with a single audio recording that does not need to be realigned or the like, it is not required to display the Audio/Video panel. If the Audio/Video panel does not appear on your screen automatically, choose </w:t>
      </w:r>
      <w:r w:rsidRPr="00342200">
        <w:rPr>
          <w:rStyle w:val="Menufunction"/>
          <w:lang w:val="en-US"/>
        </w:rPr>
        <w:t>View &gt; Audio/Video panel</w:t>
      </w:r>
      <w:r w:rsidRPr="00155B02">
        <w:rPr>
          <w:lang w:val="en-GB"/>
        </w:rPr>
        <w:t xml:space="preserve"> to have it displayed. </w:t>
      </w:r>
    </w:p>
    <w:p w14:paraId="01560967" w14:textId="77777777" w:rsidR="000959A2" w:rsidRPr="00155B02" w:rsidRDefault="002B43A4">
      <w:pPr>
        <w:pStyle w:val="BildChar"/>
        <w:rPr>
          <w:rFonts w:ascii="Times New Roman" w:hAnsi="Times New Roman"/>
          <w:lang w:val="en-GB"/>
        </w:rPr>
      </w:pPr>
      <w:r>
        <w:rPr>
          <w:rFonts w:ascii="Times New Roman" w:hAnsi="Times New Roman"/>
          <w:lang w:val="en-GB"/>
        </w:rPr>
        <w:pict w14:anchorId="6F49B057">
          <v:shape id="_x0000_i1040" type="#_x0000_t75" style="width:285pt;height:319.5pt" filled="t">
            <v:fill color2="black"/>
            <v:imagedata r:id="rId39" o:title=""/>
          </v:shape>
        </w:pict>
      </w:r>
    </w:p>
    <w:p w14:paraId="5CB359B2" w14:textId="77777777" w:rsidR="000959A2" w:rsidRPr="00155B02" w:rsidRDefault="000959A2">
      <w:pPr>
        <w:rPr>
          <w:rFonts w:ascii="Times New Roman" w:hAnsi="Times New Roman" w:cs="Times New Roman"/>
          <w:lang w:val="en-GB"/>
        </w:rPr>
      </w:pPr>
    </w:p>
    <w:p w14:paraId="6784D65F"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Depending on whether it is an audio or video file, the panel will be shown with or without a display. The controls are almost identical in both cases.</w:t>
      </w:r>
    </w:p>
    <w:p w14:paraId="7D5408CB" w14:textId="77777777" w:rsidR="000959A2" w:rsidRPr="00155B02" w:rsidRDefault="000959A2">
      <w:pPr>
        <w:pStyle w:val="Zwischenberschrift"/>
        <w:keepNext/>
        <w:rPr>
          <w:lang w:val="en-GB"/>
        </w:rPr>
      </w:pPr>
      <w:r w:rsidRPr="00155B02">
        <w:rPr>
          <w:lang w:val="en-GB"/>
        </w:rPr>
        <w:t>Controls:</w:t>
      </w:r>
    </w:p>
    <w:p w14:paraId="1BE25573" w14:textId="77777777" w:rsidR="000959A2" w:rsidRPr="00155B02" w:rsidRDefault="000959A2">
      <w:pPr>
        <w:pStyle w:val="BildChar"/>
        <w:keepNext/>
        <w:rPr>
          <w:rFonts w:ascii="Times New Roman" w:hAnsi="Times New Roman"/>
          <w:lang w:val="en-GB"/>
        </w:rPr>
      </w:pPr>
    </w:p>
    <w:p w14:paraId="78B4654A" w14:textId="77777777" w:rsidR="000959A2" w:rsidRPr="00155B02" w:rsidRDefault="002B43A4">
      <w:pPr>
        <w:pStyle w:val="Standard-BlockCharCharChar"/>
        <w:keepNext/>
        <w:pageBreakBefore/>
        <w:spacing w:line="100" w:lineRule="atLeast"/>
        <w:rPr>
          <w:lang w:val="en-GB"/>
        </w:rPr>
      </w:pPr>
      <w:r>
        <w:rPr>
          <w:lang w:val="en-GB"/>
        </w:rPr>
        <w:lastRenderedPageBreak/>
        <w:pict w14:anchorId="78FEFEE6">
          <v:shape id="_x0000_i1041" type="#_x0000_t75" style="width:448.5pt;height:441pt" filled="t">
            <v:fill color2="black"/>
            <v:imagedata r:id="rId40" o:title=""/>
          </v:shape>
        </w:pict>
      </w:r>
      <w:r w:rsidR="000959A2" w:rsidRPr="00155B02">
        <w:rPr>
          <w:rStyle w:val="Kommentarzeichen"/>
          <w:rFonts w:eastAsia="SimSun"/>
          <w:lang w:val="en-GB"/>
        </w:rPr>
        <w:commentReference w:id="20"/>
      </w:r>
    </w:p>
    <w:p w14:paraId="3B9EC0AB" w14:textId="22E83957" w:rsidR="000959A2" w:rsidRPr="00155B02" w:rsidRDefault="000959A2">
      <w:pPr>
        <w:pStyle w:val="Standard-BlockCharCharChar"/>
        <w:keepNext/>
        <w:pageBreakBefore/>
        <w:spacing w:line="100" w:lineRule="atLeast"/>
        <w:rPr>
          <w:lang w:val="en-GB"/>
        </w:rPr>
      </w:pPr>
      <w:r w:rsidRPr="00155B02">
        <w:rPr>
          <w:lang w:val="en-GB"/>
        </w:rPr>
        <w:lastRenderedPageBreak/>
        <w:t>Normally the Partitur-</w:t>
      </w:r>
      <w:r w:rsidR="00C11634" w:rsidRPr="00155B02">
        <w:rPr>
          <w:lang w:val="en-GB"/>
        </w:rPr>
        <w:t>Editor</w:t>
      </w:r>
      <w:r w:rsidRPr="00155B02">
        <w:rPr>
          <w:lang w:val="en-GB"/>
        </w:rPr>
        <w:t xml:space="preserve"> will load the first audio/video file into the currently open transcription that has been marked as the </w:t>
      </w:r>
      <w:r w:rsidR="00010569">
        <w:rPr>
          <w:lang w:val="en-GB"/>
        </w:rPr>
        <w:t>“</w:t>
      </w:r>
      <w:r w:rsidRPr="00155B02">
        <w:rPr>
          <w:lang w:val="en-GB"/>
        </w:rPr>
        <w:t>Referenced media file</w:t>
      </w:r>
      <w:r w:rsidR="00E6350C" w:rsidRPr="00155B02">
        <w:rPr>
          <w:lang w:val="en-GB"/>
        </w:rPr>
        <w:t>“</w:t>
      </w:r>
      <w:r w:rsidRPr="00155B02">
        <w:rPr>
          <w:lang w:val="en-GB"/>
        </w:rPr>
        <w:t xml:space="preserve"> in the meta information. Should you want to use a different audio/video file that is linked to the transcription, select it on the drop-down list</w:t>
      </w:r>
      <w:r w:rsidR="00010569" w:rsidRPr="00010569">
        <w:rPr>
          <w:szCs w:val="24"/>
          <w:lang w:val="en-US"/>
        </w:rPr>
        <w:t xml:space="preserve"> </w:t>
      </w:r>
      <w:r w:rsidR="00010569" w:rsidRPr="00010569">
        <w:rPr>
          <w:szCs w:val="24"/>
          <w:bdr w:val="single" w:sz="4" w:space="0" w:color="auto"/>
          <w:lang w:val="en-US"/>
        </w:rPr>
        <w:t> </w:t>
      </w:r>
      <w:r w:rsidR="00010569" w:rsidRPr="00010569">
        <w:rPr>
          <w:b/>
          <w:szCs w:val="24"/>
          <w:bdr w:val="single" w:sz="4" w:space="0" w:color="auto"/>
          <w:lang w:val="en-US"/>
        </w:rPr>
        <w:t>1</w:t>
      </w:r>
      <w:r w:rsidR="00010569" w:rsidRPr="00010569">
        <w:rPr>
          <w:szCs w:val="24"/>
          <w:bdr w:val="single" w:sz="4" w:space="0" w:color="auto"/>
          <w:lang w:val="en-US"/>
        </w:rPr>
        <w:t> </w:t>
      </w:r>
      <w:r w:rsidRPr="00155B02">
        <w:rPr>
          <w:lang w:val="en-GB"/>
        </w:rPr>
        <w:t xml:space="preserve"> . </w:t>
      </w:r>
    </w:p>
    <w:p w14:paraId="7066F0F8" w14:textId="0FFC2338" w:rsidR="000959A2" w:rsidRPr="00155B02" w:rsidRDefault="000959A2">
      <w:pPr>
        <w:pStyle w:val="Standard-BlockCharCharChar"/>
        <w:rPr>
          <w:lang w:val="en-GB"/>
        </w:rPr>
      </w:pPr>
      <w:r w:rsidRPr="00155B02">
        <w:rPr>
          <w:lang w:val="en-GB"/>
        </w:rPr>
        <w:t>The size of the panel is adjustable. You can minimize the panel by clicking the control element</w:t>
      </w:r>
      <w:r w:rsidR="00010569" w:rsidRPr="00010569">
        <w:rPr>
          <w:spacing w:val="-4"/>
          <w:szCs w:val="24"/>
          <w:lang w:val="en-US"/>
        </w:rPr>
        <w:t xml:space="preserve"> </w:t>
      </w:r>
      <w:r w:rsidR="00010569" w:rsidRPr="00010569">
        <w:rPr>
          <w:b/>
          <w:spacing w:val="-4"/>
          <w:szCs w:val="24"/>
          <w:bdr w:val="single" w:sz="4" w:space="0" w:color="auto"/>
          <w:lang w:val="en-US"/>
        </w:rPr>
        <w:t> 6</w:t>
      </w:r>
      <w:r w:rsidR="00010569" w:rsidRPr="00010569">
        <w:rPr>
          <w:spacing w:val="-4"/>
          <w:szCs w:val="24"/>
          <w:bdr w:val="single" w:sz="4" w:space="0" w:color="auto"/>
          <w:lang w:val="en-US"/>
        </w:rPr>
        <w:t> </w:t>
      </w:r>
      <w:r w:rsidR="00010569" w:rsidRPr="00010569">
        <w:rPr>
          <w:spacing w:val="-4"/>
          <w:szCs w:val="24"/>
          <w:lang w:val="en-US"/>
        </w:rPr>
        <w:t xml:space="preserve"> </w:t>
      </w:r>
      <w:r w:rsidRPr="00155B02">
        <w:rPr>
          <w:lang w:val="en-GB"/>
        </w:rPr>
        <w:t>by hiding the slide bar (1). Should you open a video file, the panel will automatically be extended by a display. In addition, the button panel (2) can be hidden by</w:t>
      </w:r>
      <w:r w:rsidR="00010569">
        <w:rPr>
          <w:lang w:val="en-GB"/>
        </w:rPr>
        <w:t xml:space="preserve"> clicking on the control eleme</w:t>
      </w:r>
      <w:r w:rsidR="007479B0">
        <w:rPr>
          <w:lang w:val="en-GB"/>
        </w:rPr>
        <w:t>nt</w:t>
      </w:r>
      <w:r w:rsidR="00010569" w:rsidRPr="00010569">
        <w:rPr>
          <w:szCs w:val="24"/>
          <w:lang w:val="en-US"/>
        </w:rPr>
        <w:t xml:space="preserve"> </w:t>
      </w:r>
      <w:r w:rsidR="00010569" w:rsidRPr="00010569">
        <w:rPr>
          <w:b/>
          <w:spacing w:val="-4"/>
          <w:szCs w:val="24"/>
          <w:bdr w:val="single" w:sz="4" w:space="0" w:color="auto"/>
          <w:lang w:val="en-US"/>
        </w:rPr>
        <w:t> 5</w:t>
      </w:r>
      <w:r w:rsidR="00010569" w:rsidRPr="00010569">
        <w:rPr>
          <w:spacing w:val="-4"/>
          <w:szCs w:val="24"/>
          <w:bdr w:val="single" w:sz="4" w:space="0" w:color="auto"/>
          <w:lang w:val="en-US"/>
        </w:rPr>
        <w:t> </w:t>
      </w:r>
      <w:r w:rsidRPr="00155B02">
        <w:rPr>
          <w:lang w:val="en-GB"/>
        </w:rPr>
        <w:t>. Under these conditions, the arrow key</w:t>
      </w:r>
      <w:r w:rsidR="009C0490" w:rsidRPr="009C0490">
        <w:rPr>
          <w:szCs w:val="24"/>
          <w:lang w:val="en-US"/>
        </w:rPr>
        <w:t xml:space="preserve"> </w:t>
      </w:r>
      <w:r w:rsidR="009C0490" w:rsidRPr="009C0490">
        <w:rPr>
          <w:szCs w:val="24"/>
          <w:bdr w:val="single" w:sz="4" w:space="0" w:color="auto"/>
          <w:lang w:val="en-US"/>
        </w:rPr>
        <w:t> </w:t>
      </w:r>
      <w:r w:rsidR="009C0490" w:rsidRPr="009C0490">
        <w:rPr>
          <w:b/>
          <w:szCs w:val="24"/>
          <w:bdr w:val="single" w:sz="4" w:space="0" w:color="auto"/>
          <w:lang w:val="en-US"/>
        </w:rPr>
        <w:t>4</w:t>
      </w:r>
      <w:r w:rsidR="009C0490" w:rsidRPr="009C0490">
        <w:rPr>
          <w:szCs w:val="24"/>
          <w:bdr w:val="single" w:sz="4" w:space="0" w:color="auto"/>
          <w:lang w:val="en-US"/>
        </w:rPr>
        <w:t> </w:t>
      </w:r>
      <w:r w:rsidRPr="00155B02">
        <w:rPr>
          <w:lang w:val="en-GB"/>
        </w:rPr>
        <w:t xml:space="preserve"> allows you to choose whether the video should be displayed next to the panel, or above it. </w:t>
      </w:r>
    </w:p>
    <w:p w14:paraId="3D033934"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(1)</w:t>
      </w:r>
    </w:p>
    <w:p w14:paraId="3FB65981" w14:textId="77777777" w:rsidR="000959A2" w:rsidRPr="00155B02" w:rsidRDefault="002B43A4">
      <w:pPr>
        <w:pStyle w:val="BildChar"/>
        <w:rPr>
          <w:rFonts w:ascii="Times New Roman" w:hAnsi="Times New Roman"/>
          <w:lang w:val="en-GB"/>
        </w:rPr>
      </w:pPr>
      <w:r>
        <w:rPr>
          <w:rFonts w:ascii="Times New Roman" w:hAnsi="Times New Roman"/>
          <w:lang w:val="en-GB"/>
        </w:rPr>
        <w:pict w14:anchorId="6985C326">
          <v:shape id="_x0000_s1026" type="#_x0000_t75" style="position:absolute;left:0;text-align:left;margin-left:91.05pt;margin-top:26.5pt;width:280.4pt;height:188.85pt;z-index:251659264" filled="t">
            <v:fill color2="black"/>
            <v:imagedata r:id="rId41" o:title=""/>
          </v:shape>
        </w:pict>
      </w:r>
      <w:r>
        <w:rPr>
          <w:rFonts w:ascii="Times New Roman" w:hAnsi="Times New Roman"/>
          <w:lang w:val="en-GB"/>
        </w:rPr>
        <w:pict w14:anchorId="4B9C83E9">
          <v:shape id="_x0000_i1042" type="#_x0000_t75" style="width:364.5pt;height:291pt" filled="t">
            <v:fill color2="black"/>
            <v:imagedata r:id="rId42" o:title=""/>
          </v:shape>
        </w:pict>
      </w:r>
      <w:r w:rsidR="000959A2" w:rsidRPr="00155B02">
        <w:rPr>
          <w:rFonts w:ascii="Times New Roman" w:hAnsi="Times New Roman"/>
          <w:lang w:val="en-GB"/>
        </w:rPr>
        <w:t xml:space="preserve"> </w:t>
      </w:r>
    </w:p>
    <w:p w14:paraId="51948CFE" w14:textId="77777777" w:rsidR="000959A2" w:rsidRPr="00155B02" w:rsidRDefault="000959A2">
      <w:pPr>
        <w:pStyle w:val="BildChar"/>
        <w:rPr>
          <w:rFonts w:ascii="Times New Roman" w:hAnsi="Times New Roman"/>
          <w:lang w:val="en-GB"/>
        </w:rPr>
      </w:pPr>
    </w:p>
    <w:p w14:paraId="4AF1D207" w14:textId="77777777" w:rsidR="000959A2" w:rsidRPr="00155B02" w:rsidRDefault="000959A2">
      <w:pPr>
        <w:pStyle w:val="BildChar"/>
        <w:jc w:val="left"/>
        <w:rPr>
          <w:rFonts w:ascii="Times New Roman" w:hAnsi="Times New Roman"/>
          <w:b/>
          <w:lang w:val="en-GB"/>
        </w:rPr>
      </w:pPr>
      <w:r w:rsidRPr="00155B02">
        <w:rPr>
          <w:rFonts w:ascii="Times New Roman" w:hAnsi="Times New Roman"/>
          <w:b/>
          <w:lang w:val="en-GB"/>
        </w:rPr>
        <w:t>(2)</w:t>
      </w:r>
    </w:p>
    <w:p w14:paraId="3A1323A5" w14:textId="77777777" w:rsidR="000959A2" w:rsidRPr="00155B02" w:rsidRDefault="002B43A4">
      <w:pPr>
        <w:pStyle w:val="BildChar"/>
        <w:rPr>
          <w:rFonts w:ascii="Times New Roman" w:hAnsi="Times New Roman"/>
          <w:lang w:val="en-GB"/>
        </w:rPr>
      </w:pPr>
      <w:r>
        <w:rPr>
          <w:rFonts w:ascii="Times New Roman" w:hAnsi="Times New Roman"/>
          <w:lang w:val="en-GB"/>
        </w:rPr>
        <w:pict w14:anchorId="4E7D6C31">
          <v:shape id="_x0000_s1027" type="#_x0000_t75" style="position:absolute;left:0;text-align:left;margin-left:81.75pt;margin-top:28.2pt;width:298.5pt;height:196.05pt;z-index:251660288" filled="t">
            <v:fill color2="black"/>
            <v:imagedata r:id="rId41" o:title=""/>
          </v:shape>
        </w:pict>
      </w:r>
      <w:r>
        <w:rPr>
          <w:rFonts w:ascii="Times New Roman" w:hAnsi="Times New Roman"/>
          <w:lang w:val="en-GB"/>
        </w:rPr>
        <w:pict w14:anchorId="3CAC78E1">
          <v:shape id="_x0000_i1043" type="#_x0000_t75" style="width:307.5pt;height:241.5pt" filled="t">
            <v:fill color2="black"/>
            <v:imagedata r:id="rId43" o:title=""/>
          </v:shape>
        </w:pict>
      </w:r>
    </w:p>
    <w:p w14:paraId="0B4B4743" w14:textId="77777777" w:rsidR="000959A2" w:rsidRPr="00155B02" w:rsidRDefault="000959A2">
      <w:pPr>
        <w:pStyle w:val="BildChar"/>
        <w:rPr>
          <w:rFonts w:ascii="Times New Roman" w:hAnsi="Times New Roman"/>
          <w:lang w:val="en-GB"/>
        </w:rPr>
      </w:pPr>
    </w:p>
    <w:p w14:paraId="61F99268" w14:textId="77777777" w:rsidR="000959A2" w:rsidRPr="00155B02" w:rsidRDefault="000959A2">
      <w:pPr>
        <w:pStyle w:val="Standard-BlockCharCharChar"/>
        <w:rPr>
          <w:spacing w:val="-6"/>
          <w:lang w:val="en-GB"/>
        </w:rPr>
      </w:pPr>
      <w:r w:rsidRPr="00155B02">
        <w:rPr>
          <w:spacing w:val="-6"/>
          <w:lang w:val="en-GB"/>
        </w:rPr>
        <w:lastRenderedPageBreak/>
        <w:t>The three slide controls show the start and end position, as well as the current position in the audio/video file:</w:t>
      </w:r>
    </w:p>
    <w:p w14:paraId="3E727B0B" w14:textId="7F272731"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9C0490">
        <w:rPr>
          <w:lang w:val="en-US"/>
        </w:rPr>
        <w:t xml:space="preserve">The </w:t>
      </w:r>
      <w:r w:rsidR="009C0490" w:rsidRPr="009C0490">
        <w:rPr>
          <w:lang w:val="en-US"/>
        </w:rPr>
        <w:t>“</w:t>
      </w:r>
      <w:r w:rsidRPr="009C0490">
        <w:rPr>
          <w:lang w:val="en-US"/>
        </w:rPr>
        <w:t>Start</w:t>
      </w:r>
      <w:r w:rsidR="00E6350C" w:rsidRPr="009C0490">
        <w:rPr>
          <w:lang w:val="en-US"/>
        </w:rPr>
        <w:t>“</w:t>
      </w:r>
      <w:r w:rsidR="00342200">
        <w:rPr>
          <w:lang w:val="en-US"/>
        </w:rPr>
        <w:t xml:space="preserve"> </w:t>
      </w:r>
      <w:r w:rsidRPr="009C0490">
        <w:rPr>
          <w:lang w:val="en-US"/>
        </w:rPr>
        <w:t>slide control</w:t>
      </w:r>
      <w:r w:rsidR="009C0490" w:rsidRPr="009C0490">
        <w:rPr>
          <w:szCs w:val="24"/>
          <w:lang w:val="en-US"/>
        </w:rPr>
        <w:t xml:space="preserve"> </w:t>
      </w:r>
      <w:r w:rsidR="009C0490" w:rsidRPr="009C0490">
        <w:rPr>
          <w:b/>
          <w:szCs w:val="24"/>
          <w:bdr w:val="single" w:sz="4" w:space="0" w:color="auto"/>
          <w:lang w:val="en-US"/>
        </w:rPr>
        <w:t> 2</w:t>
      </w:r>
      <w:r w:rsidR="009C0490" w:rsidRPr="009C0490">
        <w:rPr>
          <w:szCs w:val="24"/>
          <w:bdr w:val="single" w:sz="4" w:space="0" w:color="auto"/>
          <w:lang w:val="en-US"/>
        </w:rPr>
        <w:t> </w:t>
      </w:r>
      <w:r w:rsidR="009C0490" w:rsidRPr="009C0490">
        <w:rPr>
          <w:szCs w:val="24"/>
          <w:lang w:val="en-US"/>
        </w:rPr>
        <w:t xml:space="preserve"> </w:t>
      </w:r>
      <w:r w:rsidRPr="009C0490">
        <w:rPr>
          <w:lang w:val="en-US"/>
        </w:rPr>
        <w:t xml:space="preserve">defines at which position in the file playback should begin. </w:t>
      </w:r>
      <w:r w:rsidRPr="00342200">
        <w:rPr>
          <w:lang w:val="en-US"/>
        </w:rPr>
        <w:t>The corresponding numerical value (seconds from beginning of file) is displayed in green below the slide controls. For fine tuning of the value, use the mouse. Left clicking on the green digits reduces the value by 0,1 seconds, right clicking increases it by 0,1 seconds.</w:t>
      </w:r>
    </w:p>
    <w:p w14:paraId="48E737FA" w14:textId="6922EA20" w:rsidR="000959A2" w:rsidRPr="00342200" w:rsidRDefault="000959A2" w:rsidP="009C0490">
      <w:pPr>
        <w:pStyle w:val="Aufzhlungszeichen1"/>
        <w:numPr>
          <w:ilvl w:val="0"/>
          <w:numId w:val="78"/>
        </w:numPr>
        <w:tabs>
          <w:tab w:val="clear" w:pos="360"/>
          <w:tab w:val="left" w:pos="482"/>
          <w:tab w:val="num" w:pos="964"/>
        </w:tabs>
        <w:suppressAutoHyphens w:val="0"/>
        <w:spacing w:after="0"/>
        <w:ind w:left="964" w:hanging="482"/>
        <w:rPr>
          <w:lang w:val="en-US"/>
        </w:rPr>
      </w:pPr>
      <w:r w:rsidRPr="00342200">
        <w:rPr>
          <w:lang w:val="en-US"/>
        </w:rPr>
        <w:t xml:space="preserve">The </w:t>
      </w:r>
      <w:r w:rsidR="00007CB6" w:rsidRPr="00342200">
        <w:rPr>
          <w:lang w:val="en-US"/>
        </w:rPr>
        <w:t>„</w:t>
      </w:r>
      <w:r w:rsidRPr="00342200">
        <w:rPr>
          <w:lang w:val="en-US"/>
        </w:rPr>
        <w:t>Stop</w:t>
      </w:r>
      <w:r w:rsidR="00E6350C" w:rsidRPr="00342200">
        <w:rPr>
          <w:lang w:val="en-US"/>
        </w:rPr>
        <w:t>“</w:t>
      </w:r>
      <w:r w:rsidRPr="00342200">
        <w:rPr>
          <w:lang w:val="en-US"/>
        </w:rPr>
        <w:t xml:space="preserve"> slide control defines at which position in the file playback should end. The corresponding numerical value (seconds from beginning of file) is displayed in red below the slide controls. For fine tuning of the value, use the mouse key. Left clicking on the red digits reduces the value by 0,1 seconds, right clicking increases it by 0,1 seconds.</w:t>
      </w:r>
    </w:p>
    <w:p w14:paraId="695B49A2" w14:textId="3EE63071" w:rsidR="000959A2" w:rsidRPr="00155B02" w:rsidRDefault="000959A2" w:rsidP="009C0490">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During playback the </w:t>
      </w:r>
      <w:r w:rsidR="000C2BFD">
        <w:rPr>
          <w:lang w:val="en-GB"/>
        </w:rPr>
        <w:t>“</w:t>
      </w:r>
      <w:r w:rsidRPr="00155B02">
        <w:rPr>
          <w:lang w:val="en-GB"/>
        </w:rPr>
        <w:t>Position</w:t>
      </w:r>
      <w:r w:rsidR="00E6350C" w:rsidRPr="00155B02">
        <w:rPr>
          <w:lang w:val="en-GB"/>
        </w:rPr>
        <w:t>“</w:t>
      </w:r>
      <w:r w:rsidRPr="00155B02">
        <w:rPr>
          <w:lang w:val="en-GB"/>
        </w:rPr>
        <w:t xml:space="preserve"> slide control displays the current position in the file. The corresponding numerical value (seconds from beginning of file) is displayed in black in the number sequence below the slide controls.</w:t>
      </w:r>
    </w:p>
    <w:p w14:paraId="14088E85" w14:textId="4CBED279" w:rsidR="000959A2" w:rsidRPr="00155B02" w:rsidRDefault="000959A2">
      <w:pPr>
        <w:pStyle w:val="Standard-BlockCharCharChar"/>
        <w:rPr>
          <w:spacing w:val="-4"/>
          <w:lang w:val="en-GB"/>
        </w:rPr>
      </w:pPr>
      <w:r w:rsidRPr="00155B02">
        <w:rPr>
          <w:spacing w:val="-4"/>
          <w:lang w:val="en-GB"/>
        </w:rPr>
        <w:t xml:space="preserve">For playback of a file, click the </w:t>
      </w:r>
      <w:r w:rsidR="000C2BFD">
        <w:rPr>
          <w:spacing w:val="-4"/>
          <w:lang w:val="en-GB"/>
        </w:rPr>
        <w:t>“</w:t>
      </w:r>
      <w:r w:rsidRPr="00155B02">
        <w:rPr>
          <w:spacing w:val="-4"/>
          <w:lang w:val="en-GB"/>
        </w:rPr>
        <w:t>Start</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10</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F1</w:t>
      </w:r>
      <w:r w:rsidR="000C2BFD">
        <w:rPr>
          <w:spacing w:val="-4"/>
          <w:lang w:val="en-GB"/>
        </w:rPr>
        <w:t xml:space="preserve"> </w:t>
      </w:r>
      <w:r w:rsidRPr="00155B02">
        <w:rPr>
          <w:spacing w:val="-4"/>
          <w:lang w:val="en-GB"/>
        </w:rPr>
        <w:t xml:space="preserve">button. If desired, it can be paused and continued with the </w:t>
      </w:r>
      <w:r w:rsidR="000C2BFD">
        <w:rPr>
          <w:spacing w:val="-4"/>
          <w:lang w:val="en-GB"/>
        </w:rPr>
        <w:t>“</w:t>
      </w:r>
      <w:r w:rsidRPr="00155B02">
        <w:rPr>
          <w:spacing w:val="-4"/>
          <w:lang w:val="en-GB"/>
        </w:rPr>
        <w:t>Pause</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11</w:t>
      </w:r>
      <w:r w:rsidR="000C2BFD" w:rsidRPr="000C2BFD">
        <w:rPr>
          <w:spacing w:val="-4"/>
          <w:szCs w:val="24"/>
          <w:bdr w:val="single" w:sz="4" w:space="0" w:color="auto"/>
          <w:lang w:val="en-US"/>
        </w:rPr>
        <w:t> </w:t>
      </w:r>
      <w:r w:rsidRPr="00155B02">
        <w:rPr>
          <w:spacing w:val="-4"/>
          <w:lang w:val="en-GB"/>
        </w:rPr>
        <w:t xml:space="preserve"> </w:t>
      </w:r>
      <w:r w:rsidR="000C2BFD">
        <w:rPr>
          <w:spacing w:val="-4"/>
          <w:lang w:val="en-GB"/>
        </w:rPr>
        <w:t>=</w:t>
      </w:r>
      <w:r w:rsidRPr="00155B02">
        <w:rPr>
          <w:spacing w:val="-4"/>
          <w:lang w:val="en-GB"/>
        </w:rPr>
        <w:t xml:space="preserve"> </w:t>
      </w:r>
      <w:r w:rsidR="000C2BFD" w:rsidRPr="000C2BFD">
        <w:rPr>
          <w:spacing w:val="-4"/>
          <w:szCs w:val="24"/>
          <w:bdr w:val="single" w:sz="4" w:space="0" w:color="auto"/>
          <w:lang w:val="en-US"/>
        </w:rPr>
        <w:t>F2</w:t>
      </w:r>
      <w:r w:rsidR="000C2BFD">
        <w:rPr>
          <w:spacing w:val="-4"/>
          <w:lang w:val="en-GB"/>
        </w:rPr>
        <w:t xml:space="preserve"> </w:t>
      </w:r>
      <w:r w:rsidRPr="00155B02">
        <w:rPr>
          <w:spacing w:val="-4"/>
          <w:lang w:val="en-GB"/>
        </w:rPr>
        <w:t xml:space="preserve">or stopped with the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button</w:t>
      </w:r>
      <w:r w:rsidR="000C2BFD" w:rsidRPr="000C2BFD">
        <w:rPr>
          <w:spacing w:val="-4"/>
          <w:szCs w:val="24"/>
          <w:lang w:val="en-US"/>
        </w:rPr>
        <w:t xml:space="preserve"> </w:t>
      </w:r>
      <w:r w:rsidR="000C2BFD" w:rsidRPr="000C2BFD">
        <w:rPr>
          <w:b/>
          <w:spacing w:val="-4"/>
          <w:szCs w:val="24"/>
          <w:bdr w:val="single" w:sz="4" w:space="0" w:color="auto"/>
          <w:lang w:val="en-US"/>
        </w:rPr>
        <w:t> 12</w:t>
      </w:r>
      <w:r w:rsidR="000C2BFD" w:rsidRPr="000C2BFD">
        <w:rPr>
          <w:spacing w:val="-4"/>
          <w:szCs w:val="24"/>
          <w:bdr w:val="single" w:sz="4" w:space="0" w:color="auto"/>
          <w:lang w:val="en-US"/>
        </w:rPr>
        <w:t> </w:t>
      </w:r>
      <w:r w:rsidR="000C2BFD" w:rsidRPr="000C2BFD">
        <w:rPr>
          <w:spacing w:val="-4"/>
          <w:szCs w:val="24"/>
          <w:lang w:val="en-US"/>
        </w:rPr>
        <w:t xml:space="preserve"> </w:t>
      </w:r>
      <w:r w:rsidR="000C2BFD">
        <w:rPr>
          <w:spacing w:val="-4"/>
          <w:lang w:val="en-GB"/>
        </w:rPr>
        <w:t xml:space="preserve"> = </w:t>
      </w:r>
      <w:r w:rsidR="000C2BFD" w:rsidRPr="000C2BFD">
        <w:rPr>
          <w:spacing w:val="-4"/>
          <w:szCs w:val="24"/>
          <w:bdr w:val="single" w:sz="4" w:space="0" w:color="auto"/>
          <w:lang w:val="en-US"/>
        </w:rPr>
        <w:t>F3</w:t>
      </w:r>
      <w:r w:rsidR="00342200">
        <w:rPr>
          <w:spacing w:val="-4"/>
          <w:lang w:val="en-GB"/>
        </w:rPr>
        <w:t xml:space="preserve">. </w:t>
      </w:r>
      <w:r w:rsidRPr="00155B02">
        <w:rPr>
          <w:spacing w:val="-4"/>
          <w:lang w:val="en-GB"/>
        </w:rPr>
        <w:t xml:space="preserve">If the </w:t>
      </w:r>
      <w:r w:rsidR="00342200">
        <w:rPr>
          <w:spacing w:val="-4"/>
          <w:lang w:val="en-GB"/>
        </w:rPr>
        <w:t xml:space="preserve">“Stop”  </w:t>
      </w:r>
      <w:r w:rsidRPr="00155B02">
        <w:rPr>
          <w:spacing w:val="-4"/>
          <w:lang w:val="en-GB"/>
        </w:rPr>
        <w:t xml:space="preserve">position or the end of the file is reached, playback will terminate automatically. If the </w:t>
      </w:r>
      <w:r w:rsidR="000C2BFD">
        <w:rPr>
          <w:spacing w:val="-4"/>
          <w:lang w:val="en-GB"/>
        </w:rPr>
        <w:t>“</w:t>
      </w:r>
      <w:r w:rsidRPr="00155B02">
        <w:rPr>
          <w:spacing w:val="-4"/>
          <w:lang w:val="en-GB"/>
        </w:rPr>
        <w:t>Loop</w:t>
      </w:r>
      <w:r w:rsidR="00E6350C" w:rsidRPr="00155B02">
        <w:rPr>
          <w:spacing w:val="-4"/>
          <w:lang w:val="en-GB"/>
        </w:rPr>
        <w:t>“</w:t>
      </w:r>
      <w:r w:rsidRPr="00155B02">
        <w:rPr>
          <w:spacing w:val="-4"/>
          <w:lang w:val="en-GB"/>
        </w:rPr>
        <w:t xml:space="preserve"> option </w:t>
      </w:r>
      <w:r w:rsidR="000C2BFD" w:rsidRPr="000C2BFD">
        <w:rPr>
          <w:spacing w:val="-4"/>
          <w:szCs w:val="24"/>
          <w:lang w:val="en-US"/>
        </w:rPr>
        <w:t xml:space="preserve"> </w:t>
      </w:r>
      <w:r w:rsidR="000C2BFD" w:rsidRPr="000C2BFD">
        <w:rPr>
          <w:b/>
          <w:spacing w:val="-4"/>
          <w:szCs w:val="24"/>
          <w:bdr w:val="single" w:sz="4" w:space="0" w:color="auto"/>
          <w:lang w:val="en-US"/>
        </w:rPr>
        <w:t> 18</w:t>
      </w:r>
      <w:r w:rsidR="000C2BFD" w:rsidRPr="000C2BFD">
        <w:rPr>
          <w:spacing w:val="-4"/>
          <w:szCs w:val="24"/>
          <w:bdr w:val="single" w:sz="4" w:space="0" w:color="auto"/>
          <w:lang w:val="en-US"/>
        </w:rPr>
        <w:t> </w:t>
      </w:r>
      <w:r w:rsidRPr="00155B02">
        <w:rPr>
          <w:b/>
          <w:spacing w:val="-4"/>
          <w:lang w:val="en-GB"/>
        </w:rPr>
        <w:t> </w:t>
      </w:r>
      <w:r w:rsidRPr="00155B02">
        <w:rPr>
          <w:spacing w:val="-4"/>
          <w:lang w:val="en-GB"/>
        </w:rPr>
        <w:t xml:space="preserve">is activated, the current selection will be played in a loop. </w:t>
      </w:r>
    </w:p>
    <w:p w14:paraId="4DFD1B73" w14:textId="77777777" w:rsidR="000959A2" w:rsidRPr="00155B02" w:rsidRDefault="000959A2">
      <w:pPr>
        <w:pStyle w:val="Standard-BlockCharCharChar"/>
        <w:rPr>
          <w:lang w:val="en-GB"/>
        </w:rPr>
      </w:pPr>
      <w:r w:rsidRPr="00155B02">
        <w:rPr>
          <w:lang w:val="en-GB"/>
        </w:rPr>
        <w:t>There are multiple options to change the start and stop times of playback:</w:t>
      </w:r>
    </w:p>
    <w:p w14:paraId="0212E1C6" w14:textId="285F623C"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 xml:space="preserve">Using the </w:t>
      </w:r>
      <w:r w:rsidR="000C2BFD">
        <w:rPr>
          <w:lang w:val="en-GB"/>
        </w:rPr>
        <w:t>“</w:t>
      </w:r>
      <w:r w:rsidRPr="00155B02">
        <w:rPr>
          <w:lang w:val="en-GB"/>
        </w:rPr>
        <w:t>Start</w:t>
      </w:r>
      <w:r w:rsidR="00E6350C" w:rsidRPr="00155B02">
        <w:rPr>
          <w:lang w:val="en-GB"/>
        </w:rPr>
        <w:t>“</w:t>
      </w:r>
      <w:r w:rsidRPr="00155B02">
        <w:rPr>
          <w:lang w:val="en-GB"/>
        </w:rPr>
        <w:t xml:space="preserve"> and </w:t>
      </w:r>
      <w:r w:rsidR="000C2BFD">
        <w:rPr>
          <w:lang w:val="en-GB"/>
        </w:rPr>
        <w:t>“</w:t>
      </w:r>
      <w:r w:rsidRPr="00155B02">
        <w:rPr>
          <w:lang w:val="en-GB"/>
        </w:rPr>
        <w:t>Stop</w:t>
      </w:r>
      <w:r w:rsidR="00E6350C" w:rsidRPr="00155B02">
        <w:rPr>
          <w:lang w:val="en-GB"/>
        </w:rPr>
        <w:t>“</w:t>
      </w:r>
      <w:r w:rsidRPr="00155B02">
        <w:rPr>
          <w:lang w:val="en-GB"/>
        </w:rPr>
        <w:t xml:space="preserve"> slide control</w:t>
      </w:r>
      <w:r w:rsidR="000C2BFD">
        <w:rPr>
          <w:lang w:val="en-GB"/>
        </w:rPr>
        <w:t xml:space="preserve"> </w:t>
      </w:r>
      <w:r w:rsidR="000C2BFD" w:rsidRPr="000C2BFD">
        <w:rPr>
          <w:b/>
          <w:szCs w:val="24"/>
          <w:bdr w:val="single" w:sz="4" w:space="0" w:color="auto"/>
          <w:lang w:val="en-US"/>
        </w:rPr>
        <w:t> 2</w:t>
      </w:r>
      <w:r w:rsidR="000C2BFD" w:rsidRPr="000C2BFD">
        <w:rPr>
          <w:szCs w:val="24"/>
          <w:bdr w:val="single" w:sz="4" w:space="0" w:color="auto"/>
          <w:lang w:val="en-US"/>
        </w:rPr>
        <w:t> </w:t>
      </w:r>
      <w:r w:rsidR="000C2BFD">
        <w:rPr>
          <w:szCs w:val="24"/>
          <w:lang w:val="en-US"/>
        </w:rPr>
        <w:t xml:space="preserve"> and</w:t>
      </w:r>
      <w:r w:rsidR="000C2BFD" w:rsidRPr="000C2BFD">
        <w:rPr>
          <w:szCs w:val="24"/>
          <w:lang w:val="en-US"/>
        </w:rPr>
        <w:t xml:space="preserve"> </w:t>
      </w:r>
      <w:r w:rsidR="000C2BFD" w:rsidRPr="000C2BFD">
        <w:rPr>
          <w:b/>
          <w:szCs w:val="24"/>
          <w:bdr w:val="single" w:sz="4" w:space="0" w:color="auto"/>
          <w:lang w:val="en-US"/>
        </w:rPr>
        <w:t> 3</w:t>
      </w:r>
      <w:r w:rsidR="000C2BFD" w:rsidRPr="000C2BFD">
        <w:rPr>
          <w:szCs w:val="24"/>
          <w:bdr w:val="single" w:sz="4" w:space="0" w:color="auto"/>
          <w:lang w:val="en-US"/>
        </w:rPr>
        <w:t> </w:t>
      </w:r>
      <w:r w:rsidR="000C2BFD" w:rsidRPr="000C2BFD">
        <w:rPr>
          <w:szCs w:val="24"/>
          <w:lang w:val="en-US"/>
        </w:rPr>
        <w:t xml:space="preserve"> </w:t>
      </w:r>
      <w:r w:rsidRPr="00155B02">
        <w:rPr>
          <w:lang w:val="en-GB"/>
        </w:rPr>
        <w:t>or clicking on the coloured values.</w:t>
      </w:r>
    </w:p>
    <w:p w14:paraId="296C17FD" w14:textId="170E05AA"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2"/>
          <w:lang w:val="en-GB"/>
        </w:rPr>
      </w:pPr>
      <w:r w:rsidRPr="000C2BFD">
        <w:rPr>
          <w:lang w:val="en-GB"/>
        </w:rPr>
        <w:t>Transferring the currently selected time values from the transcription: When clicking on</w:t>
      </w:r>
      <w:r w:rsidRPr="00155B02">
        <w:rPr>
          <w:spacing w:val="-2"/>
          <w:lang w:val="en-GB"/>
        </w:rPr>
        <w:t xml:space="preserve"> button</w:t>
      </w:r>
      <w:r w:rsidR="000C2BFD">
        <w:rPr>
          <w:spacing w:val="-2"/>
          <w:lang w:val="en-GB"/>
        </w:rPr>
        <w:t xml:space="preserve"> </w:t>
      </w:r>
      <w:r w:rsidR="000C2BFD" w:rsidRPr="000C2BFD">
        <w:rPr>
          <w:b/>
          <w:spacing w:val="-2"/>
          <w:szCs w:val="24"/>
          <w:bdr w:val="single" w:sz="4" w:space="0" w:color="auto"/>
          <w:lang w:val="en-US"/>
        </w:rPr>
        <w:t> 8</w:t>
      </w:r>
      <w:r w:rsidR="000C2BFD" w:rsidRPr="000C2BFD">
        <w:rPr>
          <w:spacing w:val="-2"/>
          <w:szCs w:val="24"/>
          <w:bdr w:val="single" w:sz="4" w:space="0" w:color="auto"/>
          <w:lang w:val="en-US"/>
        </w:rPr>
        <w:t> </w:t>
      </w:r>
      <w:r w:rsidRPr="00155B02">
        <w:rPr>
          <w:b/>
          <w:spacing w:val="-2"/>
          <w:lang w:val="en-GB"/>
        </w:rPr>
        <w:t> </w:t>
      </w:r>
      <w:r w:rsidRPr="00155B02">
        <w:rPr>
          <w:spacing w:val="-2"/>
          <w:lang w:val="en-GB"/>
        </w:rPr>
        <w:t xml:space="preserve">the absolute time value of the current selection in the transcription in the </w:t>
      </w:r>
      <w:r w:rsidR="00C11634" w:rsidRPr="00155B02">
        <w:rPr>
          <w:spacing w:val="-2"/>
          <w:lang w:val="en-GB"/>
        </w:rPr>
        <w:t>Editor</w:t>
      </w:r>
      <w:r w:rsidRPr="00155B02">
        <w:rPr>
          <w:spacing w:val="-2"/>
          <w:lang w:val="en-GB"/>
        </w:rPr>
        <w:t xml:space="preserve"> will be determined and transferred to the </w:t>
      </w:r>
      <w:r w:rsidR="00D47FA2">
        <w:rPr>
          <w:spacing w:val="-2"/>
          <w:lang w:val="en-GB"/>
        </w:rPr>
        <w:t>“</w:t>
      </w:r>
      <w:r w:rsidRPr="00155B02">
        <w:rPr>
          <w:spacing w:val="-2"/>
          <w:lang w:val="en-GB"/>
        </w:rPr>
        <w:t>Start</w:t>
      </w:r>
      <w:r w:rsidR="00E6350C" w:rsidRPr="00155B02">
        <w:rPr>
          <w:spacing w:val="-2"/>
          <w:lang w:val="en-GB"/>
        </w:rPr>
        <w:t>“</w:t>
      </w:r>
      <w:r w:rsidRPr="00155B02">
        <w:rPr>
          <w:spacing w:val="-2"/>
          <w:lang w:val="en-GB"/>
        </w:rPr>
        <w:t xml:space="preserve"> slide control. There is an equivalent button for the </w:t>
      </w:r>
      <w:r w:rsidR="000C2BFD">
        <w:rPr>
          <w:spacing w:val="-2"/>
          <w:lang w:val="en-GB"/>
        </w:rPr>
        <w:t>“</w:t>
      </w:r>
      <w:r w:rsidRPr="00155B02">
        <w:rPr>
          <w:spacing w:val="-2"/>
          <w:lang w:val="en-GB"/>
        </w:rPr>
        <w:t>Stop</w:t>
      </w:r>
      <w:r w:rsidR="00E6350C" w:rsidRPr="00155B02">
        <w:rPr>
          <w:spacing w:val="-2"/>
          <w:lang w:val="en-GB"/>
        </w:rPr>
        <w:t>“</w:t>
      </w:r>
      <w:r w:rsidRPr="00155B02">
        <w:rPr>
          <w:spacing w:val="-2"/>
          <w:lang w:val="en-GB"/>
        </w:rPr>
        <w:t xml:space="preserve"> slide control.</w:t>
      </w:r>
    </w:p>
    <w:p w14:paraId="32E0FB16" w14:textId="50805F0A"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lang w:val="en-GB"/>
        </w:rPr>
      </w:pPr>
      <w:r w:rsidRPr="00155B02">
        <w:rPr>
          <w:lang w:val="en-GB"/>
        </w:rPr>
        <w:t>Synchronising the start and stop times with the transcription selection. If the sync options of the start or stop slide controls</w:t>
      </w:r>
      <w:r w:rsidR="000C2BFD" w:rsidRPr="00D47FA2">
        <w:rPr>
          <w:szCs w:val="24"/>
          <w:lang w:val="en-US"/>
        </w:rPr>
        <w:t xml:space="preserve"> </w:t>
      </w:r>
      <w:r w:rsidR="000C2BFD" w:rsidRPr="00D47FA2">
        <w:rPr>
          <w:b/>
          <w:szCs w:val="24"/>
          <w:bdr w:val="single" w:sz="4" w:space="0" w:color="auto"/>
          <w:lang w:val="en-US"/>
        </w:rPr>
        <w:t> 7</w:t>
      </w:r>
      <w:r w:rsidR="000C2BFD" w:rsidRPr="00D47FA2">
        <w:rPr>
          <w:szCs w:val="24"/>
          <w:bdr w:val="single" w:sz="4" w:space="0" w:color="auto"/>
          <w:lang w:val="en-US"/>
        </w:rPr>
        <w:t> </w:t>
      </w:r>
      <w:r w:rsidR="000C2BFD" w:rsidRPr="00D47FA2">
        <w:rPr>
          <w:szCs w:val="24"/>
          <w:lang w:val="en-US"/>
        </w:rPr>
        <w:t xml:space="preserve"> </w:t>
      </w:r>
      <w:r w:rsidRPr="00155B02">
        <w:rPr>
          <w:lang w:val="en-GB"/>
        </w:rPr>
        <w:t xml:space="preserve">are selected, the transfer of the currently selected time values in the transcription will automatically be used. Thus, the start and stop times will continuously be adjusted according to the transcription selection in the </w:t>
      </w:r>
      <w:r w:rsidR="00C11634" w:rsidRPr="00155B02">
        <w:rPr>
          <w:lang w:val="en-GB"/>
        </w:rPr>
        <w:t>Editor</w:t>
      </w:r>
      <w:r w:rsidRPr="00155B02">
        <w:rPr>
          <w:lang w:val="en-GB"/>
        </w:rPr>
        <w:t>.</w:t>
      </w:r>
    </w:p>
    <w:p w14:paraId="7C0D51FB" w14:textId="064536C7" w:rsidR="000959A2" w:rsidRPr="00155B02" w:rsidRDefault="000959A2" w:rsidP="000C2BFD">
      <w:pPr>
        <w:pStyle w:val="Aufzhlungszeichen1"/>
        <w:numPr>
          <w:ilvl w:val="0"/>
          <w:numId w:val="78"/>
        </w:numPr>
        <w:tabs>
          <w:tab w:val="clear" w:pos="360"/>
          <w:tab w:val="left" w:pos="482"/>
          <w:tab w:val="num" w:pos="964"/>
        </w:tabs>
        <w:suppressAutoHyphens w:val="0"/>
        <w:spacing w:after="0"/>
        <w:ind w:left="964" w:hanging="482"/>
        <w:rPr>
          <w:spacing w:val="-4"/>
          <w:lang w:val="en-GB"/>
        </w:rPr>
      </w:pPr>
      <w:r w:rsidRPr="00155B02">
        <w:rPr>
          <w:spacing w:val="-4"/>
          <w:lang w:val="en-GB"/>
        </w:rPr>
        <w:t xml:space="preserve">Transfer of a break duration: If the recording has been stopped with the </w:t>
      </w:r>
      <w:r w:rsidR="000C2BFD">
        <w:rPr>
          <w:spacing w:val="-4"/>
          <w:lang w:val="en-GB"/>
        </w:rPr>
        <w:t>“</w:t>
      </w:r>
      <w:r w:rsidRPr="00155B02">
        <w:rPr>
          <w:spacing w:val="-4"/>
          <w:lang w:val="en-GB"/>
        </w:rPr>
        <w:t>Pause</w:t>
      </w:r>
      <w:r w:rsidR="00E6350C" w:rsidRPr="00155B02">
        <w:rPr>
          <w:spacing w:val="-4"/>
          <w:lang w:val="en-GB"/>
        </w:rPr>
        <w:t>“</w:t>
      </w:r>
      <w:r w:rsidRPr="00155B02">
        <w:rPr>
          <w:spacing w:val="-4"/>
          <w:lang w:val="en-GB"/>
        </w:rPr>
        <w:t xml:space="preserve"> button, the current position can be transferred to the</w:t>
      </w:r>
      <w:r w:rsidR="000C2BFD">
        <w:rPr>
          <w:spacing w:val="-4"/>
          <w:lang w:val="en-GB"/>
        </w:rPr>
        <w:t xml:space="preserve"> </w:t>
      </w:r>
      <w:r w:rsidR="00E6350C" w:rsidRPr="00155B02">
        <w:rPr>
          <w:spacing w:val="-4"/>
          <w:lang w:val="en-GB"/>
        </w:rPr>
        <w:t>“</w:t>
      </w:r>
      <w:r w:rsidRPr="00155B02">
        <w:rPr>
          <w:spacing w:val="-4"/>
          <w:lang w:val="en-GB"/>
        </w:rPr>
        <w:t>Start</w:t>
      </w:r>
      <w:r w:rsidR="00E6350C" w:rsidRPr="00155B02">
        <w:rPr>
          <w:spacing w:val="-4"/>
          <w:lang w:val="en-GB"/>
        </w:rPr>
        <w:t>“</w:t>
      </w:r>
      <w:r w:rsidRPr="00155B02">
        <w:rPr>
          <w:spacing w:val="-4"/>
          <w:lang w:val="en-GB"/>
        </w:rPr>
        <w:t xml:space="preserve"> or </w:t>
      </w:r>
      <w:r w:rsidR="000C2BFD">
        <w:rPr>
          <w:spacing w:val="-4"/>
          <w:lang w:val="en-GB"/>
        </w:rPr>
        <w:t>“</w:t>
      </w:r>
      <w:r w:rsidRPr="00155B02">
        <w:rPr>
          <w:spacing w:val="-4"/>
          <w:lang w:val="en-GB"/>
        </w:rPr>
        <w:t>Stop</w:t>
      </w:r>
      <w:r w:rsidR="00E6350C" w:rsidRPr="00155B02">
        <w:rPr>
          <w:spacing w:val="-4"/>
          <w:lang w:val="en-GB"/>
        </w:rPr>
        <w:t>“</w:t>
      </w:r>
      <w:r w:rsidRPr="00155B02">
        <w:rPr>
          <w:spacing w:val="-4"/>
          <w:lang w:val="en-GB"/>
        </w:rPr>
        <w:t xml:space="preserve"> slide control with button</w:t>
      </w:r>
      <w:r w:rsidR="00D47FA2">
        <w:rPr>
          <w:b/>
          <w:spacing w:val="-4"/>
          <w:lang w:val="en-GB"/>
        </w:rPr>
        <w:t> </w:t>
      </w:r>
      <w:r w:rsidR="00D47FA2" w:rsidRPr="00D47FA2">
        <w:rPr>
          <w:b/>
          <w:spacing w:val="-4"/>
          <w:szCs w:val="24"/>
          <w:bdr w:val="single" w:sz="4" w:space="0" w:color="auto"/>
          <w:lang w:val="en-US"/>
        </w:rPr>
        <w:t> 9</w:t>
      </w:r>
      <w:r w:rsidR="00D47FA2" w:rsidRPr="00D47FA2">
        <w:rPr>
          <w:spacing w:val="-4"/>
          <w:szCs w:val="24"/>
          <w:bdr w:val="single" w:sz="4" w:space="0" w:color="auto"/>
          <w:lang w:val="en-US"/>
        </w:rPr>
        <w:t> </w:t>
      </w:r>
      <w:r w:rsidRPr="00155B02">
        <w:rPr>
          <w:spacing w:val="-4"/>
          <w:lang w:val="en-GB"/>
        </w:rPr>
        <w:t> .</w:t>
      </w:r>
    </w:p>
    <w:p w14:paraId="2964B145" w14:textId="0AE1E926" w:rsidR="000959A2" w:rsidRPr="00155B02" w:rsidRDefault="000959A2">
      <w:pPr>
        <w:pStyle w:val="Standard-BlockCharCharChar"/>
        <w:rPr>
          <w:lang w:val="en-GB"/>
        </w:rPr>
      </w:pPr>
      <w:r w:rsidRPr="00155B02">
        <w:rPr>
          <w:lang w:val="en-GB"/>
        </w:rPr>
        <w:t xml:space="preserve">The current values of the </w:t>
      </w:r>
      <w:r w:rsidR="00D47FA2">
        <w:rPr>
          <w:lang w:val="en-GB"/>
        </w:rPr>
        <w:t>“</w:t>
      </w:r>
      <w:r w:rsidRPr="00155B02">
        <w:rPr>
          <w:lang w:val="en-GB"/>
        </w:rPr>
        <w:t>Start</w:t>
      </w:r>
      <w:r w:rsidR="00E6350C" w:rsidRPr="00155B02">
        <w:rPr>
          <w:lang w:val="en-GB"/>
        </w:rPr>
        <w:t>“</w:t>
      </w:r>
      <w:r w:rsidRPr="00155B02">
        <w:rPr>
          <w:lang w:val="en-GB"/>
        </w:rPr>
        <w:t xml:space="preserve">, </w:t>
      </w:r>
      <w:r w:rsidR="00D47FA2">
        <w:rPr>
          <w:lang w:val="en-GB"/>
        </w:rPr>
        <w:t>“</w:t>
      </w:r>
      <w:r w:rsidRPr="00155B02">
        <w:rPr>
          <w:lang w:val="en-GB"/>
        </w:rPr>
        <w:t>Stop</w:t>
      </w:r>
      <w:r w:rsidR="00E6350C" w:rsidRPr="00155B02">
        <w:rPr>
          <w:lang w:val="en-GB"/>
        </w:rPr>
        <w:t>“</w:t>
      </w:r>
      <w:r w:rsidRPr="00155B02">
        <w:rPr>
          <w:lang w:val="en-GB"/>
        </w:rPr>
        <w:t xml:space="preserve"> and </w:t>
      </w:r>
      <w:r w:rsidR="00D47FA2">
        <w:rPr>
          <w:lang w:val="en-GB"/>
        </w:rPr>
        <w:t>“</w:t>
      </w:r>
      <w:r w:rsidRPr="00155B02">
        <w:rPr>
          <w:lang w:val="en-GB"/>
        </w:rPr>
        <w:t>Pause</w:t>
      </w:r>
      <w:r w:rsidR="00E6350C" w:rsidRPr="00155B02">
        <w:rPr>
          <w:lang w:val="en-GB"/>
        </w:rPr>
        <w:t>“</w:t>
      </w:r>
      <w:r w:rsidRPr="00155B02">
        <w:rPr>
          <w:lang w:val="en-GB"/>
        </w:rPr>
        <w:t xml:space="preserve"> slide controls can be transferred to a marked time point (i.e. from the recording into the transcription) with button</w:t>
      </w:r>
      <w:r w:rsidR="00BC63E6" w:rsidRPr="00BC63E6">
        <w:rPr>
          <w:szCs w:val="24"/>
          <w:lang w:val="en-US"/>
        </w:rPr>
        <w:t xml:space="preserve"> </w:t>
      </w:r>
      <w:r w:rsidR="00BC63E6" w:rsidRPr="00BC63E6">
        <w:rPr>
          <w:b/>
          <w:szCs w:val="24"/>
          <w:bdr w:val="single" w:sz="4" w:space="0" w:color="auto"/>
          <w:lang w:val="en-US"/>
        </w:rPr>
        <w:t> 3</w:t>
      </w:r>
      <w:r w:rsidR="00BC63E6" w:rsidRPr="00BC63E6">
        <w:rPr>
          <w:szCs w:val="24"/>
          <w:bdr w:val="single" w:sz="4" w:space="0" w:color="auto"/>
          <w:lang w:val="en-US"/>
        </w:rPr>
        <w:t> </w:t>
      </w:r>
      <w:r w:rsidRPr="00155B02">
        <w:rPr>
          <w:lang w:val="en-GB"/>
        </w:rPr>
        <w:t>. If no time point is marked on the time axis of the transcriptions, these buttons will be deactivated.</w:t>
      </w:r>
    </w:p>
    <w:p w14:paraId="45984B92" w14:textId="32FB5C03" w:rsidR="000959A2" w:rsidRPr="00155B02" w:rsidRDefault="000959A2">
      <w:pPr>
        <w:pStyle w:val="Standard-BlockCharCharChar"/>
        <w:rPr>
          <w:spacing w:val="-4"/>
          <w:lang w:val="en-GB"/>
        </w:rPr>
      </w:pPr>
      <w:r w:rsidRPr="00155B02">
        <w:rPr>
          <w:lang w:val="en-GB"/>
        </w:rPr>
        <w:t>The two arrow keys</w:t>
      </w:r>
      <w:r w:rsidR="005539C8" w:rsidRPr="005539C8">
        <w:rPr>
          <w:spacing w:val="-4"/>
          <w:szCs w:val="24"/>
          <w:lang w:val="en-US"/>
        </w:rPr>
        <w:t xml:space="preserve"> </w:t>
      </w:r>
      <w:r w:rsidR="005539C8" w:rsidRPr="005539C8">
        <w:rPr>
          <w:b/>
          <w:spacing w:val="-4"/>
          <w:szCs w:val="24"/>
          <w:bdr w:val="single" w:sz="4" w:space="0" w:color="auto"/>
          <w:lang w:val="en-US"/>
        </w:rPr>
        <w:t> 14</w:t>
      </w:r>
      <w:r w:rsidR="005539C8" w:rsidRPr="005539C8">
        <w:rPr>
          <w:spacing w:val="-4"/>
          <w:szCs w:val="24"/>
          <w:bdr w:val="single" w:sz="4" w:space="0" w:color="auto"/>
          <w:lang w:val="en-US"/>
        </w:rPr>
        <w:t> </w:t>
      </w:r>
      <w:r w:rsidRPr="00155B02">
        <w:rPr>
          <w:spacing w:val="-4"/>
          <w:lang w:val="en-GB"/>
        </w:rPr>
        <w:t xml:space="preserve"> allow a direct access from the Audio/Video panel to the cursor position in the musical score. By clicking, the cursor can be moved to an event further to the right or to the left.</w:t>
      </w:r>
    </w:p>
    <w:p w14:paraId="27A1DB2E" w14:textId="4804B7C7" w:rsidR="000959A2" w:rsidRPr="00155B02" w:rsidRDefault="000959A2">
      <w:pPr>
        <w:pStyle w:val="Standard-BlockCharCharChar"/>
        <w:rPr>
          <w:spacing w:val="-4"/>
          <w:lang w:val="en-GB"/>
        </w:rPr>
      </w:pPr>
      <w:r w:rsidRPr="00155B02">
        <w:rPr>
          <w:spacing w:val="-4"/>
          <w:lang w:val="en-GB"/>
        </w:rPr>
        <w:t>Depending on whether an audio or video file has been opened, the control element</w:t>
      </w:r>
      <w:r w:rsidR="005539C8">
        <w:rPr>
          <w:spacing w:val="-4"/>
          <w:lang w:val="en-GB"/>
        </w:rPr>
        <w:t xml:space="preserve"> </w:t>
      </w:r>
      <w:r w:rsidR="005539C8" w:rsidRPr="005539C8">
        <w:rPr>
          <w:spacing w:val="-4"/>
          <w:szCs w:val="24"/>
          <w:lang w:val="en-US"/>
        </w:rPr>
        <w:t xml:space="preserve"> </w:t>
      </w:r>
      <w:r w:rsidR="005539C8" w:rsidRPr="005539C8">
        <w:rPr>
          <w:b/>
          <w:spacing w:val="-4"/>
          <w:szCs w:val="24"/>
          <w:bdr w:val="single" w:sz="4" w:space="0" w:color="auto"/>
          <w:lang w:val="en-US"/>
        </w:rPr>
        <w:t> 15</w:t>
      </w:r>
      <w:r w:rsidR="005539C8" w:rsidRPr="005539C8">
        <w:rPr>
          <w:spacing w:val="-4"/>
          <w:szCs w:val="24"/>
          <w:bdr w:val="single" w:sz="4" w:space="0" w:color="auto"/>
          <w:lang w:val="en-US"/>
        </w:rPr>
        <w:t> </w:t>
      </w:r>
      <w:r w:rsidRPr="00155B02">
        <w:rPr>
          <w:spacing w:val="-4"/>
          <w:lang w:val="en-GB"/>
        </w:rPr>
        <w:t xml:space="preserve"> or the control element</w:t>
      </w:r>
      <w:r w:rsidRPr="00155B02">
        <w:rPr>
          <w:b/>
          <w:spacing w:val="-4"/>
          <w:lang w:val="en-GB"/>
        </w:rPr>
        <w:t> </w:t>
      </w:r>
      <w:r w:rsidR="005539C8" w:rsidRPr="005539C8">
        <w:rPr>
          <w:b/>
          <w:spacing w:val="-4"/>
          <w:szCs w:val="24"/>
          <w:bdr w:val="single" w:sz="4" w:space="0" w:color="auto"/>
          <w:lang w:val="en-US"/>
        </w:rPr>
        <w:t> 16</w:t>
      </w:r>
      <w:r w:rsidR="005539C8" w:rsidRPr="005539C8">
        <w:rPr>
          <w:spacing w:val="-4"/>
          <w:szCs w:val="24"/>
          <w:bdr w:val="single" w:sz="4" w:space="0" w:color="auto"/>
          <w:lang w:val="en-US"/>
        </w:rPr>
        <w:t> </w:t>
      </w:r>
      <w:r w:rsidR="005539C8" w:rsidRPr="005539C8">
        <w:rPr>
          <w:spacing w:val="-4"/>
          <w:szCs w:val="24"/>
          <w:lang w:val="en-US"/>
        </w:rPr>
        <w:t xml:space="preserve"> </w:t>
      </w:r>
      <w:del w:id="21" w:author="Moritz Lautenbach" w:date="2014-04-14T15:13:00Z">
        <w:r w:rsidRPr="00155B02" w:rsidDel="00F6095F">
          <w:rPr>
            <w:spacing w:val="-4"/>
            <w:lang w:val="en-GB"/>
          </w:rPr>
          <w:delText xml:space="preserve"> </w:delText>
        </w:r>
      </w:del>
      <w:ins w:id="22" w:author="Moritz Lautenbach" w:date="2014-04-14T15:13:00Z">
        <w:r w:rsidRPr="00155B02">
          <w:rPr>
            <w:spacing w:val="-4"/>
            <w:lang w:val="en-GB"/>
          </w:rPr>
          <w:t xml:space="preserve"> </w:t>
        </w:r>
      </w:ins>
      <w:r w:rsidRPr="00155B02">
        <w:rPr>
          <w:spacing w:val="-4"/>
          <w:lang w:val="en-GB"/>
        </w:rPr>
        <w:t xml:space="preserve">will be activated. </w:t>
      </w:r>
    </w:p>
    <w:p w14:paraId="5D4699EF" w14:textId="3B0F2B56" w:rsidR="000959A2" w:rsidRPr="00155B02" w:rsidRDefault="000959A2">
      <w:pPr>
        <w:pStyle w:val="Standard-BlockCharCharChar"/>
        <w:rPr>
          <w:spacing w:val="-4"/>
          <w:lang w:val="en-GB"/>
        </w:rPr>
      </w:pPr>
      <w:r w:rsidRPr="00155B02">
        <w:rPr>
          <w:spacing w:val="-4"/>
          <w:lang w:val="en-GB"/>
        </w:rPr>
        <w:t xml:space="preserve">The </w:t>
      </w:r>
      <w:r w:rsidR="00D47FA2">
        <w:rPr>
          <w:spacing w:val="-4"/>
          <w:lang w:val="en-GB"/>
        </w:rPr>
        <w:t>“</w:t>
      </w:r>
      <w:r w:rsidRPr="00155B02">
        <w:rPr>
          <w:spacing w:val="-4"/>
          <w:lang w:val="en-GB"/>
        </w:rPr>
        <w:t>camera</w:t>
      </w:r>
      <w:r w:rsidR="00E6350C" w:rsidRPr="00155B02">
        <w:rPr>
          <w:spacing w:val="-4"/>
          <w:lang w:val="en-GB"/>
        </w:rPr>
        <w:t>“</w:t>
      </w:r>
      <w:r w:rsidR="005539C8" w:rsidRPr="005539C8">
        <w:rPr>
          <w:spacing w:val="-4"/>
          <w:szCs w:val="24"/>
          <w:lang w:val="en-US"/>
        </w:rPr>
        <w:t xml:space="preserve"> </w:t>
      </w:r>
      <w:r w:rsidR="005539C8" w:rsidRPr="005539C8">
        <w:rPr>
          <w:b/>
          <w:spacing w:val="-4"/>
          <w:szCs w:val="24"/>
          <w:bdr w:val="single" w:sz="4" w:space="0" w:color="auto"/>
          <w:lang w:val="en-US"/>
        </w:rPr>
        <w:t> 15</w:t>
      </w:r>
      <w:r w:rsidR="005539C8" w:rsidRPr="005539C8">
        <w:rPr>
          <w:spacing w:val="-4"/>
          <w:szCs w:val="24"/>
          <w:bdr w:val="single" w:sz="4" w:space="0" w:color="auto"/>
          <w:lang w:val="en-US"/>
        </w:rPr>
        <w:t> </w:t>
      </w:r>
      <w:r w:rsidR="005539C8" w:rsidRPr="005539C8">
        <w:rPr>
          <w:spacing w:val="-4"/>
          <w:szCs w:val="24"/>
          <w:lang w:val="en-US"/>
        </w:rPr>
        <w:t xml:space="preserve"> </w:t>
      </w:r>
      <w:del w:id="23" w:author="Moritz Lautenbach" w:date="2014-04-14T15:13:00Z">
        <w:r w:rsidRPr="00155B02" w:rsidDel="00F6095F">
          <w:rPr>
            <w:spacing w:val="-4"/>
            <w:lang w:val="en-GB"/>
          </w:rPr>
          <w:delText xml:space="preserve"> </w:delText>
        </w:r>
      </w:del>
      <w:ins w:id="24" w:author="Moritz Lautenbach" w:date="2014-04-14T15:13:00Z">
        <w:r w:rsidRPr="00155B02">
          <w:rPr>
            <w:spacing w:val="-4"/>
            <w:lang w:val="en-GB"/>
          </w:rPr>
          <w:t xml:space="preserve"> </w:t>
        </w:r>
      </w:ins>
      <w:r w:rsidRPr="00155B02">
        <w:rPr>
          <w:spacing w:val="-4"/>
          <w:lang w:val="en-GB"/>
        </w:rPr>
        <w:t>allows you to generate single frames from the imported video file in the transcription in a png format. In order to do this, move the</w:t>
      </w:r>
      <w:ins w:id="25" w:author="Moritz Lautenbach" w:date="2014-04-14T15:50:00Z">
        <w:r w:rsidRPr="00155B02">
          <w:rPr>
            <w:spacing w:val="-4"/>
            <w:lang w:val="en-GB"/>
          </w:rPr>
          <w:t xml:space="preserve"> </w:t>
        </w:r>
      </w:ins>
      <w:r w:rsidR="00D47FA2">
        <w:rPr>
          <w:lang w:val="en-GB"/>
        </w:rPr>
        <w:t>“</w:t>
      </w:r>
      <w:r w:rsidRPr="00155B02">
        <w:rPr>
          <w:lang w:val="en-GB"/>
        </w:rPr>
        <w:t>Start</w:t>
      </w:r>
      <w:r w:rsidR="00E6350C" w:rsidRPr="00155B02">
        <w:rPr>
          <w:lang w:val="en-GB"/>
        </w:rPr>
        <w:t>“</w:t>
      </w:r>
      <w:r w:rsidRPr="00155B02">
        <w:rPr>
          <w:lang w:val="en-GB"/>
        </w:rPr>
        <w:t xml:space="preserve"> slide control</w:t>
      </w:r>
      <w:del w:id="26" w:author="Moritz Lautenbach" w:date="2014-04-14T15:13:00Z">
        <w:r w:rsidRPr="00155B02" w:rsidDel="00F6095F">
          <w:rPr>
            <w:lang w:val="en-GB"/>
          </w:rPr>
          <w:delText xml:space="preserve"> </w:delText>
        </w:r>
        <w:r w:rsidRPr="00155B02" w:rsidDel="00F6095F">
          <w:rPr>
            <w:b/>
            <w:lang w:val="en-GB"/>
          </w:rPr>
          <w:delText> </w:delText>
        </w:r>
      </w:del>
      <w:ins w:id="27" w:author="Moritz Lautenbach" w:date="2014-04-14T15:13:00Z">
        <w:r w:rsidRPr="00155B02">
          <w:rPr>
            <w:lang w:val="en-GB"/>
          </w:rPr>
          <w:t xml:space="preserve"> </w:t>
        </w:r>
      </w:ins>
      <w:r w:rsidR="005539C8" w:rsidRPr="005539C8">
        <w:rPr>
          <w:b/>
          <w:szCs w:val="24"/>
          <w:bdr w:val="single" w:sz="4" w:space="0" w:color="auto"/>
          <w:lang w:val="en-US"/>
        </w:rPr>
        <w:t> 2</w:t>
      </w:r>
      <w:r w:rsidR="005539C8" w:rsidRPr="005539C8">
        <w:rPr>
          <w:szCs w:val="24"/>
          <w:bdr w:val="single" w:sz="4" w:space="0" w:color="auto"/>
          <w:lang w:val="en-US"/>
        </w:rPr>
        <w:t> </w:t>
      </w:r>
      <w:r w:rsidR="005539C8" w:rsidRPr="005539C8">
        <w:rPr>
          <w:szCs w:val="24"/>
          <w:lang w:val="en-US"/>
        </w:rPr>
        <w:t xml:space="preserve"> </w:t>
      </w:r>
      <w:del w:id="28" w:author="Moritz Lautenbach" w:date="2014-04-14T15:13:00Z">
        <w:r w:rsidRPr="00155B02" w:rsidDel="00F6095F">
          <w:rPr>
            <w:lang w:val="en-GB"/>
          </w:rPr>
          <w:delText xml:space="preserve">  </w:delText>
        </w:r>
      </w:del>
      <w:ins w:id="29" w:author="Moritz Lautenbach" w:date="2014-04-14T15:13:00Z">
        <w:r w:rsidRPr="00155B02">
          <w:rPr>
            <w:lang w:val="en-GB"/>
          </w:rPr>
          <w:t xml:space="preserve"> </w:t>
        </w:r>
      </w:ins>
      <w:r w:rsidRPr="00155B02">
        <w:rPr>
          <w:lang w:val="en-GB"/>
        </w:rPr>
        <w:t xml:space="preserve">to the desired </w:t>
      </w:r>
      <w:r w:rsidRPr="00155B02">
        <w:rPr>
          <w:lang w:val="en-GB"/>
        </w:rPr>
        <w:lastRenderedPageBreak/>
        <w:t xml:space="preserve">position of the video and click on the </w:t>
      </w:r>
      <w:r w:rsidR="00D47FA2">
        <w:rPr>
          <w:lang w:val="en-GB"/>
        </w:rPr>
        <w:t>“C</w:t>
      </w:r>
      <w:r w:rsidRPr="00155B02">
        <w:rPr>
          <w:lang w:val="en-GB"/>
        </w:rPr>
        <w:t>amera</w:t>
      </w:r>
      <w:r w:rsidR="00E6350C" w:rsidRPr="00155B02">
        <w:rPr>
          <w:lang w:val="en-GB"/>
        </w:rPr>
        <w:t>“</w:t>
      </w:r>
      <w:r w:rsidRPr="00155B02">
        <w:rPr>
          <w:lang w:val="en-GB"/>
        </w:rPr>
        <w:t xml:space="preserve">. </w:t>
      </w:r>
      <w:r w:rsidRPr="00155B02">
        <w:rPr>
          <w:spacing w:val="-4"/>
          <w:lang w:val="en-GB"/>
        </w:rPr>
        <w:t xml:space="preserve">A pop-up window will then ask you to choose a storage location for the image file. </w:t>
      </w:r>
    </w:p>
    <w:p w14:paraId="38C65F2C" w14:textId="77777777" w:rsidR="000959A2" w:rsidRPr="00155B02" w:rsidRDefault="002B43A4">
      <w:pPr>
        <w:pStyle w:val="BildChar"/>
        <w:rPr>
          <w:rFonts w:ascii="Times New Roman" w:hAnsi="Times New Roman"/>
          <w:spacing w:val="-4"/>
          <w:shd w:val="clear" w:color="auto" w:fill="FFFF00"/>
          <w:lang w:val="en-GB"/>
        </w:rPr>
      </w:pPr>
      <w:r>
        <w:rPr>
          <w:rFonts w:ascii="Times New Roman" w:hAnsi="Times New Roman"/>
          <w:lang w:val="en-GB"/>
        </w:rPr>
        <w:pict w14:anchorId="3FA62ADA">
          <v:shape id="_x0000_i1044" type="#_x0000_t75" style="width:330pt;height:85.5pt" filled="t">
            <v:fill color2="black"/>
            <v:imagedata r:id="rId44" o:title=""/>
          </v:shape>
        </w:pict>
      </w:r>
    </w:p>
    <w:p w14:paraId="38F241D9" w14:textId="4501F082"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w:t>
      </w:r>
      <w:r w:rsidRPr="0023019D">
        <w:rPr>
          <w:spacing w:val="-4"/>
          <w:lang w:val="en-GB"/>
        </w:rPr>
        <w:t xml:space="preserve">click </w:t>
      </w:r>
      <w:r w:rsidR="00D47FA2" w:rsidRPr="0023019D">
        <w:rPr>
          <w:spacing w:val="-4"/>
          <w:lang w:val="en-GB"/>
        </w:rPr>
        <w:t>“</w:t>
      </w:r>
      <w:r w:rsidRPr="0023019D">
        <w:rPr>
          <w:spacing w:val="-4"/>
          <w:lang w:val="en-GB"/>
        </w:rPr>
        <w:t>Browse…</w:t>
      </w:r>
      <w:r w:rsidR="00D47FA2" w:rsidRPr="0023019D">
        <w:rPr>
          <w:spacing w:val="-4"/>
          <w:lang w:val="en-GB"/>
        </w:rPr>
        <w:t>”</w:t>
      </w:r>
      <w:r w:rsidRPr="0023019D">
        <w:rPr>
          <w:spacing w:val="-4"/>
          <w:lang w:val="en-GB"/>
        </w:rPr>
        <w:t>.</w:t>
      </w:r>
      <w:r w:rsidRPr="00155B02">
        <w:rPr>
          <w:spacing w:val="-4"/>
          <w:lang w:val="en-GB"/>
        </w:rPr>
        <w:t xml:space="preserve"> Please not</w:t>
      </w:r>
      <w:ins w:id="30" w:author="Moritz Lautenbach" w:date="2014-04-14T15:51:00Z">
        <w:r w:rsidRPr="00155B02">
          <w:rPr>
            <w:spacing w:val="-4"/>
            <w:lang w:val="en-GB"/>
          </w:rPr>
          <w:t>e</w:t>
        </w:r>
      </w:ins>
      <w:r w:rsidRPr="00155B02">
        <w:rPr>
          <w:spacing w:val="-4"/>
          <w:lang w:val="en-GB"/>
        </w:rPr>
        <w:t xml:space="preserve"> that the file ending </w:t>
      </w:r>
      <w:r w:rsidR="0023019D">
        <w:rPr>
          <w:spacing w:val="-4"/>
          <w:lang w:val="en-GB"/>
        </w:rPr>
        <w:t>“</w:t>
      </w:r>
      <w:r w:rsidRPr="00155B02">
        <w:rPr>
          <w:spacing w:val="-4"/>
          <w:lang w:val="en-GB"/>
        </w:rPr>
        <w:t>.png</w:t>
      </w:r>
      <w:r w:rsidR="00E6350C" w:rsidRPr="00155B02">
        <w:rPr>
          <w:spacing w:val="-4"/>
          <w:lang w:val="en-GB"/>
        </w:rPr>
        <w:t>“</w:t>
      </w:r>
      <w:r w:rsidRPr="00155B02">
        <w:rPr>
          <w:spacing w:val="-4"/>
          <w:lang w:val="en-GB"/>
        </w:rPr>
        <w:t xml:space="preserve"> may not be changed.</w:t>
      </w:r>
    </w:p>
    <w:p w14:paraId="44A29459" w14:textId="06793EAB" w:rsidR="000959A2" w:rsidRPr="00155B02" w:rsidRDefault="000959A2">
      <w:pPr>
        <w:pStyle w:val="Standard-BlockCharCharChar"/>
        <w:rPr>
          <w:spacing w:val="2"/>
          <w:lang w:val="en-GB"/>
        </w:rPr>
      </w:pPr>
      <w:r w:rsidRPr="00155B02">
        <w:rPr>
          <w:spacing w:val="2"/>
          <w:lang w:val="en-GB"/>
        </w:rPr>
        <w:t xml:space="preserve">If you have added a tier for links in your transcription and placed the cursor into the tier of this event, the panel will offer the option to link the event to the newly generated </w:t>
      </w:r>
      <w:r w:rsidR="0023019D">
        <w:rPr>
          <w:spacing w:val="2"/>
          <w:lang w:val="en-GB"/>
        </w:rPr>
        <w:t>“</w:t>
      </w:r>
      <w:r w:rsidRPr="00155B02">
        <w:rPr>
          <w:spacing w:val="2"/>
          <w:lang w:val="en-GB"/>
        </w:rPr>
        <w:t>Snapshot</w:t>
      </w:r>
      <w:r w:rsidR="00E6350C" w:rsidRPr="00155B02">
        <w:rPr>
          <w:spacing w:val="2"/>
          <w:lang w:val="en-GB"/>
        </w:rPr>
        <w:t>“</w:t>
      </w:r>
      <w:r w:rsidRPr="00155B02">
        <w:rPr>
          <w:spacing w:val="2"/>
          <w:lang w:val="en-GB"/>
        </w:rPr>
        <w:t xml:space="preserve">. Click on </w:t>
      </w:r>
      <w:r w:rsidR="0023019D">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on linking files can be found in the functional reference under </w:t>
      </w:r>
      <w:r w:rsidR="0023019D">
        <w:rPr>
          <w:spacing w:val="2"/>
          <w:lang w:val="en-GB"/>
        </w:rPr>
        <w:t>“</w:t>
      </w:r>
      <w:r w:rsidR="005539C8" w:rsidRPr="005539C8">
        <w:rPr>
          <w:spacing w:val="2"/>
          <w:highlight w:val="yellow"/>
          <w:lang w:val="en-GB"/>
        </w:rPr>
        <w:t>II</w:t>
      </w:r>
      <w:commentRangeStart w:id="31"/>
      <w:r w:rsidRPr="005539C8">
        <w:rPr>
          <w:spacing w:val="2"/>
          <w:highlight w:val="yellow"/>
          <w:lang w:val="en-GB"/>
        </w:rPr>
        <w:t>I. Panels &gt; B. Link panel</w:t>
      </w:r>
      <w:commentRangeEnd w:id="31"/>
      <w:r w:rsidRPr="005539C8">
        <w:rPr>
          <w:rStyle w:val="Kommentarzeichen"/>
          <w:rFonts w:eastAsia="SimSun"/>
          <w:highlight w:val="yellow"/>
          <w:lang w:val="en-GB"/>
        </w:rPr>
        <w:commentReference w:id="31"/>
      </w:r>
      <w:r w:rsidR="00007CB6" w:rsidRPr="00155B02">
        <w:rPr>
          <w:spacing w:val="2"/>
          <w:lang w:val="en-GB"/>
        </w:rPr>
        <w:t>„</w:t>
      </w:r>
      <w:r w:rsidRPr="00155B02">
        <w:rPr>
          <w:spacing w:val="2"/>
          <w:lang w:val="en-GB"/>
        </w:rPr>
        <w:t>.</w:t>
      </w:r>
    </w:p>
    <w:p w14:paraId="2D509147" w14:textId="57CD181E" w:rsidR="000959A2" w:rsidRPr="00155B02" w:rsidRDefault="000959A2">
      <w:pPr>
        <w:pStyle w:val="Standard-BlockCharCharChar"/>
        <w:rPr>
          <w:spacing w:val="-4"/>
          <w:lang w:val="en-GB"/>
        </w:rPr>
      </w:pPr>
      <w:r w:rsidRPr="00155B02">
        <w:rPr>
          <w:spacing w:val="-4"/>
          <w:lang w:val="en-GB"/>
        </w:rPr>
        <w:t xml:space="preserve">The </w:t>
      </w:r>
      <w:r w:rsidR="0023019D">
        <w:rPr>
          <w:spacing w:val="-4"/>
          <w:lang w:val="en-GB"/>
        </w:rPr>
        <w:t>“</w:t>
      </w:r>
      <w:r w:rsidRPr="00155B02">
        <w:rPr>
          <w:spacing w:val="-4"/>
          <w:lang w:val="en-GB"/>
        </w:rPr>
        <w:t>scissors</w:t>
      </w:r>
      <w:r w:rsidR="00E6350C" w:rsidRPr="00155B02">
        <w:rPr>
          <w:spacing w:val="-4"/>
          <w:lang w:val="en-GB"/>
        </w:rPr>
        <w:t>“</w:t>
      </w:r>
      <w:del w:id="32" w:author="Moritz Lautenbach" w:date="2014-04-14T15:13:00Z">
        <w:r w:rsidRPr="00155B02" w:rsidDel="00F6095F">
          <w:rPr>
            <w:spacing w:val="-4"/>
            <w:lang w:val="en-GB"/>
          </w:rPr>
          <w:delText xml:space="preserve"> </w:delText>
        </w:r>
        <w:r w:rsidRPr="00155B02" w:rsidDel="00F6095F">
          <w:rPr>
            <w:b/>
            <w:spacing w:val="-4"/>
            <w:lang w:val="en-GB"/>
          </w:rPr>
          <w:delText> </w:delText>
        </w:r>
      </w:del>
      <w:r w:rsidR="005539C8" w:rsidRPr="005539C8">
        <w:rPr>
          <w:spacing w:val="-4"/>
          <w:szCs w:val="24"/>
          <w:lang w:val="en-US"/>
        </w:rPr>
        <w:t xml:space="preserve"> </w:t>
      </w:r>
      <w:r w:rsidR="005539C8" w:rsidRPr="005539C8">
        <w:rPr>
          <w:b/>
          <w:spacing w:val="-4"/>
          <w:szCs w:val="24"/>
          <w:bdr w:val="single" w:sz="4" w:space="0" w:color="auto"/>
          <w:lang w:val="en-US"/>
        </w:rPr>
        <w:t> 16</w:t>
      </w:r>
      <w:r w:rsidR="005539C8" w:rsidRPr="005539C8">
        <w:rPr>
          <w:spacing w:val="-4"/>
          <w:szCs w:val="24"/>
          <w:bdr w:val="single" w:sz="4" w:space="0" w:color="auto"/>
          <w:lang w:val="en-US"/>
        </w:rPr>
        <w:t> </w:t>
      </w:r>
      <w:r w:rsidR="005539C8" w:rsidRPr="005539C8">
        <w:rPr>
          <w:spacing w:val="-4"/>
          <w:szCs w:val="24"/>
          <w:lang w:val="en-US"/>
        </w:rPr>
        <w:t xml:space="preserve"> </w:t>
      </w:r>
      <w:del w:id="33" w:author="Moritz Lautenbach" w:date="2014-04-14T15:13:00Z">
        <w:r w:rsidRPr="00155B02" w:rsidDel="00F6095F">
          <w:rPr>
            <w:spacing w:val="-4"/>
            <w:lang w:val="en-GB"/>
          </w:rPr>
          <w:delText xml:space="preserve"> </w:delText>
        </w:r>
      </w:del>
      <w:ins w:id="34" w:author="Moritz Lautenbach" w:date="2014-04-14T15:13:00Z">
        <w:r w:rsidRPr="00155B02">
          <w:rPr>
            <w:spacing w:val="-4"/>
            <w:lang w:val="en-GB"/>
          </w:rPr>
          <w:t xml:space="preserve"> </w:t>
        </w:r>
      </w:ins>
      <w:r w:rsidRPr="00155B02">
        <w:rPr>
          <w:spacing w:val="-4"/>
          <w:lang w:val="en-GB"/>
        </w:rPr>
        <w:t xml:space="preserve">allow you to create </w:t>
      </w:r>
      <w:r w:rsidR="0023019D">
        <w:rPr>
          <w:spacing w:val="-4"/>
          <w:lang w:val="en-GB"/>
        </w:rPr>
        <w:t>“</w:t>
      </w:r>
      <w:r w:rsidRPr="00155B02">
        <w:rPr>
          <w:spacing w:val="-4"/>
          <w:lang w:val="en-GB"/>
        </w:rPr>
        <w:t>audio snippets</w:t>
      </w:r>
      <w:r w:rsidR="00E6350C" w:rsidRPr="00155B02">
        <w:rPr>
          <w:spacing w:val="-4"/>
          <w:lang w:val="en-GB"/>
        </w:rPr>
        <w:t>“</w:t>
      </w:r>
      <w:r w:rsidRPr="00155B02">
        <w:rPr>
          <w:spacing w:val="-4"/>
          <w:lang w:val="en-GB"/>
        </w:rPr>
        <w:t xml:space="preserve"> in the </w:t>
      </w:r>
      <w:r w:rsidR="0023019D">
        <w:rPr>
          <w:spacing w:val="-4"/>
          <w:lang w:val="en-GB"/>
        </w:rPr>
        <w:t>.</w:t>
      </w:r>
      <w:r w:rsidRPr="00155B02">
        <w:rPr>
          <w:spacing w:val="-4"/>
          <w:lang w:val="en-GB"/>
        </w:rPr>
        <w:t>wav</w:t>
      </w:r>
      <w:ins w:id="35" w:author="Moritz Lautenbach" w:date="2014-04-14T15:56:00Z">
        <w:r w:rsidRPr="00155B02">
          <w:rPr>
            <w:spacing w:val="-4"/>
            <w:lang w:val="en-GB"/>
          </w:rPr>
          <w:t>-</w:t>
        </w:r>
      </w:ins>
      <w:del w:id="36" w:author="Moritz Lautenbach" w:date="2014-04-14T15:56:00Z">
        <w:r w:rsidRPr="00155B02" w:rsidDel="00B3065A">
          <w:rPr>
            <w:spacing w:val="-4"/>
            <w:lang w:val="en-GB"/>
          </w:rPr>
          <w:delText xml:space="preserve"> </w:delText>
        </w:r>
      </w:del>
      <w:r w:rsidRPr="00155B02">
        <w:rPr>
          <w:spacing w:val="-4"/>
          <w:lang w:val="en-GB"/>
        </w:rPr>
        <w:t xml:space="preserve">format in a synchronised transcription linked to an audio file. Position the cursor into the transcription in the event for which you would like to create an audio snippet and click on the </w:t>
      </w:r>
      <w:r w:rsidR="0023019D">
        <w:rPr>
          <w:spacing w:val="-4"/>
          <w:lang w:val="en-GB"/>
        </w:rPr>
        <w:t>“</w:t>
      </w:r>
      <w:r w:rsidRPr="00155B02">
        <w:rPr>
          <w:spacing w:val="-4"/>
          <w:lang w:val="en-GB"/>
        </w:rPr>
        <w:t>scissors</w:t>
      </w:r>
      <w:r w:rsidR="00E6350C" w:rsidRPr="00155B02">
        <w:rPr>
          <w:spacing w:val="-4"/>
          <w:lang w:val="en-GB"/>
        </w:rPr>
        <w:t>“</w:t>
      </w:r>
      <w:r w:rsidRPr="00155B02">
        <w:rPr>
          <w:spacing w:val="-4"/>
          <w:lang w:val="en-GB"/>
        </w:rPr>
        <w:t xml:space="preserve">. A pop-up window will then ask you to choose a name and a storage location for the audio file. </w:t>
      </w:r>
    </w:p>
    <w:p w14:paraId="2D849AC9" w14:textId="77777777" w:rsidR="000959A2" w:rsidRPr="00155B02" w:rsidRDefault="002B43A4">
      <w:pPr>
        <w:pStyle w:val="BildChar"/>
        <w:rPr>
          <w:rFonts w:ascii="Times New Roman" w:hAnsi="Times New Roman"/>
          <w:spacing w:val="-4"/>
          <w:shd w:val="clear" w:color="auto" w:fill="FFFF00"/>
          <w:lang w:val="en-GB"/>
        </w:rPr>
      </w:pPr>
      <w:r>
        <w:rPr>
          <w:rFonts w:ascii="Times New Roman" w:hAnsi="Times New Roman"/>
          <w:lang w:val="en-GB"/>
        </w:rPr>
        <w:pict w14:anchorId="64C6C23D">
          <v:shape id="_x0000_i1045" type="#_x0000_t75" style="width:403.5pt;height:109.5pt" filled="t">
            <v:fill color2="black"/>
            <v:imagedata r:id="rId45" o:title=""/>
          </v:shape>
        </w:pict>
      </w:r>
    </w:p>
    <w:p w14:paraId="5ED4005B" w14:textId="722313F5" w:rsidR="000959A2" w:rsidRPr="00155B02" w:rsidRDefault="000959A2">
      <w:pPr>
        <w:pStyle w:val="Standard-BlockCharCharChar"/>
        <w:rPr>
          <w:spacing w:val="-4"/>
          <w:lang w:val="en-GB"/>
        </w:rPr>
      </w:pPr>
      <w:r w:rsidRPr="00155B02">
        <w:rPr>
          <w:spacing w:val="-4"/>
          <w:lang w:val="en-GB"/>
        </w:rPr>
        <w:t xml:space="preserve">Should you want to select a different storage location than the one that the program automatically generated, click </w:t>
      </w:r>
      <w:r w:rsidR="0023019D">
        <w:rPr>
          <w:spacing w:val="-4"/>
          <w:lang w:val="en-GB"/>
        </w:rPr>
        <w:t>“</w:t>
      </w:r>
      <w:r w:rsidRPr="005539C8">
        <w:rPr>
          <w:spacing w:val="-4"/>
          <w:lang w:val="en-GB"/>
        </w:rPr>
        <w:t>Browse…</w:t>
      </w:r>
      <w:r w:rsidR="0023019D">
        <w:rPr>
          <w:spacing w:val="-4"/>
          <w:lang w:val="en-GB"/>
        </w:rPr>
        <w:t>”</w:t>
      </w:r>
      <w:r w:rsidRPr="00155B02">
        <w:rPr>
          <w:spacing w:val="-4"/>
          <w:lang w:val="en-GB"/>
        </w:rPr>
        <w:t>. Please not</w:t>
      </w:r>
      <w:ins w:id="37" w:author="Moritz Lautenbach" w:date="2014-04-14T15:59:00Z">
        <w:r w:rsidRPr="00155B02">
          <w:rPr>
            <w:spacing w:val="-4"/>
            <w:lang w:val="en-GB"/>
          </w:rPr>
          <w:t>e</w:t>
        </w:r>
      </w:ins>
      <w:r w:rsidRPr="00155B02">
        <w:rPr>
          <w:spacing w:val="-4"/>
          <w:lang w:val="en-GB"/>
        </w:rPr>
        <w:t xml:space="preserve"> that the file ending </w:t>
      </w:r>
      <w:r w:rsidR="0023019D">
        <w:rPr>
          <w:spacing w:val="-4"/>
          <w:lang w:val="en-GB"/>
        </w:rPr>
        <w:t>“</w:t>
      </w:r>
      <w:r w:rsidRPr="00155B02">
        <w:rPr>
          <w:spacing w:val="-4"/>
          <w:lang w:val="en-GB"/>
        </w:rPr>
        <w:t>.mov</w:t>
      </w:r>
      <w:r w:rsidR="00E6350C" w:rsidRPr="00155B02">
        <w:rPr>
          <w:spacing w:val="-4"/>
          <w:lang w:val="en-GB"/>
        </w:rPr>
        <w:t>“</w:t>
      </w:r>
      <w:r w:rsidRPr="00155B02">
        <w:rPr>
          <w:spacing w:val="-4"/>
          <w:lang w:val="en-GB"/>
        </w:rPr>
        <w:t xml:space="preserve"> may not be changed.</w:t>
      </w:r>
    </w:p>
    <w:p w14:paraId="5F5BDF2B" w14:textId="42FBA50F" w:rsidR="000959A2" w:rsidRPr="00155B02" w:rsidRDefault="000959A2">
      <w:pPr>
        <w:pStyle w:val="Standard-BlockCharCharChar"/>
        <w:rPr>
          <w:spacing w:val="2"/>
          <w:lang w:val="en-GB"/>
        </w:rPr>
      </w:pPr>
      <w:r w:rsidRPr="00155B02">
        <w:rPr>
          <w:spacing w:val="2"/>
          <w:lang w:val="en-GB"/>
        </w:rPr>
        <w:t xml:space="preserve">If you've added a tier for links in your transcription and placed the cursor into the tier of this event, the panel will offer the option to link the event to the newly generated </w:t>
      </w:r>
      <w:r w:rsidR="00007CB6" w:rsidRPr="00155B02">
        <w:rPr>
          <w:spacing w:val="2"/>
          <w:lang w:val="en-GB"/>
        </w:rPr>
        <w:t>„</w:t>
      </w:r>
      <w:r w:rsidRPr="00155B02">
        <w:rPr>
          <w:spacing w:val="2"/>
          <w:lang w:val="en-GB"/>
        </w:rPr>
        <w:t>Audio snippet</w:t>
      </w:r>
      <w:r w:rsidR="00E6350C" w:rsidRPr="00155B02">
        <w:rPr>
          <w:spacing w:val="2"/>
          <w:lang w:val="en-GB"/>
        </w:rPr>
        <w:t>“</w:t>
      </w:r>
      <w:r w:rsidRPr="00155B02">
        <w:rPr>
          <w:spacing w:val="2"/>
          <w:lang w:val="en-GB"/>
        </w:rPr>
        <w:t xml:space="preserve">. Click on </w:t>
      </w:r>
      <w:r w:rsidR="0023019D">
        <w:rPr>
          <w:spacing w:val="2"/>
          <w:lang w:val="en-GB"/>
        </w:rPr>
        <w:t>“</w:t>
      </w:r>
      <w:r w:rsidRPr="00155B02">
        <w:rPr>
          <w:spacing w:val="2"/>
          <w:lang w:val="en-GB"/>
        </w:rPr>
        <w:t>Link to transcription</w:t>
      </w:r>
      <w:r w:rsidR="00E6350C" w:rsidRPr="00155B02">
        <w:rPr>
          <w:spacing w:val="2"/>
          <w:lang w:val="en-GB"/>
        </w:rPr>
        <w:t>“</w:t>
      </w:r>
      <w:r w:rsidRPr="00155B02">
        <w:rPr>
          <w:spacing w:val="2"/>
          <w:lang w:val="en-GB"/>
        </w:rPr>
        <w:t xml:space="preserve">. A detailed description into linking files can be found in the functional reference under </w:t>
      </w:r>
      <w:r w:rsidR="0023019D">
        <w:rPr>
          <w:spacing w:val="2"/>
          <w:lang w:val="en-GB"/>
        </w:rPr>
        <w:t>“</w:t>
      </w:r>
      <w:r w:rsidRPr="00155B02">
        <w:rPr>
          <w:spacing w:val="2"/>
          <w:lang w:val="en-GB"/>
        </w:rPr>
        <w:t>Panels &gt;</w:t>
      </w:r>
      <w:del w:id="38" w:author="Moritz Lautenbach" w:date="2014-04-14T15:13:00Z">
        <w:r w:rsidRPr="00155B02" w:rsidDel="00F6095F">
          <w:rPr>
            <w:spacing w:val="2"/>
            <w:lang w:val="en-GB"/>
          </w:rPr>
          <w:delText xml:space="preserve">  </w:delText>
        </w:r>
      </w:del>
      <w:ins w:id="39" w:author="Moritz Lautenbach" w:date="2014-04-14T15:13:00Z">
        <w:r w:rsidRPr="00155B02">
          <w:rPr>
            <w:spacing w:val="2"/>
            <w:lang w:val="en-GB"/>
          </w:rPr>
          <w:t xml:space="preserve"> </w:t>
        </w:r>
      </w:ins>
      <w:r w:rsidRPr="00155B02">
        <w:rPr>
          <w:spacing w:val="2"/>
          <w:lang w:val="en-GB"/>
        </w:rPr>
        <w:t>Link panel</w:t>
      </w:r>
      <w:r w:rsidR="00E6350C" w:rsidRPr="00155B02">
        <w:rPr>
          <w:spacing w:val="2"/>
          <w:lang w:val="en-GB"/>
        </w:rPr>
        <w:t>“</w:t>
      </w:r>
      <w:r w:rsidRPr="00155B02">
        <w:rPr>
          <w:spacing w:val="2"/>
          <w:lang w:val="en-GB"/>
        </w:rPr>
        <w:t>.</w:t>
      </w:r>
      <w:r w:rsidR="0023019D">
        <w:rPr>
          <w:spacing w:val="2"/>
          <w:lang w:val="en-GB"/>
        </w:rPr>
        <w:t>“</w:t>
      </w:r>
      <w:r w:rsidR="0023019D" w:rsidRPr="005539C8">
        <w:rPr>
          <w:spacing w:val="2"/>
          <w:highlight w:val="yellow"/>
          <w:lang w:val="en-GB"/>
        </w:rPr>
        <w:t>II</w:t>
      </w:r>
      <w:commentRangeStart w:id="40"/>
      <w:r w:rsidR="0023019D" w:rsidRPr="005539C8">
        <w:rPr>
          <w:spacing w:val="2"/>
          <w:highlight w:val="yellow"/>
          <w:lang w:val="en-GB"/>
        </w:rPr>
        <w:t>I. Panels &gt; B. Link panel</w:t>
      </w:r>
      <w:commentRangeEnd w:id="40"/>
      <w:r w:rsidR="0023019D" w:rsidRPr="005539C8">
        <w:rPr>
          <w:rStyle w:val="Kommentarzeichen"/>
          <w:rFonts w:eastAsia="SimSun"/>
          <w:highlight w:val="yellow"/>
          <w:lang w:val="en-GB"/>
        </w:rPr>
        <w:commentReference w:id="40"/>
      </w:r>
      <w:r w:rsidR="0023019D" w:rsidRPr="00155B02">
        <w:rPr>
          <w:spacing w:val="2"/>
          <w:lang w:val="en-GB"/>
        </w:rPr>
        <w:t>„.</w:t>
      </w:r>
    </w:p>
    <w:p w14:paraId="0C7B6067" w14:textId="77777777" w:rsidR="00870FF7" w:rsidRDefault="000959A2" w:rsidP="00870FF7">
      <w:pPr>
        <w:pStyle w:val="Standard-BlockCharCharChar"/>
        <w:rPr>
          <w:spacing w:val="2"/>
          <w:lang w:val="en-GB"/>
        </w:rPr>
      </w:pPr>
      <w:r w:rsidRPr="00155B02">
        <w:rPr>
          <w:spacing w:val="2"/>
          <w:lang w:val="en-GB"/>
        </w:rPr>
        <w:t>Please note that the embedding of media files will not always run smoothly. A</w:t>
      </w:r>
      <w:r w:rsidR="007479B0">
        <w:rPr>
          <w:spacing w:val="2"/>
          <w:lang w:val="en-GB"/>
        </w:rPr>
        <w:t xml:space="preserve"> successful linking depends on:</w:t>
      </w:r>
      <w:bookmarkStart w:id="41" w:name="_Toc403472670"/>
    </w:p>
    <w:p w14:paraId="27766F66" w14:textId="77777777" w:rsidR="00870FF7" w:rsidRDefault="000959A2" w:rsidP="007F2DFE">
      <w:pPr>
        <w:pStyle w:val="Nummerierung1"/>
        <w:outlineLvl w:val="9"/>
        <w:rPr>
          <w:lang w:val="en-US"/>
        </w:rPr>
      </w:pPr>
      <w:r w:rsidRPr="007479B0">
        <w:rPr>
          <w:lang w:val="en-US"/>
        </w:rPr>
        <w:t>the file format of the video (we recommend .avi or .mov),</w:t>
      </w:r>
      <w:bookmarkEnd w:id="41"/>
      <w:r w:rsidRPr="007479B0">
        <w:rPr>
          <w:lang w:val="en-US"/>
        </w:rPr>
        <w:t xml:space="preserve"> </w:t>
      </w:r>
    </w:p>
    <w:p w14:paraId="612F6316" w14:textId="77777777" w:rsidR="00870FF7" w:rsidRDefault="000959A2" w:rsidP="007F2DFE">
      <w:pPr>
        <w:pStyle w:val="Nummerierung1"/>
        <w:outlineLvl w:val="9"/>
        <w:rPr>
          <w:kern w:val="0"/>
          <w:szCs w:val="24"/>
          <w:lang w:val="en-US"/>
        </w:rPr>
      </w:pPr>
      <w:r w:rsidRPr="00870FF7">
        <w:rPr>
          <w:kern w:val="0"/>
          <w:szCs w:val="24"/>
          <w:lang w:val="en-US"/>
        </w:rPr>
        <w:t xml:space="preserve">the performance features of the video card of your computer, and </w:t>
      </w:r>
    </w:p>
    <w:p w14:paraId="2DA7DB45" w14:textId="71F93781" w:rsidR="000959A2" w:rsidRPr="00870FF7" w:rsidRDefault="000959A2" w:rsidP="007F2DFE">
      <w:pPr>
        <w:pStyle w:val="Nummerierung1"/>
        <w:outlineLvl w:val="9"/>
        <w:rPr>
          <w:spacing w:val="2"/>
          <w:lang w:val="en-GB"/>
        </w:rPr>
      </w:pPr>
      <w:r w:rsidRPr="007F2DFE">
        <w:rPr>
          <w:kern w:val="0"/>
          <w:szCs w:val="24"/>
          <w:lang w:val="en-US"/>
        </w:rPr>
        <w:t xml:space="preserve">the Codec settings. </w:t>
      </w:r>
    </w:p>
    <w:p w14:paraId="0E417870" w14:textId="77777777" w:rsidR="000959A2" w:rsidRPr="00155B02" w:rsidRDefault="000959A2" w:rsidP="00767340">
      <w:pPr>
        <w:pStyle w:val="Standard-BlockCharCharChar"/>
        <w:spacing w:after="0"/>
        <w:rPr>
          <w:spacing w:val="-4"/>
          <w:lang w:val="en-GB"/>
        </w:rPr>
        <w:sectPr w:rsidR="000959A2" w:rsidRPr="00155B02">
          <w:headerReference w:type="even" r:id="rId46"/>
          <w:headerReference w:type="default" r:id="rId47"/>
          <w:footerReference w:type="even" r:id="rId48"/>
          <w:footerReference w:type="default" r:id="rId49"/>
          <w:headerReference w:type="first" r:id="rId50"/>
          <w:footerReference w:type="first" r:id="rId51"/>
          <w:pgSz w:w="11906" w:h="16838"/>
          <w:pgMar w:top="1361" w:right="1134" w:bottom="907" w:left="1418" w:header="624" w:footer="720" w:gutter="0"/>
          <w:cols w:space="720"/>
          <w:docGrid w:linePitch="240" w:charSpace="32768"/>
        </w:sectPr>
      </w:pPr>
      <w:r w:rsidRPr="00155B02">
        <w:rPr>
          <w:spacing w:val="-4"/>
          <w:lang w:val="en-GB"/>
        </w:rPr>
        <w:t xml:space="preserve">Should you encounter problems, please consult the document </w:t>
      </w:r>
      <w:r w:rsidRPr="00155B02">
        <w:rPr>
          <w:rStyle w:val="Dokumentation"/>
          <w:lang w:val="en-GB"/>
        </w:rPr>
        <w:t>Audio and Video Support in</w:t>
      </w:r>
      <w:del w:id="42" w:author="Moritz Lautenbach" w:date="2014-04-14T15:13:00Z">
        <w:r w:rsidRPr="00155B02" w:rsidDel="00F6095F">
          <w:rPr>
            <w:rStyle w:val="Dokumentation"/>
            <w:lang w:val="en-GB"/>
          </w:rPr>
          <w:delText xml:space="preserve">  </w:delText>
        </w:r>
      </w:del>
      <w:ins w:id="43" w:author="Moritz Lautenbach" w:date="2014-04-14T15:13:00Z">
        <w:r w:rsidRPr="00155B02">
          <w:rPr>
            <w:rStyle w:val="Dokumentation"/>
            <w:lang w:val="en-GB"/>
          </w:rPr>
          <w:t xml:space="preserve"> </w:t>
        </w:r>
      </w:ins>
      <w:r w:rsidRPr="00155B02">
        <w:rPr>
          <w:rStyle w:val="Dokumentation"/>
          <w:lang w:val="en-GB"/>
        </w:rPr>
        <w:t>EXMARaLDA</w:t>
      </w:r>
      <w:r w:rsidRPr="00155B02">
        <w:rPr>
          <w:spacing w:val="-4"/>
          <w:lang w:val="en-GB"/>
        </w:rPr>
        <w:t xml:space="preserve">. </w:t>
      </w:r>
    </w:p>
    <w:p w14:paraId="00B62999" w14:textId="77777777" w:rsidR="000959A2" w:rsidRPr="00155B02" w:rsidRDefault="000959A2" w:rsidP="000959A2">
      <w:pPr>
        <w:pStyle w:val="berschrift2"/>
        <w:numPr>
          <w:ilvl w:val="1"/>
          <w:numId w:val="2"/>
        </w:numPr>
        <w:tabs>
          <w:tab w:val="clear" w:pos="502"/>
          <w:tab w:val="left" w:pos="482"/>
        </w:tabs>
        <w:ind w:left="482" w:hanging="482"/>
        <w:rPr>
          <w:lang w:val="en-GB"/>
        </w:rPr>
      </w:pPr>
      <w:bookmarkStart w:id="44" w:name="_Toc403472671"/>
      <w:r w:rsidRPr="00155B02">
        <w:rPr>
          <w:lang w:val="en-GB"/>
        </w:rPr>
        <w:lastRenderedPageBreak/>
        <w:t>Praat panel</w:t>
      </w:r>
      <w:bookmarkEnd w:id="44"/>
    </w:p>
    <w:p w14:paraId="61ADB094" w14:textId="722ED163" w:rsidR="000959A2" w:rsidRPr="00155B02" w:rsidRDefault="000959A2">
      <w:pPr>
        <w:pStyle w:val="Standard-BlockCharCharChar"/>
        <w:rPr>
          <w:lang w:val="en-GB"/>
        </w:rPr>
      </w:pPr>
      <w:r w:rsidRPr="00155B02">
        <w:rPr>
          <w:lang w:val="en-GB"/>
        </w:rPr>
        <w:t xml:space="preserve">The Praat panel plays digitised recordings and assigns absolute time values of the recording to points on the EXMARaLDA time axis. Should the Praat panel not appear on your screen, select </w:t>
      </w:r>
      <w:r w:rsidRPr="00AD171C">
        <w:rPr>
          <w:rStyle w:val="Menufunction"/>
          <w:lang w:val="en-US"/>
        </w:rPr>
        <w:t>View &gt; Praat panel</w:t>
      </w:r>
      <w:r w:rsidRPr="00155B02">
        <w:rPr>
          <w:lang w:val="en-GB"/>
        </w:rPr>
        <w:t xml:space="preserve"> to have it displayed. </w:t>
      </w:r>
    </w:p>
    <w:p w14:paraId="6AC012BB" w14:textId="77777777" w:rsidR="000959A2" w:rsidRPr="00155B02" w:rsidRDefault="002B43A4">
      <w:pPr>
        <w:pStyle w:val="BildChar"/>
        <w:rPr>
          <w:rFonts w:ascii="Times New Roman" w:hAnsi="Times New Roman"/>
          <w:lang w:val="en-GB"/>
        </w:rPr>
      </w:pPr>
      <w:r>
        <w:rPr>
          <w:rFonts w:ascii="Times New Roman" w:hAnsi="Times New Roman"/>
          <w:lang w:val="en-GB"/>
        </w:rPr>
        <w:pict w14:anchorId="38167E38">
          <v:shape id="_x0000_i1046" type="#_x0000_t75" style="width:153pt;height:165pt" filled="t">
            <v:fill color2="black"/>
            <v:imagedata r:id="rId52" o:title=""/>
          </v:shape>
        </w:pict>
      </w:r>
    </w:p>
    <w:p w14:paraId="517FA4AC" w14:textId="77777777" w:rsidR="0023019D"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b/>
          <w:lang w:val="en-GB"/>
        </w:rPr>
      </w:pPr>
      <w:r w:rsidRPr="00155B02">
        <w:rPr>
          <w:b/>
          <w:lang w:val="en-GB"/>
        </w:rPr>
        <w:t>Configuration of Windows and Praat for working with EXMARaLDA</w:t>
      </w:r>
    </w:p>
    <w:p w14:paraId="194264C9" w14:textId="28DD2869"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 xml:space="preserve">The current version of Praat can be found on </w:t>
      </w:r>
      <w:hyperlink r:id="rId53" w:history="1">
        <w:r w:rsidRPr="00AD171C">
          <w:rPr>
            <w:rStyle w:val="Hyperlink"/>
            <w:lang w:val="en-US"/>
          </w:rPr>
          <w:t>http://www.praat.org</w:t>
        </w:r>
      </w:hyperlink>
      <w:r w:rsidRPr="00155B02">
        <w:rPr>
          <w:lang w:val="en-GB"/>
        </w:rPr>
        <w:t xml:space="preserve">.There, the current version of Sendpraat is available as well, on </w:t>
      </w:r>
      <w:hyperlink r:id="rId54" w:history="1">
        <w:r w:rsidRPr="00155B02">
          <w:rPr>
            <w:rStyle w:val="Hyperlink"/>
            <w:lang w:val="en-GB"/>
          </w:rPr>
          <w:t>http://www.fon.hum.uva.nl/praat/sendpraat.html</w:t>
        </w:r>
      </w:hyperlink>
      <w:r w:rsidRPr="00155B02">
        <w:rPr>
          <w:lang w:val="en-GB"/>
        </w:rPr>
        <w:t>.</w:t>
      </w:r>
    </w:p>
    <w:p w14:paraId="2321370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t>Download both programs and save them in the same directory (e.g. c:\Programs\Praat). Then create the path</w:t>
      </w:r>
      <w:del w:id="45" w:author="Moritz Lautenbach" w:date="2014-04-14T15:13:00Z">
        <w:r w:rsidRPr="00155B02" w:rsidDel="00F6095F">
          <w:rPr>
            <w:lang w:val="en-GB"/>
          </w:rPr>
          <w:delText xml:space="preserve">  </w:delText>
        </w:r>
      </w:del>
      <w:ins w:id="46" w:author="Moritz Lautenbach" w:date="2014-04-14T15:13:00Z">
        <w:r w:rsidRPr="00155B02">
          <w:rPr>
            <w:lang w:val="en-GB"/>
          </w:rPr>
          <w:t xml:space="preserve"> </w:t>
        </w:r>
      </w:ins>
    </w:p>
    <w:p w14:paraId="4AD1F36D" w14:textId="3067E947" w:rsidR="000959A2" w:rsidRPr="00155B02" w:rsidRDefault="000959A2" w:rsidP="00AD171C">
      <w:pPr>
        <w:pStyle w:val="Standard-BlockCharCharChar"/>
        <w:numPr>
          <w:ilvl w:val="0"/>
          <w:numId w:val="7"/>
        </w:numP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155B02">
        <w:rPr>
          <w:lang w:val="en-GB"/>
        </w:rPr>
        <w:t xml:space="preserve">by either selecting </w:t>
      </w:r>
      <w:r w:rsidRPr="00AD171C">
        <w:rPr>
          <w:rStyle w:val="Menufunction"/>
          <w:lang w:val="en-US"/>
        </w:rPr>
        <w:t>Edit &gt; Preferences</w:t>
      </w:r>
      <w:r w:rsidRPr="00155B02">
        <w:rPr>
          <w:lang w:val="en-GB"/>
        </w:rPr>
        <w:t xml:space="preserve"> in the tab </w:t>
      </w:r>
      <w:r w:rsidR="00AD171C">
        <w:rPr>
          <w:lang w:val="en-GB"/>
        </w:rPr>
        <w:t>“</w:t>
      </w:r>
      <w:r w:rsidRPr="00155B02">
        <w:rPr>
          <w:lang w:val="en-GB"/>
        </w:rPr>
        <w:t>Paths</w:t>
      </w:r>
      <w:r w:rsidR="00E6350C" w:rsidRPr="00155B02">
        <w:rPr>
          <w:lang w:val="en-GB"/>
        </w:rPr>
        <w:t>“</w:t>
      </w:r>
      <w:r w:rsidRPr="00155B02">
        <w:rPr>
          <w:lang w:val="en-GB"/>
        </w:rPr>
        <w:t xml:space="preserve"> under </w:t>
      </w:r>
      <w:r w:rsidR="00AD171C">
        <w:rPr>
          <w:lang w:val="en-GB"/>
        </w:rPr>
        <w:t>“</w:t>
      </w:r>
      <w:r w:rsidRPr="00155B02">
        <w:rPr>
          <w:lang w:val="en-GB"/>
        </w:rPr>
        <w:t>Praat Directory</w:t>
      </w:r>
      <w:r w:rsidR="00E6350C" w:rsidRPr="00155B02">
        <w:rPr>
          <w:lang w:val="en-GB"/>
        </w:rPr>
        <w:t>“</w:t>
      </w:r>
      <w:r w:rsidRPr="00155B02">
        <w:rPr>
          <w:lang w:val="en-GB"/>
        </w:rPr>
        <w:t xml:space="preserve"> and entering the directory of praat.exe and sendpraat.exe. (This option is available since version 1.4.3.) </w:t>
      </w:r>
    </w:p>
    <w:p w14:paraId="551BC1EE" w14:textId="77777777"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rPr>
          <w:lang w:val="en-GB"/>
        </w:rPr>
      </w:pPr>
      <w:r w:rsidRPr="00155B02">
        <w:rPr>
          <w:lang w:val="en-GB"/>
        </w:rPr>
        <w:t xml:space="preserve"> </w:t>
      </w:r>
      <w:r w:rsidR="002B43A4">
        <w:rPr>
          <w:lang w:val="en-GB"/>
        </w:rPr>
        <w:pict w14:anchorId="51F4FEF0">
          <v:shape id="_x0000_i1047" type="#_x0000_t75" style="width:457.5pt;height:277.5pt" filled="t">
            <v:fill color2="black"/>
            <v:imagedata r:id="rId55" o:title=""/>
          </v:shape>
        </w:pict>
      </w:r>
    </w:p>
    <w:p w14:paraId="46C18EC5" w14:textId="77777777" w:rsidR="00BF10C0" w:rsidRDefault="00BF10C0">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p>
    <w:p w14:paraId="5991CED4" w14:textId="15FC83BC" w:rsidR="000959A2" w:rsidRPr="00155B02" w:rsidRDefault="000959A2">
      <w:pPr>
        <w:pStyle w:val="Standard-BlockCharCharChar"/>
        <w:pBdr>
          <w:top w:val="single" w:sz="4" w:space="1" w:color="000000"/>
          <w:left w:val="single" w:sz="4" w:space="4" w:color="000000"/>
          <w:bottom w:val="single" w:sz="4" w:space="1" w:color="000000"/>
          <w:right w:val="single" w:sz="4" w:space="4" w:color="000000"/>
        </w:pBdr>
        <w:shd w:val="clear" w:color="auto" w:fill="E6E6E6"/>
        <w:rPr>
          <w:lang w:val="en-GB"/>
        </w:rPr>
      </w:pPr>
      <w:r w:rsidRPr="00155B02">
        <w:rPr>
          <w:lang w:val="en-GB"/>
        </w:rPr>
        <w:lastRenderedPageBreak/>
        <w:t xml:space="preserve">2) or by setting up the system path so that it contains the directory: Go to the Control Panel (e.g. in MS Windows XP </w:t>
      </w:r>
      <w:r w:rsidRPr="00AD171C">
        <w:rPr>
          <w:rStyle w:val="Menufunction"/>
          <w:lang w:val="en-US"/>
        </w:rPr>
        <w:t>Start &gt; Control Panel &gt; System &gt; Advanced &gt; Environment Variable</w:t>
      </w:r>
      <w:r w:rsidRPr="00155B02">
        <w:rPr>
          <w:lang w:val="en-GB"/>
        </w:rPr>
        <w:t>)</w:t>
      </w:r>
      <w:r w:rsidR="00AD171C">
        <w:rPr>
          <w:lang w:val="en-GB"/>
        </w:rPr>
        <w:t>.</w:t>
      </w:r>
      <w:ins w:id="47" w:author="Moritz Lautenbach" w:date="2014-04-14T15:13:00Z">
        <w:r w:rsidRPr="00155B02">
          <w:rPr>
            <w:lang w:val="en-GB"/>
          </w:rPr>
          <w:t xml:space="preserve"> </w:t>
        </w:r>
      </w:ins>
    </w:p>
    <w:p w14:paraId="46A0EDA0" w14:textId="77777777" w:rsidR="000959A2" w:rsidRPr="00155B02" w:rsidRDefault="002B43A4">
      <w:pPr>
        <w:pStyle w:val="Standard-BlockCharCharChar"/>
        <w:pBdr>
          <w:top w:val="single" w:sz="4" w:space="1" w:color="000000"/>
          <w:left w:val="single" w:sz="4" w:space="4" w:color="000000"/>
          <w:bottom w:val="single" w:sz="4" w:space="1" w:color="000000"/>
          <w:right w:val="single" w:sz="4" w:space="4" w:color="000000"/>
        </w:pBdr>
        <w:shd w:val="clear" w:color="auto" w:fill="E6E6E6"/>
        <w:spacing w:line="100" w:lineRule="atLeast"/>
        <w:jc w:val="center"/>
        <w:rPr>
          <w:lang w:val="en-GB"/>
        </w:rPr>
      </w:pPr>
      <w:r>
        <w:rPr>
          <w:lang w:val="en-GB"/>
        </w:rPr>
        <w:pict w14:anchorId="3EE519CD">
          <v:shape id="_x0000_i1048" type="#_x0000_t75" style="width:171pt;height:217.5pt" filled="t">
            <v:fill color2="black"/>
            <v:imagedata r:id="rId56" o:title=""/>
          </v:shape>
        </w:pict>
      </w:r>
      <w:r w:rsidR="000959A2" w:rsidRPr="00155B02">
        <w:rPr>
          <w:lang w:val="en-GB"/>
        </w:rPr>
        <w:t xml:space="preserve"> </w:t>
      </w:r>
      <w:r>
        <w:rPr>
          <w:lang w:val="en-GB"/>
        </w:rPr>
        <w:pict w14:anchorId="761B946D">
          <v:shape id="_x0000_i1049" type="#_x0000_t75" style="width:196.5pt;height:220.5pt" filled="t">
            <v:fill color2="black"/>
            <v:imagedata r:id="rId57" o:title=""/>
          </v:shape>
        </w:pict>
      </w:r>
      <w:r w:rsidR="000959A2" w:rsidRPr="00155B02">
        <w:rPr>
          <w:lang w:val="en-GB"/>
        </w:rPr>
        <w:t xml:space="preserve"> </w:t>
      </w:r>
      <w:r>
        <w:rPr>
          <w:lang w:val="en-GB"/>
        </w:rPr>
        <w:pict w14:anchorId="1B1A1A54">
          <v:shape id="_x0000_i1050" type="#_x0000_t75" style="width:231pt;height:97.5pt" filled="t">
            <v:fill color2="black"/>
            <v:imagedata r:id="rId58" o:title=""/>
          </v:shape>
        </w:pict>
      </w:r>
    </w:p>
    <w:p w14:paraId="0399A407" w14:textId="64C7976B" w:rsidR="000959A2" w:rsidRPr="00155B02" w:rsidRDefault="000959A2">
      <w:pPr>
        <w:pStyle w:val="Standard-BlockCharCharChar"/>
        <w:rPr>
          <w:lang w:val="en-GB"/>
        </w:rPr>
      </w:pPr>
      <w:r w:rsidRPr="00155B02">
        <w:rPr>
          <w:lang w:val="en-GB"/>
        </w:rPr>
        <w:t>Please note: The Praat panel is currently only available in MS Windows. The use of the Praat panel requires the installation of the programs Praat and Sendpraat on your computer and the system path pointing to the directory in which these programs are located.</w:t>
      </w:r>
    </w:p>
    <w:p w14:paraId="19E2B73B" w14:textId="795A292E" w:rsidR="000959A2" w:rsidRPr="00155B02" w:rsidRDefault="000959A2">
      <w:pPr>
        <w:pStyle w:val="Standard-BlockCharCharChar"/>
        <w:rPr>
          <w:lang w:val="en-GB"/>
        </w:rPr>
      </w:pPr>
      <w:r w:rsidRPr="00155B02">
        <w:rPr>
          <w:lang w:val="en-GB"/>
        </w:rPr>
        <w:t>If you have completed this set up, you can start the program Praat directly in the Partitur-</w:t>
      </w:r>
      <w:r w:rsidR="00C11634" w:rsidRPr="00155B02">
        <w:rPr>
          <w:lang w:val="en-GB"/>
        </w:rPr>
        <w:t>Editor</w:t>
      </w:r>
      <w:r w:rsidRPr="00155B02">
        <w:rPr>
          <w:lang w:val="en-GB"/>
        </w:rPr>
        <w:t xml:space="preserve"> by selecting </w:t>
      </w:r>
      <w:r w:rsidRPr="009C0644">
        <w:rPr>
          <w:rStyle w:val="Menufunction"/>
          <w:lang w:val="en-US"/>
        </w:rPr>
        <w:t>Start Praat</w:t>
      </w:r>
      <w:r w:rsidRPr="00155B02">
        <w:rPr>
          <w:lang w:val="en-GB"/>
        </w:rPr>
        <w:t xml:space="preserve">. This will take a few seconds. Wait until the program has started completely and then confirm the </w:t>
      </w:r>
      <w:r w:rsidR="00D12242">
        <w:rPr>
          <w:lang w:val="en-GB"/>
        </w:rPr>
        <w:t>“</w:t>
      </w:r>
      <w:r w:rsidRPr="00155B02">
        <w:rPr>
          <w:lang w:val="en-GB"/>
        </w:rPr>
        <w:t>Starting Praat...</w:t>
      </w:r>
      <w:r w:rsidR="00E6350C" w:rsidRPr="00155B02">
        <w:rPr>
          <w:lang w:val="en-GB"/>
        </w:rPr>
        <w:t>“</w:t>
      </w:r>
      <w:r w:rsidRPr="00155B02">
        <w:rPr>
          <w:lang w:val="en-GB"/>
        </w:rPr>
        <w:t xml:space="preserve"> dialog that will be displayed in the Partitur-</w:t>
      </w:r>
      <w:r w:rsidR="00C11634" w:rsidRPr="00155B02">
        <w:rPr>
          <w:lang w:val="en-GB"/>
        </w:rPr>
        <w:t>Editor</w:t>
      </w:r>
      <w:r w:rsidRPr="00155B02">
        <w:rPr>
          <w:lang w:val="en-GB"/>
        </w:rPr>
        <w:t xml:space="preserve"> with</w:t>
      </w:r>
      <w:r w:rsidRPr="00155B02">
        <w:rPr>
          <w:i/>
          <w:lang w:val="en-GB"/>
        </w:rPr>
        <w:t xml:space="preserve"> </w:t>
      </w:r>
      <w:r w:rsidR="00862864" w:rsidRPr="00862864">
        <w:rPr>
          <w:lang w:val="en-GB"/>
        </w:rPr>
        <w:t>“</w:t>
      </w:r>
      <w:r w:rsidRPr="00862864">
        <w:rPr>
          <w:lang w:val="en-GB"/>
        </w:rPr>
        <w:t>OK</w:t>
      </w:r>
      <w:r w:rsidR="00862864" w:rsidRPr="00862864">
        <w:rPr>
          <w:lang w:val="en-GB"/>
        </w:rPr>
        <w:t>”</w:t>
      </w:r>
      <w:r w:rsidRPr="00862864">
        <w:rPr>
          <w:lang w:val="en-GB"/>
        </w:rPr>
        <w:t>.</w:t>
      </w:r>
    </w:p>
    <w:p w14:paraId="60C11725" w14:textId="77777777" w:rsidR="000959A2" w:rsidRPr="00155B02" w:rsidRDefault="002B43A4">
      <w:pPr>
        <w:pStyle w:val="BildChar"/>
        <w:rPr>
          <w:rFonts w:ascii="Times New Roman" w:hAnsi="Times New Roman"/>
          <w:lang w:val="en-GB"/>
        </w:rPr>
      </w:pPr>
      <w:r>
        <w:rPr>
          <w:rFonts w:ascii="Times New Roman" w:hAnsi="Times New Roman"/>
          <w:lang w:val="en-GB"/>
        </w:rPr>
        <w:pict w14:anchorId="5370BE63">
          <v:shape id="_x0000_i1051" type="#_x0000_t75" style="width:187.5pt;height:81pt" filled="t">
            <v:fill color2="black"/>
            <v:imagedata r:id="rId59" o:title=""/>
          </v:shape>
        </w:pict>
      </w:r>
    </w:p>
    <w:p w14:paraId="5B3A91BD" w14:textId="17948BA5" w:rsidR="000959A2" w:rsidRPr="00155B02" w:rsidRDefault="000959A2">
      <w:pPr>
        <w:pStyle w:val="Standard-BlockCharCharChar"/>
        <w:rPr>
          <w:lang w:val="en-GB"/>
        </w:rPr>
      </w:pPr>
      <w:r w:rsidRPr="00155B02">
        <w:rPr>
          <w:lang w:val="en-GB"/>
        </w:rPr>
        <w:t>If the meta information of currently loaded transcription in the Partitur-</w:t>
      </w:r>
      <w:r w:rsidR="00C11634" w:rsidRPr="00155B02">
        <w:rPr>
          <w:lang w:val="en-GB"/>
        </w:rPr>
        <w:t>Editor</w:t>
      </w:r>
      <w:r w:rsidRPr="00155B02">
        <w:rPr>
          <w:lang w:val="en-GB"/>
        </w:rPr>
        <w:t xml:space="preserve"> holds an audio file as a </w:t>
      </w:r>
      <w:r w:rsidR="00862864">
        <w:rPr>
          <w:lang w:val="en-GB"/>
        </w:rPr>
        <w:t>“</w:t>
      </w:r>
      <w:r w:rsidRPr="00155B02">
        <w:rPr>
          <w:lang w:val="en-GB"/>
        </w:rPr>
        <w:t>Referenced File</w:t>
      </w:r>
      <w:r w:rsidR="00E6350C" w:rsidRPr="00155B02">
        <w:rPr>
          <w:lang w:val="en-GB"/>
        </w:rPr>
        <w:t>“</w:t>
      </w:r>
      <w:r w:rsidRPr="00155B02">
        <w:rPr>
          <w:lang w:val="en-GB"/>
        </w:rPr>
        <w:t xml:space="preserve">, the Praat panel will automatically insert it as a file that should be loaded in Praat. </w:t>
      </w:r>
    </w:p>
    <w:p w14:paraId="2626ACD3" w14:textId="26A1DB05" w:rsidR="000959A2" w:rsidRPr="00155B02" w:rsidRDefault="000959A2">
      <w:pPr>
        <w:pStyle w:val="Standard-BlockCharCharChar"/>
        <w:rPr>
          <w:lang w:val="en-GB"/>
        </w:rPr>
      </w:pPr>
      <w:r w:rsidRPr="00155B02">
        <w:rPr>
          <w:lang w:val="en-GB"/>
        </w:rPr>
        <w:t xml:space="preserve">The actual loading process of the file can be done by </w:t>
      </w:r>
      <w:r w:rsidRPr="00862864">
        <w:rPr>
          <w:lang w:val="en-GB"/>
        </w:rPr>
        <w:t xml:space="preserve">selecting </w:t>
      </w:r>
      <w:r w:rsidR="00862864" w:rsidRPr="00862864">
        <w:rPr>
          <w:lang w:val="en-GB"/>
        </w:rPr>
        <w:t>“</w:t>
      </w:r>
      <w:r w:rsidRPr="00862864">
        <w:rPr>
          <w:lang w:val="en-GB"/>
        </w:rPr>
        <w:t>(Re)load</w:t>
      </w:r>
      <w:r w:rsidR="00862864" w:rsidRPr="00862864">
        <w:rPr>
          <w:lang w:val="en-GB"/>
        </w:rPr>
        <w:t>”</w:t>
      </w:r>
      <w:r w:rsidRPr="00862864">
        <w:rPr>
          <w:lang w:val="en-GB"/>
        </w:rPr>
        <w:t>. Praat</w:t>
      </w:r>
      <w:r w:rsidRPr="00155B02">
        <w:rPr>
          <w:lang w:val="en-GB"/>
        </w:rPr>
        <w:t xml:space="preserve"> will now open a </w:t>
      </w:r>
      <w:r w:rsidR="00862864">
        <w:rPr>
          <w:lang w:val="en-GB"/>
        </w:rPr>
        <w:t>“</w:t>
      </w:r>
      <w:r w:rsidRPr="00155B02">
        <w:rPr>
          <w:lang w:val="en-GB"/>
        </w:rPr>
        <w:t>Long Sound</w:t>
      </w:r>
      <w:r w:rsidR="00E6350C" w:rsidRPr="00155B02">
        <w:rPr>
          <w:lang w:val="en-GB"/>
        </w:rPr>
        <w:t>“</w:t>
      </w:r>
      <w:r w:rsidRPr="00155B02">
        <w:rPr>
          <w:lang w:val="en-GB"/>
        </w:rPr>
        <w:t xml:space="preserve"> window that will display an oscillogram and possibly further visualisations of the audio file.</w:t>
      </w:r>
    </w:p>
    <w:p w14:paraId="666DFA1A"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2744CCCF">
          <v:shape id="_x0000_i1052" type="#_x0000_t75" style="width:469.5pt;height:219pt" filled="t">
            <v:fill color2="black"/>
            <v:imagedata r:id="rId60" o:title=""/>
          </v:shape>
        </w:pict>
      </w:r>
    </w:p>
    <w:p w14:paraId="14EA7BB9" w14:textId="1E36EC54" w:rsidR="000959A2" w:rsidRPr="00155B02" w:rsidRDefault="000959A2">
      <w:pPr>
        <w:pStyle w:val="Standard-BlockCharCharChar"/>
        <w:rPr>
          <w:lang w:val="en-GB"/>
        </w:rPr>
      </w:pPr>
      <w:r w:rsidRPr="00155B02">
        <w:rPr>
          <w:lang w:val="en-GB"/>
        </w:rPr>
        <w:t xml:space="preserve">Rearrange this window on the screen so that the musical score, the Praat panel and </w:t>
      </w:r>
      <w:r w:rsidR="00FE40BC">
        <w:rPr>
          <w:lang w:val="en-GB"/>
        </w:rPr>
        <w:t>“</w:t>
      </w:r>
      <w:r w:rsidRPr="00155B02">
        <w:rPr>
          <w:lang w:val="en-GB"/>
        </w:rPr>
        <w:t>Long Sound</w:t>
      </w:r>
      <w:r w:rsidR="00E6350C" w:rsidRPr="00155B02">
        <w:rPr>
          <w:lang w:val="en-GB"/>
        </w:rPr>
        <w:t>“</w:t>
      </w:r>
      <w:r w:rsidRPr="00155B02">
        <w:rPr>
          <w:lang w:val="en-GB"/>
        </w:rPr>
        <w:t xml:space="preserve"> window are simultaneously accessible. To determine the audio file snippet shown in Praat, choose one of the following two options:</w:t>
      </w:r>
    </w:p>
    <w:p w14:paraId="4820CABA" w14:textId="2B66CA80" w:rsidR="000959A2" w:rsidRPr="007F2DFE" w:rsidRDefault="000959A2" w:rsidP="007F2DFE">
      <w:pPr>
        <w:pStyle w:val="Nummerierung1"/>
        <w:numPr>
          <w:ilvl w:val="0"/>
          <w:numId w:val="89"/>
        </w:numPr>
        <w:outlineLvl w:val="9"/>
        <w:rPr>
          <w:lang w:val="en-GB"/>
        </w:rPr>
      </w:pPr>
      <w:bookmarkStart w:id="48" w:name="_Toc403472672"/>
      <w:r w:rsidRPr="007F2DFE">
        <w:rPr>
          <w:lang w:val="en-GB"/>
        </w:rPr>
        <w:t>Choose a section of the transcription in the Partitur-</w:t>
      </w:r>
      <w:r w:rsidR="00C11634" w:rsidRPr="007F2DFE">
        <w:rPr>
          <w:lang w:val="en-GB"/>
        </w:rPr>
        <w:t>Editor</w:t>
      </w:r>
      <w:r w:rsidRPr="007F2DFE">
        <w:rPr>
          <w:lang w:val="en-GB"/>
        </w:rPr>
        <w:t xml:space="preserve"> and then choose</w:t>
      </w:r>
      <w:r w:rsidR="00FE40BC" w:rsidRPr="007F2DFE">
        <w:rPr>
          <w:lang w:val="en-GB"/>
        </w:rPr>
        <w:t xml:space="preserve"> “</w:t>
      </w:r>
      <w:r w:rsidRPr="007F2DFE">
        <w:rPr>
          <w:lang w:val="en-GB"/>
        </w:rPr>
        <w:t>Set</w:t>
      </w:r>
      <w:r w:rsidR="00FE40BC" w:rsidRPr="007F2DFE">
        <w:rPr>
          <w:lang w:val="en-GB"/>
        </w:rPr>
        <w:t>”</w:t>
      </w:r>
      <w:r w:rsidRPr="007F2DFE">
        <w:rPr>
          <w:lang w:val="en-GB"/>
        </w:rPr>
        <w:t>. in the Praat panel. The section's absolute time values of the transcription's time axis will be used as the start and end values of the section displayed in Praat.</w:t>
      </w:r>
      <w:bookmarkEnd w:id="48"/>
    </w:p>
    <w:p w14:paraId="2D0E1F29" w14:textId="5F3FD144" w:rsidR="000959A2" w:rsidRPr="00155B02" w:rsidRDefault="000959A2" w:rsidP="007F2DFE">
      <w:pPr>
        <w:pStyle w:val="Nummerierung1"/>
        <w:outlineLvl w:val="9"/>
        <w:rPr>
          <w:lang w:val="en-GB"/>
        </w:rPr>
      </w:pPr>
      <w:bookmarkStart w:id="49" w:name="_Toc403472673"/>
      <w:r w:rsidRPr="00FE40BC">
        <w:rPr>
          <w:lang w:val="en-GB"/>
        </w:rPr>
        <w:t xml:space="preserve">Activate the option </w:t>
      </w:r>
      <w:r w:rsidR="00FE40BC" w:rsidRPr="00FE40BC">
        <w:rPr>
          <w:lang w:val="en-GB"/>
        </w:rPr>
        <w:t>“</w:t>
      </w:r>
      <w:r w:rsidRPr="00FE40BC">
        <w:rPr>
          <w:lang w:val="en-GB"/>
        </w:rPr>
        <w:t>Synchronize with selection</w:t>
      </w:r>
      <w:r w:rsidR="00FE40BC">
        <w:rPr>
          <w:lang w:val="en-GB"/>
        </w:rPr>
        <w:t>”</w:t>
      </w:r>
      <w:r w:rsidRPr="00FE40BC">
        <w:rPr>
          <w:lang w:val="en-GB"/>
        </w:rPr>
        <w:t xml:space="preserve"> in the Praat panel. The selection in the Partitur-</w:t>
      </w:r>
      <w:r w:rsidR="00C11634" w:rsidRPr="00FE40BC">
        <w:rPr>
          <w:lang w:val="en-GB"/>
        </w:rPr>
        <w:t>Editor</w:t>
      </w:r>
      <w:r w:rsidRPr="00FE40BC">
        <w:rPr>
          <w:lang w:val="en-GB"/>
        </w:rPr>
        <w:t xml:space="preserve"> will automatically be synchronised with the displayed section of the audio file in</w:t>
      </w:r>
      <w:r w:rsidRPr="00155B02">
        <w:rPr>
          <w:lang w:val="en-GB"/>
        </w:rPr>
        <w:t xml:space="preserve"> Praat.</w:t>
      </w:r>
      <w:bookmarkEnd w:id="49"/>
    </w:p>
    <w:p w14:paraId="2DAEBE26" w14:textId="3B0A1274" w:rsidR="000959A2" w:rsidRPr="00FE40BC" w:rsidRDefault="000959A2">
      <w:pPr>
        <w:pStyle w:val="Standard-BlockCharCharChar"/>
        <w:rPr>
          <w:spacing w:val="-2"/>
          <w:lang w:val="en-GB"/>
        </w:rPr>
      </w:pPr>
      <w:r w:rsidRPr="00FE40BC">
        <w:rPr>
          <w:lang w:val="en-GB"/>
        </w:rPr>
        <w:t xml:space="preserve">While </w:t>
      </w:r>
      <w:r w:rsidR="00FE40BC" w:rsidRPr="00FE40BC">
        <w:rPr>
          <w:lang w:val="en-GB"/>
        </w:rPr>
        <w:t>“</w:t>
      </w:r>
      <w:r w:rsidRPr="00FE40BC">
        <w:rPr>
          <w:lang w:val="en-GB"/>
        </w:rPr>
        <w:t>Set</w:t>
      </w:r>
      <w:r w:rsidR="00FE40BC" w:rsidRPr="00FE40BC">
        <w:rPr>
          <w:lang w:val="en-GB"/>
        </w:rPr>
        <w:t>”</w:t>
      </w:r>
      <w:r w:rsidRPr="00FE40BC">
        <w:rPr>
          <w:lang w:val="en-GB"/>
        </w:rPr>
        <w:t xml:space="preserve"> transmits time values from the Partitur-</w:t>
      </w:r>
      <w:r w:rsidR="00C11634" w:rsidRPr="00FE40BC">
        <w:rPr>
          <w:lang w:val="en-GB"/>
        </w:rPr>
        <w:t>Editor</w:t>
      </w:r>
      <w:r w:rsidRPr="00FE40BC">
        <w:rPr>
          <w:lang w:val="en-GB"/>
        </w:rPr>
        <w:t xml:space="preserve"> to Praat, </w:t>
      </w:r>
      <w:r w:rsidR="00FE40BC" w:rsidRPr="00FE40BC">
        <w:rPr>
          <w:lang w:val="en-GB"/>
        </w:rPr>
        <w:t>“</w:t>
      </w:r>
      <w:r w:rsidRPr="00FE40BC">
        <w:rPr>
          <w:lang w:val="en-GB"/>
        </w:rPr>
        <w:t>Get</w:t>
      </w:r>
      <w:r w:rsidR="00FE40BC" w:rsidRPr="00FE40BC">
        <w:rPr>
          <w:lang w:val="en-GB"/>
        </w:rPr>
        <w:t>”</w:t>
      </w:r>
      <w:r w:rsidRPr="00FE40BC">
        <w:rPr>
          <w:lang w:val="en-GB"/>
        </w:rPr>
        <w:t xml:space="preserve"> transmits this communication the other way around. For this, mark a point on the time line in the Partitur-</w:t>
      </w:r>
      <w:r w:rsidR="00C11634" w:rsidRPr="00FE40BC">
        <w:rPr>
          <w:lang w:val="en-GB"/>
        </w:rPr>
        <w:t>Editor</w:t>
      </w:r>
      <w:r w:rsidRPr="00FE40BC">
        <w:rPr>
          <w:lang w:val="en-GB"/>
        </w:rPr>
        <w:t xml:space="preserve"> and click </w:t>
      </w:r>
      <w:r w:rsidR="00FE40BC" w:rsidRPr="00FE40BC">
        <w:rPr>
          <w:lang w:val="en-GB"/>
        </w:rPr>
        <w:t>“</w:t>
      </w:r>
      <w:r w:rsidRPr="00FE40BC">
        <w:rPr>
          <w:lang w:val="en-GB"/>
        </w:rPr>
        <w:t>Get</w:t>
      </w:r>
      <w:r w:rsidR="00FE40BC" w:rsidRPr="00FE40BC">
        <w:rPr>
          <w:lang w:val="en-GB"/>
        </w:rPr>
        <w:t>”</w:t>
      </w:r>
      <w:r w:rsidRPr="00FE40BC">
        <w:rPr>
          <w:lang w:val="en-GB"/>
        </w:rPr>
        <w:t xml:space="preserve">. The absolute time value at which the cursor in Praat (the red line in the image above) is now will be attached to the selected time point (see also Appendix </w:t>
      </w:r>
      <w:r w:rsidRPr="00FE40BC">
        <w:rPr>
          <w:spacing w:val="-2"/>
          <w:lang w:val="en-GB"/>
        </w:rPr>
        <w:t>E).</w:t>
      </w:r>
    </w:p>
    <w:p w14:paraId="23C1733A" w14:textId="77777777" w:rsidR="000959A2" w:rsidRPr="00FE40BC" w:rsidRDefault="000959A2">
      <w:pPr>
        <w:pStyle w:val="Standard-BlockCharCharChar"/>
        <w:rPr>
          <w:lang w:val="en-GB"/>
        </w:rPr>
      </w:pPr>
    </w:p>
    <w:p w14:paraId="4F6E2D1E" w14:textId="77777777" w:rsidR="000959A2" w:rsidRPr="00155B02" w:rsidRDefault="000959A2">
      <w:pPr>
        <w:pStyle w:val="Standard-BlockCharCharChar"/>
        <w:rPr>
          <w:lang w:val="en-GB"/>
        </w:rPr>
      </w:pPr>
    </w:p>
    <w:p w14:paraId="50C5C8D1" w14:textId="77777777" w:rsidR="000959A2" w:rsidRPr="00155B02" w:rsidRDefault="000959A2">
      <w:pPr>
        <w:rPr>
          <w:rFonts w:ascii="Times New Roman" w:hAnsi="Times New Roman" w:cs="Times New Roman"/>
          <w:lang w:val="en-GB"/>
        </w:rPr>
        <w:sectPr w:rsidR="000959A2" w:rsidRPr="00155B02">
          <w:headerReference w:type="even" r:id="rId61"/>
          <w:headerReference w:type="default" r:id="rId62"/>
          <w:footerReference w:type="even" r:id="rId63"/>
          <w:footerReference w:type="default" r:id="rId64"/>
          <w:headerReference w:type="first" r:id="rId65"/>
          <w:footerReference w:type="first" r:id="rId66"/>
          <w:pgSz w:w="11906" w:h="16838"/>
          <w:pgMar w:top="1361" w:right="1134" w:bottom="907" w:left="1418" w:header="624" w:footer="720" w:gutter="0"/>
          <w:cols w:space="720"/>
          <w:docGrid w:linePitch="240" w:charSpace="32768"/>
        </w:sectPr>
      </w:pPr>
    </w:p>
    <w:p w14:paraId="4EB5C980" w14:textId="346901F8" w:rsidR="000959A2" w:rsidRPr="00155B02" w:rsidRDefault="000959A2" w:rsidP="000959A2">
      <w:pPr>
        <w:pStyle w:val="berschrift2"/>
        <w:numPr>
          <w:ilvl w:val="1"/>
          <w:numId w:val="2"/>
        </w:numPr>
        <w:tabs>
          <w:tab w:val="clear" w:pos="502"/>
          <w:tab w:val="left" w:pos="482"/>
        </w:tabs>
        <w:ind w:left="482" w:hanging="482"/>
        <w:rPr>
          <w:lang w:val="en-GB"/>
        </w:rPr>
      </w:pPr>
      <w:bookmarkStart w:id="50" w:name="_Toc403472674"/>
      <w:r w:rsidRPr="00155B02">
        <w:rPr>
          <w:lang w:val="en-GB"/>
        </w:rPr>
        <w:lastRenderedPageBreak/>
        <w:t>Annotation Panel</w:t>
      </w:r>
      <w:bookmarkEnd w:id="50"/>
    </w:p>
    <w:p w14:paraId="2F7CDABF" w14:textId="2EE9DB71" w:rsidR="000959A2" w:rsidRPr="00155B02" w:rsidRDefault="000959A2">
      <w:pPr>
        <w:pStyle w:val="Standard-BlockCharCharChar"/>
        <w:rPr>
          <w:lang w:val="en-GB"/>
        </w:rPr>
      </w:pPr>
      <w:r w:rsidRPr="00155B02">
        <w:rPr>
          <w:lang w:val="en-GB"/>
        </w:rPr>
        <w:t xml:space="preserve">The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155B02">
        <w:rPr>
          <w:rStyle w:val="Dokumentation"/>
          <w:lang w:val="en-GB"/>
        </w:rPr>
        <w:t>How to use and configure the annotation panel</w:t>
      </w:r>
      <w:r w:rsidRPr="00155B02">
        <w:rPr>
          <w:lang w:val="en-GB"/>
        </w:rPr>
        <w:t xml:space="preserve">). Third, the annotation panel can </w:t>
      </w:r>
      <w:r w:rsidR="007F2DFE">
        <w:rPr>
          <w:lang w:val="en-GB"/>
        </w:rPr>
        <w:t>“</w:t>
      </w:r>
      <w:r w:rsidRPr="00155B02">
        <w:rPr>
          <w:lang w:val="en-GB"/>
        </w:rPr>
        <w:t>intelligently</w:t>
      </w:r>
      <w:r w:rsidR="00E6350C" w:rsidRPr="00155B02">
        <w:rPr>
          <w:lang w:val="en-GB"/>
        </w:rPr>
        <w:t>“</w:t>
      </w:r>
      <w:r w:rsidRPr="00155B02">
        <w:rPr>
          <w:lang w:val="en-GB"/>
        </w:rPr>
        <w:t xml:space="preserve"> adapt itself to the annotation task by hiding certain category sets in the hierarchy depending on the current selection in the musical score.</w:t>
      </w:r>
    </w:p>
    <w:p w14:paraId="3966CC29" w14:textId="77777777" w:rsidR="000959A2" w:rsidRPr="00155B02" w:rsidRDefault="002B43A4">
      <w:pPr>
        <w:pStyle w:val="Standard-BlockCharCharChar"/>
        <w:spacing w:line="100" w:lineRule="atLeast"/>
        <w:jc w:val="center"/>
        <w:rPr>
          <w:lang w:val="en-GB"/>
        </w:rPr>
      </w:pPr>
      <w:r>
        <w:rPr>
          <w:lang w:val="en-GB"/>
        </w:rPr>
        <w:pict w14:anchorId="1571E9CF">
          <v:shape id="_x0000_i1053" type="#_x0000_t75" style="width:225pt;height:253.5pt" filled="t">
            <v:fill color2="black"/>
            <v:imagedata r:id="rId67" o:title=""/>
          </v:shape>
        </w:pict>
      </w:r>
    </w:p>
    <w:p w14:paraId="6E5D2139" w14:textId="0A8F03A5" w:rsidR="000959A2" w:rsidRPr="00155B02" w:rsidRDefault="000959A2">
      <w:pPr>
        <w:pStyle w:val="Standard-BlockCharCharChar"/>
        <w:rPr>
          <w:lang w:val="en-GB"/>
        </w:rPr>
      </w:pPr>
      <w:r w:rsidRPr="00155B02">
        <w:rPr>
          <w:lang w:val="en-GB"/>
        </w:rPr>
        <w:t xml:space="preserve">Show the annotation panel via </w:t>
      </w:r>
      <w:r w:rsidRPr="009C0644">
        <w:rPr>
          <w:rStyle w:val="Menufunction"/>
          <w:lang w:val="en-US"/>
        </w:rPr>
        <w:t>View &gt; Annotation Panel</w:t>
      </w:r>
      <w:r w:rsidRPr="00155B02">
        <w:rPr>
          <w:lang w:val="en-GB"/>
        </w:rPr>
        <w:t xml:space="preserve">. If available, the last annotation specification will be loaded automatically. To load a new specification, click </w:t>
      </w:r>
      <w:r w:rsidR="00BC7D6E">
        <w:rPr>
          <w:lang w:val="en-GB"/>
        </w:rPr>
        <w:t>“</w:t>
      </w:r>
      <w:r w:rsidRPr="00155B02">
        <w:rPr>
          <w:lang w:val="en-GB"/>
        </w:rPr>
        <w:t>Open...</w:t>
      </w:r>
      <w:r w:rsidR="00E6350C" w:rsidRPr="00155B02">
        <w:rPr>
          <w:lang w:val="en-GB"/>
        </w:rPr>
        <w:t>“</w:t>
      </w:r>
      <w:r w:rsidRPr="00155B02">
        <w:rPr>
          <w:lang w:val="en-GB"/>
        </w:rPr>
        <w:t xml:space="preserve"> and select the XML file in which the annotation specifications are defined.</w:t>
      </w:r>
    </w:p>
    <w:p w14:paraId="72718E1E" w14:textId="44BD2FB2" w:rsidR="000959A2" w:rsidRPr="00155B02" w:rsidRDefault="002B43A4" w:rsidP="00BF10C0">
      <w:pPr>
        <w:pStyle w:val="Standard-BlockCharCharChar"/>
        <w:rPr>
          <w:lang w:val="en-GB"/>
        </w:rPr>
      </w:pPr>
      <w:r>
        <w:rPr>
          <w:noProof/>
        </w:rPr>
        <w:pict w14:anchorId="4B8191A4">
          <v:shape id="_x0000_s1274" type="#_x0000_t75" style="position:absolute;left:0;text-align:left;margin-left:0;margin-top:84.1pt;width:390.75pt;height:163.5pt;z-index:-251654144;mso-position-horizontal-relative:text;mso-position-vertical-relative:text" wrapcoords="-41 0 -41 21501 21600 21501 21600 0 -41 0" filled="t">
            <v:fill color2="black"/>
            <v:imagedata r:id="rId68" o:title=""/>
            <w10:wrap type="tight"/>
          </v:shape>
        </w:pict>
      </w:r>
      <w:r w:rsidR="000959A2" w:rsidRPr="00155B02">
        <w:rPr>
          <w:lang w:val="en-GB"/>
        </w:rPr>
        <w:t xml:space="preserve">An annotation specification consists of one or more annotation sets. In the annotation panel </w:t>
      </w:r>
      <w:del w:id="51" w:author="Moritz Lautenbach" w:date="2014-04-14T16:09:00Z">
        <w:r w:rsidR="000959A2" w:rsidRPr="00155B02" w:rsidDel="008D0BFF">
          <w:rPr>
            <w:lang w:val="en-GB"/>
          </w:rPr>
          <w:delText>,</w:delText>
        </w:r>
      </w:del>
      <w:r w:rsidR="000959A2" w:rsidRPr="00155B02">
        <w:rPr>
          <w:lang w:val="en-GB"/>
        </w:rPr>
        <w:t>an individual tab is opened for every annotation set. Every annotation set consists of categories within categories that are presented in the form of a tree. Categories can be equipped with a day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14:paraId="1E801B4E" w14:textId="77777777" w:rsidR="000959A2" w:rsidRPr="00155B02" w:rsidRDefault="000959A2" w:rsidP="007F2DFE">
      <w:pPr>
        <w:pStyle w:val="berschrift2"/>
        <w:rPr>
          <w:lang w:val="en-GB"/>
        </w:rPr>
      </w:pPr>
      <w:bookmarkStart w:id="52" w:name="_Toc403472675"/>
      <w:r w:rsidRPr="007F2DFE">
        <w:lastRenderedPageBreak/>
        <w:t>IPA</w:t>
      </w:r>
      <w:r w:rsidRPr="00155B02">
        <w:rPr>
          <w:lang w:val="en-GB"/>
        </w:rPr>
        <w:t> Panel</w:t>
      </w:r>
      <w:bookmarkEnd w:id="52"/>
    </w:p>
    <w:p w14:paraId="3DC82107" w14:textId="77777777" w:rsidR="000959A2" w:rsidRPr="00155B02" w:rsidRDefault="000959A2">
      <w:pPr>
        <w:pStyle w:val="Standard-BlockCharCharChar"/>
        <w:rPr>
          <w:lang w:val="en-GB"/>
        </w:rPr>
      </w:pPr>
      <w:r w:rsidRPr="00155B02">
        <w:rPr>
          <w:lang w:val="en-GB"/>
        </w:rPr>
        <w:t>The IPA-Panel supplies the symbols of the International Phonetic Alphabet. The symbols are organised by parameters, such as manner or place of articulation. The Panel consists of three tabs:</w:t>
      </w:r>
    </w:p>
    <w:p w14:paraId="5FD3C365" w14:textId="77777777" w:rsidR="000959A2" w:rsidRPr="00155B02" w:rsidRDefault="000959A2">
      <w:pPr>
        <w:pStyle w:val="Standard-BlockCharCharChar"/>
        <w:rPr>
          <w:lang w:val="en-GB"/>
        </w:rPr>
      </w:pPr>
      <w:r w:rsidRPr="00155B02">
        <w:rPr>
          <w:lang w:val="en-GB"/>
        </w:rPr>
        <w:t>Vowels and Suprasegmentals:</w:t>
      </w:r>
    </w:p>
    <w:p w14:paraId="2E3C4B14" w14:textId="77777777" w:rsidR="000959A2" w:rsidRPr="00155B02" w:rsidRDefault="002B43A4">
      <w:pPr>
        <w:pStyle w:val="Standard-BlockCharCharChar"/>
        <w:spacing w:line="100" w:lineRule="atLeast"/>
        <w:rPr>
          <w:lang w:val="en-GB"/>
        </w:rPr>
      </w:pPr>
      <w:r>
        <w:rPr>
          <w:lang w:val="en-GB"/>
        </w:rPr>
        <w:pict w14:anchorId="3DDBE6E0">
          <v:shape id="_x0000_i1054" type="#_x0000_t75" style="width:466.5pt;height:259.5pt" filled="t">
            <v:fill color2="black"/>
            <v:imagedata r:id="rId69" o:title=""/>
          </v:shape>
        </w:pict>
      </w:r>
    </w:p>
    <w:p w14:paraId="2A7F3310" w14:textId="77777777" w:rsidR="00BF10C0" w:rsidRDefault="000959A2">
      <w:pPr>
        <w:pStyle w:val="Standard-BlockCharCharChar"/>
        <w:rPr>
          <w:noProof/>
          <w:szCs w:val="24"/>
        </w:rPr>
      </w:pPr>
      <w:r w:rsidRPr="00155B02">
        <w:rPr>
          <w:lang w:val="en-GB"/>
        </w:rPr>
        <w:t>Consonants:</w:t>
      </w:r>
      <w:r w:rsidR="0023019D" w:rsidRPr="0023019D">
        <w:rPr>
          <w:noProof/>
          <w:szCs w:val="24"/>
        </w:rPr>
        <w:t xml:space="preserve"> </w:t>
      </w:r>
    </w:p>
    <w:p w14:paraId="0D06F4C8" w14:textId="6CD6AA7A" w:rsidR="000959A2" w:rsidRPr="00155B02" w:rsidRDefault="0023019D">
      <w:pPr>
        <w:pStyle w:val="Standard-BlockCharCharChar"/>
        <w:rPr>
          <w:lang w:val="en-GB"/>
        </w:rPr>
      </w:pPr>
      <w:r w:rsidRPr="00355B2A">
        <w:rPr>
          <w:noProof/>
          <w:szCs w:val="24"/>
          <w:lang w:eastAsia="de-DE" w:bidi="ar-SA"/>
        </w:rPr>
        <w:drawing>
          <wp:inline distT="0" distB="0" distL="0" distR="0" wp14:anchorId="48D376E9" wp14:editId="7385A57A">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379CFB0F" w14:textId="340359F6" w:rsidR="000959A2" w:rsidRPr="00155B02" w:rsidRDefault="000959A2">
      <w:pPr>
        <w:pStyle w:val="Standard-BlockCharCharChar"/>
        <w:rPr>
          <w:lang w:val="en-GB"/>
        </w:rPr>
        <w:sectPr w:rsidR="000959A2" w:rsidRPr="00155B02">
          <w:headerReference w:type="even" r:id="rId71"/>
          <w:headerReference w:type="default" r:id="rId72"/>
          <w:footerReference w:type="even" r:id="rId73"/>
          <w:footerReference w:type="default" r:id="rId74"/>
          <w:headerReference w:type="first" r:id="rId75"/>
          <w:footerReference w:type="first" r:id="rId76"/>
          <w:pgSz w:w="11906" w:h="16838"/>
          <w:pgMar w:top="1361" w:right="1134" w:bottom="907" w:left="1418" w:header="624" w:footer="720" w:gutter="0"/>
          <w:cols w:space="720"/>
          <w:docGrid w:linePitch="240" w:charSpace="32768"/>
        </w:sectPr>
      </w:pPr>
    </w:p>
    <w:p w14:paraId="1C584272" w14:textId="77777777" w:rsidR="000959A2" w:rsidRPr="00155B02" w:rsidRDefault="000959A2">
      <w:pPr>
        <w:pStyle w:val="Standard-BlockCharCharChar"/>
        <w:rPr>
          <w:lang w:val="en-GB"/>
        </w:rPr>
      </w:pPr>
      <w:r w:rsidRPr="00155B02">
        <w:rPr>
          <w:lang w:val="en-GB"/>
        </w:rPr>
        <w:lastRenderedPageBreak/>
        <w:t>Diacritics:</w:t>
      </w:r>
    </w:p>
    <w:p w14:paraId="0C45AD82" w14:textId="77777777" w:rsidR="000959A2" w:rsidRPr="00155B02" w:rsidRDefault="002B43A4">
      <w:pPr>
        <w:pStyle w:val="Standard-BlockCharCharChar"/>
        <w:spacing w:line="100" w:lineRule="atLeast"/>
        <w:rPr>
          <w:lang w:val="en-GB"/>
        </w:rPr>
      </w:pPr>
      <w:r>
        <w:rPr>
          <w:lang w:val="en-GB"/>
        </w:rPr>
        <w:pict w14:anchorId="6021C8FE">
          <v:shape id="_x0000_i1055" type="#_x0000_t75" style="width:466.5pt;height:259.5pt" filled="t">
            <v:fill color2="black"/>
            <v:imagedata r:id="rId77" o:title=""/>
          </v:shape>
        </w:pict>
      </w:r>
    </w:p>
    <w:p w14:paraId="4F0A12FF" w14:textId="77777777" w:rsidR="000959A2" w:rsidRPr="00155B02" w:rsidRDefault="000959A2">
      <w:pPr>
        <w:pStyle w:val="Standard-BlockCharCharChar"/>
        <w:rPr>
          <w:lang w:val="en-GB"/>
        </w:rPr>
      </w:pPr>
      <w:r w:rsidRPr="00155B02">
        <w:rPr>
          <w:lang w:val="en-GB"/>
        </w:rPr>
        <w:t>A larger version of the symbol will be displayed in the lower part of the panel, when hovering over the symbol with the cursor. Clicking on the symbol adds it to the current cursor position in the musical score.</w:t>
      </w:r>
    </w:p>
    <w:p w14:paraId="50879993" w14:textId="143B3803" w:rsidR="0023019D" w:rsidRDefault="0023019D">
      <w:pPr>
        <w:rPr>
          <w:rFonts w:ascii="Times New Roman" w:hAnsi="Times New Roman" w:cs="Times New Roman"/>
          <w:lang w:val="en-GB"/>
        </w:rPr>
      </w:pPr>
      <w:r>
        <w:rPr>
          <w:rFonts w:ascii="Times New Roman" w:hAnsi="Times New Roman" w:cs="Times New Roman"/>
          <w:lang w:val="en-GB"/>
        </w:rPr>
        <w:br w:type="page"/>
      </w:r>
    </w:p>
    <w:p w14:paraId="620623E2" w14:textId="48CA8850" w:rsidR="00BC7D6E" w:rsidRPr="00BC7D6E" w:rsidRDefault="000959A2" w:rsidP="009C0644">
      <w:pPr>
        <w:pStyle w:val="berschrift1"/>
        <w:numPr>
          <w:ilvl w:val="0"/>
          <w:numId w:val="85"/>
        </w:numPr>
      </w:pPr>
      <w:bookmarkStart w:id="53" w:name="_Toc403472676"/>
      <w:r w:rsidRPr="00BC7D6E">
        <w:lastRenderedPageBreak/>
        <w:t>Function Reference</w:t>
      </w:r>
      <w:bookmarkEnd w:id="53"/>
      <w:r w:rsidRPr="00BC7D6E">
        <w:t xml:space="preserve"> </w:t>
      </w:r>
    </w:p>
    <w:p w14:paraId="3C7CCDA0" w14:textId="5FD2BFB8" w:rsidR="000959A2" w:rsidRPr="00BC7D6E" w:rsidRDefault="000959A2" w:rsidP="007F2DFE">
      <w:pPr>
        <w:pStyle w:val="berschrift2"/>
        <w:numPr>
          <w:ilvl w:val="1"/>
          <w:numId w:val="90"/>
        </w:numPr>
      </w:pPr>
      <w:bookmarkStart w:id="54" w:name="_Toc403472677"/>
      <w:r w:rsidRPr="00BC7D6E">
        <w:t>File Menu</w:t>
      </w:r>
      <w:bookmarkEnd w:id="54"/>
    </w:p>
    <w:p w14:paraId="1AE949BF" w14:textId="77777777" w:rsidR="000959A2" w:rsidRPr="00155B02" w:rsidRDefault="002B43A4">
      <w:pPr>
        <w:pStyle w:val="Standard-BlockCharCharChar"/>
        <w:spacing w:line="100" w:lineRule="atLeast"/>
        <w:rPr>
          <w:lang w:val="en-GB"/>
        </w:rPr>
      </w:pPr>
      <w:r>
        <w:rPr>
          <w:lang w:val="en-GB"/>
        </w:rPr>
        <w:pict w14:anchorId="0B2898C9">
          <v:shape id="_x0000_i1056" type="#_x0000_t75" style="width:249pt;height:394.5pt" filled="t">
            <v:fill color2="black"/>
            <v:imagedata r:id="rId78" o:title=""/>
          </v:shape>
        </w:pict>
      </w:r>
    </w:p>
    <w:p w14:paraId="6E498C82" w14:textId="77777777" w:rsidR="000959A2" w:rsidRPr="00BC7D6E" w:rsidRDefault="000959A2" w:rsidP="00BC7D6E">
      <w:pPr>
        <w:pStyle w:val="berschrift3"/>
        <w:rPr>
          <w:lang w:val="en-US" w:bidi="ar-SA"/>
        </w:rPr>
      </w:pPr>
      <w:bookmarkStart w:id="55" w:name="_Ref108437634"/>
      <w:bookmarkStart w:id="56" w:name="_Toc403472678"/>
      <w:bookmarkStart w:id="57" w:name="_File_%3E_New..."/>
      <w:r w:rsidRPr="00BC7D6E">
        <w:rPr>
          <w:lang w:val="en-US" w:bidi="ar-SA"/>
        </w:rPr>
        <w:t>File &gt; New...</w:t>
      </w:r>
      <w:bookmarkEnd w:id="55"/>
      <w:bookmarkEnd w:id="56"/>
    </w:p>
    <w:p w14:paraId="1C1F6F7D" w14:textId="25FEA237" w:rsidR="000959A2" w:rsidRPr="00BC7D6E" w:rsidRDefault="000959A2" w:rsidP="00804B2E">
      <w:pPr>
        <w:pStyle w:val="Standard-BlockCharCharChar"/>
        <w:jc w:val="left"/>
        <w:rPr>
          <w:iCs/>
          <w:lang w:val="en-GB"/>
        </w:rPr>
      </w:pPr>
      <w:r w:rsidRPr="00155B02">
        <w:rPr>
          <w:iCs/>
          <w:lang w:val="en-GB"/>
        </w:rPr>
        <w:t xml:space="preserve">(Shortcut: </w:t>
      </w:r>
      <w:r w:rsidR="00BC7D6E" w:rsidRPr="00BC7D6E">
        <w:rPr>
          <w:iCs/>
          <w:szCs w:val="24"/>
          <w:bdr w:val="single" w:sz="4" w:space="0" w:color="auto"/>
          <w:lang w:val="en-US"/>
        </w:rPr>
        <w:t>CTRL</w:t>
      </w:r>
      <w:r w:rsidR="00BC7D6E" w:rsidRPr="00BC7D6E">
        <w:rPr>
          <w:iCs/>
          <w:szCs w:val="24"/>
          <w:lang w:val="en-US"/>
        </w:rPr>
        <w:t>+</w:t>
      </w:r>
      <w:r w:rsidR="00BC7D6E" w:rsidRPr="00BC7D6E">
        <w:rPr>
          <w:iCs/>
          <w:szCs w:val="24"/>
          <w:bdr w:val="single" w:sz="4" w:space="0" w:color="auto"/>
          <w:lang w:val="en-US"/>
        </w:rPr>
        <w:t>N</w:t>
      </w:r>
      <w:r w:rsidRPr="00155B02">
        <w:rPr>
          <w:iCs/>
          <w:lang w:val="en-GB"/>
        </w:rPr>
        <w:t xml:space="preserve"> on Windows, </w:t>
      </w:r>
      <w:r w:rsidRPr="00155B02">
        <w:rPr>
          <w:rFonts w:ascii="Cambria Math" w:eastAsia="Arial Unicode MS" w:hAnsi="Cambria Math" w:cs="Cambria Math"/>
          <w:lang w:val="en-GB"/>
        </w:rPr>
        <w:t>⌘</w:t>
      </w:r>
      <w:r w:rsidR="00804B2E" w:rsidRPr="00BC7D6E">
        <w:rPr>
          <w:iCs/>
          <w:szCs w:val="24"/>
          <w:lang w:val="en-US"/>
        </w:rPr>
        <w:t>+</w:t>
      </w:r>
      <w:r w:rsidR="00804B2E" w:rsidRPr="00BC7D6E">
        <w:rPr>
          <w:iCs/>
          <w:szCs w:val="24"/>
          <w:bdr w:val="single" w:sz="4" w:space="0" w:color="auto"/>
          <w:lang w:val="en-US"/>
        </w:rPr>
        <w:t>N</w:t>
      </w:r>
      <w:r w:rsidR="00804B2E">
        <w:rPr>
          <w:iCs/>
          <w:lang w:val="en-GB"/>
        </w:rPr>
        <w:t xml:space="preserve"> </w:t>
      </w:r>
      <w:r w:rsidR="00BC7D6E">
        <w:rPr>
          <w:iCs/>
          <w:lang w:val="en-GB"/>
        </w:rPr>
        <w:t>on Mac)</w:t>
      </w:r>
    </w:p>
    <w:p w14:paraId="3D6BF229" w14:textId="317F0B80" w:rsidR="000959A2" w:rsidRDefault="000959A2" w:rsidP="00690BCF">
      <w:pPr>
        <w:pStyle w:val="Literaturliste"/>
        <w:tabs>
          <w:tab w:val="clear" w:pos="482"/>
          <w:tab w:val="left" w:pos="0"/>
        </w:tabs>
        <w:spacing w:before="0" w:after="0"/>
        <w:ind w:left="0" w:firstLine="0"/>
        <w:rPr>
          <w:lang w:val="en-GB"/>
        </w:rPr>
      </w:pPr>
      <w:r w:rsidRPr="00155B02">
        <w:rPr>
          <w:lang w:val="en-GB"/>
        </w:rPr>
        <w:t xml:space="preserve">Creates a new transcription. The new transcription consists of a </w:t>
      </w:r>
      <w:r w:rsidR="0023019D">
        <w:rPr>
          <w:lang w:val="en-GB"/>
        </w:rPr>
        <w:t xml:space="preserve">time axis with two time points, </w:t>
      </w:r>
      <w:r w:rsidRPr="00155B02">
        <w:rPr>
          <w:lang w:val="en-GB"/>
        </w:rPr>
        <w:t xml:space="preserve">a speaker table containing a speaker X, as well as a </w:t>
      </w:r>
      <w:r w:rsidR="00804B2E">
        <w:rPr>
          <w:lang w:val="en-GB"/>
        </w:rPr>
        <w:t>“</w:t>
      </w:r>
      <w:r w:rsidRPr="00155B02">
        <w:rPr>
          <w:lang w:val="en-GB"/>
        </w:rPr>
        <w:t>T</w:t>
      </w:r>
      <w:r w:rsidR="00E6350C" w:rsidRPr="00155B02">
        <w:rPr>
          <w:lang w:val="en-GB"/>
        </w:rPr>
        <w:t>“</w:t>
      </w:r>
      <w:r w:rsidR="0023019D">
        <w:rPr>
          <w:lang w:val="en-GB"/>
        </w:rPr>
        <w:t>-</w:t>
      </w:r>
      <w:r w:rsidRPr="00155B02">
        <w:rPr>
          <w:lang w:val="en-GB"/>
        </w:rPr>
        <w:t>tier that both the speaker and the category</w:t>
      </w:r>
      <w:r w:rsidR="00804B2E">
        <w:rPr>
          <w:lang w:val="en-GB"/>
        </w:rPr>
        <w:t xml:space="preserve"> “</w:t>
      </w:r>
      <w:r w:rsidRPr="00155B02">
        <w:rPr>
          <w:lang w:val="en-GB"/>
        </w:rPr>
        <w:t>v</w:t>
      </w:r>
      <w:r w:rsidR="00E6350C" w:rsidRPr="00155B02">
        <w:rPr>
          <w:lang w:val="en-GB"/>
        </w:rPr>
        <w:t>“</w:t>
      </w:r>
      <w:r w:rsidR="00804B2E">
        <w:rPr>
          <w:lang w:val="en-GB"/>
        </w:rPr>
        <w:t xml:space="preserve"> </w:t>
      </w:r>
      <w:r w:rsidRPr="00155B02">
        <w:rPr>
          <w:lang w:val="en-GB"/>
        </w:rPr>
        <w:t xml:space="preserve">(for </w:t>
      </w:r>
      <w:r w:rsidR="00804B2E">
        <w:rPr>
          <w:lang w:val="en-GB"/>
        </w:rPr>
        <w:t>‘</w:t>
      </w:r>
      <w:r w:rsidRPr="00155B02">
        <w:rPr>
          <w:lang w:val="en-GB"/>
        </w:rPr>
        <w:t>verbal</w:t>
      </w:r>
      <w:r w:rsidR="00804B2E">
        <w:rPr>
          <w:lang w:val="en-GB"/>
        </w:rPr>
        <w:t>’</w:t>
      </w:r>
      <w:r w:rsidRPr="00155B02">
        <w:rPr>
          <w:lang w:val="en-GB"/>
        </w:rPr>
        <w:t xml:space="preserve">) are assigned to. To change the attributes of the configured speaker, go to </w:t>
      </w:r>
      <w:r w:rsidRPr="009C0644">
        <w:rPr>
          <w:rStyle w:val="Menufunction"/>
          <w:lang w:val="en-US"/>
        </w:rPr>
        <w:t>File &gt; Speakertable...</w:t>
      </w:r>
      <w:r w:rsidRPr="00155B02">
        <w:rPr>
          <w:lang w:val="en-GB"/>
        </w:rPr>
        <w:t xml:space="preserve">. To change other tier properties, go to </w:t>
      </w:r>
      <w:r w:rsidRPr="009C0644">
        <w:rPr>
          <w:rStyle w:val="Menufunction"/>
          <w:lang w:val="en-US"/>
        </w:rPr>
        <w:t>Tier &gt; Tier properties...</w:t>
      </w:r>
      <w:r w:rsidRPr="00155B02">
        <w:rPr>
          <w:lang w:val="en-GB"/>
        </w:rPr>
        <w:t xml:space="preserve">. The tier contains all the standard formats. To change the format, select </w:t>
      </w:r>
      <w:r w:rsidRPr="009C0644">
        <w:rPr>
          <w:rStyle w:val="Menufunction"/>
          <w:lang w:val="en-US"/>
        </w:rPr>
        <w:t>Format &gt; Format tier...</w:t>
      </w:r>
      <w:r w:rsidRPr="00155B02">
        <w:rPr>
          <w:lang w:val="en-GB"/>
        </w:rPr>
        <w:t xml:space="preserve"> or </w:t>
      </w:r>
      <w:r w:rsidRPr="009C0644">
        <w:rPr>
          <w:rStyle w:val="Menufunction"/>
          <w:lang w:val="en-US"/>
        </w:rPr>
        <w:t>Edit &gt; Preferences...</w:t>
      </w:r>
      <w:r w:rsidR="00BC7D6E">
        <w:rPr>
          <w:lang w:val="en-GB"/>
        </w:rPr>
        <w:t>.</w:t>
      </w:r>
    </w:p>
    <w:p w14:paraId="389DD041" w14:textId="77777777" w:rsidR="00690BCF" w:rsidRPr="00155B02" w:rsidRDefault="00690BCF" w:rsidP="00690BCF">
      <w:pPr>
        <w:pStyle w:val="Literaturliste"/>
        <w:tabs>
          <w:tab w:val="clear" w:pos="482"/>
          <w:tab w:val="left" w:pos="0"/>
        </w:tabs>
        <w:spacing w:before="0" w:after="0"/>
        <w:ind w:left="0" w:firstLine="0"/>
        <w:rPr>
          <w:lang w:val="en-GB"/>
        </w:rPr>
      </w:pPr>
    </w:p>
    <w:p w14:paraId="7135D94C" w14:textId="5F259C5C" w:rsidR="000959A2" w:rsidRPr="009C0644" w:rsidRDefault="000959A2" w:rsidP="00BC7D6E">
      <w:pPr>
        <w:pStyle w:val="berschrift3"/>
        <w:rPr>
          <w:lang w:val="en-US"/>
        </w:rPr>
      </w:pPr>
      <w:bookmarkStart w:id="58" w:name="_Toc403472679"/>
      <w:r w:rsidRPr="009C0644">
        <w:rPr>
          <w:lang w:val="en-US"/>
        </w:rPr>
        <w:t>File &gt; New from wizard...</w:t>
      </w:r>
      <w:bookmarkEnd w:id="58"/>
    </w:p>
    <w:p w14:paraId="39DE209C" w14:textId="77777777" w:rsidR="000959A2" w:rsidRPr="00155B02" w:rsidRDefault="000959A2" w:rsidP="00584CD4">
      <w:pPr>
        <w:pStyle w:val="Standard-BlockCharCharChar"/>
        <w:spacing w:after="0"/>
        <w:rPr>
          <w:lang w:val="en-GB"/>
        </w:rPr>
      </w:pPr>
      <w:r w:rsidRPr="00155B02">
        <w:rPr>
          <w:lang w:val="en-GB"/>
        </w:rPr>
        <w:t xml:space="preserve">Opens an assistant to create a new transcription step by step. </w:t>
      </w:r>
    </w:p>
    <w:p w14:paraId="1995DF02" w14:textId="77777777" w:rsidR="000959A2" w:rsidRPr="00155B02" w:rsidRDefault="000959A2" w:rsidP="00584CD4">
      <w:pPr>
        <w:pStyle w:val="Standard-BlockCharCharChar"/>
        <w:spacing w:before="0"/>
        <w:rPr>
          <w:lang w:val="en-GB"/>
        </w:rPr>
      </w:pPr>
      <w:r w:rsidRPr="00155B02">
        <w:rPr>
          <w:lang w:val="en-GB"/>
        </w:rPr>
        <w:t xml:space="preserve">The individual steps that are also explained in the assistant are: </w:t>
      </w:r>
    </w:p>
    <w:p w14:paraId="7E0DA62A" w14:textId="7A0ECDE1" w:rsidR="000959A2" w:rsidRPr="00BF10C0" w:rsidRDefault="000959A2" w:rsidP="00BF10C0">
      <w:pPr>
        <w:pStyle w:val="Nummerierung1"/>
        <w:numPr>
          <w:ilvl w:val="0"/>
          <w:numId w:val="91"/>
        </w:numPr>
        <w:spacing w:before="0" w:after="0"/>
        <w:outlineLvl w:val="9"/>
        <w:rPr>
          <w:lang w:val="en-US"/>
        </w:rPr>
      </w:pPr>
      <w:r w:rsidRPr="00BF10C0">
        <w:rPr>
          <w:lang w:val="en-US"/>
        </w:rPr>
        <w:t xml:space="preserve">Creating Meta Data. If you're managing a corpus with the Corpus-Manager, the meta- data can be imported from the COMA file. The recording and speaker information of </w:t>
      </w:r>
      <w:r w:rsidRPr="00BF10C0">
        <w:rPr>
          <w:lang w:val="en-US"/>
        </w:rPr>
        <w:lastRenderedPageBreak/>
        <w:t>the COMA file will also be imported in the following steps.</w:t>
      </w:r>
    </w:p>
    <w:p w14:paraId="6CACA453" w14:textId="24FD3C2F" w:rsidR="000959A2" w:rsidRPr="00BF10C0" w:rsidRDefault="000959A2" w:rsidP="00BF10C0">
      <w:pPr>
        <w:pStyle w:val="Nummerierung1"/>
        <w:numPr>
          <w:ilvl w:val="0"/>
          <w:numId w:val="91"/>
        </w:numPr>
        <w:spacing w:before="0" w:after="0"/>
        <w:outlineLvl w:val="9"/>
        <w:rPr>
          <w:lang w:val="en-US"/>
        </w:rPr>
      </w:pPr>
      <w:r w:rsidRPr="00BF10C0">
        <w:rPr>
          <w:lang w:val="en-US"/>
        </w:rPr>
        <w:t>Assignment of Audio and/or Video Files</w:t>
      </w:r>
    </w:p>
    <w:p w14:paraId="3628E2CA" w14:textId="21FA8BE7" w:rsidR="000959A2" w:rsidRPr="00BF10C0" w:rsidRDefault="000959A2" w:rsidP="00BF10C0">
      <w:pPr>
        <w:pStyle w:val="Nummerierung1"/>
        <w:numPr>
          <w:ilvl w:val="0"/>
          <w:numId w:val="91"/>
        </w:numPr>
        <w:spacing w:before="0" w:after="0"/>
        <w:outlineLvl w:val="9"/>
        <w:rPr>
          <w:lang w:val="en-US"/>
        </w:rPr>
      </w:pPr>
      <w:r w:rsidRPr="00BF10C0">
        <w:rPr>
          <w:lang w:val="en-US"/>
        </w:rPr>
        <w:t>Defining a Speaker</w:t>
      </w:r>
    </w:p>
    <w:p w14:paraId="599122BE" w14:textId="23D5D292" w:rsidR="000959A2" w:rsidRPr="000F5DE3" w:rsidRDefault="000959A2" w:rsidP="00BF10C0">
      <w:pPr>
        <w:pStyle w:val="Nummerierung1"/>
        <w:numPr>
          <w:ilvl w:val="0"/>
          <w:numId w:val="91"/>
        </w:numPr>
        <w:spacing w:before="0"/>
        <w:outlineLvl w:val="9"/>
        <w:rPr>
          <w:kern w:val="0"/>
          <w:szCs w:val="24"/>
          <w:lang w:val="en-US" w:eastAsia="de-DE" w:bidi="ar-SA"/>
        </w:rPr>
      </w:pPr>
      <w:r w:rsidRPr="00BF10C0">
        <w:rPr>
          <w:lang w:val="en-US"/>
        </w:rPr>
        <w:t>Defining a pattern to generate tiers for every speaker</w:t>
      </w:r>
      <w:r w:rsidRPr="000F5DE3">
        <w:rPr>
          <w:kern w:val="0"/>
          <w:szCs w:val="24"/>
          <w:lang w:val="en-US" w:eastAsia="de-DE" w:bidi="ar-SA"/>
        </w:rPr>
        <w:t>.</w:t>
      </w:r>
    </w:p>
    <w:p w14:paraId="741C786D" w14:textId="77777777" w:rsidR="000959A2" w:rsidRPr="00155B02" w:rsidRDefault="002B43A4">
      <w:pPr>
        <w:pStyle w:val="Standard-BlockCharCharChar"/>
        <w:spacing w:line="100" w:lineRule="atLeast"/>
        <w:rPr>
          <w:lang w:val="en-GB"/>
        </w:rPr>
      </w:pPr>
      <w:r>
        <w:rPr>
          <w:lang w:val="en-GB"/>
        </w:rPr>
        <w:pict w14:anchorId="2F7A08B3">
          <v:shape id="_x0000_i1057" type="#_x0000_t75" style="width:468pt;height:298.5pt" filled="t">
            <v:fill color2="black"/>
            <v:imagedata r:id="rId79" o:title=""/>
          </v:shape>
        </w:pict>
      </w:r>
    </w:p>
    <w:p w14:paraId="050D928A" w14:textId="77777777" w:rsidR="000959A2" w:rsidRPr="00155B02" w:rsidRDefault="000959A2" w:rsidP="00690BCF">
      <w:pPr>
        <w:pStyle w:val="berschrift3"/>
        <w:rPr>
          <w:lang w:val="en-GB"/>
        </w:rPr>
      </w:pPr>
      <w:bookmarkStart w:id="59" w:name="_Ref108437640"/>
      <w:bookmarkStart w:id="60" w:name="_Toc403472680"/>
      <w:bookmarkStart w:id="61" w:name="_File_%3E_New_from%20speakertable..."/>
      <w:r w:rsidRPr="00155B02">
        <w:rPr>
          <w:lang w:val="en-GB"/>
        </w:rPr>
        <w:t>File &gt; </w:t>
      </w:r>
      <w:r w:rsidRPr="009C0644">
        <w:rPr>
          <w:lang w:val="en-US"/>
        </w:rPr>
        <w:t>New</w:t>
      </w:r>
      <w:r w:rsidRPr="00155B02">
        <w:rPr>
          <w:lang w:val="en-GB"/>
        </w:rPr>
        <w:t> from speakertable...</w:t>
      </w:r>
      <w:bookmarkEnd w:id="59"/>
      <w:bookmarkEnd w:id="60"/>
    </w:p>
    <w:p w14:paraId="74BB62D7" w14:textId="62646619" w:rsidR="000959A2" w:rsidRPr="00155B02" w:rsidRDefault="000959A2">
      <w:pPr>
        <w:pStyle w:val="Standard-BlockCharCharChar"/>
        <w:rPr>
          <w:lang w:val="en-GB"/>
        </w:rPr>
      </w:pPr>
      <w:r w:rsidRPr="00155B02">
        <w:rPr>
          <w:lang w:val="en-GB"/>
        </w:rPr>
        <w:t xml:space="preserve">Generates a new transcription from a speakertable and a stylesheet (see also Appendix C). The stylesheet that is specified in the user settings (see </w:t>
      </w:r>
      <w:r w:rsidRPr="00584CD4">
        <w:rPr>
          <w:rStyle w:val="Menufunction"/>
          <w:lang w:val="en-US"/>
        </w:rPr>
        <w:t>Edit &gt; Preferences...</w:t>
      </w:r>
      <w:r w:rsidRPr="00155B02">
        <w:rPr>
          <w:lang w:val="en-GB"/>
        </w:rPr>
        <w:t xml:space="preserve">) in </w:t>
      </w:r>
      <w:r w:rsidR="00584CD4">
        <w:rPr>
          <w:lang w:val="en-GB"/>
        </w:rPr>
        <w:t>“</w:t>
      </w:r>
      <w:r w:rsidRPr="00155B02">
        <w:rPr>
          <w:lang w:val="en-GB"/>
        </w:rPr>
        <w:t>Speakertable to transcription</w:t>
      </w:r>
      <w:r w:rsidR="00E6350C" w:rsidRPr="00155B02">
        <w:rPr>
          <w:lang w:val="en-GB"/>
        </w:rPr>
        <w:t>“</w:t>
      </w:r>
      <w:r w:rsidRPr="00155B02">
        <w:rPr>
          <w:lang w:val="en-GB"/>
        </w:rPr>
        <w:t xml:space="preserve"> will be used. If there is no entry, a local stylesheet with a tier of the type </w:t>
      </w:r>
      <w:r w:rsidR="00584CD4">
        <w:rPr>
          <w:lang w:val="en-GB"/>
        </w:rPr>
        <w:t>“</w:t>
      </w:r>
      <w:r w:rsidRPr="00155B02">
        <w:rPr>
          <w:lang w:val="en-GB"/>
        </w:rPr>
        <w:t>T</w:t>
      </w:r>
      <w:r w:rsidR="00E6350C" w:rsidRPr="00155B02">
        <w:rPr>
          <w:lang w:val="en-GB"/>
        </w:rPr>
        <w:t>“</w:t>
      </w:r>
      <w:r w:rsidRPr="00155B02">
        <w:rPr>
          <w:lang w:val="en-GB"/>
        </w:rPr>
        <w:t xml:space="preserve"> and the category </w:t>
      </w:r>
      <w:r w:rsidR="00584CD4">
        <w:rPr>
          <w:lang w:val="en-GB"/>
        </w:rPr>
        <w:t>“</w:t>
      </w:r>
      <w:r w:rsidRPr="00155B02">
        <w:rPr>
          <w:lang w:val="en-GB"/>
        </w:rPr>
        <w:t>v</w:t>
      </w:r>
      <w:r w:rsidR="00E6350C" w:rsidRPr="00155B02">
        <w:rPr>
          <w:lang w:val="en-GB"/>
        </w:rPr>
        <w:t>“</w:t>
      </w:r>
      <w:r w:rsidRPr="00155B02">
        <w:rPr>
          <w:lang w:val="en-GB"/>
        </w:rPr>
        <w:t xml:space="preserve"> per speaker will be generated.</w:t>
      </w:r>
    </w:p>
    <w:p w14:paraId="4E15ED96" w14:textId="0E58B9CD" w:rsidR="000959A2" w:rsidRPr="00155B02" w:rsidRDefault="000959A2">
      <w:pPr>
        <w:pStyle w:val="Standard-BlockCharCharChar"/>
        <w:rPr>
          <w:lang w:val="en-GB"/>
        </w:rPr>
      </w:pPr>
      <w:r w:rsidRPr="00155B02">
        <w:rPr>
          <w:lang w:val="en-GB"/>
        </w:rPr>
        <w:t xml:space="preserve">First, the window to edit a speakertable is displayed. Insert the desired speakers and edit their properties (see </w:t>
      </w:r>
      <w:r w:rsidRPr="009C0644">
        <w:rPr>
          <w:rStyle w:val="Menufunction"/>
          <w:lang w:val="en-US"/>
        </w:rPr>
        <w:t>File &gt; Speakertable...</w:t>
      </w:r>
      <w:r w:rsidRPr="00155B02">
        <w:rPr>
          <w:lang w:val="en-GB"/>
        </w:rPr>
        <w:t xml:space="preserve">). The stylesheet is used by </w:t>
      </w:r>
      <w:r w:rsidRPr="00584CD4">
        <w:rPr>
          <w:lang w:val="en-GB"/>
        </w:rPr>
        <w:t xml:space="preserve">clicking </w:t>
      </w:r>
      <w:r w:rsidR="00584CD4" w:rsidRPr="00584CD4">
        <w:rPr>
          <w:lang w:val="en-GB"/>
        </w:rPr>
        <w:t>“</w:t>
      </w:r>
      <w:r w:rsidRPr="00584CD4">
        <w:rPr>
          <w:iCs/>
          <w:lang w:val="en-GB"/>
        </w:rPr>
        <w:t>OK</w:t>
      </w:r>
      <w:r w:rsidR="00584CD4" w:rsidRPr="00584CD4">
        <w:rPr>
          <w:iCs/>
          <w:lang w:val="en-GB"/>
        </w:rPr>
        <w:t>”</w:t>
      </w:r>
      <w:r w:rsidRPr="00584CD4">
        <w:rPr>
          <w:lang w:val="en-GB"/>
        </w:rPr>
        <w:t>.</w:t>
      </w:r>
      <w:r w:rsidRPr="00155B02">
        <w:rPr>
          <w:lang w:val="en-GB"/>
        </w:rPr>
        <w:t xml:space="preserve"> A new, empty musical score will be created with the tiers defined by the stylesheet.</w:t>
      </w:r>
    </w:p>
    <w:p w14:paraId="06ED8F2F" w14:textId="77777777" w:rsidR="000959A2" w:rsidRPr="00155B02" w:rsidRDefault="000959A2" w:rsidP="004B7471">
      <w:pPr>
        <w:pStyle w:val="berschrift3"/>
        <w:rPr>
          <w:lang w:val="en-GB"/>
        </w:rPr>
      </w:pPr>
      <w:bookmarkStart w:id="62" w:name="_Toc403472681"/>
      <w:bookmarkStart w:id="63" w:name="_Ref108437650"/>
      <w:bookmarkStart w:id="64" w:name="_File_%3E_Open..."/>
      <w:r w:rsidRPr="004B7471">
        <w:t>File</w:t>
      </w:r>
      <w:r w:rsidRPr="00155B02">
        <w:rPr>
          <w:lang w:val="en-GB"/>
        </w:rPr>
        <w:t> &gt; New from timeline...</w:t>
      </w:r>
      <w:bookmarkEnd w:id="62"/>
    </w:p>
    <w:p w14:paraId="629ABE10" w14:textId="2C7343D2" w:rsidR="000959A2" w:rsidRPr="00155B02" w:rsidRDefault="000959A2">
      <w:pPr>
        <w:pStyle w:val="Standard-BlockCharCharChar"/>
        <w:keepNext/>
        <w:rPr>
          <w:lang w:val="en-GB"/>
        </w:rPr>
      </w:pPr>
      <w:r w:rsidRPr="00155B02">
        <w:rPr>
          <w:lang w:val="en-GB"/>
        </w:rP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Pr="009C0644">
        <w:rPr>
          <w:rStyle w:val="Menufunction"/>
          <w:lang w:val="en-US"/>
        </w:rPr>
        <w:t>Transcription &gt; Recordings...</w:t>
      </w:r>
      <w:r w:rsidRPr="00155B02">
        <w:rPr>
          <w:lang w:val="en-GB"/>
        </w:rPr>
        <w:t xml:space="preserve">). Then, the following window will appear and open the previously selected </w:t>
      </w:r>
      <w:r w:rsidRPr="00155B02">
        <w:rPr>
          <w:lang w:val="en-GB"/>
        </w:rPr>
        <w:lastRenderedPageBreak/>
        <w:t>audio or video file in a player.</w:t>
      </w:r>
    </w:p>
    <w:p w14:paraId="1F812153"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77AC7EE9">
          <v:shape id="_x0000_i1058" type="#_x0000_t75" style="width:180pt;height:277.5pt" filled="t">
            <v:fill color2="black"/>
            <v:imagedata r:id="rId80" o:title=""/>
          </v:shape>
        </w:pict>
      </w:r>
    </w:p>
    <w:p w14:paraId="611B7C6F" w14:textId="0FA9DF5B" w:rsidR="000959A2" w:rsidRPr="00155B02" w:rsidRDefault="000959A2">
      <w:pPr>
        <w:pStyle w:val="Standard-BlockCharCharChar"/>
        <w:rPr>
          <w:lang w:val="en-GB"/>
        </w:rPr>
      </w:pPr>
      <w:r w:rsidRPr="00155B02">
        <w:rPr>
          <w:lang w:val="en-GB"/>
        </w:rPr>
        <w:t xml:space="preserve">The maximum interval length for the resulting intervals can be defined via the </w:t>
      </w:r>
      <w:r w:rsidR="00584CD4" w:rsidRPr="00584CD4">
        <w:rPr>
          <w:lang w:val="en-GB"/>
        </w:rPr>
        <w:t>“</w:t>
      </w:r>
      <w:r w:rsidRPr="00584CD4">
        <w:rPr>
          <w:lang w:val="en-GB"/>
        </w:rPr>
        <w:t>Maximum interval length</w:t>
      </w:r>
      <w:r w:rsidR="00584CD4" w:rsidRPr="00584CD4">
        <w:rPr>
          <w:lang w:val="en-GB"/>
        </w:rPr>
        <w:t>”</w:t>
      </w:r>
      <w:r w:rsidRPr="00584CD4">
        <w:rPr>
          <w:lang w:val="en-GB"/>
        </w:rPr>
        <w:t xml:space="preserve"> </w:t>
      </w:r>
      <w:r w:rsidRPr="00155B02">
        <w:rPr>
          <w:lang w:val="en-GB"/>
        </w:rPr>
        <w:t>check box.</w:t>
      </w:r>
      <w:r w:rsidR="00584CD4">
        <w:rPr>
          <w:lang w:val="en-GB"/>
        </w:rPr>
        <w:t xml:space="preserve"> For instance, </w:t>
      </w:r>
      <w:r w:rsidRPr="00155B02">
        <w:rPr>
          <w:lang w:val="en-GB"/>
        </w:rPr>
        <w:t xml:space="preserve">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w:t>
      </w:r>
      <w:r w:rsidR="00690BCF">
        <w:rPr>
          <w:lang w:val="en-GB"/>
        </w:rPr>
        <w:t>“SPACE“</w:t>
      </w:r>
      <w:r w:rsidR="00144869">
        <w:rPr>
          <w:lang w:val="en-GB"/>
        </w:rPr>
        <w:t xml:space="preserve"> </w:t>
      </w:r>
      <w:r w:rsidRPr="00155B02">
        <w:rPr>
          <w:lang w:val="en-GB"/>
        </w:rPr>
        <w:t xml:space="preserve">whenever you want to insert a new time point (i.e. at a speaker change).  The list will show the time points you have inserted.  </w:t>
      </w:r>
    </w:p>
    <w:p w14:paraId="61FB48CF" w14:textId="77777777" w:rsidR="000959A2" w:rsidRPr="00155B02" w:rsidRDefault="002B43A4">
      <w:pPr>
        <w:pStyle w:val="Standard-BlockCharCharChar"/>
        <w:spacing w:line="100" w:lineRule="atLeast"/>
        <w:jc w:val="center"/>
        <w:rPr>
          <w:lang w:val="en-GB"/>
        </w:rPr>
      </w:pPr>
      <w:r>
        <w:rPr>
          <w:lang w:val="en-GB"/>
        </w:rPr>
        <w:pict w14:anchorId="2F8DA037">
          <v:shape id="_x0000_i1059" type="#_x0000_t75" style="width:199.5pt;height:103.5pt" filled="t">
            <v:fill color2="black"/>
            <v:imagedata r:id="rId81" o:title=""/>
          </v:shape>
        </w:pict>
      </w:r>
    </w:p>
    <w:p w14:paraId="28C24E57" w14:textId="3B1370D7" w:rsidR="000959A2" w:rsidRPr="00155B02" w:rsidRDefault="000959A2">
      <w:pPr>
        <w:pStyle w:val="Standard-BlockCharCharChar"/>
        <w:rPr>
          <w:lang w:val="en-GB"/>
        </w:rPr>
      </w:pPr>
      <w:r w:rsidRPr="00155B02">
        <w:rPr>
          <w:lang w:val="en-GB"/>
        </w:rPr>
        <w:t xml:space="preserve">Play the recording to the end and click </w:t>
      </w:r>
      <w:r w:rsidR="00690BCF">
        <w:rPr>
          <w:lang w:val="en-GB"/>
        </w:rPr>
        <w:t>“OK”</w:t>
      </w:r>
      <w:r w:rsidRPr="00155B02">
        <w:rPr>
          <w:lang w:val="en-GB"/>
        </w:rPr>
        <w:t xml:space="preserve"> afterwards. A new, (empty) transcription will open in the </w:t>
      </w:r>
      <w:r w:rsidR="00C11634" w:rsidRPr="00155B02">
        <w:rPr>
          <w:lang w:val="en-GB"/>
        </w:rPr>
        <w:t>Editor</w:t>
      </w:r>
      <w:r w:rsidRPr="00155B02">
        <w:rPr>
          <w:lang w:val="en-GB"/>
        </w:rPr>
        <w:t xml:space="preserve"> and the timeline will contain the values you have set.</w:t>
      </w:r>
    </w:p>
    <w:p w14:paraId="6DD61314" w14:textId="77777777" w:rsidR="000959A2" w:rsidRPr="00155B02" w:rsidRDefault="002B43A4">
      <w:pPr>
        <w:pStyle w:val="Standard-BlockCharCharChar"/>
        <w:spacing w:line="100" w:lineRule="atLeast"/>
        <w:jc w:val="center"/>
        <w:rPr>
          <w:lang w:val="en-GB"/>
        </w:rPr>
      </w:pPr>
      <w:r>
        <w:rPr>
          <w:lang w:val="en-GB"/>
        </w:rPr>
        <w:pict w14:anchorId="67482349">
          <v:shape id="_x0000_i1060" type="#_x0000_t75" style="width:331.5pt;height:36pt" filled="t">
            <v:fill color2="black"/>
            <v:imagedata r:id="rId82" o:title=""/>
          </v:shape>
        </w:pict>
      </w:r>
    </w:p>
    <w:p w14:paraId="48A6D6E2" w14:textId="77777777" w:rsidR="000959A2" w:rsidRPr="00584CD4" w:rsidRDefault="000959A2" w:rsidP="00584CD4">
      <w:pPr>
        <w:pStyle w:val="berschrift3"/>
        <w:rPr>
          <w:lang w:val="en-US"/>
        </w:rPr>
      </w:pPr>
      <w:bookmarkStart w:id="65" w:name="_Toc403472682"/>
      <w:r w:rsidRPr="00584CD4">
        <w:rPr>
          <w:lang w:val="en-US"/>
        </w:rPr>
        <w:t>File &gt; Open...</w:t>
      </w:r>
      <w:bookmarkEnd w:id="63"/>
      <w:bookmarkEnd w:id="65"/>
    </w:p>
    <w:p w14:paraId="438E763E" w14:textId="4864C699" w:rsidR="000959A2" w:rsidRPr="00155B02" w:rsidRDefault="000959A2">
      <w:pPr>
        <w:pStyle w:val="Standard-BlockCharCharChar"/>
        <w:keepNext/>
        <w:rPr>
          <w:iCs/>
          <w:lang w:val="en-GB"/>
        </w:rPr>
      </w:pPr>
      <w:r w:rsidRPr="00155B02">
        <w:rPr>
          <w:iCs/>
          <w:lang w:val="en-GB"/>
        </w:rPr>
        <w:lastRenderedPageBreak/>
        <w:t xml:space="preserve"> (</w:t>
      </w:r>
      <w:r w:rsidRPr="00584CD4">
        <w:rPr>
          <w:iCs/>
          <w:lang w:val="en-GB"/>
        </w:rPr>
        <w:t>Shortcut:</w:t>
      </w:r>
      <w:r w:rsidR="00AD5D98">
        <w:rPr>
          <w:iCs/>
          <w:lang w:val="en-GB"/>
        </w:rPr>
        <w:t xml:space="preserve"> </w:t>
      </w:r>
      <w:r w:rsidR="00584CD4" w:rsidRPr="00584CD4">
        <w:rPr>
          <w:iCs/>
          <w:szCs w:val="24"/>
          <w:bdr w:val="single" w:sz="4" w:space="0" w:color="auto"/>
          <w:lang w:val="en-US"/>
        </w:rPr>
        <w:t xml:space="preserve"> </w:t>
      </w:r>
      <w:r w:rsidR="00AD5D98">
        <w:rPr>
          <w:iCs/>
          <w:szCs w:val="24"/>
          <w:bdr w:val="single" w:sz="4" w:space="0" w:color="auto"/>
          <w:lang w:val="en-US"/>
        </w:rPr>
        <w:t>CTRL</w:t>
      </w:r>
      <w:r w:rsidR="00584CD4" w:rsidRPr="00584CD4">
        <w:rPr>
          <w:iCs/>
          <w:szCs w:val="24"/>
          <w:lang w:val="en-US"/>
        </w:rPr>
        <w:t>+</w:t>
      </w:r>
      <w:r w:rsidR="00584CD4" w:rsidRPr="00584CD4">
        <w:rPr>
          <w:iCs/>
          <w:szCs w:val="24"/>
          <w:bdr w:val="single" w:sz="4" w:space="0" w:color="auto"/>
          <w:lang w:val="en-US"/>
        </w:rPr>
        <w:t>O</w:t>
      </w:r>
      <w:r w:rsidRPr="00584CD4">
        <w:rPr>
          <w:iCs/>
          <w:lang w:val="en-GB"/>
        </w:rPr>
        <w:t xml:space="preserve"> on</w:t>
      </w:r>
      <w:r w:rsidRPr="00155B02">
        <w:rPr>
          <w:iCs/>
          <w:lang w:val="en-GB"/>
        </w:rPr>
        <w:t xml:space="preserve"> Windows, </w:t>
      </w:r>
      <w:r w:rsidR="00584CD4" w:rsidRPr="00584CD4">
        <w:rPr>
          <w:rFonts w:ascii="Cambria Math" w:eastAsia="Arial Unicode MS" w:hAnsi="Cambria Math" w:cs="Cambria Math"/>
          <w:szCs w:val="24"/>
          <w:bdr w:val="single" w:sz="4" w:space="0" w:color="auto"/>
          <w:lang w:val="en-US"/>
        </w:rPr>
        <w:t>⌘</w:t>
      </w:r>
      <w:r w:rsidR="00584CD4" w:rsidRPr="00584CD4">
        <w:rPr>
          <w:iCs/>
          <w:szCs w:val="24"/>
          <w:lang w:val="en-US"/>
        </w:rPr>
        <w:t>+</w:t>
      </w:r>
      <w:r w:rsidR="00584CD4" w:rsidRPr="00584CD4">
        <w:rPr>
          <w:iCs/>
          <w:szCs w:val="24"/>
          <w:bdr w:val="single" w:sz="4" w:space="0" w:color="auto"/>
          <w:lang w:val="en-US"/>
        </w:rPr>
        <w:t>O</w:t>
      </w:r>
      <w:r w:rsidRPr="00155B02">
        <w:rPr>
          <w:iCs/>
          <w:lang w:val="en-GB"/>
        </w:rPr>
        <w:t xml:space="preserve"> on Mac)</w:t>
      </w:r>
    </w:p>
    <w:p w14:paraId="7AAABBA8"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557EA865">
          <v:shape id="_x0000_i1061" type="#_x0000_t75" style="width:468pt;height:247.5pt" filled="t">
            <v:fill color2="black"/>
            <v:imagedata r:id="rId83" o:title=""/>
          </v:shape>
        </w:pict>
      </w:r>
    </w:p>
    <w:p w14:paraId="0239ECEF" w14:textId="7DCA120E" w:rsidR="000959A2" w:rsidRPr="00155B02" w:rsidRDefault="000959A2">
      <w:pPr>
        <w:pStyle w:val="Standard-BlockCharCharChar"/>
        <w:rPr>
          <w:lang w:val="en-GB"/>
        </w:rPr>
      </w:pPr>
      <w:r w:rsidRPr="00155B02">
        <w:rPr>
          <w:lang w:val="en-GB"/>
        </w:rPr>
        <w:t xml:space="preserve">Opens a saved transcription. A standard file window of the system will be displayed, as well as all files ending in </w:t>
      </w:r>
      <w:r w:rsidR="00584CD4">
        <w:rPr>
          <w:lang w:val="en-GB"/>
        </w:rPr>
        <w:t>“</w:t>
      </w:r>
      <w:r w:rsidRPr="00155B02">
        <w:rPr>
          <w:lang w:val="en-GB"/>
        </w:rPr>
        <w:t>.exb</w:t>
      </w:r>
      <w:r w:rsidR="00E6350C" w:rsidRPr="00155B02">
        <w:rPr>
          <w:lang w:val="en-GB"/>
        </w:rPr>
        <w:t>“</w:t>
      </w:r>
      <w:r w:rsidRPr="00155B02">
        <w:rPr>
          <w:lang w:val="en-GB"/>
        </w:rPr>
        <w:t xml:space="preserve"> and </w:t>
      </w:r>
      <w:r w:rsidR="00584CD4">
        <w:rPr>
          <w:lang w:val="en-GB"/>
        </w:rPr>
        <w:t>“</w:t>
      </w:r>
      <w:r w:rsidRPr="00155B02">
        <w:rPr>
          <w:lang w:val="en-GB"/>
        </w:rPr>
        <w:t>.xml</w:t>
      </w:r>
      <w:r w:rsidR="00E6350C" w:rsidRPr="00155B02">
        <w:rPr>
          <w:lang w:val="en-GB"/>
        </w:rPr>
        <w:t>“</w:t>
      </w:r>
      <w:r w:rsidRPr="00155B02">
        <w:rPr>
          <w:lang w:val="en-GB"/>
        </w:rPr>
        <w:t xml:space="preserve">. Normally, the start directory is the one that was used for the last save. Additionally, information on the currently selected file can be displayed on the right. If the file is an EXMARaLDA basic transcription, its meta information will be displayed. Otherwise, a notification that states it is not an EXMARaLDA basic transcription will appear. Select </w:t>
      </w:r>
      <w:r w:rsidR="00584CD4">
        <w:rPr>
          <w:lang w:val="en-GB"/>
        </w:rPr>
        <w:t>“</w:t>
      </w:r>
      <w:r w:rsidRPr="00155B02">
        <w:rPr>
          <w:lang w:val="en-GB"/>
        </w:rPr>
        <w:t>Show Info</w:t>
      </w:r>
      <w:r w:rsidR="00E6350C" w:rsidRPr="00155B02">
        <w:rPr>
          <w:lang w:val="en-GB"/>
        </w:rPr>
        <w:t>“</w:t>
      </w:r>
      <w:r w:rsidRPr="00155B02">
        <w:rPr>
          <w:lang w:val="en-GB"/>
        </w:rPr>
        <w:t xml:space="preserve"> to see information of the selected file. Activate the option </w:t>
      </w:r>
      <w:r w:rsidR="00584CD4">
        <w:rPr>
          <w:lang w:val="en-GB"/>
        </w:rPr>
        <w:t>“</w:t>
      </w:r>
      <w:r w:rsidRPr="00155B02">
        <w:rPr>
          <w:lang w:val="en-GB"/>
        </w:rPr>
        <w:t>Auto</w:t>
      </w:r>
      <w:r w:rsidR="00E6350C" w:rsidRPr="00155B02">
        <w:rPr>
          <w:lang w:val="en-GB"/>
        </w:rPr>
        <w:t>“</w:t>
      </w:r>
      <w:r w:rsidRPr="00155B02">
        <w:rPr>
          <w:lang w:val="en-GB"/>
        </w:rPr>
        <w:t xml:space="preserve"> to display information for every selected file automatically.</w:t>
      </w:r>
    </w:p>
    <w:p w14:paraId="43187466" w14:textId="2CD838DD" w:rsidR="000959A2" w:rsidRPr="00155B02" w:rsidRDefault="000959A2">
      <w:pPr>
        <w:pStyle w:val="Standard-BlockCharCharChar"/>
        <w:rPr>
          <w:lang w:val="en-GB"/>
        </w:rPr>
      </w:pPr>
      <w:r w:rsidRPr="00155B02">
        <w:rPr>
          <w:lang w:val="en-GB"/>
        </w:rPr>
        <w:t xml:space="preserve">Select the file to be opened and click </w:t>
      </w:r>
      <w:r w:rsidR="00584CD4">
        <w:rPr>
          <w:lang w:val="en-GB"/>
        </w:rPr>
        <w:t>“</w:t>
      </w:r>
      <w:r w:rsidRPr="00155B02">
        <w:rPr>
          <w:lang w:val="en-GB"/>
        </w:rPr>
        <w:t>Open</w:t>
      </w:r>
      <w:r w:rsidR="00E6350C" w:rsidRPr="00155B02">
        <w:rPr>
          <w:lang w:val="en-GB"/>
        </w:rPr>
        <w:t>“</w:t>
      </w:r>
      <w:r w:rsidRPr="00155B02">
        <w:rPr>
          <w:lang w:val="en-GB"/>
        </w:rPr>
        <w:t xml:space="preserve">. Thereafter, the entire musical score needs to be formatted. For larger transcriptions this may take a few seconds. To open an associated format table, see </w:t>
      </w:r>
      <w:r w:rsidRPr="009C0644">
        <w:rPr>
          <w:rStyle w:val="Menufunction"/>
          <w:lang w:val="en-US"/>
        </w:rPr>
        <w:t>Format &gt; Open format table...</w:t>
      </w:r>
      <w:r w:rsidRPr="00155B02">
        <w:rPr>
          <w:lang w:val="en-GB"/>
        </w:rPr>
        <w:t>.</w:t>
      </w:r>
    </w:p>
    <w:p w14:paraId="66EF8CF7" w14:textId="4AA42153" w:rsidR="000959A2" w:rsidRPr="00155B02" w:rsidRDefault="000959A2">
      <w:pPr>
        <w:pStyle w:val="Standard-BlockCharCharChar"/>
        <w:rPr>
          <w:lang w:val="en-GB"/>
        </w:rPr>
      </w:pPr>
      <w:r w:rsidRPr="00155B02">
        <w:rPr>
          <w:lang w:val="en-GB"/>
        </w:rPr>
        <w:t>Hint: If you would like to work on two transcriptions simultaneously, open the EXMARaLDA Partitur-</w:t>
      </w:r>
      <w:r w:rsidR="00C11634" w:rsidRPr="00155B02">
        <w:rPr>
          <w:lang w:val="en-GB"/>
        </w:rPr>
        <w:t>Editor</w:t>
      </w:r>
      <w:r w:rsidRPr="00155B02">
        <w:rPr>
          <w:lang w:val="en-GB"/>
        </w:rPr>
        <w:t xml:space="preserve"> twice. (</w:t>
      </w:r>
      <w:r w:rsidRPr="00155B02">
        <w:rPr>
          <w:u w:val="single"/>
          <w:lang w:val="en-GB"/>
        </w:rPr>
        <w:t>Do not</w:t>
      </w:r>
      <w:r w:rsidRPr="00155B02">
        <w:rPr>
          <w:lang w:val="en-GB"/>
        </w:rPr>
        <w:t xml:space="preserve"> use </w:t>
      </w:r>
      <w:r w:rsidRPr="009C0644">
        <w:rPr>
          <w:rStyle w:val="Menufunction"/>
          <w:lang w:val="en-US"/>
        </w:rPr>
        <w:t>File &gt; New</w:t>
      </w:r>
      <w:r w:rsidRPr="00155B02">
        <w:rPr>
          <w:lang w:val="en-GB"/>
        </w:rPr>
        <w:t>, for the opening of a new file closes the current one.)</w:t>
      </w:r>
    </w:p>
    <w:p w14:paraId="079538A4" w14:textId="77777777" w:rsidR="000959A2" w:rsidRPr="009C0644" w:rsidRDefault="000959A2" w:rsidP="00584CD4">
      <w:pPr>
        <w:pStyle w:val="berschrift3"/>
        <w:rPr>
          <w:lang w:val="en-US"/>
        </w:rPr>
      </w:pPr>
      <w:bookmarkStart w:id="66" w:name="_Ref108437669"/>
      <w:bookmarkStart w:id="67" w:name="_Toc403472683"/>
      <w:bookmarkStart w:id="68" w:name="_File_%3E_Restore"/>
      <w:bookmarkStart w:id="69" w:name="_File_%3E_Open_recent"/>
      <w:r w:rsidRPr="009C0644">
        <w:rPr>
          <w:lang w:val="en-US"/>
        </w:rPr>
        <w:t>File &gt; Restore</w:t>
      </w:r>
      <w:bookmarkEnd w:id="66"/>
      <w:bookmarkEnd w:id="67"/>
    </w:p>
    <w:p w14:paraId="02AA9AB6" w14:textId="77777777" w:rsidR="000959A2" w:rsidRPr="00155B02" w:rsidRDefault="000959A2">
      <w:pPr>
        <w:pStyle w:val="Standard-BlockCharCharChar"/>
        <w:rPr>
          <w:lang w:val="en-GB"/>
        </w:rPr>
      </w:pPr>
      <w:r w:rsidRPr="00155B02">
        <w:rPr>
          <w:lang w:val="en-GB"/>
        </w:rPr>
        <w:t>Opens the last save of the currently opened transcription. All changes since the last save will be discarded. This menu item will only be activated, if a last saved version is available.</w:t>
      </w:r>
    </w:p>
    <w:p w14:paraId="5AB6C735" w14:textId="77777777" w:rsidR="000959A2" w:rsidRPr="00AD5D98" w:rsidRDefault="000959A2" w:rsidP="00584CD4">
      <w:pPr>
        <w:pStyle w:val="berschrift3"/>
        <w:rPr>
          <w:lang w:val="en-US"/>
        </w:rPr>
      </w:pPr>
      <w:bookmarkStart w:id="70" w:name="_Ref108437678"/>
      <w:bookmarkStart w:id="71" w:name="_Toc403472684"/>
      <w:bookmarkStart w:id="72" w:name="_File_%3E_Save"/>
      <w:r w:rsidRPr="00AD5D98">
        <w:rPr>
          <w:lang w:val="en-US"/>
        </w:rPr>
        <w:t>File &gt; Save</w:t>
      </w:r>
      <w:bookmarkEnd w:id="70"/>
      <w:bookmarkEnd w:id="71"/>
    </w:p>
    <w:p w14:paraId="3105321E" w14:textId="60E55D9B" w:rsidR="000959A2" w:rsidRPr="00155B02" w:rsidRDefault="000959A2">
      <w:pPr>
        <w:pStyle w:val="Standard-BlockCharCharChar"/>
        <w:rPr>
          <w:lang w:val="en-GB"/>
        </w:rPr>
      </w:pPr>
      <w:r w:rsidRPr="00155B02">
        <w:rPr>
          <w:lang w:val="en-GB"/>
        </w:rPr>
        <w:t xml:space="preserve">(Shortcut: </w:t>
      </w:r>
      <w:r w:rsidR="00AD5D98" w:rsidRPr="00AD5D98">
        <w:rPr>
          <w:szCs w:val="24"/>
          <w:bdr w:val="single" w:sz="4" w:space="0" w:color="auto"/>
          <w:lang w:val="en-US"/>
        </w:rPr>
        <w:t>CTRL</w:t>
      </w:r>
      <w:r w:rsidR="00AD5D98" w:rsidRPr="00AD5D98">
        <w:rPr>
          <w:szCs w:val="24"/>
          <w:lang w:val="en-US"/>
        </w:rPr>
        <w:t>+</w:t>
      </w:r>
      <w:r w:rsidR="00AD5D98" w:rsidRPr="00AD5D98">
        <w:rPr>
          <w:szCs w:val="24"/>
          <w:bdr w:val="single" w:sz="4" w:space="0" w:color="auto"/>
          <w:lang w:val="en-US"/>
        </w:rPr>
        <w:t>S</w:t>
      </w:r>
      <w:r w:rsidR="00AD5D98" w:rsidRPr="00AD5D98">
        <w:rPr>
          <w:szCs w:val="24"/>
          <w:lang w:val="en-US"/>
        </w:rPr>
        <w:t xml:space="preserve"> </w:t>
      </w:r>
      <w:r w:rsidRPr="00155B02">
        <w:rPr>
          <w:lang w:val="en-GB"/>
        </w:rPr>
        <w:t xml:space="preserve">on Windows, </w:t>
      </w:r>
      <w:r w:rsidR="00AD5D98" w:rsidRPr="00AD5D98">
        <w:rPr>
          <w:szCs w:val="24"/>
          <w:lang w:val="en-US"/>
        </w:rPr>
        <w:t xml:space="preserve"> </w:t>
      </w:r>
      <w:r w:rsidR="00AD5D98" w:rsidRPr="00AD5D98">
        <w:rPr>
          <w:rFonts w:ascii="Cambria Math" w:eastAsia="Arial Unicode MS" w:hAnsi="Cambria Math" w:cs="Cambria Math"/>
          <w:szCs w:val="24"/>
          <w:bdr w:val="single" w:sz="4" w:space="0" w:color="auto"/>
          <w:lang w:val="en-US"/>
        </w:rPr>
        <w:t>⌘</w:t>
      </w:r>
      <w:r w:rsidR="00AD5D98" w:rsidRPr="00AD5D98">
        <w:rPr>
          <w:szCs w:val="24"/>
          <w:lang w:val="en-US"/>
        </w:rPr>
        <w:t>+</w:t>
      </w:r>
      <w:r w:rsidR="00AD5D98" w:rsidRPr="00AD5D98">
        <w:rPr>
          <w:szCs w:val="24"/>
          <w:bdr w:val="single" w:sz="4" w:space="0" w:color="auto"/>
          <w:lang w:val="en-US"/>
        </w:rPr>
        <w:t>S</w:t>
      </w:r>
      <w:r w:rsidRPr="00155B02">
        <w:rPr>
          <w:lang w:val="en-GB"/>
        </w:rPr>
        <w:t xml:space="preserve"> on Mac)</w:t>
      </w:r>
    </w:p>
    <w:p w14:paraId="22E950D4" w14:textId="5C6D4C26" w:rsidR="000959A2" w:rsidRPr="00155B02" w:rsidRDefault="000959A2">
      <w:pPr>
        <w:pStyle w:val="Standard-BlockCharCharChar"/>
        <w:rPr>
          <w:lang w:val="en-GB"/>
        </w:rPr>
      </w:pPr>
      <w:r w:rsidRPr="00155B02">
        <w:rPr>
          <w:lang w:val="en-GB"/>
        </w:rPr>
        <w:t xml:space="preserve">Saves the currently opened transcription under its set name. If the transcription does not have a name yet, hence the caption bar showing </w:t>
      </w:r>
      <w:r w:rsidR="00AD5D98">
        <w:rPr>
          <w:lang w:val="en-GB"/>
        </w:rPr>
        <w:t>“</w:t>
      </w:r>
      <w:r w:rsidRPr="00155B02">
        <w:rPr>
          <w:lang w:val="en-GB"/>
        </w:rPr>
        <w:t>untitled.exb</w:t>
      </w:r>
      <w:r w:rsidR="00E6350C" w:rsidRPr="00155B02">
        <w:rPr>
          <w:lang w:val="en-GB"/>
        </w:rPr>
        <w:t>“</w:t>
      </w:r>
      <w:r w:rsidRPr="00155B02">
        <w:rPr>
          <w:lang w:val="en-GB"/>
        </w:rPr>
        <w:t xml:space="preserve"> the </w:t>
      </w:r>
      <w:r w:rsidR="00AD5D98">
        <w:rPr>
          <w:lang w:val="en-GB"/>
        </w:rPr>
        <w:t>“</w:t>
      </w:r>
      <w:r w:rsidRPr="00155B02">
        <w:rPr>
          <w:lang w:val="en-GB"/>
        </w:rPr>
        <w:t>Save as...</w:t>
      </w:r>
      <w:r w:rsidR="00E6350C" w:rsidRPr="00155B02">
        <w:rPr>
          <w:lang w:val="en-GB"/>
        </w:rPr>
        <w:t>“</w:t>
      </w:r>
      <w:r w:rsidRPr="00155B02">
        <w:rPr>
          <w:lang w:val="en-GB"/>
        </w:rPr>
        <w:t xml:space="preserve"> window is opened automatically (see below).</w:t>
      </w:r>
    </w:p>
    <w:p w14:paraId="6F59A44B" w14:textId="77777777" w:rsidR="000959A2" w:rsidRPr="00AD5D98" w:rsidRDefault="000959A2" w:rsidP="00AD5D98">
      <w:pPr>
        <w:pStyle w:val="berschrift3"/>
      </w:pPr>
      <w:bookmarkStart w:id="73" w:name="_Ref108437685"/>
      <w:bookmarkStart w:id="74" w:name="_Toc403472685"/>
      <w:bookmarkStart w:id="75" w:name="_File_%3E_Save_as..."/>
      <w:r w:rsidRPr="00AD5D98">
        <w:t>File &gt; Save as...</w:t>
      </w:r>
      <w:bookmarkEnd w:id="73"/>
      <w:bookmarkEnd w:id="74"/>
    </w:p>
    <w:p w14:paraId="5D00C84E" w14:textId="77777777" w:rsidR="000959A2" w:rsidRPr="00155B02" w:rsidRDefault="000959A2">
      <w:pPr>
        <w:pStyle w:val="BildChar"/>
        <w:keepNext/>
        <w:rPr>
          <w:rFonts w:ascii="Times New Roman" w:hAnsi="Times New Roman"/>
          <w:lang w:val="en-GB"/>
        </w:rPr>
      </w:pPr>
    </w:p>
    <w:p w14:paraId="02114A4E"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770F14B6">
          <v:shape id="_x0000_i1062" type="#_x0000_t75" style="width:381pt;height:4in" filled="t">
            <v:fill color2="black"/>
            <v:imagedata r:id="rId84" o:title=""/>
          </v:shape>
        </w:pict>
      </w:r>
    </w:p>
    <w:p w14:paraId="2C845C01" w14:textId="2F3DCC5C" w:rsidR="000959A2" w:rsidRDefault="000959A2">
      <w:pPr>
        <w:pStyle w:val="Standard-BlockCharCharChar"/>
        <w:rPr>
          <w:spacing w:val="-4"/>
          <w:lang w:val="en-GB"/>
        </w:rPr>
      </w:pPr>
      <w:r w:rsidRPr="00155B02">
        <w:rPr>
          <w:spacing w:val="-4"/>
          <w:lang w:val="en-GB"/>
        </w:rPr>
        <w:t xml:space="preserve">Saves the currently opened transcription under a new name. A standard file window of the system will be displayed as well as all files ending in </w:t>
      </w:r>
      <w:r w:rsidR="003C4E90">
        <w:rPr>
          <w:spacing w:val="-4"/>
          <w:lang w:val="en-GB"/>
        </w:rPr>
        <w:t>“</w:t>
      </w:r>
      <w:r w:rsidRPr="00155B02">
        <w:rPr>
          <w:spacing w:val="-4"/>
          <w:lang w:val="en-GB"/>
        </w:rPr>
        <w:t>.exb</w:t>
      </w:r>
      <w:r w:rsidR="00E6350C" w:rsidRPr="00155B02">
        <w:rPr>
          <w:spacing w:val="-4"/>
          <w:lang w:val="en-GB"/>
        </w:rPr>
        <w:t>“</w:t>
      </w:r>
      <w:r w:rsidRPr="00155B02">
        <w:rPr>
          <w:spacing w:val="-4"/>
          <w:lang w:val="en-GB"/>
        </w:rPr>
        <w:t xml:space="preserve"> and </w:t>
      </w:r>
      <w:r w:rsidR="00007CB6" w:rsidRPr="00155B02">
        <w:rPr>
          <w:spacing w:val="-4"/>
          <w:lang w:val="en-GB"/>
        </w:rPr>
        <w:t>„</w:t>
      </w:r>
      <w:r w:rsidRPr="00155B02">
        <w:rPr>
          <w:spacing w:val="-4"/>
          <w:lang w:val="en-GB"/>
        </w:rPr>
        <w:t>.xml</w:t>
      </w:r>
      <w:r w:rsidR="00E6350C" w:rsidRPr="00155B02">
        <w:rPr>
          <w:spacing w:val="-4"/>
          <w:lang w:val="en-GB"/>
        </w:rPr>
        <w:t>“</w:t>
      </w:r>
      <w:r w:rsidRPr="00155B02">
        <w:rPr>
          <w:spacing w:val="-4"/>
          <w:lang w:val="en-GB"/>
        </w:rPr>
        <w:t xml:space="preserve">. Normally, the start directory is the one that was used for the last save. Select the directory in which you would like to save the transcription, enter a name (the suffix </w:t>
      </w:r>
      <w:r w:rsidR="003C4E90">
        <w:rPr>
          <w:spacing w:val="-4"/>
          <w:lang w:val="en-GB"/>
        </w:rPr>
        <w:t>“</w:t>
      </w:r>
      <w:r w:rsidRPr="00155B02">
        <w:rPr>
          <w:spacing w:val="-4"/>
          <w:lang w:val="en-GB"/>
        </w:rPr>
        <w:t>.exb</w:t>
      </w:r>
      <w:r w:rsidR="00E6350C" w:rsidRPr="00155B02">
        <w:rPr>
          <w:spacing w:val="-4"/>
          <w:lang w:val="en-GB"/>
        </w:rPr>
        <w:t>“</w:t>
      </w:r>
      <w:r w:rsidRPr="00155B02">
        <w:rPr>
          <w:spacing w:val="-4"/>
          <w:lang w:val="en-GB"/>
        </w:rPr>
        <w:t xml:space="preserve"> will be added automatically, if you do not define one) and click </w:t>
      </w:r>
      <w:r w:rsidR="003C4E90">
        <w:rPr>
          <w:spacing w:val="-4"/>
          <w:lang w:val="en-GB"/>
        </w:rPr>
        <w:t>“</w:t>
      </w:r>
      <w:r w:rsidRPr="003C4E90">
        <w:rPr>
          <w:spacing w:val="-4"/>
          <w:lang w:val="en-GB"/>
        </w:rPr>
        <w:t>Save</w:t>
      </w:r>
      <w:r w:rsidR="003C4E90">
        <w:rPr>
          <w:spacing w:val="-4"/>
          <w:lang w:val="en-GB"/>
        </w:rPr>
        <w:t>”</w:t>
      </w:r>
      <w:r w:rsidRPr="00155B02">
        <w:rPr>
          <w:spacing w:val="-4"/>
          <w:lang w:val="en-GB"/>
        </w:rPr>
        <w:t xml:space="preserve">. To save the corresponding format table, activate the option </w:t>
      </w:r>
      <w:r w:rsidR="003C4E90">
        <w:rPr>
          <w:spacing w:val="-4"/>
          <w:lang w:val="en-GB"/>
        </w:rPr>
        <w:t>“</w:t>
      </w:r>
      <w:r w:rsidRPr="00155B02">
        <w:rPr>
          <w:spacing w:val="-4"/>
          <w:lang w:val="en-GB"/>
        </w:rPr>
        <w:t>Save formats</w:t>
      </w:r>
      <w:r w:rsidR="00E6350C" w:rsidRPr="00155B02">
        <w:rPr>
          <w:spacing w:val="-4"/>
          <w:lang w:val="en-GB"/>
        </w:rPr>
        <w:t>“</w:t>
      </w:r>
      <w:r w:rsidRPr="00155B02">
        <w:rPr>
          <w:spacing w:val="-4"/>
          <w:lang w:val="en-GB"/>
        </w:rPr>
        <w:t>.</w:t>
      </w:r>
    </w:p>
    <w:p w14:paraId="296FBD8D" w14:textId="0689A6A8" w:rsidR="00690BCF" w:rsidRDefault="000959A2" w:rsidP="00690BCF">
      <w:pPr>
        <w:pStyle w:val="berschrift3"/>
        <w:rPr>
          <w:lang w:val="en-GB"/>
        </w:rPr>
      </w:pPr>
      <w:bookmarkStart w:id="76" w:name="_Toc403472686"/>
      <w:r w:rsidRPr="00155B02">
        <w:rPr>
          <w:lang w:val="en-GB"/>
        </w:rPr>
        <w:t>File &gt; </w:t>
      </w:r>
      <w:r w:rsidRPr="00690BCF">
        <w:rPr>
          <w:lang w:val="en-US"/>
        </w:rPr>
        <w:t>Error</w:t>
      </w:r>
      <w:r w:rsidRPr="00155B02">
        <w:rPr>
          <w:lang w:val="en-GB"/>
        </w:rPr>
        <w:t xml:space="preserve"> list...</w:t>
      </w:r>
      <w:bookmarkEnd w:id="76"/>
    </w:p>
    <w:p w14:paraId="0A445EA1" w14:textId="4E3A63F2" w:rsidR="000959A2" w:rsidRPr="00155B02" w:rsidRDefault="00690BCF">
      <w:pPr>
        <w:pStyle w:val="Standard-BlockCharCharChar"/>
        <w:keepNext/>
        <w:spacing w:line="100" w:lineRule="atLeast"/>
        <w:rPr>
          <w:lang w:val="en-GB"/>
        </w:rPr>
      </w:pPr>
      <w:r>
        <w:rPr>
          <w:lang w:val="en-GB"/>
        </w:rPr>
        <w:t>Opens a</w:t>
      </w:r>
      <w:r w:rsidR="000959A2" w:rsidRPr="00155B02">
        <w:rPr>
          <w:lang w:val="en-GB"/>
        </w:rPr>
        <w:t xml:space="preserve"> window showing the error list. </w:t>
      </w:r>
    </w:p>
    <w:p w14:paraId="195191E8" w14:textId="77777777" w:rsidR="000959A2" w:rsidRPr="00155B02" w:rsidRDefault="002B43A4">
      <w:pPr>
        <w:pStyle w:val="Standard-BlockCharCharChar"/>
        <w:keepNext/>
        <w:spacing w:line="100" w:lineRule="atLeast"/>
        <w:jc w:val="center"/>
        <w:rPr>
          <w:lang w:val="en-GB"/>
        </w:rPr>
      </w:pPr>
      <w:r>
        <w:rPr>
          <w:lang w:val="en-GB"/>
        </w:rPr>
        <w:pict w14:anchorId="189A8B25">
          <v:shape id="_x0000_i1063" type="#_x0000_t75" style="width:259.5pt;height:204pt" filled="t">
            <v:fill color2="black"/>
            <v:imagedata r:id="rId85" o:title=""/>
          </v:shape>
        </w:pict>
      </w:r>
    </w:p>
    <w:p w14:paraId="506BE9AA" w14:textId="134C77E4" w:rsidR="000959A2" w:rsidRPr="00155B02" w:rsidRDefault="000959A2" w:rsidP="00690BCF">
      <w:pPr>
        <w:jc w:val="both"/>
        <w:rPr>
          <w:rFonts w:ascii="Times New Roman" w:hAnsi="Times New Roman" w:cs="Times New Roman"/>
          <w:lang w:val="en-GB"/>
        </w:rPr>
      </w:pPr>
      <w:r w:rsidRPr="00155B02">
        <w:rPr>
          <w:rFonts w:ascii="Times New Roman" w:hAnsi="Times New Roman" w:cs="Times New Roman"/>
          <w:lang w:val="en-GB"/>
        </w:rPr>
        <w:t xml:space="preserve">An error list is an XML file that points to specific positions in the existent transcription files. It is written by the functions </w:t>
      </w:r>
      <w:r w:rsidR="00690BCF">
        <w:rPr>
          <w:rFonts w:ascii="Times New Roman" w:hAnsi="Times New Roman" w:cs="Times New Roman"/>
          <w:lang w:val="en-GB"/>
        </w:rPr>
        <w:t>“</w:t>
      </w:r>
      <w:r w:rsidRPr="00155B02">
        <w:rPr>
          <w:rFonts w:ascii="Times New Roman" w:hAnsi="Times New Roman" w:cs="Times New Roman"/>
          <w:lang w:val="en-GB"/>
        </w:rPr>
        <w:t>Check for segmentation errors</w:t>
      </w:r>
      <w:r w:rsidR="00690BCF">
        <w:rPr>
          <w:rFonts w:ascii="Times New Roman" w:hAnsi="Times New Roman" w:cs="Times New Roman"/>
          <w:lang w:val="en-GB"/>
        </w:rPr>
        <w:t>”</w:t>
      </w:r>
      <w:r w:rsidRPr="00155B02">
        <w:rPr>
          <w:rFonts w:ascii="Times New Roman" w:hAnsi="Times New Roman" w:cs="Times New Roman"/>
          <w:lang w:val="en-GB"/>
        </w:rPr>
        <w:t xml:space="preserve"> and </w:t>
      </w:r>
      <w:r w:rsidR="00690BCF">
        <w:rPr>
          <w:rFonts w:ascii="Times New Roman" w:hAnsi="Times New Roman" w:cs="Times New Roman"/>
          <w:lang w:val="en-GB"/>
        </w:rPr>
        <w:t>“</w:t>
      </w:r>
      <w:r w:rsidRPr="00155B02">
        <w:rPr>
          <w:rFonts w:ascii="Times New Roman" w:hAnsi="Times New Roman" w:cs="Times New Roman"/>
          <w:lang w:val="en-GB"/>
        </w:rPr>
        <w:t>Check for Structure Errors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of the Corpus Manager, among others. (see the </w:t>
      </w:r>
      <w:r w:rsidRPr="00155B02">
        <w:rPr>
          <w:rStyle w:val="Dokumentation"/>
          <w:rFonts w:ascii="Times New Roman" w:hAnsi="Times New Roman" w:cs="Times New Roman"/>
          <w:lang w:val="en-GB"/>
        </w:rPr>
        <w:t>COMA documentation</w:t>
      </w:r>
      <w:r w:rsidRPr="00155B02">
        <w:rPr>
          <w:rFonts w:ascii="Times New Roman" w:hAnsi="Times New Roman" w:cs="Times New Roman"/>
          <w:lang w:val="en-GB"/>
        </w:rPr>
        <w:t>).</w:t>
      </w:r>
    </w:p>
    <w:tbl>
      <w:tblPr>
        <w:tblStyle w:val="Tabellenraster"/>
        <w:tblW w:w="0" w:type="auto"/>
        <w:tblLook w:val="01E0" w:firstRow="1" w:lastRow="1" w:firstColumn="1" w:lastColumn="1" w:noHBand="0" w:noVBand="0"/>
      </w:tblPr>
      <w:tblGrid>
        <w:gridCol w:w="9062"/>
      </w:tblGrid>
      <w:tr w:rsidR="00690BCF" w:rsidRPr="00355B2A" w14:paraId="305169FF" w14:textId="77777777" w:rsidTr="00767340">
        <w:tc>
          <w:tcPr>
            <w:tcW w:w="9494" w:type="dxa"/>
          </w:tcPr>
          <w:p w14:paraId="248511BE"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8B26C9"/>
                <w:sz w:val="16"/>
                <w:szCs w:val="16"/>
                <w:lang w:val="en-GB" w:eastAsia="zh-CN"/>
              </w:rPr>
              <w:lastRenderedPageBreak/>
              <w:t>&lt;?xml version=„1.0“ encoding=„UTF-8“?&gt;</w:t>
            </w:r>
          </w:p>
          <w:p w14:paraId="20066A49"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000096"/>
                <w:sz w:val="16"/>
                <w:szCs w:val="16"/>
                <w:lang w:val="en-GB" w:eastAsia="zh-CN"/>
              </w:rPr>
              <w:t>&lt;error-list&gt;</w:t>
            </w:r>
          </w:p>
          <w:p w14:paraId="31283834" w14:textId="77777777" w:rsidR="00690BCF" w:rsidRPr="00690BCF"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000000"/>
                <w:sz w:val="16"/>
                <w:szCs w:val="16"/>
                <w:lang w:val="en-GB" w:eastAsia="zh-CN"/>
              </w:rPr>
              <w:t xml:space="preserve">    </w:t>
            </w:r>
            <w:r w:rsidRPr="00690BCF">
              <w:rPr>
                <w:rFonts w:eastAsia="SimSun"/>
                <w:color w:val="000096"/>
                <w:sz w:val="16"/>
                <w:szCs w:val="16"/>
                <w:lang w:val="en-GB" w:eastAsia="zh-CN"/>
              </w:rPr>
              <w:t>&lt;errors&gt;</w:t>
            </w:r>
          </w:p>
          <w:p w14:paraId="6F00F9E1" w14:textId="77777777" w:rsidR="00690BCF" w:rsidRPr="00690BCF" w:rsidRDefault="00690BCF" w:rsidP="00767340">
            <w:pPr>
              <w:keepNext/>
              <w:autoSpaceDE w:val="0"/>
              <w:autoSpaceDN w:val="0"/>
              <w:adjustRightInd w:val="0"/>
              <w:rPr>
                <w:rFonts w:eastAsia="SimSun"/>
                <w:color w:val="000096"/>
                <w:sz w:val="16"/>
                <w:szCs w:val="16"/>
                <w:lang w:val="en-GB" w:eastAsia="zh-CN"/>
              </w:rPr>
            </w:pPr>
            <w:r w:rsidRPr="00690BCF">
              <w:rPr>
                <w:rFonts w:eastAsia="SimSun"/>
                <w:color w:val="000000"/>
                <w:sz w:val="16"/>
                <w:szCs w:val="16"/>
                <w:lang w:val="en-GB" w:eastAsia="zh-CN"/>
              </w:rPr>
              <w:t xml:space="preserve">        </w:t>
            </w:r>
            <w:r w:rsidRPr="00690BCF">
              <w:rPr>
                <w:rFonts w:eastAsia="SimSun"/>
                <w:color w:val="000096"/>
                <w:sz w:val="16"/>
                <w:szCs w:val="16"/>
                <w:lang w:val="en-GB" w:eastAsia="zh-CN"/>
              </w:rPr>
              <w:t>&lt;error</w:t>
            </w:r>
          </w:p>
          <w:p w14:paraId="137F2886" w14:textId="77777777" w:rsidR="00690BCF" w:rsidRPr="00690BCF" w:rsidRDefault="00690BCF" w:rsidP="00767340">
            <w:pPr>
              <w:keepNext/>
              <w:autoSpaceDE w:val="0"/>
              <w:autoSpaceDN w:val="0"/>
              <w:adjustRightInd w:val="0"/>
              <w:rPr>
                <w:rFonts w:eastAsia="SimSun"/>
                <w:color w:val="F5844C"/>
                <w:sz w:val="16"/>
                <w:szCs w:val="16"/>
                <w:lang w:val="en-GB" w:eastAsia="zh-CN"/>
              </w:rPr>
            </w:pPr>
            <w:r w:rsidRPr="00690BCF">
              <w:rPr>
                <w:rFonts w:eastAsia="SimSun"/>
                <w:color w:val="F5844C"/>
                <w:sz w:val="16"/>
                <w:szCs w:val="16"/>
                <w:lang w:val="en-GB" w:eastAsia="zh-CN"/>
              </w:rPr>
              <w:t xml:space="preserve">            file</w:t>
            </w:r>
            <w:r w:rsidRPr="00690BCF">
              <w:rPr>
                <w:rFonts w:eastAsia="SimSun"/>
                <w:color w:val="FF8040"/>
                <w:sz w:val="16"/>
                <w:szCs w:val="16"/>
                <w:lang w:val="en-GB" w:eastAsia="zh-CN"/>
              </w:rPr>
              <w:t>=</w:t>
            </w:r>
            <w:r w:rsidRPr="00690BCF">
              <w:rPr>
                <w:rFonts w:eastAsia="SimSun"/>
                <w:color w:val="993300"/>
                <w:sz w:val="16"/>
                <w:szCs w:val="16"/>
                <w:lang w:val="en-GB" w:eastAsia="zh-CN"/>
              </w:rPr>
              <w:t>„ENDFAS/Bilingual/Sezen_Aksu/EFE07dt_Sez_b_0408_f_100295/EFE07dt_Sez_b_0408_2_ENF.xml“</w:t>
            </w:r>
          </w:p>
          <w:p w14:paraId="104252DB" w14:textId="77777777" w:rsidR="00690BCF" w:rsidRPr="00355B2A" w:rsidRDefault="00690BCF" w:rsidP="00767340">
            <w:pPr>
              <w:keepNext/>
              <w:autoSpaceDE w:val="0"/>
              <w:autoSpaceDN w:val="0"/>
              <w:adjustRightInd w:val="0"/>
              <w:rPr>
                <w:rFonts w:eastAsia="SimSun"/>
                <w:color w:val="000000"/>
                <w:sz w:val="16"/>
                <w:szCs w:val="16"/>
                <w:lang w:val="en-GB" w:eastAsia="zh-CN"/>
              </w:rPr>
            </w:pPr>
            <w:r w:rsidRPr="00690BCF">
              <w:rPr>
                <w:rFonts w:eastAsia="SimSun"/>
                <w:color w:val="F5844C"/>
                <w:sz w:val="16"/>
                <w:szCs w:val="16"/>
                <w:lang w:val="en-GB"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TIE16</w:t>
            </w:r>
            <w:r>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T41</w:t>
            </w:r>
            <w:r>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no</w:t>
            </w:r>
            <w:r>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14:paraId="5B715B8C" w14:textId="77777777" w:rsidR="00690BCF" w:rsidRPr="00355B2A" w:rsidRDefault="00690BCF" w:rsidP="00767340">
            <w:pPr>
              <w:keepNext/>
              <w:autoSpaceDE w:val="0"/>
              <w:autoSpaceDN w:val="0"/>
              <w:adjustRightInd w:val="0"/>
              <w:rPr>
                <w:rFonts w:eastAsia="SimSun"/>
                <w:color w:val="000096"/>
                <w:sz w:val="16"/>
                <w:szCs w:val="16"/>
                <w:lang w:eastAsia="zh-CN"/>
              </w:rPr>
            </w:pPr>
            <w:r w:rsidRPr="00355B2A">
              <w:rPr>
                <w:rFonts w:eastAsia="SimSun"/>
                <w:color w:val="000000"/>
                <w:sz w:val="16"/>
                <w:szCs w:val="16"/>
                <w:lang w:val="en-GB" w:eastAsia="zh-CN"/>
              </w:rPr>
              <w:t xml:space="preserve">        </w:t>
            </w:r>
            <w:r w:rsidRPr="00355B2A">
              <w:rPr>
                <w:rFonts w:eastAsia="SimSun"/>
                <w:color w:val="000096"/>
                <w:sz w:val="16"/>
                <w:szCs w:val="16"/>
                <w:lang w:eastAsia="zh-CN"/>
              </w:rPr>
              <w:t>&lt;error</w:t>
            </w:r>
          </w:p>
          <w:p w14:paraId="26D1E859" w14:textId="77777777" w:rsidR="00690BCF" w:rsidRPr="00355B2A" w:rsidRDefault="00690BCF" w:rsidP="00767340">
            <w:pPr>
              <w:keepNext/>
              <w:autoSpaceDE w:val="0"/>
              <w:autoSpaceDN w:val="0"/>
              <w:adjustRightInd w:val="0"/>
              <w:rPr>
                <w:rFonts w:eastAsia="SimSun"/>
                <w:color w:val="F5844C"/>
                <w:sz w:val="16"/>
                <w:szCs w:val="16"/>
                <w:lang w:eastAsia="zh-CN"/>
              </w:rPr>
            </w:pPr>
            <w:r w:rsidRPr="00355B2A">
              <w:rPr>
                <w:rFonts w:eastAsia="SimSun"/>
                <w:color w:val="F5844C"/>
                <w:sz w:val="16"/>
                <w:szCs w:val="16"/>
                <w:lang w:eastAsia="zh-CN"/>
              </w:rPr>
              <w:t xml:space="preserve">            file</w:t>
            </w:r>
            <w:r w:rsidRPr="00355B2A">
              <w:rPr>
                <w:rFonts w:eastAsia="SimSun"/>
                <w:color w:val="FF8040"/>
                <w:sz w:val="16"/>
                <w:szCs w:val="16"/>
                <w:lang w:eastAsia="zh-CN"/>
              </w:rPr>
              <w:t>=</w:t>
            </w:r>
            <w:r>
              <w:rPr>
                <w:rFonts w:eastAsia="SimSun"/>
                <w:color w:val="993300"/>
                <w:sz w:val="16"/>
                <w:szCs w:val="16"/>
                <w:lang w:eastAsia="zh-CN"/>
              </w:rPr>
              <w:t>„</w:t>
            </w:r>
            <w:r w:rsidRPr="00355B2A">
              <w:rPr>
                <w:rFonts w:eastAsia="SimSun"/>
                <w:color w:val="993300"/>
                <w:sz w:val="16"/>
                <w:szCs w:val="16"/>
                <w:lang w:eastAsia="zh-CN"/>
              </w:rPr>
              <w:t>ENDFAS/Mono_tk/Guznur_Bayar/Selbtk_Guz_m_0222_t_121092/Selbtk_Guz_m_0222_1_ENF.xml</w:t>
            </w:r>
            <w:r>
              <w:rPr>
                <w:rFonts w:eastAsia="SimSun"/>
                <w:color w:val="993300"/>
                <w:sz w:val="16"/>
                <w:szCs w:val="16"/>
                <w:lang w:eastAsia="zh-CN"/>
              </w:rPr>
              <w:t>“</w:t>
            </w:r>
          </w:p>
          <w:p w14:paraId="5DCB53AE" w14:textId="77777777" w:rsidR="00690BCF" w:rsidRPr="00355B2A" w:rsidRDefault="00690BCF" w:rsidP="00767340">
            <w:pPr>
              <w:keepNext/>
              <w:autoSpaceDE w:val="0"/>
              <w:autoSpaceDN w:val="0"/>
              <w:adjustRightInd w:val="0"/>
              <w:rPr>
                <w:rFonts w:eastAsia="SimSun"/>
                <w:color w:val="000000"/>
                <w:sz w:val="16"/>
                <w:szCs w:val="16"/>
                <w:lang w:val="en-GB" w:eastAsia="zh-CN"/>
              </w:rPr>
            </w:pPr>
            <w:r w:rsidRPr="00355B2A">
              <w:rPr>
                <w:rFonts w:eastAsia="SimSun"/>
                <w:color w:val="F5844C"/>
                <w:sz w:val="16"/>
                <w:szCs w:val="16"/>
                <w:lang w:eastAsia="zh-CN"/>
              </w:rPr>
              <w:t xml:space="preserve">            </w:t>
            </w:r>
            <w:r w:rsidRPr="00355B2A">
              <w:rPr>
                <w:rFonts w:eastAsia="SimSun"/>
                <w:color w:val="F5844C"/>
                <w:sz w:val="16"/>
                <w:szCs w:val="16"/>
                <w:lang w:val="en-GB" w:eastAsia="zh-CN"/>
              </w:rPr>
              <w:t>tier</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TIE11</w:t>
            </w:r>
            <w:r>
              <w:rPr>
                <w:rFonts w:eastAsia="SimSun"/>
                <w:color w:val="993300"/>
                <w:sz w:val="16"/>
                <w:szCs w:val="16"/>
                <w:lang w:val="en-GB" w:eastAsia="zh-CN"/>
              </w:rPr>
              <w:t>“</w:t>
            </w:r>
            <w:r w:rsidRPr="00355B2A">
              <w:rPr>
                <w:rFonts w:eastAsia="SimSun"/>
                <w:color w:val="F5844C"/>
                <w:sz w:val="16"/>
                <w:szCs w:val="16"/>
                <w:lang w:val="en-GB" w:eastAsia="zh-CN"/>
              </w:rPr>
              <w:t xml:space="preserve"> start</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T7</w:t>
            </w:r>
            <w:r>
              <w:rPr>
                <w:rFonts w:eastAsia="SimSun"/>
                <w:color w:val="993300"/>
                <w:sz w:val="16"/>
                <w:szCs w:val="16"/>
                <w:lang w:val="en-GB" w:eastAsia="zh-CN"/>
              </w:rPr>
              <w:t>“</w:t>
            </w:r>
            <w:r w:rsidRPr="00355B2A">
              <w:rPr>
                <w:rFonts w:eastAsia="SimSun"/>
                <w:color w:val="F5844C"/>
                <w:sz w:val="16"/>
                <w:szCs w:val="16"/>
                <w:lang w:val="en-GB" w:eastAsia="zh-CN"/>
              </w:rPr>
              <w:t xml:space="preserve"> done</w:t>
            </w:r>
            <w:r w:rsidRPr="00355B2A">
              <w:rPr>
                <w:rFonts w:eastAsia="SimSun"/>
                <w:color w:val="FF8040"/>
                <w:sz w:val="16"/>
                <w:szCs w:val="16"/>
                <w:lang w:val="en-GB" w:eastAsia="zh-CN"/>
              </w:rPr>
              <w:t>=</w:t>
            </w:r>
            <w:r>
              <w:rPr>
                <w:rFonts w:eastAsia="SimSun"/>
                <w:color w:val="993300"/>
                <w:sz w:val="16"/>
                <w:szCs w:val="16"/>
                <w:lang w:val="en-GB" w:eastAsia="zh-CN"/>
              </w:rPr>
              <w:t>„</w:t>
            </w:r>
            <w:r w:rsidRPr="00355B2A">
              <w:rPr>
                <w:rFonts w:eastAsia="SimSun"/>
                <w:color w:val="993300"/>
                <w:sz w:val="16"/>
                <w:szCs w:val="16"/>
                <w:lang w:val="en-GB" w:eastAsia="zh-CN"/>
              </w:rPr>
              <w:t>no</w:t>
            </w:r>
            <w:r>
              <w:rPr>
                <w:rFonts w:eastAsia="SimSun"/>
                <w:color w:val="993300"/>
                <w:sz w:val="16"/>
                <w:szCs w:val="16"/>
                <w:lang w:val="en-GB" w:eastAsia="zh-CN"/>
              </w:rPr>
              <w:t>“</w:t>
            </w:r>
            <w:r w:rsidRPr="00355B2A">
              <w:rPr>
                <w:rFonts w:eastAsia="SimSun"/>
                <w:color w:val="000096"/>
                <w:sz w:val="16"/>
                <w:szCs w:val="16"/>
                <w:lang w:val="en-GB" w:eastAsia="zh-CN"/>
              </w:rPr>
              <w:t>&gt;</w:t>
            </w:r>
            <w:r w:rsidRPr="00355B2A">
              <w:rPr>
                <w:rFonts w:eastAsia="SimSun"/>
                <w:color w:val="000000"/>
                <w:sz w:val="16"/>
                <w:szCs w:val="16"/>
                <w:lang w:val="en-GB" w:eastAsia="zh-CN"/>
              </w:rPr>
              <w:t>Annotation mismatch</w:t>
            </w:r>
            <w:r w:rsidRPr="00355B2A">
              <w:rPr>
                <w:rFonts w:eastAsia="SimSun"/>
                <w:color w:val="000096"/>
                <w:sz w:val="16"/>
                <w:szCs w:val="16"/>
                <w:lang w:val="en-GB" w:eastAsia="zh-CN"/>
              </w:rPr>
              <w:t>&lt;/error&gt;</w:t>
            </w:r>
          </w:p>
          <w:p w14:paraId="5C5620A3"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00"/>
                <w:sz w:val="16"/>
                <w:szCs w:val="16"/>
                <w:lang w:val="en-GB" w:eastAsia="zh-CN"/>
              </w:rPr>
              <w:t xml:space="preserve">        </w:t>
            </w:r>
            <w:r w:rsidRPr="00355B2A">
              <w:rPr>
                <w:rFonts w:eastAsia="SimSun"/>
                <w:color w:val="006400"/>
                <w:sz w:val="16"/>
                <w:szCs w:val="16"/>
                <w:lang w:eastAsia="zh-CN"/>
              </w:rPr>
              <w:t>&lt;!-- [...] --&gt;</w:t>
            </w:r>
          </w:p>
          <w:p w14:paraId="6F2EF2AA"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00"/>
                <w:sz w:val="16"/>
                <w:szCs w:val="16"/>
                <w:lang w:eastAsia="zh-CN"/>
              </w:rPr>
              <w:t xml:space="preserve">    </w:t>
            </w:r>
            <w:r w:rsidRPr="00355B2A">
              <w:rPr>
                <w:rFonts w:eastAsia="SimSun"/>
                <w:color w:val="000096"/>
                <w:sz w:val="16"/>
                <w:szCs w:val="16"/>
                <w:lang w:eastAsia="zh-CN"/>
              </w:rPr>
              <w:t>&lt;/errors&gt;</w:t>
            </w:r>
          </w:p>
          <w:p w14:paraId="772061B6" w14:textId="77777777" w:rsidR="00690BCF" w:rsidRPr="00355B2A" w:rsidRDefault="00690BCF" w:rsidP="00767340">
            <w:pPr>
              <w:keepNext/>
              <w:autoSpaceDE w:val="0"/>
              <w:autoSpaceDN w:val="0"/>
              <w:adjustRightInd w:val="0"/>
              <w:rPr>
                <w:rFonts w:eastAsia="SimSun"/>
                <w:color w:val="000000"/>
                <w:sz w:val="16"/>
                <w:szCs w:val="16"/>
                <w:lang w:eastAsia="zh-CN"/>
              </w:rPr>
            </w:pPr>
            <w:r w:rsidRPr="00355B2A">
              <w:rPr>
                <w:rFonts w:eastAsia="SimSun"/>
                <w:color w:val="000096"/>
                <w:sz w:val="16"/>
                <w:szCs w:val="16"/>
                <w:lang w:eastAsia="zh-CN"/>
              </w:rPr>
              <w:t>&lt;/error-list&gt;</w:t>
            </w:r>
          </w:p>
        </w:tc>
      </w:tr>
    </w:tbl>
    <w:p w14:paraId="7A6FD484" w14:textId="77777777" w:rsidR="000959A2" w:rsidRPr="000F5DE3" w:rsidRDefault="000959A2" w:rsidP="00690BCF">
      <w:pPr>
        <w:widowControl w:val="0"/>
        <w:tabs>
          <w:tab w:val="left" w:pos="482"/>
        </w:tabs>
        <w:spacing w:before="240" w:after="0" w:line="240" w:lineRule="auto"/>
        <w:jc w:val="both"/>
        <w:rPr>
          <w:rFonts w:ascii="Times New Roman" w:eastAsia="Times New Roman" w:hAnsi="Times New Roman" w:cs="Times New Roman"/>
          <w:sz w:val="24"/>
          <w:szCs w:val="24"/>
          <w:lang w:val="en-US" w:eastAsia="de-DE"/>
        </w:rPr>
      </w:pPr>
      <w:r w:rsidRPr="000F5DE3">
        <w:rPr>
          <w:rFonts w:ascii="Times New Roman" w:eastAsia="Times New Roman" w:hAnsi="Times New Roman" w:cs="Times New Roman"/>
          <w:sz w:val="24"/>
          <w:szCs w:val="24"/>
          <w:lang w:val="en-US" w:eastAsia="de-DE"/>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727DB493" w14:textId="77777777" w:rsidR="000959A2" w:rsidRPr="00690BCF" w:rsidRDefault="000959A2" w:rsidP="00690BCF">
      <w:pPr>
        <w:pStyle w:val="berschrift3"/>
      </w:pPr>
      <w:bookmarkStart w:id="77" w:name="_File_%3E_Meta_Information%2525E2%252580"/>
      <w:bookmarkStart w:id="78" w:name="_Ref108437720"/>
      <w:bookmarkStart w:id="79" w:name="_Toc403472687"/>
      <w:bookmarkStart w:id="80" w:name="_File_%3E_Page_setup%2525E2%252580%2525A"/>
      <w:bookmarkEnd w:id="77"/>
      <w:r w:rsidRPr="00690BCF">
        <w:t>File &gt; Page setup…</w:t>
      </w:r>
      <w:bookmarkEnd w:id="78"/>
      <w:bookmarkEnd w:id="79"/>
    </w:p>
    <w:p w14:paraId="5B856D8D" w14:textId="77777777" w:rsidR="000959A2" w:rsidRPr="00155B02" w:rsidRDefault="002B43A4">
      <w:pPr>
        <w:pStyle w:val="BildChar"/>
        <w:rPr>
          <w:rFonts w:ascii="Times New Roman" w:hAnsi="Times New Roman"/>
          <w:lang w:val="en-GB"/>
        </w:rPr>
      </w:pPr>
      <w:r>
        <w:rPr>
          <w:rFonts w:ascii="Times New Roman" w:hAnsi="Times New Roman"/>
          <w:lang w:val="en-GB"/>
        </w:rPr>
        <w:pict w14:anchorId="7BD8DC2F">
          <v:shape id="_x0000_i1064" type="#_x0000_t75" style="width:169.5pt;height:190.5pt" filled="t">
            <v:fill color2="black"/>
            <v:imagedata r:id="rId86" o:title=""/>
          </v:shape>
        </w:pict>
      </w:r>
    </w:p>
    <w:p w14:paraId="28C8A7B2" w14:textId="77777777" w:rsidR="000959A2" w:rsidRPr="00155B02" w:rsidRDefault="000959A2">
      <w:pPr>
        <w:pStyle w:val="Standard-BlockCharCharChar"/>
        <w:rPr>
          <w:lang w:val="en-GB"/>
        </w:rPr>
      </w:pPr>
    </w:p>
    <w:p w14:paraId="34D6199A" w14:textId="77777777" w:rsidR="000959A2" w:rsidRPr="00155B02" w:rsidRDefault="000959A2">
      <w:pPr>
        <w:pStyle w:val="Standard-BlockCharCharChar"/>
        <w:rPr>
          <w:lang w:val="en-GB"/>
        </w:rPr>
      </w:pPr>
      <w:r w:rsidRPr="00155B02">
        <w:rPr>
          <w:lang w:val="en-GB"/>
        </w:rPr>
        <w:t>Opens a window to specify the side measurements to be used in the RTF output, or when printing. Appearance and functionality vary greatly depending on the operating system. However, they comply with the appearance of the standard window.</w:t>
      </w:r>
    </w:p>
    <w:p w14:paraId="72440A6F" w14:textId="77777777" w:rsidR="000959A2" w:rsidRPr="00155B02" w:rsidRDefault="000959A2" w:rsidP="003802E2">
      <w:pPr>
        <w:pStyle w:val="berschrift3"/>
        <w:rPr>
          <w:lang w:val="en-GB"/>
        </w:rPr>
      </w:pPr>
      <w:bookmarkStart w:id="81" w:name="_File_%3E_Partitur_parameters%2525E2%252"/>
      <w:bookmarkStart w:id="82" w:name="_Ref108437734"/>
      <w:bookmarkStart w:id="83" w:name="_Toc403472688"/>
      <w:bookmarkStart w:id="84" w:name="_Ref108437777"/>
      <w:bookmarkStart w:id="85" w:name="_Ref108437744"/>
      <w:bookmarkStart w:id="86" w:name="_File_%3E_Visualize_%3E%20HTML%20partitu"/>
      <w:bookmarkEnd w:id="81"/>
      <w:r w:rsidRPr="00155B02">
        <w:rPr>
          <w:lang w:val="en-GB"/>
        </w:rPr>
        <w:t>File &gt; Print…</w:t>
      </w:r>
      <w:bookmarkEnd w:id="82"/>
      <w:bookmarkEnd w:id="83"/>
    </w:p>
    <w:p w14:paraId="37514161" w14:textId="2B3E4FA6" w:rsidR="000959A2" w:rsidRPr="00155B02" w:rsidRDefault="000959A2">
      <w:pPr>
        <w:pStyle w:val="Standard-BlockCharCharChar"/>
        <w:rPr>
          <w:lang w:val="en-GB"/>
        </w:rPr>
      </w:pPr>
      <w:r w:rsidRPr="00155B02">
        <w:rPr>
          <w:lang w:val="en-GB"/>
        </w:rPr>
        <w:t xml:space="preserve">(Shortcut: </w:t>
      </w:r>
      <w:r w:rsidR="003802E2">
        <w:rPr>
          <w:szCs w:val="24"/>
          <w:bdr w:val="single" w:sz="4" w:space="0" w:color="auto"/>
          <w:lang w:val="en-US"/>
        </w:rPr>
        <w:t>CTRL</w:t>
      </w:r>
      <w:r w:rsidR="003802E2" w:rsidRPr="003802E2">
        <w:rPr>
          <w:szCs w:val="24"/>
          <w:lang w:val="en-US"/>
        </w:rPr>
        <w:t>+</w:t>
      </w:r>
      <w:r w:rsidR="003802E2" w:rsidRPr="003802E2">
        <w:rPr>
          <w:szCs w:val="24"/>
          <w:bdr w:val="single" w:sz="4" w:space="0" w:color="auto"/>
          <w:lang w:val="en-US"/>
        </w:rPr>
        <w:t>P</w:t>
      </w:r>
      <w:r w:rsidR="003802E2" w:rsidRPr="003802E2">
        <w:rPr>
          <w:szCs w:val="24"/>
          <w:lang w:val="en-US"/>
        </w:rPr>
        <w:t xml:space="preserve"> </w:t>
      </w:r>
      <w:r w:rsidRPr="00155B02">
        <w:rPr>
          <w:lang w:val="en-GB"/>
        </w:rPr>
        <w:t xml:space="preserve">on Windows, </w:t>
      </w:r>
      <w:r w:rsidR="003802E2" w:rsidRPr="003802E2">
        <w:rPr>
          <w:rFonts w:ascii="Cambria Math" w:eastAsia="Arial Unicode MS" w:hAnsi="Cambria Math" w:cs="Cambria Math"/>
          <w:szCs w:val="24"/>
          <w:bdr w:val="single" w:sz="4" w:space="0" w:color="auto"/>
          <w:lang w:val="en-US"/>
        </w:rPr>
        <w:t>⌘</w:t>
      </w:r>
      <w:r w:rsidR="003802E2" w:rsidRPr="003802E2">
        <w:rPr>
          <w:szCs w:val="24"/>
          <w:lang w:val="en-US"/>
        </w:rPr>
        <w:t>+</w:t>
      </w:r>
      <w:r w:rsidR="003802E2" w:rsidRPr="003802E2">
        <w:rPr>
          <w:szCs w:val="24"/>
          <w:bdr w:val="single" w:sz="4" w:space="0" w:color="auto"/>
          <w:lang w:val="en-US"/>
        </w:rPr>
        <w:t>P</w:t>
      </w:r>
      <w:r w:rsidRPr="00155B02">
        <w:rPr>
          <w:lang w:val="en-GB"/>
        </w:rPr>
        <w:t xml:space="preserve"> on Mac)</w:t>
      </w:r>
    </w:p>
    <w:p w14:paraId="70698655"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4983FDCC">
          <v:shape id="_x0000_i1065" type="#_x0000_t75" style="width:270pt;height:205.5pt" filled="t">
            <v:fill color2="black"/>
            <v:imagedata r:id="rId87" o:title=""/>
          </v:shape>
        </w:pict>
      </w:r>
    </w:p>
    <w:p w14:paraId="65888CB1" w14:textId="77777777" w:rsidR="000959A2" w:rsidRPr="00155B02" w:rsidRDefault="000959A2">
      <w:pPr>
        <w:pStyle w:val="Standard-BlockCharCharChar"/>
        <w:rPr>
          <w:lang w:val="en-GB"/>
        </w:rPr>
      </w:pPr>
      <w:r w:rsidRPr="00155B02">
        <w:rPr>
          <w:lang w:val="en-GB"/>
        </w:rPr>
        <w:t>Opens a window to print the transcription. Appearance and functionality vary greatly depending on the operating system. However, they comply with the appearance of the standard window for printing.</w:t>
      </w:r>
    </w:p>
    <w:p w14:paraId="4DD88FBD" w14:textId="77777777" w:rsidR="000959A2" w:rsidRPr="00155B02" w:rsidRDefault="000959A2" w:rsidP="003802E2">
      <w:pPr>
        <w:pStyle w:val="berschrift3"/>
        <w:rPr>
          <w:lang w:val="en-GB"/>
        </w:rPr>
      </w:pPr>
      <w:bookmarkStart w:id="87" w:name="_Toc403472689"/>
      <w:r w:rsidRPr="00155B02">
        <w:rPr>
          <w:lang w:val="en-GB"/>
        </w:rPr>
        <w:t>File &gt; Output...</w:t>
      </w:r>
      <w:bookmarkEnd w:id="87"/>
      <w:r w:rsidRPr="00155B02">
        <w:rPr>
          <w:lang w:val="en-GB"/>
        </w:rPr>
        <w:t> </w:t>
      </w:r>
      <w:bookmarkEnd w:id="84"/>
      <w:bookmarkEnd w:id="85"/>
    </w:p>
    <w:p w14:paraId="485A961C" w14:textId="77777777" w:rsidR="000959A2" w:rsidRPr="00155B02" w:rsidRDefault="002B43A4">
      <w:pPr>
        <w:pStyle w:val="BildChar"/>
        <w:rPr>
          <w:rFonts w:ascii="Times New Roman" w:hAnsi="Times New Roman"/>
          <w:lang w:val="en-GB"/>
        </w:rPr>
      </w:pPr>
      <w:r>
        <w:rPr>
          <w:rFonts w:ascii="Times New Roman" w:hAnsi="Times New Roman"/>
          <w:lang w:val="en-GB"/>
        </w:rPr>
        <w:pict w14:anchorId="67AC455C">
          <v:shape id="_x0000_i1066" type="#_x0000_t75" style="width:468pt;height:300pt" filled="t">
            <v:fill color2="black"/>
            <v:imagedata r:id="rId88" o:title=""/>
          </v:shape>
        </w:pict>
      </w:r>
    </w:p>
    <w:p w14:paraId="12B07D95" w14:textId="77777777" w:rsidR="000959A2" w:rsidRPr="00155B02" w:rsidRDefault="000959A2">
      <w:pPr>
        <w:pStyle w:val="Standard-BlockCharCharChar"/>
        <w:rPr>
          <w:lang w:val="en-GB"/>
        </w:rPr>
      </w:pPr>
      <w:r w:rsidRPr="00155B02">
        <w:rPr>
          <w:lang w:val="en-GB"/>
        </w:rPr>
        <w:t xml:space="preserve">Opens a window for the output of the transcription in a presentation format, used for the display in a browser or the integration in a word processing document (i.e. MS Word). </w:t>
      </w:r>
    </w:p>
    <w:p w14:paraId="17CE7E78" w14:textId="4229B8F4" w:rsidR="000959A2" w:rsidRPr="00155B02" w:rsidRDefault="003802E2">
      <w:pPr>
        <w:pStyle w:val="Standard-BlockCharCharChar"/>
        <w:keepNext/>
        <w:rPr>
          <w:lang w:val="en-GB"/>
        </w:rPr>
      </w:pPr>
      <w:r w:rsidRPr="003802E2">
        <w:rPr>
          <w:lang w:val="en-US"/>
        </w:rPr>
        <w:t>“</w:t>
      </w:r>
      <w:r w:rsidR="000959A2" w:rsidRPr="003802E2">
        <w:rPr>
          <w:lang w:val="en-US"/>
        </w:rPr>
        <w:t>Range</w:t>
      </w:r>
      <w:r w:rsidRPr="003802E2">
        <w:rPr>
          <w:lang w:val="en-US"/>
        </w:rPr>
        <w:t>”</w:t>
      </w:r>
      <w:r w:rsidR="000959A2" w:rsidRPr="00155B02">
        <w:rPr>
          <w:lang w:val="en-GB"/>
        </w:rPr>
        <w:t xml:space="preserve"> allows you to define whether the output of the entire transcription is desired, or just a </w:t>
      </w:r>
      <w:r w:rsidR="000959A2" w:rsidRPr="00155B02">
        <w:rPr>
          <w:lang w:val="en-GB"/>
        </w:rPr>
        <w:lastRenderedPageBreak/>
        <w:t>part of it. More specifically:</w:t>
      </w:r>
    </w:p>
    <w:p w14:paraId="67D6840E" w14:textId="3626DF80" w:rsidR="000959A2" w:rsidRPr="00155B02" w:rsidRDefault="003802E2" w:rsidP="004E5ABA">
      <w:pPr>
        <w:pStyle w:val="Nummerierung1"/>
        <w:keepNext/>
        <w:numPr>
          <w:ilvl w:val="0"/>
          <w:numId w:val="8"/>
        </w:numPr>
        <w:tabs>
          <w:tab w:val="clear" w:pos="482"/>
        </w:tabs>
        <w:spacing w:after="0"/>
        <w:outlineLvl w:val="9"/>
        <w:rPr>
          <w:lang w:val="en-GB"/>
        </w:rPr>
      </w:pPr>
      <w:bookmarkStart w:id="88" w:name="_Toc403472690"/>
      <w:r w:rsidRPr="003802E2">
        <w:rPr>
          <w:szCs w:val="24"/>
          <w:shd w:val="clear" w:color="auto" w:fill="D9D9D9"/>
          <w:lang w:val="en-US"/>
        </w:rPr>
        <w:t>Everything</w:t>
      </w:r>
      <w:r w:rsidR="000959A2" w:rsidRPr="00155B02">
        <w:rPr>
          <w:lang w:val="en-GB"/>
        </w:rPr>
        <w:t xml:space="preserve"> issues the entire transcription</w:t>
      </w:r>
      <w:bookmarkEnd w:id="88"/>
    </w:p>
    <w:p w14:paraId="2B94EB59" w14:textId="085AC515" w:rsidR="000959A2" w:rsidRPr="00155B02" w:rsidRDefault="003802E2" w:rsidP="00283C26">
      <w:pPr>
        <w:pStyle w:val="Nummerierung1"/>
        <w:keepNext/>
        <w:numPr>
          <w:ilvl w:val="0"/>
          <w:numId w:val="8"/>
        </w:numPr>
        <w:tabs>
          <w:tab w:val="clear" w:pos="482"/>
        </w:tabs>
        <w:spacing w:after="0"/>
        <w:outlineLvl w:val="9"/>
        <w:rPr>
          <w:lang w:val="en-GB"/>
        </w:rPr>
      </w:pPr>
      <w:bookmarkStart w:id="89" w:name="_Toc403472691"/>
      <w:r w:rsidRPr="003802E2">
        <w:rPr>
          <w:szCs w:val="24"/>
          <w:shd w:val="clear" w:color="auto" w:fill="D9D9D9"/>
          <w:lang w:val="en-US"/>
        </w:rPr>
        <w:t>All visible tiers</w:t>
      </w:r>
      <w:r w:rsidR="000959A2" w:rsidRPr="00155B02">
        <w:rPr>
          <w:lang w:val="en-GB"/>
        </w:rPr>
        <w:t xml:space="preserve"> issues all visible tiers that have not been hidden via </w:t>
      </w:r>
      <w:r w:rsidR="000959A2" w:rsidRPr="00283C26">
        <w:rPr>
          <w:rStyle w:val="Menufunction"/>
          <w:lang w:val="en-US"/>
        </w:rPr>
        <w:t>Tier &gt; Hide Tier</w:t>
      </w:r>
      <w:r w:rsidR="000959A2" w:rsidRPr="00155B02">
        <w:rPr>
          <w:lang w:val="en-GB"/>
        </w:rPr>
        <w:t>.</w:t>
      </w:r>
      <w:bookmarkEnd w:id="89"/>
    </w:p>
    <w:p w14:paraId="0B157C25" w14:textId="0B47DFAE" w:rsidR="000959A2" w:rsidRPr="00155B02" w:rsidRDefault="003802E2" w:rsidP="00283C26">
      <w:pPr>
        <w:pStyle w:val="Nummerierung1"/>
        <w:keepNext/>
        <w:numPr>
          <w:ilvl w:val="0"/>
          <w:numId w:val="8"/>
        </w:numPr>
        <w:tabs>
          <w:tab w:val="clear" w:pos="482"/>
        </w:tabs>
        <w:spacing w:after="0"/>
        <w:outlineLvl w:val="9"/>
        <w:rPr>
          <w:lang w:val="en-GB"/>
        </w:rPr>
      </w:pPr>
      <w:bookmarkStart w:id="90" w:name="_Toc403472692"/>
      <w:r w:rsidRPr="003802E2">
        <w:rPr>
          <w:szCs w:val="24"/>
          <w:shd w:val="clear" w:color="auto" w:fill="D9D9D9"/>
          <w:lang w:val="en-US"/>
        </w:rPr>
        <w:t>Selection</w:t>
      </w:r>
      <w:r w:rsidR="000959A2" w:rsidRPr="00155B02">
        <w:rPr>
          <w:lang w:val="en-GB"/>
        </w:rPr>
        <w:t xml:space="preserve"> issues the current selection in the musical score.</w:t>
      </w:r>
      <w:bookmarkEnd w:id="90"/>
    </w:p>
    <w:p w14:paraId="386C6231" w14:textId="171B4034" w:rsidR="000959A2" w:rsidRPr="00155B02" w:rsidRDefault="000959A2">
      <w:pPr>
        <w:pStyle w:val="Standard-BlockCharCharChar"/>
        <w:rPr>
          <w:lang w:val="en-GB"/>
        </w:rPr>
      </w:pPr>
      <w:r w:rsidRPr="00155B02">
        <w:rPr>
          <w:lang w:val="en-GB"/>
        </w:rPr>
        <w:t>The drop-down list offers different formats:</w:t>
      </w:r>
    </w:p>
    <w:p w14:paraId="617335E5" w14:textId="77777777" w:rsidR="000959A2" w:rsidRPr="00155B02" w:rsidRDefault="002B43A4">
      <w:pPr>
        <w:pStyle w:val="Standard-BlockCharCharChar"/>
        <w:spacing w:line="100" w:lineRule="atLeast"/>
        <w:jc w:val="center"/>
        <w:rPr>
          <w:lang w:val="en-GB"/>
        </w:rPr>
      </w:pPr>
      <w:r>
        <w:rPr>
          <w:lang w:val="en-GB"/>
        </w:rPr>
        <w:pict w14:anchorId="56EDDAD9">
          <v:shape id="_x0000_i1067" type="#_x0000_t75" style="width:223.5pt;height:118.5pt" filled="t">
            <v:fill color2="black"/>
            <v:imagedata r:id="rId89" o:title=""/>
          </v:shape>
        </w:pict>
      </w:r>
    </w:p>
    <w:p w14:paraId="18871C50" w14:textId="69956F89" w:rsidR="000959A2" w:rsidRPr="00B618F8" w:rsidRDefault="000959A2" w:rsidP="00B618F8">
      <w:pPr>
        <w:pStyle w:val="Standard-BlockCharCharChar"/>
        <w:tabs>
          <w:tab w:val="clear" w:pos="482"/>
          <w:tab w:val="left" w:pos="0"/>
        </w:tabs>
        <w:ind w:left="567" w:hanging="567"/>
        <w:rPr>
          <w:lang w:val="en-GB"/>
        </w:rPr>
      </w:pPr>
      <w:r w:rsidRPr="00155B02">
        <w:rPr>
          <w:lang w:val="en-GB"/>
        </w:rPr>
        <w:t xml:space="preserve">1. </w:t>
      </w:r>
      <w:r w:rsidRPr="00B618F8">
        <w:rPr>
          <w:kern w:val="0"/>
          <w:szCs w:val="24"/>
          <w:shd w:val="clear" w:color="auto" w:fill="D9D9D9"/>
          <w:lang w:val="en-GB" w:eastAsia="de-DE" w:bidi="ar-SA"/>
        </w:rPr>
        <w:t>HTML musical score</w:t>
      </w:r>
      <w:r w:rsidRPr="00B618F8">
        <w:rPr>
          <w:lang w:val="en-GB"/>
        </w:rPr>
        <w:t xml:space="preserve">: Select the directory in which you would like to save the HTML output </w:t>
      </w:r>
      <w:r w:rsidRPr="00B618F8">
        <w:rPr>
          <w:kern w:val="0"/>
          <w:szCs w:val="24"/>
          <w:lang w:val="en-GB" w:eastAsia="de-DE" w:bidi="ar-SA"/>
        </w:rPr>
        <w:t xml:space="preserve">and enter a name (the suffix </w:t>
      </w:r>
      <w:r w:rsidR="00B618F8">
        <w:rPr>
          <w:kern w:val="0"/>
          <w:szCs w:val="24"/>
          <w:lang w:val="en-GB" w:eastAsia="de-DE" w:bidi="ar-SA"/>
        </w:rPr>
        <w:t>“</w:t>
      </w:r>
      <w:r w:rsidRPr="00B618F8">
        <w:rPr>
          <w:kern w:val="0"/>
          <w:szCs w:val="24"/>
          <w:lang w:val="en-GB" w:eastAsia="de-DE" w:bidi="ar-SA"/>
        </w:rPr>
        <w:t>.html</w:t>
      </w:r>
      <w:r w:rsidR="00E6350C" w:rsidRPr="00B618F8">
        <w:rPr>
          <w:kern w:val="0"/>
          <w:szCs w:val="24"/>
          <w:lang w:val="en-GB" w:eastAsia="de-DE" w:bidi="ar-SA"/>
        </w:rPr>
        <w:t>“</w:t>
      </w:r>
      <w:r w:rsidRPr="00B618F8">
        <w:rPr>
          <w:kern w:val="0"/>
          <w:szCs w:val="24"/>
          <w:lang w:val="en-GB" w:eastAsia="de-DE" w:bidi="ar-SA"/>
        </w:rPr>
        <w:t xml:space="preserve"> will be added automatically, if you do not define</w:t>
      </w:r>
      <w:r w:rsidRPr="00B618F8">
        <w:rPr>
          <w:lang w:val="en-GB"/>
        </w:rPr>
        <w:t xml:space="preserve"> one). Select </w:t>
      </w:r>
      <w:r w:rsidR="00B618F8">
        <w:rPr>
          <w:lang w:val="en-GB"/>
        </w:rPr>
        <w:t>“</w:t>
      </w:r>
      <w:r w:rsidRPr="00B618F8">
        <w:rPr>
          <w:lang w:val="en-GB"/>
        </w:rPr>
        <w:t>Frames</w:t>
      </w:r>
      <w:r w:rsidR="00E6350C" w:rsidRPr="00B618F8">
        <w:rPr>
          <w:lang w:val="en-GB"/>
        </w:rPr>
        <w:t>“</w:t>
      </w:r>
      <w:r w:rsidRPr="00B618F8">
        <w:rPr>
          <w:lang w:val="en-GB"/>
        </w:rPr>
        <w:t xml:space="preserve">, if you would like the transcription's existing links to be realised as hyperlinks in a separate frame. Select </w:t>
      </w:r>
      <w:r w:rsidR="00B618F8">
        <w:rPr>
          <w:lang w:val="en-GB"/>
        </w:rPr>
        <w:t>“</w:t>
      </w:r>
      <w:r w:rsidRPr="00B618F8">
        <w:rPr>
          <w:lang w:val="en-GB"/>
        </w:rPr>
        <w:t>No frames</w:t>
      </w:r>
      <w:r w:rsidR="00E6350C" w:rsidRPr="00B618F8">
        <w:rPr>
          <w:lang w:val="en-GB"/>
        </w:rPr>
        <w:t>“</w:t>
      </w:r>
      <w:r w:rsidRPr="00B618F8">
        <w:rPr>
          <w:lang w:val="en-GB"/>
        </w:rPr>
        <w:t xml:space="preserve"> if the transcription does not contain links, or if the hyperlinks should be opened in a new window. Then click </w:t>
      </w:r>
      <w:r w:rsidR="00B618F8">
        <w:rPr>
          <w:lang w:val="en-GB"/>
        </w:rPr>
        <w:t>“S</w:t>
      </w:r>
      <w:r w:rsidRPr="00B618F8">
        <w:rPr>
          <w:lang w:val="en-GB"/>
        </w:rPr>
        <w:t>ave</w:t>
      </w:r>
      <w:r w:rsidR="00E6350C" w:rsidRPr="00B618F8">
        <w:rPr>
          <w:lang w:val="en-GB"/>
        </w:rPr>
        <w:t>“</w:t>
      </w:r>
      <w:r w:rsidRPr="00B618F8">
        <w:rPr>
          <w:lang w:val="en-GB"/>
        </w:rPr>
        <w:t xml:space="preserve"> to implement the output. Thereafter, the file can be opened in any browser. The meta information and speaker table output can be parametrised via </w:t>
      </w:r>
      <w:r w:rsidRPr="00B618F8">
        <w:rPr>
          <w:rStyle w:val="Menufunction"/>
          <w:lang w:val="en-GB"/>
        </w:rPr>
        <w:t>Edit &gt;</w:t>
      </w:r>
      <w:r w:rsidRPr="00B618F8">
        <w:rPr>
          <w:i/>
          <w:lang w:val="en-GB"/>
        </w:rPr>
        <w:t xml:space="preserve"> </w:t>
      </w:r>
      <w:r w:rsidRPr="00B618F8">
        <w:rPr>
          <w:rStyle w:val="Menufunction"/>
          <w:lang w:val="en-GB"/>
        </w:rPr>
        <w:t>Preferences &gt; Stylesheets</w:t>
      </w:r>
      <w:r w:rsidRPr="00B618F8">
        <w:rPr>
          <w:lang w:val="en-GB"/>
        </w:rPr>
        <w:t xml:space="preserve"> as </w:t>
      </w:r>
      <w:r w:rsidR="00B618F8">
        <w:rPr>
          <w:lang w:val="en-GB"/>
        </w:rPr>
        <w:t>“</w:t>
      </w:r>
      <w:r w:rsidRPr="00B618F8">
        <w:rPr>
          <w:lang w:val="en-GB"/>
        </w:rPr>
        <w:t>Head to HTML</w:t>
      </w:r>
      <w:r w:rsidR="00E6350C" w:rsidRPr="00B618F8">
        <w:rPr>
          <w:lang w:val="en-GB"/>
        </w:rPr>
        <w:t>“</w:t>
      </w:r>
      <w:r w:rsidRPr="00B618F8">
        <w:rPr>
          <w:lang w:val="en-GB"/>
        </w:rPr>
        <w:t xml:space="preserve">. See Appendix C: </w:t>
      </w:r>
      <w:r w:rsidR="00B618F8">
        <w:rPr>
          <w:lang w:val="en-GB"/>
        </w:rPr>
        <w:t>“</w:t>
      </w:r>
      <w:r w:rsidRPr="00B618F8">
        <w:rPr>
          <w:lang w:val="en-GB"/>
        </w:rPr>
        <w:t>EXMARaLDA and Stylesheets”.</w:t>
      </w:r>
    </w:p>
    <w:p w14:paraId="0586EE74" w14:textId="77777777" w:rsidR="000959A2" w:rsidRPr="00155B02" w:rsidRDefault="002B43A4">
      <w:pPr>
        <w:pStyle w:val="Standard-BlockCharCharChar"/>
        <w:spacing w:line="100" w:lineRule="atLeast"/>
        <w:ind w:left="567" w:hanging="567"/>
        <w:jc w:val="center"/>
        <w:rPr>
          <w:lang w:val="en-GB"/>
        </w:rPr>
      </w:pPr>
      <w:r>
        <w:rPr>
          <w:lang w:val="en-GB"/>
        </w:rPr>
        <w:pict w14:anchorId="7DF19D68">
          <v:shape id="_x0000_i1068" type="#_x0000_t75" style="width:406.5pt;height:264pt" filled="t">
            <v:fill color2="black"/>
            <v:imagedata r:id="rId90" o:title=""/>
          </v:shape>
        </w:pict>
      </w:r>
    </w:p>
    <w:p w14:paraId="708F7852" w14:textId="5CB5CC94" w:rsidR="000959A2" w:rsidRPr="00155B02" w:rsidRDefault="000F5DE3">
      <w:pPr>
        <w:pStyle w:val="Standard-BlockCharCharChar"/>
        <w:ind w:left="567" w:hanging="567"/>
        <w:rPr>
          <w:lang w:val="en-GB"/>
        </w:rPr>
      </w:pPr>
      <w:r>
        <w:rPr>
          <w:lang w:val="en-GB"/>
        </w:rPr>
        <w:t>2</w:t>
      </w:r>
      <w:r w:rsidR="000959A2" w:rsidRPr="00155B02">
        <w:rPr>
          <w:lang w:val="en-GB"/>
        </w:rPr>
        <w:t xml:space="preserve">. </w:t>
      </w:r>
      <w:r w:rsidR="000959A2" w:rsidRPr="000F5DE3">
        <w:rPr>
          <w:kern w:val="0"/>
          <w:szCs w:val="24"/>
          <w:shd w:val="clear" w:color="auto" w:fill="D9D9D9"/>
          <w:lang w:val="en-GB" w:eastAsia="de-DE" w:bidi="ar-SA"/>
        </w:rPr>
        <w:t>RTF musical score</w:t>
      </w:r>
      <w:r w:rsidR="000959A2" w:rsidRPr="004E5ABA">
        <w:rPr>
          <w:lang w:val="en-GB"/>
        </w:rPr>
        <w:t>:</w:t>
      </w:r>
      <w:r w:rsidR="000959A2" w:rsidRPr="00155B02">
        <w:rPr>
          <w:b/>
          <w:color w:val="0000FF"/>
          <w:lang w:val="en-GB"/>
        </w:rPr>
        <w:t xml:space="preserve"> </w:t>
      </w:r>
      <w:r w:rsidR="000959A2" w:rsidRPr="00155B02">
        <w:rPr>
          <w:lang w:val="en-GB"/>
        </w:rPr>
        <w:t xml:space="preserve">Select the directory in which you would like to save the RTF output and enter a name (the suffix </w:t>
      </w:r>
      <w:r>
        <w:rPr>
          <w:lang w:val="en-GB"/>
        </w:rPr>
        <w:t>“</w:t>
      </w:r>
      <w:r w:rsidR="000959A2" w:rsidRPr="00155B02">
        <w:rPr>
          <w:lang w:val="en-GB"/>
        </w:rPr>
        <w:t>.rtf</w:t>
      </w:r>
      <w:r w:rsidR="00E6350C" w:rsidRPr="00155B02">
        <w:rPr>
          <w:lang w:val="en-GB"/>
        </w:rPr>
        <w:t>“</w:t>
      </w:r>
      <w:r w:rsidR="000959A2" w:rsidRPr="00155B02">
        <w:rPr>
          <w:lang w:val="en-GB"/>
        </w:rPr>
        <w:t xml:space="preserve"> will be added automatically, if you do not define one). Then click </w:t>
      </w:r>
      <w:r>
        <w:rPr>
          <w:lang w:val="en-GB"/>
        </w:rPr>
        <w:t>“S</w:t>
      </w:r>
      <w:r w:rsidR="000959A2" w:rsidRPr="00155B02">
        <w:rPr>
          <w:lang w:val="en-GB"/>
        </w:rPr>
        <w:t>ave</w:t>
      </w:r>
      <w:r w:rsidR="00E6350C" w:rsidRPr="00155B02">
        <w:rPr>
          <w:lang w:val="en-GB"/>
        </w:rPr>
        <w:t>“</w:t>
      </w:r>
      <w:r w:rsidR="000959A2" w:rsidRPr="00155B02">
        <w:rPr>
          <w:lang w:val="en-GB"/>
        </w:rPr>
        <w:t xml:space="preserve"> to implement the output. Thereafter, the file can be opened and edited in any </w:t>
      </w:r>
      <w:r w:rsidR="000959A2" w:rsidRPr="00155B02">
        <w:rPr>
          <w:lang w:val="en-GB"/>
        </w:rPr>
        <w:lastRenderedPageBreak/>
        <w:t>word processor that can read RTF files (especially MS Word).</w:t>
      </w:r>
    </w:p>
    <w:p w14:paraId="0747CCAE" w14:textId="460EEE19" w:rsidR="000959A2" w:rsidRPr="00155B02" w:rsidRDefault="000F5DE3">
      <w:pPr>
        <w:pStyle w:val="Standard-BlockCharCharChar"/>
        <w:ind w:left="567" w:hanging="567"/>
        <w:rPr>
          <w:spacing w:val="-4"/>
          <w:lang w:val="en-GB"/>
        </w:rPr>
      </w:pPr>
      <w:bookmarkStart w:id="91" w:name="_Ref108437810"/>
      <w:bookmarkStart w:id="92" w:name="_File_%3E_Visualize_%3E%20Reexport%20HTM"/>
      <w:r>
        <w:rPr>
          <w:lang w:val="en-GB"/>
        </w:rPr>
        <w:t>3</w:t>
      </w:r>
      <w:r w:rsidR="000959A2" w:rsidRPr="00155B02">
        <w:rPr>
          <w:lang w:val="en-GB"/>
        </w:rPr>
        <w:t xml:space="preserve">. </w:t>
      </w:r>
      <w:r w:rsidR="000959A2" w:rsidRPr="000F5DE3">
        <w:rPr>
          <w:kern w:val="0"/>
          <w:szCs w:val="24"/>
          <w:shd w:val="clear" w:color="auto" w:fill="D9D9D9"/>
          <w:lang w:val="en-GB" w:eastAsia="de-DE" w:bidi="ar-SA"/>
        </w:rPr>
        <w:t>SVG musical score</w:t>
      </w:r>
      <w:r w:rsidR="000959A2" w:rsidRPr="00155B02">
        <w:rPr>
          <w:lang w:val="en-GB"/>
        </w:rPr>
        <w:t xml:space="preserve">: </w:t>
      </w:r>
      <w:r w:rsidR="000959A2" w:rsidRPr="00155B02">
        <w:rPr>
          <w:spacing w:val="-4"/>
          <w:lang w:val="en-GB"/>
        </w:rPr>
        <w:t xml:space="preserve">SVG means </w:t>
      </w:r>
      <w:r>
        <w:rPr>
          <w:spacing w:val="-4"/>
          <w:lang w:val="en-GB"/>
        </w:rPr>
        <w:t>“</w:t>
      </w:r>
      <w:r w:rsidR="000959A2" w:rsidRPr="00155B02">
        <w:rPr>
          <w:spacing w:val="-4"/>
          <w:lang w:val="en-GB"/>
        </w:rPr>
        <w:t>Scalable Vector Graphics</w:t>
      </w:r>
      <w:r w:rsidR="00E6350C" w:rsidRPr="00155B02">
        <w:rPr>
          <w:spacing w:val="-4"/>
          <w:lang w:val="en-GB"/>
        </w:rPr>
        <w:t>“</w:t>
      </w:r>
      <w:r w:rsidR="000959A2" w:rsidRPr="00155B02">
        <w:rPr>
          <w:spacing w:val="-4"/>
          <w:lang w:val="en-GB"/>
        </w:rPr>
        <w:t xml:space="preserve"> and is an XML based format to describe vector graphics. Vector graphics can be edited in graphic software (i.e. Corel Draw, Adobe Illustrator). Furthermore they can be used as high quality print templates, due to the fact that scaling does not damage sharpness or definition. Thus, they are probably the best solution to integrate musical scores into printed publications.</w:t>
      </w:r>
    </w:p>
    <w:p w14:paraId="247D040E" w14:textId="1A3412CB" w:rsidR="000959A2" w:rsidRPr="00155B02" w:rsidRDefault="000959A2">
      <w:pPr>
        <w:pStyle w:val="Standard-BlockCharCharChar"/>
        <w:ind w:left="567" w:hanging="567"/>
        <w:rPr>
          <w:lang w:val="en-GB"/>
        </w:rPr>
      </w:pPr>
      <w:r w:rsidRPr="00155B02">
        <w:rPr>
          <w:spacing w:val="-4"/>
          <w:lang w:val="en-GB"/>
        </w:rPr>
        <w:tab/>
      </w:r>
      <w:r w:rsidRPr="00155B02">
        <w:rPr>
          <w:spacing w:val="-4"/>
          <w:lang w:val="en-GB"/>
        </w:rPr>
        <w:tab/>
      </w:r>
      <w:r w:rsidRPr="00155B02">
        <w:rPr>
          <w:lang w:val="en-GB"/>
        </w:rPr>
        <w:t>If the Partitur-</w:t>
      </w:r>
      <w:r w:rsidR="00C11634" w:rsidRPr="00155B02">
        <w:rPr>
          <w:lang w:val="en-GB"/>
        </w:rPr>
        <w:t>Editor</w:t>
      </w:r>
      <w:r w:rsidRPr="00155B02">
        <w:rPr>
          <w:lang w:val="en-GB"/>
        </w:rPr>
        <w:t xml:space="preserve"> creates SVG files from a transcription, it writes an SVG file for every musical score area that has been created due to a line break. These are saved in a shared directory and compiled in a superordinate HTML file that refers to the SVG files in such a way that they can be viewed with a browser that is capable of displaying SVG files.</w:t>
      </w:r>
    </w:p>
    <w:p w14:paraId="1192F2B8" w14:textId="77777777" w:rsidR="000959A2" w:rsidRPr="00155B02" w:rsidRDefault="000959A2">
      <w:pPr>
        <w:pStyle w:val="Standard-BlockCharCharChar"/>
        <w:ind w:left="567" w:hanging="567"/>
        <w:rPr>
          <w:lang w:val="en-GB"/>
        </w:rPr>
      </w:pPr>
      <w:r w:rsidRPr="00155B02">
        <w:rPr>
          <w:lang w:val="en-GB"/>
        </w:rPr>
        <w:tab/>
      </w:r>
      <w:r w:rsidRPr="00155B02">
        <w:rPr>
          <w:lang w:val="en-GB"/>
        </w:rPr>
        <w:tab/>
        <w:t>When choosing this output option, the following panel is shown on the side of the file dialogue:</w:t>
      </w:r>
    </w:p>
    <w:p w14:paraId="4A118C7F" w14:textId="77777777" w:rsidR="000959A2" w:rsidRPr="00155B02" w:rsidRDefault="002B43A4">
      <w:pPr>
        <w:pStyle w:val="Standard-BlockCharCharChar"/>
        <w:spacing w:line="100" w:lineRule="atLeast"/>
        <w:ind w:left="567" w:hanging="567"/>
        <w:jc w:val="center"/>
        <w:rPr>
          <w:lang w:val="en-GB"/>
        </w:rPr>
      </w:pPr>
      <w:r>
        <w:rPr>
          <w:lang w:val="en-GB"/>
        </w:rPr>
        <w:pict w14:anchorId="3930922C">
          <v:shape id="_x0000_i1069" type="#_x0000_t75" style="width:156pt;height:66pt" filled="t">
            <v:fill color2="black"/>
            <v:imagedata r:id="rId91" o:title=""/>
          </v:shape>
        </w:pict>
      </w:r>
    </w:p>
    <w:p w14:paraId="406FBB94" w14:textId="77777777" w:rsidR="000959A2" w:rsidRPr="00155B02" w:rsidRDefault="000959A2">
      <w:pPr>
        <w:pStyle w:val="Standard-BlockCharCharChar"/>
        <w:rPr>
          <w:lang w:val="en-GB"/>
        </w:rPr>
      </w:pPr>
      <w:r w:rsidRPr="00155B02">
        <w:rPr>
          <w:lang w:val="en-GB"/>
        </w:rPr>
        <w:tab/>
        <w:t>In it, the parameters for the output can be set:</w:t>
      </w:r>
    </w:p>
    <w:p w14:paraId="197C04B2" w14:textId="77777777" w:rsidR="000959A2" w:rsidRPr="00155B02" w:rsidRDefault="000959A2" w:rsidP="004E5ABA">
      <w:pPr>
        <w:pStyle w:val="Aufzhlungszeichen1"/>
        <w:numPr>
          <w:ilvl w:val="0"/>
          <w:numId w:val="8"/>
        </w:numPr>
        <w:tabs>
          <w:tab w:val="clear" w:pos="360"/>
          <w:tab w:val="left" w:pos="482"/>
          <w:tab w:val="num" w:pos="964"/>
        </w:tabs>
        <w:suppressAutoHyphens w:val="0"/>
        <w:spacing w:after="0"/>
        <w:ind w:left="964" w:hanging="482"/>
        <w:rPr>
          <w:lang w:val="en-GB"/>
        </w:rPr>
      </w:pPr>
      <w:r w:rsidRPr="002F19CF">
        <w:rPr>
          <w:kern w:val="0"/>
          <w:szCs w:val="24"/>
          <w:shd w:val="clear" w:color="auto" w:fill="D9D9D9"/>
          <w:lang w:val="en-US" w:eastAsia="de-DE" w:bidi="ar-SA"/>
        </w:rPr>
        <w:t>Subdirectory for SVG files</w:t>
      </w:r>
      <w:r w:rsidRPr="004E5ABA">
        <w:rPr>
          <w:lang w:val="en-GB"/>
        </w:rPr>
        <w:t>: sets the name for the directory in which the SVG files are</w:t>
      </w:r>
      <w:r w:rsidRPr="00155B02">
        <w:rPr>
          <w:lang w:val="en-GB"/>
        </w:rPr>
        <w:t xml:space="preserve"> supposed to be saved. This directory will be created in the same folder as the superordinate HTML file, if it is not available yet.</w:t>
      </w:r>
    </w:p>
    <w:p w14:paraId="45CCD1AB" w14:textId="39FA7C0E" w:rsidR="000959A2" w:rsidRPr="00155B02" w:rsidRDefault="000959A2" w:rsidP="004E5ABA">
      <w:pPr>
        <w:pStyle w:val="Aufzhlungszeichen1"/>
        <w:numPr>
          <w:ilvl w:val="0"/>
          <w:numId w:val="8"/>
        </w:numPr>
        <w:tabs>
          <w:tab w:val="clear" w:pos="360"/>
          <w:tab w:val="left" w:pos="482"/>
          <w:tab w:val="num" w:pos="964"/>
        </w:tabs>
        <w:suppressAutoHyphens w:val="0"/>
        <w:spacing w:after="0"/>
        <w:ind w:left="964" w:hanging="482"/>
        <w:rPr>
          <w:lang w:val="en-GB"/>
        </w:rPr>
      </w:pPr>
      <w:r w:rsidRPr="004E5ABA">
        <w:rPr>
          <w:kern w:val="0"/>
          <w:szCs w:val="24"/>
          <w:shd w:val="clear" w:color="auto" w:fill="D9D9D9"/>
          <w:lang w:val="en-US" w:eastAsia="de-DE" w:bidi="ar-SA"/>
        </w:rPr>
        <w:t>Base filename for SVG files</w:t>
      </w:r>
      <w:r w:rsidRPr="00155B02">
        <w:rPr>
          <w:lang w:val="en-GB"/>
        </w:rPr>
        <w:t xml:space="preserve">: sets the base file name for the SVG files. The full name of an SVG file then consist of this base file name, followed by the number of the musical score area, followed by the suffix </w:t>
      </w:r>
      <w:r w:rsidR="000F5DE3">
        <w:rPr>
          <w:lang w:val="en-GB"/>
        </w:rPr>
        <w:t>“</w:t>
      </w:r>
      <w:r w:rsidRPr="00155B02">
        <w:rPr>
          <w:lang w:val="en-GB"/>
        </w:rPr>
        <w:t>.svg</w:t>
      </w:r>
      <w:r w:rsidR="00E6350C" w:rsidRPr="00155B02">
        <w:rPr>
          <w:lang w:val="en-GB"/>
        </w:rPr>
        <w:t>“</w:t>
      </w:r>
      <w:r w:rsidRPr="00155B02">
        <w:rPr>
          <w:lang w:val="en-GB"/>
        </w:rPr>
        <w:t>.</w:t>
      </w:r>
    </w:p>
    <w:p w14:paraId="200E0AC0" w14:textId="77777777" w:rsidR="000959A2" w:rsidRPr="00155B02" w:rsidRDefault="000959A2">
      <w:pPr>
        <w:pStyle w:val="Standard-BlockCharCharChar"/>
        <w:rPr>
          <w:lang w:val="en-GB"/>
        </w:rPr>
      </w:pPr>
      <w:r w:rsidRPr="00155B02">
        <w:rPr>
          <w:lang w:val="en-GB"/>
        </w:rPr>
        <w:tab/>
        <w:t>The above mentioned settings create files and directories such as:</w:t>
      </w:r>
    </w:p>
    <w:tbl>
      <w:tblPr>
        <w:tblW w:w="9287" w:type="dxa"/>
        <w:tblLayout w:type="fixed"/>
        <w:tblLook w:val="0000" w:firstRow="0" w:lastRow="0" w:firstColumn="0" w:lastColumn="0" w:noHBand="0" w:noVBand="0"/>
      </w:tblPr>
      <w:tblGrid>
        <w:gridCol w:w="5829"/>
        <w:gridCol w:w="3458"/>
      </w:tblGrid>
      <w:tr w:rsidR="000959A2" w:rsidRPr="00155B02" w14:paraId="722F65E5" w14:textId="77777777" w:rsidTr="000F5DE3">
        <w:tc>
          <w:tcPr>
            <w:tcW w:w="5829" w:type="dxa"/>
            <w:shd w:val="clear" w:color="auto" w:fill="auto"/>
          </w:tcPr>
          <w:p w14:paraId="21AC38EA" w14:textId="77777777" w:rsidR="000959A2" w:rsidRPr="00155B02" w:rsidRDefault="002B43A4">
            <w:pPr>
              <w:pStyle w:val="BildChar"/>
              <w:snapToGrid w:val="0"/>
              <w:rPr>
                <w:rFonts w:ascii="Times New Roman" w:hAnsi="Times New Roman"/>
                <w:lang w:val="en-GB"/>
              </w:rPr>
            </w:pPr>
            <w:r>
              <w:rPr>
                <w:rFonts w:ascii="Times New Roman" w:hAnsi="Times New Roman"/>
                <w:lang w:val="en-GB"/>
              </w:rPr>
              <w:pict w14:anchorId="17647156">
                <v:shape id="_x0000_i1070" type="#_x0000_t75" style="width:280.5pt;height:42pt" filled="t">
                  <v:fill color2="black"/>
                  <v:imagedata r:id="rId92" o:title=""/>
                </v:shape>
              </w:pict>
            </w:r>
          </w:p>
        </w:tc>
        <w:tc>
          <w:tcPr>
            <w:tcW w:w="3458" w:type="dxa"/>
            <w:shd w:val="clear" w:color="auto" w:fill="auto"/>
          </w:tcPr>
          <w:p w14:paraId="67102A6B" w14:textId="77777777" w:rsidR="000959A2" w:rsidRPr="00155B02" w:rsidRDefault="000959A2">
            <w:pPr>
              <w:pStyle w:val="BildChar"/>
              <w:snapToGrid w:val="0"/>
              <w:rPr>
                <w:rFonts w:ascii="Times New Roman" w:hAnsi="Times New Roman"/>
                <w:lang w:val="en-GB"/>
              </w:rPr>
            </w:pPr>
          </w:p>
          <w:p w14:paraId="72383AA9" w14:textId="77777777" w:rsidR="000959A2" w:rsidRPr="00155B02" w:rsidRDefault="002B43A4">
            <w:pPr>
              <w:pStyle w:val="BildChar"/>
              <w:rPr>
                <w:rFonts w:ascii="Times New Roman" w:hAnsi="Times New Roman"/>
                <w:lang w:val="en-GB"/>
              </w:rPr>
            </w:pPr>
            <w:r>
              <w:rPr>
                <w:rFonts w:ascii="Times New Roman" w:hAnsi="Times New Roman"/>
                <w:lang w:val="en-GB"/>
              </w:rPr>
              <w:pict w14:anchorId="035CB16F">
                <v:shape id="_x0000_i1071" type="#_x0000_t75" style="width:163.5pt;height:108pt" filled="t">
                  <v:fill color2="black"/>
                  <v:imagedata r:id="rId93" o:title=""/>
                </v:shape>
              </w:pict>
            </w:r>
          </w:p>
        </w:tc>
      </w:tr>
    </w:tbl>
    <w:p w14:paraId="7E50CE82" w14:textId="06CB17B0" w:rsidR="000959A2" w:rsidRPr="00155B02" w:rsidRDefault="000959A2">
      <w:pPr>
        <w:pStyle w:val="Standard-BlockCharCharChar"/>
        <w:ind w:left="709"/>
        <w:rPr>
          <w:lang w:val="en-GB"/>
        </w:rPr>
      </w:pPr>
      <w:r w:rsidRPr="00155B02">
        <w:rPr>
          <w:lang w:val="en-GB"/>
        </w:rPr>
        <w:t xml:space="preserve">The file </w:t>
      </w:r>
      <w:r w:rsidR="000F5DE3">
        <w:rPr>
          <w:lang w:val="en-GB"/>
        </w:rPr>
        <w:t>“</w:t>
      </w:r>
      <w:r w:rsidRPr="00155B02">
        <w:rPr>
          <w:lang w:val="en-GB"/>
        </w:rPr>
        <w:t>SVG-output.html</w:t>
      </w:r>
      <w:r w:rsidR="00E6350C" w:rsidRPr="00155B02">
        <w:rPr>
          <w:lang w:val="en-GB"/>
        </w:rPr>
        <w:t>“</w:t>
      </w:r>
      <w:r w:rsidRPr="00155B02">
        <w:rPr>
          <w:lang w:val="en-GB"/>
        </w:rPr>
        <w:t xml:space="preserve">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4E9CE754" w14:textId="427FD3F6" w:rsidR="000959A2" w:rsidRPr="00155B02" w:rsidRDefault="000959A2" w:rsidP="000959A2">
      <w:pPr>
        <w:pStyle w:val="Standard-BlockCharCharChar"/>
        <w:numPr>
          <w:ilvl w:val="0"/>
          <w:numId w:val="11"/>
        </w:numPr>
        <w:ind w:left="567" w:hanging="567"/>
        <w:rPr>
          <w:lang w:val="en-GB"/>
        </w:rPr>
      </w:pPr>
      <w:r w:rsidRPr="000F5DE3">
        <w:rPr>
          <w:kern w:val="0"/>
          <w:szCs w:val="24"/>
          <w:shd w:val="clear" w:color="auto" w:fill="D9D9D9"/>
          <w:lang w:val="en-GB" w:eastAsia="de-DE" w:bidi="ar-SA"/>
        </w:rPr>
        <w:t>XML musical score</w:t>
      </w:r>
      <w:r w:rsidRPr="00155B02">
        <w:rPr>
          <w:lang w:val="en-GB"/>
        </w:rPr>
        <w:t>: This option creates an XML coded version of the musical score representation (</w:t>
      </w:r>
      <w:r w:rsidR="000F5DE3">
        <w:rPr>
          <w:lang w:val="en-GB"/>
        </w:rPr>
        <w:t>“</w:t>
      </w:r>
      <w:r w:rsidRPr="00155B02">
        <w:rPr>
          <w:lang w:val="en-GB"/>
        </w:rPr>
        <w:t>Interlinear Text</w:t>
      </w:r>
      <w:r w:rsidR="00E6350C" w:rsidRPr="00155B02">
        <w:rPr>
          <w:lang w:val="en-GB"/>
        </w:rPr>
        <w:t>“</w:t>
      </w:r>
      <w:r w:rsidRPr="00155B02">
        <w:rPr>
          <w:lang w:val="en-GB"/>
        </w:rPr>
        <w:t xml:space="preserve">) of the current transcription. The settings chosen under </w:t>
      </w:r>
      <w:r w:rsidRPr="000F5DE3">
        <w:rPr>
          <w:rStyle w:val="Menufunction"/>
          <w:lang w:val="en-US"/>
        </w:rPr>
        <w:t>File &gt; Partitur parameters…</w:t>
      </w:r>
      <w:r w:rsidRPr="00155B02">
        <w:rPr>
          <w:lang w:val="en-GB"/>
        </w:rPr>
        <w:t xml:space="preserve"> and those of the current format table (see also </w:t>
      </w:r>
      <w:r w:rsidRPr="00767340">
        <w:rPr>
          <w:rStyle w:val="Menufunction"/>
          <w:lang w:val="en-US"/>
        </w:rPr>
        <w:lastRenderedPageBreak/>
        <w:t>Format &gt; Edit format table…</w:t>
      </w:r>
      <w:r w:rsidRPr="00155B02">
        <w:rPr>
          <w:lang w:val="en-GB"/>
        </w:rPr>
        <w:t>) will be used. The XML coding is compliant with the DTD (</w:t>
      </w:r>
      <w:r w:rsidR="000F5DE3">
        <w:rPr>
          <w:lang w:val="en-GB"/>
        </w:rPr>
        <w:t>“</w:t>
      </w:r>
      <w:r w:rsidRPr="00155B02">
        <w:rPr>
          <w:lang w:val="en-GB"/>
        </w:rPr>
        <w:t>interlinear-text.dtd</w:t>
      </w:r>
      <w:r w:rsidR="00E6350C" w:rsidRPr="00155B02">
        <w:rPr>
          <w:lang w:val="en-GB"/>
        </w:rPr>
        <w:t>“</w:t>
      </w:r>
      <w:r w:rsidRPr="00155B02">
        <w:rPr>
          <w:lang w:val="en-GB"/>
        </w:rPr>
        <w:t xml:space="preserve">). The current version is available in the download area of the EXMARaLDA Homepage. We assume that this function is not of interest to most users. It is intended for users that plan on developing their own visualisation (containing XSL stylesheets and the like). </w:t>
      </w:r>
    </w:p>
    <w:p w14:paraId="216712BC" w14:textId="77777777" w:rsidR="000959A2" w:rsidRPr="00155B02" w:rsidRDefault="000959A2">
      <w:pPr>
        <w:pStyle w:val="Standard-BlockCharCharChar"/>
        <w:keepNext/>
        <w:ind w:left="567" w:hanging="567"/>
        <w:rPr>
          <w:lang w:val="en-GB"/>
        </w:rPr>
      </w:pPr>
      <w:r w:rsidRPr="00155B02">
        <w:rPr>
          <w:lang w:val="en-GB"/>
        </w:rPr>
        <w:t xml:space="preserve">5. </w:t>
      </w:r>
      <w:r w:rsidRPr="000F5DE3">
        <w:rPr>
          <w:kern w:val="0"/>
          <w:szCs w:val="24"/>
          <w:shd w:val="clear" w:color="auto" w:fill="D9D9D9"/>
          <w:lang w:val="en-GB" w:eastAsia="de-DE" w:bidi="ar-SA"/>
        </w:rPr>
        <w:t>HTML Segment Chain List</w:t>
      </w:r>
      <w:r w:rsidRPr="00155B02">
        <w:rPr>
          <w:lang w:val="en-GB"/>
        </w:rPr>
        <w:t xml:space="preserve">: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 </w:t>
      </w:r>
    </w:p>
    <w:p w14:paraId="7F8AAB81" w14:textId="015F0617" w:rsidR="000959A2" w:rsidRPr="00155B02" w:rsidRDefault="002B43A4" w:rsidP="00B52079">
      <w:pPr>
        <w:pStyle w:val="Standard-BlockCharCharChar"/>
        <w:ind w:left="567" w:hanging="567"/>
        <w:rPr>
          <w:lang w:val="en-GB"/>
        </w:rPr>
      </w:pPr>
      <w:r>
        <w:rPr>
          <w:noProof/>
        </w:rPr>
        <w:pict w14:anchorId="527D0961">
          <v:shape id="_x0000_s1519" type="#_x0000_t75" style="position:absolute;left:0;text-align:left;margin-left:22.95pt;margin-top:0;width:407.25pt;height:252pt;z-index:-251652096;mso-position-horizontal:absolute;mso-position-horizontal-relative:text;mso-position-vertical:absolute;mso-position-vertical-relative:text" wrapcoords="-40 0 -40 21536 21600 21536 21600 0 -40 0" filled="t">
            <v:fill color2="black"/>
            <v:imagedata r:id="rId94" o:title=""/>
            <w10:wrap type="tight"/>
          </v:shape>
        </w:pict>
      </w:r>
      <w:bookmarkStart w:id="93" w:name="_Ref108437828"/>
      <w:bookmarkStart w:id="94" w:name="_File_%3E_Visualize_%3E%20Free%20stylesh"/>
      <w:bookmarkEnd w:id="91"/>
      <w:r w:rsidR="000959A2" w:rsidRPr="00155B02">
        <w:rPr>
          <w:lang w:val="en-GB"/>
        </w:rPr>
        <w:t xml:space="preserve">6. </w:t>
      </w:r>
      <w:r w:rsidR="000959A2" w:rsidRPr="000F5DE3">
        <w:rPr>
          <w:szCs w:val="24"/>
          <w:shd w:val="clear" w:color="auto" w:fill="D9D9D9"/>
          <w:lang w:val="en-GB" w:eastAsia="de-DE"/>
        </w:rPr>
        <w:t>Free Stylesheet Transformation</w:t>
      </w:r>
      <w:r w:rsidR="000959A2" w:rsidRPr="00155B02">
        <w:rPr>
          <w:lang w:val="en-GB"/>
        </w:rPr>
        <w:t xml:space="preserve">: </w:t>
      </w:r>
      <w:bookmarkEnd w:id="93"/>
      <w:r w:rsidR="000959A2" w:rsidRPr="00155B02">
        <w:rPr>
          <w:lang w:val="en-GB"/>
        </w:rPr>
        <w:t>Uses a stylesheet on a transcription (see also Appendix D).</w:t>
      </w:r>
      <w:del w:id="95" w:author="Moritz Lautenbach" w:date="2014-04-14T16:32:00Z">
        <w:r w:rsidR="000959A2" w:rsidRPr="00155B02" w:rsidDel="002C595A">
          <w:rPr>
            <w:lang w:val="en-GB"/>
          </w:rPr>
          <w:delText xml:space="preserve">  </w:delText>
        </w:r>
      </w:del>
      <w:ins w:id="96" w:author="Moritz Lautenbach" w:date="2014-04-16T13:30:00Z">
        <w:r w:rsidR="000959A2" w:rsidRPr="00155B02">
          <w:rPr>
            <w:lang w:val="en-GB"/>
          </w:rPr>
          <w:t xml:space="preserve"> </w:t>
        </w:r>
      </w:ins>
      <w:ins w:id="97" w:author="Moritz Lautenbach" w:date="2014-04-14T16:32:00Z">
        <w:r w:rsidR="000959A2" w:rsidRPr="00155B02">
          <w:rPr>
            <w:lang w:val="en-GB"/>
          </w:rPr>
          <w:t xml:space="preserve"> </w:t>
        </w:r>
      </w:ins>
      <w:r w:rsidR="000959A2" w:rsidRPr="00155B02">
        <w:rPr>
          <w:lang w:val="en-GB"/>
        </w:rPr>
        <w:t>Uses the s</w:t>
      </w:r>
      <w:r w:rsidR="000F5DE3">
        <w:rPr>
          <w:lang w:val="en-GB"/>
        </w:rPr>
        <w:t xml:space="preserve">tylesheet that is selected via </w:t>
      </w:r>
      <w:r w:rsidR="000959A2" w:rsidRPr="00767340">
        <w:rPr>
          <w:rStyle w:val="Menufunction"/>
          <w:lang w:val="en-US"/>
        </w:rPr>
        <w:t>Edit &gt; Preferences</w:t>
      </w:r>
      <w:r w:rsidR="000959A2" w:rsidRPr="00155B02">
        <w:rPr>
          <w:lang w:val="en-GB"/>
        </w:rPr>
        <w:t xml:space="preserve"> in the tab </w:t>
      </w:r>
      <w:r w:rsidR="000F5DE3">
        <w:rPr>
          <w:lang w:val="en-GB"/>
        </w:rPr>
        <w:t>“</w:t>
      </w:r>
      <w:r w:rsidR="000959A2" w:rsidRPr="00155B02">
        <w:rPr>
          <w:lang w:val="en-GB"/>
        </w:rPr>
        <w:t>Stylesheets</w:t>
      </w:r>
      <w:r w:rsidR="00E6350C" w:rsidRPr="00155B02">
        <w:rPr>
          <w:lang w:val="en-GB"/>
        </w:rPr>
        <w:t>“</w:t>
      </w:r>
      <w:r w:rsidR="000959A2" w:rsidRPr="00155B02">
        <w:rPr>
          <w:lang w:val="en-GB"/>
        </w:rPr>
        <w:t xml:space="preserve"> under </w:t>
      </w:r>
      <w:r w:rsidR="000F5DE3">
        <w:rPr>
          <w:lang w:val="en-GB"/>
        </w:rPr>
        <w:t>“</w:t>
      </w:r>
      <w:r w:rsidR="007C3D5E">
        <w:rPr>
          <w:lang w:val="en-GB"/>
        </w:rPr>
        <w:t xml:space="preserve">Free </w:t>
      </w:r>
      <w:r w:rsidR="000959A2" w:rsidRPr="00155B02">
        <w:rPr>
          <w:lang w:val="en-GB"/>
        </w:rPr>
        <w:t>stylesheet visualisation</w:t>
      </w:r>
      <w:r w:rsidR="00E6350C" w:rsidRPr="00155B02">
        <w:rPr>
          <w:lang w:val="en-GB"/>
        </w:rPr>
        <w:t>“</w:t>
      </w:r>
      <w:r w:rsidR="000959A2" w:rsidRPr="00155B02">
        <w:rPr>
          <w:lang w:val="en-GB"/>
        </w:rPr>
        <w:t xml:space="preserve">. </w:t>
      </w:r>
    </w:p>
    <w:p w14:paraId="5D79EBAD" w14:textId="77777777" w:rsidR="000959A2" w:rsidRPr="00155B02" w:rsidRDefault="000959A2" w:rsidP="000F5DE3">
      <w:pPr>
        <w:pStyle w:val="Standard-BlockCharCharChar"/>
        <w:ind w:left="567" w:hanging="567"/>
        <w:rPr>
          <w:lang w:val="en-GB"/>
        </w:rPr>
      </w:pPr>
      <w:r w:rsidRPr="00155B02">
        <w:rPr>
          <w:lang w:val="en-GB"/>
        </w:rPr>
        <w:t xml:space="preserve">7. </w:t>
      </w:r>
      <w:r w:rsidRPr="000F5DE3">
        <w:rPr>
          <w:kern w:val="0"/>
          <w:szCs w:val="24"/>
          <w:shd w:val="clear" w:color="auto" w:fill="D9D9D9"/>
          <w:lang w:val="en-GB" w:eastAsia="de-DE" w:bidi="ar-SA"/>
        </w:rPr>
        <w:t>HTML Partitur + Flash Player</w:t>
      </w:r>
      <w:r w:rsidRPr="00155B02">
        <w:rPr>
          <w:lang w:val="en-GB"/>
        </w:rPr>
        <w:t xml:space="preserve">: This option creates an HTML musical score (as in option 1). In addition, it integrates a Flash Player that allows sections of the recording to be played by clicking on them. </w:t>
      </w:r>
    </w:p>
    <w:p w14:paraId="7D21B004" w14:textId="7130F1CD" w:rsidR="000959A2" w:rsidRPr="00155B02" w:rsidRDefault="002B43A4" w:rsidP="004E5ABA">
      <w:pPr>
        <w:pStyle w:val="Standard-BlockCharCharChar"/>
        <w:spacing w:line="100" w:lineRule="atLeast"/>
        <w:ind w:left="567" w:hanging="567"/>
        <w:rPr>
          <w:lang w:val="en-GB"/>
        </w:rPr>
      </w:pPr>
      <w:r>
        <w:rPr>
          <w:noProof/>
        </w:rPr>
        <w:lastRenderedPageBreak/>
        <w:pict w14:anchorId="72942BD9">
          <v:shape id="_x0000_s1520" type="#_x0000_t75" style="position:absolute;left:0;text-align:left;margin-left:17.6pt;margin-top:0;width:417.75pt;height:258.75pt;z-index:-251650048;mso-position-horizontal-relative:text;mso-position-vertical-relative:text" wrapcoords="-39 0 -39 21537 21600 21537 21600 0 -39 0" filled="t">
            <v:fill color2="black"/>
            <v:imagedata r:id="rId95" o:title=""/>
            <w10:wrap type="tight"/>
          </v:shape>
        </w:pict>
      </w:r>
      <w:r w:rsidR="000959A2" w:rsidRPr="00155B02">
        <w:rPr>
          <w:lang w:val="en-GB"/>
        </w:rPr>
        <w:tab/>
      </w:r>
      <w:r w:rsidR="000959A2" w:rsidRPr="00155B02">
        <w:rPr>
          <w:lang w:val="en-GB"/>
        </w:rPr>
        <w:tab/>
        <w:t xml:space="preserve">Requirements for the use of this option are: </w:t>
      </w:r>
    </w:p>
    <w:p w14:paraId="6271E0E0" w14:textId="77777777" w:rsidR="000959A2" w:rsidRPr="00155B02" w:rsidRDefault="000959A2" w:rsidP="000F5DE3">
      <w:pPr>
        <w:pStyle w:val="Standard-BlockCharCharChar"/>
        <w:ind w:left="567" w:hanging="567"/>
        <w:jc w:val="left"/>
        <w:rPr>
          <w:lang w:val="en-GB"/>
        </w:rPr>
      </w:pPr>
      <w:r w:rsidRPr="00155B02">
        <w:rPr>
          <w:lang w:val="en-GB"/>
        </w:rPr>
        <w:tab/>
      </w:r>
      <w:r w:rsidRPr="00155B02">
        <w:rPr>
          <w:lang w:val="en-GB"/>
        </w:rPr>
        <w:tab/>
        <w:t xml:space="preserve">1) that the transcription is linked to an MP3 file (via </w:t>
      </w:r>
      <w:r w:rsidRPr="00767340">
        <w:rPr>
          <w:rStyle w:val="Menufunction"/>
          <w:lang w:val="en-US"/>
        </w:rPr>
        <w:t>Transcription &gt; Recordings...</w:t>
      </w:r>
      <w:r w:rsidRPr="00155B02">
        <w:rPr>
          <w:lang w:val="en-GB"/>
        </w:rPr>
        <w:t>). Other audio or video recordings will not be played by the Flash Player. If there is no link to an MP3 file, an error message will appear and the HTML musical score will not be created.</w:t>
      </w:r>
    </w:p>
    <w:p w14:paraId="61AD3453" w14:textId="7D932711" w:rsidR="000959A2" w:rsidRPr="00155B02" w:rsidRDefault="000959A2" w:rsidP="000F5DE3">
      <w:pPr>
        <w:pStyle w:val="Standard-BlockCharCharChar"/>
        <w:ind w:left="567" w:hanging="567"/>
        <w:jc w:val="left"/>
        <w:rPr>
          <w:lang w:val="en-GB"/>
        </w:rPr>
      </w:pPr>
      <w:r w:rsidRPr="00155B02">
        <w:rPr>
          <w:lang w:val="en-GB"/>
        </w:rPr>
        <w:tab/>
      </w:r>
      <w:r w:rsidR="000F5DE3">
        <w:rPr>
          <w:lang w:val="en-GB"/>
        </w:rPr>
        <w:t xml:space="preserve"> </w:t>
      </w:r>
      <w:r w:rsidRPr="00155B02">
        <w:rPr>
          <w:lang w:val="en-GB"/>
        </w:rPr>
        <w:t xml:space="preserve">2) that the transcription is at least partially aligned. Hence, some time points on the time axis need to be equipped with absolute time values that refer to the recording. </w:t>
      </w:r>
    </w:p>
    <w:p w14:paraId="13B67720" w14:textId="77777777" w:rsidR="000959A2" w:rsidRPr="00155B02" w:rsidRDefault="000959A2">
      <w:pPr>
        <w:pStyle w:val="Standard-BlockCharCharChar"/>
        <w:ind w:left="567" w:hanging="567"/>
        <w:rPr>
          <w:lang w:val="en-GB"/>
        </w:rPr>
      </w:pPr>
      <w:r w:rsidRPr="00155B02">
        <w:rPr>
          <w:lang w:val="en-GB"/>
        </w:rPr>
        <w:tab/>
      </w:r>
      <w:r w:rsidRPr="00155B02">
        <w:rPr>
          <w:lang w:val="en-GB"/>
        </w:rPr>
        <w:tab/>
        <w:t xml:space="preserve">Take note that this option creates three additional files in the same directory, in addition to the HTML file that contains the musical score: </w:t>
      </w:r>
    </w:p>
    <w:p w14:paraId="03BA59BB" w14:textId="77777777" w:rsidR="000959A2" w:rsidRPr="00155B02" w:rsidRDefault="002B43A4">
      <w:pPr>
        <w:pStyle w:val="Standard-BlockCharCharChar"/>
        <w:spacing w:line="360" w:lineRule="auto"/>
        <w:ind w:left="567" w:hanging="567"/>
        <w:jc w:val="center"/>
        <w:rPr>
          <w:lang w:val="en-GB"/>
        </w:rPr>
      </w:pPr>
      <w:r>
        <w:rPr>
          <w:lang w:val="en-GB"/>
        </w:rPr>
        <w:pict w14:anchorId="3319834D">
          <v:shape id="_x0000_i1072" type="#_x0000_t75" style="width:75pt;height:60pt" filled="t">
            <v:fill color2="black"/>
            <v:imagedata r:id="rId96" o:title=""/>
          </v:shape>
        </w:pict>
      </w:r>
    </w:p>
    <w:p w14:paraId="1F111647" w14:textId="57A59964"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files </w:t>
      </w:r>
      <w:r w:rsidR="000F5DE3">
        <w:rPr>
          <w:lang w:val="en-GB"/>
        </w:rPr>
        <w:t>“</w:t>
      </w:r>
      <w:r w:rsidRPr="00155B02">
        <w:rPr>
          <w:lang w:val="en-GB"/>
        </w:rPr>
        <w:t>player.swf</w:t>
      </w:r>
      <w:r w:rsidR="00E6350C" w:rsidRPr="00155B02">
        <w:rPr>
          <w:lang w:val="en-GB"/>
        </w:rPr>
        <w:t>“</w:t>
      </w:r>
      <w:r w:rsidRPr="00155B02">
        <w:rPr>
          <w:lang w:val="en-GB"/>
        </w:rPr>
        <w:t xml:space="preserve"> and </w:t>
      </w:r>
      <w:r w:rsidR="000F5DE3">
        <w:rPr>
          <w:lang w:val="en-GB"/>
        </w:rPr>
        <w:t>“</w:t>
      </w:r>
      <w:r w:rsidRPr="00155B02">
        <w:rPr>
          <w:lang w:val="en-GB"/>
        </w:rPr>
        <w:t>seeker.swf</w:t>
      </w:r>
      <w:r w:rsidR="00E6350C" w:rsidRPr="00155B02">
        <w:rPr>
          <w:lang w:val="en-GB"/>
        </w:rPr>
        <w:t>“</w:t>
      </w:r>
      <w:r w:rsidRPr="00155B02">
        <w:rPr>
          <w:lang w:val="en-GB"/>
        </w:rPr>
        <w:t xml:space="preserve"> are Flash applications that serve the purpose of playing the recording. The file </w:t>
      </w:r>
      <w:r w:rsidR="000F5DE3">
        <w:rPr>
          <w:lang w:val="en-GB"/>
        </w:rPr>
        <w:t>“</w:t>
      </w:r>
      <w:r w:rsidRPr="00155B02">
        <w:rPr>
          <w:lang w:val="en-GB"/>
        </w:rPr>
        <w:t>seeker.html</w:t>
      </w:r>
      <w:r w:rsidR="00E6350C" w:rsidRPr="00155B02">
        <w:rPr>
          <w:lang w:val="en-GB"/>
        </w:rPr>
        <w:t>“</w:t>
      </w:r>
      <w:r w:rsidRPr="00155B02">
        <w:rPr>
          <w:lang w:val="en-GB"/>
        </w:rPr>
        <w:t xml:space="preserve"> is designed to integrate the Flash components into the musical score. </w:t>
      </w:r>
    </w:p>
    <w:p w14:paraId="6B9C7117" w14:textId="4A3B6BE9" w:rsidR="000959A2" w:rsidRPr="00155B02" w:rsidRDefault="000959A2">
      <w:pPr>
        <w:pStyle w:val="Standard-BlockCharCharChar"/>
        <w:ind w:left="567" w:hanging="567"/>
        <w:rPr>
          <w:lang w:val="en-GB"/>
        </w:rPr>
      </w:pPr>
      <w:r w:rsidRPr="00155B02">
        <w:rPr>
          <w:lang w:val="en-GB"/>
        </w:rPr>
        <w:t xml:space="preserve">8. </w:t>
      </w:r>
      <w:r w:rsidRPr="000F5DE3">
        <w:rPr>
          <w:kern w:val="0"/>
          <w:szCs w:val="24"/>
          <w:shd w:val="clear" w:color="auto" w:fill="D9D9D9"/>
          <w:lang w:val="en-GB" w:eastAsia="de-DE" w:bidi="ar-SA"/>
        </w:rPr>
        <w:t>HTML Segment Chain List + Flash Player</w:t>
      </w:r>
      <w:r w:rsidRPr="00155B02">
        <w:rPr>
          <w:lang w:val="en-GB"/>
        </w:rPr>
        <w:t>: This option creates an HTML segment chain list (as in option 5). In addition, it integrates a Flash Pla</w:t>
      </w:r>
      <w:r w:rsidR="00B52079">
        <w:rPr>
          <w:lang w:val="en-GB"/>
        </w:rPr>
        <w:t>yer that allows to listen to the sections of the recording, by simply clicking on a position in the list.</w:t>
      </w:r>
    </w:p>
    <w:p w14:paraId="6BAB66E7" w14:textId="546E12EF" w:rsidR="000959A2" w:rsidRPr="00155B02" w:rsidRDefault="002B43A4">
      <w:pPr>
        <w:pStyle w:val="Standard-BlockCharCharChar"/>
        <w:spacing w:line="100" w:lineRule="atLeast"/>
        <w:ind w:left="567" w:hanging="567"/>
        <w:rPr>
          <w:lang w:val="en-GB"/>
        </w:rPr>
      </w:pPr>
      <w:r>
        <w:rPr>
          <w:noProof/>
        </w:rPr>
        <w:lastRenderedPageBreak/>
        <w:pict w14:anchorId="473196AC">
          <v:shape id="_x0000_s1763" type="#_x0000_t75" style="position:absolute;left:0;text-align:left;margin-left:-.3pt;margin-top:-.3pt;width:468pt;height:149.25pt;z-index:-251648000;mso-position-horizontal:absolute;mso-position-horizontal-relative:text;mso-position-vertical:absolute;mso-position-vertical-relative:text" wrapcoords="-35 0 -35 21491 21600 21491 21600 0 -35 0" filled="t">
            <v:fill color2="black"/>
            <v:imagedata r:id="rId97" o:title=""/>
            <w10:wrap type="tight"/>
          </v:shape>
        </w:pict>
      </w:r>
    </w:p>
    <w:p w14:paraId="3AE0F0F1" w14:textId="77777777" w:rsidR="000959A2" w:rsidRPr="00155B02" w:rsidRDefault="000959A2">
      <w:pPr>
        <w:pStyle w:val="Standard-BlockCharCharChar"/>
        <w:ind w:left="567" w:hanging="567"/>
        <w:rPr>
          <w:lang w:val="en-GB"/>
        </w:rPr>
      </w:pPr>
      <w:r w:rsidRPr="00155B02">
        <w:rPr>
          <w:lang w:val="en-GB"/>
        </w:rPr>
        <w:tab/>
      </w:r>
      <w:r w:rsidRPr="00155B02">
        <w:rPr>
          <w:lang w:val="en-GB"/>
        </w:rPr>
        <w:tab/>
        <w:t>For further explanation, see 7.</w:t>
      </w:r>
    </w:p>
    <w:p w14:paraId="19343D58" w14:textId="1146EAD0" w:rsidR="000959A2" w:rsidRPr="00155B02" w:rsidRDefault="000959A2">
      <w:pPr>
        <w:pStyle w:val="Standard-BlockCharCharChar"/>
        <w:ind w:left="567" w:hanging="567"/>
        <w:rPr>
          <w:lang w:val="en-GB"/>
        </w:rPr>
      </w:pPr>
      <w:bookmarkStart w:id="98" w:name="_File_%3E_Import_%3E%20Simple%20EXMARaLD"/>
      <w:r w:rsidRPr="00155B02">
        <w:rPr>
          <w:lang w:val="en-GB"/>
        </w:rPr>
        <w:t xml:space="preserve">9. </w:t>
      </w:r>
      <w:r w:rsidRPr="000F5DE3">
        <w:rPr>
          <w:kern w:val="0"/>
          <w:szCs w:val="24"/>
          <w:shd w:val="clear" w:color="auto" w:fill="D9D9D9"/>
          <w:lang w:val="en-GB" w:eastAsia="de-DE" w:bidi="ar-SA"/>
        </w:rPr>
        <w:t>GAT Transcript</w:t>
      </w:r>
      <w:r w:rsidRPr="00155B02">
        <w:rPr>
          <w:lang w:val="en-GB"/>
        </w:rPr>
        <w:t>: exports a text file with a layout similar to the layout specifications of GAT (</w:t>
      </w:r>
      <w:r w:rsidRPr="000F5DE3">
        <w:rPr>
          <w:i/>
          <w:lang w:val="en-GB"/>
        </w:rPr>
        <w:t>Gesprächsanalytisches Transkriptionssystem</w:t>
      </w:r>
      <w:r w:rsidR="000F5DE3" w:rsidRPr="000F5DE3">
        <w:rPr>
          <w:i/>
          <w:lang w:val="en-GB"/>
        </w:rPr>
        <w:t>:</w:t>
      </w:r>
      <w:r w:rsidRPr="000F5DE3">
        <w:rPr>
          <w:i/>
          <w:lang w:val="en-GB"/>
        </w:rPr>
        <w:t xml:space="preserve"> GAT</w:t>
      </w:r>
      <w:r w:rsidRPr="00155B02">
        <w:rPr>
          <w:lang w:val="en-GB"/>
        </w:rPr>
        <w:t xml:space="preserve">, Selting et al. 1998). </w:t>
      </w:r>
    </w:p>
    <w:p w14:paraId="2A441794" w14:textId="77777777" w:rsidR="000959A2" w:rsidRPr="00155B02" w:rsidRDefault="002B43A4">
      <w:pPr>
        <w:pStyle w:val="Standard-BlockCharCharChar"/>
        <w:spacing w:line="100" w:lineRule="atLeast"/>
        <w:ind w:left="567" w:hanging="567"/>
        <w:jc w:val="center"/>
        <w:rPr>
          <w:lang w:val="en-GB"/>
        </w:rPr>
      </w:pPr>
      <w:r>
        <w:rPr>
          <w:lang w:val="en-GB"/>
        </w:rPr>
        <w:pict w14:anchorId="42875A19">
          <v:shape id="_x0000_i1073" type="#_x0000_t75" style="width:408pt;height:222pt" filled="t">
            <v:fill color2="black"/>
            <v:imagedata r:id="rId98" o:title=""/>
          </v:shape>
        </w:pict>
      </w:r>
    </w:p>
    <w:p w14:paraId="440E6BDF" w14:textId="68AAE289" w:rsidR="000959A2" w:rsidRPr="00155B02" w:rsidRDefault="000959A2">
      <w:pPr>
        <w:pStyle w:val="Standard-BlockCharCharChar"/>
        <w:ind w:left="567" w:hanging="567"/>
        <w:rPr>
          <w:lang w:val="en-GB"/>
        </w:rPr>
      </w:pPr>
      <w:r w:rsidRPr="00155B02">
        <w:rPr>
          <w:lang w:val="en-GB"/>
        </w:rPr>
        <w:tab/>
      </w:r>
      <w:r w:rsidRPr="00155B02">
        <w:rPr>
          <w:lang w:val="en-GB"/>
        </w:rPr>
        <w:ta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14:paraId="450E7538" w14:textId="77777777" w:rsidR="000959A2" w:rsidRPr="00155B02" w:rsidRDefault="002B43A4">
      <w:pPr>
        <w:pStyle w:val="Standard-BlockCharCharChar"/>
        <w:spacing w:line="100" w:lineRule="atLeast"/>
        <w:ind w:left="567" w:hanging="567"/>
        <w:jc w:val="center"/>
        <w:rPr>
          <w:lang w:val="en-GB"/>
        </w:rPr>
      </w:pPr>
      <w:r>
        <w:rPr>
          <w:lang w:val="en-GB"/>
        </w:rPr>
        <w:pict w14:anchorId="5D984B85">
          <v:shape id="_x0000_i1074" type="#_x0000_t75" style="width:352.5pt;height:91.5pt" filled="t">
            <v:fill color2="black"/>
            <v:imagedata r:id="rId99" o:title=""/>
          </v:shape>
        </w:pict>
      </w:r>
    </w:p>
    <w:p w14:paraId="46085EC9" w14:textId="150938EE" w:rsidR="000959A2" w:rsidRPr="00155B02" w:rsidRDefault="000F5DE3">
      <w:pPr>
        <w:pStyle w:val="Standard-BlockCharCharChar"/>
        <w:ind w:left="567" w:hanging="567"/>
        <w:rPr>
          <w:lang w:val="en-GB"/>
        </w:rPr>
      </w:pPr>
      <w:bookmarkStart w:id="99" w:name="_Ref108437846"/>
      <w:bookmarkStart w:id="100" w:name="_Ref108437835"/>
      <w:r>
        <w:rPr>
          <w:lang w:val="en-GB"/>
        </w:rPr>
        <w:t>10</w:t>
      </w:r>
      <w:r w:rsidR="000959A2" w:rsidRPr="00155B02">
        <w:rPr>
          <w:lang w:val="en-GB"/>
        </w:rPr>
        <w:t xml:space="preserve">. </w:t>
      </w:r>
      <w:r w:rsidR="000959A2" w:rsidRPr="000F5DE3">
        <w:rPr>
          <w:kern w:val="0"/>
          <w:szCs w:val="24"/>
          <w:shd w:val="clear" w:color="auto" w:fill="D9D9D9"/>
          <w:lang w:val="en-GB" w:eastAsia="de-DE" w:bidi="ar-SA"/>
        </w:rPr>
        <w:t>HTML Partitur + HTML5 Audio</w:t>
      </w:r>
      <w:r w:rsidR="000959A2" w:rsidRPr="00155B02">
        <w:rPr>
          <w:lang w:val="en-GB"/>
        </w:rPr>
        <w:t xml:space="preserve">: This option creates an HTML musical score (as in option 1). In addition, it integrates an HTML5 Audio Player that allows sections of the recording to be played by clicking on them. </w:t>
      </w:r>
    </w:p>
    <w:p w14:paraId="253E7EDB" w14:textId="46AC4CC3" w:rsidR="000959A2" w:rsidRPr="00155B02" w:rsidRDefault="000F5DE3">
      <w:pPr>
        <w:pStyle w:val="Standard-BlockCharCharChar"/>
        <w:ind w:left="567" w:hanging="567"/>
        <w:rPr>
          <w:lang w:val="en-GB"/>
        </w:rPr>
      </w:pPr>
      <w:r>
        <w:rPr>
          <w:lang w:val="en-GB"/>
        </w:rPr>
        <w:lastRenderedPageBreak/>
        <w:t>11</w:t>
      </w:r>
      <w:r w:rsidR="000959A2" w:rsidRPr="00155B02">
        <w:rPr>
          <w:lang w:val="en-GB"/>
        </w:rPr>
        <w:t xml:space="preserve">. </w:t>
      </w:r>
      <w:r w:rsidR="000959A2" w:rsidRPr="000F5DE3">
        <w:rPr>
          <w:kern w:val="0"/>
          <w:szCs w:val="24"/>
          <w:shd w:val="clear" w:color="auto" w:fill="D9D9D9"/>
          <w:lang w:val="en-GB" w:eastAsia="de-DE" w:bidi="ar-SA"/>
        </w:rPr>
        <w:t>HTML Segment chain list + HTML5 Audio</w:t>
      </w:r>
      <w:r w:rsidR="000959A2" w:rsidRPr="00155B02">
        <w:rPr>
          <w:lang w:val="en-GB"/>
        </w:rPr>
        <w:t xml:space="preserve">: This option creates an HTML segment chain list (as in option 5). In addition, it integrates an HTML 5 Audio Player that allows sections of the recording to be played by clicking on them. </w:t>
      </w:r>
    </w:p>
    <w:p w14:paraId="233DBDF9" w14:textId="77777777" w:rsidR="000959A2" w:rsidRPr="00767340" w:rsidRDefault="000959A2" w:rsidP="000F5DE3">
      <w:pPr>
        <w:pStyle w:val="berschrift3"/>
        <w:rPr>
          <w:lang w:val="en-US"/>
        </w:rPr>
      </w:pPr>
      <w:bookmarkStart w:id="101" w:name="_Toc403472693"/>
      <w:r w:rsidRPr="00155B02">
        <w:rPr>
          <w:lang w:val="en-GB"/>
        </w:rPr>
        <w:t>File &gt; Import</w:t>
      </w:r>
      <w:bookmarkEnd w:id="99"/>
      <w:bookmarkEnd w:id="100"/>
      <w:bookmarkEnd w:id="101"/>
    </w:p>
    <w:p w14:paraId="12ADBEC5" w14:textId="6F34C11C" w:rsidR="000959A2" w:rsidRPr="00155B02" w:rsidRDefault="000959A2">
      <w:pPr>
        <w:pStyle w:val="Standard-BlockCharCharChar"/>
        <w:keepNext/>
        <w:rPr>
          <w:lang w:val="en-GB"/>
        </w:rPr>
      </w:pPr>
      <w:r w:rsidRPr="00155B02">
        <w:rPr>
          <w:lang w:val="en-GB"/>
        </w:rPr>
        <w:t xml:space="preserve">Opens a window to import in other formats. The drop-down list </w:t>
      </w:r>
      <w:r w:rsidR="000F5DE3">
        <w:rPr>
          <w:lang w:val="en-GB"/>
        </w:rPr>
        <w:t>“</w:t>
      </w:r>
      <w:r w:rsidRPr="00155B02">
        <w:rPr>
          <w:lang w:val="en-GB"/>
        </w:rPr>
        <w:t>Save as type</w:t>
      </w:r>
      <w:r w:rsidR="00E6350C" w:rsidRPr="00155B02">
        <w:rPr>
          <w:lang w:val="en-GB"/>
        </w:rPr>
        <w:t>“</w:t>
      </w:r>
      <w:r w:rsidRPr="00155B02">
        <w:rPr>
          <w:lang w:val="en-GB"/>
        </w:rPr>
        <w:t xml:space="preserve"> offers different formats:</w:t>
      </w:r>
    </w:p>
    <w:p w14:paraId="6FA53980" w14:textId="77777777" w:rsidR="000959A2" w:rsidRPr="00155B02" w:rsidRDefault="002B43A4">
      <w:pPr>
        <w:pStyle w:val="Standard-BlockCharCharChar"/>
        <w:keepNext/>
        <w:spacing w:line="100" w:lineRule="atLeast"/>
        <w:jc w:val="center"/>
        <w:rPr>
          <w:lang w:val="en-GB"/>
        </w:rPr>
      </w:pPr>
      <w:r>
        <w:rPr>
          <w:lang w:val="en-GB"/>
        </w:rPr>
        <w:pict w14:anchorId="3696105F">
          <v:shape id="_x0000_i1075" type="#_x0000_t75" style="width:277.5pt;height:124.5pt" filled="t">
            <v:fill color2="black"/>
            <v:imagedata r:id="rId100" o:title=""/>
          </v:shape>
        </w:pict>
      </w:r>
    </w:p>
    <w:p w14:paraId="679AE0CA" w14:textId="584D40CD" w:rsidR="000959A2" w:rsidRPr="00155B02" w:rsidRDefault="000959A2">
      <w:pPr>
        <w:pStyle w:val="Standard-BlockCharCharChar"/>
        <w:ind w:left="567" w:hanging="567"/>
        <w:rPr>
          <w:lang w:val="en-GB"/>
        </w:rPr>
      </w:pPr>
      <w:r w:rsidRPr="00155B02">
        <w:rPr>
          <w:lang w:val="en-GB"/>
        </w:rPr>
        <w:t xml:space="preserve">1. </w:t>
      </w:r>
      <w:r w:rsidRPr="00475FCA">
        <w:rPr>
          <w:kern w:val="0"/>
          <w:szCs w:val="24"/>
          <w:shd w:val="clear" w:color="auto" w:fill="D9D9D9"/>
          <w:lang w:val="en-US" w:eastAsia="de-DE" w:bidi="ar-SA"/>
        </w:rPr>
        <w:t>TASX Annotation File</w:t>
      </w:r>
      <w:r w:rsidRPr="00155B02">
        <w:rPr>
          <w:color w:val="0000FF"/>
          <w:lang w:val="en-GB"/>
        </w:rPr>
        <w:t>:</w:t>
      </w:r>
      <w:r w:rsidRPr="00155B02">
        <w:rPr>
          <w:lang w:val="en-GB"/>
        </w:rPr>
        <w:t xml:space="preserve"> Imports a file in TASX-</w:t>
      </w:r>
      <w:del w:id="102" w:author="Moritz Lautenbach" w:date="2014-04-15T11:21:00Z">
        <w:r w:rsidRPr="00155B02" w:rsidDel="008A7C05">
          <w:rPr>
            <w:lang w:val="en-GB"/>
          </w:rPr>
          <w:delText xml:space="preserve"> </w:delText>
        </w:r>
      </w:del>
      <w:r w:rsidRPr="00155B02">
        <w:rPr>
          <w:lang w:val="en-GB"/>
        </w:rPr>
        <w:t>Format. After the import, a window to clean the transcription up is displayed</w:t>
      </w:r>
      <w:del w:id="103" w:author="Moritz Lautenbach" w:date="2014-04-15T11:19:00Z">
        <w:r w:rsidRPr="00155B02" w:rsidDel="003302FC">
          <w:rPr>
            <w:lang w:val="en-GB"/>
          </w:rPr>
          <w:delText>.</w:delText>
        </w:r>
      </w:del>
      <w:r w:rsidRPr="00155B02">
        <w:rPr>
          <w:lang w:val="en-GB"/>
        </w:rPr>
        <w:t xml:space="preserve"> (see </w:t>
      </w:r>
      <w:r w:rsidRPr="00475FCA">
        <w:rPr>
          <w:rStyle w:val="Menufunction"/>
          <w:lang w:val="en-US"/>
        </w:rPr>
        <w:t>Transcription &gt; Cleanup...</w:t>
      </w:r>
      <w:r w:rsidRPr="00155B02">
        <w:rPr>
          <w:lang w:val="en-GB"/>
        </w:rPr>
        <w:t>). Under certain circumstances, this window is displayed thereafter:</w:t>
      </w:r>
    </w:p>
    <w:p w14:paraId="314D9421" w14:textId="77777777" w:rsidR="000959A2" w:rsidRPr="00155B02" w:rsidRDefault="002B43A4">
      <w:pPr>
        <w:pStyle w:val="BildChar"/>
        <w:rPr>
          <w:rFonts w:ascii="Times New Roman" w:hAnsi="Times New Roman"/>
          <w:lang w:val="en-GB"/>
        </w:rPr>
      </w:pPr>
      <w:r>
        <w:rPr>
          <w:rFonts w:ascii="Times New Roman" w:hAnsi="Times New Roman"/>
          <w:lang w:val="en-GB"/>
        </w:rPr>
        <w:pict w14:anchorId="35FEEB4C">
          <v:shape id="_x0000_i1076" type="#_x0000_t75" style="width:235.5pt;height:115.5pt" filled="t">
            <v:fill color2="black"/>
            <v:imagedata r:id="rId101" o:title=""/>
          </v:shape>
        </w:pict>
      </w:r>
    </w:p>
    <w:p w14:paraId="7AE4815A" w14:textId="028F66E0" w:rsidR="000959A2" w:rsidRPr="00155B02" w:rsidRDefault="000959A2" w:rsidP="00B52079">
      <w:pPr>
        <w:pStyle w:val="Standard-BlockCharCharChar"/>
        <w:ind w:left="567" w:hanging="567"/>
        <w:jc w:val="left"/>
        <w:rPr>
          <w:lang w:val="en-GB"/>
        </w:rPr>
      </w:pPr>
      <w:r w:rsidRPr="00155B02">
        <w:rPr>
          <w:lang w:val="en-GB"/>
        </w:rPr>
        <w:tab/>
      </w:r>
      <w:r w:rsidRPr="00155B02">
        <w:rPr>
          <w:lang w:val="en-GB"/>
        </w:rPr>
        <w:tab/>
        <w:t>This dialogue states that some tiers contain events that overlap each other within the tier</w:t>
      </w:r>
      <w:r w:rsidR="00B52079">
        <w:rPr>
          <w:lang w:val="en-GB"/>
        </w:rPr>
        <w:t xml:space="preserve"> </w:t>
      </w:r>
      <w:r w:rsidRPr="00155B02">
        <w:rPr>
          <w:lang w:val="en-GB"/>
        </w:rPr>
        <w:t>(</w:t>
      </w:r>
      <w:r w:rsidR="00B52079">
        <w:rPr>
          <w:lang w:val="en-GB"/>
        </w:rPr>
        <w:t>“</w:t>
      </w:r>
      <w:r w:rsidRPr="00155B02">
        <w:rPr>
          <w:lang w:val="en-GB"/>
        </w:rPr>
        <w:t>the tier is not stratified</w:t>
      </w:r>
      <w:r w:rsidR="00E6350C" w:rsidRPr="00155B02">
        <w:rPr>
          <w:lang w:val="en-GB"/>
        </w:rPr>
        <w:t>“</w:t>
      </w:r>
      <w:r w:rsidRPr="00155B02">
        <w:rPr>
          <w:lang w:val="en-GB"/>
        </w:rPr>
        <w:t>). In order to display transcriptions as a musical score, overlapping events within a tier may not exist. Choose one of the following options:</w:t>
      </w:r>
    </w:p>
    <w:p w14:paraId="4FD455C9" w14:textId="77777777" w:rsidR="000959A2" w:rsidRPr="00155B02" w:rsidRDefault="000959A2" w:rsidP="00283C26">
      <w:pPr>
        <w:pStyle w:val="Aufzhlungszeichen1"/>
        <w:numPr>
          <w:ilvl w:val="0"/>
          <w:numId w:val="93"/>
        </w:numPr>
        <w:tabs>
          <w:tab w:val="clear" w:pos="360"/>
          <w:tab w:val="left" w:pos="482"/>
          <w:tab w:val="num" w:pos="1922"/>
        </w:tabs>
        <w:suppressAutoHyphens w:val="0"/>
        <w:spacing w:after="0"/>
        <w:ind w:left="1922"/>
        <w:rPr>
          <w:lang w:val="en-GB"/>
        </w:rPr>
      </w:pPr>
      <w:r w:rsidRPr="00475FCA">
        <w:rPr>
          <w:kern w:val="0"/>
          <w:szCs w:val="24"/>
          <w:shd w:val="clear" w:color="auto" w:fill="D9D9D9"/>
          <w:lang w:val="en-US" w:eastAsia="de-DE" w:bidi="ar-SA"/>
        </w:rPr>
        <w:t>Stratify by deletion</w:t>
      </w:r>
      <w:r w:rsidRPr="00155B02">
        <w:rPr>
          <w:lang w:val="en-GB"/>
        </w:rPr>
        <w:t xml:space="preserve">: deletes one (the second) of two overlapping events </w:t>
      </w:r>
    </w:p>
    <w:p w14:paraId="1FEBD1FE" w14:textId="77777777" w:rsidR="000959A2" w:rsidRPr="00155B02" w:rsidRDefault="000959A2" w:rsidP="00283C26">
      <w:pPr>
        <w:pStyle w:val="Aufzhlungszeichen1"/>
        <w:numPr>
          <w:ilvl w:val="0"/>
          <w:numId w:val="93"/>
        </w:numPr>
        <w:tabs>
          <w:tab w:val="clear" w:pos="360"/>
          <w:tab w:val="left" w:pos="482"/>
          <w:tab w:val="num" w:pos="1922"/>
        </w:tabs>
        <w:suppressAutoHyphens w:val="0"/>
        <w:spacing w:after="0"/>
        <w:ind w:left="1922"/>
        <w:rPr>
          <w:lang w:val="en-GB"/>
        </w:rPr>
      </w:pPr>
      <w:r w:rsidRPr="00475FCA">
        <w:rPr>
          <w:kern w:val="0"/>
          <w:szCs w:val="24"/>
          <w:shd w:val="clear" w:color="auto" w:fill="D9D9D9"/>
          <w:lang w:val="en-US" w:eastAsia="de-DE" w:bidi="ar-SA"/>
        </w:rPr>
        <w:t>Stratify by distribution</w:t>
      </w:r>
      <w:r w:rsidRPr="00155B02">
        <w:rPr>
          <w:lang w:val="en-GB"/>
        </w:rPr>
        <w:t xml:space="preserve">: distributes one (the second) of two overlapping events into a </w:t>
      </w:r>
      <w:r w:rsidRPr="00475FCA">
        <w:rPr>
          <w:lang w:val="en-US"/>
        </w:rPr>
        <w:t>new</w:t>
      </w:r>
      <w:r w:rsidRPr="00155B02">
        <w:rPr>
          <w:lang w:val="en-GB"/>
        </w:rPr>
        <w:t xml:space="preserve"> tier.</w:t>
      </w:r>
    </w:p>
    <w:p w14:paraId="221C9817" w14:textId="548B2A19" w:rsidR="000959A2" w:rsidRPr="00155B02" w:rsidRDefault="000959A2">
      <w:pPr>
        <w:pStyle w:val="Standard-BlockCharCharChar"/>
        <w:rPr>
          <w:lang w:val="en-GB"/>
        </w:rPr>
      </w:pPr>
      <w:r w:rsidRPr="00155B02">
        <w:rPr>
          <w:lang w:val="en-GB"/>
        </w:rPr>
        <w:tab/>
      </w:r>
      <w:r w:rsidRPr="00155B02">
        <w:rPr>
          <w:lang w:val="en-GB"/>
        </w:rPr>
        <w:tab/>
        <w:t xml:space="preserve">Thereafter, it will appear in the musical score in the </w:t>
      </w:r>
      <w:r w:rsidR="00C11634" w:rsidRPr="00155B02">
        <w:rPr>
          <w:lang w:val="en-GB"/>
        </w:rPr>
        <w:t>Editor</w:t>
      </w:r>
      <w:r w:rsidRPr="00155B02">
        <w:rPr>
          <w:lang w:val="en-GB"/>
        </w:rPr>
        <w:t>.</w:t>
      </w:r>
    </w:p>
    <w:p w14:paraId="5C48C480" w14:textId="1680893B" w:rsidR="000959A2" w:rsidRPr="00FB3717" w:rsidRDefault="000959A2" w:rsidP="00FB3717">
      <w:pPr>
        <w:ind w:left="567" w:hanging="567"/>
        <w:jc w:val="both"/>
        <w:rPr>
          <w:rFonts w:ascii="Times New Roman" w:hAnsi="Times New Roman" w:cs="Times New Roman"/>
          <w:sz w:val="24"/>
          <w:szCs w:val="24"/>
          <w:lang w:val="en-GB"/>
        </w:rPr>
      </w:pPr>
      <w:r w:rsidRPr="00155B02">
        <w:rPr>
          <w:rFonts w:ascii="Times New Roman" w:hAnsi="Times New Roman" w:cs="Times New Roman"/>
          <w:lang w:val="en-GB"/>
        </w:rPr>
        <w:t xml:space="preserve">2. </w:t>
      </w:r>
      <w:r w:rsidRPr="00475FCA">
        <w:rPr>
          <w:rFonts w:ascii="Times New Roman" w:eastAsia="Times New Roman" w:hAnsi="Times New Roman" w:cs="Times New Roman"/>
          <w:sz w:val="24"/>
          <w:szCs w:val="24"/>
          <w:shd w:val="clear" w:color="auto" w:fill="D9D9D9"/>
          <w:lang w:val="en-US" w:eastAsia="de-DE"/>
        </w:rPr>
        <w:t>Annotation Graph File</w:t>
      </w:r>
      <w:r w:rsidRPr="00155B02">
        <w:rPr>
          <w:rFonts w:ascii="Times New Roman" w:hAnsi="Times New Roman" w:cs="Times New Roman"/>
          <w:color w:val="0000FF"/>
          <w:lang w:val="en-GB"/>
        </w:rPr>
        <w:t>:</w:t>
      </w:r>
      <w:r w:rsidRPr="00155B02">
        <w:rPr>
          <w:rFonts w:ascii="Times New Roman" w:hAnsi="Times New Roman" w:cs="Times New Roman"/>
          <w:lang w:val="en-GB"/>
        </w:rPr>
        <w:t xml:space="preserve"> </w:t>
      </w:r>
      <w:r w:rsidRPr="00FB3717">
        <w:rPr>
          <w:rFonts w:ascii="Times New Roman" w:hAnsi="Times New Roman" w:cs="Times New Roman"/>
          <w:sz w:val="24"/>
          <w:szCs w:val="24"/>
          <w:lang w:val="en-GB"/>
        </w:rPr>
        <w:t>Imports a file in the ATLAS-Interchange-Format, Level 0. The format can be used as an exchange format with a number of other tools (ANVIL, Transformer, MAVVissta, etc.). For this, see:</w:t>
      </w:r>
    </w:p>
    <w:p w14:paraId="21160387" w14:textId="28F7BA1D" w:rsidR="000959A2" w:rsidRPr="00155B02" w:rsidRDefault="000959A2">
      <w:pPr>
        <w:pStyle w:val="Standard-BlockCharCharChar"/>
        <w:ind w:left="482"/>
        <w:rPr>
          <w:lang w:val="en-GB"/>
        </w:rPr>
      </w:pPr>
      <w:r w:rsidRPr="00155B02">
        <w:rPr>
          <w:lang w:val="en-GB"/>
        </w:rPr>
        <w:t xml:space="preserve">T. Schmidt, S. Duncan, O. Ehmer, J. Hoyt, M. Kipp, D. Loehr, M. Magnusson, T. Rose &amp; H. Sloetjes (2008): An exchange format for multimodal annotations. In: </w:t>
      </w:r>
      <w:r w:rsidRPr="00FB3717">
        <w:rPr>
          <w:i/>
          <w:lang w:val="en-GB"/>
        </w:rPr>
        <w:t>Proceedings of the Language Resource and Evalutation Conference 2008</w:t>
      </w:r>
      <w:r w:rsidRPr="00155B02">
        <w:rPr>
          <w:lang w:val="en-GB"/>
        </w:rPr>
        <w:t>, Marrakech, Paris: ELRA.</w:t>
      </w:r>
    </w:p>
    <w:p w14:paraId="55F2570D" w14:textId="20D00CBE" w:rsidR="000959A2" w:rsidRPr="00155B02" w:rsidRDefault="000959A2">
      <w:pPr>
        <w:pStyle w:val="Standard-BlockCharCharChar"/>
        <w:ind w:left="567" w:hanging="567"/>
        <w:rPr>
          <w:lang w:val="en-GB"/>
        </w:rPr>
      </w:pPr>
      <w:r w:rsidRPr="00155B02">
        <w:rPr>
          <w:lang w:val="en-GB"/>
        </w:rPr>
        <w:t xml:space="preserve">3. </w:t>
      </w:r>
      <w:r w:rsidRPr="00475FCA">
        <w:rPr>
          <w:kern w:val="0"/>
          <w:szCs w:val="24"/>
          <w:shd w:val="clear" w:color="auto" w:fill="D9D9D9"/>
          <w:lang w:val="en-US" w:eastAsia="de-DE" w:bidi="ar-SA"/>
        </w:rPr>
        <w:t>ELAN Annotation File</w:t>
      </w:r>
      <w:r w:rsidRPr="00155B02">
        <w:rPr>
          <w:lang w:val="en-GB"/>
        </w:rPr>
        <w:t xml:space="preserve">: imports a transcription created in ELAN (EUDICO Linguistic Annotator). Select the file to be imported and click </w:t>
      </w:r>
      <w:r w:rsidR="008E4F88">
        <w:rPr>
          <w:lang w:val="en-GB"/>
        </w:rPr>
        <w:t>“</w:t>
      </w:r>
      <w:r w:rsidRPr="008E4F88">
        <w:rPr>
          <w:lang w:val="en-GB"/>
        </w:rPr>
        <w:t>Open</w:t>
      </w:r>
      <w:r w:rsidR="008E4F88" w:rsidRPr="008E4F88">
        <w:rPr>
          <w:lang w:val="en-GB"/>
        </w:rPr>
        <w:t>”</w:t>
      </w:r>
      <w:r w:rsidRPr="00155B02">
        <w:rPr>
          <w:lang w:val="en-GB"/>
        </w:rPr>
        <w:t xml:space="preserve"> (normally the file ending is </w:t>
      </w:r>
      <w:r w:rsidR="00FA6A73">
        <w:rPr>
          <w:lang w:val="en-GB"/>
        </w:rPr>
        <w:lastRenderedPageBreak/>
        <w:t>“</w:t>
      </w:r>
      <w:r w:rsidRPr="00155B02">
        <w:rPr>
          <w:lang w:val="en-GB"/>
        </w:rPr>
        <w:t>.eaf</w:t>
      </w:r>
      <w:ins w:id="104" w:author="Moritz Lautenbach" w:date="2014-04-15T11:22:00Z">
        <w:r w:rsidRPr="00155B02">
          <w:rPr>
            <w:lang w:val="en-GB"/>
          </w:rPr>
          <w:t>”</w:t>
        </w:r>
      </w:ins>
      <w:r w:rsidRPr="00155B02">
        <w:rPr>
          <w:lang w:val="en-GB"/>
        </w:rPr>
        <w:t xml:space="preserve">). After the conversion a </w:t>
      </w:r>
      <w:r w:rsidR="00B52079">
        <w:rPr>
          <w:lang w:val="en-GB"/>
        </w:rPr>
        <w:t>“</w:t>
      </w:r>
      <w:r w:rsidRPr="00155B02">
        <w:rPr>
          <w:lang w:val="en-GB"/>
        </w:rPr>
        <w:t>Cleanup-Dialog</w:t>
      </w:r>
      <w:r w:rsidR="00E6350C" w:rsidRPr="00155B02">
        <w:rPr>
          <w:lang w:val="en-GB"/>
        </w:rPr>
        <w:t>“</w:t>
      </w:r>
      <w:r w:rsidRPr="00155B02">
        <w:rPr>
          <w:lang w:val="en-GB"/>
        </w:rPr>
        <w:t xml:space="preserve"> will allow you to clean the transcription up according to certain criteria (see </w:t>
      </w:r>
      <w:r w:rsidRPr="002B43A4">
        <w:rPr>
          <w:rStyle w:val="Menufunction"/>
          <w:lang w:val="en-US"/>
        </w:rPr>
        <w:t>Transcription &gt; Cleanup</w:t>
      </w:r>
      <w:r w:rsidRPr="00155B02">
        <w:rPr>
          <w:lang w:val="en-GB"/>
        </w:rPr>
        <w:t xml:space="preserve">). Thereafter, the transcription will appear as a musical score in the </w:t>
      </w:r>
      <w:r w:rsidR="00C11634" w:rsidRPr="00155B02">
        <w:rPr>
          <w:lang w:val="en-GB"/>
        </w:rPr>
        <w:t>Editor</w:t>
      </w:r>
      <w:r w:rsidRPr="00155B02">
        <w:rPr>
          <w:lang w:val="en-GB"/>
        </w:rPr>
        <w:t>.</w:t>
      </w:r>
    </w:p>
    <w:p w14:paraId="6F829A09" w14:textId="009085F0" w:rsidR="000959A2" w:rsidRPr="00155B02" w:rsidRDefault="000959A2">
      <w:pPr>
        <w:pStyle w:val="Standard-BlockCharCharChar"/>
        <w:ind w:left="567" w:hanging="567"/>
        <w:rPr>
          <w:lang w:val="en-GB"/>
        </w:rPr>
      </w:pPr>
      <w:r w:rsidRPr="00155B02">
        <w:rPr>
          <w:lang w:val="en-GB"/>
        </w:rPr>
        <w:t xml:space="preserve">4. </w:t>
      </w:r>
      <w:r w:rsidRPr="007C3D5E">
        <w:rPr>
          <w:kern w:val="0"/>
          <w:szCs w:val="24"/>
          <w:shd w:val="clear" w:color="auto" w:fill="D9D9D9"/>
          <w:lang w:val="en-US" w:eastAsia="de-DE" w:bidi="ar-SA"/>
        </w:rPr>
        <w:t>FOLKER Transcription</w:t>
      </w:r>
      <w:r w:rsidRPr="00155B02">
        <w:rPr>
          <w:lang w:val="en-GB"/>
        </w:rPr>
        <w:t>: imports a transcription created in FOLKER (the FOLK-</w:t>
      </w:r>
      <w:r w:rsidR="00C11634" w:rsidRPr="00155B02">
        <w:rPr>
          <w:lang w:val="en-GB"/>
        </w:rPr>
        <w:t>Editor</w:t>
      </w:r>
      <w:r w:rsidRPr="00155B02">
        <w:rPr>
          <w:lang w:val="en-GB"/>
        </w:rPr>
        <w:t xml:space="preserve"> of the IDS Mannheim).</w:t>
      </w:r>
    </w:p>
    <w:p w14:paraId="6CF3D34B" w14:textId="77777777" w:rsidR="000959A2" w:rsidRPr="00155B02" w:rsidRDefault="000959A2">
      <w:pPr>
        <w:pStyle w:val="Standard-BlockCharCharChar"/>
        <w:ind w:left="567" w:hanging="567"/>
        <w:rPr>
          <w:lang w:val="en-GB"/>
        </w:rPr>
      </w:pPr>
      <w:r w:rsidRPr="00155B02">
        <w:rPr>
          <w:lang w:val="en-GB"/>
        </w:rPr>
        <w:t xml:space="preserve">5. </w:t>
      </w:r>
      <w:r w:rsidRPr="007C3D5E">
        <w:rPr>
          <w:kern w:val="0"/>
          <w:szCs w:val="24"/>
          <w:shd w:val="clear" w:color="auto" w:fill="D9D9D9"/>
          <w:lang w:val="en-US" w:eastAsia="de-DE" w:bidi="ar-SA"/>
        </w:rPr>
        <w:t>Winpitch file</w:t>
      </w:r>
      <w:r w:rsidRPr="00155B02">
        <w:rPr>
          <w:lang w:val="en-GB"/>
        </w:rPr>
        <w:t>: imports a file created with the Winpitch software</w:t>
      </w:r>
      <w:ins w:id="105" w:author="Moritz Lautenbach" w:date="2014-04-15T11:24:00Z">
        <w:r w:rsidRPr="00155B02">
          <w:rPr>
            <w:lang w:val="en-GB"/>
          </w:rPr>
          <w:t xml:space="preserve"> </w:t>
        </w:r>
      </w:ins>
      <w:r w:rsidRPr="00155B02">
        <w:rPr>
          <w:lang w:val="en-GB"/>
        </w:rPr>
        <w:t>(</w:t>
      </w:r>
      <w:hyperlink r:id="rId102" w:history="1">
        <w:r w:rsidRPr="00155B02">
          <w:rPr>
            <w:rStyle w:val="Hyperlink"/>
            <w:lang w:val="en-GB"/>
          </w:rPr>
          <w:t>http://www.winpitch.com/</w:t>
        </w:r>
      </w:hyperlink>
      <w:r w:rsidRPr="00155B02">
        <w:rPr>
          <w:lang w:val="en-GB"/>
        </w:rPr>
        <w:t xml:space="preserve">) </w:t>
      </w:r>
    </w:p>
    <w:p w14:paraId="02D3C226" w14:textId="77777777" w:rsidR="000959A2" w:rsidRPr="00155B02" w:rsidRDefault="000959A2">
      <w:pPr>
        <w:pStyle w:val="Standard-BlockCharCharChar"/>
        <w:ind w:left="567" w:hanging="567"/>
        <w:jc w:val="left"/>
        <w:rPr>
          <w:lang w:val="en-GB"/>
        </w:rPr>
      </w:pPr>
      <w:r w:rsidRPr="00155B02">
        <w:rPr>
          <w:lang w:val="en-GB"/>
        </w:rPr>
        <w:t xml:space="preserve">6. </w:t>
      </w:r>
      <w:r w:rsidRPr="007C3D5E">
        <w:rPr>
          <w:kern w:val="0"/>
          <w:szCs w:val="24"/>
          <w:shd w:val="clear" w:color="auto" w:fill="D9D9D9"/>
          <w:lang w:val="en-US" w:eastAsia="de-DE" w:bidi="ar-SA"/>
        </w:rPr>
        <w:t>Transcriber file</w:t>
      </w:r>
      <w:r w:rsidRPr="00155B02">
        <w:rPr>
          <w:lang w:val="en-GB"/>
        </w:rPr>
        <w:t>: imports a file created with the Transcriber software (</w:t>
      </w:r>
      <w:hyperlink r:id="rId103" w:history="1">
        <w:r w:rsidRPr="00155B02">
          <w:rPr>
            <w:rStyle w:val="Hyperlink"/>
            <w:lang w:val="en-GB"/>
          </w:rPr>
          <w:t>http://trans.sourceforge.net/en/presentation.php</w:t>
        </w:r>
      </w:hyperlink>
      <w:r w:rsidRPr="00155B02">
        <w:rPr>
          <w:lang w:val="en-GB"/>
        </w:rPr>
        <w:t>).</w:t>
      </w:r>
    </w:p>
    <w:p w14:paraId="763F15FA" w14:textId="01431259" w:rsidR="000959A2" w:rsidRPr="00155B02" w:rsidRDefault="000959A2">
      <w:pPr>
        <w:pStyle w:val="Standard-BlockCharCharChar"/>
        <w:ind w:left="567" w:hanging="567"/>
        <w:rPr>
          <w:lang w:val="en-GB"/>
        </w:rPr>
      </w:pPr>
      <w:r w:rsidRPr="00155B02">
        <w:rPr>
          <w:lang w:val="en-GB"/>
        </w:rPr>
        <w:t xml:space="preserve">7. </w:t>
      </w:r>
      <w:r w:rsidRPr="007C3D5E">
        <w:rPr>
          <w:kern w:val="0"/>
          <w:szCs w:val="24"/>
          <w:shd w:val="clear" w:color="auto" w:fill="D9D9D9"/>
          <w:lang w:val="en-US" w:eastAsia="de-DE" w:bidi="ar-SA"/>
        </w:rPr>
        <w:t>Praat Textgrid</w:t>
      </w:r>
      <w:r w:rsidRPr="00155B02">
        <w:rPr>
          <w:lang w:val="en-GB"/>
        </w:rPr>
        <w:t xml:space="preserve">: Imports a transcription created in Praat. Select the TextGrid you would like to import and click </w:t>
      </w:r>
      <w:r w:rsidR="008E4F88">
        <w:rPr>
          <w:lang w:val="en-GB"/>
        </w:rPr>
        <w:t>“</w:t>
      </w:r>
      <w:r w:rsidR="008E4F88" w:rsidRPr="008E4F88">
        <w:rPr>
          <w:lang w:val="en-GB"/>
        </w:rPr>
        <w:t>Open”</w:t>
      </w:r>
      <w:r w:rsidRPr="00155B02">
        <w:rPr>
          <w:lang w:val="en-GB"/>
        </w:rPr>
        <w:t xml:space="preserve">. Thereafter, the transcription will appear as a musical score in the </w:t>
      </w:r>
      <w:r w:rsidR="00C11634" w:rsidRPr="00155B02">
        <w:rPr>
          <w:lang w:val="en-GB"/>
        </w:rPr>
        <w:t>Editor</w:t>
      </w:r>
      <w:r w:rsidRPr="00155B02">
        <w:rPr>
          <w:lang w:val="en-GB"/>
        </w:rPr>
        <w:t xml:space="preserve">. Take note that the </w:t>
      </w:r>
      <w:r w:rsidR="00C11634" w:rsidRPr="00155B02">
        <w:rPr>
          <w:lang w:val="en-GB"/>
        </w:rPr>
        <w:t>Editor</w:t>
      </w:r>
      <w:r w:rsidRPr="00155B02">
        <w:rPr>
          <w:lang w:val="en-GB"/>
        </w:rPr>
        <w:t xml:space="preserve"> expects a </w:t>
      </w:r>
      <w:r w:rsidR="008E4F88">
        <w:rPr>
          <w:lang w:val="en-GB"/>
        </w:rPr>
        <w:t>“</w:t>
      </w:r>
      <w:r w:rsidRPr="00155B02">
        <w:rPr>
          <w:lang w:val="en-GB"/>
        </w:rPr>
        <w:t>regular</w:t>
      </w:r>
      <w:r w:rsidR="00E6350C" w:rsidRPr="00155B02">
        <w:rPr>
          <w:lang w:val="en-GB"/>
        </w:rPr>
        <w:t>“</w:t>
      </w:r>
      <w:r w:rsidRPr="00155B02">
        <w:rPr>
          <w:lang w:val="en-GB"/>
        </w:rPr>
        <w:t xml:space="preserve"> TextGrid for the import, and not a </w:t>
      </w:r>
      <w:r w:rsidR="008E4F88">
        <w:rPr>
          <w:lang w:val="en-GB"/>
        </w:rPr>
        <w:t>“</w:t>
      </w:r>
      <w:r w:rsidRPr="00155B02">
        <w:rPr>
          <w:lang w:val="en-GB"/>
        </w:rPr>
        <w:t>short</w:t>
      </w:r>
      <w:r w:rsidR="00E6350C" w:rsidRPr="00155B02">
        <w:rPr>
          <w:lang w:val="en-GB"/>
        </w:rPr>
        <w:t>“</w:t>
      </w:r>
      <w:r w:rsidRPr="00155B02">
        <w:rPr>
          <w:lang w:val="en-GB"/>
        </w:rPr>
        <w:t xml:space="preserve"> TextGrid.</w:t>
      </w:r>
    </w:p>
    <w:p w14:paraId="0E073C16" w14:textId="3CDED084" w:rsidR="000959A2" w:rsidRPr="00155B02" w:rsidRDefault="000959A2">
      <w:pPr>
        <w:pStyle w:val="Standard-BlockCharCharChar"/>
        <w:ind w:left="567" w:hanging="567"/>
        <w:rPr>
          <w:lang w:val="en-GB"/>
        </w:rPr>
      </w:pPr>
      <w:r w:rsidRPr="00155B02">
        <w:rPr>
          <w:lang w:val="en-GB"/>
        </w:rPr>
        <w:t xml:space="preserve">8. </w:t>
      </w:r>
      <w:r w:rsidRPr="007C3D5E">
        <w:rPr>
          <w:kern w:val="0"/>
          <w:szCs w:val="24"/>
          <w:shd w:val="clear" w:color="auto" w:fill="D9D9D9"/>
          <w:lang w:val="en-US" w:eastAsia="de-DE" w:bidi="ar-SA"/>
        </w:rPr>
        <w:t>Simple EXMARaLDA text file</w:t>
      </w:r>
      <w:r w:rsidRPr="00155B02">
        <w:rPr>
          <w:lang w:val="en-GB"/>
        </w:rPr>
        <w:t xml:space="preserve">: A Simple EXMARaLDA file is a transcription in </w:t>
      </w:r>
      <w:r w:rsidR="008E4F88">
        <w:rPr>
          <w:lang w:val="en-GB"/>
        </w:rPr>
        <w:t>.</w:t>
      </w:r>
      <w:r w:rsidRPr="00155B02">
        <w:rPr>
          <w:lang w:val="en-GB"/>
        </w:rPr>
        <w:t xml:space="preserve">txt-format that has been created according to the </w:t>
      </w:r>
      <w:r w:rsidR="008E4F88">
        <w:rPr>
          <w:lang w:val="en-GB"/>
        </w:rPr>
        <w:t>“</w:t>
      </w:r>
      <w:r w:rsidRPr="00155B02">
        <w:rPr>
          <w:lang w:val="en-GB"/>
        </w:rPr>
        <w:t>Simple EXMARaLDA</w:t>
      </w:r>
      <w:r w:rsidR="00E6350C" w:rsidRPr="00155B02">
        <w:rPr>
          <w:lang w:val="en-GB"/>
        </w:rPr>
        <w:t>“</w:t>
      </w:r>
      <w:r w:rsidRPr="00155B02">
        <w:rPr>
          <w:lang w:val="en-GB"/>
        </w:rPr>
        <w:t xml:space="preserve"> specifications. You can find these specifications in Appendix A. If you have created a transcription according to these specifications in a text </w:t>
      </w:r>
      <w:r w:rsidR="002B43A4">
        <w:rPr>
          <w:lang w:val="en-GB"/>
        </w:rPr>
        <w:t>e</w:t>
      </w:r>
      <w:r w:rsidR="00C11634" w:rsidRPr="00155B02">
        <w:rPr>
          <w:lang w:val="en-GB"/>
        </w:rPr>
        <w:t>ditor</w:t>
      </w:r>
      <w:r w:rsidRPr="00155B02">
        <w:rPr>
          <w:lang w:val="en-GB"/>
        </w:rPr>
        <w:t xml:space="preserve"> or a word processing software and saved it as </w:t>
      </w:r>
      <w:r w:rsidR="008E4F88">
        <w:rPr>
          <w:lang w:val="en-GB"/>
        </w:rPr>
        <w:t>“</w:t>
      </w:r>
      <w:r w:rsidR="00135A38">
        <w:rPr>
          <w:lang w:val="en-GB"/>
        </w:rPr>
        <w:t>plain text</w:t>
      </w:r>
      <w:r w:rsidR="00E6350C" w:rsidRPr="00155B02">
        <w:rPr>
          <w:lang w:val="en-GB"/>
        </w:rPr>
        <w:t>“</w:t>
      </w:r>
      <w:r w:rsidRPr="00155B02">
        <w:rPr>
          <w:lang w:val="en-GB"/>
        </w:rPr>
        <w:t xml:space="preserve"> (either coded as Unicode or a standard coding specified by the system), you can import a text file to the Partitur-</w:t>
      </w:r>
      <w:r w:rsidR="00C11634" w:rsidRPr="00155B02">
        <w:rPr>
          <w:lang w:val="en-GB"/>
        </w:rPr>
        <w:t>Editor</w:t>
      </w:r>
      <w:r w:rsidRPr="00155B02">
        <w:rPr>
          <w:lang w:val="en-GB"/>
        </w:rPr>
        <w:t xml:space="preserve">. For this, search for the file and select the suitable coding in the drop-down list on the side. Then click </w:t>
      </w:r>
      <w:r w:rsidR="008E4F88">
        <w:rPr>
          <w:lang w:val="en-GB"/>
        </w:rPr>
        <w:t>“</w:t>
      </w:r>
      <w:r w:rsidR="008E4F88" w:rsidRPr="008E4F88">
        <w:rPr>
          <w:lang w:val="en-GB"/>
        </w:rPr>
        <w:t>Open”</w:t>
      </w:r>
      <w:r w:rsidR="008E4F88">
        <w:rPr>
          <w:lang w:val="en-GB"/>
        </w:rPr>
        <w:t>.</w:t>
      </w:r>
    </w:p>
    <w:p w14:paraId="704F3A6A" w14:textId="77777777" w:rsidR="000959A2" w:rsidRPr="00155B02" w:rsidRDefault="002B43A4">
      <w:pPr>
        <w:pStyle w:val="BildChar"/>
        <w:rPr>
          <w:rFonts w:ascii="Times New Roman" w:hAnsi="Times New Roman"/>
          <w:lang w:val="en-GB"/>
        </w:rPr>
      </w:pPr>
      <w:r>
        <w:rPr>
          <w:rFonts w:ascii="Times New Roman" w:hAnsi="Times New Roman"/>
          <w:lang w:val="en-GB"/>
        </w:rPr>
        <w:pict w14:anchorId="0F9593D6">
          <v:shape id="_x0000_i1077" type="#_x0000_t75" style="width:139.5pt;height:111pt" filled="t">
            <v:fill color2="black"/>
            <v:imagedata r:id="rId104" o:title=""/>
          </v:shape>
        </w:pict>
      </w:r>
    </w:p>
    <w:p w14:paraId="312A3100" w14:textId="77777777" w:rsidR="000959A2" w:rsidRPr="00155B02" w:rsidRDefault="000959A2">
      <w:pPr>
        <w:pStyle w:val="Standard-BlockCharCharChar"/>
        <w:ind w:left="567" w:hanging="567"/>
        <w:rPr>
          <w:lang w:val="en-GB"/>
        </w:rPr>
      </w:pPr>
      <w:r w:rsidRPr="00155B02">
        <w:rPr>
          <w:lang w:val="en-GB"/>
        </w:rPr>
        <w:tab/>
      </w:r>
      <w:r w:rsidRPr="00155B02">
        <w:rPr>
          <w:lang w:val="en-GB"/>
        </w:rPr>
        <w:tab/>
        <w:t>If the import is successful, a musical score representation will be visible in the transcription. If the import fails, an error message of the following kind will appear:</w:t>
      </w:r>
    </w:p>
    <w:p w14:paraId="2732EE14" w14:textId="77777777" w:rsidR="000959A2" w:rsidRPr="00155B02" w:rsidRDefault="002B43A4">
      <w:pPr>
        <w:pStyle w:val="BildChar"/>
        <w:rPr>
          <w:rFonts w:ascii="Times New Roman" w:hAnsi="Times New Roman"/>
          <w:lang w:val="en-GB"/>
        </w:rPr>
      </w:pPr>
      <w:r>
        <w:rPr>
          <w:rFonts w:ascii="Times New Roman" w:hAnsi="Times New Roman"/>
          <w:lang w:val="en-GB"/>
        </w:rPr>
        <w:pict w14:anchorId="78552852">
          <v:shape id="_x0000_i1078" type="#_x0000_t75" style="width:219pt;height:96pt" filled="t">
            <v:fill color2="black"/>
            <v:imagedata r:id="rId105" o:title=""/>
          </v:shape>
        </w:pict>
      </w:r>
      <w:r w:rsidR="000959A2" w:rsidRPr="00155B02">
        <w:rPr>
          <w:rFonts w:ascii="Times New Roman" w:hAnsi="Times New Roman"/>
          <w:lang w:val="en-GB"/>
        </w:rPr>
        <w:t xml:space="preserve"> </w:t>
      </w:r>
    </w:p>
    <w:p w14:paraId="3C56F502" w14:textId="08640AD1" w:rsidR="000959A2" w:rsidRPr="00155B02" w:rsidRDefault="000959A2">
      <w:pPr>
        <w:pStyle w:val="Standard-BlockCharCharChar"/>
        <w:ind w:left="482"/>
        <w:rPr>
          <w:lang w:val="en-GB"/>
        </w:rPr>
      </w:pPr>
      <w:r w:rsidRPr="00155B02">
        <w:rPr>
          <w:lang w:val="en-GB"/>
        </w:rPr>
        <w:t xml:space="preserve">The first line contains the line number of the original file, in which the error occurred. The second line contains the type of error. (here: </w:t>
      </w:r>
      <w:r w:rsidR="008E4F88">
        <w:rPr>
          <w:lang w:val="en-GB"/>
        </w:rPr>
        <w:t>“</w:t>
      </w:r>
      <w:r w:rsidRPr="00155B02">
        <w:rPr>
          <w:lang w:val="en-GB"/>
        </w:rPr>
        <w:t>no speaker separator</w:t>
      </w:r>
      <w:r w:rsidR="00E6350C" w:rsidRPr="00155B02">
        <w:rPr>
          <w:lang w:val="en-GB"/>
        </w:rPr>
        <w:t>“</w:t>
      </w:r>
      <w:r w:rsidRPr="00155B02">
        <w:rPr>
          <w:lang w:val="en-GB"/>
        </w:rPr>
        <w:t xml:space="preserve">, hence the speaker abbreviation was not ended in a colon) and the third line presents the entire line containing the error. Open the text file in a text </w:t>
      </w:r>
      <w:r w:rsidR="00C11634" w:rsidRPr="00155B02">
        <w:rPr>
          <w:lang w:val="en-GB"/>
        </w:rPr>
        <w:t>Editor</w:t>
      </w:r>
      <w:r w:rsidRPr="00155B02">
        <w:rPr>
          <w:lang w:val="en-GB"/>
        </w:rPr>
        <w:t>, fix the error, save the file and reattempt the file import.</w:t>
      </w:r>
    </w:p>
    <w:p w14:paraId="3F41E808" w14:textId="77777777" w:rsidR="000959A2" w:rsidRPr="00155B02" w:rsidRDefault="000959A2">
      <w:pPr>
        <w:pStyle w:val="Standard-BlockCharCharChar"/>
        <w:ind w:left="567" w:hanging="567"/>
        <w:rPr>
          <w:lang w:val="en-GB"/>
        </w:rPr>
      </w:pPr>
      <w:r w:rsidRPr="00155B02">
        <w:rPr>
          <w:lang w:val="en-GB"/>
        </w:rPr>
        <w:t xml:space="preserve">9. </w:t>
      </w:r>
      <w:r w:rsidRPr="007C3D5E">
        <w:rPr>
          <w:kern w:val="0"/>
          <w:szCs w:val="24"/>
          <w:shd w:val="clear" w:color="auto" w:fill="D9D9D9"/>
          <w:lang w:val="en-US" w:eastAsia="de-DE" w:bidi="ar-SA"/>
        </w:rPr>
        <w:t>Plain text file</w:t>
      </w:r>
      <w:r w:rsidRPr="00155B02">
        <w:rPr>
          <w:lang w:val="en-GB"/>
        </w:rPr>
        <w:t xml:space="preserve">: imports any text file into a single tier in the musical score. The window presents options as to according to which rule the content of the text file will be distributed </w:t>
      </w:r>
      <w:r w:rsidRPr="00155B02">
        <w:rPr>
          <w:lang w:val="en-GB"/>
        </w:rPr>
        <w:lastRenderedPageBreak/>
        <w:t>into the events of the tier:</w:t>
      </w:r>
    </w:p>
    <w:p w14:paraId="6F32BF25" w14:textId="77777777" w:rsidR="000959A2" w:rsidRPr="00155B02" w:rsidRDefault="002B43A4">
      <w:pPr>
        <w:pStyle w:val="Standard-BlockCharCharChar"/>
        <w:spacing w:line="100" w:lineRule="atLeast"/>
        <w:jc w:val="center"/>
        <w:rPr>
          <w:lang w:val="en-GB"/>
        </w:rPr>
      </w:pPr>
      <w:bookmarkStart w:id="106" w:name="_Ref108437852"/>
      <w:bookmarkStart w:id="107" w:name="_File_%3E_Import_%3E%20TASX..."/>
      <w:r>
        <w:rPr>
          <w:lang w:val="en-GB"/>
        </w:rPr>
        <w:pict w14:anchorId="75F8B8BD">
          <v:shape id="_x0000_i1079" type="#_x0000_t75" style="width:342pt;height:91.5pt" filled="t">
            <v:fill color2="black"/>
            <v:imagedata r:id="rId106" o:title=""/>
          </v:shape>
        </w:pict>
      </w:r>
    </w:p>
    <w:p w14:paraId="74BBAB96" w14:textId="77777777" w:rsidR="000959A2" w:rsidRPr="00155B02" w:rsidRDefault="000959A2">
      <w:pPr>
        <w:pStyle w:val="Aufzhlungszeichen1"/>
        <w:ind w:left="482"/>
        <w:jc w:val="left"/>
        <w:rPr>
          <w:lang w:val="en-GB"/>
        </w:rPr>
      </w:pPr>
      <w:r w:rsidRPr="00155B02">
        <w:rPr>
          <w:lang w:val="en-GB"/>
        </w:rPr>
        <w:t>This is exemplified in the following text file example:</w:t>
      </w:r>
    </w:p>
    <w:p w14:paraId="0499B52C" w14:textId="77777777" w:rsidR="000959A2" w:rsidRPr="00155B02" w:rsidRDefault="002B43A4">
      <w:pPr>
        <w:pStyle w:val="Standard-BlockCharCharChar"/>
        <w:spacing w:line="100" w:lineRule="atLeast"/>
        <w:jc w:val="center"/>
        <w:rPr>
          <w:lang w:val="en-GB"/>
        </w:rPr>
      </w:pPr>
      <w:r>
        <w:rPr>
          <w:lang w:val="en-GB"/>
        </w:rPr>
        <w:pict w14:anchorId="61D41AAD">
          <v:shape id="_x0000_i1080" type="#_x0000_t75" style="width:285pt;height:132pt" filled="t">
            <v:fill color2="black"/>
            <v:imagedata r:id="rId107" o:title=""/>
          </v:shape>
        </w:pict>
      </w:r>
    </w:p>
    <w:p w14:paraId="17C802CC" w14:textId="62FA3AF4" w:rsidR="000959A2" w:rsidRPr="00155B02" w:rsidRDefault="008E4F88" w:rsidP="008E4F88">
      <w:pPr>
        <w:pStyle w:val="Aufzhlungszeichen1"/>
        <w:numPr>
          <w:ilvl w:val="0"/>
          <w:numId w:val="99"/>
        </w:numPr>
        <w:tabs>
          <w:tab w:val="clear" w:pos="360"/>
          <w:tab w:val="left" w:pos="482"/>
        </w:tabs>
        <w:suppressAutoHyphens w:val="0"/>
        <w:jc w:val="left"/>
        <w:rPr>
          <w:lang w:val="en-GB"/>
        </w:rPr>
      </w:pPr>
      <w:r>
        <w:rPr>
          <w:lang w:val="en-GB"/>
        </w:rPr>
        <w:t>t</w:t>
      </w:r>
      <w:r w:rsidR="000959A2" w:rsidRPr="00155B02">
        <w:rPr>
          <w:lang w:val="en-GB"/>
        </w:rPr>
        <w:t xml:space="preserve">he option </w:t>
      </w:r>
      <w:r w:rsidR="00A96D14">
        <w:rPr>
          <w:lang w:val="en-GB"/>
        </w:rPr>
        <w:t>“</w:t>
      </w:r>
      <w:r w:rsidR="000959A2" w:rsidRPr="00155B02">
        <w:rPr>
          <w:lang w:val="en-GB"/>
        </w:rPr>
        <w:t>Split at paragraphs</w:t>
      </w:r>
      <w:r w:rsidR="00A96D14">
        <w:rPr>
          <w:lang w:val="en-GB"/>
        </w:rPr>
        <w:t>”</w:t>
      </w:r>
      <w:r w:rsidR="000959A2" w:rsidRPr="00155B02">
        <w:rPr>
          <w:lang w:val="en-GB"/>
        </w:rPr>
        <w:t xml:space="preserve"> creates a new event for every line of the original file:</w:t>
      </w:r>
    </w:p>
    <w:p w14:paraId="6F200D38" w14:textId="77777777" w:rsidR="000959A2" w:rsidRPr="00155B02" w:rsidRDefault="002B43A4">
      <w:pPr>
        <w:pStyle w:val="Aufzhlungszeichen1"/>
        <w:spacing w:line="100" w:lineRule="atLeast"/>
        <w:jc w:val="left"/>
        <w:rPr>
          <w:lang w:val="en-GB"/>
        </w:rPr>
      </w:pPr>
      <w:r>
        <w:rPr>
          <w:lang w:val="en-GB"/>
        </w:rPr>
        <w:pict w14:anchorId="21104DF8">
          <v:shape id="_x0000_i1081" type="#_x0000_t75" style="width:468pt;height:33pt" filled="t">
            <v:fill color2="black"/>
            <v:imagedata r:id="rId108" o:title=""/>
          </v:shape>
        </w:pict>
      </w:r>
    </w:p>
    <w:p w14:paraId="3BA817A1" w14:textId="5273A212" w:rsidR="000959A2" w:rsidRPr="00155B02" w:rsidRDefault="000959A2" w:rsidP="008E4F88">
      <w:pPr>
        <w:pStyle w:val="Aufzhlungszeichen1"/>
        <w:numPr>
          <w:ilvl w:val="0"/>
          <w:numId w:val="99"/>
        </w:numPr>
        <w:tabs>
          <w:tab w:val="clear" w:pos="360"/>
          <w:tab w:val="left" w:pos="482"/>
        </w:tabs>
        <w:suppressAutoHyphens w:val="0"/>
        <w:jc w:val="left"/>
        <w:rPr>
          <w:lang w:val="en-GB"/>
        </w:rPr>
      </w:pPr>
      <w:r w:rsidRPr="00155B02">
        <w:rPr>
          <w:lang w:val="en-GB"/>
        </w:rPr>
        <w:t xml:space="preserve">the option </w:t>
      </w:r>
      <w:r w:rsidR="008E4F88">
        <w:rPr>
          <w:lang w:val="en-GB"/>
        </w:rPr>
        <w:t>“</w:t>
      </w:r>
      <w:r w:rsidRPr="00155B02">
        <w:rPr>
          <w:lang w:val="en-GB"/>
        </w:rPr>
        <w:t>Split at non-word characters</w:t>
      </w:r>
      <w:r w:rsidR="00E6350C" w:rsidRPr="00155B02">
        <w:rPr>
          <w:lang w:val="en-GB"/>
        </w:rPr>
        <w:t>“</w:t>
      </w:r>
      <w:r w:rsidRPr="00155B02">
        <w:rPr>
          <w:lang w:val="en-GB"/>
        </w:rPr>
        <w:t xml:space="preserve"> creates a new event for every row of alphabetic signs (i.e. for every </w:t>
      </w:r>
      <w:r w:rsidR="00A96D14">
        <w:rPr>
          <w:lang w:val="en-GB"/>
        </w:rPr>
        <w:t>“</w:t>
      </w:r>
      <w:r w:rsidRPr="00155B02">
        <w:rPr>
          <w:lang w:val="en-GB"/>
        </w:rPr>
        <w:t>word</w:t>
      </w:r>
      <w:r w:rsidR="00A96D14">
        <w:rPr>
          <w:lang w:val="en-GB"/>
        </w:rPr>
        <w:t>”</w:t>
      </w:r>
      <w:r w:rsidRPr="00155B02">
        <w:rPr>
          <w:lang w:val="en-GB"/>
        </w:rPr>
        <w:t>) of the original file:</w:t>
      </w:r>
    </w:p>
    <w:p w14:paraId="3A9F3FC0" w14:textId="77777777" w:rsidR="000959A2" w:rsidRPr="00155B02" w:rsidRDefault="002B43A4">
      <w:pPr>
        <w:pStyle w:val="Standard-BlockCharCharChar"/>
        <w:spacing w:line="100" w:lineRule="atLeast"/>
        <w:rPr>
          <w:lang w:val="en-GB"/>
        </w:rPr>
      </w:pPr>
      <w:r>
        <w:rPr>
          <w:lang w:val="en-GB"/>
        </w:rPr>
        <w:pict w14:anchorId="098BE4E2">
          <v:shape id="_x0000_i1082" type="#_x0000_t75" style="width:468pt;height:25.5pt" filled="t">
            <v:fill color2="black"/>
            <v:imagedata r:id="rId109" o:title=""/>
          </v:shape>
        </w:pict>
      </w:r>
    </w:p>
    <w:p w14:paraId="3D626F51" w14:textId="0124BE8D" w:rsidR="000959A2" w:rsidRPr="00155B02" w:rsidRDefault="000959A2" w:rsidP="008E4F88">
      <w:pPr>
        <w:pStyle w:val="Aufzhlungszeichen1"/>
        <w:numPr>
          <w:ilvl w:val="0"/>
          <w:numId w:val="99"/>
        </w:numPr>
        <w:tabs>
          <w:tab w:val="clear" w:pos="360"/>
          <w:tab w:val="left" w:pos="482"/>
        </w:tabs>
        <w:suppressAutoHyphens w:val="0"/>
        <w:jc w:val="left"/>
        <w:rPr>
          <w:lang w:val="en-GB"/>
        </w:rPr>
      </w:pPr>
      <w:r w:rsidRPr="00155B02">
        <w:rPr>
          <w:lang w:val="en-GB"/>
        </w:rPr>
        <w:t xml:space="preserve">The option </w:t>
      </w:r>
      <w:r w:rsidR="008E4F88">
        <w:rPr>
          <w:lang w:val="en-GB"/>
        </w:rPr>
        <w:t>“</w:t>
      </w:r>
      <w:r w:rsidRPr="00155B02">
        <w:rPr>
          <w:lang w:val="en-GB"/>
        </w:rPr>
        <w:t>Split at regular expression</w:t>
      </w:r>
      <w:r w:rsidR="00E6350C" w:rsidRPr="00155B02">
        <w:rPr>
          <w:lang w:val="en-GB"/>
        </w:rPr>
        <w:t>“</w:t>
      </w:r>
      <w:r w:rsidRPr="00155B02">
        <w:rPr>
          <w:lang w:val="en-GB"/>
        </w:rPr>
        <w:t xml:space="preserve"> allows the input of any desired expression, according to which text will be distributed into the events. For instance, the expression [\.\?] for the text above would deliver the following result:</w:t>
      </w:r>
    </w:p>
    <w:p w14:paraId="04554BD9" w14:textId="77777777" w:rsidR="000959A2" w:rsidRPr="00155B02" w:rsidRDefault="002B43A4">
      <w:pPr>
        <w:pStyle w:val="Standard-BlockCharCharChar"/>
        <w:spacing w:line="100" w:lineRule="atLeast"/>
        <w:rPr>
          <w:lang w:val="en-GB"/>
        </w:rPr>
      </w:pPr>
      <w:r>
        <w:rPr>
          <w:lang w:val="en-GB"/>
        </w:rPr>
        <w:pict w14:anchorId="56D87802">
          <v:shape id="_x0000_i1083" type="#_x0000_t75" style="width:468pt;height:36pt" filled="t">
            <v:fill color2="black"/>
            <v:imagedata r:id="rId110" o:title=""/>
          </v:shape>
        </w:pict>
      </w:r>
    </w:p>
    <w:p w14:paraId="280270F8" w14:textId="77777777" w:rsidR="000959A2" w:rsidRPr="00155B02" w:rsidRDefault="000959A2">
      <w:pPr>
        <w:pStyle w:val="Standard-BlockCharCharChar"/>
        <w:ind w:left="567" w:hanging="567"/>
        <w:rPr>
          <w:lang w:val="en-GB"/>
        </w:rPr>
      </w:pPr>
      <w:r w:rsidRPr="00155B02">
        <w:rPr>
          <w:lang w:val="en-GB"/>
        </w:rPr>
        <w:t xml:space="preserve">10. </w:t>
      </w:r>
      <w:r w:rsidRPr="007C3D5E">
        <w:rPr>
          <w:kern w:val="0"/>
          <w:szCs w:val="24"/>
          <w:shd w:val="clear" w:color="auto" w:fill="D9D9D9"/>
          <w:lang w:val="en-US" w:eastAsia="de-DE" w:bidi="ar-SA"/>
        </w:rPr>
        <w:t>Tree Tagger Output</w:t>
      </w:r>
      <w:r w:rsidRPr="00155B02">
        <w:rPr>
          <w:lang w:val="en-GB"/>
        </w:rPr>
        <w:t>: imports a text file that contains Part-Of-Speech-Annotation, hence a word per line, as well as separated by tabs according to the Tree Tagger format (</w:t>
      </w:r>
      <w:hyperlink r:id="rId111" w:history="1">
        <w:r w:rsidRPr="00155B02">
          <w:rPr>
            <w:rStyle w:val="Hyperlink"/>
            <w:lang w:val="en-GB"/>
          </w:rPr>
          <w:t>http://www.ims.uni-stuttgart.de/projekte/corplex/TreeTagger/</w:t>
        </w:r>
      </w:hyperlink>
      <w:r w:rsidRPr="00155B02">
        <w:rPr>
          <w:lang w:val="en-GB"/>
        </w:rPr>
        <w:t>) i.e.:</w:t>
      </w:r>
    </w:p>
    <w:p w14:paraId="29EFC87B" w14:textId="77777777" w:rsidR="000959A2" w:rsidRPr="00155B02" w:rsidRDefault="002B43A4">
      <w:pPr>
        <w:pStyle w:val="Standard-BlockCharCharChar"/>
        <w:spacing w:line="100" w:lineRule="atLeast"/>
        <w:ind w:left="567" w:hanging="567"/>
        <w:jc w:val="center"/>
        <w:rPr>
          <w:lang w:val="en-GB"/>
        </w:rPr>
      </w:pPr>
      <w:r>
        <w:rPr>
          <w:lang w:val="en-GB"/>
        </w:rPr>
        <w:lastRenderedPageBreak/>
        <w:pict w14:anchorId="4980D09F">
          <v:shape id="_x0000_i1084" type="#_x0000_t75" style="width:142.5pt;height:159pt" filled="t">
            <v:fill color2="black"/>
            <v:imagedata r:id="rId112" o:title=""/>
          </v:shape>
        </w:pict>
      </w:r>
    </w:p>
    <w:p w14:paraId="4217F006" w14:textId="4E5E6A68" w:rsidR="000959A2" w:rsidRPr="00155B02" w:rsidRDefault="000959A2">
      <w:pPr>
        <w:pStyle w:val="Standard-BlockCharCharChar"/>
        <w:ind w:left="567" w:hanging="567"/>
        <w:rPr>
          <w:lang w:val="en-GB"/>
        </w:rPr>
      </w:pPr>
      <w:r w:rsidRPr="00155B02">
        <w:rPr>
          <w:lang w:val="en-GB"/>
        </w:rPr>
        <w:tab/>
      </w:r>
      <w:r w:rsidRPr="00155B02">
        <w:rPr>
          <w:lang w:val="en-GB"/>
        </w:rPr>
        <w:tab/>
        <w:t xml:space="preserve">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w:t>
      </w:r>
      <w:r w:rsidR="00A96D14">
        <w:rPr>
          <w:lang w:val="en-GB"/>
        </w:rPr>
        <w:t>“</w:t>
      </w:r>
      <w:r w:rsidRPr="00155B02">
        <w:rPr>
          <w:lang w:val="en-GB"/>
        </w:rPr>
        <w:t>X</w:t>
      </w:r>
      <w:r w:rsidR="00E6350C" w:rsidRPr="00155B02">
        <w:rPr>
          <w:lang w:val="en-GB"/>
        </w:rPr>
        <w:t>“</w:t>
      </w:r>
      <w:r w:rsidRPr="00155B02">
        <w:rPr>
          <w:lang w:val="en-GB"/>
        </w:rPr>
        <w:t>. Every word is placed in a separate event:</w:t>
      </w:r>
    </w:p>
    <w:p w14:paraId="18EF93DB" w14:textId="77777777" w:rsidR="000959A2" w:rsidRPr="00155B02" w:rsidRDefault="002B43A4">
      <w:pPr>
        <w:pStyle w:val="Standard-BlockCharCharChar"/>
        <w:spacing w:line="100" w:lineRule="atLeast"/>
        <w:ind w:left="567" w:hanging="567"/>
        <w:jc w:val="center"/>
        <w:rPr>
          <w:lang w:val="en-GB"/>
        </w:rPr>
      </w:pPr>
      <w:r>
        <w:rPr>
          <w:lang w:val="en-GB"/>
        </w:rPr>
        <w:pict w14:anchorId="6DD0532D">
          <v:shape id="_x0000_i1085" type="#_x0000_t75" style="width:319.5pt;height:66pt" filled="t">
            <v:fill color2="black"/>
            <v:imagedata r:id="rId113" o:title=""/>
          </v:shape>
        </w:pict>
      </w:r>
    </w:p>
    <w:p w14:paraId="5E5B56E7" w14:textId="68704C68" w:rsidR="000959A2" w:rsidRPr="00155B02" w:rsidRDefault="000959A2">
      <w:pPr>
        <w:pStyle w:val="Standard-BlockCharCharChar"/>
        <w:ind w:left="567" w:hanging="567"/>
        <w:rPr>
          <w:spacing w:val="-4"/>
          <w:lang w:val="en-GB"/>
        </w:rPr>
      </w:pPr>
      <w:r w:rsidRPr="00155B02">
        <w:rPr>
          <w:lang w:val="en-GB"/>
        </w:rPr>
        <w:t xml:space="preserve">11. </w:t>
      </w:r>
      <w:r w:rsidRPr="007C3D5E">
        <w:rPr>
          <w:kern w:val="0"/>
          <w:szCs w:val="24"/>
          <w:shd w:val="clear" w:color="auto" w:fill="D9D9D9"/>
          <w:lang w:val="en-US" w:eastAsia="de-DE" w:bidi="ar-SA"/>
        </w:rPr>
        <w:t>TEI file</w:t>
      </w:r>
      <w:r w:rsidRPr="00155B02">
        <w:rPr>
          <w:lang w:val="en-GB"/>
        </w:rPr>
        <w:t xml:space="preserve">: </w:t>
      </w:r>
      <w:r w:rsidRPr="00155B02">
        <w:rPr>
          <w:spacing w:val="-4"/>
          <w:lang w:val="en-GB"/>
        </w:rPr>
        <w:t xml:space="preserve">imports a transcription that is coded according to the guidelines of the Text Encoding Initiative (TEI) in XML (see Schmidt, Th. 2005: </w:t>
      </w:r>
      <w:r w:rsidRPr="00155B02">
        <w:rPr>
          <w:i/>
          <w:spacing w:val="-4"/>
          <w:lang w:val="en-GB"/>
        </w:rPr>
        <w:t>Time based data models and the TEI Guidelines for Transcriptions of Speech.</w:t>
      </w:r>
      <w:r w:rsidRPr="00155B02">
        <w:rPr>
          <w:spacing w:val="-4"/>
          <w:lang w:val="en-GB"/>
        </w:rPr>
        <w:t xml:space="preserve"> Arbeiten zur Mehrsprachigkeit, Serie B.). Select the transcription to be imported and click </w:t>
      </w:r>
      <w:r w:rsidR="00A96D14">
        <w:rPr>
          <w:spacing w:val="-4"/>
          <w:lang w:val="en-GB"/>
        </w:rPr>
        <w:t>“</w:t>
      </w:r>
      <w:r w:rsidRPr="00155B02">
        <w:rPr>
          <w:spacing w:val="-4"/>
          <w:lang w:val="en-GB"/>
        </w:rPr>
        <w:t>Open</w:t>
      </w:r>
      <w:r w:rsidR="00E6350C" w:rsidRPr="00155B02">
        <w:rPr>
          <w:spacing w:val="-4"/>
          <w:lang w:val="en-GB"/>
        </w:rPr>
        <w:t>“</w:t>
      </w:r>
      <w:r w:rsidRPr="00155B02">
        <w:rPr>
          <w:spacing w:val="-4"/>
          <w:lang w:val="en-GB"/>
        </w:rPr>
        <w:t xml:space="preserve">. After the conversion, a </w:t>
      </w:r>
      <w:r w:rsidR="00A96D14">
        <w:rPr>
          <w:spacing w:val="-4"/>
          <w:lang w:val="en-GB"/>
        </w:rPr>
        <w:t>“</w:t>
      </w:r>
      <w:r w:rsidRPr="00155B02">
        <w:rPr>
          <w:spacing w:val="-4"/>
          <w:lang w:val="en-GB"/>
        </w:rPr>
        <w:t>Cleanup-Dialog</w:t>
      </w:r>
      <w:ins w:id="108" w:author="Moritz Lautenbach" w:date="2014-04-15T11:35:00Z">
        <w:r w:rsidRPr="00155B02">
          <w:rPr>
            <w:spacing w:val="-4"/>
            <w:lang w:val="en-GB"/>
          </w:rPr>
          <w:t>ue</w:t>
        </w:r>
      </w:ins>
      <w:r w:rsidR="00E6350C" w:rsidRPr="00155B02">
        <w:rPr>
          <w:spacing w:val="-4"/>
          <w:lang w:val="en-GB"/>
        </w:rPr>
        <w:t>“</w:t>
      </w:r>
      <w:r w:rsidRPr="00155B02">
        <w:rPr>
          <w:spacing w:val="-4"/>
          <w:lang w:val="en-GB"/>
        </w:rPr>
        <w:t xml:space="preserve"> will allow you to clean the transcription up according to certain criteria (see </w:t>
      </w:r>
      <w:r w:rsidRPr="00A96D14">
        <w:rPr>
          <w:rStyle w:val="Menufunction"/>
        </w:rPr>
        <w:t>Transcription &gt; Cleanup...</w:t>
      </w:r>
      <w:r w:rsidRPr="00155B02">
        <w:rPr>
          <w:spacing w:val="-4"/>
          <w:lang w:val="en-GB"/>
        </w:rPr>
        <w:t xml:space="preserve">). Thereafter, the transcription will appear as a musical score in the </w:t>
      </w:r>
      <w:r w:rsidR="00C11634" w:rsidRPr="00155B02">
        <w:rPr>
          <w:spacing w:val="-4"/>
          <w:lang w:val="en-GB"/>
        </w:rPr>
        <w:t>Editor</w:t>
      </w:r>
      <w:r w:rsidRPr="00155B02">
        <w:rPr>
          <w:spacing w:val="-4"/>
          <w:lang w:val="en-GB"/>
        </w:rPr>
        <w:t>.</w:t>
      </w:r>
    </w:p>
    <w:p w14:paraId="391DB8EB" w14:textId="77777777" w:rsidR="000959A2" w:rsidRPr="00155B02" w:rsidRDefault="000959A2">
      <w:pPr>
        <w:pStyle w:val="Standard-BlockCharCharChar"/>
        <w:ind w:left="567" w:hanging="567"/>
        <w:rPr>
          <w:spacing w:val="-4"/>
          <w:lang w:val="en-GB"/>
        </w:rPr>
      </w:pPr>
      <w:r w:rsidRPr="00155B02">
        <w:rPr>
          <w:lang w:val="en-GB"/>
        </w:rPr>
        <w:t xml:space="preserve">12. </w:t>
      </w:r>
      <w:r w:rsidRPr="007C3D5E">
        <w:rPr>
          <w:kern w:val="0"/>
          <w:szCs w:val="24"/>
          <w:shd w:val="clear" w:color="auto" w:fill="D9D9D9"/>
          <w:lang w:val="en-US" w:eastAsia="de-DE" w:bidi="ar-SA"/>
        </w:rPr>
        <w:t>Import via XSL stylesheet</w:t>
      </w:r>
      <w:r w:rsidRPr="00155B02">
        <w:rPr>
          <w:lang w:val="en-GB"/>
        </w:rPr>
        <w:t xml:space="preserve">: </w:t>
      </w:r>
      <w:r w:rsidRPr="00155B02">
        <w:rPr>
          <w:spacing w:val="-4"/>
          <w:lang w:val="en-GB"/>
        </w:rPr>
        <w:t>imports an XML file in any desired format by applying a suitable XSL stylesheet that transforms the original format into a</w:t>
      </w:r>
      <w:ins w:id="109" w:author="Moritz Lautenbach" w:date="2014-04-15T11:35:00Z">
        <w:r w:rsidRPr="00155B02">
          <w:rPr>
            <w:spacing w:val="-4"/>
            <w:lang w:val="en-GB"/>
          </w:rPr>
          <w:t>n</w:t>
        </w:r>
      </w:ins>
      <w:r w:rsidRPr="00155B02">
        <w:rPr>
          <w:spacing w:val="-4"/>
          <w:lang w:val="en-GB"/>
        </w:rPr>
        <w:t xml:space="preserve"> EXMARaLDA basic transcription. After selecting the file to be imported, you will be asked to specify such an XSL stylesheet:</w:t>
      </w:r>
    </w:p>
    <w:p w14:paraId="30AE7DBD" w14:textId="77777777" w:rsidR="000959A2" w:rsidRPr="00155B02" w:rsidRDefault="002B43A4">
      <w:pPr>
        <w:pStyle w:val="Standard-BlockCharCharChar"/>
        <w:spacing w:line="100" w:lineRule="atLeast"/>
        <w:ind w:left="567" w:hanging="567"/>
        <w:jc w:val="center"/>
        <w:rPr>
          <w:spacing w:val="-4"/>
          <w:lang w:val="en-GB"/>
        </w:rPr>
      </w:pPr>
      <w:r>
        <w:rPr>
          <w:lang w:val="en-GB"/>
        </w:rPr>
        <w:pict w14:anchorId="6C13E95E">
          <v:shape id="_x0000_i1086" type="#_x0000_t75" style="width:408pt;height:54pt" filled="t">
            <v:fill color2="black"/>
            <v:imagedata r:id="rId114" o:title=""/>
          </v:shape>
        </w:pict>
      </w:r>
    </w:p>
    <w:p w14:paraId="5F85139B" w14:textId="77777777" w:rsidR="000959A2" w:rsidRPr="00155B02" w:rsidRDefault="000959A2">
      <w:pPr>
        <w:pStyle w:val="Standard-BlockCharCharChar"/>
        <w:spacing w:line="100" w:lineRule="atLeast"/>
        <w:ind w:left="567" w:hanging="567"/>
        <w:rPr>
          <w:spacing w:val="-4"/>
          <w:lang w:val="en-GB"/>
        </w:rPr>
      </w:pPr>
      <w:r w:rsidRPr="00155B02">
        <w:rPr>
          <w:spacing w:val="-4"/>
          <w:lang w:val="en-GB"/>
        </w:rPr>
        <w:tab/>
        <w:t>The name of the stylesheet will be saved for the next import.</w:t>
      </w:r>
    </w:p>
    <w:bookmarkEnd w:id="106"/>
    <w:p w14:paraId="42BBF805" w14:textId="680D42B9" w:rsidR="000959A2" w:rsidRPr="00155B02" w:rsidRDefault="000959A2">
      <w:pPr>
        <w:pStyle w:val="Standard-BlockCharCharChar"/>
        <w:ind w:left="567" w:hanging="567"/>
        <w:rPr>
          <w:lang w:val="en-GB"/>
        </w:rPr>
      </w:pPr>
      <w:r w:rsidRPr="00155B02">
        <w:rPr>
          <w:lang w:val="en-GB"/>
        </w:rPr>
        <w:t xml:space="preserve">13. </w:t>
      </w:r>
      <w:r w:rsidRPr="007C3D5E">
        <w:rPr>
          <w:kern w:val="0"/>
          <w:szCs w:val="24"/>
          <w:shd w:val="clear" w:color="auto" w:fill="D9D9D9"/>
          <w:lang w:val="en-US" w:eastAsia="de-DE" w:bidi="ar-SA"/>
        </w:rPr>
        <w:t>HIAT-DOS file</w:t>
      </w:r>
      <w:r w:rsidRPr="00155B02">
        <w:rPr>
          <w:lang w:val="en-GB"/>
        </w:rPr>
        <w:t xml:space="preserve">: </w:t>
      </w:r>
      <w:r w:rsidR="00A96D14">
        <w:rPr>
          <w:lang w:val="en-GB"/>
        </w:rPr>
        <w:t>“</w:t>
      </w:r>
      <w:r w:rsidRPr="00155B02">
        <w:rPr>
          <w:lang w:val="en-GB"/>
        </w:rPr>
        <w:t>imports</w:t>
      </w:r>
      <w:r w:rsidR="00E6350C" w:rsidRPr="00155B02">
        <w:rPr>
          <w:lang w:val="en-GB"/>
        </w:rPr>
        <w:t>“</w:t>
      </w:r>
      <w:r w:rsidRPr="00155B02">
        <w:rPr>
          <w:lang w:val="en-GB"/>
        </w:rPr>
        <w:t xml:space="preserve"> HIAT-DOS files. Please note that the quotation marks around the word </w:t>
      </w:r>
      <w:r w:rsidR="00A96D14">
        <w:rPr>
          <w:lang w:val="en-GB"/>
        </w:rPr>
        <w:t>“</w:t>
      </w:r>
      <w:r w:rsidRPr="00155B02">
        <w:rPr>
          <w:lang w:val="en-GB"/>
        </w:rPr>
        <w:t>import</w:t>
      </w:r>
      <w:r w:rsidR="00E6350C" w:rsidRPr="00155B02">
        <w:rPr>
          <w:lang w:val="en-GB"/>
        </w:rPr>
        <w:t>“</w:t>
      </w:r>
      <w:r w:rsidRPr="00155B02">
        <w:rPr>
          <w:lang w:val="en-GB"/>
        </w:rPr>
        <w:t xml:space="preserve"> are supposed to raise awareness to an important circumstance:</w:t>
      </w:r>
    </w:p>
    <w:p w14:paraId="4026C24A" w14:textId="168F95D3" w:rsidR="000959A2" w:rsidRPr="00155B02" w:rsidDel="003B6F61" w:rsidRDefault="000959A2">
      <w:pPr>
        <w:pStyle w:val="Aufzhlungszeichen1"/>
        <w:numPr>
          <w:ilvl w:val="0"/>
          <w:numId w:val="13"/>
        </w:numPr>
        <w:tabs>
          <w:tab w:val="clear" w:pos="360"/>
          <w:tab w:val="left" w:pos="964"/>
        </w:tabs>
        <w:rPr>
          <w:del w:id="110" w:author="Moritz Lautenbach" w:date="2014-04-15T11:36:00Z"/>
          <w:lang w:val="en-GB"/>
        </w:rPr>
        <w:pPrChange w:id="111" w:author="Moritz Lautenbach" w:date="2014-04-15T11:38:00Z">
          <w:pPr>
            <w:pStyle w:val="Aufzhlungszeichen1"/>
            <w:tabs>
              <w:tab w:val="clear" w:pos="360"/>
              <w:tab w:val="left" w:pos="964"/>
            </w:tabs>
            <w:ind w:left="964" w:hanging="482"/>
          </w:pPr>
        </w:pPrChange>
      </w:pPr>
      <w:r w:rsidRPr="00155B02">
        <w:rPr>
          <w:lang w:val="en-GB"/>
        </w:rPr>
        <w:t xml:space="preserve">In essence, it is </w:t>
      </w:r>
      <w:r w:rsidRPr="00155B02">
        <w:rPr>
          <w:u w:val="single"/>
          <w:lang w:val="en-GB"/>
        </w:rPr>
        <w:t>not possible</w:t>
      </w:r>
      <w:r w:rsidRPr="00155B02">
        <w:rPr>
          <w:lang w:val="en-GB"/>
        </w:rPr>
        <w:t xml:space="preserve"> to find a perfect EXMARaLDA correspondence for a given HIAT-DOS date. The </w:t>
      </w:r>
      <w:r w:rsidR="00007CB6" w:rsidRPr="00155B02">
        <w:rPr>
          <w:lang w:val="en-GB"/>
        </w:rPr>
        <w:t>„</w:t>
      </w:r>
      <w:r w:rsidRPr="00155B02">
        <w:rPr>
          <w:lang w:val="en-GB"/>
        </w:rPr>
        <w:t>import</w:t>
      </w:r>
      <w:r w:rsidR="00E6350C" w:rsidRPr="00155B02">
        <w:rPr>
          <w:lang w:val="en-GB"/>
        </w:rPr>
        <w:t>“</w:t>
      </w:r>
      <w:r w:rsidRPr="00155B02">
        <w:rPr>
          <w:lang w:val="en-GB"/>
        </w:rPr>
        <w:t xml:space="preserve"> function only supplies a rough version that normally needs to be edited manually afterwards.</w:t>
      </w:r>
      <w:r w:rsidR="0076762B">
        <w:rPr>
          <w:lang w:val="en-GB"/>
        </w:rPr>
        <w:t xml:space="preserve"> </w:t>
      </w:r>
    </w:p>
    <w:p w14:paraId="29F86EFF" w14:textId="2A8284E3" w:rsidR="000959A2" w:rsidRPr="00155B02" w:rsidRDefault="000959A2">
      <w:pPr>
        <w:pStyle w:val="Aufzhlungszeichen1"/>
        <w:numPr>
          <w:ilvl w:val="0"/>
          <w:numId w:val="13"/>
        </w:numPr>
        <w:tabs>
          <w:tab w:val="clear" w:pos="360"/>
          <w:tab w:val="left" w:pos="964"/>
        </w:tabs>
        <w:rPr>
          <w:spacing w:val="-6"/>
          <w:lang w:val="en-GB"/>
        </w:rPr>
        <w:pPrChange w:id="112" w:author="Moritz Lautenbach" w:date="2014-04-15T11:38:00Z">
          <w:pPr>
            <w:pStyle w:val="Aufzhlungszeichen1"/>
            <w:tabs>
              <w:tab w:val="clear" w:pos="360"/>
              <w:tab w:val="left" w:pos="964"/>
            </w:tabs>
            <w:ind w:left="964" w:hanging="482"/>
          </w:pPr>
        </w:pPrChange>
      </w:pPr>
      <w:r w:rsidRPr="00155B02">
        <w:rPr>
          <w:spacing w:val="-4"/>
          <w:lang w:val="en-GB"/>
        </w:rPr>
        <w:t>The function was developed for</w:t>
      </w:r>
      <w:del w:id="113" w:author="Moritz Lautenbach" w:date="2014-04-14T16:32:00Z">
        <w:r w:rsidRPr="00155B02" w:rsidDel="002C595A">
          <w:rPr>
            <w:spacing w:val="-4"/>
            <w:lang w:val="en-GB"/>
          </w:rPr>
          <w:delText xml:space="preserve">  </w:delText>
        </w:r>
      </w:del>
      <w:ins w:id="114" w:author="Moritz Lautenbach" w:date="2014-04-16T13:30:00Z">
        <w:r w:rsidRPr="00155B02">
          <w:rPr>
            <w:spacing w:val="-4"/>
            <w:lang w:val="en-GB"/>
          </w:rPr>
          <w:t xml:space="preserve"> </w:t>
        </w:r>
      </w:ins>
      <w:ins w:id="115" w:author="Moritz Lautenbach" w:date="2014-04-14T16:32:00Z">
        <w:r w:rsidRPr="00155B02">
          <w:rPr>
            <w:spacing w:val="-4"/>
            <w:lang w:val="en-GB"/>
          </w:rPr>
          <w:t xml:space="preserve"> </w:t>
        </w:r>
      </w:ins>
      <w:r w:rsidRPr="00155B02">
        <w:rPr>
          <w:spacing w:val="-4"/>
          <w:lang w:val="en-GB"/>
        </w:rPr>
        <w:t xml:space="preserve">HIAT-DOS files </w:t>
      </w:r>
      <w:r w:rsidRPr="00155B02">
        <w:rPr>
          <w:bCs/>
          <w:spacing w:val="-4"/>
          <w:lang w:val="en-GB"/>
        </w:rPr>
        <w:t>at the Special Research Centre on Multilingualism</w:t>
      </w:r>
      <w:del w:id="116" w:author="Moritz Lautenbach" w:date="2014-04-14T16:32:00Z">
        <w:r w:rsidRPr="00155B02" w:rsidDel="002C595A">
          <w:rPr>
            <w:bCs/>
            <w:spacing w:val="-4"/>
            <w:lang w:val="en-GB"/>
          </w:rPr>
          <w:delText xml:space="preserve"> </w:delText>
        </w:r>
        <w:r w:rsidRPr="00155B02" w:rsidDel="002C595A">
          <w:rPr>
            <w:spacing w:val="-4"/>
            <w:lang w:val="en-GB"/>
          </w:rPr>
          <w:delText xml:space="preserve"> </w:delText>
        </w:r>
      </w:del>
      <w:ins w:id="117" w:author="Moritz Lautenbach" w:date="2014-04-16T13:30:00Z">
        <w:r w:rsidRPr="00155B02">
          <w:rPr>
            <w:bCs/>
            <w:spacing w:val="-4"/>
            <w:lang w:val="en-GB"/>
          </w:rPr>
          <w:t xml:space="preserve"> </w:t>
        </w:r>
      </w:ins>
      <w:r w:rsidRPr="00155B02">
        <w:rPr>
          <w:spacing w:val="-4"/>
          <w:lang w:val="en-GB"/>
        </w:rPr>
        <w:t xml:space="preserve">of the University of Hamburg. This explains the replacement rules for Scandinavian special characters, for example. The HIAT-DOS files created at the Special Research Centre neither work with intonation tiers, nor with underlining. </w:t>
      </w:r>
      <w:r w:rsidRPr="00155B02">
        <w:rPr>
          <w:spacing w:val="-6"/>
          <w:lang w:val="en-GB"/>
        </w:rPr>
        <w:t xml:space="preserve">Therefore, we have no experience as to what happens to these elements when </w:t>
      </w:r>
      <w:r w:rsidR="0076762B">
        <w:rPr>
          <w:spacing w:val="-6"/>
          <w:lang w:val="en-GB"/>
        </w:rPr>
        <w:t>“</w:t>
      </w:r>
      <w:r w:rsidRPr="00155B02">
        <w:rPr>
          <w:spacing w:val="-6"/>
          <w:lang w:val="en-GB"/>
        </w:rPr>
        <w:t>imported</w:t>
      </w:r>
      <w:r w:rsidR="00E6350C" w:rsidRPr="00155B02">
        <w:rPr>
          <w:spacing w:val="-6"/>
          <w:lang w:val="en-GB"/>
        </w:rPr>
        <w:t>“</w:t>
      </w:r>
      <w:r w:rsidRPr="00155B02">
        <w:rPr>
          <w:spacing w:val="-6"/>
          <w:lang w:val="en-GB"/>
        </w:rPr>
        <w:t>.</w:t>
      </w:r>
    </w:p>
    <w:p w14:paraId="7B5F80E4"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52ECBD73">
          <v:shape id="_x0000_i1087" type="#_x0000_t75" style="width:3in;height:184.5pt" filled="t">
            <v:fill color2="black"/>
            <v:imagedata r:id="rId115" o:title=""/>
          </v:shape>
        </w:pict>
      </w:r>
    </w:p>
    <w:p w14:paraId="5C83D2D7" w14:textId="40C6724B" w:rsidR="000959A2" w:rsidRPr="00155B02" w:rsidRDefault="000959A2">
      <w:pPr>
        <w:pStyle w:val="Standard-BlockCharCharChar"/>
        <w:rPr>
          <w:lang w:val="en-GB"/>
        </w:rPr>
      </w:pPr>
      <w:r w:rsidRPr="00155B02">
        <w:rPr>
          <w:lang w:val="en-GB"/>
        </w:rPr>
        <w:tab/>
        <w:t xml:space="preserve">In order to </w:t>
      </w:r>
      <w:r w:rsidR="0076762B">
        <w:rPr>
          <w:lang w:val="en-GB"/>
        </w:rPr>
        <w:t>“</w:t>
      </w:r>
      <w:r w:rsidRPr="00155B02">
        <w:rPr>
          <w:lang w:val="en-GB"/>
        </w:rPr>
        <w:t>import</w:t>
      </w:r>
      <w:r w:rsidR="00E6350C" w:rsidRPr="00155B02">
        <w:rPr>
          <w:lang w:val="en-GB"/>
        </w:rPr>
        <w:t>“</w:t>
      </w:r>
      <w:r w:rsidRPr="00155B02">
        <w:rPr>
          <w:lang w:val="en-GB"/>
        </w:rPr>
        <w:t xml:space="preserve"> a HIAT-DOS file, fill in the following field:</w:t>
      </w:r>
    </w:p>
    <w:p w14:paraId="483C63D0" w14:textId="556FDD54" w:rsidR="000959A2" w:rsidRPr="00155B02" w:rsidRDefault="000959A2" w:rsidP="001A3D35">
      <w:pPr>
        <w:pStyle w:val="Aufzhlungszeichen1"/>
        <w:numPr>
          <w:ilvl w:val="0"/>
          <w:numId w:val="13"/>
        </w:numPr>
        <w:tabs>
          <w:tab w:val="clear" w:pos="360"/>
          <w:tab w:val="left" w:pos="964"/>
        </w:tabs>
        <w:ind w:left="993" w:hanging="273"/>
        <w:rPr>
          <w:lang w:val="en-GB"/>
        </w:rPr>
        <w:pPrChange w:id="118" w:author="Moritz Lautenbach" w:date="2014-04-15T11:38:00Z">
          <w:pPr>
            <w:pStyle w:val="Aufzhlungszeichen1"/>
            <w:tabs>
              <w:tab w:val="clear" w:pos="360"/>
              <w:tab w:val="left" w:pos="964"/>
            </w:tabs>
            <w:ind w:left="964" w:hanging="482"/>
          </w:pPr>
        </w:pPrChange>
      </w:pPr>
      <w:ins w:id="119" w:author="Moritz Lautenbach" w:date="2014-04-16T13:30:00Z">
        <w:r w:rsidRPr="00155B02">
          <w:rPr>
            <w:lang w:val="en-GB"/>
          </w:rPr>
          <w:t xml:space="preserve"> </w:t>
        </w:r>
      </w:ins>
      <w:r w:rsidRPr="001A3D35">
        <w:rPr>
          <w:kern w:val="0"/>
          <w:szCs w:val="24"/>
          <w:shd w:val="clear" w:color="auto" w:fill="D9D9D9"/>
          <w:lang w:val="en-US" w:eastAsia="de-DE" w:bidi="ar-SA"/>
        </w:rPr>
        <w:t>Transcript file:</w:t>
      </w:r>
      <w:r w:rsidRPr="00155B02">
        <w:rPr>
          <w:lang w:val="en-GB"/>
        </w:rPr>
        <w:t xml:space="preserve"> This is the file with the actual transcription text. Normally, HIAT-DOS gives these files the file ending </w:t>
      </w:r>
      <w:r w:rsidR="0076762B">
        <w:rPr>
          <w:lang w:val="en-GB"/>
        </w:rPr>
        <w:t>“</w:t>
      </w:r>
      <w:r w:rsidRPr="00155B02">
        <w:rPr>
          <w:lang w:val="en-GB"/>
        </w:rPr>
        <w:t>.dat</w:t>
      </w:r>
      <w:r w:rsidR="00E6350C" w:rsidRPr="00155B02">
        <w:rPr>
          <w:lang w:val="en-GB"/>
        </w:rPr>
        <w:t>“</w:t>
      </w:r>
      <w:r w:rsidRPr="00155B02">
        <w:rPr>
          <w:lang w:val="en-GB"/>
        </w:rPr>
        <w:t xml:space="preserve">. Click </w:t>
      </w:r>
      <w:r w:rsidR="0076762B">
        <w:rPr>
          <w:lang w:val="en-GB"/>
        </w:rPr>
        <w:t>“</w:t>
      </w:r>
      <w:r w:rsidRPr="0076762B">
        <w:rPr>
          <w:lang w:val="en-GB"/>
        </w:rPr>
        <w:t>Browse...</w:t>
      </w:r>
      <w:r w:rsidR="0076762B">
        <w:rPr>
          <w:lang w:val="en-GB"/>
        </w:rPr>
        <w:t>”</w:t>
      </w:r>
      <w:r w:rsidRPr="00155B02">
        <w:rPr>
          <w:lang w:val="en-GB"/>
        </w:rPr>
        <w:t xml:space="preserve"> to look for the file with the file dialogue. (Hint: The </w:t>
      </w:r>
      <w:r w:rsidR="00E94154">
        <w:rPr>
          <w:lang w:val="en-GB"/>
        </w:rPr>
        <w:t>“i</w:t>
      </w:r>
      <w:r w:rsidRPr="00155B02">
        <w:rPr>
          <w:lang w:val="en-GB"/>
        </w:rPr>
        <w:t>mport</w:t>
      </w:r>
      <w:r w:rsidR="00E6350C" w:rsidRPr="00155B02">
        <w:rPr>
          <w:lang w:val="en-GB"/>
        </w:rPr>
        <w:t>“</w:t>
      </w:r>
      <w:r w:rsidRPr="00155B02">
        <w:rPr>
          <w:lang w:val="en-GB"/>
        </w:rPr>
        <w:t xml:space="preserve"> result is a lot better, when using</w:t>
      </w:r>
      <w:del w:id="120" w:author="Moritz Lautenbach" w:date="2014-04-14T16:32:00Z">
        <w:r w:rsidRPr="00155B02" w:rsidDel="002C595A">
          <w:rPr>
            <w:lang w:val="en-GB"/>
          </w:rPr>
          <w:delText xml:space="preserve">  </w:delText>
        </w:r>
      </w:del>
      <w:ins w:id="121" w:author="Moritz Lautenbach" w:date="2014-04-16T13:30:00Z">
        <w:r w:rsidRPr="00155B02">
          <w:rPr>
            <w:lang w:val="en-GB"/>
          </w:rPr>
          <w:t xml:space="preserve"> </w:t>
        </w:r>
      </w:ins>
      <w:ins w:id="122" w:author="Moritz Lautenbach" w:date="2014-04-14T16:32:00Z">
        <w:r w:rsidRPr="00155B02">
          <w:rPr>
            <w:lang w:val="en-GB"/>
          </w:rPr>
          <w:t xml:space="preserve"> </w:t>
        </w:r>
      </w:ins>
      <w:r w:rsidRPr="00155B02">
        <w:rPr>
          <w:lang w:val="en-GB"/>
        </w:rPr>
        <w:t>HIAT-DOS files that do not contain line breaks yet.</w:t>
      </w:r>
    </w:p>
    <w:p w14:paraId="4FCDF702" w14:textId="434BA35B" w:rsidR="000959A2" w:rsidRPr="00155B02" w:rsidRDefault="000959A2" w:rsidP="001A3D35">
      <w:pPr>
        <w:pStyle w:val="Aufzhlungszeichen1"/>
        <w:numPr>
          <w:ilvl w:val="0"/>
          <w:numId w:val="13"/>
        </w:numPr>
        <w:tabs>
          <w:tab w:val="clear" w:pos="360"/>
          <w:tab w:val="left" w:pos="964"/>
        </w:tabs>
        <w:ind w:left="993" w:hanging="273"/>
        <w:rPr>
          <w:lang w:val="en-GB"/>
        </w:rPr>
        <w:pPrChange w:id="123" w:author="Moritz Lautenbach" w:date="2014-04-15T11:38:00Z">
          <w:pPr>
            <w:pStyle w:val="Aufzhlungszeichen1"/>
            <w:tabs>
              <w:tab w:val="clear" w:pos="360"/>
              <w:tab w:val="left" w:pos="964"/>
            </w:tabs>
            <w:ind w:left="964" w:hanging="482"/>
          </w:pPr>
        </w:pPrChange>
      </w:pPr>
      <w:ins w:id="124" w:author="Moritz Lautenbach" w:date="2014-04-16T13:30:00Z">
        <w:r w:rsidRPr="00155B02">
          <w:rPr>
            <w:lang w:val="en-GB"/>
          </w:rPr>
          <w:t xml:space="preserve"> </w:t>
        </w:r>
      </w:ins>
      <w:r w:rsidRPr="001A3D35">
        <w:rPr>
          <w:kern w:val="0"/>
          <w:szCs w:val="24"/>
          <w:shd w:val="clear" w:color="auto" w:fill="D9D9D9"/>
          <w:lang w:val="en-US" w:eastAsia="de-DE" w:bidi="ar-SA"/>
        </w:rPr>
        <w:t>Info file:</w:t>
      </w:r>
      <w:r w:rsidRPr="00155B02">
        <w:rPr>
          <w:lang w:val="en-GB"/>
        </w:rPr>
        <w:t xml:space="preserve"> This is the file that contains information from the transcription head. Normally, HIAT-DOS gives these files the file ending </w:t>
      </w:r>
      <w:r w:rsidR="000E0F98">
        <w:rPr>
          <w:lang w:val="en-GB"/>
        </w:rPr>
        <w:t>“</w:t>
      </w:r>
      <w:r w:rsidRPr="00155B02">
        <w:rPr>
          <w:lang w:val="en-GB"/>
        </w:rPr>
        <w:t>.inf</w:t>
      </w:r>
      <w:r w:rsidR="00E6350C" w:rsidRPr="00155B02">
        <w:rPr>
          <w:lang w:val="en-GB"/>
        </w:rPr>
        <w:t>“</w:t>
      </w:r>
      <w:r w:rsidRPr="00155B02">
        <w:rPr>
          <w:lang w:val="en-GB"/>
        </w:rPr>
        <w:t xml:space="preserve">. Click </w:t>
      </w:r>
      <w:r w:rsidR="000E0F98" w:rsidRPr="000E0F98">
        <w:rPr>
          <w:lang w:val="en-GB"/>
        </w:rPr>
        <w:t>“</w:t>
      </w:r>
      <w:r w:rsidRPr="000E0F98">
        <w:rPr>
          <w:lang w:val="en-GB"/>
          <w:rPrChange w:id="125" w:author="Moritz Lautenbach" w:date="2014-04-15T13:55:00Z">
            <w:rPr>
              <w:lang w:val="en-GB"/>
            </w:rPr>
          </w:rPrChange>
        </w:rPr>
        <w:t>Browse</w:t>
      </w:r>
      <w:r w:rsidRPr="000E0F98">
        <w:rPr>
          <w:lang w:val="en-GB"/>
        </w:rPr>
        <w:t>...</w:t>
      </w:r>
      <w:r w:rsidR="000E0F98">
        <w:rPr>
          <w:lang w:val="en-GB"/>
        </w:rPr>
        <w:t>”</w:t>
      </w:r>
      <w:r w:rsidRPr="00155B02">
        <w:rPr>
          <w:lang w:val="en-GB"/>
        </w:rPr>
        <w:t xml:space="preserve"> to look for the file with the file dialogue. Even if no file is selected, the </w:t>
      </w:r>
      <w:r w:rsidR="000E0F98">
        <w:rPr>
          <w:lang w:val="en-GB"/>
        </w:rPr>
        <w:t>“i</w:t>
      </w:r>
      <w:r w:rsidRPr="00155B02">
        <w:rPr>
          <w:lang w:val="en-GB"/>
        </w:rPr>
        <w:t>mport</w:t>
      </w:r>
      <w:r w:rsidR="00E6350C" w:rsidRPr="00155B02">
        <w:rPr>
          <w:lang w:val="en-GB"/>
        </w:rPr>
        <w:t>“</w:t>
      </w:r>
      <w:r w:rsidRPr="00155B02">
        <w:rPr>
          <w:lang w:val="en-GB"/>
        </w:rPr>
        <w:t xml:space="preserve"> can be carried out</w:t>
      </w:r>
      <w:r w:rsidR="000E0F98">
        <w:rPr>
          <w:lang w:val="en-GB"/>
        </w:rPr>
        <w:t xml:space="preserve"> – t</w:t>
      </w:r>
      <w:r w:rsidRPr="00155B02">
        <w:rPr>
          <w:lang w:val="en-GB"/>
        </w:rPr>
        <w:t>he transcription header will simply remain blank.</w:t>
      </w:r>
    </w:p>
    <w:p w14:paraId="2B89D667" w14:textId="02658CC0" w:rsidR="000959A2" w:rsidRPr="00155B02" w:rsidRDefault="000959A2" w:rsidP="001A3D35">
      <w:pPr>
        <w:pStyle w:val="Aufzhlungszeichen1"/>
        <w:numPr>
          <w:ilvl w:val="0"/>
          <w:numId w:val="13"/>
        </w:numPr>
        <w:tabs>
          <w:tab w:val="clear" w:pos="360"/>
          <w:tab w:val="left" w:pos="964"/>
        </w:tabs>
        <w:ind w:left="993" w:hanging="273"/>
        <w:rPr>
          <w:lang w:val="en-GB"/>
        </w:rPr>
        <w:pPrChange w:id="126" w:author="Moritz Lautenbach" w:date="2014-04-15T11:38:00Z">
          <w:pPr>
            <w:pStyle w:val="Aufzhlungszeichen1"/>
            <w:tabs>
              <w:tab w:val="clear" w:pos="360"/>
              <w:tab w:val="left" w:pos="964"/>
            </w:tabs>
            <w:ind w:left="964" w:hanging="482"/>
          </w:pPr>
        </w:pPrChange>
      </w:pPr>
      <w:ins w:id="127" w:author="Moritz Lautenbach" w:date="2014-04-16T13:30:00Z">
        <w:r w:rsidRPr="00155B02">
          <w:rPr>
            <w:lang w:val="en-GB"/>
          </w:rPr>
          <w:t xml:space="preserve"> </w:t>
        </w:r>
      </w:ins>
      <w:r w:rsidRPr="001A3D35">
        <w:rPr>
          <w:kern w:val="0"/>
          <w:szCs w:val="24"/>
          <w:shd w:val="clear" w:color="auto" w:fill="D9D9D9"/>
          <w:lang w:val="en-US" w:eastAsia="de-DE" w:bidi="ar-SA"/>
        </w:rPr>
        <w:t>Speakers file:</w:t>
      </w:r>
      <w:r w:rsidRPr="00155B02">
        <w:rPr>
          <w:lang w:val="en-GB"/>
        </w:rPr>
        <w:t xml:space="preserve"> This is the file that contains the names of the speakers. Normally, HIAT-DOS gives these files the file ending </w:t>
      </w:r>
      <w:r w:rsidR="000E0F98">
        <w:rPr>
          <w:lang w:val="en-GB"/>
        </w:rPr>
        <w:t>“</w:t>
      </w:r>
      <w:r w:rsidRPr="00155B02">
        <w:rPr>
          <w:lang w:val="en-GB"/>
        </w:rPr>
        <w:t>.sig</w:t>
      </w:r>
      <w:r w:rsidR="00E6350C" w:rsidRPr="00155B02">
        <w:rPr>
          <w:lang w:val="en-GB"/>
        </w:rPr>
        <w:t>“</w:t>
      </w:r>
      <w:r w:rsidRPr="00155B02">
        <w:rPr>
          <w:lang w:val="en-GB"/>
        </w:rPr>
        <w:t xml:space="preserve">. Click </w:t>
      </w:r>
      <w:r w:rsidR="000E0F98" w:rsidRPr="000E0F98">
        <w:rPr>
          <w:lang w:val="en-GB"/>
        </w:rPr>
        <w:t>“</w:t>
      </w:r>
      <w:r w:rsidR="000E0F98" w:rsidRPr="000E0F98">
        <w:rPr>
          <w:lang w:val="en-GB"/>
          <w:rPrChange w:id="128" w:author="Moritz Lautenbach" w:date="2014-04-15T13:55:00Z">
            <w:rPr>
              <w:lang w:val="en-GB"/>
            </w:rPr>
          </w:rPrChange>
        </w:rPr>
        <w:t>Browse</w:t>
      </w:r>
      <w:r w:rsidR="000E0F98" w:rsidRPr="000E0F98">
        <w:rPr>
          <w:lang w:val="en-GB"/>
        </w:rPr>
        <w:t>...</w:t>
      </w:r>
      <w:r w:rsidR="000E0F98">
        <w:rPr>
          <w:lang w:val="en-GB"/>
        </w:rPr>
        <w:t>”</w:t>
      </w:r>
      <w:r w:rsidRPr="00155B02">
        <w:rPr>
          <w:lang w:val="en-GB"/>
        </w:rPr>
        <w:t xml:space="preserve"> to look for the file with the file dialogue. Even if no file is selected, the </w:t>
      </w:r>
      <w:r w:rsidR="001A3D35">
        <w:rPr>
          <w:lang w:val="en-GB"/>
        </w:rPr>
        <w:t>“</w:t>
      </w:r>
      <w:r w:rsidRPr="00155B02">
        <w:rPr>
          <w:lang w:val="en-GB"/>
        </w:rPr>
        <w:t>import</w:t>
      </w:r>
      <w:r w:rsidR="00E6350C" w:rsidRPr="00155B02">
        <w:rPr>
          <w:lang w:val="en-GB"/>
        </w:rPr>
        <w:t>“</w:t>
      </w:r>
      <w:r w:rsidRPr="00155B02">
        <w:rPr>
          <w:lang w:val="en-GB"/>
        </w:rPr>
        <w:t xml:space="preserve"> can be carried out </w:t>
      </w:r>
      <w:ins w:id="129" w:author="Moritz Lautenbach" w:date="2014-04-15T11:40:00Z">
        <w:r w:rsidRPr="00155B02">
          <w:rPr>
            <w:lang w:val="en-GB"/>
          </w:rPr>
          <w:t>–</w:t>
        </w:r>
      </w:ins>
      <w:del w:id="130" w:author="Moritz Lautenbach" w:date="2014-04-15T11:40:00Z">
        <w:r w:rsidRPr="00155B02" w:rsidDel="00876DB3">
          <w:rPr>
            <w:lang w:val="en-GB"/>
          </w:rPr>
          <w:delText>-</w:delText>
        </w:r>
      </w:del>
      <w:r w:rsidRPr="00155B02">
        <w:rPr>
          <w:lang w:val="en-GB"/>
        </w:rPr>
        <w:t xml:space="preserve"> the speaker table will be generated automatically, speaker abbreviations and names can be added afterwards in the Partitur-</w:t>
      </w:r>
      <w:r w:rsidR="00C11634" w:rsidRPr="00155B02">
        <w:rPr>
          <w:lang w:val="en-GB"/>
        </w:rPr>
        <w:t>Editor</w:t>
      </w:r>
      <w:r w:rsidRPr="00155B02">
        <w:rPr>
          <w:lang w:val="en-GB"/>
        </w:rPr>
        <w:t>.</w:t>
      </w:r>
    </w:p>
    <w:p w14:paraId="61F2FC9E" w14:textId="77777777" w:rsidR="000959A2" w:rsidRPr="00155B02" w:rsidRDefault="000959A2" w:rsidP="001A3D35">
      <w:pPr>
        <w:pStyle w:val="Aufzhlungszeichen1"/>
        <w:numPr>
          <w:ilvl w:val="0"/>
          <w:numId w:val="13"/>
        </w:numPr>
        <w:tabs>
          <w:tab w:val="clear" w:pos="360"/>
          <w:tab w:val="left" w:pos="964"/>
        </w:tabs>
        <w:ind w:left="993" w:hanging="273"/>
        <w:rPr>
          <w:lang w:val="en-GB"/>
        </w:rPr>
        <w:pPrChange w:id="131" w:author="Moritz Lautenbach" w:date="2014-04-15T11:38:00Z">
          <w:pPr>
            <w:pStyle w:val="Aufzhlungszeichen1"/>
            <w:tabs>
              <w:tab w:val="clear" w:pos="360"/>
              <w:tab w:val="left" w:pos="964"/>
            </w:tabs>
            <w:ind w:left="964" w:hanging="482"/>
          </w:pPr>
        </w:pPrChange>
      </w:pPr>
      <w:ins w:id="132" w:author="Moritz Lautenbach" w:date="2014-04-16T13:30:00Z">
        <w:r w:rsidRPr="00155B02">
          <w:rPr>
            <w:lang w:val="en-GB"/>
          </w:rPr>
          <w:t xml:space="preserve"> </w:t>
        </w:r>
      </w:ins>
      <w:r w:rsidRPr="001A3D35">
        <w:rPr>
          <w:kern w:val="0"/>
          <w:szCs w:val="24"/>
          <w:shd w:val="clear" w:color="auto" w:fill="D9D9D9"/>
          <w:lang w:val="en-US" w:eastAsia="de-DE" w:bidi="ar-SA"/>
        </w:rPr>
        <w:t>Method for calculating synchronisation points:</w:t>
      </w:r>
      <w:r w:rsidRPr="00155B02">
        <w:rPr>
          <w:lang w:val="en-GB"/>
        </w:rPr>
        <w:t xml:space="preserve"> 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41D21303" w14:textId="178617D9" w:rsidR="000959A2" w:rsidRPr="00155B02" w:rsidRDefault="000959A2" w:rsidP="001A3D35">
      <w:pPr>
        <w:pStyle w:val="Aufzhlungszeichen1"/>
        <w:numPr>
          <w:ilvl w:val="0"/>
          <w:numId w:val="13"/>
        </w:numPr>
        <w:tabs>
          <w:tab w:val="clear" w:pos="360"/>
          <w:tab w:val="left" w:pos="964"/>
        </w:tabs>
        <w:ind w:left="993" w:hanging="273"/>
        <w:rPr>
          <w:lang w:val="en-GB"/>
        </w:rPr>
        <w:pPrChange w:id="133" w:author="Moritz Lautenbach" w:date="2014-04-15T11:38:00Z">
          <w:pPr>
            <w:pStyle w:val="Aufzhlungszeichen1"/>
            <w:tabs>
              <w:tab w:val="clear" w:pos="360"/>
              <w:tab w:val="left" w:pos="964"/>
            </w:tabs>
            <w:ind w:left="964" w:hanging="482"/>
          </w:pPr>
        </w:pPrChange>
      </w:pPr>
      <w:ins w:id="134" w:author="Moritz Lautenbach" w:date="2014-04-16T13:30:00Z">
        <w:r w:rsidRPr="00155B02">
          <w:rPr>
            <w:lang w:val="en-GB"/>
          </w:rPr>
          <w:t xml:space="preserve"> </w:t>
        </w:r>
      </w:ins>
      <w:r w:rsidRPr="001A3D35">
        <w:rPr>
          <w:kern w:val="0"/>
          <w:szCs w:val="24"/>
          <w:shd w:val="clear" w:color="auto" w:fill="D9D9D9"/>
          <w:lang w:val="en-US" w:eastAsia="de-DE" w:bidi="ar-SA"/>
        </w:rPr>
        <w:t>Remove holes (after manual wrap):</w:t>
      </w:r>
      <w:r w:rsidRPr="00155B02">
        <w:rPr>
          <w:lang w:val="en-GB"/>
        </w:rPr>
        <w:t xml:space="preserve"> This (time consuming) method is recommended if you would like to </w:t>
      </w:r>
      <w:r w:rsidR="001A3D35">
        <w:rPr>
          <w:lang w:val="en-GB"/>
        </w:rPr>
        <w:t>“</w:t>
      </w:r>
      <w:r w:rsidRPr="00155B02">
        <w:rPr>
          <w:lang w:val="en-GB"/>
        </w:rPr>
        <w:t>import</w:t>
      </w:r>
      <w:r w:rsidR="00E6350C" w:rsidRPr="00155B02">
        <w:rPr>
          <w:lang w:val="en-GB"/>
        </w:rPr>
        <w:t>“</w:t>
      </w:r>
      <w:r w:rsidRPr="00155B02">
        <w:rPr>
          <w:lang w:val="en-GB"/>
        </w:rPr>
        <w:t xml:space="preserve"> a</w:t>
      </w:r>
      <w:del w:id="135" w:author="Moritz Lautenbach" w:date="2014-04-14T16:32:00Z">
        <w:r w:rsidRPr="00155B02" w:rsidDel="002C595A">
          <w:rPr>
            <w:lang w:val="en-GB"/>
          </w:rPr>
          <w:delText xml:space="preserve">  </w:delText>
        </w:r>
      </w:del>
      <w:ins w:id="136" w:author="Moritz Lautenbach" w:date="2014-04-16T13:30:00Z">
        <w:r w:rsidRPr="00155B02">
          <w:rPr>
            <w:lang w:val="en-GB"/>
          </w:rPr>
          <w:t xml:space="preserve"> </w:t>
        </w:r>
      </w:ins>
      <w:ins w:id="137" w:author="Moritz Lautenbach" w:date="2014-04-14T16:32:00Z">
        <w:r w:rsidRPr="00155B02">
          <w:rPr>
            <w:lang w:val="en-GB"/>
          </w:rPr>
          <w:t xml:space="preserve"> </w:t>
        </w:r>
      </w:ins>
      <w:r w:rsidRPr="00155B02">
        <w:rPr>
          <w:lang w:val="en-GB"/>
        </w:rPr>
        <w:t>HIAT-DOS file with an afterwards edited line break.</w:t>
      </w:r>
    </w:p>
    <w:p w14:paraId="33303D39" w14:textId="1A57E157" w:rsidR="000959A2" w:rsidRPr="00155B02" w:rsidRDefault="000959A2" w:rsidP="001A3D35">
      <w:pPr>
        <w:pStyle w:val="Aufzhlungszeichen1"/>
        <w:numPr>
          <w:ilvl w:val="0"/>
          <w:numId w:val="13"/>
        </w:numPr>
        <w:tabs>
          <w:tab w:val="clear" w:pos="360"/>
          <w:tab w:val="left" w:pos="964"/>
        </w:tabs>
        <w:ind w:left="993" w:hanging="273"/>
        <w:rPr>
          <w:lang w:val="en-GB"/>
        </w:rPr>
        <w:pPrChange w:id="138" w:author="Moritz Lautenbach" w:date="2014-04-15T11:38:00Z">
          <w:pPr>
            <w:pStyle w:val="Aufzhlungszeichen1"/>
            <w:tabs>
              <w:tab w:val="clear" w:pos="360"/>
              <w:tab w:val="left" w:pos="964"/>
            </w:tabs>
            <w:ind w:left="964" w:hanging="482"/>
          </w:pPr>
        </w:pPrChange>
      </w:pPr>
      <w:ins w:id="139" w:author="Moritz Lautenbach" w:date="2014-04-16T13:30:00Z">
        <w:r w:rsidRPr="00155B02">
          <w:rPr>
            <w:lang w:val="en-GB"/>
          </w:rPr>
          <w:t xml:space="preserve"> </w:t>
        </w:r>
      </w:ins>
      <w:r w:rsidRPr="001A3D35">
        <w:rPr>
          <w:kern w:val="0"/>
          <w:szCs w:val="24"/>
          <w:shd w:val="clear" w:color="auto" w:fill="D9D9D9"/>
          <w:lang w:val="en-US" w:eastAsia="de-DE" w:bidi="ar-SA"/>
        </w:rPr>
        <w:t>Replace symbols:</w:t>
      </w:r>
      <w:r w:rsidRPr="00155B02">
        <w:rPr>
          <w:lang w:val="en-GB"/>
        </w:rPr>
        <w:t xml:space="preserve"> HIAT-DOS uses a non ANSI compliant coding method for German special characters. These signs are replaced by default (as well as some replacement signs for Scandinavian special characters). If you would like to change the characters that should be replaced, click </w:t>
      </w:r>
      <w:r w:rsidR="001A3D35">
        <w:rPr>
          <w:lang w:val="en-GB"/>
        </w:rPr>
        <w:t>“</w:t>
      </w:r>
      <w:r w:rsidRPr="001A3D35">
        <w:rPr>
          <w:lang w:val="en-GB"/>
        </w:rPr>
        <w:t>Change...</w:t>
      </w:r>
      <w:r w:rsidR="001A3D35">
        <w:rPr>
          <w:lang w:val="en-GB"/>
        </w:rPr>
        <w:t>”</w:t>
      </w:r>
      <w:r w:rsidRPr="00155B02">
        <w:rPr>
          <w:i/>
          <w:lang w:val="en-GB"/>
        </w:rPr>
        <w:t xml:space="preserve"> </w:t>
      </w:r>
      <w:r w:rsidRPr="00155B02">
        <w:rPr>
          <w:lang w:val="en-GB"/>
        </w:rPr>
        <w:t>, to get the following dialogue:</w:t>
      </w:r>
    </w:p>
    <w:p w14:paraId="5CA97318" w14:textId="77777777" w:rsidR="000959A2" w:rsidRPr="00155B02" w:rsidRDefault="000959A2">
      <w:pPr>
        <w:pStyle w:val="Standard-BlockCharCharChar"/>
        <w:rPr>
          <w:lang w:val="en-GB"/>
        </w:rPr>
      </w:pPr>
    </w:p>
    <w:p w14:paraId="6BB1532E"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5F2CB9D2">
          <v:shape id="_x0000_i1088" type="#_x0000_t75" style="width:231pt;height:303pt" filled="t">
            <v:fill color2="black"/>
            <v:imagedata r:id="rId116" o:title=""/>
          </v:shape>
        </w:pict>
      </w:r>
    </w:p>
    <w:p w14:paraId="4A3BC7C2" w14:textId="5B299D08" w:rsidR="000959A2" w:rsidRPr="00155B02" w:rsidRDefault="001A3D35" w:rsidP="001A3D35">
      <w:pPr>
        <w:pStyle w:val="Standard-BlockCharCharChar"/>
        <w:ind w:left="567" w:hanging="567"/>
        <w:rPr>
          <w:lang w:val="en-GB"/>
        </w:rPr>
      </w:pPr>
      <w:r>
        <w:rPr>
          <w:lang w:val="en-GB"/>
        </w:rPr>
        <w:tab/>
        <w:t xml:space="preserve"> </w:t>
      </w:r>
      <w:r w:rsidR="000959A2" w:rsidRPr="00155B02">
        <w:rPr>
          <w:lang w:val="en-GB"/>
        </w:rPr>
        <w:t xml:space="preserve">This list contains all replacements, as glyph, followed by the corresponding Unicode number. In order to delete a single replacement, select it in the list and click </w:t>
      </w:r>
      <w:r w:rsidR="000959A2" w:rsidRPr="00155B02">
        <w:rPr>
          <w:i/>
          <w:lang w:val="en-GB"/>
        </w:rPr>
        <w:t>Remove</w:t>
      </w:r>
      <w:r w:rsidR="000959A2" w:rsidRPr="00155B02">
        <w:rPr>
          <w:lang w:val="en-GB"/>
        </w:rPr>
        <w:t xml:space="preserve">. In order to delete the entire list, click </w:t>
      </w:r>
      <w:r>
        <w:rPr>
          <w:lang w:val="en-GB"/>
        </w:rPr>
        <w:t>“</w:t>
      </w:r>
      <w:r w:rsidR="000959A2" w:rsidRPr="001A3D35">
        <w:rPr>
          <w:lang w:val="en-GB"/>
        </w:rPr>
        <w:t>Remove all</w:t>
      </w:r>
      <w:r>
        <w:rPr>
          <w:lang w:val="en-GB"/>
        </w:rPr>
        <w:t>”</w:t>
      </w:r>
      <w:r w:rsidR="000959A2" w:rsidRPr="00155B02">
        <w:rPr>
          <w:lang w:val="en-GB"/>
        </w:rPr>
        <w:t xml:space="preserve">. To only replace the German special characters and </w:t>
      </w:r>
      <w:r>
        <w:rPr>
          <w:lang w:val="en-GB"/>
        </w:rPr>
        <w:t>“</w:t>
      </w:r>
      <w:r w:rsidR="000959A2" w:rsidRPr="00155B02">
        <w:rPr>
          <w:lang w:val="en-GB"/>
        </w:rPr>
        <w:t>ß</w:t>
      </w:r>
      <w:r w:rsidR="00E6350C" w:rsidRPr="00155B02">
        <w:rPr>
          <w:lang w:val="en-GB"/>
        </w:rPr>
        <w:t>“</w:t>
      </w:r>
      <w:r w:rsidR="000959A2" w:rsidRPr="00155B02">
        <w:rPr>
          <w:lang w:val="en-GB"/>
        </w:rPr>
        <w:t xml:space="preserve">, click </w:t>
      </w:r>
      <w:r>
        <w:rPr>
          <w:lang w:val="en-GB"/>
        </w:rPr>
        <w:t>“</w:t>
      </w:r>
      <w:r w:rsidR="000959A2" w:rsidRPr="001A3D35">
        <w:rPr>
          <w:lang w:val="en-GB"/>
        </w:rPr>
        <w:t>Standard</w:t>
      </w:r>
      <w:r>
        <w:rPr>
          <w:lang w:val="en-GB"/>
        </w:rPr>
        <w:t>”</w:t>
      </w:r>
      <w:r w:rsidR="000959A2" w:rsidRPr="00155B02">
        <w:rPr>
          <w:lang w:val="en-GB"/>
        </w:rPr>
        <w:t xml:space="preserve">. In order to add a replacement, enter the decimal Unicode into the fields </w:t>
      </w:r>
      <w:r>
        <w:rPr>
          <w:lang w:val="en-GB"/>
        </w:rPr>
        <w:t>“</w:t>
      </w:r>
      <w:r w:rsidR="000959A2" w:rsidRPr="00155B02">
        <w:rPr>
          <w:lang w:val="en-GB"/>
        </w:rPr>
        <w:t>To be replaced</w:t>
      </w:r>
      <w:r w:rsidR="00E6350C" w:rsidRPr="00155B02">
        <w:rPr>
          <w:lang w:val="en-GB"/>
        </w:rPr>
        <w:t>“</w:t>
      </w:r>
      <w:r w:rsidR="000959A2" w:rsidRPr="00155B02">
        <w:rPr>
          <w:lang w:val="en-GB"/>
        </w:rPr>
        <w:t xml:space="preserve"> and </w:t>
      </w:r>
      <w:r>
        <w:rPr>
          <w:lang w:val="en-GB"/>
        </w:rPr>
        <w:t>“</w:t>
      </w:r>
      <w:r w:rsidR="000959A2" w:rsidRPr="00155B02">
        <w:rPr>
          <w:lang w:val="en-GB"/>
        </w:rPr>
        <w:t>Replacement</w:t>
      </w:r>
      <w:r w:rsidR="00E6350C" w:rsidRPr="00155B02">
        <w:rPr>
          <w:lang w:val="en-GB"/>
        </w:rPr>
        <w:t>“</w:t>
      </w:r>
      <w:r w:rsidR="000959A2" w:rsidRPr="00155B02">
        <w:rPr>
          <w:lang w:val="en-GB"/>
        </w:rPr>
        <w:t xml:space="preserve"> and click </w:t>
      </w:r>
      <w:r>
        <w:rPr>
          <w:lang w:val="en-GB"/>
        </w:rPr>
        <w:t>“</w:t>
      </w:r>
      <w:r w:rsidR="000959A2" w:rsidRPr="001A3D35">
        <w:rPr>
          <w:lang w:val="en-GB"/>
        </w:rPr>
        <w:t>Add!</w:t>
      </w:r>
      <w:r>
        <w:rPr>
          <w:lang w:val="en-GB"/>
        </w:rPr>
        <w:t>”</w:t>
      </w:r>
      <w:r w:rsidR="000959A2" w:rsidRPr="00155B02">
        <w:rPr>
          <w:lang w:val="en-GB"/>
        </w:rPr>
        <w:t xml:space="preserve">. Exit the dialogue with </w:t>
      </w:r>
      <w:r>
        <w:rPr>
          <w:lang w:val="en-GB"/>
        </w:rPr>
        <w:t>“</w:t>
      </w:r>
      <w:r w:rsidR="000959A2" w:rsidRPr="001A3D35">
        <w:rPr>
          <w:lang w:val="en-GB"/>
        </w:rPr>
        <w:t>OK</w:t>
      </w:r>
      <w:r>
        <w:rPr>
          <w:lang w:val="en-GB"/>
        </w:rPr>
        <w:t>”</w:t>
      </w:r>
      <w:r w:rsidR="000959A2" w:rsidRPr="00155B02">
        <w:rPr>
          <w:lang w:val="en-GB"/>
        </w:rPr>
        <w:t>, to save the changes.</w:t>
      </w:r>
    </w:p>
    <w:p w14:paraId="166C8DA5" w14:textId="15DD9F96" w:rsidR="000959A2" w:rsidRPr="00155B02" w:rsidRDefault="000959A2" w:rsidP="001A3D35">
      <w:pPr>
        <w:pStyle w:val="Standard-BlockCharCharChar"/>
        <w:tabs>
          <w:tab w:val="clear" w:pos="482"/>
          <w:tab w:val="left" w:pos="426"/>
        </w:tabs>
        <w:ind w:left="567" w:hanging="567"/>
        <w:rPr>
          <w:lang w:val="en-GB"/>
        </w:rPr>
      </w:pPr>
      <w:r w:rsidRPr="00155B02">
        <w:rPr>
          <w:lang w:val="en-GB"/>
        </w:rPr>
        <w:t xml:space="preserve">14. </w:t>
      </w:r>
      <w:r w:rsidRPr="007C3D5E">
        <w:rPr>
          <w:kern w:val="0"/>
          <w:szCs w:val="24"/>
          <w:shd w:val="clear" w:color="auto" w:fill="D9D9D9"/>
          <w:lang w:val="en-US" w:eastAsia="de-DE" w:bidi="ar-SA"/>
        </w:rPr>
        <w:t>ExSync file</w:t>
      </w:r>
      <w:r w:rsidRPr="00155B02">
        <w:rPr>
          <w:lang w:val="en-GB"/>
        </w:rPr>
        <w:t>: imports files that are syncWRITER output (</w:t>
      </w:r>
      <w:r w:rsidR="001A3D35">
        <w:rPr>
          <w:lang w:val="en-GB"/>
        </w:rPr>
        <w:t>“</w:t>
      </w:r>
      <w:r w:rsidRPr="00155B02">
        <w:rPr>
          <w:lang w:val="en-GB"/>
        </w:rPr>
        <w:t>ExSync Data)</w:t>
      </w:r>
      <w:del w:id="140" w:author="Moritz Lautenbach" w:date="2014-04-15T14:02:00Z">
        <w:r w:rsidRPr="00155B02" w:rsidDel="0015537E">
          <w:rPr>
            <w:lang w:val="en-GB"/>
          </w:rPr>
          <w:delText>.</w:delText>
        </w:r>
      </w:del>
      <w:r w:rsidRPr="00155B02">
        <w:rPr>
          <w:lang w:val="en-GB"/>
        </w:rPr>
        <w:t xml:space="preserve"> </w:t>
      </w:r>
      <w:del w:id="141" w:author="Moritz Lautenbach" w:date="2014-04-15T14:02:00Z">
        <w:r w:rsidRPr="00155B02" w:rsidDel="0015537E">
          <w:rPr>
            <w:lang w:val="en-GB"/>
          </w:rPr>
          <w:delText>(</w:delText>
        </w:r>
      </w:del>
      <w:r w:rsidRPr="00155B02">
        <w:rPr>
          <w:lang w:val="en-GB"/>
        </w:rPr>
        <w:t>(The exact functionality is listed in the document</w:t>
      </w:r>
      <w:del w:id="142" w:author="Moritz Lautenbach" w:date="2014-04-15T14:02:00Z">
        <w:r w:rsidRPr="00155B02" w:rsidDel="0015537E">
          <w:rPr>
            <w:lang w:val="en-GB"/>
          </w:rPr>
          <w:delText xml:space="preserve"> im Dokument</w:delText>
        </w:r>
      </w:del>
      <w:r w:rsidRPr="00155B02">
        <w:rPr>
          <w:lang w:val="en-GB"/>
        </w:rPr>
        <w:t xml:space="preserve"> </w:t>
      </w:r>
      <w:del w:id="143" w:author="Moritz Lautenbach" w:date="2014-04-15T14:02:00Z">
        <w:r w:rsidRPr="00155B02" w:rsidDel="0015537E">
          <w:rPr>
            <w:rStyle w:val="Dokumentation"/>
            <w:lang w:val="en-GB"/>
          </w:rPr>
          <w:delText>Guideline for the conversion of Legacy Data ???</w:delText>
        </w:r>
      </w:del>
      <w:r w:rsidRPr="00155B02">
        <w:rPr>
          <w:rStyle w:val="Dokumentation"/>
          <w:lang w:val="en-GB"/>
        </w:rPr>
        <w:t>Leitfaden für die Konvertierung von Legacy Data</w:t>
      </w:r>
      <w:del w:id="144" w:author="Moritz Lautenbach" w:date="2014-04-15T14:02:00Z">
        <w:r w:rsidRPr="00155B02" w:rsidDel="0015537E">
          <w:rPr>
            <w:lang w:val="en-GB"/>
          </w:rPr>
          <w:delText>.)</w:delText>
        </w:r>
      </w:del>
      <w:r w:rsidRPr="00155B02">
        <w:rPr>
          <w:lang w:val="en-GB"/>
        </w:rPr>
        <w:t>)</w:t>
      </w:r>
      <w:ins w:id="145" w:author="Moritz Lautenbach" w:date="2014-04-15T14:02:00Z">
        <w:r w:rsidRPr="00155B02">
          <w:rPr>
            <w:lang w:val="en-GB"/>
          </w:rPr>
          <w:t>.</w:t>
        </w:r>
      </w:ins>
      <w:r w:rsidRPr="00155B02">
        <w:rPr>
          <w:lang w:val="en-GB"/>
        </w:rPr>
        <w:t xml:space="preserve"> </w:t>
      </w:r>
      <w:r w:rsidRPr="00155B02">
        <w:rPr>
          <w:lang w:val="en-GB"/>
        </w:rPr>
        <w:commentReference w:id="146"/>
      </w:r>
    </w:p>
    <w:p w14:paraId="77EC6BE7" w14:textId="5DEBD4A0" w:rsidR="000959A2" w:rsidRPr="00155B02" w:rsidRDefault="000959A2" w:rsidP="001A3D35">
      <w:pPr>
        <w:pStyle w:val="Standard-BlockCharCharChar"/>
        <w:tabs>
          <w:tab w:val="clear" w:pos="482"/>
          <w:tab w:val="left" w:pos="426"/>
        </w:tabs>
        <w:ind w:left="567" w:hanging="567"/>
        <w:rPr>
          <w:lang w:val="en-GB"/>
        </w:rPr>
      </w:pPr>
      <w:r w:rsidRPr="00155B02">
        <w:rPr>
          <w:lang w:val="en-GB"/>
        </w:rPr>
        <w:t xml:space="preserve">15. </w:t>
      </w:r>
      <w:r w:rsidRPr="007C3D5E">
        <w:rPr>
          <w:kern w:val="0"/>
          <w:szCs w:val="24"/>
          <w:shd w:val="clear" w:color="auto" w:fill="D9D9D9"/>
          <w:lang w:val="en-US" w:eastAsia="de-DE" w:bidi="ar-SA"/>
        </w:rPr>
        <w:t>CHAT Transcript</w:t>
      </w:r>
      <w:r w:rsidRPr="00155B02">
        <w:rPr>
          <w:lang w:val="en-GB"/>
        </w:rPr>
        <w:t xml:space="preserve">: imports files that have been created with the CLAN </w:t>
      </w:r>
      <w:r w:rsidR="00C11634" w:rsidRPr="00155B02">
        <w:rPr>
          <w:lang w:val="en-GB"/>
        </w:rPr>
        <w:t>Editor</w:t>
      </w:r>
      <w:r w:rsidR="001A3D35">
        <w:rPr>
          <w:lang w:val="en-GB"/>
        </w:rPr>
        <w:t xml:space="preserve"> of the </w:t>
      </w:r>
      <w:r w:rsidRPr="00155B02">
        <w:rPr>
          <w:lang w:val="en-GB"/>
        </w:rPr>
        <w:t>CHILDES System.</w:t>
      </w:r>
    </w:p>
    <w:p w14:paraId="142EEE7F" w14:textId="167CC7C6" w:rsidR="000959A2" w:rsidRPr="00155B02" w:rsidRDefault="000959A2">
      <w:pPr>
        <w:pStyle w:val="Standard-BlockCharCharChar"/>
        <w:ind w:left="567" w:hanging="567"/>
        <w:rPr>
          <w:ins w:id="147" w:author="Moritz Lautenbach" w:date="2014-04-15T14:03:00Z"/>
          <w:lang w:val="en-GB"/>
        </w:rPr>
      </w:pPr>
      <w:r w:rsidRPr="00155B02">
        <w:rPr>
          <w:lang w:val="en-GB"/>
        </w:rPr>
        <w:t xml:space="preserve">16. </w:t>
      </w:r>
      <w:r w:rsidRPr="007C3D5E">
        <w:rPr>
          <w:kern w:val="0"/>
          <w:szCs w:val="24"/>
          <w:shd w:val="clear" w:color="auto" w:fill="D9D9D9"/>
          <w:lang w:val="en-US" w:eastAsia="de-DE" w:bidi="ar-SA"/>
        </w:rPr>
        <w:t>Phon transcription</w:t>
      </w:r>
      <w:r w:rsidRPr="00155B02">
        <w:rPr>
          <w:lang w:val="en-GB"/>
        </w:rPr>
        <w:t xml:space="preserve">: imports files that have been created with the Phon </w:t>
      </w:r>
      <w:r w:rsidR="00C11634" w:rsidRPr="00155B02">
        <w:rPr>
          <w:lang w:val="en-GB"/>
        </w:rPr>
        <w:t>Editor</w:t>
      </w:r>
      <w:r w:rsidRPr="00155B02">
        <w:rPr>
          <w:lang w:val="en-GB"/>
        </w:rPr>
        <w:t xml:space="preserve"> of the </w:t>
      </w:r>
    </w:p>
    <w:p w14:paraId="67803954" w14:textId="77777777" w:rsidR="000959A2" w:rsidRPr="00155B02" w:rsidRDefault="000959A2">
      <w:pPr>
        <w:pStyle w:val="Standard-BlockCharCharChar"/>
        <w:rPr>
          <w:lang w:val="en-GB"/>
        </w:rPr>
        <w:pPrChange w:id="148" w:author="Moritz Lautenbach" w:date="2014-04-15T14:03:00Z">
          <w:pPr>
            <w:pStyle w:val="Standard-BlockCharCharChar"/>
            <w:ind w:left="567" w:hanging="567"/>
          </w:pPr>
        </w:pPrChange>
      </w:pPr>
      <w:r w:rsidRPr="00155B02">
        <w:rPr>
          <w:lang w:val="en-GB"/>
        </w:rPr>
        <w:t>Phonbank</w:t>
      </w:r>
      <w:ins w:id="149" w:author="Moritz Lautenbach" w:date="2014-04-15T14:03:00Z">
        <w:r w:rsidRPr="00155B02">
          <w:rPr>
            <w:lang w:val="en-GB"/>
          </w:rPr>
          <w:t>-</w:t>
        </w:r>
      </w:ins>
      <w:del w:id="150" w:author="Moritz Lautenbach" w:date="2014-04-15T14:03:00Z">
        <w:r w:rsidRPr="00155B02" w:rsidDel="0015537E">
          <w:rPr>
            <w:lang w:val="en-GB"/>
          </w:rPr>
          <w:delText xml:space="preserve"> </w:delText>
        </w:r>
      </w:del>
      <w:r w:rsidRPr="00155B02">
        <w:rPr>
          <w:lang w:val="en-GB"/>
        </w:rPr>
        <w:t>System.</w:t>
      </w:r>
    </w:p>
    <w:p w14:paraId="168C208E" w14:textId="77777777" w:rsidR="000959A2" w:rsidRPr="00475FCA" w:rsidRDefault="000959A2" w:rsidP="00FB3717">
      <w:pPr>
        <w:pStyle w:val="berschrift3"/>
        <w:rPr>
          <w:lang w:val="en-US"/>
        </w:rPr>
      </w:pPr>
      <w:bookmarkStart w:id="151" w:name="_Ref108437938"/>
      <w:bookmarkStart w:id="152" w:name="_Toc403472694"/>
      <w:bookmarkStart w:id="153" w:name="_File_%3E_Export_%3E%20TASX..."/>
      <w:bookmarkStart w:id="154" w:name="_File_%3E_Import_%3E%20%2525E2%252580%25"/>
      <w:bookmarkStart w:id="155" w:name="_File_%3E_Import_%3E%20TEI..."/>
      <w:bookmarkStart w:id="156" w:name="_File_%3E_Import_%3E%20Praat%20TextGrid."/>
      <w:r w:rsidRPr="00155B02">
        <w:rPr>
          <w:lang w:val="en-GB"/>
        </w:rPr>
        <w:t>File &gt; Export</w:t>
      </w:r>
      <w:bookmarkEnd w:id="151"/>
      <w:bookmarkEnd w:id="152"/>
    </w:p>
    <w:p w14:paraId="18C9A1E2" w14:textId="1CCFD604"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Opens a window for the export in different formats. The </w:t>
      </w:r>
      <w:del w:id="157" w:author="Moritz Lautenbach" w:date="2014-04-15T14:03:00Z">
        <w:r w:rsidRPr="00155B02" w:rsidDel="0015537E">
          <w:rPr>
            <w:rFonts w:ascii="Times New Roman" w:hAnsi="Times New Roman" w:cs="Times New Roman"/>
            <w:lang w:val="en-GB"/>
          </w:rPr>
          <w:delText xml:space="preserve">drop </w:delText>
        </w:r>
      </w:del>
      <w:ins w:id="158" w:author="Moritz Lautenbach" w:date="2014-04-15T14:03:00Z">
        <w:r w:rsidRPr="00155B02">
          <w:rPr>
            <w:rFonts w:ascii="Times New Roman" w:hAnsi="Times New Roman" w:cs="Times New Roman"/>
            <w:lang w:val="en-GB"/>
          </w:rPr>
          <w:t>drop-</w:t>
        </w:r>
      </w:ins>
      <w:r w:rsidRPr="00155B02">
        <w:rPr>
          <w:rFonts w:ascii="Times New Roman" w:hAnsi="Times New Roman" w:cs="Times New Roman"/>
          <w:lang w:val="en-GB"/>
        </w:rPr>
        <w:t xml:space="preserve">down list </w:t>
      </w:r>
      <w:r w:rsidR="002F6603">
        <w:rPr>
          <w:rFonts w:ascii="Times New Roman" w:hAnsi="Times New Roman" w:cs="Times New Roman"/>
          <w:lang w:val="en-GB"/>
        </w:rPr>
        <w:t>“</w:t>
      </w:r>
      <w:r w:rsidRPr="00155B02">
        <w:rPr>
          <w:rFonts w:ascii="Times New Roman" w:hAnsi="Times New Roman" w:cs="Times New Roman"/>
          <w:lang w:val="en-GB"/>
        </w:rPr>
        <w:t>Save as type” offers different formats:</w:t>
      </w:r>
    </w:p>
    <w:p w14:paraId="0A541AB8" w14:textId="77777777" w:rsidR="000959A2" w:rsidRPr="00155B02" w:rsidRDefault="000959A2">
      <w:pPr>
        <w:rPr>
          <w:rFonts w:ascii="Times New Roman" w:hAnsi="Times New Roman" w:cs="Times New Roman"/>
          <w:lang w:val="en-GB"/>
        </w:rPr>
      </w:pPr>
    </w:p>
    <w:p w14:paraId="5791C07C"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lastRenderedPageBreak/>
        <w:pict w14:anchorId="51E18D59">
          <v:shape id="_x0000_i1089" type="#_x0000_t75" style="width:273pt;height:106.5pt" filled="t">
            <v:fill color2="black"/>
            <v:imagedata r:id="rId117" o:title=""/>
          </v:shape>
        </w:pict>
      </w:r>
    </w:p>
    <w:p w14:paraId="0D92455E" w14:textId="77777777" w:rsidR="000959A2" w:rsidRPr="00155B02" w:rsidRDefault="000959A2">
      <w:pPr>
        <w:rPr>
          <w:rFonts w:ascii="Times New Roman" w:hAnsi="Times New Roman" w:cs="Times New Roman"/>
          <w:lang w:val="en-GB"/>
        </w:rPr>
      </w:pPr>
    </w:p>
    <w:p w14:paraId="3F7BE557" w14:textId="77777777" w:rsidR="000959A2" w:rsidRPr="00031E63" w:rsidRDefault="000959A2">
      <w:pPr>
        <w:ind w:left="567" w:hanging="567"/>
        <w:rPr>
          <w:rFonts w:ascii="Times New Roman" w:hAnsi="Times New Roman" w:cs="Times New Roman"/>
          <w:sz w:val="24"/>
          <w:szCs w:val="24"/>
          <w:lang w:val="en-GB"/>
        </w:rPr>
      </w:pPr>
      <w:r w:rsidRPr="00155B02">
        <w:rPr>
          <w:rFonts w:ascii="Times New Roman" w:hAnsi="Times New Roman" w:cs="Times New Roman"/>
          <w:lang w:val="en-GB"/>
        </w:rPr>
        <w:t xml:space="preserve">1. </w:t>
      </w:r>
      <w:r w:rsidRPr="002F6603">
        <w:rPr>
          <w:rFonts w:ascii="Times New Roman" w:eastAsia="Times New Roman" w:hAnsi="Times New Roman" w:cs="Times New Roman"/>
          <w:sz w:val="24"/>
          <w:szCs w:val="24"/>
          <w:shd w:val="clear" w:color="auto" w:fill="D9D9D9"/>
          <w:lang w:val="en-US" w:eastAsia="de-DE"/>
        </w:rPr>
        <w:t>TASX Annotation File:</w:t>
      </w:r>
      <w:r w:rsidRPr="00155B02">
        <w:rPr>
          <w:rFonts w:ascii="Times New Roman" w:hAnsi="Times New Roman" w:cs="Times New Roman"/>
          <w:lang w:val="en-GB"/>
        </w:rPr>
        <w:t xml:space="preserve"> </w:t>
      </w:r>
      <w:r w:rsidRPr="00031E63">
        <w:rPr>
          <w:rFonts w:ascii="Times New Roman" w:hAnsi="Times New Roman" w:cs="Times New Roman"/>
          <w:sz w:val="24"/>
          <w:szCs w:val="24"/>
          <w:lang w:val="en-GB"/>
        </w:rPr>
        <w:t>The exported file can be opened and edited in the TASX</w:t>
      </w:r>
      <w:ins w:id="159" w:author="Moritz Lautenbach" w:date="2014-04-15T14:04:00Z">
        <w:r w:rsidRPr="00031E63">
          <w:rPr>
            <w:rFonts w:ascii="Times New Roman" w:hAnsi="Times New Roman" w:cs="Times New Roman"/>
            <w:sz w:val="24"/>
            <w:szCs w:val="24"/>
            <w:lang w:val="en-GB"/>
          </w:rPr>
          <w:t>-</w:t>
        </w:r>
      </w:ins>
      <w:del w:id="160" w:author="Moritz Lautenbach" w:date="2014-04-15T14:04:00Z">
        <w:r w:rsidRPr="00031E63" w:rsidDel="0015537E">
          <w:rPr>
            <w:rFonts w:ascii="Times New Roman" w:hAnsi="Times New Roman" w:cs="Times New Roman"/>
            <w:sz w:val="24"/>
            <w:szCs w:val="24"/>
            <w:lang w:val="en-GB"/>
          </w:rPr>
          <w:delText xml:space="preserve"> </w:delText>
        </w:r>
      </w:del>
      <w:r w:rsidRPr="00031E63">
        <w:rPr>
          <w:rFonts w:ascii="Times New Roman" w:hAnsi="Times New Roman" w:cs="Times New Roman"/>
          <w:sz w:val="24"/>
          <w:szCs w:val="24"/>
          <w:lang w:val="en-GB"/>
        </w:rPr>
        <w:t>Annotator. Please note that such an export is only useful, if at least some of the points on the time axis have been equipped with absolute time values (non</w:t>
      </w:r>
      <w:ins w:id="161" w:author="Moritz Lautenbach" w:date="2014-04-15T14:10:00Z">
        <w:r w:rsidRPr="00031E63">
          <w:rPr>
            <w:rFonts w:ascii="Times New Roman" w:hAnsi="Times New Roman" w:cs="Times New Roman"/>
            <w:sz w:val="24"/>
            <w:szCs w:val="24"/>
            <w:lang w:val="en-GB"/>
          </w:rPr>
          <w:t>-</w:t>
        </w:r>
      </w:ins>
      <w:del w:id="162" w:author="Moritz Lautenbach" w:date="2014-04-15T14:10:00Z">
        <w:r w:rsidRPr="00031E63" w:rsidDel="00ED4526">
          <w:rPr>
            <w:rFonts w:ascii="Times New Roman" w:hAnsi="Times New Roman" w:cs="Times New Roman"/>
            <w:sz w:val="24"/>
            <w:szCs w:val="24"/>
            <w:lang w:val="en-GB"/>
          </w:rPr>
          <w:delText xml:space="preserve"> </w:delText>
        </w:r>
      </w:del>
      <w:r w:rsidRPr="00031E63">
        <w:rPr>
          <w:rFonts w:ascii="Times New Roman" w:hAnsi="Times New Roman" w:cs="Times New Roman"/>
          <w:sz w:val="24"/>
          <w:szCs w:val="24"/>
          <w:lang w:val="en-GB"/>
        </w:rPr>
        <w:t>existing times will be interpolated).</w:t>
      </w:r>
    </w:p>
    <w:p w14:paraId="75307ADC" w14:textId="77777777" w:rsidR="000959A2" w:rsidRPr="00155B02" w:rsidRDefault="000959A2">
      <w:pPr>
        <w:pStyle w:val="Standard-BlockCharCharChar"/>
        <w:ind w:left="567" w:hanging="567"/>
        <w:rPr>
          <w:lang w:val="en-GB"/>
        </w:rPr>
      </w:pPr>
      <w:r w:rsidRPr="00155B02">
        <w:rPr>
          <w:lang w:val="en-GB"/>
        </w:rPr>
        <w:t xml:space="preserve">2. </w:t>
      </w:r>
      <w:r w:rsidRPr="002F6603">
        <w:rPr>
          <w:kern w:val="0"/>
          <w:szCs w:val="24"/>
          <w:shd w:val="clear" w:color="auto" w:fill="D9D9D9"/>
          <w:lang w:val="en-US" w:eastAsia="de-DE" w:bidi="ar-SA"/>
        </w:rPr>
        <w:t>Annotation Graph File:</w:t>
      </w:r>
      <w:r w:rsidRPr="00155B02">
        <w:rPr>
          <w:lang w:val="en-GB"/>
        </w:rPr>
        <w:t xml:space="preserve"> exports the current transcription into the Atlas Interchange-Format, Level 0. The format can be used as an exchange format with a number of other tools (ANVIL, Transformer, MAVVissta, etc.). For this, see:</w:t>
      </w:r>
    </w:p>
    <w:p w14:paraId="7ABD1E83" w14:textId="77777777" w:rsidR="002F6603" w:rsidRDefault="000959A2" w:rsidP="002F6603">
      <w:pPr>
        <w:pStyle w:val="Literaturliste"/>
        <w:rPr>
          <w:lang w:val="en-GB"/>
        </w:rPr>
      </w:pPr>
      <w:r w:rsidRPr="00155B02">
        <w:rPr>
          <w:lang w:val="en-GB"/>
        </w:rPr>
        <w:tab/>
        <w:t>T</w:t>
      </w:r>
      <w:ins w:id="163" w:author="Moritz Lautenbach" w:date="2014-04-15T14:10:00Z">
        <w:r w:rsidRPr="00155B02">
          <w:rPr>
            <w:lang w:val="en-GB"/>
          </w:rPr>
          <w:t>h</w:t>
        </w:r>
      </w:ins>
      <w:r w:rsidRPr="00155B02">
        <w:rPr>
          <w:lang w:val="en-GB"/>
        </w:rPr>
        <w:t>.</w:t>
      </w:r>
      <w:ins w:id="164" w:author="Moritz Lautenbach" w:date="2014-04-15T14:10:00Z">
        <w:r w:rsidRPr="00155B02">
          <w:rPr>
            <w:lang w:val="en-GB"/>
          </w:rPr>
          <w:t xml:space="preserve"> </w:t>
        </w:r>
      </w:ins>
      <w:r w:rsidRPr="00155B02">
        <w:rPr>
          <w:lang w:val="en-GB"/>
        </w:rPr>
        <w:t xml:space="preserve">Schmidt, S. Duncan, O. Ehmer, J. Hoyt, M. Kipp, D. Loehr, M. Magnusson, T. Rose &amp; H. Sloetjes (2008): An exchange format for multimodal annotations. In: </w:t>
      </w:r>
      <w:r w:rsidRPr="00D80CD8">
        <w:rPr>
          <w:i/>
          <w:lang w:val="en-GB"/>
        </w:rPr>
        <w:t>Proceedings of the Language Resource and Evalu</w:t>
      </w:r>
      <w:del w:id="165" w:author="Moritz Lautenbach" w:date="2014-04-15T14:10:00Z">
        <w:r w:rsidRPr="00D80CD8" w:rsidDel="00ED4526">
          <w:rPr>
            <w:i/>
            <w:lang w:val="en-GB"/>
          </w:rPr>
          <w:delText>t</w:delText>
        </w:r>
      </w:del>
      <w:r w:rsidRPr="00D80CD8">
        <w:rPr>
          <w:i/>
          <w:lang w:val="en-GB"/>
        </w:rPr>
        <w:t>ation Conferenc</w:t>
      </w:r>
      <w:r w:rsidR="002F6603" w:rsidRPr="00D80CD8">
        <w:rPr>
          <w:i/>
          <w:lang w:val="en-GB"/>
        </w:rPr>
        <w:t>e 2008</w:t>
      </w:r>
      <w:r w:rsidR="002F6603">
        <w:rPr>
          <w:lang w:val="en-GB"/>
        </w:rPr>
        <w:t>, Marrakech, Paris: ELRA.</w:t>
      </w:r>
    </w:p>
    <w:p w14:paraId="448B21D9" w14:textId="43583AE9" w:rsidR="000959A2" w:rsidRPr="00155B02" w:rsidRDefault="00AF28D3" w:rsidP="00AF28D3">
      <w:pPr>
        <w:pStyle w:val="Standard-BlockCharCharChar"/>
        <w:ind w:left="567" w:hanging="567"/>
        <w:rPr>
          <w:lang w:val="en-GB"/>
        </w:rPr>
      </w:pPr>
      <w:r>
        <w:rPr>
          <w:rFonts w:eastAsiaTheme="minorHAnsi"/>
          <w:kern w:val="0"/>
          <w:sz w:val="22"/>
          <w:szCs w:val="22"/>
          <w:lang w:val="en-GB" w:eastAsia="en-US" w:bidi="ar-SA"/>
        </w:rPr>
        <w:t xml:space="preserve">3. </w:t>
      </w:r>
      <w:r w:rsidR="000959A2" w:rsidRPr="00E428B7">
        <w:rPr>
          <w:kern w:val="0"/>
          <w:szCs w:val="24"/>
          <w:shd w:val="clear" w:color="auto" w:fill="D9D9D9"/>
          <w:lang w:val="en-US" w:eastAsia="de-DE" w:bidi="ar-SA"/>
        </w:rPr>
        <w:t>ELAN Annotation File:</w:t>
      </w:r>
      <w:r w:rsidR="000959A2" w:rsidRPr="00AF28D3">
        <w:rPr>
          <w:rFonts w:eastAsiaTheme="minorHAnsi"/>
          <w:kern w:val="0"/>
          <w:sz w:val="22"/>
          <w:szCs w:val="22"/>
          <w:lang w:val="en-GB" w:eastAsia="en-US" w:bidi="ar-SA"/>
        </w:rPr>
        <w:t xml:space="preserve"> </w:t>
      </w:r>
      <w:r w:rsidR="000959A2" w:rsidRPr="00031E63">
        <w:rPr>
          <w:rFonts w:eastAsiaTheme="minorHAnsi"/>
          <w:kern w:val="0"/>
          <w:szCs w:val="24"/>
          <w:lang w:val="en-GB" w:eastAsia="en-US" w:bidi="ar-SA"/>
        </w:rPr>
        <w:t>The exported file can be opened and edited in the TASX</w:t>
      </w:r>
      <w:ins w:id="166" w:author="Moritz Lautenbach" w:date="2014-04-15T14:10:00Z">
        <w:r w:rsidR="000959A2" w:rsidRPr="00031E63">
          <w:rPr>
            <w:rFonts w:eastAsiaTheme="minorHAnsi"/>
            <w:kern w:val="0"/>
            <w:szCs w:val="24"/>
            <w:lang w:val="en-GB" w:eastAsia="en-US" w:bidi="ar-SA"/>
          </w:rPr>
          <w:t>-</w:t>
        </w:r>
      </w:ins>
      <w:del w:id="167" w:author="Moritz Lautenbach" w:date="2014-04-15T14:10:00Z">
        <w:r w:rsidR="000959A2" w:rsidRPr="00031E63" w:rsidDel="00ED4526">
          <w:rPr>
            <w:rFonts w:eastAsiaTheme="minorHAnsi"/>
            <w:kern w:val="0"/>
            <w:szCs w:val="24"/>
            <w:lang w:val="en-GB" w:eastAsia="en-US" w:bidi="ar-SA"/>
          </w:rPr>
          <w:delText xml:space="preserve"> </w:delText>
        </w:r>
      </w:del>
      <w:r w:rsidR="000959A2" w:rsidRPr="00031E63">
        <w:rPr>
          <w:rFonts w:eastAsiaTheme="minorHAnsi"/>
          <w:kern w:val="0"/>
          <w:szCs w:val="24"/>
          <w:lang w:val="en-GB" w:eastAsia="en-US" w:bidi="ar-SA"/>
        </w:rPr>
        <w:t>Annotator.</w:t>
      </w:r>
      <w:r w:rsidR="000959A2" w:rsidRPr="00031E63">
        <w:rPr>
          <w:szCs w:val="24"/>
          <w:lang w:val="en-GB"/>
        </w:rPr>
        <w:t xml:space="preserve"> Please note that such an export is only useful, if at least some of the points on the time axis have been equipped with absolute time values (non</w:t>
      </w:r>
      <w:ins w:id="168" w:author="Moritz Lautenbach" w:date="2014-04-15T14:11:00Z">
        <w:r w:rsidR="000959A2" w:rsidRPr="00031E63">
          <w:rPr>
            <w:szCs w:val="24"/>
            <w:lang w:val="en-GB"/>
          </w:rPr>
          <w:t>-</w:t>
        </w:r>
      </w:ins>
      <w:del w:id="169" w:author="Moritz Lautenbach" w:date="2014-04-15T14:11:00Z">
        <w:r w:rsidR="000959A2" w:rsidRPr="00031E63" w:rsidDel="00ED4526">
          <w:rPr>
            <w:szCs w:val="24"/>
            <w:lang w:val="en-GB"/>
          </w:rPr>
          <w:delText xml:space="preserve"> </w:delText>
        </w:r>
      </w:del>
      <w:r w:rsidR="000959A2" w:rsidRPr="00031E63">
        <w:rPr>
          <w:szCs w:val="24"/>
          <w:lang w:val="en-GB"/>
        </w:rPr>
        <w:t>existing times will be interpolated). Furthermore, you should have specified the underlying media file (see</w:t>
      </w:r>
      <w:r w:rsidR="000959A2" w:rsidRPr="00155B02">
        <w:rPr>
          <w:lang w:val="en-GB"/>
        </w:rPr>
        <w:t xml:space="preserve"> </w:t>
      </w:r>
      <w:r w:rsidR="000959A2" w:rsidRPr="00D93F24">
        <w:rPr>
          <w:rStyle w:val="Menufunction"/>
          <w:rPrChange w:id="170" w:author="Moritz Lautenbach" w:date="2014-04-15T14:11:00Z">
            <w:rPr>
              <w:lang w:val="en-GB"/>
            </w:rPr>
          </w:rPrChange>
        </w:rPr>
        <w:t>Transcriptio</w:t>
      </w:r>
      <w:r w:rsidR="000959A2" w:rsidRPr="00D93F24">
        <w:rPr>
          <w:rStyle w:val="Menufunction"/>
        </w:rPr>
        <w:t>n </w:t>
      </w:r>
      <w:r w:rsidR="000959A2" w:rsidRPr="00D93F24">
        <w:rPr>
          <w:rStyle w:val="Menufunction"/>
          <w:rPrChange w:id="171" w:author="Moritz Lautenbach" w:date="2014-04-15T14:11:00Z">
            <w:rPr>
              <w:lang w:val="en-GB"/>
            </w:rPr>
          </w:rPrChange>
        </w:rPr>
        <w:t>&gt; Recordings</w:t>
      </w:r>
      <w:r w:rsidR="000959A2" w:rsidRPr="00D93F24">
        <w:rPr>
          <w:rStyle w:val="Menufunction"/>
        </w:rPr>
        <w:t>...</w:t>
      </w:r>
      <w:r w:rsidR="000959A2" w:rsidRPr="00155B02">
        <w:rPr>
          <w:lang w:val="en-GB"/>
        </w:rPr>
        <w:t>).</w:t>
      </w:r>
    </w:p>
    <w:p w14:paraId="5F8B7782" w14:textId="74CD6701" w:rsidR="000959A2" w:rsidRPr="00155B02" w:rsidRDefault="000959A2" w:rsidP="00031E63">
      <w:pPr>
        <w:pStyle w:val="Standard-BlockCharCharChar"/>
        <w:ind w:left="567" w:hanging="567"/>
        <w:rPr>
          <w:lang w:val="en-GB"/>
        </w:rPr>
      </w:pPr>
      <w:r w:rsidRPr="00155B02">
        <w:rPr>
          <w:lang w:val="en-GB"/>
        </w:rPr>
        <w:t>4.</w:t>
      </w:r>
      <w:del w:id="172" w:author="Moritz Lautenbach" w:date="2014-04-14T16:32:00Z">
        <w:r w:rsidRPr="00155B02" w:rsidDel="002C595A">
          <w:rPr>
            <w:lang w:val="en-GB"/>
          </w:rPr>
          <w:delText xml:space="preserve">  </w:delText>
        </w:r>
      </w:del>
      <w:ins w:id="173" w:author="Moritz Lautenbach" w:date="2014-04-16T13:30:00Z">
        <w:r w:rsidRPr="00155B02">
          <w:rPr>
            <w:lang w:val="en-GB"/>
          </w:rPr>
          <w:t xml:space="preserve"> </w:t>
        </w:r>
      </w:ins>
      <w:ins w:id="174" w:author="Moritz Lautenbach" w:date="2014-04-14T16:32:00Z">
        <w:r w:rsidRPr="00155B02">
          <w:rPr>
            <w:lang w:val="en-GB"/>
          </w:rPr>
          <w:t xml:space="preserve"> </w:t>
        </w:r>
      </w:ins>
      <w:r w:rsidRPr="00D93F24">
        <w:rPr>
          <w:kern w:val="0"/>
          <w:szCs w:val="24"/>
          <w:shd w:val="clear" w:color="auto" w:fill="D9D9D9"/>
          <w:lang w:val="en-US" w:eastAsia="de-DE" w:bidi="ar-SA"/>
        </w:rPr>
        <w:t>FOLKER Transcription:</w:t>
      </w:r>
      <w:r w:rsidRPr="00155B02">
        <w:rPr>
          <w:lang w:val="en-GB"/>
        </w:rPr>
        <w:t xml:space="preserve"> exports the current transcription into the format of the FOLKER </w:t>
      </w:r>
      <w:r w:rsidR="00C11634" w:rsidRPr="00155B02">
        <w:rPr>
          <w:lang w:val="en-GB"/>
        </w:rPr>
        <w:t>Editor</w:t>
      </w:r>
      <w:r w:rsidRPr="00155B02">
        <w:rPr>
          <w:lang w:val="en-GB"/>
        </w:rPr>
        <w:t>. Take note that for every speaker only the first tier o</w:t>
      </w:r>
      <w:r w:rsidR="00D93F24">
        <w:rPr>
          <w:lang w:val="en-GB"/>
        </w:rPr>
        <w:t>f type “</w:t>
      </w:r>
      <w:r w:rsidRPr="00155B02">
        <w:rPr>
          <w:lang w:val="en-GB"/>
        </w:rPr>
        <w:t>T(ranscription)</w:t>
      </w:r>
      <w:r w:rsidR="00D93F24">
        <w:rPr>
          <w:lang w:val="en-GB"/>
        </w:rPr>
        <w:t>”</w:t>
      </w:r>
      <w:r w:rsidRPr="00155B02">
        <w:rPr>
          <w:lang w:val="en-GB"/>
        </w:rPr>
        <w:t xml:space="preserve"> will be taken into account. Contents of annotation and description tiers will thus be lost during export.</w:t>
      </w:r>
    </w:p>
    <w:p w14:paraId="06B94E80" w14:textId="77777777" w:rsidR="000959A2" w:rsidRPr="00031E63" w:rsidRDefault="000959A2">
      <w:pPr>
        <w:ind w:left="567" w:hanging="567"/>
        <w:rPr>
          <w:rFonts w:ascii="Times New Roman" w:hAnsi="Times New Roman" w:cs="Times New Roman"/>
          <w:sz w:val="24"/>
          <w:szCs w:val="24"/>
          <w:lang w:val="en-GB"/>
        </w:rPr>
      </w:pPr>
      <w:r w:rsidRPr="00155B02">
        <w:rPr>
          <w:rFonts w:ascii="Times New Roman" w:hAnsi="Times New Roman" w:cs="Times New Roman"/>
          <w:lang w:val="en-GB"/>
        </w:rPr>
        <w:t xml:space="preserve">5. </w:t>
      </w:r>
      <w:r w:rsidRPr="00D93F24">
        <w:rPr>
          <w:rFonts w:ascii="Times New Roman" w:eastAsia="Times New Roman" w:hAnsi="Times New Roman" w:cs="Times New Roman"/>
          <w:sz w:val="24"/>
          <w:szCs w:val="24"/>
          <w:shd w:val="clear" w:color="auto" w:fill="D9D9D9"/>
          <w:lang w:val="en-US" w:eastAsia="de-DE"/>
        </w:rPr>
        <w:t>PRAAT Textgrid</w:t>
      </w:r>
      <w:del w:id="175" w:author="Moritz Lautenbach" w:date="2014-04-15T14:12:00Z">
        <w:r w:rsidRPr="00D93F24" w:rsidDel="00ED4526">
          <w:rPr>
            <w:rFonts w:ascii="Times New Roman" w:eastAsia="Times New Roman" w:hAnsi="Times New Roman" w:cs="Times New Roman"/>
            <w:sz w:val="24"/>
            <w:szCs w:val="24"/>
            <w:shd w:val="clear" w:color="auto" w:fill="D9D9D9"/>
            <w:lang w:val="en-US" w:eastAsia="de-DE"/>
          </w:rPr>
          <w:delText>:</w:delText>
        </w:r>
      </w:del>
      <w:r w:rsidRPr="00D93F24">
        <w:rPr>
          <w:rFonts w:ascii="Times New Roman" w:eastAsia="Times New Roman" w:hAnsi="Times New Roman" w:cs="Times New Roman"/>
          <w:sz w:val="24"/>
          <w:szCs w:val="24"/>
          <w:shd w:val="clear" w:color="auto" w:fill="D9D9D9"/>
          <w:lang w:val="en-US" w:eastAsia="de-DE"/>
        </w:rPr>
        <w:t>:</w:t>
      </w:r>
      <w:r w:rsidRPr="00155B02">
        <w:rPr>
          <w:rFonts w:ascii="Times New Roman" w:hAnsi="Times New Roman" w:cs="Times New Roman"/>
          <w:lang w:val="en-GB"/>
        </w:rPr>
        <w:t xml:space="preserve"> </w:t>
      </w:r>
      <w:bookmarkStart w:id="176" w:name="_File_%3E_Export_%3E%20Praat%20TextGrid."/>
      <w:bookmarkEnd w:id="176"/>
      <w:r w:rsidRPr="00031E63">
        <w:rPr>
          <w:rFonts w:ascii="Times New Roman" w:hAnsi="Times New Roman" w:cs="Times New Roman"/>
          <w:sz w:val="24"/>
          <w:szCs w:val="24"/>
          <w:lang w:val="en-GB"/>
        </w:rPr>
        <w:t>The exported file can be opened and edited in Praat. Please note that such an export is only useful</w:t>
      </w:r>
      <w:del w:id="177" w:author="Moritz Lautenbach" w:date="2014-04-15T14:12:00Z">
        <w:r w:rsidRPr="00031E63" w:rsidDel="00ED4526">
          <w:rPr>
            <w:rFonts w:ascii="Times New Roman" w:hAnsi="Times New Roman" w:cs="Times New Roman"/>
            <w:sz w:val="24"/>
            <w:szCs w:val="24"/>
            <w:lang w:val="en-GB"/>
          </w:rPr>
          <w:delText>,</w:delText>
        </w:r>
      </w:del>
      <w:r w:rsidRPr="00031E63">
        <w:rPr>
          <w:rFonts w:ascii="Times New Roman" w:hAnsi="Times New Roman" w:cs="Times New Roman"/>
          <w:sz w:val="24"/>
          <w:szCs w:val="24"/>
          <w:lang w:val="en-GB"/>
        </w:rPr>
        <w:t xml:space="preserve"> if at least some of the points on the time axis have been equipped with absolute time values (non</w:t>
      </w:r>
      <w:ins w:id="178" w:author="Moritz Lautenbach" w:date="2014-04-15T14:12:00Z">
        <w:r w:rsidRPr="00031E63">
          <w:rPr>
            <w:rFonts w:ascii="Times New Roman" w:hAnsi="Times New Roman" w:cs="Times New Roman"/>
            <w:sz w:val="24"/>
            <w:szCs w:val="24"/>
            <w:lang w:val="en-GB"/>
          </w:rPr>
          <w:t>-</w:t>
        </w:r>
      </w:ins>
      <w:del w:id="179" w:author="Moritz Lautenbach" w:date="2014-04-15T14:12:00Z">
        <w:r w:rsidRPr="00031E63" w:rsidDel="00ED4526">
          <w:rPr>
            <w:rFonts w:ascii="Times New Roman" w:hAnsi="Times New Roman" w:cs="Times New Roman"/>
            <w:sz w:val="24"/>
            <w:szCs w:val="24"/>
            <w:lang w:val="en-GB"/>
          </w:rPr>
          <w:delText xml:space="preserve"> </w:delText>
        </w:r>
      </w:del>
      <w:r w:rsidRPr="00031E63">
        <w:rPr>
          <w:rFonts w:ascii="Times New Roman" w:hAnsi="Times New Roman" w:cs="Times New Roman"/>
          <w:sz w:val="24"/>
          <w:szCs w:val="24"/>
          <w:lang w:val="en-GB"/>
        </w:rPr>
        <w:t>existing times will be interpolated).</w:t>
      </w:r>
    </w:p>
    <w:p w14:paraId="7686C2EA" w14:textId="77777777" w:rsidR="000959A2" w:rsidRPr="00031E63" w:rsidRDefault="000959A2">
      <w:pPr>
        <w:ind w:left="567" w:hanging="567"/>
        <w:rPr>
          <w:rFonts w:ascii="Times New Roman" w:hAnsi="Times New Roman" w:cs="Times New Roman"/>
          <w:spacing w:val="-4"/>
          <w:sz w:val="24"/>
          <w:szCs w:val="24"/>
          <w:lang w:val="en-GB"/>
        </w:rPr>
      </w:pPr>
      <w:r w:rsidRPr="00031E63">
        <w:rPr>
          <w:rFonts w:ascii="Times New Roman" w:hAnsi="Times New Roman" w:cs="Times New Roman"/>
          <w:sz w:val="24"/>
          <w:szCs w:val="24"/>
          <w:lang w:val="en-GB"/>
        </w:rPr>
        <w:t>6.</w:t>
      </w:r>
      <w:del w:id="180" w:author="Moritz Lautenbach" w:date="2014-04-14T16:32:00Z">
        <w:r w:rsidRPr="00031E63" w:rsidDel="002C595A">
          <w:rPr>
            <w:rFonts w:ascii="Times New Roman" w:hAnsi="Times New Roman" w:cs="Times New Roman"/>
            <w:sz w:val="24"/>
            <w:szCs w:val="24"/>
            <w:lang w:val="en-GB"/>
          </w:rPr>
          <w:delText xml:space="preserve">  </w:delText>
        </w:r>
      </w:del>
      <w:ins w:id="181" w:author="Moritz Lautenbach" w:date="2014-04-16T13:30:00Z">
        <w:r w:rsidRPr="00031E63">
          <w:rPr>
            <w:rFonts w:ascii="Times New Roman" w:hAnsi="Times New Roman" w:cs="Times New Roman"/>
            <w:sz w:val="24"/>
            <w:szCs w:val="24"/>
            <w:lang w:val="en-GB"/>
          </w:rPr>
          <w:t xml:space="preserve"> </w:t>
        </w:r>
      </w:ins>
      <w:ins w:id="182" w:author="Moritz Lautenbach" w:date="2014-04-14T16:32:00Z">
        <w:r w:rsidRPr="00031E63">
          <w:rPr>
            <w:rFonts w:ascii="Times New Roman" w:hAnsi="Times New Roman" w:cs="Times New Roman"/>
            <w:sz w:val="24"/>
            <w:szCs w:val="24"/>
            <w:lang w:val="en-GB"/>
          </w:rPr>
          <w:t xml:space="preserve"> </w:t>
        </w:r>
      </w:ins>
      <w:r w:rsidRPr="00031E63">
        <w:rPr>
          <w:rFonts w:ascii="Times New Roman" w:eastAsia="Times New Roman" w:hAnsi="Times New Roman" w:cs="Times New Roman"/>
          <w:sz w:val="24"/>
          <w:szCs w:val="24"/>
          <w:shd w:val="clear" w:color="auto" w:fill="D9D9D9"/>
          <w:lang w:val="en-US" w:eastAsia="de-DE"/>
        </w:rPr>
        <w:t>TEI file:</w:t>
      </w:r>
      <w:r w:rsidRPr="00031E63">
        <w:rPr>
          <w:rFonts w:ascii="Times New Roman" w:hAnsi="Times New Roman" w:cs="Times New Roman"/>
          <w:sz w:val="24"/>
          <w:szCs w:val="24"/>
          <w:lang w:val="en-GB"/>
        </w:rPr>
        <w:t xml:space="preserve"> </w:t>
      </w:r>
      <w:r w:rsidRPr="00031E63">
        <w:rPr>
          <w:rFonts w:ascii="Times New Roman" w:hAnsi="Times New Roman" w:cs="Times New Roman"/>
          <w:spacing w:val="-4"/>
          <w:sz w:val="24"/>
          <w:szCs w:val="24"/>
          <w:lang w:val="en-GB"/>
        </w:rPr>
        <w:t>exports a file that is coded according to the specifications of the Text Encoding Initiative (TEI) in XML. Different export options are offered:</w:t>
      </w:r>
    </w:p>
    <w:p w14:paraId="2AF08EBC" w14:textId="77777777" w:rsidR="000959A2" w:rsidRPr="00031E63"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sz w:val="24"/>
          <w:szCs w:val="24"/>
          <w:lang w:val="en-GB"/>
        </w:rPr>
      </w:pPr>
      <w:r w:rsidRPr="00031E63">
        <w:rPr>
          <w:rFonts w:ascii="Times New Roman" w:hAnsi="Times New Roman" w:cs="Times New Roman"/>
          <w:b/>
          <w:sz w:val="24"/>
          <w:szCs w:val="24"/>
          <w:lang w:val="en-GB"/>
        </w:rPr>
        <w:t>Generic:</w:t>
      </w:r>
      <w:r w:rsidRPr="00031E63">
        <w:rPr>
          <w:rFonts w:ascii="Times New Roman" w:hAnsi="Times New Roman" w:cs="Times New Roman"/>
          <w:spacing w:val="-4"/>
          <w:sz w:val="24"/>
          <w:szCs w:val="24"/>
          <w:lang w:val="en-GB"/>
        </w:rPr>
        <w:t xml:space="preserve"> In this option, a TEI</w:t>
      </w:r>
      <w:ins w:id="183" w:author="Moritz Lautenbach" w:date="2014-04-15T14:12:00Z">
        <w:r w:rsidRPr="00031E63">
          <w:rPr>
            <w:rFonts w:ascii="Times New Roman" w:hAnsi="Times New Roman" w:cs="Times New Roman"/>
            <w:spacing w:val="-4"/>
            <w:sz w:val="24"/>
            <w:szCs w:val="24"/>
            <w:lang w:val="en-GB"/>
          </w:rPr>
          <w:t>-</w:t>
        </w:r>
      </w:ins>
      <w:del w:id="184" w:author="Moritz Lautenbach" w:date="2014-04-15T14:12:00Z">
        <w:r w:rsidRPr="00031E63" w:rsidDel="00ED4526">
          <w:rPr>
            <w:rFonts w:ascii="Times New Roman" w:hAnsi="Times New Roman" w:cs="Times New Roman"/>
            <w:spacing w:val="-4"/>
            <w:sz w:val="24"/>
            <w:szCs w:val="24"/>
            <w:lang w:val="en-GB"/>
          </w:rPr>
          <w:delText xml:space="preserve"> </w:delText>
        </w:r>
      </w:del>
      <w:r w:rsidRPr="00031E63">
        <w:rPr>
          <w:rFonts w:ascii="Times New Roman" w:hAnsi="Times New Roman" w:cs="Times New Roman"/>
          <w:spacing w:val="-4"/>
          <w:sz w:val="24"/>
          <w:szCs w:val="24"/>
          <w:lang w:val="en-GB"/>
        </w:rPr>
        <w:t>file is created that transfers the text</w:t>
      </w:r>
      <w:del w:id="185" w:author="Moritz Lautenbach" w:date="2014-04-14T16:32:00Z">
        <w:r w:rsidRPr="00031E63" w:rsidDel="002C595A">
          <w:rPr>
            <w:rFonts w:ascii="Times New Roman" w:hAnsi="Times New Roman" w:cs="Times New Roman"/>
            <w:spacing w:val="-4"/>
            <w:sz w:val="24"/>
            <w:szCs w:val="24"/>
            <w:lang w:val="en-GB"/>
          </w:rPr>
          <w:delText xml:space="preserve">  </w:delText>
        </w:r>
      </w:del>
      <w:ins w:id="186" w:author="Moritz Lautenbach" w:date="2014-04-16T13:30:00Z">
        <w:r w:rsidRPr="00031E63">
          <w:rPr>
            <w:rFonts w:ascii="Times New Roman" w:hAnsi="Times New Roman" w:cs="Times New Roman"/>
            <w:spacing w:val="-4"/>
            <w:sz w:val="24"/>
            <w:szCs w:val="24"/>
            <w:lang w:val="en-GB"/>
          </w:rPr>
          <w:t xml:space="preserve"> </w:t>
        </w:r>
      </w:ins>
      <w:ins w:id="187" w:author="Moritz Lautenbach" w:date="2014-04-14T16:32:00Z">
        <w:r w:rsidRPr="00031E63">
          <w:rPr>
            <w:rFonts w:ascii="Times New Roman" w:hAnsi="Times New Roman" w:cs="Times New Roman"/>
            <w:spacing w:val="-4"/>
            <w:sz w:val="24"/>
            <w:szCs w:val="24"/>
            <w:lang w:val="en-GB"/>
          </w:rPr>
          <w:t xml:space="preserve"> </w:t>
        </w:r>
      </w:ins>
      <w:r w:rsidRPr="00031E63">
        <w:rPr>
          <w:rFonts w:ascii="Times New Roman" w:hAnsi="Times New Roman" w:cs="Times New Roman"/>
          <w:spacing w:val="-4"/>
          <w:sz w:val="24"/>
          <w:szCs w:val="24"/>
          <w:lang w:val="en-GB"/>
        </w:rPr>
        <w:t>events without alterations. This is the most basic form of exporting. It results in practical data for most results.</w:t>
      </w:r>
    </w:p>
    <w:p w14:paraId="69A0825C" w14:textId="77777777" w:rsidR="000959A2" w:rsidRPr="00031E63"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sz w:val="24"/>
          <w:szCs w:val="24"/>
          <w:lang w:val="en-GB"/>
        </w:rPr>
      </w:pPr>
      <w:r w:rsidRPr="00031E63">
        <w:rPr>
          <w:rFonts w:ascii="Times New Roman" w:hAnsi="Times New Roman" w:cs="Times New Roman"/>
          <w:b/>
          <w:sz w:val="24"/>
          <w:szCs w:val="24"/>
          <w:lang w:val="en-GB"/>
        </w:rPr>
        <w:t>Based on Modena method:</w:t>
      </w:r>
      <w:r w:rsidRPr="00031E63">
        <w:rPr>
          <w:rFonts w:ascii="Times New Roman" w:hAnsi="Times New Roman" w:cs="Times New Roman"/>
          <w:spacing w:val="-4"/>
          <w:sz w:val="24"/>
          <w:szCs w:val="24"/>
          <w:lang w:val="en-GB"/>
        </w:rPr>
        <w:t xml:space="preserve"> This option is used in a project at the University of Modena. Requirement</w:t>
      </w:r>
      <w:del w:id="188" w:author="Moritz Lautenbach" w:date="2014-04-15T14:16:00Z">
        <w:r w:rsidRPr="00031E63" w:rsidDel="002A1B42">
          <w:rPr>
            <w:rFonts w:ascii="Times New Roman" w:hAnsi="Times New Roman" w:cs="Times New Roman"/>
            <w:spacing w:val="-4"/>
            <w:sz w:val="24"/>
            <w:szCs w:val="24"/>
            <w:lang w:val="en-GB"/>
          </w:rPr>
          <w:delText>s</w:delText>
        </w:r>
      </w:del>
      <w:r w:rsidRPr="00031E63">
        <w:rPr>
          <w:rFonts w:ascii="Times New Roman" w:hAnsi="Times New Roman" w:cs="Times New Roman"/>
          <w:spacing w:val="-4"/>
          <w:sz w:val="24"/>
          <w:szCs w:val="24"/>
          <w:lang w:val="en-GB"/>
        </w:rPr>
        <w:t xml:space="preserve"> for a practical result is the compliance with the conventions in reference to the event text. </w:t>
      </w:r>
    </w:p>
    <w:p w14:paraId="4DB5E8E0" w14:textId="77777777" w:rsidR="000959A2" w:rsidRPr="00031E63"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sz w:val="24"/>
          <w:szCs w:val="24"/>
          <w:lang w:val="en-GB"/>
        </w:rPr>
      </w:pPr>
      <w:r w:rsidRPr="00031E63">
        <w:rPr>
          <w:rFonts w:ascii="Times New Roman" w:hAnsi="Times New Roman" w:cs="Times New Roman"/>
          <w:b/>
          <w:sz w:val="24"/>
          <w:szCs w:val="24"/>
          <w:lang w:val="en-GB"/>
        </w:rPr>
        <w:t>Based on AZM method:</w:t>
      </w:r>
      <w:r w:rsidRPr="00031E63">
        <w:rPr>
          <w:rFonts w:ascii="Times New Roman" w:hAnsi="Times New Roman" w:cs="Times New Roman"/>
          <w:spacing w:val="-4"/>
          <w:sz w:val="24"/>
          <w:szCs w:val="24"/>
          <w:lang w:val="en-GB"/>
        </w:rPr>
        <w:t xml:space="preserve"> see </w:t>
      </w:r>
      <w:r w:rsidRPr="00031E63">
        <w:rPr>
          <w:rFonts w:ascii="Times New Roman" w:hAnsi="Times New Roman" w:cs="Times New Roman"/>
          <w:sz w:val="24"/>
          <w:szCs w:val="24"/>
          <w:lang w:val="en-GB"/>
        </w:rPr>
        <w:t>Schmidt</w:t>
      </w:r>
      <w:r w:rsidRPr="00031E63">
        <w:rPr>
          <w:rFonts w:ascii="Times New Roman" w:hAnsi="Times New Roman" w:cs="Times New Roman"/>
          <w:spacing w:val="-4"/>
          <w:sz w:val="24"/>
          <w:szCs w:val="24"/>
          <w:lang w:val="en-GB"/>
        </w:rPr>
        <w:t xml:space="preserve">, Th. 2005: </w:t>
      </w:r>
      <w:r w:rsidRPr="00031E63">
        <w:rPr>
          <w:rFonts w:ascii="Times New Roman" w:hAnsi="Times New Roman" w:cs="Times New Roman"/>
          <w:i/>
          <w:spacing w:val="-4"/>
          <w:sz w:val="24"/>
          <w:szCs w:val="24"/>
          <w:lang w:val="en-GB"/>
        </w:rPr>
        <w:t>Time based data models and the TEI Guidelines for Transcriptions of Speech.</w:t>
      </w:r>
      <w:r w:rsidRPr="00031E63">
        <w:rPr>
          <w:rFonts w:ascii="Times New Roman" w:hAnsi="Times New Roman" w:cs="Times New Roman"/>
          <w:spacing w:val="-4"/>
          <w:sz w:val="24"/>
          <w:szCs w:val="24"/>
          <w:lang w:val="en-GB"/>
        </w:rPr>
        <w:t xml:space="preserve"> Arbeiten zur Mehrsprachigkeit, Serie B.</w:t>
      </w:r>
    </w:p>
    <w:p w14:paraId="56B3B0F7" w14:textId="77777777" w:rsidR="000959A2" w:rsidRPr="00031E63" w:rsidRDefault="000959A2" w:rsidP="000959A2">
      <w:pPr>
        <w:widowControl w:val="0"/>
        <w:numPr>
          <w:ilvl w:val="0"/>
          <w:numId w:val="9"/>
        </w:numPr>
        <w:tabs>
          <w:tab w:val="left" w:pos="482"/>
        </w:tabs>
        <w:suppressAutoHyphens/>
        <w:spacing w:after="0" w:line="100" w:lineRule="atLeast"/>
        <w:jc w:val="both"/>
        <w:rPr>
          <w:rFonts w:ascii="Times New Roman" w:hAnsi="Times New Roman" w:cs="Times New Roman"/>
          <w:spacing w:val="-4"/>
          <w:sz w:val="24"/>
          <w:szCs w:val="24"/>
          <w:lang w:val="en-GB"/>
        </w:rPr>
      </w:pPr>
      <w:r w:rsidRPr="00031E63">
        <w:rPr>
          <w:rFonts w:ascii="Times New Roman" w:hAnsi="Times New Roman" w:cs="Times New Roman"/>
          <w:b/>
          <w:sz w:val="24"/>
          <w:szCs w:val="24"/>
          <w:lang w:val="en-GB"/>
        </w:rPr>
        <w:t>Based on HIAT segmentation:</w:t>
      </w:r>
      <w:r w:rsidRPr="00031E63">
        <w:rPr>
          <w:rFonts w:ascii="Times New Roman" w:hAnsi="Times New Roman" w:cs="Times New Roman"/>
          <w:spacing w:val="-4"/>
          <w:sz w:val="24"/>
          <w:szCs w:val="24"/>
          <w:lang w:val="en-GB"/>
        </w:rPr>
        <w:t xml:space="preserve"> this variation</w:t>
      </w:r>
      <w:del w:id="189" w:author="Moritz Lautenbach" w:date="2014-04-15T14:13:00Z">
        <w:r w:rsidRPr="00031E63" w:rsidDel="00ED4526">
          <w:rPr>
            <w:rFonts w:ascii="Times New Roman" w:hAnsi="Times New Roman" w:cs="Times New Roman"/>
            <w:spacing w:val="-4"/>
            <w:sz w:val="24"/>
            <w:szCs w:val="24"/>
            <w:lang w:val="en-GB"/>
          </w:rPr>
          <w:delText>s</w:delText>
        </w:r>
      </w:del>
      <w:r w:rsidRPr="00031E63">
        <w:rPr>
          <w:rFonts w:ascii="Times New Roman" w:hAnsi="Times New Roman" w:cs="Times New Roman"/>
          <w:spacing w:val="-4"/>
          <w:sz w:val="24"/>
          <w:szCs w:val="24"/>
          <w:lang w:val="en-GB"/>
        </w:rPr>
        <w:t xml:space="preserve"> contains the TEI</w:t>
      </w:r>
      <w:ins w:id="190" w:author="Moritz Lautenbach" w:date="2014-04-15T14:13:00Z">
        <w:r w:rsidRPr="00031E63">
          <w:rPr>
            <w:rFonts w:ascii="Times New Roman" w:hAnsi="Times New Roman" w:cs="Times New Roman"/>
            <w:spacing w:val="-4"/>
            <w:sz w:val="24"/>
            <w:szCs w:val="24"/>
            <w:lang w:val="en-GB"/>
          </w:rPr>
          <w:t>-</w:t>
        </w:r>
      </w:ins>
      <w:del w:id="191" w:author="Moritz Lautenbach" w:date="2014-04-15T14:13:00Z">
        <w:r w:rsidRPr="00031E63" w:rsidDel="00ED4526">
          <w:rPr>
            <w:rFonts w:ascii="Times New Roman" w:hAnsi="Times New Roman" w:cs="Times New Roman"/>
            <w:spacing w:val="-4"/>
            <w:sz w:val="24"/>
            <w:szCs w:val="24"/>
            <w:lang w:val="en-GB"/>
          </w:rPr>
          <w:delText xml:space="preserve"> </w:delText>
        </w:r>
      </w:del>
      <w:r w:rsidRPr="00031E63">
        <w:rPr>
          <w:rFonts w:ascii="Times New Roman" w:hAnsi="Times New Roman" w:cs="Times New Roman"/>
          <w:spacing w:val="-4"/>
          <w:sz w:val="24"/>
          <w:szCs w:val="24"/>
          <w:lang w:val="en-GB"/>
        </w:rPr>
        <w:t>Document mark-up for units of the HIAT</w:t>
      </w:r>
      <w:ins w:id="192" w:author="Moritz Lautenbach" w:date="2014-04-15T14:13:00Z">
        <w:r w:rsidRPr="00031E63">
          <w:rPr>
            <w:rFonts w:ascii="Times New Roman" w:hAnsi="Times New Roman" w:cs="Times New Roman"/>
            <w:spacing w:val="-4"/>
            <w:sz w:val="24"/>
            <w:szCs w:val="24"/>
            <w:lang w:val="en-GB"/>
          </w:rPr>
          <w:t>-</w:t>
        </w:r>
      </w:ins>
      <w:del w:id="193" w:author="Moritz Lautenbach" w:date="2014-04-15T14:13:00Z">
        <w:r w:rsidRPr="00031E63" w:rsidDel="00ED4526">
          <w:rPr>
            <w:rFonts w:ascii="Times New Roman" w:hAnsi="Times New Roman" w:cs="Times New Roman"/>
            <w:spacing w:val="-4"/>
            <w:sz w:val="24"/>
            <w:szCs w:val="24"/>
            <w:lang w:val="en-GB"/>
          </w:rPr>
          <w:delText xml:space="preserve"> </w:delText>
        </w:r>
      </w:del>
      <w:r w:rsidRPr="00031E63">
        <w:rPr>
          <w:rFonts w:ascii="Times New Roman" w:hAnsi="Times New Roman" w:cs="Times New Roman"/>
          <w:spacing w:val="-4"/>
          <w:sz w:val="24"/>
          <w:szCs w:val="24"/>
          <w:lang w:val="en-GB"/>
        </w:rPr>
        <w:t xml:space="preserve">System (words, pauses, non-phonological items, utterances etc.). The export requires a successful segmentation according to HIAT. If the segmentation fails, an </w:t>
      </w:r>
      <w:r w:rsidRPr="00031E63">
        <w:rPr>
          <w:rFonts w:ascii="Times New Roman" w:hAnsi="Times New Roman" w:cs="Times New Roman"/>
          <w:spacing w:val="-4"/>
          <w:sz w:val="24"/>
          <w:szCs w:val="24"/>
          <w:lang w:val="en-GB"/>
        </w:rPr>
        <w:lastRenderedPageBreak/>
        <w:t>error message will appear.</w:t>
      </w:r>
    </w:p>
    <w:p w14:paraId="71047556" w14:textId="23E35AFD" w:rsidR="000959A2" w:rsidRPr="00155B02" w:rsidRDefault="000959A2">
      <w:pPr>
        <w:pStyle w:val="Standard-BlockCharCharChar"/>
        <w:keepNext/>
        <w:ind w:left="567" w:hanging="567"/>
        <w:rPr>
          <w:lang w:val="en-GB"/>
        </w:rPr>
      </w:pPr>
      <w:bookmarkStart w:id="194" w:name="_File_%3E_Export_%3E%20ELAN..."/>
      <w:bookmarkEnd w:id="194"/>
      <w:r w:rsidRPr="00155B02">
        <w:rPr>
          <w:lang w:val="en-GB"/>
        </w:rPr>
        <w:t xml:space="preserve">8. </w:t>
      </w:r>
      <w:r w:rsidRPr="00AC69C5">
        <w:rPr>
          <w:kern w:val="0"/>
          <w:szCs w:val="24"/>
          <w:shd w:val="clear" w:color="auto" w:fill="D9D9D9"/>
          <w:lang w:val="en-US" w:eastAsia="de-DE" w:bidi="ar-SA"/>
        </w:rPr>
        <w:t>CHAT transcript:</w:t>
      </w:r>
      <w:r w:rsidRPr="00155B02">
        <w:rPr>
          <w:lang w:val="en-GB"/>
        </w:rPr>
        <w:t xml:space="preserve"> exports a file in the CHAT</w:t>
      </w:r>
      <w:ins w:id="195" w:author="Moritz Lautenbach" w:date="2014-04-15T14:14:00Z">
        <w:r w:rsidRPr="00155B02">
          <w:rPr>
            <w:lang w:val="en-GB"/>
          </w:rPr>
          <w:t>-</w:t>
        </w:r>
      </w:ins>
      <w:del w:id="196" w:author="Moritz Lautenbach" w:date="2014-04-15T14:14:00Z">
        <w:r w:rsidRPr="00155B02" w:rsidDel="00ED4526">
          <w:rPr>
            <w:lang w:val="en-GB"/>
          </w:rPr>
          <w:delText xml:space="preserve"> </w:delText>
        </w:r>
      </w:del>
      <w:r w:rsidRPr="00155B02">
        <w:rPr>
          <w:lang w:val="en-GB"/>
        </w:rPr>
        <w:t>format that can be opened with the CLAN</w:t>
      </w:r>
      <w:ins w:id="197" w:author="Moritz Lautenbach" w:date="2014-04-15T14:14:00Z">
        <w:r w:rsidRPr="00155B02">
          <w:rPr>
            <w:lang w:val="en-GB"/>
          </w:rPr>
          <w:t>-</w:t>
        </w:r>
      </w:ins>
      <w:del w:id="198" w:author="Moritz Lautenbach" w:date="2014-04-15T14:14:00Z">
        <w:r w:rsidRPr="00155B02" w:rsidDel="00ED4526">
          <w:rPr>
            <w:lang w:val="en-GB"/>
          </w:rPr>
          <w:delText xml:space="preserve"> </w:delText>
        </w:r>
      </w:del>
      <w:r w:rsidR="00C11634" w:rsidRPr="00155B02">
        <w:rPr>
          <w:lang w:val="en-GB"/>
        </w:rPr>
        <w:t>Editor</w:t>
      </w:r>
      <w:r w:rsidRPr="00155B02">
        <w:rPr>
          <w:lang w:val="en-GB"/>
        </w:rPr>
        <w:t xml:space="preserve"> of the CHILDES</w:t>
      </w:r>
      <w:del w:id="199" w:author="Moritz Lautenbach" w:date="2014-04-15T14:15:00Z">
        <w:r w:rsidRPr="00155B02" w:rsidDel="002A1B42">
          <w:rPr>
            <w:lang w:val="en-GB"/>
          </w:rPr>
          <w:delText xml:space="preserve"> s</w:delText>
        </w:r>
      </w:del>
      <w:ins w:id="200" w:author="Moritz Lautenbach" w:date="2014-04-15T14:15:00Z">
        <w:r w:rsidRPr="00155B02">
          <w:rPr>
            <w:lang w:val="en-GB"/>
          </w:rPr>
          <w:t>-S</w:t>
        </w:r>
      </w:ins>
      <w:r w:rsidRPr="00155B02">
        <w:rPr>
          <w:lang w:val="en-GB"/>
        </w:rPr>
        <w:t>ystem</w:t>
      </w:r>
      <w:del w:id="201" w:author="Moritz Lautenbach" w:date="2014-04-15T14:15:00Z">
        <w:r w:rsidRPr="00155B02" w:rsidDel="002A1B42">
          <w:rPr>
            <w:lang w:val="en-GB"/>
          </w:rPr>
          <w:delText>s</w:delText>
        </w:r>
      </w:del>
      <w:r w:rsidRPr="00155B02">
        <w:rPr>
          <w:lang w:val="en-GB"/>
        </w:rPr>
        <w:t>.</w:t>
      </w:r>
    </w:p>
    <w:p w14:paraId="19AB82AF" w14:textId="77777777" w:rsidR="000959A2" w:rsidRPr="00155B02" w:rsidRDefault="002B43A4">
      <w:pPr>
        <w:pStyle w:val="Standard-BlockCharCharChar"/>
        <w:keepNext/>
        <w:spacing w:line="100" w:lineRule="atLeast"/>
        <w:ind w:left="567" w:hanging="567"/>
        <w:jc w:val="center"/>
        <w:rPr>
          <w:lang w:val="en-GB"/>
        </w:rPr>
      </w:pPr>
      <w:r>
        <w:rPr>
          <w:lang w:val="en-GB"/>
        </w:rPr>
        <w:pict w14:anchorId="54F863ED">
          <v:shape id="_x0000_i1090" type="#_x0000_t75" style="width:316.5pt;height:250.5pt" filled="t">
            <v:fill color2="black"/>
            <v:imagedata r:id="rId118" o:title=""/>
          </v:shape>
        </w:pict>
      </w:r>
    </w:p>
    <w:p w14:paraId="04AD87C5" w14:textId="0F79B45C" w:rsidR="000959A2" w:rsidRPr="00155B02" w:rsidRDefault="000959A2">
      <w:pPr>
        <w:pStyle w:val="Standard-BlockCharCharChar"/>
        <w:ind w:left="567" w:hanging="567"/>
        <w:rPr>
          <w:lang w:val="en-GB"/>
        </w:rPr>
      </w:pPr>
      <w:r w:rsidRPr="00155B02">
        <w:rPr>
          <w:lang w:val="en-GB"/>
        </w:rPr>
        <w:tab/>
      </w:r>
      <w:r w:rsidRPr="00155B02">
        <w:rPr>
          <w:lang w:val="en-GB"/>
        </w:rPr>
        <w:tab/>
        <w:t>Different variants are offered:</w:t>
      </w:r>
    </w:p>
    <w:p w14:paraId="103E36A2" w14:textId="77777777" w:rsidR="000959A2" w:rsidRPr="00A42620" w:rsidRDefault="000959A2" w:rsidP="000959A2">
      <w:pPr>
        <w:pStyle w:val="Standard-BlockCharCharChar"/>
        <w:numPr>
          <w:ilvl w:val="0"/>
          <w:numId w:val="10"/>
        </w:numPr>
        <w:rPr>
          <w:lang w:val="en-GB"/>
        </w:rPr>
      </w:pPr>
      <w:r w:rsidRPr="00A42620">
        <w:rPr>
          <w:b/>
          <w:lang w:val="en-GB"/>
        </w:rPr>
        <w:t xml:space="preserve">Based on CHAT segmentation: </w:t>
      </w:r>
      <w:r w:rsidRPr="00A42620">
        <w:rPr>
          <w:lang w:val="en-GB"/>
        </w:rPr>
        <w:t>The requirement for this type of output is that the transcription can be segmented with the CHAT algorithm, i.e. the CHAT transcription symbols have been used according to the convention</w:t>
      </w:r>
      <w:del w:id="202" w:author="Moritz Lautenbach" w:date="2014-04-15T14:19:00Z">
        <w:r w:rsidRPr="00A42620" w:rsidDel="002A1B42">
          <w:rPr>
            <w:lang w:val="en-GB"/>
          </w:rPr>
          <w:delText>.</w:delText>
        </w:r>
      </w:del>
      <w:r w:rsidRPr="00A42620">
        <w:rPr>
          <w:lang w:val="en-GB"/>
        </w:rPr>
        <w:t xml:space="preserve"> (see also Appendix B: Segmentation Algorithms). If segmentation errors have been made, an error message will appear and no output file will be created.</w:t>
      </w:r>
    </w:p>
    <w:p w14:paraId="3DC2A2D1" w14:textId="77777777" w:rsidR="000959A2" w:rsidRPr="00A42620" w:rsidRDefault="000959A2" w:rsidP="000959A2">
      <w:pPr>
        <w:pStyle w:val="Standard-BlockCharCharChar"/>
        <w:numPr>
          <w:ilvl w:val="0"/>
          <w:numId w:val="10"/>
        </w:numPr>
        <w:rPr>
          <w:lang w:val="en-GB"/>
        </w:rPr>
      </w:pPr>
      <w:r w:rsidRPr="00A42620">
        <w:rPr>
          <w:b/>
          <w:lang w:val="en-GB"/>
        </w:rPr>
        <w:t>Based on HIAT segmentation:</w:t>
      </w:r>
      <w:r w:rsidRPr="00A42620">
        <w:rPr>
          <w:lang w:val="en-GB"/>
        </w:rPr>
        <w:t xml:space="preserve"> The requirement for this type of output is that the transcription can be segmented with the HIAT algorithm, i.e. the HIAT transcription symbols have been used according to the convention</w:t>
      </w:r>
      <w:del w:id="203" w:author="Moritz Lautenbach" w:date="2014-04-15T14:19:00Z">
        <w:r w:rsidRPr="00A42620" w:rsidDel="002A1B42">
          <w:rPr>
            <w:lang w:val="en-GB"/>
          </w:rPr>
          <w:delText>.</w:delText>
        </w:r>
      </w:del>
      <w:r w:rsidRPr="00A42620">
        <w:rPr>
          <w:lang w:val="en-GB"/>
        </w:rPr>
        <w:t xml:space="preserve"> (see also Appendix B: Segmentation Algorithms). If segmentation errors have been made, an error message will appear and no output file will be created.</w:t>
      </w:r>
    </w:p>
    <w:p w14:paraId="6EED0E14" w14:textId="77777777" w:rsidR="000959A2" w:rsidRPr="00A42620" w:rsidRDefault="000959A2" w:rsidP="000959A2">
      <w:pPr>
        <w:pStyle w:val="Standard-BlockCharCharChar"/>
        <w:numPr>
          <w:ilvl w:val="0"/>
          <w:numId w:val="10"/>
        </w:numPr>
        <w:rPr>
          <w:lang w:val="en-GB"/>
        </w:rPr>
      </w:pPr>
      <w:r w:rsidRPr="00A42620">
        <w:rPr>
          <w:b/>
          <w:lang w:val="en-GB"/>
        </w:rPr>
        <w:t>Based on events:</w:t>
      </w:r>
      <w:r w:rsidRPr="00A42620">
        <w:rPr>
          <w:lang w:val="en-GB"/>
        </w:rPr>
        <w:t xml:space="preserve"> This option does not use a segmentation algorithm, but single events in tiers of type T(ranscription) are transformed into CHAT utterances.</w:t>
      </w:r>
    </w:p>
    <w:p w14:paraId="5CF3B1B4" w14:textId="0AAA13A2" w:rsidR="000959A2" w:rsidRPr="00A42620" w:rsidRDefault="000959A2">
      <w:pPr>
        <w:keepNext/>
        <w:ind w:left="567" w:hanging="567"/>
        <w:rPr>
          <w:rFonts w:ascii="Times New Roman" w:hAnsi="Times New Roman" w:cs="Times New Roman"/>
          <w:lang w:val="en-GB"/>
        </w:rPr>
      </w:pPr>
      <w:r w:rsidRPr="00A42620">
        <w:rPr>
          <w:rFonts w:ascii="Times New Roman" w:hAnsi="Times New Roman" w:cs="Times New Roman"/>
          <w:lang w:val="en-GB"/>
        </w:rPr>
        <w:t xml:space="preserve">9. </w:t>
      </w:r>
      <w:r w:rsidRPr="00A42620">
        <w:rPr>
          <w:rFonts w:ascii="Times New Roman" w:eastAsia="Times New Roman" w:hAnsi="Times New Roman" w:cs="Times New Roman"/>
          <w:sz w:val="24"/>
          <w:szCs w:val="24"/>
          <w:shd w:val="clear" w:color="auto" w:fill="D9D9D9"/>
          <w:lang w:val="en-US" w:eastAsia="de-DE"/>
        </w:rPr>
        <w:t>Audacity Label File:</w:t>
      </w:r>
      <w:r w:rsidRPr="00A42620">
        <w:rPr>
          <w:rFonts w:ascii="Times New Roman" w:hAnsi="Times New Roman" w:cs="Times New Roman"/>
          <w:lang w:val="en-GB"/>
        </w:rPr>
        <w:t xml:space="preserve"> exports a text file that can be read by the Audi</w:t>
      </w:r>
      <w:ins w:id="204" w:author="Moritz Lautenbach" w:date="2014-04-15T14:19:00Z">
        <w:r w:rsidRPr="00A42620">
          <w:rPr>
            <w:rFonts w:ascii="Times New Roman" w:hAnsi="Times New Roman" w:cs="Times New Roman"/>
            <w:lang w:val="en-GB"/>
          </w:rPr>
          <w:t>-</w:t>
        </w:r>
      </w:ins>
      <w:del w:id="205" w:author="Moritz Lautenbach" w:date="2014-04-15T14:19:00Z">
        <w:r w:rsidRPr="00A42620" w:rsidDel="002A1B42">
          <w:rPr>
            <w:rFonts w:ascii="Times New Roman" w:hAnsi="Times New Roman" w:cs="Times New Roman"/>
            <w:lang w:val="en-GB"/>
          </w:rPr>
          <w:delText xml:space="preserve"> </w:delText>
        </w:r>
      </w:del>
      <w:r w:rsidR="00C11634" w:rsidRPr="00A42620">
        <w:rPr>
          <w:rFonts w:ascii="Times New Roman" w:hAnsi="Times New Roman" w:cs="Times New Roman"/>
          <w:lang w:val="en-GB"/>
        </w:rPr>
        <w:t>Editor</w:t>
      </w:r>
      <w:del w:id="206" w:author="Moritz Lautenbach" w:date="2014-04-15T14:20:00Z">
        <w:r w:rsidRPr="00A42620" w:rsidDel="002A1B42">
          <w:rPr>
            <w:rFonts w:ascii="Times New Roman" w:hAnsi="Times New Roman" w:cs="Times New Roman"/>
            <w:lang w:val="en-GB"/>
          </w:rPr>
          <w:delText xml:space="preserve"> </w:delText>
        </w:r>
      </w:del>
      <w:r w:rsidR="00C11634" w:rsidRPr="00A42620">
        <w:rPr>
          <w:rFonts w:ascii="Times New Roman" w:hAnsi="Times New Roman" w:cs="Times New Roman"/>
          <w:lang w:val="en-GB"/>
        </w:rPr>
        <w:t>Editor</w:t>
      </w:r>
      <w:ins w:id="207" w:author="Moritz Lautenbach" w:date="2014-04-15T14:20:00Z">
        <w:r w:rsidRPr="00A42620">
          <w:rPr>
            <w:rFonts w:ascii="Times New Roman" w:hAnsi="Times New Roman" w:cs="Times New Roman"/>
            <w:lang w:val="en-GB"/>
          </w:rPr>
          <w:t xml:space="preserve"> </w:t>
        </w:r>
      </w:ins>
      <w:r w:rsidRPr="00A42620">
        <w:rPr>
          <w:rFonts w:ascii="Times New Roman" w:hAnsi="Times New Roman" w:cs="Times New Roman"/>
          <w:lang w:val="en-GB"/>
        </w:rPr>
        <w:t xml:space="preserve">in </w:t>
      </w:r>
      <w:del w:id="208" w:author="Moritz Lautenbach" w:date="2014-04-15T14:19:00Z">
        <w:r w:rsidRPr="00A42620" w:rsidDel="002A1B42">
          <w:rPr>
            <w:rFonts w:ascii="Times New Roman" w:hAnsi="Times New Roman" w:cs="Times New Roman"/>
            <w:lang w:val="en-GB"/>
          </w:rPr>
          <w:delText>audacity</w:delText>
        </w:r>
      </w:del>
      <w:ins w:id="209" w:author="Moritz Lautenbach" w:date="2014-04-15T14:19:00Z">
        <w:r w:rsidRPr="00A42620">
          <w:rPr>
            <w:rFonts w:ascii="Times New Roman" w:hAnsi="Times New Roman" w:cs="Times New Roman"/>
            <w:lang w:val="en-GB"/>
          </w:rPr>
          <w:t>Audacity</w:t>
        </w:r>
      </w:ins>
      <w:r w:rsidRPr="00A42620">
        <w:rPr>
          <w:rFonts w:ascii="Times New Roman" w:hAnsi="Times New Roman" w:cs="Times New Roman"/>
          <w:lang w:val="en-GB"/>
        </w:rPr>
        <w:t>.</w:t>
      </w:r>
    </w:p>
    <w:p w14:paraId="55ABAB90" w14:textId="4AACE863" w:rsidR="000959A2" w:rsidRDefault="000959A2" w:rsidP="004B7471">
      <w:pPr>
        <w:keepNext/>
        <w:spacing w:after="0"/>
        <w:ind w:left="567" w:hanging="567"/>
        <w:rPr>
          <w:rFonts w:ascii="Times New Roman" w:hAnsi="Times New Roman" w:cs="Times New Roman"/>
          <w:lang w:val="en-GB"/>
        </w:rPr>
      </w:pPr>
      <w:r w:rsidRPr="00A42620">
        <w:rPr>
          <w:rFonts w:ascii="Times New Roman" w:hAnsi="Times New Roman" w:cs="Times New Roman"/>
          <w:lang w:val="en-GB"/>
        </w:rPr>
        <w:t xml:space="preserve">10. </w:t>
      </w:r>
      <w:r w:rsidRPr="00A42620">
        <w:rPr>
          <w:rFonts w:ascii="Times New Roman" w:eastAsia="Times New Roman" w:hAnsi="Times New Roman" w:cs="Times New Roman"/>
          <w:sz w:val="24"/>
          <w:szCs w:val="24"/>
          <w:shd w:val="clear" w:color="auto" w:fill="D9D9D9"/>
          <w:lang w:val="en-US" w:eastAsia="de-DE"/>
        </w:rPr>
        <w:t>EXMARaLDA Segmented Transcription:</w:t>
      </w:r>
      <w:r w:rsidRPr="00A42620">
        <w:rPr>
          <w:rFonts w:ascii="Times New Roman" w:hAnsi="Times New Roman" w:cs="Times New Roman"/>
          <w:lang w:val="en-GB"/>
        </w:rPr>
        <w:t xml:space="preserve"> The </w:t>
      </w:r>
      <w:r w:rsidRPr="00155B02">
        <w:rPr>
          <w:rFonts w:ascii="Times New Roman" w:hAnsi="Times New Roman" w:cs="Times New Roman"/>
          <w:lang w:val="en-GB"/>
        </w:rPr>
        <w:t>exported file can be integrated into an EXMARaLDA corpus and browsed with EXAKT. Contrary to</w:t>
      </w:r>
      <w:r w:rsidR="00A42620">
        <w:rPr>
          <w:rFonts w:ascii="Times New Roman" w:hAnsi="Times New Roman" w:cs="Times New Roman"/>
          <w:lang w:val="en-GB"/>
        </w:rPr>
        <w:t xml:space="preserve"> </w:t>
      </w:r>
      <w:r w:rsidRPr="00A42620">
        <w:rPr>
          <w:rStyle w:val="Menufunction"/>
          <w:rPrChange w:id="210" w:author="Moritz Lautenbach" w:date="2014-04-15T14:20:00Z">
            <w:rPr>
              <w:lang w:val="en-GB"/>
            </w:rPr>
          </w:rPrChange>
        </w:rPr>
        <w:t>Transcription &gt; Export Segmented Transcription</w:t>
      </w:r>
      <w:r w:rsidRPr="00A42620">
        <w:rPr>
          <w:rStyle w:val="Menufunction"/>
        </w:rPr>
        <w:t>...</w:t>
      </w:r>
      <w:r w:rsidRPr="00155B02">
        <w:rPr>
          <w:rFonts w:ascii="Times New Roman" w:hAnsi="Times New Roman" w:cs="Times New Roman"/>
          <w:lang w:val="en-GB"/>
        </w:rPr>
        <w:t xml:space="preserve"> no segmentation algorithm is used here. </w:t>
      </w:r>
    </w:p>
    <w:p w14:paraId="3C18C030" w14:textId="77777777" w:rsidR="004B7471" w:rsidRPr="00155B02" w:rsidRDefault="004B7471">
      <w:pPr>
        <w:keepNext/>
        <w:ind w:left="567" w:hanging="567"/>
        <w:rPr>
          <w:rFonts w:ascii="Times New Roman" w:hAnsi="Times New Roman" w:cs="Times New Roman"/>
          <w:lang w:val="en-GB"/>
        </w:rPr>
      </w:pPr>
    </w:p>
    <w:p w14:paraId="291C00E7" w14:textId="77777777" w:rsidR="000959A2" w:rsidRPr="00155B02" w:rsidRDefault="000959A2" w:rsidP="004B7471">
      <w:pPr>
        <w:pStyle w:val="berschrift3"/>
        <w:rPr>
          <w:lang w:val="en-GB"/>
        </w:rPr>
      </w:pPr>
      <w:bookmarkStart w:id="211" w:name="_Ref108437987"/>
      <w:bookmarkStart w:id="212" w:name="_Ref108437975"/>
      <w:bookmarkStart w:id="213" w:name="_Toc403472695"/>
      <w:bookmarkStart w:id="214" w:name="_File_%3E_Exit"/>
      <w:r w:rsidRPr="004B7471">
        <w:t>File</w:t>
      </w:r>
      <w:r w:rsidRPr="00155B02">
        <w:rPr>
          <w:lang w:val="en-GB"/>
        </w:rPr>
        <w:t> &gt; Exit</w:t>
      </w:r>
      <w:bookmarkEnd w:id="211"/>
      <w:bookmarkEnd w:id="212"/>
      <w:bookmarkEnd w:id="213"/>
    </w:p>
    <w:p w14:paraId="325B5FDB" w14:textId="14140415" w:rsidR="000959A2" w:rsidRPr="00155B02" w:rsidRDefault="000959A2">
      <w:pPr>
        <w:pStyle w:val="Standard-BlockCharCharChar"/>
        <w:rPr>
          <w:lang w:val="en-GB"/>
        </w:rPr>
      </w:pPr>
      <w:r w:rsidRPr="00155B02">
        <w:rPr>
          <w:lang w:val="en-GB"/>
        </w:rPr>
        <w:t>Closes the current transcription and exits the Partitur-</w:t>
      </w:r>
      <w:r w:rsidR="00C11634" w:rsidRPr="00155B02">
        <w:rPr>
          <w:lang w:val="en-GB"/>
        </w:rPr>
        <w:t>Editor</w:t>
      </w:r>
      <w:r w:rsidRPr="00155B02">
        <w:rPr>
          <w:lang w:val="en-GB"/>
        </w:rPr>
        <w:t>. If the changes have not been saved, you will be asked whether you would like to save the changes.</w:t>
      </w:r>
    </w:p>
    <w:p w14:paraId="785431DA" w14:textId="27D0F803" w:rsidR="000959A2" w:rsidRPr="00155B02" w:rsidRDefault="000959A2" w:rsidP="00F73227">
      <w:pPr>
        <w:pStyle w:val="berschrift2"/>
        <w:numPr>
          <w:ilvl w:val="1"/>
          <w:numId w:val="90"/>
        </w:numPr>
        <w:rPr>
          <w:lang w:val="en-GB"/>
        </w:rPr>
      </w:pPr>
      <w:bookmarkStart w:id="215" w:name="_Toc403472696"/>
      <w:bookmarkEnd w:id="57"/>
      <w:bookmarkEnd w:id="61"/>
      <w:bookmarkEnd w:id="64"/>
      <w:bookmarkEnd w:id="68"/>
      <w:bookmarkEnd w:id="69"/>
      <w:bookmarkEnd w:id="72"/>
      <w:bookmarkEnd w:id="75"/>
      <w:bookmarkEnd w:id="80"/>
      <w:bookmarkEnd w:id="86"/>
      <w:bookmarkEnd w:id="92"/>
      <w:bookmarkEnd w:id="94"/>
      <w:bookmarkEnd w:id="98"/>
      <w:bookmarkEnd w:id="107"/>
      <w:bookmarkEnd w:id="153"/>
      <w:bookmarkEnd w:id="154"/>
      <w:bookmarkEnd w:id="155"/>
      <w:bookmarkEnd w:id="156"/>
      <w:bookmarkEnd w:id="214"/>
      <w:r w:rsidRPr="00155B02">
        <w:rPr>
          <w:lang w:val="en-GB"/>
        </w:rPr>
        <w:lastRenderedPageBreak/>
        <w:t>Edit Menu</w:t>
      </w:r>
      <w:bookmarkEnd w:id="215"/>
    </w:p>
    <w:tbl>
      <w:tblPr>
        <w:tblW w:w="9211" w:type="dxa"/>
        <w:tblLayout w:type="fixed"/>
        <w:tblCellMar>
          <w:left w:w="70" w:type="dxa"/>
          <w:right w:w="70" w:type="dxa"/>
        </w:tblCellMar>
        <w:tblLook w:val="0000" w:firstRow="0" w:lastRow="0" w:firstColumn="0" w:lastColumn="0" w:noHBand="0" w:noVBand="0"/>
      </w:tblPr>
      <w:tblGrid>
        <w:gridCol w:w="4692"/>
        <w:gridCol w:w="4519"/>
      </w:tblGrid>
      <w:tr w:rsidR="000959A2" w:rsidRPr="00155B02" w14:paraId="5ADBC965" w14:textId="77777777" w:rsidTr="00AC69C5">
        <w:tc>
          <w:tcPr>
            <w:tcW w:w="4692" w:type="dxa"/>
            <w:shd w:val="clear" w:color="auto" w:fill="auto"/>
          </w:tcPr>
          <w:p w14:paraId="74F7C061" w14:textId="77777777" w:rsidR="000959A2" w:rsidRPr="00155B02" w:rsidRDefault="002B43A4" w:rsidP="00524992">
            <w:pPr>
              <w:snapToGrid w:val="0"/>
              <w:spacing w:before="240"/>
              <w:rPr>
                <w:rFonts w:ascii="Times New Roman" w:hAnsi="Times New Roman" w:cs="Times New Roman"/>
                <w:lang w:val="en-GB"/>
              </w:rPr>
            </w:pPr>
            <w:r>
              <w:rPr>
                <w:rFonts w:ascii="Times New Roman" w:hAnsi="Times New Roman" w:cs="Times New Roman"/>
                <w:lang w:val="en-GB"/>
              </w:rPr>
              <w:pict w14:anchorId="581E57B5">
                <v:shape id="_x0000_i1091" type="#_x0000_t75" style="width:195pt;height:264pt" filled="t">
                  <v:fill color2="black"/>
                  <v:imagedata r:id="rId119" o:title=""/>
                </v:shape>
              </w:pict>
            </w:r>
          </w:p>
        </w:tc>
        <w:tc>
          <w:tcPr>
            <w:tcW w:w="4519" w:type="dxa"/>
            <w:shd w:val="clear" w:color="auto" w:fill="auto"/>
          </w:tcPr>
          <w:p w14:paraId="5F9C4910" w14:textId="77777777" w:rsidR="000959A2" w:rsidRPr="00155B02" w:rsidRDefault="000959A2">
            <w:pPr>
              <w:pStyle w:val="Standard-BlockCharCharChar"/>
              <w:snapToGrid w:val="0"/>
              <w:ind w:left="482"/>
              <w:rPr>
                <w:lang w:val="en-GB"/>
              </w:rPr>
            </w:pPr>
          </w:p>
          <w:p w14:paraId="09ABE686" w14:textId="621FB270" w:rsidR="000959A2" w:rsidRPr="00155B02" w:rsidRDefault="000959A2">
            <w:pPr>
              <w:pStyle w:val="Zwischenberschrift"/>
              <w:ind w:left="482"/>
              <w:rPr>
                <w:lang w:val="en-GB"/>
              </w:rPr>
            </w:pPr>
            <w:r w:rsidRPr="00155B02">
              <w:rPr>
                <w:lang w:val="en-GB"/>
              </w:rPr>
              <w:t xml:space="preserve">Submenu </w:t>
            </w:r>
            <w:r w:rsidR="00007CB6" w:rsidRPr="00155B02">
              <w:rPr>
                <w:lang w:val="en-GB"/>
              </w:rPr>
              <w:t>„</w:t>
            </w:r>
            <w:r w:rsidRPr="00155B02">
              <w:rPr>
                <w:lang w:val="en-GB"/>
              </w:rPr>
              <w:t>Selection</w:t>
            </w:r>
            <w:r w:rsidR="00E6350C" w:rsidRPr="00155B02">
              <w:rPr>
                <w:lang w:val="en-GB"/>
              </w:rPr>
              <w:t>“</w:t>
            </w:r>
          </w:p>
          <w:p w14:paraId="22B751E3" w14:textId="77777777" w:rsidR="000959A2" w:rsidRPr="00155B02" w:rsidRDefault="002B43A4">
            <w:pPr>
              <w:ind w:left="482"/>
              <w:rPr>
                <w:rFonts w:ascii="Times New Roman" w:hAnsi="Times New Roman" w:cs="Times New Roman"/>
                <w:lang w:val="en-GB"/>
              </w:rPr>
            </w:pPr>
            <w:r>
              <w:rPr>
                <w:rFonts w:ascii="Times New Roman" w:hAnsi="Times New Roman" w:cs="Times New Roman"/>
                <w:lang w:val="en-GB"/>
              </w:rPr>
              <w:pict w14:anchorId="1F17A814">
                <v:shape id="_x0000_i1092" type="#_x0000_t75" style="width:97.5pt;height:85.5pt" filled="t">
                  <v:fill color2="black"/>
                  <v:imagedata r:id="rId120" o:title=""/>
                </v:shape>
              </w:pict>
            </w:r>
          </w:p>
          <w:p w14:paraId="6DCD3592" w14:textId="77777777" w:rsidR="000959A2" w:rsidRPr="00155B02" w:rsidRDefault="000959A2">
            <w:pPr>
              <w:ind w:left="482"/>
              <w:rPr>
                <w:rFonts w:ascii="Times New Roman" w:hAnsi="Times New Roman" w:cs="Times New Roman"/>
                <w:lang w:val="en-GB"/>
              </w:rPr>
            </w:pPr>
          </w:p>
          <w:p w14:paraId="748D2682" w14:textId="77777777" w:rsidR="000959A2" w:rsidRPr="00155B02" w:rsidRDefault="000959A2">
            <w:pPr>
              <w:ind w:left="482"/>
              <w:rPr>
                <w:rFonts w:ascii="Times New Roman" w:hAnsi="Times New Roman" w:cs="Times New Roman"/>
                <w:lang w:val="en-GB"/>
              </w:rPr>
            </w:pPr>
          </w:p>
          <w:p w14:paraId="660B4ED2" w14:textId="77777777" w:rsidR="000959A2" w:rsidRPr="00155B02" w:rsidRDefault="000959A2">
            <w:pPr>
              <w:ind w:left="482"/>
              <w:rPr>
                <w:rFonts w:ascii="Times New Roman" w:hAnsi="Times New Roman" w:cs="Times New Roman"/>
                <w:lang w:val="en-GB"/>
              </w:rPr>
            </w:pPr>
          </w:p>
        </w:tc>
      </w:tr>
    </w:tbl>
    <w:p w14:paraId="2F2A933D" w14:textId="77777777" w:rsidR="000959A2" w:rsidRPr="00155B02" w:rsidRDefault="000959A2" w:rsidP="00524992">
      <w:pPr>
        <w:pStyle w:val="berschrift3"/>
        <w:rPr>
          <w:rFonts w:cs="Times New Roman"/>
          <w:lang w:val="en-GB"/>
        </w:rPr>
      </w:pPr>
      <w:bookmarkStart w:id="216" w:name="_Toc403472697"/>
      <w:bookmarkStart w:id="217" w:name="_Ref108437272"/>
      <w:bookmarkStart w:id="218" w:name="_Ref108437250"/>
      <w:bookmarkStart w:id="219" w:name="_Ref108437240"/>
      <w:bookmarkStart w:id="220" w:name="_Edit_%3E_Copy"/>
      <w:r w:rsidRPr="00155B02">
        <w:rPr>
          <w:rFonts w:cs="Times New Roman"/>
          <w:lang w:val="en-GB"/>
        </w:rPr>
        <w:t>Edit &gt; Undo</w:t>
      </w:r>
      <w:bookmarkEnd w:id="216"/>
    </w:p>
    <w:p w14:paraId="0F5F6647" w14:textId="1F0631A0" w:rsidR="000959A2" w:rsidRPr="00155B02" w:rsidRDefault="000959A2">
      <w:pPr>
        <w:pStyle w:val="Standard-BlockCharCharChar"/>
        <w:rPr>
          <w:lang w:val="en-GB"/>
        </w:rPr>
      </w:pPr>
      <w:r w:rsidRPr="00155B02">
        <w:rPr>
          <w:lang w:val="en-GB"/>
        </w:rPr>
        <w:t xml:space="preserve">The Undo-feature was introduced in version 1.5. It reverses the last action that has been carried out. The action itself is named in the menu item (e.g. </w:t>
      </w:r>
      <w:r w:rsidR="00007CB6" w:rsidRPr="00155B02">
        <w:rPr>
          <w:lang w:val="en-GB"/>
        </w:rPr>
        <w:t>„</w:t>
      </w:r>
      <w:r w:rsidRPr="00155B02">
        <w:rPr>
          <w:lang w:val="en-GB"/>
        </w:rPr>
        <w:t>Edit event</w:t>
      </w:r>
      <w:r w:rsidR="00E6350C" w:rsidRPr="00155B02">
        <w:rPr>
          <w:lang w:val="en-GB"/>
        </w:rPr>
        <w:t>“</w:t>
      </w:r>
      <w:r w:rsidRPr="00155B02">
        <w:rPr>
          <w:lang w:val="en-GB"/>
        </w:rPr>
        <w:t xml:space="preserve">). Up to 20 actions are saved, which can be undone again. In the case of some actions, the musical score needs to be reformatted after calling up the menu item. This can take a few seconds in larger transcriptions. </w:t>
      </w:r>
    </w:p>
    <w:p w14:paraId="59E36079" w14:textId="77777777" w:rsidR="000959A2" w:rsidRPr="00155B02" w:rsidRDefault="000959A2">
      <w:pPr>
        <w:pStyle w:val="Standard-BlockCharCharChar"/>
        <w:rPr>
          <w:lang w:val="en-GB"/>
        </w:rPr>
      </w:pPr>
    </w:p>
    <w:p w14:paraId="02F8E205" w14:textId="77777777" w:rsidR="000959A2" w:rsidRPr="00155B02" w:rsidRDefault="000959A2" w:rsidP="00524992">
      <w:pPr>
        <w:pStyle w:val="berschrift3"/>
        <w:rPr>
          <w:rFonts w:cs="Times New Roman"/>
          <w:lang w:val="en-GB"/>
        </w:rPr>
      </w:pPr>
      <w:bookmarkStart w:id="221" w:name="_Toc403472698"/>
      <w:r w:rsidRPr="00155B02">
        <w:rPr>
          <w:rFonts w:cs="Times New Roman"/>
          <w:lang w:val="en-GB"/>
        </w:rPr>
        <w:t>Edit &gt; Copy</w:t>
      </w:r>
      <w:bookmarkEnd w:id="217"/>
      <w:bookmarkEnd w:id="218"/>
      <w:bookmarkEnd w:id="219"/>
      <w:bookmarkEnd w:id="221"/>
    </w:p>
    <w:p w14:paraId="2103880D" w14:textId="77777777" w:rsidR="000959A2" w:rsidRPr="00155B02" w:rsidRDefault="000959A2">
      <w:pPr>
        <w:pStyle w:val="Standard-BlockCharCharChar"/>
        <w:rPr>
          <w:lang w:val="en-GB"/>
        </w:rPr>
      </w:pPr>
      <w:r w:rsidRPr="00155B02">
        <w:rPr>
          <w:lang w:val="en-GB"/>
        </w:rPr>
        <w:t xml:space="preserve">(Shortcut: CTRL+C on Windows, </w:t>
      </w:r>
      <w:r w:rsidRPr="00155B02">
        <w:rPr>
          <w:rFonts w:ascii="Cambria Math" w:eastAsia="Arial Unicode MS" w:hAnsi="Cambria Math" w:cs="Cambria Math"/>
          <w:lang w:val="en-GB"/>
        </w:rPr>
        <w:t>⌘</w:t>
      </w:r>
      <w:r w:rsidRPr="00155B02">
        <w:rPr>
          <w:lang w:val="en-GB"/>
        </w:rPr>
        <w:t>+C on Mac)</w:t>
      </w:r>
    </w:p>
    <w:p w14:paraId="1F8710FA" w14:textId="77777777" w:rsidR="000959A2" w:rsidRPr="00155B02" w:rsidRDefault="000959A2">
      <w:pPr>
        <w:pStyle w:val="Standard-BlockCharCharChar"/>
        <w:rPr>
          <w:lang w:val="en-GB"/>
        </w:rPr>
      </w:pPr>
    </w:p>
    <w:p w14:paraId="1BA2FE6B" w14:textId="43CC4821" w:rsidR="000959A2" w:rsidRPr="00155B02" w:rsidRDefault="000959A2">
      <w:pPr>
        <w:pStyle w:val="Standard-BlockCharCharChar"/>
        <w:rPr>
          <w:lang w:val="en-GB"/>
        </w:rPr>
      </w:pPr>
      <w:r w:rsidRPr="00155B02">
        <w:rPr>
          <w:lang w:val="en-GB"/>
        </w:rPr>
        <w:t xml:space="preserve">Copies a selected text into the clipboard. From there, the text can be copied into any other application that has a </w:t>
      </w:r>
      <w:r w:rsidR="00007CB6" w:rsidRPr="00155B02">
        <w:rPr>
          <w:lang w:val="en-GB"/>
        </w:rPr>
        <w:t>„</w:t>
      </w:r>
      <w:r w:rsidRPr="00155B02">
        <w:rPr>
          <w:lang w:val="en-GB"/>
        </w:rPr>
        <w:t>paste</w:t>
      </w:r>
      <w:r w:rsidR="00E6350C" w:rsidRPr="00155B02">
        <w:rPr>
          <w:lang w:val="en-GB"/>
        </w:rPr>
        <w:t>“</w:t>
      </w:r>
      <w:r w:rsidRPr="00155B02">
        <w:rPr>
          <w:lang w:val="en-GB"/>
        </w:rPr>
        <w:t xml:space="preserve"> function. Texts in different </w:t>
      </w:r>
      <w:r w:rsidR="00C11634" w:rsidRPr="00155B02">
        <w:rPr>
          <w:lang w:val="en-GB"/>
        </w:rPr>
        <w:t>tiers</w:t>
      </w:r>
      <w:r w:rsidRPr="00155B02">
        <w:rPr>
          <w:lang w:val="en-GB"/>
        </w:rPr>
        <w:t xml:space="preserve"> are separated by </w:t>
      </w:r>
      <w:r w:rsidR="00007CB6" w:rsidRPr="00155B02">
        <w:rPr>
          <w:lang w:val="en-GB"/>
        </w:rPr>
        <w:t>„</w:t>
      </w:r>
      <w:r w:rsidRPr="00155B02">
        <w:rPr>
          <w:lang w:val="en-GB"/>
        </w:rPr>
        <w:t>Enter</w:t>
      </w:r>
      <w:ins w:id="222" w:author="Moritz Lautenbach" w:date="2014-04-15T14:25:00Z">
        <w:r w:rsidRPr="00155B02">
          <w:rPr>
            <w:lang w:val="en-GB"/>
          </w:rPr>
          <w:t>”</w:t>
        </w:r>
      </w:ins>
      <w:r w:rsidRPr="00155B02">
        <w:rPr>
          <w:lang w:val="en-GB"/>
        </w:rPr>
        <w:t xml:space="preserve">. </w:t>
      </w:r>
    </w:p>
    <w:p w14:paraId="5707202B" w14:textId="77777777" w:rsidR="000959A2" w:rsidRPr="00155B02" w:rsidRDefault="000959A2">
      <w:pPr>
        <w:pStyle w:val="Standard-BlockCharCharChar"/>
        <w:rPr>
          <w:lang w:val="en-GB"/>
        </w:rPr>
      </w:pPr>
    </w:p>
    <w:p w14:paraId="4769EE88" w14:textId="593ADEB9" w:rsidR="000959A2" w:rsidRPr="00155B02" w:rsidRDefault="000959A2">
      <w:pPr>
        <w:pStyle w:val="Standard-BlockCharCharChar"/>
        <w:rPr>
          <w:lang w:val="en-GB"/>
        </w:rPr>
      </w:pPr>
      <w:r w:rsidRPr="00155B02">
        <w:rPr>
          <w:lang w:val="en-GB"/>
        </w:rPr>
        <w:t xml:space="preserve">If the selection includes all </w:t>
      </w:r>
      <w:r w:rsidR="00C11634" w:rsidRPr="00155B02">
        <w:rPr>
          <w:lang w:val="en-GB"/>
        </w:rPr>
        <w:t>tiers</w:t>
      </w:r>
      <w:r w:rsidRPr="00155B02">
        <w:rPr>
          <w:lang w:val="en-GB"/>
        </w:rPr>
        <w:t xml:space="preserve"> (see also second example below), a RTF</w:t>
      </w:r>
      <w:ins w:id="223" w:author="Moritz Lautenbach" w:date="2014-04-15T14:25:00Z">
        <w:r w:rsidRPr="00155B02">
          <w:rPr>
            <w:lang w:val="en-GB"/>
          </w:rPr>
          <w:t>-</w:t>
        </w:r>
      </w:ins>
      <w:del w:id="224" w:author="Moritz Lautenbach" w:date="2014-04-15T14:25:00Z">
        <w:r w:rsidRPr="00155B02" w:rsidDel="00EE6FE7">
          <w:rPr>
            <w:lang w:val="en-GB"/>
          </w:rPr>
          <w:delText xml:space="preserve"> </w:delText>
        </w:r>
      </w:del>
      <w:r w:rsidRPr="00155B02">
        <w:rPr>
          <w:lang w:val="en-GB"/>
        </w:rPr>
        <w:t xml:space="preserve">representation of the specific section of the musical score is copied into the clipboard </w:t>
      </w:r>
      <w:ins w:id="225" w:author="Moritz Lautenbach" w:date="2014-04-15T14:25:00Z">
        <w:r w:rsidRPr="00155B02">
          <w:rPr>
            <w:lang w:val="en-GB"/>
          </w:rPr>
          <w:t>–</w:t>
        </w:r>
      </w:ins>
      <w:del w:id="226" w:author="Moritz Lautenbach" w:date="2014-04-15T14:25:00Z">
        <w:r w:rsidRPr="00155B02" w:rsidDel="00EE6FE7">
          <w:rPr>
            <w:lang w:val="en-GB"/>
          </w:rPr>
          <w:delText xml:space="preserve">- </w:delText>
        </w:r>
      </w:del>
      <w:r w:rsidRPr="00155B02">
        <w:rPr>
          <w:lang w:val="en-GB"/>
        </w:rPr>
        <w:t>instead of text only. This can be copied as a musical score into RTF enabled applications (</w:t>
      </w:r>
      <w:del w:id="227" w:author="Moritz Lautenbach" w:date="2014-04-15T14:25:00Z">
        <w:r w:rsidRPr="00155B02" w:rsidDel="00EE6FE7">
          <w:rPr>
            <w:lang w:val="en-GB"/>
          </w:rPr>
          <w:delText xml:space="preserve"> </w:delText>
        </w:r>
      </w:del>
      <w:r w:rsidRPr="00155B02">
        <w:rPr>
          <w:lang w:val="en-GB"/>
        </w:rPr>
        <w:t xml:space="preserve">esp. WORD) by using </w:t>
      </w:r>
      <w:r w:rsidR="00007CB6" w:rsidRPr="00155B02">
        <w:rPr>
          <w:lang w:val="en-GB"/>
        </w:rPr>
        <w:t>„</w:t>
      </w:r>
      <w:r w:rsidRPr="00155B02">
        <w:rPr>
          <w:lang w:val="en-GB"/>
        </w:rPr>
        <w:t>Paste</w:t>
      </w:r>
      <w:r w:rsidR="00E6350C" w:rsidRPr="00155B02">
        <w:rPr>
          <w:lang w:val="en-GB"/>
        </w:rPr>
        <w:t>“</w:t>
      </w:r>
      <w:r w:rsidRPr="00155B02">
        <w:rPr>
          <w:lang w:val="en-GB"/>
        </w:rPr>
        <w:t>.</w:t>
      </w:r>
    </w:p>
    <w:p w14:paraId="45F0BA3D" w14:textId="77777777" w:rsidR="000959A2" w:rsidRPr="00155B02" w:rsidRDefault="000959A2">
      <w:pPr>
        <w:pStyle w:val="Standard-BlockCharCharChar"/>
        <w:rPr>
          <w:lang w:val="en-GB"/>
        </w:rPr>
      </w:pPr>
    </w:p>
    <w:p w14:paraId="3F25800A" w14:textId="77777777" w:rsidR="000959A2" w:rsidRPr="00155B02" w:rsidRDefault="000959A2">
      <w:pPr>
        <w:pStyle w:val="Standard-BlockCharCharChar"/>
        <w:rPr>
          <w:lang w:val="en-GB"/>
        </w:rPr>
      </w:pPr>
      <w:r w:rsidRPr="00155B02">
        <w:rPr>
          <w:lang w:val="en-GB"/>
        </w:rPr>
        <w:t>Examples:</w:t>
      </w:r>
    </w:p>
    <w:p w14:paraId="1CADDD39"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819"/>
        <w:gridCol w:w="4536"/>
      </w:tblGrid>
      <w:tr w:rsidR="000959A2" w:rsidRPr="002B43A4" w14:paraId="0BCC99F0" w14:textId="77777777">
        <w:trPr>
          <w:tblHeader/>
        </w:trPr>
        <w:tc>
          <w:tcPr>
            <w:tcW w:w="4819" w:type="dxa"/>
            <w:shd w:val="clear" w:color="auto" w:fill="auto"/>
          </w:tcPr>
          <w:p w14:paraId="550C8229" w14:textId="04F02680" w:rsidR="000959A2" w:rsidRPr="00155B02" w:rsidRDefault="000959A2">
            <w:pPr>
              <w:pStyle w:val="Standard-BlockCharCharChar"/>
              <w:snapToGrid w:val="0"/>
              <w:rPr>
                <w:lang w:val="en-GB"/>
              </w:rPr>
            </w:pPr>
            <w:r w:rsidRPr="00155B02">
              <w:rPr>
                <w:lang w:val="en-GB"/>
              </w:rPr>
              <w:lastRenderedPageBreak/>
              <w:t xml:space="preserve">Selection in the </w:t>
            </w:r>
            <w:r w:rsidR="00C11634" w:rsidRPr="00155B02">
              <w:rPr>
                <w:lang w:val="en-GB"/>
              </w:rPr>
              <w:t>Editor</w:t>
            </w:r>
          </w:p>
        </w:tc>
        <w:tc>
          <w:tcPr>
            <w:tcW w:w="4536" w:type="dxa"/>
            <w:shd w:val="clear" w:color="auto" w:fill="auto"/>
          </w:tcPr>
          <w:p w14:paraId="5BEA5069" w14:textId="77777777" w:rsidR="000959A2" w:rsidRPr="00155B02" w:rsidRDefault="000959A2">
            <w:pPr>
              <w:pStyle w:val="Standard-BlockCharCharChar"/>
              <w:snapToGrid w:val="0"/>
              <w:rPr>
                <w:i/>
                <w:lang w:val="en-GB"/>
              </w:rPr>
            </w:pPr>
            <w:r w:rsidRPr="00155B02">
              <w:rPr>
                <w:lang w:val="en-GB"/>
              </w:rPr>
              <w:t xml:space="preserve">Content of the clipboard </w:t>
            </w:r>
            <w:r w:rsidRPr="00155B02">
              <w:rPr>
                <w:u w:val="single"/>
                <w:lang w:val="en-GB"/>
              </w:rPr>
              <w:t>after</w:t>
            </w:r>
            <w:r w:rsidRPr="00155B02">
              <w:rPr>
                <w:lang w:val="en-GB"/>
              </w:rPr>
              <w:t xml:space="preserve"> </w:t>
            </w:r>
            <w:r w:rsidRPr="00155B02">
              <w:rPr>
                <w:i/>
                <w:lang w:val="en-GB"/>
              </w:rPr>
              <w:t>Copy text</w:t>
            </w:r>
          </w:p>
          <w:p w14:paraId="471BAD1A" w14:textId="77777777" w:rsidR="000959A2" w:rsidRPr="00155B02" w:rsidRDefault="000959A2">
            <w:pPr>
              <w:pStyle w:val="Standard-BlockCharCharChar"/>
              <w:rPr>
                <w:lang w:val="en-GB"/>
              </w:rPr>
            </w:pPr>
          </w:p>
        </w:tc>
      </w:tr>
      <w:tr w:rsidR="000959A2" w:rsidRPr="00155B02" w14:paraId="2B14836A" w14:textId="77777777">
        <w:tc>
          <w:tcPr>
            <w:tcW w:w="4819" w:type="dxa"/>
            <w:shd w:val="clear" w:color="auto" w:fill="auto"/>
          </w:tcPr>
          <w:p w14:paraId="433A3759" w14:textId="77777777" w:rsidR="000959A2" w:rsidRPr="00155B02" w:rsidRDefault="002B43A4">
            <w:pPr>
              <w:pStyle w:val="BildChar"/>
              <w:snapToGrid w:val="0"/>
              <w:jc w:val="left"/>
              <w:rPr>
                <w:rFonts w:ascii="Times New Roman" w:hAnsi="Times New Roman"/>
                <w:lang w:val="en-GB"/>
              </w:rPr>
            </w:pPr>
            <w:r>
              <w:rPr>
                <w:rFonts w:ascii="Times New Roman" w:hAnsi="Times New Roman"/>
                <w:lang w:val="en-GB"/>
              </w:rPr>
              <w:pict w14:anchorId="6997BB43">
                <v:shape id="_x0000_i1215" type="#_x0000_t75" style="width:226.5pt;height:91.5pt" filled="t">
                  <v:fill color2="black"/>
                  <v:imagedata r:id="rId121" o:title=""/>
                </v:shape>
              </w:pict>
            </w:r>
          </w:p>
          <w:p w14:paraId="2B6A1CC9"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20DF217D" w14:textId="77777777" w:rsidR="000959A2" w:rsidRPr="00155B02" w:rsidRDefault="000959A2">
            <w:pPr>
              <w:pStyle w:val="SimpleEXMARaLDA"/>
              <w:snapToGrid w:val="0"/>
              <w:rPr>
                <w:rFonts w:ascii="Times New Roman" w:hAnsi="Times New Roman"/>
                <w:lang w:val="en-GB"/>
              </w:rPr>
            </w:pPr>
            <w:r w:rsidRPr="00155B02">
              <w:rPr>
                <w:rFonts w:ascii="Times New Roman" w:hAnsi="Times New Roman"/>
                <w:lang w:val="en-GB"/>
              </w:rPr>
              <w:t>Stimmt ja gar nicht.</w:t>
            </w:r>
          </w:p>
        </w:tc>
      </w:tr>
      <w:tr w:rsidR="000959A2" w:rsidRPr="002B43A4" w14:paraId="5A90E209" w14:textId="77777777">
        <w:tc>
          <w:tcPr>
            <w:tcW w:w="4819" w:type="dxa"/>
            <w:shd w:val="clear" w:color="auto" w:fill="auto"/>
          </w:tcPr>
          <w:p w14:paraId="4D024C87" w14:textId="77777777" w:rsidR="000959A2" w:rsidRPr="00155B02" w:rsidRDefault="002B43A4">
            <w:pPr>
              <w:pStyle w:val="BildChar"/>
              <w:snapToGrid w:val="0"/>
              <w:jc w:val="left"/>
              <w:rPr>
                <w:rFonts w:ascii="Times New Roman" w:hAnsi="Times New Roman"/>
                <w:lang w:val="en-GB"/>
              </w:rPr>
            </w:pPr>
            <w:r>
              <w:rPr>
                <w:rFonts w:ascii="Times New Roman" w:hAnsi="Times New Roman"/>
                <w:lang w:val="en-GB"/>
              </w:rPr>
              <w:pict w14:anchorId="7CF7FBC9">
                <v:shape id="_x0000_i1216" type="#_x0000_t75" style="width:228pt;height:94.5pt" filled="t">
                  <v:fill color2="black"/>
                  <v:imagedata r:id="rId122" o:title=""/>
                </v:shape>
              </w:pict>
            </w:r>
          </w:p>
          <w:p w14:paraId="6C3EBAC5" w14:textId="77777777" w:rsidR="000959A2" w:rsidRPr="00155B02" w:rsidRDefault="000959A2">
            <w:pPr>
              <w:ind w:left="4" w:hanging="4"/>
              <w:rPr>
                <w:rFonts w:ascii="Times New Roman" w:hAnsi="Times New Roman" w:cs="Times New Roman"/>
                <w:lang w:val="en-GB"/>
              </w:rPr>
            </w:pPr>
          </w:p>
        </w:tc>
        <w:tc>
          <w:tcPr>
            <w:tcW w:w="4536" w:type="dxa"/>
            <w:shd w:val="clear" w:color="auto" w:fill="auto"/>
          </w:tcPr>
          <w:p w14:paraId="3D900EB4" w14:textId="77777777" w:rsidR="000959A2" w:rsidRPr="00155B02" w:rsidRDefault="000959A2" w:rsidP="00E17DA5">
            <w:pPr>
              <w:pStyle w:val="SimpleEXMARaLDA"/>
              <w:snapToGrid w:val="0"/>
              <w:rPr>
                <w:rFonts w:ascii="Times New Roman" w:hAnsi="Times New Roman"/>
                <w:lang w:val="en-GB"/>
              </w:rPr>
            </w:pPr>
            <w:del w:id="228" w:author="Moritz Lautenbach" w:date="2014-04-15T14:26:00Z">
              <w:r w:rsidRPr="00155B02" w:rsidDel="00EE6FE7">
                <w:rPr>
                  <w:rFonts w:ascii="Times New Roman" w:hAnsi="Times New Roman"/>
                  <w:lang w:val="en-GB"/>
                </w:rPr>
                <w:delText xml:space="preserve">RTF </w:delText>
              </w:r>
            </w:del>
            <w:ins w:id="229" w:author="Moritz Lautenbach" w:date="2014-04-15T14:26:00Z">
              <w:r w:rsidRPr="00155B02">
                <w:rPr>
                  <w:rFonts w:ascii="Times New Roman" w:hAnsi="Times New Roman"/>
                  <w:lang w:val="en-GB"/>
                </w:rPr>
                <w:t>RTF-</w:t>
              </w:r>
            </w:ins>
            <w:r w:rsidRPr="00155B02">
              <w:rPr>
                <w:rFonts w:ascii="Times New Roman" w:hAnsi="Times New Roman"/>
                <w:lang w:val="en-GB"/>
              </w:rPr>
              <w:t>representation of the selection of the musical score</w:t>
            </w:r>
          </w:p>
        </w:tc>
      </w:tr>
      <w:tr w:rsidR="000959A2" w:rsidRPr="00155B02" w14:paraId="143ACE4B" w14:textId="77777777">
        <w:tc>
          <w:tcPr>
            <w:tcW w:w="4819" w:type="dxa"/>
            <w:shd w:val="clear" w:color="auto" w:fill="auto"/>
          </w:tcPr>
          <w:p w14:paraId="033C5A86" w14:textId="77777777" w:rsidR="000959A2" w:rsidRPr="00155B02" w:rsidRDefault="002B43A4">
            <w:pPr>
              <w:pStyle w:val="BildChar"/>
              <w:snapToGrid w:val="0"/>
              <w:jc w:val="left"/>
              <w:rPr>
                <w:rFonts w:ascii="Times New Roman" w:hAnsi="Times New Roman"/>
                <w:lang w:val="en-GB"/>
              </w:rPr>
            </w:pPr>
            <w:r>
              <w:rPr>
                <w:rFonts w:ascii="Times New Roman" w:hAnsi="Times New Roman"/>
                <w:lang w:val="en-GB"/>
              </w:rPr>
              <w:pict w14:anchorId="5083574A">
                <v:shape id="_x0000_i1217" type="#_x0000_t75" style="width:226.5pt;height:88.5pt" filled="t">
                  <v:fill color2="black"/>
                  <v:imagedata r:id="rId123" o:title=""/>
                </v:shape>
              </w:pict>
            </w:r>
          </w:p>
        </w:tc>
        <w:tc>
          <w:tcPr>
            <w:tcW w:w="4536" w:type="dxa"/>
            <w:shd w:val="clear" w:color="auto" w:fill="auto"/>
          </w:tcPr>
          <w:p w14:paraId="3D6985B2" w14:textId="77777777" w:rsidR="000959A2" w:rsidRPr="00155B02" w:rsidRDefault="000959A2">
            <w:pPr>
              <w:pStyle w:val="SimpleEXMARaLDA"/>
              <w:snapToGrid w:val="0"/>
              <w:rPr>
                <w:rFonts w:ascii="Times New Roman" w:hAnsi="Times New Roman"/>
                <w:lang w:val="en-GB"/>
              </w:rPr>
            </w:pPr>
            <w:r w:rsidRPr="00155B02">
              <w:rPr>
                <w:rFonts w:ascii="Times New Roman" w:hAnsi="Times New Roman"/>
                <w:lang w:val="en-GB"/>
              </w:rPr>
              <w:t>fällst mir</w:t>
            </w:r>
          </w:p>
        </w:tc>
      </w:tr>
    </w:tbl>
    <w:p w14:paraId="2F08C872" w14:textId="77777777" w:rsidR="000959A2" w:rsidRPr="00155B02" w:rsidRDefault="000959A2">
      <w:pPr>
        <w:pStyle w:val="Standard-BlockCharCharChar"/>
        <w:rPr>
          <w:lang w:val="en-GB"/>
        </w:rPr>
      </w:pPr>
    </w:p>
    <w:p w14:paraId="7EFE95E7" w14:textId="77777777" w:rsidR="000959A2" w:rsidRPr="00155B02" w:rsidRDefault="000959A2" w:rsidP="00524992">
      <w:pPr>
        <w:pStyle w:val="berschrift3"/>
        <w:rPr>
          <w:rFonts w:cs="Times New Roman"/>
          <w:lang w:val="en-GB"/>
        </w:rPr>
      </w:pPr>
      <w:bookmarkStart w:id="230" w:name="_Toc403472699"/>
      <w:bookmarkStart w:id="231" w:name="_Ref108437288"/>
      <w:bookmarkStart w:id="232" w:name="_Edit_%3E_Paste"/>
      <w:r w:rsidRPr="00155B02">
        <w:rPr>
          <w:rFonts w:cs="Times New Roman"/>
          <w:lang w:val="en-GB"/>
        </w:rPr>
        <w:t>Edit &gt; Paste</w:t>
      </w:r>
      <w:bookmarkEnd w:id="230"/>
      <w:r w:rsidRPr="00155B02">
        <w:rPr>
          <w:rFonts w:cs="Times New Roman"/>
          <w:lang w:val="en-GB"/>
        </w:rPr>
        <w:t xml:space="preserve"> </w:t>
      </w:r>
      <w:bookmarkEnd w:id="231"/>
    </w:p>
    <w:p w14:paraId="07C9AC9E" w14:textId="77777777" w:rsidR="000959A2" w:rsidRPr="00155B02" w:rsidRDefault="000959A2">
      <w:pPr>
        <w:pStyle w:val="Standard-BlockCharCharChar"/>
        <w:rPr>
          <w:lang w:val="en-GB"/>
        </w:rPr>
      </w:pPr>
      <w:r w:rsidRPr="00155B02">
        <w:rPr>
          <w:lang w:val="en-GB"/>
        </w:rPr>
        <w:t xml:space="preserve">(Shortcut: CTRL+V on Windows, </w:t>
      </w:r>
      <w:r w:rsidRPr="00155B02">
        <w:rPr>
          <w:rFonts w:ascii="Cambria Math" w:eastAsia="Arial Unicode MS" w:hAnsi="Cambria Math" w:cs="Cambria Math"/>
          <w:lang w:val="en-GB"/>
        </w:rPr>
        <w:t>⌘</w:t>
      </w:r>
      <w:r w:rsidRPr="00155B02">
        <w:rPr>
          <w:lang w:val="en-GB"/>
        </w:rPr>
        <w:t>+V on Mac)</w:t>
      </w:r>
    </w:p>
    <w:p w14:paraId="5EEFD9E0" w14:textId="77777777" w:rsidR="000959A2" w:rsidRPr="00155B02" w:rsidRDefault="000959A2">
      <w:pPr>
        <w:pStyle w:val="Standard-BlockCharCharChar"/>
        <w:rPr>
          <w:lang w:val="en-GB"/>
        </w:rPr>
      </w:pPr>
    </w:p>
    <w:p w14:paraId="32865439" w14:textId="77777777" w:rsidR="000959A2" w:rsidRPr="00155B02" w:rsidRDefault="000959A2">
      <w:pPr>
        <w:pStyle w:val="Standard-BlockCharCharChar"/>
        <w:rPr>
          <w:lang w:val="en-GB"/>
        </w:rPr>
      </w:pPr>
      <w:r w:rsidRPr="00155B02">
        <w:rPr>
          <w:lang w:val="en-GB"/>
        </w:rPr>
        <w:t>Inserts the text from the clipboard at the current cursor position.</w:t>
      </w:r>
    </w:p>
    <w:p w14:paraId="6659CD1F" w14:textId="77777777" w:rsidR="000959A2" w:rsidRPr="00155B02" w:rsidRDefault="000959A2">
      <w:pPr>
        <w:pStyle w:val="Standard-BlockCharCharChar"/>
        <w:rPr>
          <w:lang w:val="en-GB"/>
        </w:rPr>
      </w:pPr>
    </w:p>
    <w:p w14:paraId="1E1F03DE" w14:textId="77777777" w:rsidR="000959A2" w:rsidRPr="00155B02" w:rsidRDefault="000959A2" w:rsidP="00524992">
      <w:pPr>
        <w:pStyle w:val="berschrift3"/>
        <w:rPr>
          <w:rFonts w:cs="Times New Roman"/>
          <w:lang w:val="en-GB"/>
        </w:rPr>
      </w:pPr>
      <w:bookmarkStart w:id="233" w:name="_Ref108437305"/>
      <w:bookmarkStart w:id="234" w:name="_Toc403472700"/>
      <w:bookmarkStart w:id="235" w:name="_Edit_%3E_Cut"/>
      <w:r w:rsidRPr="00155B02">
        <w:rPr>
          <w:rFonts w:cs="Times New Roman"/>
          <w:lang w:val="en-GB"/>
        </w:rPr>
        <w:t>Edit &gt; Cut</w:t>
      </w:r>
      <w:bookmarkEnd w:id="233"/>
      <w:bookmarkEnd w:id="234"/>
    </w:p>
    <w:p w14:paraId="26E41AD1" w14:textId="77777777" w:rsidR="000959A2" w:rsidRPr="00155B02" w:rsidRDefault="000959A2">
      <w:pPr>
        <w:pStyle w:val="Standard-BlockCharCharChar"/>
        <w:rPr>
          <w:lang w:val="en-GB"/>
        </w:rPr>
      </w:pPr>
      <w:r w:rsidRPr="00155B02">
        <w:rPr>
          <w:lang w:val="en-GB"/>
        </w:rPr>
        <w:t xml:space="preserve">(Shortcut: CTRL+X on Windows, </w:t>
      </w:r>
      <w:r w:rsidRPr="00155B02">
        <w:rPr>
          <w:rFonts w:ascii="Cambria Math" w:eastAsia="Arial Unicode MS" w:hAnsi="Cambria Math" w:cs="Cambria Math"/>
          <w:lang w:val="en-GB"/>
        </w:rPr>
        <w:t>⌘</w:t>
      </w:r>
      <w:r w:rsidRPr="00155B02">
        <w:rPr>
          <w:lang w:val="en-GB"/>
        </w:rPr>
        <w:t>+X on Mac)</w:t>
      </w:r>
    </w:p>
    <w:p w14:paraId="17E57C20" w14:textId="77777777" w:rsidR="000959A2" w:rsidRPr="00155B02" w:rsidRDefault="000959A2">
      <w:pPr>
        <w:pStyle w:val="Standard-BlockCharCharChar"/>
        <w:rPr>
          <w:lang w:val="en-GB"/>
        </w:rPr>
      </w:pPr>
    </w:p>
    <w:p w14:paraId="59D793F1" w14:textId="77777777" w:rsidR="000959A2" w:rsidRPr="00155B02" w:rsidRDefault="000959A2">
      <w:pPr>
        <w:pStyle w:val="Standard-BlockCharCharChar"/>
        <w:rPr>
          <w:lang w:val="en-GB"/>
        </w:rPr>
      </w:pPr>
      <w:r w:rsidRPr="00155B02">
        <w:rPr>
          <w:lang w:val="en-GB"/>
        </w:rPr>
        <w:t>Cuts the currently selected text and puts it into the clipboard.</w:t>
      </w:r>
    </w:p>
    <w:p w14:paraId="3E5366DB" w14:textId="77777777" w:rsidR="000959A2" w:rsidRPr="00155B02" w:rsidRDefault="000959A2">
      <w:pPr>
        <w:pStyle w:val="Standard-BlockCharCharChar"/>
        <w:rPr>
          <w:lang w:val="en-GB"/>
        </w:rPr>
      </w:pPr>
    </w:p>
    <w:p w14:paraId="209DC563" w14:textId="77777777" w:rsidR="000959A2" w:rsidRPr="00155B02" w:rsidRDefault="000959A2" w:rsidP="00524992">
      <w:pPr>
        <w:pStyle w:val="berschrift3"/>
        <w:rPr>
          <w:rFonts w:cs="Times New Roman"/>
          <w:lang w:val="en-GB"/>
        </w:rPr>
      </w:pPr>
      <w:bookmarkStart w:id="236" w:name="_Toc403472701"/>
      <w:bookmarkStart w:id="237" w:name="_Ref108437321"/>
      <w:bookmarkStart w:id="238" w:name="_Edit_%3E_Search_in%20events..."/>
      <w:r w:rsidRPr="00155B02">
        <w:rPr>
          <w:rFonts w:cs="Times New Roman"/>
          <w:lang w:val="en-GB"/>
        </w:rPr>
        <w:t>Edit &gt; Search in events...</w:t>
      </w:r>
      <w:bookmarkEnd w:id="236"/>
      <w:r w:rsidRPr="00155B02">
        <w:rPr>
          <w:rFonts w:cs="Times New Roman"/>
          <w:lang w:val="en-GB"/>
        </w:rPr>
        <w:t xml:space="preserve"> </w:t>
      </w:r>
      <w:bookmarkEnd w:id="237"/>
    </w:p>
    <w:p w14:paraId="5FAA3B08" w14:textId="77777777" w:rsidR="000959A2" w:rsidRPr="00155B02" w:rsidRDefault="000959A2">
      <w:pPr>
        <w:pStyle w:val="Standard-BlockCharCharChar"/>
        <w:rPr>
          <w:lang w:val="en-GB"/>
        </w:rPr>
      </w:pPr>
      <w:r w:rsidRPr="00155B02">
        <w:rPr>
          <w:lang w:val="en-GB"/>
        </w:rPr>
        <w:lastRenderedPageBreak/>
        <w:t>Opens a dialog</w:t>
      </w:r>
      <w:del w:id="239" w:author="Moritz Lautenbach" w:date="2014-04-16T13:08:00Z">
        <w:r w:rsidRPr="00155B02" w:rsidDel="00C11700">
          <w:rPr>
            <w:lang w:val="en-GB"/>
          </w:rPr>
          <w:delText>ue</w:delText>
        </w:r>
      </w:del>
      <w:r w:rsidRPr="00155B02">
        <w:rPr>
          <w:lang w:val="en-GB"/>
        </w:rPr>
        <w:t xml:space="preserve"> in order to search events for specific characters or character strings.</w:t>
      </w:r>
    </w:p>
    <w:p w14:paraId="20A79A78" w14:textId="77777777" w:rsidR="000959A2" w:rsidRPr="00155B02" w:rsidRDefault="000959A2">
      <w:pPr>
        <w:pStyle w:val="Standard-BlockCharCharChar"/>
        <w:rPr>
          <w:lang w:val="en-GB"/>
        </w:rPr>
      </w:pPr>
    </w:p>
    <w:p w14:paraId="58DDAB09" w14:textId="77777777" w:rsidR="000959A2" w:rsidRPr="00155B02" w:rsidRDefault="002B43A4">
      <w:pPr>
        <w:pStyle w:val="BildChar"/>
        <w:rPr>
          <w:rFonts w:ascii="Times New Roman" w:hAnsi="Times New Roman"/>
          <w:lang w:val="en-GB"/>
        </w:rPr>
      </w:pPr>
      <w:r>
        <w:rPr>
          <w:rFonts w:ascii="Times New Roman" w:hAnsi="Times New Roman"/>
          <w:lang w:val="en-GB"/>
        </w:rPr>
        <w:pict w14:anchorId="59B882BB">
          <v:shape id="_x0000_i1218" type="#_x0000_t75" style="width:468pt;height:249pt" filled="t">
            <v:fill color2="black"/>
            <v:imagedata r:id="rId124" o:title=""/>
          </v:shape>
        </w:pict>
      </w:r>
    </w:p>
    <w:p w14:paraId="4AF75003" w14:textId="77777777" w:rsidR="000959A2" w:rsidRPr="00155B02" w:rsidRDefault="000959A2">
      <w:pPr>
        <w:pStyle w:val="Standard-BlockCharCharChar"/>
        <w:rPr>
          <w:lang w:val="en-GB"/>
        </w:rPr>
      </w:pPr>
    </w:p>
    <w:p w14:paraId="0CC55178" w14:textId="24DC1D1F"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In order to enter characters that are not available on the keyboard, you can open a virtual keyboard by using the button below on the left.</w:t>
      </w:r>
    </w:p>
    <w:p w14:paraId="08D31BEC" w14:textId="77777777" w:rsidR="000959A2" w:rsidRPr="00155B02" w:rsidRDefault="000959A2">
      <w:pPr>
        <w:pStyle w:val="Standard-BlockCharCharChar"/>
        <w:rPr>
          <w:lang w:val="en-GB"/>
        </w:rPr>
      </w:pPr>
    </w:p>
    <w:p w14:paraId="25E2F079" w14:textId="1ADE4905" w:rsidR="000959A2" w:rsidRPr="00155B02" w:rsidRDefault="00007CB6">
      <w:pPr>
        <w:pStyle w:val="Standard-BlockCharCharChar"/>
        <w:rPr>
          <w:lang w:val="en-GB"/>
        </w:rPr>
      </w:pPr>
      <w:r w:rsidRPr="00155B02">
        <w:rPr>
          <w:lang w:val="en-GB"/>
        </w:rPr>
        <w:t>„</w:t>
      </w:r>
      <w:r w:rsidR="000959A2" w:rsidRPr="00155B02">
        <w:rPr>
          <w:lang w:val="en-GB"/>
        </w:rPr>
        <w:t xml:space="preserve">Search area” indicates the </w:t>
      </w:r>
      <w:r w:rsidR="00C11634" w:rsidRPr="00155B02">
        <w:rPr>
          <w:lang w:val="en-GB"/>
        </w:rPr>
        <w:t>tiers</w:t>
      </w:r>
      <w:r w:rsidR="000959A2" w:rsidRPr="00155B02">
        <w:rPr>
          <w:lang w:val="en-GB"/>
        </w:rPr>
        <w:t xml:space="preserve"> that are to be searched. When opening the search dialogue, these include, by default, all the </w:t>
      </w:r>
      <w:r w:rsidR="00C11634" w:rsidRPr="00155B02">
        <w:rPr>
          <w:lang w:val="en-GB"/>
        </w:rPr>
        <w:t>tiers</w:t>
      </w:r>
      <w:r w:rsidR="000959A2" w:rsidRPr="00155B02">
        <w:rPr>
          <w:lang w:val="en-GB"/>
        </w:rPr>
        <w:t xml:space="preserve"> that are not hidden. In order to change the search area, click </w:t>
      </w:r>
      <w:r w:rsidR="000959A2" w:rsidRPr="00155B02">
        <w:rPr>
          <w:i/>
          <w:lang w:val="en-GB"/>
        </w:rPr>
        <w:t>Search area:</w:t>
      </w:r>
      <w:del w:id="240" w:author="Moritz Lautenbach" w:date="2014-04-15T14:27:00Z">
        <w:r w:rsidR="000959A2" w:rsidRPr="00155B02" w:rsidDel="00EE6FE7">
          <w:rPr>
            <w:lang w:val="en-GB"/>
          </w:rPr>
          <w:delText> .</w:delText>
        </w:r>
      </w:del>
      <w:r w:rsidR="000959A2" w:rsidRPr="00155B02">
        <w:rPr>
          <w:lang w:val="en-GB"/>
        </w:rPr>
        <w:t xml:space="preserve"> You will get the following dialogue</w:t>
      </w:r>
    </w:p>
    <w:p w14:paraId="0E300D3B" w14:textId="77777777" w:rsidR="000959A2" w:rsidRPr="00155B02" w:rsidRDefault="000959A2">
      <w:pPr>
        <w:pStyle w:val="Standard-BlockCharCharChar"/>
        <w:rPr>
          <w:lang w:val="en-GB"/>
        </w:rPr>
      </w:pPr>
    </w:p>
    <w:p w14:paraId="6478378B" w14:textId="77777777" w:rsidR="000959A2" w:rsidRPr="00155B02" w:rsidRDefault="002B43A4">
      <w:pPr>
        <w:pStyle w:val="BildChar"/>
        <w:rPr>
          <w:rFonts w:ascii="Times New Roman" w:hAnsi="Times New Roman"/>
          <w:lang w:val="en-GB"/>
        </w:rPr>
      </w:pPr>
      <w:r>
        <w:rPr>
          <w:rFonts w:ascii="Times New Roman" w:hAnsi="Times New Roman"/>
          <w:lang w:val="en-GB"/>
        </w:rPr>
        <w:pict w14:anchorId="167C1967">
          <v:shape id="_x0000_i1219" type="#_x0000_t75" style="width:270pt;height:151.5pt" filled="t">
            <v:fill color2="black"/>
            <v:imagedata r:id="rId125" o:title=""/>
          </v:shape>
        </w:pict>
      </w:r>
    </w:p>
    <w:p w14:paraId="72F7C8A7" w14:textId="77777777" w:rsidR="000959A2" w:rsidRPr="00155B02" w:rsidRDefault="000959A2">
      <w:pPr>
        <w:pStyle w:val="Standard-BlockCharCharChar"/>
        <w:rPr>
          <w:lang w:val="en-GB"/>
        </w:rPr>
      </w:pPr>
    </w:p>
    <w:p w14:paraId="26D9A3DC" w14:textId="405EEF57" w:rsidR="000959A2" w:rsidRPr="00155B02" w:rsidRDefault="000959A2">
      <w:pPr>
        <w:pStyle w:val="Standard-BlockCharCharChar"/>
        <w:rPr>
          <w:lang w:val="en-GB"/>
        </w:rPr>
      </w:pPr>
      <w:r w:rsidRPr="00155B02">
        <w:rPr>
          <w:lang w:val="en-GB"/>
        </w:rPr>
        <w:t xml:space="preserve">The </w:t>
      </w:r>
      <w:r w:rsidR="00C11634" w:rsidRPr="00155B02">
        <w:rPr>
          <w:lang w:val="en-GB"/>
        </w:rPr>
        <w:t>tiers</w:t>
      </w:r>
      <w:r w:rsidRPr="00155B02">
        <w:rPr>
          <w:lang w:val="en-GB"/>
        </w:rPr>
        <w:t xml:space="preserve"> that are not to be searched are listed on the left (</w:t>
      </w:r>
      <w:r w:rsidR="00007CB6" w:rsidRPr="00155B02">
        <w:rPr>
          <w:lang w:val="en-GB"/>
        </w:rPr>
        <w:t>„</w:t>
      </w:r>
      <w:r w:rsidRPr="00155B02">
        <w:rPr>
          <w:lang w:val="en-GB"/>
        </w:rPr>
        <w:t>Unselected tiers</w:t>
      </w:r>
      <w:r w:rsidR="00E6350C" w:rsidRPr="00155B02">
        <w:rPr>
          <w:lang w:val="en-GB"/>
        </w:rPr>
        <w:t>“</w:t>
      </w:r>
      <w:r w:rsidRPr="00155B02">
        <w:rPr>
          <w:lang w:val="en-GB"/>
        </w:rPr>
        <w:t xml:space="preserve">). The </w:t>
      </w:r>
      <w:r w:rsidR="00C11634" w:rsidRPr="00155B02">
        <w:rPr>
          <w:lang w:val="en-GB"/>
        </w:rPr>
        <w:t>tiers</w:t>
      </w:r>
      <w:r w:rsidRPr="00155B02">
        <w:rPr>
          <w:lang w:val="en-GB"/>
        </w:rPr>
        <w:t xml:space="preserve"> that are to be searched are listed on the right (</w:t>
      </w:r>
      <w:r w:rsidR="00007CB6" w:rsidRPr="00155B02">
        <w:rPr>
          <w:lang w:val="en-GB"/>
        </w:rPr>
        <w:t>„</w:t>
      </w:r>
      <w:r w:rsidRPr="00155B02">
        <w:rPr>
          <w:lang w:val="en-GB"/>
        </w:rPr>
        <w:t>Selected tiers</w:t>
      </w:r>
      <w:r w:rsidR="00E6350C" w:rsidRPr="00155B02">
        <w:rPr>
          <w:lang w:val="en-GB"/>
        </w:rPr>
        <w:t>“</w:t>
      </w:r>
      <w:r w:rsidRPr="00155B02">
        <w:rPr>
          <w:lang w:val="en-GB"/>
        </w:rPr>
        <w:t>). Click on the single arrow buttons (</w:t>
      </w:r>
      <w:r w:rsidR="00007CB6" w:rsidRPr="00155B02">
        <w:rPr>
          <w:lang w:val="en-GB"/>
        </w:rPr>
        <w:t>„</w:t>
      </w:r>
      <w:r w:rsidRPr="00155B02">
        <w:rPr>
          <w:i/>
          <w:lang w:val="en-GB"/>
        </w:rPr>
        <w:t>&gt;</w:t>
      </w:r>
      <w:ins w:id="241" w:author="Moritz Lautenbach" w:date="2014-04-15T14:28:00Z">
        <w:r w:rsidRPr="00155B02">
          <w:rPr>
            <w:lang w:val="en-GB"/>
          </w:rPr>
          <w:t xml:space="preserve">” </w:t>
        </w:r>
      </w:ins>
      <w:r w:rsidRPr="00155B02">
        <w:rPr>
          <w:lang w:val="en-GB"/>
        </w:rPr>
        <w:lastRenderedPageBreak/>
        <w:t>or </w:t>
      </w:r>
      <w:r w:rsidR="00E6350C" w:rsidRPr="00155B02">
        <w:rPr>
          <w:lang w:val="en-GB"/>
        </w:rPr>
        <w:t>“</w:t>
      </w:r>
      <w:r w:rsidRPr="00155B02">
        <w:rPr>
          <w:i/>
          <w:lang w:val="en-GB"/>
        </w:rPr>
        <w:t>&lt;</w:t>
      </w:r>
      <w:ins w:id="242" w:author="Moritz Lautenbach" w:date="2014-04-15T14:28:00Z">
        <w:r w:rsidRPr="00155B02">
          <w:rPr>
            <w:lang w:val="en-GB"/>
          </w:rPr>
          <w:t>”</w:t>
        </w:r>
      </w:ins>
      <w:r w:rsidRPr="00155B02">
        <w:rPr>
          <w:lang w:val="en-GB"/>
        </w:rPr>
        <w:t xml:space="preserve">), in order to transfer specific </w:t>
      </w:r>
      <w:r w:rsidR="00C11634" w:rsidRPr="00155B02">
        <w:rPr>
          <w:lang w:val="en-GB"/>
        </w:rPr>
        <w:t>tiers</w:t>
      </w:r>
      <w:r w:rsidRPr="00155B02">
        <w:rPr>
          <w:lang w:val="en-GB"/>
        </w:rPr>
        <w:t xml:space="preserve"> from one list to the other. Click on the double arrow buttons (</w:t>
      </w:r>
      <w:r w:rsidR="00007CB6" w:rsidRPr="00155B02">
        <w:rPr>
          <w:lang w:val="en-GB"/>
        </w:rPr>
        <w:t>„</w:t>
      </w:r>
      <w:ins w:id="243" w:author="Moritz Lautenbach" w:date="2014-04-15T14:29:00Z">
        <w:r w:rsidRPr="00155B02">
          <w:rPr>
            <w:lang w:val="en-GB"/>
          </w:rPr>
          <w:t>&gt;</w:t>
        </w:r>
      </w:ins>
      <w:r w:rsidRPr="00155B02">
        <w:rPr>
          <w:i/>
          <w:lang w:val="en-GB"/>
        </w:rPr>
        <w:t>&gt;</w:t>
      </w:r>
      <w:ins w:id="244" w:author="Moritz Lautenbach" w:date="2014-04-15T14:29:00Z">
        <w:r w:rsidRPr="00155B02">
          <w:rPr>
            <w:lang w:val="en-GB"/>
            <w:rPrChange w:id="245" w:author="Moritz Lautenbach" w:date="2014-04-15T14:29:00Z">
              <w:rPr>
                <w:i/>
                <w:lang w:val="en-GB"/>
              </w:rPr>
            </w:rPrChange>
          </w:rPr>
          <w:t>”</w:t>
        </w:r>
      </w:ins>
      <w:r w:rsidRPr="00155B02">
        <w:rPr>
          <w:lang w:val="en-GB"/>
        </w:rPr>
        <w:t> or </w:t>
      </w:r>
      <w:r w:rsidR="00E6350C" w:rsidRPr="00155B02">
        <w:rPr>
          <w:lang w:val="en-GB"/>
        </w:rPr>
        <w:t>“</w:t>
      </w:r>
      <w:ins w:id="246" w:author="Moritz Lautenbach" w:date="2014-04-15T14:29:00Z">
        <w:r w:rsidRPr="00155B02">
          <w:rPr>
            <w:lang w:val="en-GB"/>
          </w:rPr>
          <w:t>&lt;</w:t>
        </w:r>
      </w:ins>
      <w:r w:rsidRPr="00155B02">
        <w:rPr>
          <w:i/>
          <w:lang w:val="en-GB"/>
        </w:rPr>
        <w:t>&lt;</w:t>
      </w:r>
      <w:ins w:id="247" w:author="Moritz Lautenbach" w:date="2014-04-15T14:29:00Z">
        <w:r w:rsidRPr="00155B02">
          <w:rPr>
            <w:lang w:val="en-GB"/>
          </w:rPr>
          <w:t>”</w:t>
        </w:r>
      </w:ins>
      <w:r w:rsidRPr="00155B02">
        <w:rPr>
          <w:lang w:val="en-GB"/>
        </w:rPr>
        <w:t xml:space="preserve">), in order to transfer all </w:t>
      </w:r>
      <w:r w:rsidR="00C11634" w:rsidRPr="00155B02">
        <w:rPr>
          <w:lang w:val="en-GB"/>
        </w:rPr>
        <w:t>tiers</w:t>
      </w:r>
      <w:r w:rsidRPr="00155B02">
        <w:rPr>
          <w:lang w:val="en-GB"/>
        </w:rPr>
        <w:t xml:space="preserve"> from one list to the other. Close the window by clicking </w:t>
      </w:r>
      <w:r w:rsidRPr="00155B02">
        <w:rPr>
          <w:i/>
          <w:lang w:val="en-GB"/>
        </w:rPr>
        <w:t>OK</w:t>
      </w:r>
      <w:r w:rsidRPr="00155B02">
        <w:rPr>
          <w:lang w:val="en-GB"/>
        </w:rPr>
        <w:t xml:space="preserve"> (only then will the changes be saved).</w:t>
      </w:r>
    </w:p>
    <w:p w14:paraId="066FE5B3" w14:textId="77777777" w:rsidR="000959A2" w:rsidRPr="00155B02" w:rsidRDefault="000959A2">
      <w:pPr>
        <w:pStyle w:val="Standard-BlockCharCharChar"/>
        <w:rPr>
          <w:lang w:val="en-GB"/>
        </w:rPr>
      </w:pPr>
    </w:p>
    <w:p w14:paraId="0DCBAF0A" w14:textId="3AAA6250" w:rsidR="000959A2" w:rsidRPr="00155B02" w:rsidRDefault="000959A2">
      <w:pPr>
        <w:pStyle w:val="Standard-BlockCharCharChar"/>
        <w:rPr>
          <w:lang w:val="en-GB"/>
        </w:rPr>
      </w:pPr>
      <w:r w:rsidRPr="00155B02">
        <w:rPr>
          <w:lang w:val="en-GB"/>
        </w:rPr>
        <w:t xml:space="preserve">Use </w:t>
      </w:r>
      <w:r w:rsidR="00007CB6" w:rsidRPr="00155B02">
        <w:rPr>
          <w:lang w:val="en-GB"/>
        </w:rPr>
        <w:t>„</w:t>
      </w:r>
      <w:r w:rsidRPr="00155B02">
        <w:rPr>
          <w:lang w:val="en-GB"/>
        </w:rPr>
        <w:t>Case sensitive search</w:t>
      </w:r>
      <w:r w:rsidR="00E6350C" w:rsidRPr="00155B02">
        <w:rPr>
          <w:lang w:val="en-GB"/>
        </w:rPr>
        <w:t>“</w:t>
      </w:r>
      <w:r w:rsidRPr="00155B02">
        <w:rPr>
          <w:lang w:val="en-GB"/>
        </w:rPr>
        <w:t xml:space="preserve"> to determine whether the use of upper or lower case initial letters should be considered as well</w:t>
      </w:r>
      <w:del w:id="248" w:author="Moritz Lautenbach" w:date="2014-04-15T14:30:00Z">
        <w:r w:rsidRPr="00155B02" w:rsidDel="00EE6FE7">
          <w:rPr>
            <w:lang w:val="en-GB"/>
          </w:rPr>
          <w:delText>.</w:delText>
        </w:r>
      </w:del>
      <w:r w:rsidRPr="00155B02">
        <w:rPr>
          <w:lang w:val="en-GB"/>
        </w:rPr>
        <w:t xml:space="preserve"> (If this option is ticked, the use of upper and lower case initial letters will be considered</w:t>
      </w:r>
      <w:del w:id="249" w:author="Moritz Lautenbach" w:date="2014-04-15T14:30:00Z">
        <w:r w:rsidRPr="00155B02" w:rsidDel="00EE6FE7">
          <w:rPr>
            <w:lang w:val="en-GB"/>
          </w:rPr>
          <w:delText>.</w:delText>
        </w:r>
      </w:del>
      <w:r w:rsidRPr="00155B02">
        <w:rPr>
          <w:lang w:val="en-GB"/>
        </w:rPr>
        <w:t>)</w:t>
      </w:r>
      <w:ins w:id="250" w:author="Moritz Lautenbach" w:date="2014-04-15T14:30:00Z">
        <w:r w:rsidRPr="00155B02">
          <w:rPr>
            <w:lang w:val="en-GB"/>
          </w:rPr>
          <w:t>.</w:t>
        </w:r>
      </w:ins>
    </w:p>
    <w:p w14:paraId="5A06D026" w14:textId="77777777" w:rsidR="000959A2" w:rsidRPr="00155B02" w:rsidRDefault="000959A2">
      <w:pPr>
        <w:pStyle w:val="Standard-BlockCharCharChar"/>
        <w:rPr>
          <w:lang w:val="en-GB"/>
        </w:rPr>
      </w:pPr>
    </w:p>
    <w:p w14:paraId="526C2083" w14:textId="1CA10E01" w:rsidR="000959A2" w:rsidRPr="00155B02" w:rsidRDefault="000959A2">
      <w:pPr>
        <w:pStyle w:val="Standard-BlockCharCharChar"/>
        <w:rPr>
          <w:lang w:val="en-GB"/>
        </w:rPr>
      </w:pPr>
      <w:r w:rsidRPr="00155B02">
        <w:rPr>
          <w:lang w:val="en-GB"/>
        </w:rPr>
        <w:t xml:space="preserve">Click </w:t>
      </w:r>
      <w:r w:rsidRPr="00155B02">
        <w:rPr>
          <w:i/>
          <w:lang w:val="en-GB"/>
        </w:rPr>
        <w:t>Search,</w:t>
      </w:r>
      <w:r w:rsidRPr="00155B02">
        <w:rPr>
          <w:lang w:val="en-GB"/>
        </w:rPr>
        <w:t xml:space="preserve"> in order to run the search according to the defined parameters. The result of the search is given in the </w:t>
      </w:r>
      <w:r w:rsidR="00007CB6" w:rsidRPr="00155B02">
        <w:rPr>
          <w:lang w:val="en-GB"/>
        </w:rPr>
        <w:t>„</w:t>
      </w:r>
      <w:r w:rsidRPr="00155B02">
        <w:rPr>
          <w:lang w:val="en-GB"/>
        </w:rPr>
        <w:t>Result</w:t>
      </w:r>
      <w:r w:rsidR="00E6350C" w:rsidRPr="00155B02">
        <w:rPr>
          <w:lang w:val="en-GB"/>
        </w:rPr>
        <w:t>“</w:t>
      </w:r>
      <w:r w:rsidRPr="00155B02">
        <w:rPr>
          <w:lang w:val="en-GB"/>
        </w:rPr>
        <w:t xml:space="preserve"> list. The found occurrences are highlighted in red and in a frame.</w:t>
      </w:r>
    </w:p>
    <w:p w14:paraId="19283236" w14:textId="77777777" w:rsidR="000959A2" w:rsidRPr="00155B02" w:rsidRDefault="000959A2">
      <w:pPr>
        <w:pStyle w:val="Standard-BlockCharCharChar"/>
        <w:rPr>
          <w:lang w:val="en-GB"/>
        </w:rPr>
      </w:pPr>
    </w:p>
    <w:p w14:paraId="361AF552"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43420B01" w14:textId="77777777" w:rsidR="000959A2" w:rsidRPr="00155B02" w:rsidRDefault="000959A2">
      <w:pPr>
        <w:pStyle w:val="Standard-BlockCharCharChar"/>
        <w:rPr>
          <w:lang w:val="en-GB"/>
        </w:rPr>
      </w:pPr>
    </w:p>
    <w:p w14:paraId="57ACF263" w14:textId="387553BC" w:rsidR="000959A2" w:rsidRPr="00155B02" w:rsidRDefault="000959A2">
      <w:pPr>
        <w:pStyle w:val="Standard-BlockCharCharChar"/>
        <w:rPr>
          <w:i/>
          <w:lang w:val="en-GB"/>
        </w:rPr>
      </w:pPr>
      <w:r w:rsidRPr="00155B02">
        <w:rPr>
          <w:lang w:val="en-GB"/>
        </w:rPr>
        <w:t xml:space="preserve">In order to save all the search results in a text file, click </w:t>
      </w:r>
      <w:r w:rsidRPr="00155B02">
        <w:rPr>
          <w:i/>
          <w:lang w:val="en-GB"/>
        </w:rPr>
        <w:t>Save as... </w:t>
      </w:r>
      <w:r w:rsidRPr="00155B02">
        <w:rPr>
          <w:lang w:val="en-GB"/>
        </w:rPr>
        <w:t xml:space="preserve">. You will then be asked to name the file. Afterwards, you will then be able to open this file with any Unicode enabled text </w:t>
      </w:r>
      <w:r w:rsidR="00C11634" w:rsidRPr="00155B02">
        <w:rPr>
          <w:lang w:val="en-GB"/>
        </w:rPr>
        <w:t>Editor</w:t>
      </w:r>
      <w:r w:rsidRPr="00155B02">
        <w:rPr>
          <w:lang w:val="en-GB"/>
        </w:rPr>
        <w:t xml:space="preserve">. In order to close the search window, click </w:t>
      </w:r>
      <w:r w:rsidRPr="00155B02">
        <w:rPr>
          <w:i/>
          <w:lang w:val="en-GB"/>
        </w:rPr>
        <w:t>Close.</w:t>
      </w:r>
    </w:p>
    <w:p w14:paraId="20DBB5AE" w14:textId="77777777" w:rsidR="000959A2" w:rsidRPr="00155B02" w:rsidRDefault="000959A2">
      <w:pPr>
        <w:pStyle w:val="Standard-BlockCharCharChar"/>
        <w:rPr>
          <w:lang w:val="en-GB"/>
        </w:rPr>
      </w:pPr>
    </w:p>
    <w:p w14:paraId="27D59566" w14:textId="77777777" w:rsidR="000959A2" w:rsidRPr="00155B02" w:rsidRDefault="000959A2" w:rsidP="00524992">
      <w:pPr>
        <w:pStyle w:val="berschrift3"/>
        <w:rPr>
          <w:rFonts w:cs="Times New Roman"/>
          <w:lang w:val="en-GB"/>
        </w:rPr>
      </w:pPr>
      <w:bookmarkStart w:id="251" w:name="_Toc403472702"/>
      <w:r w:rsidRPr="00155B02">
        <w:rPr>
          <w:rFonts w:cs="Times New Roman"/>
          <w:lang w:val="en-GB"/>
        </w:rPr>
        <w:t>Edit &gt; Find next...</w:t>
      </w:r>
      <w:bookmarkEnd w:id="251"/>
      <w:r w:rsidRPr="00155B02">
        <w:rPr>
          <w:rFonts w:cs="Times New Roman"/>
          <w:lang w:val="en-GB"/>
        </w:rPr>
        <w:t xml:space="preserve"> </w:t>
      </w:r>
    </w:p>
    <w:p w14:paraId="47D144F1" w14:textId="2D0583B1" w:rsidR="000959A2" w:rsidRPr="00155B02" w:rsidRDefault="000959A2">
      <w:pPr>
        <w:pStyle w:val="Standard-BlockCharCharChar"/>
        <w:rPr>
          <w:lang w:val="en-GB"/>
        </w:rPr>
      </w:pPr>
      <w:r w:rsidRPr="00155B02">
        <w:rPr>
          <w:lang w:val="en-GB"/>
        </w:rPr>
        <w:t xml:space="preserve">Jumps to the next search result in a search conducted with </w:t>
      </w:r>
      <w:r w:rsidR="00007CB6" w:rsidRPr="00155B02">
        <w:rPr>
          <w:lang w:val="en-GB"/>
        </w:rPr>
        <w:t>„</w:t>
      </w:r>
      <w:r w:rsidRPr="00155B02">
        <w:rPr>
          <w:lang w:val="en-GB"/>
        </w:rPr>
        <w:t xml:space="preserve"> Edit &gt; Search in events...</w:t>
      </w:r>
      <w:r w:rsidR="00E6350C" w:rsidRPr="00155B02">
        <w:rPr>
          <w:lang w:val="en-GB"/>
        </w:rPr>
        <w:t>“</w:t>
      </w:r>
      <w:r w:rsidRPr="00155B02">
        <w:rPr>
          <w:lang w:val="en-GB"/>
        </w:rPr>
        <w:t>.</w:t>
      </w:r>
    </w:p>
    <w:p w14:paraId="424EB80E" w14:textId="77777777" w:rsidR="000959A2" w:rsidRPr="00155B02" w:rsidRDefault="000959A2">
      <w:pPr>
        <w:pStyle w:val="Standard-BlockCharCharChar"/>
        <w:rPr>
          <w:lang w:val="en-GB"/>
        </w:rPr>
      </w:pPr>
    </w:p>
    <w:p w14:paraId="60F7B724" w14:textId="77777777" w:rsidR="000959A2" w:rsidRPr="00155B02" w:rsidRDefault="000959A2" w:rsidP="00524992">
      <w:pPr>
        <w:pStyle w:val="berschrift3"/>
        <w:keepNext/>
        <w:rPr>
          <w:rFonts w:cs="Times New Roman"/>
          <w:lang w:val="en-GB"/>
        </w:rPr>
      </w:pPr>
      <w:bookmarkStart w:id="252" w:name="_Ref108437335"/>
      <w:bookmarkStart w:id="253" w:name="_Toc403472703"/>
      <w:bookmarkStart w:id="254" w:name="_Edit_%3E_Replace_in%20events..."/>
      <w:r w:rsidRPr="00155B02">
        <w:rPr>
          <w:rFonts w:cs="Times New Roman"/>
          <w:lang w:val="en-GB"/>
        </w:rPr>
        <w:t>Edit &gt; Replace in events</w:t>
      </w:r>
      <w:del w:id="255" w:author="Moritz Lautenbach" w:date="2014-04-15T14:34:00Z">
        <w:r w:rsidRPr="00155B02" w:rsidDel="00425977">
          <w:rPr>
            <w:rFonts w:cs="Times New Roman"/>
            <w:lang w:val="en-GB"/>
          </w:rPr>
          <w:delText xml:space="preserve"> </w:delText>
        </w:r>
      </w:del>
      <w:r w:rsidRPr="00155B02">
        <w:rPr>
          <w:rFonts w:cs="Times New Roman"/>
          <w:lang w:val="en-GB"/>
        </w:rPr>
        <w:t>...</w:t>
      </w:r>
      <w:bookmarkEnd w:id="252"/>
      <w:bookmarkEnd w:id="253"/>
    </w:p>
    <w:p w14:paraId="1A39D9EA" w14:textId="77777777" w:rsidR="000959A2" w:rsidRPr="00155B02" w:rsidRDefault="000959A2">
      <w:pPr>
        <w:pStyle w:val="Standard-BlockCharCharChar"/>
        <w:keepNext/>
        <w:rPr>
          <w:lang w:val="en-GB"/>
        </w:rPr>
      </w:pPr>
      <w:r w:rsidRPr="00155B02">
        <w:rPr>
          <w:lang w:val="en-GB"/>
        </w:rPr>
        <w:t>Opens a dialog</w:t>
      </w:r>
      <w:del w:id="256" w:author="Moritz Lautenbach" w:date="2014-04-16T13:08:00Z">
        <w:r w:rsidRPr="00155B02" w:rsidDel="00C11700">
          <w:rPr>
            <w:lang w:val="en-GB"/>
          </w:rPr>
          <w:delText>ue</w:delText>
        </w:r>
      </w:del>
      <w:r w:rsidRPr="00155B02">
        <w:rPr>
          <w:lang w:val="en-GB"/>
        </w:rPr>
        <w:t xml:space="preserve"> that allows searching and replacing specific characters or character strings in </w:t>
      </w:r>
      <w:r w:rsidRPr="00155B02">
        <w:rPr>
          <w:lang w:val="en-GB"/>
        </w:rPr>
        <w:lastRenderedPageBreak/>
        <w:t>events.</w:t>
      </w:r>
    </w:p>
    <w:p w14:paraId="3869A6D2" w14:textId="77777777" w:rsidR="000959A2" w:rsidRPr="00155B02" w:rsidRDefault="000959A2">
      <w:pPr>
        <w:pStyle w:val="Standard-BlockCharCharChar"/>
        <w:keepNext/>
        <w:rPr>
          <w:lang w:val="en-GB"/>
        </w:rPr>
      </w:pPr>
    </w:p>
    <w:p w14:paraId="4831A4B3"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31E73340">
          <v:shape id="_x0000_i1220" type="#_x0000_t75" style="width:345pt;height:228pt" filled="t">
            <v:fill color2="black"/>
            <v:imagedata r:id="rId126" o:title=""/>
          </v:shape>
        </w:pict>
      </w:r>
    </w:p>
    <w:p w14:paraId="33883BC6" w14:textId="77777777" w:rsidR="000959A2" w:rsidRPr="00155B02" w:rsidRDefault="000959A2">
      <w:pPr>
        <w:pStyle w:val="Standard-BlockCharCharChar"/>
        <w:rPr>
          <w:lang w:val="en-GB"/>
        </w:rPr>
      </w:pPr>
    </w:p>
    <w:p w14:paraId="0C69DF1E" w14:textId="2AD92D9A" w:rsidR="000959A2" w:rsidRPr="00155B02" w:rsidRDefault="000959A2">
      <w:pPr>
        <w:pStyle w:val="Standard-BlockCharCharChar"/>
        <w:rPr>
          <w:lang w:val="en-GB"/>
        </w:rPr>
      </w:pPr>
      <w:r w:rsidRPr="00155B02">
        <w:rPr>
          <w:lang w:val="en-GB"/>
        </w:rPr>
        <w:t xml:space="preserve">The character or string to be searched for is entered into the field </w:t>
      </w:r>
      <w:r w:rsidR="00007CB6" w:rsidRPr="00155B02">
        <w:rPr>
          <w:lang w:val="en-GB"/>
        </w:rPr>
        <w:t>„</w:t>
      </w:r>
      <w:r w:rsidRPr="00155B02">
        <w:rPr>
          <w:lang w:val="en-GB"/>
        </w:rPr>
        <w:t>Search string</w:t>
      </w:r>
      <w:r w:rsidR="00E6350C" w:rsidRPr="00155B02">
        <w:rPr>
          <w:lang w:val="en-GB"/>
        </w:rPr>
        <w:t>“</w:t>
      </w:r>
      <w:r w:rsidRPr="00155B02">
        <w:rPr>
          <w:lang w:val="en-GB"/>
        </w:rPr>
        <w:t xml:space="preserve">. The character or string to be replaced is entered into the field </w:t>
      </w:r>
      <w:r w:rsidR="00007CB6" w:rsidRPr="00155B02">
        <w:rPr>
          <w:lang w:val="en-GB"/>
        </w:rPr>
        <w:t>„</w:t>
      </w:r>
      <w:r w:rsidRPr="00155B02">
        <w:rPr>
          <w:lang w:val="en-GB"/>
        </w:rPr>
        <w:t>Replace string</w:t>
      </w:r>
      <w:r w:rsidR="00E6350C" w:rsidRPr="00155B02">
        <w:rPr>
          <w:lang w:val="en-GB"/>
        </w:rPr>
        <w:t>“</w:t>
      </w:r>
      <w:r w:rsidRPr="00155B02">
        <w:rPr>
          <w:lang w:val="en-GB"/>
        </w:rPr>
        <w:t xml:space="preserve">. The determination of the </w:t>
      </w:r>
      <w:r w:rsidR="00007CB6" w:rsidRPr="00155B02">
        <w:rPr>
          <w:lang w:val="en-GB"/>
        </w:rPr>
        <w:t>„</w:t>
      </w:r>
      <w:r w:rsidRPr="00155B02">
        <w:rPr>
          <w:lang w:val="en-GB"/>
        </w:rPr>
        <w:t>Search area</w:t>
      </w:r>
      <w:r w:rsidR="00E6350C" w:rsidRPr="00155B02">
        <w:rPr>
          <w:lang w:val="en-GB"/>
        </w:rPr>
        <w:t>“</w:t>
      </w:r>
      <w:r w:rsidRPr="00155B02">
        <w:rPr>
          <w:lang w:val="en-GB"/>
        </w:rPr>
        <w:t xml:space="preserve"> is done as described above (</w:t>
      </w:r>
      <w:r w:rsidR="00007CB6" w:rsidRPr="00155B02">
        <w:rPr>
          <w:lang w:val="en-GB"/>
        </w:rPr>
        <w:t>„</w:t>
      </w:r>
      <w:r w:rsidRPr="00155B02">
        <w:rPr>
          <w:lang w:val="en-GB"/>
        </w:rPr>
        <w:t>Edit &gt; Search in events…</w:t>
      </w:r>
      <w:r w:rsidR="00E6350C" w:rsidRPr="00155B02">
        <w:rPr>
          <w:lang w:val="en-GB"/>
        </w:rPr>
        <w:t>“</w:t>
      </w:r>
      <w:r w:rsidRPr="00155B02">
        <w:rPr>
          <w:lang w:val="en-GB"/>
        </w:rPr>
        <w:t xml:space="preserve">). </w:t>
      </w:r>
    </w:p>
    <w:p w14:paraId="4938A226" w14:textId="77777777" w:rsidR="000959A2" w:rsidRPr="00155B02" w:rsidRDefault="000959A2">
      <w:pPr>
        <w:pStyle w:val="Standard-BlockCharCharChar"/>
        <w:rPr>
          <w:lang w:val="en-GB"/>
        </w:rPr>
      </w:pPr>
      <w:r w:rsidRPr="00155B02">
        <w:rPr>
          <w:lang w:val="en-GB"/>
        </w:rPr>
        <w:t>Searching and replacing always considers the use of capital and small initial letters.</w:t>
      </w:r>
    </w:p>
    <w:p w14:paraId="5BDD44E4" w14:textId="77777777" w:rsidR="000959A2" w:rsidRPr="00155B02" w:rsidRDefault="000959A2">
      <w:pPr>
        <w:pStyle w:val="Standard-BlockCharCharChar"/>
        <w:rPr>
          <w:lang w:val="en-GB"/>
        </w:rPr>
      </w:pPr>
      <w:r w:rsidRPr="00155B02">
        <w:rPr>
          <w:lang w:val="en-GB"/>
        </w:rPr>
        <w:t xml:space="preserve">In order to jump to a search result in the musical score, mark the result in the list and click </w:t>
      </w:r>
      <w:r w:rsidRPr="00155B02">
        <w:rPr>
          <w:i/>
          <w:lang w:val="en-GB"/>
        </w:rPr>
        <w:t>Go to</w:t>
      </w:r>
      <w:r w:rsidRPr="00155B02">
        <w:rPr>
          <w:lang w:val="en-GB"/>
        </w:rPr>
        <w:t>.</w:t>
      </w:r>
    </w:p>
    <w:p w14:paraId="2CF812D9" w14:textId="59B9037A" w:rsidR="000959A2" w:rsidRPr="00155B02" w:rsidRDefault="000959A2">
      <w:pPr>
        <w:pStyle w:val="Standard-BlockCharCharChar"/>
        <w:rPr>
          <w:lang w:val="en-GB"/>
        </w:rPr>
      </w:pPr>
      <w:r w:rsidRPr="00155B02">
        <w:rPr>
          <w:lang w:val="en-GB"/>
        </w:rPr>
        <w:t xml:space="preserve">In order to replace specific search results, first click </w:t>
      </w:r>
      <w:r w:rsidRPr="00155B02">
        <w:rPr>
          <w:i/>
          <w:lang w:val="en-GB"/>
        </w:rPr>
        <w:t>Search</w:t>
      </w:r>
      <w:r w:rsidRPr="00155B02">
        <w:rPr>
          <w:lang w:val="en-GB"/>
        </w:rPr>
        <w:t>. The results are listed in the</w:t>
      </w:r>
      <w:ins w:id="257" w:author="Moritz Lautenbach" w:date="2014-04-15T14:34:00Z">
        <w:r w:rsidRPr="00155B02">
          <w:rPr>
            <w:lang w:val="en-GB"/>
          </w:rPr>
          <w:t xml:space="preserve"> </w:t>
        </w:r>
      </w:ins>
      <w:r w:rsidR="00007CB6" w:rsidRPr="00155B02">
        <w:rPr>
          <w:lang w:val="en-GB"/>
        </w:rPr>
        <w:t>„</w:t>
      </w:r>
      <w:r w:rsidRPr="00155B02">
        <w:rPr>
          <w:lang w:val="en-GB"/>
        </w:rPr>
        <w:t>Result</w:t>
      </w:r>
      <w:r w:rsidR="00E6350C" w:rsidRPr="00155B02">
        <w:rPr>
          <w:lang w:val="en-GB"/>
        </w:rPr>
        <w:t>“</w:t>
      </w:r>
      <w:r w:rsidRPr="00155B02">
        <w:rPr>
          <w:lang w:val="en-GB"/>
        </w:rPr>
        <w:t xml:space="preserve"> list. In order to replace a specific result, mark it an</w:t>
      </w:r>
      <w:ins w:id="258" w:author="Moritz Lautenbach" w:date="2014-04-15T14:35:00Z">
        <w:r w:rsidRPr="00155B02">
          <w:rPr>
            <w:lang w:val="en-GB"/>
          </w:rPr>
          <w:t>d</w:t>
        </w:r>
      </w:ins>
      <w:r w:rsidRPr="00155B02">
        <w:rPr>
          <w:lang w:val="en-GB"/>
        </w:rPr>
        <w:t xml:space="preserve"> click </w:t>
      </w:r>
      <w:r w:rsidRPr="00155B02">
        <w:rPr>
          <w:i/>
          <w:lang w:val="en-GB"/>
        </w:rPr>
        <w:t>Replace</w:t>
      </w:r>
      <w:r w:rsidRPr="00155B02">
        <w:rPr>
          <w:lang w:val="en-GB"/>
        </w:rPr>
        <w:t>.</w:t>
      </w:r>
    </w:p>
    <w:p w14:paraId="15D180C0" w14:textId="5AB20E06" w:rsidR="000959A2" w:rsidRPr="00155B02" w:rsidRDefault="000959A2">
      <w:pPr>
        <w:pStyle w:val="Standard-BlockCharCharChar"/>
        <w:rPr>
          <w:lang w:val="en-GB"/>
        </w:rPr>
      </w:pPr>
      <w:r w:rsidRPr="00155B02">
        <w:rPr>
          <w:lang w:val="en-GB"/>
        </w:rPr>
        <w:t xml:space="preserve">In order to replace all of the results click </w:t>
      </w:r>
      <w:r w:rsidRPr="00155B02">
        <w:rPr>
          <w:i/>
          <w:lang w:val="en-GB"/>
        </w:rPr>
        <w:t>Replace all</w:t>
      </w:r>
      <w:r w:rsidRPr="00155B02">
        <w:rPr>
          <w:lang w:val="en-GB"/>
        </w:rPr>
        <w:t xml:space="preserve">. Please note: This procedure can not be undone! It is therefore advisable to save the transcription before using the replace function, in order to be able to reverse the process by using </w:t>
      </w:r>
      <w:r w:rsidR="00007CB6" w:rsidRPr="00155B02">
        <w:rPr>
          <w:lang w:val="en-GB"/>
        </w:rPr>
        <w:t>„</w:t>
      </w:r>
      <w:r w:rsidRPr="00155B02">
        <w:rPr>
          <w:lang w:val="en-GB"/>
          <w:rPrChange w:id="259" w:author="Moritz Lautenbach" w:date="2014-04-15T14:35:00Z">
            <w:rPr>
              <w:i/>
              <w:lang w:val="en-GB"/>
            </w:rPr>
          </w:rPrChange>
        </w:rPr>
        <w:t>File &gt; Restore</w:t>
      </w:r>
      <w:ins w:id="260" w:author="Moritz Lautenbach" w:date="2014-04-15T14:35:00Z">
        <w:r w:rsidRPr="00155B02">
          <w:rPr>
            <w:i/>
            <w:lang w:val="en-GB"/>
          </w:rPr>
          <w:t>”</w:t>
        </w:r>
      </w:ins>
      <w:r w:rsidRPr="00155B02">
        <w:rPr>
          <w:lang w:val="en-GB"/>
        </w:rPr>
        <w:t xml:space="preserve"> (see above).</w:t>
      </w:r>
    </w:p>
    <w:p w14:paraId="6E7033DC" w14:textId="77777777" w:rsidR="000959A2" w:rsidRPr="00155B02" w:rsidRDefault="000959A2" w:rsidP="00524992">
      <w:pPr>
        <w:pStyle w:val="berschrift3"/>
        <w:rPr>
          <w:rFonts w:cs="Times New Roman"/>
          <w:lang w:val="en-GB"/>
        </w:rPr>
      </w:pPr>
      <w:bookmarkStart w:id="261" w:name="_Toc403472704"/>
      <w:r w:rsidRPr="00155B02">
        <w:rPr>
          <w:rFonts w:cs="Times New Roman"/>
          <w:lang w:val="en-GB"/>
        </w:rPr>
        <w:t>Edit &gt; Go to...</w:t>
      </w:r>
      <w:bookmarkEnd w:id="261"/>
      <w:r w:rsidRPr="00155B02">
        <w:rPr>
          <w:rFonts w:cs="Times New Roman"/>
          <w:lang w:val="en-GB"/>
        </w:rPr>
        <w:t xml:space="preserve"> </w:t>
      </w:r>
    </w:p>
    <w:p w14:paraId="61827622" w14:textId="588DFF6F" w:rsidR="000959A2" w:rsidRPr="00155B02" w:rsidRDefault="000959A2">
      <w:pPr>
        <w:pStyle w:val="Standard-BlockCharCharChar"/>
        <w:spacing w:line="100" w:lineRule="atLeast"/>
        <w:rPr>
          <w:lang w:val="en-GB"/>
        </w:rPr>
      </w:pPr>
      <w:r w:rsidRPr="00155B02">
        <w:rPr>
          <w:lang w:val="en-GB"/>
        </w:rPr>
        <w:t xml:space="preserve">By using the </w:t>
      </w:r>
      <w:r w:rsidR="00007CB6" w:rsidRPr="00155B02">
        <w:rPr>
          <w:lang w:val="en-GB"/>
        </w:rPr>
        <w:t>„</w:t>
      </w:r>
      <w:r w:rsidRPr="00155B02">
        <w:rPr>
          <w:lang w:val="en-GB"/>
        </w:rPr>
        <w:t>Go to...</w:t>
      </w:r>
      <w:r w:rsidR="00E6350C" w:rsidRPr="00155B02">
        <w:rPr>
          <w:lang w:val="en-GB"/>
        </w:rPr>
        <w:t>“</w:t>
      </w:r>
      <w:r w:rsidRPr="00155B02">
        <w:rPr>
          <w:lang w:val="en-GB"/>
        </w:rPr>
        <w:t xml:space="preserve"> dialogue, you can navigate to specific positions in the musical score. You can either specify an absolute time value (</w:t>
      </w:r>
      <w:r w:rsidR="00007CB6" w:rsidRPr="00155B02">
        <w:rPr>
          <w:lang w:val="en-GB"/>
        </w:rPr>
        <w:t>„</w:t>
      </w:r>
      <w:r w:rsidRPr="00155B02">
        <w:rPr>
          <w:lang w:val="en-GB"/>
        </w:rPr>
        <w:t>Go to time</w:t>
      </w:r>
      <w:r w:rsidR="00E6350C" w:rsidRPr="00155B02">
        <w:rPr>
          <w:lang w:val="en-GB"/>
        </w:rPr>
        <w:t>“</w:t>
      </w:r>
      <w:r w:rsidRPr="00155B02">
        <w:rPr>
          <w:lang w:val="en-GB"/>
        </w:rPr>
        <w:t xml:space="preserve">) or a position on the timeline </w:t>
      </w:r>
      <w:r w:rsidR="00007CB6" w:rsidRPr="00155B02">
        <w:rPr>
          <w:lang w:val="en-GB"/>
        </w:rPr>
        <w:t>„</w:t>
      </w:r>
      <w:r w:rsidRPr="00155B02">
        <w:rPr>
          <w:lang w:val="en-GB"/>
        </w:rPr>
        <w:t>Go to timeline item</w:t>
      </w:r>
      <w:r w:rsidR="00E6350C" w:rsidRPr="00155B02">
        <w:rPr>
          <w:lang w:val="en-GB"/>
        </w:rPr>
        <w:t>“</w:t>
      </w:r>
      <w:r w:rsidRPr="00155B02">
        <w:rPr>
          <w:lang w:val="en-GB"/>
        </w:rPr>
        <w:t xml:space="preserve">. </w:t>
      </w:r>
    </w:p>
    <w:p w14:paraId="64FACFE4" w14:textId="77777777" w:rsidR="000959A2" w:rsidRPr="00155B02" w:rsidRDefault="000959A2">
      <w:pPr>
        <w:pStyle w:val="Standard-BlockCharCharChar"/>
        <w:spacing w:line="100" w:lineRule="atLeast"/>
        <w:jc w:val="center"/>
        <w:rPr>
          <w:lang w:val="en-GB"/>
        </w:rPr>
      </w:pPr>
    </w:p>
    <w:p w14:paraId="050639FE" w14:textId="77777777" w:rsidR="000959A2" w:rsidRPr="00155B02" w:rsidRDefault="002B43A4">
      <w:pPr>
        <w:pStyle w:val="Standard-BlockCharCharChar"/>
        <w:spacing w:line="100" w:lineRule="atLeast"/>
        <w:jc w:val="center"/>
        <w:rPr>
          <w:lang w:val="en-GB"/>
        </w:rPr>
      </w:pPr>
      <w:r>
        <w:rPr>
          <w:lang w:val="en-GB"/>
        </w:rPr>
        <w:lastRenderedPageBreak/>
        <w:pict w14:anchorId="0DA5E5E3">
          <v:shape id="_x0000_i1221" type="#_x0000_t75" style="width:3in;height:85.5pt" filled="t">
            <v:fill color2="black"/>
            <v:imagedata r:id="rId127" o:title=""/>
          </v:shape>
        </w:pict>
      </w:r>
    </w:p>
    <w:p w14:paraId="18EB53C0" w14:textId="5A11753F" w:rsidR="000959A2" w:rsidRPr="00155B02" w:rsidRDefault="000959A2">
      <w:pPr>
        <w:pStyle w:val="Standard-BlockCharCharChar"/>
        <w:rPr>
          <w:lang w:val="en-GB"/>
        </w:rPr>
      </w:pPr>
      <w:r w:rsidRPr="00155B02">
        <w:rPr>
          <w:lang w:val="en-GB"/>
        </w:rPr>
        <w:t xml:space="preserve">By using the button </w:t>
      </w:r>
      <w:r w:rsidR="00007CB6" w:rsidRPr="00155B02">
        <w:rPr>
          <w:lang w:val="en-GB"/>
        </w:rPr>
        <w:t>„</w:t>
      </w:r>
      <w:r w:rsidRPr="00155B02">
        <w:rPr>
          <w:lang w:val="en-GB"/>
        </w:rPr>
        <w:t>Apply</w:t>
      </w:r>
      <w:r w:rsidR="00E6350C" w:rsidRPr="00155B02">
        <w:rPr>
          <w:lang w:val="en-GB"/>
        </w:rPr>
        <w:t>“</w:t>
      </w:r>
      <w:r w:rsidRPr="00155B02">
        <w:rPr>
          <w:lang w:val="en-GB"/>
        </w:rPr>
        <w:t xml:space="preserve">, you can jump to the specified position. Clicking </w:t>
      </w:r>
      <w:r w:rsidR="00007CB6" w:rsidRPr="00155B02">
        <w:rPr>
          <w:lang w:val="en-GB"/>
        </w:rPr>
        <w:t>„</w:t>
      </w:r>
      <w:r w:rsidRPr="00155B02">
        <w:rPr>
          <w:lang w:val="en-GB"/>
        </w:rPr>
        <w:t>OK</w:t>
      </w:r>
      <w:r w:rsidR="00E6350C" w:rsidRPr="00155B02">
        <w:rPr>
          <w:lang w:val="en-GB"/>
        </w:rPr>
        <w:t>“</w:t>
      </w:r>
      <w:r w:rsidRPr="00155B02">
        <w:rPr>
          <w:lang w:val="en-GB"/>
        </w:rPr>
        <w:t xml:space="preserve"> also closes the dialogue.</w:t>
      </w:r>
    </w:p>
    <w:p w14:paraId="5B27A2BE" w14:textId="77777777" w:rsidR="000959A2" w:rsidRPr="00155B02" w:rsidRDefault="000959A2" w:rsidP="00524992">
      <w:pPr>
        <w:pStyle w:val="berschrift3"/>
        <w:keepNext/>
        <w:rPr>
          <w:rFonts w:cs="Times New Roman"/>
          <w:lang w:val="en-GB"/>
        </w:rPr>
      </w:pPr>
      <w:bookmarkStart w:id="262" w:name="_Toc403472705"/>
      <w:r w:rsidRPr="00155B02">
        <w:rPr>
          <w:rFonts w:cs="Times New Roman"/>
          <w:lang w:val="en-GB"/>
        </w:rPr>
        <w:t>Edit &gt; EXAKT search...</w:t>
      </w:r>
      <w:bookmarkEnd w:id="262"/>
      <w:r w:rsidRPr="00155B02">
        <w:rPr>
          <w:rFonts w:cs="Times New Roman"/>
          <w:lang w:val="en-GB"/>
        </w:rPr>
        <w:t xml:space="preserve"> </w:t>
      </w:r>
    </w:p>
    <w:p w14:paraId="1A9B2C6A" w14:textId="77777777" w:rsidR="000959A2" w:rsidRPr="00155B02" w:rsidRDefault="000959A2">
      <w:pPr>
        <w:pStyle w:val="Standard-BlockCharCharChar"/>
        <w:keepNext/>
        <w:rPr>
          <w:lang w:val="en-GB"/>
        </w:rPr>
      </w:pPr>
      <w:r w:rsidRPr="00155B02">
        <w:rPr>
          <w:lang w:val="en-GB"/>
        </w:rPr>
        <w:t>Opens a dialog</w:t>
      </w:r>
      <w:del w:id="263" w:author="Moritz Lautenbach" w:date="2014-04-16T13:08:00Z">
        <w:r w:rsidRPr="00155B02" w:rsidDel="00C11700">
          <w:rPr>
            <w:lang w:val="en-GB"/>
          </w:rPr>
          <w:delText>ue</w:delText>
        </w:r>
      </w:del>
      <w:r w:rsidRPr="00155B02">
        <w:rPr>
          <w:lang w:val="en-GB"/>
        </w:rPr>
        <w:t xml:space="preserve"> for an EXAKT</w:t>
      </w:r>
      <w:ins w:id="264" w:author="Moritz Lautenbach" w:date="2014-04-15T14:36:00Z">
        <w:r w:rsidRPr="00155B02">
          <w:rPr>
            <w:lang w:val="en-GB"/>
          </w:rPr>
          <w:t>-</w:t>
        </w:r>
      </w:ins>
      <w:del w:id="265" w:author="Moritz Lautenbach" w:date="2014-04-15T14:36:00Z">
        <w:r w:rsidRPr="00155B02" w:rsidDel="00425977">
          <w:rPr>
            <w:lang w:val="en-GB"/>
          </w:rPr>
          <w:delText xml:space="preserve"> </w:delText>
        </w:r>
      </w:del>
      <w:r w:rsidRPr="00155B02">
        <w:rPr>
          <w:lang w:val="en-GB"/>
        </w:rPr>
        <w:t>search .</w:t>
      </w:r>
    </w:p>
    <w:p w14:paraId="7E06740C" w14:textId="77777777" w:rsidR="000959A2" w:rsidRPr="00155B02" w:rsidRDefault="002B43A4">
      <w:pPr>
        <w:pStyle w:val="Standard-BlockCharCharChar"/>
        <w:keepNext/>
        <w:spacing w:line="100" w:lineRule="atLeast"/>
        <w:rPr>
          <w:lang w:val="en-GB"/>
        </w:rPr>
      </w:pPr>
      <w:r>
        <w:rPr>
          <w:lang w:val="en-GB"/>
        </w:rPr>
        <w:pict w14:anchorId="3070DB74">
          <v:shape id="_x0000_i1222" type="#_x0000_t75" style="width:466.5pt;height:129pt" filled="t">
            <v:fill color2="black"/>
            <v:imagedata r:id="rId128" o:title=""/>
          </v:shape>
        </w:pict>
      </w:r>
    </w:p>
    <w:p w14:paraId="626BCE0F" w14:textId="77777777" w:rsidR="000959A2" w:rsidRPr="00155B02" w:rsidRDefault="000959A2">
      <w:pPr>
        <w:pStyle w:val="Standard-BlockCharCharChar"/>
        <w:rPr>
          <w:lang w:val="en-GB"/>
        </w:rPr>
      </w:pPr>
      <w:r w:rsidRPr="00155B02">
        <w:rPr>
          <w:lang w:val="en-GB"/>
        </w:rPr>
        <w:t xml:space="preserve">To see how the EXAKT search works, see </w:t>
      </w:r>
      <w:r w:rsidRPr="00155B02">
        <w:rPr>
          <w:rStyle w:val="Dokumentation"/>
          <w:rFonts w:eastAsia="SimSun"/>
          <w:lang w:val="en-GB"/>
        </w:rPr>
        <w:t>Einführung in das Suchwerkzeug EXAKT</w:t>
      </w:r>
      <w:r w:rsidRPr="00155B02">
        <w:rPr>
          <w:lang w:val="en-GB"/>
        </w:rPr>
        <w:t>.</w:t>
      </w:r>
      <w:r w:rsidRPr="00155B02">
        <w:rPr>
          <w:lang w:val="en-GB"/>
        </w:rPr>
        <w:commentReference w:id="266"/>
      </w:r>
    </w:p>
    <w:p w14:paraId="5CCCF7E7" w14:textId="77777777" w:rsidR="000959A2" w:rsidRPr="00155B02" w:rsidRDefault="000959A2" w:rsidP="00524992">
      <w:pPr>
        <w:pStyle w:val="berschrift3"/>
        <w:rPr>
          <w:rFonts w:cs="Times New Roman"/>
          <w:lang w:val="en-GB"/>
        </w:rPr>
      </w:pPr>
      <w:bookmarkStart w:id="267" w:name="_Toc403472706"/>
      <w:bookmarkStart w:id="268" w:name="_Ref108437344"/>
      <w:bookmarkStart w:id="269" w:name="_Edit_%3E_Selection"/>
      <w:r w:rsidRPr="00155B02">
        <w:rPr>
          <w:rFonts w:cs="Times New Roman"/>
          <w:lang w:val="en-GB"/>
        </w:rPr>
        <w:t>Edit &gt; Selection</w:t>
      </w:r>
      <w:bookmarkEnd w:id="267"/>
      <w:r w:rsidRPr="00155B02">
        <w:rPr>
          <w:rFonts w:cs="Times New Roman"/>
          <w:lang w:val="en-GB"/>
        </w:rPr>
        <w:t xml:space="preserve"> </w:t>
      </w:r>
      <w:bookmarkEnd w:id="268"/>
    </w:p>
    <w:p w14:paraId="3E4F4CAF" w14:textId="27C66B12" w:rsidR="000959A2" w:rsidRPr="00155B02" w:rsidRDefault="000959A2">
      <w:pPr>
        <w:pStyle w:val="Standard-BlockCharCharChar"/>
        <w:rPr>
          <w:lang w:val="en-GB"/>
        </w:rPr>
      </w:pPr>
      <w:r w:rsidRPr="00155B02">
        <w:rPr>
          <w:lang w:val="en-GB"/>
        </w:rPr>
        <w:t>This submenu includes features that concern a previously selected part (</w:t>
      </w:r>
      <w:r w:rsidR="00007CB6" w:rsidRPr="00155B02">
        <w:rPr>
          <w:lang w:val="en-GB"/>
        </w:rPr>
        <w:t>„</w:t>
      </w:r>
      <w:r w:rsidRPr="00155B02">
        <w:rPr>
          <w:lang w:val="en-GB"/>
        </w:rPr>
        <w:t>Selection</w:t>
      </w:r>
      <w:r w:rsidR="00E6350C" w:rsidRPr="00155B02">
        <w:rPr>
          <w:lang w:val="en-GB"/>
        </w:rPr>
        <w:t>“</w:t>
      </w:r>
      <w:r w:rsidRPr="00155B02">
        <w:rPr>
          <w:lang w:val="en-GB"/>
        </w:rPr>
        <w:t xml:space="preserve">) of the transcription. In essence, this selection is made up of all displayed </w:t>
      </w:r>
      <w:r w:rsidR="00C11634" w:rsidRPr="00155B02">
        <w:rPr>
          <w:lang w:val="en-GB"/>
        </w:rPr>
        <w:t>tiers</w:t>
      </w:r>
      <w:r w:rsidRPr="00155B02">
        <w:rPr>
          <w:lang w:val="en-GB"/>
        </w:rPr>
        <w:t xml:space="preserve">. It can be reduced in two ways (which can also be combined): Entire </w:t>
      </w:r>
      <w:r w:rsidR="00C11634" w:rsidRPr="00155B02">
        <w:rPr>
          <w:lang w:val="en-GB"/>
        </w:rPr>
        <w:t>tiers</w:t>
      </w:r>
      <w:r w:rsidRPr="00155B02">
        <w:rPr>
          <w:lang w:val="en-GB"/>
        </w:rPr>
        <w:t xml:space="preserve"> can be removed from the selection by dismissing them with the function </w:t>
      </w:r>
      <w:r w:rsidRPr="00155B02">
        <w:rPr>
          <w:i/>
          <w:iCs/>
          <w:lang w:val="en-GB"/>
        </w:rPr>
        <w:t>Tier</w:t>
      </w:r>
      <w:r w:rsidRPr="00155B02">
        <w:rPr>
          <w:i/>
          <w:lang w:val="en-GB"/>
        </w:rPr>
        <w:t> &gt; Hide tier</w:t>
      </w:r>
      <w:r w:rsidRPr="00155B02">
        <w:rPr>
          <w:lang w:val="en-GB"/>
        </w:rPr>
        <w:t>. If only specific time points are to be selected, mark the section on the time line by using the mouse (click and drag).</w:t>
      </w:r>
    </w:p>
    <w:p w14:paraId="6E65BF5C" w14:textId="77777777" w:rsidR="000959A2" w:rsidRPr="00155B02" w:rsidRDefault="000959A2">
      <w:pPr>
        <w:pStyle w:val="Standard-BlockCharCharChar"/>
        <w:keepNext/>
        <w:rPr>
          <w:lang w:val="en-GB"/>
        </w:rPr>
      </w:pPr>
      <w:r w:rsidRPr="00155B02">
        <w:rPr>
          <w:lang w:val="en-GB"/>
        </w:rPr>
        <w:t>Example:</w:t>
      </w:r>
    </w:p>
    <w:p w14:paraId="3B0BF9D5" w14:textId="77777777" w:rsidR="000959A2" w:rsidRPr="00155B02" w:rsidRDefault="000959A2">
      <w:pPr>
        <w:pStyle w:val="Zwischenberschrift"/>
        <w:keepNext/>
        <w:rPr>
          <w:lang w:val="en-GB"/>
        </w:rPr>
      </w:pPr>
      <w:r w:rsidRPr="00155B02">
        <w:rPr>
          <w:lang w:val="en-GB"/>
        </w:rPr>
        <w:t xml:space="preserve">Initial transcription: </w:t>
      </w:r>
    </w:p>
    <w:p w14:paraId="557C3067" w14:textId="77777777" w:rsidR="000959A2" w:rsidRPr="00155B02" w:rsidRDefault="000959A2">
      <w:pPr>
        <w:pStyle w:val="Standard-BlockCharCharChar"/>
        <w:keepNext/>
        <w:rPr>
          <w:lang w:val="en-GB"/>
        </w:rPr>
      </w:pPr>
      <w:r w:rsidRPr="00155B02">
        <w:rPr>
          <w:lang w:val="en-GB"/>
        </w:rPr>
        <w:t>The selection includes all time points of the seven tiers.</w:t>
      </w:r>
    </w:p>
    <w:p w14:paraId="45196B2A" w14:textId="77777777" w:rsidR="000959A2" w:rsidRPr="00155B02" w:rsidRDefault="002B43A4">
      <w:pPr>
        <w:pStyle w:val="BildChar"/>
        <w:rPr>
          <w:rFonts w:ascii="Times New Roman" w:hAnsi="Times New Roman"/>
          <w:lang w:val="en-GB"/>
        </w:rPr>
      </w:pPr>
      <w:r>
        <w:rPr>
          <w:rFonts w:ascii="Times New Roman" w:hAnsi="Times New Roman"/>
          <w:lang w:val="en-GB"/>
        </w:rPr>
        <w:pict w14:anchorId="749FCE80">
          <v:shape id="_x0000_i1223" type="#_x0000_t75" style="width:468pt;height:78pt" filled="t">
            <v:fill color2="black"/>
            <v:imagedata r:id="rId129" o:title=""/>
          </v:shape>
        </w:pict>
      </w:r>
    </w:p>
    <w:p w14:paraId="79DABE1A" w14:textId="77777777" w:rsidR="000959A2" w:rsidRPr="00155B02" w:rsidRDefault="000959A2">
      <w:pPr>
        <w:pStyle w:val="Zwischenberschrift"/>
        <w:rPr>
          <w:lang w:val="en-GB"/>
        </w:rPr>
      </w:pPr>
      <w:r w:rsidRPr="00155B02">
        <w:rPr>
          <w:lang w:val="en-GB"/>
        </w:rPr>
        <w:t xml:space="preserve">After hiding the non-verbal tiers and translation tiers: </w:t>
      </w:r>
    </w:p>
    <w:p w14:paraId="57BBE37B" w14:textId="77777777" w:rsidR="000959A2" w:rsidRPr="00155B02" w:rsidRDefault="000959A2">
      <w:pPr>
        <w:pStyle w:val="Standard-BlockCharCharChar"/>
        <w:rPr>
          <w:lang w:val="en-GB"/>
        </w:rPr>
      </w:pPr>
      <w:r w:rsidRPr="00155B02">
        <w:rPr>
          <w:lang w:val="en-GB"/>
        </w:rPr>
        <w:t>The selection includes all time points of the remaining three tiers.</w:t>
      </w:r>
    </w:p>
    <w:p w14:paraId="5E12BF39" w14:textId="77777777" w:rsidR="000959A2" w:rsidRPr="00155B02" w:rsidRDefault="000959A2">
      <w:pPr>
        <w:pStyle w:val="Standard-BlockCharCharChar"/>
        <w:rPr>
          <w:lang w:val="en-GB"/>
        </w:rPr>
      </w:pPr>
    </w:p>
    <w:p w14:paraId="103EC9DF"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31C1EAC7">
          <v:shape id="_x0000_i1224" type="#_x0000_t75" style="width:468pt;height:42pt" filled="t">
            <v:fill color2="black"/>
            <v:imagedata r:id="rId130" o:title=""/>
          </v:shape>
        </w:pict>
      </w:r>
    </w:p>
    <w:p w14:paraId="21EE379F" w14:textId="77777777" w:rsidR="000959A2" w:rsidRPr="00155B02" w:rsidRDefault="000959A2">
      <w:pPr>
        <w:pStyle w:val="Zwischenberschrift"/>
        <w:rPr>
          <w:lang w:val="en-GB"/>
        </w:rPr>
      </w:pPr>
      <w:r w:rsidRPr="00155B02">
        <w:rPr>
          <w:lang w:val="en-GB"/>
        </w:rPr>
        <w:t>After selecting a section on the time line:</w:t>
      </w:r>
    </w:p>
    <w:p w14:paraId="4AD8A06F" w14:textId="77777777" w:rsidR="000959A2" w:rsidRPr="00155B02" w:rsidRDefault="000959A2">
      <w:pPr>
        <w:pStyle w:val="Standard-BlockCharCharChar"/>
        <w:rPr>
          <w:lang w:val="en-GB"/>
        </w:rPr>
      </w:pPr>
      <w:r w:rsidRPr="00155B02">
        <w:rPr>
          <w:lang w:val="en-GB"/>
        </w:rPr>
        <w:t>The selection only includes the time points 4 to 6 of the three remaining tiers.</w:t>
      </w:r>
    </w:p>
    <w:p w14:paraId="675589B4" w14:textId="77777777" w:rsidR="000959A2" w:rsidRPr="00155B02" w:rsidRDefault="002B43A4">
      <w:pPr>
        <w:pStyle w:val="BildChar"/>
        <w:rPr>
          <w:rFonts w:ascii="Times New Roman" w:hAnsi="Times New Roman"/>
          <w:lang w:val="en-GB"/>
        </w:rPr>
      </w:pPr>
      <w:r>
        <w:rPr>
          <w:rFonts w:ascii="Times New Roman" w:hAnsi="Times New Roman"/>
          <w:lang w:val="en-GB"/>
        </w:rPr>
        <w:pict w14:anchorId="7758ABE2">
          <v:shape id="_x0000_i1225" type="#_x0000_t75" style="width:468pt;height:42pt" filled="t">
            <v:fill color2="black"/>
            <v:imagedata r:id="rId131" o:title=""/>
          </v:shape>
        </w:pict>
      </w:r>
    </w:p>
    <w:p w14:paraId="64D03734" w14:textId="6CA1C7A6" w:rsidR="000959A2" w:rsidRPr="00155B02" w:rsidRDefault="000959A2">
      <w:pPr>
        <w:pStyle w:val="Standard-BlockCharCharChar"/>
        <w:rPr>
          <w:lang w:val="en-GB"/>
        </w:rPr>
      </w:pPr>
      <w:r w:rsidRPr="00155B02">
        <w:rPr>
          <w:lang w:val="en-GB"/>
        </w:rPr>
        <w:t>The second step is to determine what will happen to the previously made selection. The Partitur-</w:t>
      </w:r>
      <w:r w:rsidR="00C11634" w:rsidRPr="00155B02">
        <w:rPr>
          <w:lang w:val="en-GB"/>
        </w:rPr>
        <w:t>Editor</w:t>
      </w:r>
      <w:r w:rsidRPr="00155B02">
        <w:rPr>
          <w:lang w:val="en-GB"/>
        </w:rPr>
        <w:t xml:space="preserve"> offers five different options for this:</w:t>
      </w:r>
    </w:p>
    <w:p w14:paraId="22E2A6C6" w14:textId="77777777" w:rsidR="000959A2" w:rsidRPr="00155B02" w:rsidRDefault="000959A2" w:rsidP="00C808BC">
      <w:pPr>
        <w:pStyle w:val="berschrift3"/>
        <w:rPr>
          <w:rFonts w:cs="Times New Roman"/>
          <w:lang w:val="en-GB"/>
        </w:rPr>
      </w:pPr>
      <w:bookmarkStart w:id="270" w:name="_Toc403472707"/>
      <w:bookmarkStart w:id="271" w:name="_Ref108437355"/>
      <w:bookmarkStart w:id="272" w:name="_Edit_%3E_Selection_%3E%20Selection%20to"/>
      <w:r w:rsidRPr="00155B02">
        <w:rPr>
          <w:rFonts w:cs="Times New Roman"/>
          <w:lang w:val="en-GB"/>
        </w:rPr>
        <w:t>Edit &gt; Selection &gt; Selection to new</w:t>
      </w:r>
      <w:bookmarkEnd w:id="270"/>
      <w:r w:rsidRPr="00155B02">
        <w:rPr>
          <w:rFonts w:cs="Times New Roman"/>
          <w:lang w:val="en-GB"/>
        </w:rPr>
        <w:t xml:space="preserve"> </w:t>
      </w:r>
      <w:bookmarkEnd w:id="271"/>
    </w:p>
    <w:p w14:paraId="6C24CE72" w14:textId="77777777" w:rsidR="000959A2" w:rsidRPr="00155B02" w:rsidRDefault="000959A2">
      <w:pPr>
        <w:pStyle w:val="Standard-BlockCharCharChar"/>
        <w:rPr>
          <w:lang w:val="en-GB"/>
        </w:rPr>
      </w:pPr>
      <w:r w:rsidRPr="00155B02">
        <w:rPr>
          <w:lang w:val="en-GB"/>
        </w:rPr>
        <w:t>Turns the current selection into a new transcription. For example c) named above:</w:t>
      </w:r>
    </w:p>
    <w:p w14:paraId="328AE563" w14:textId="77777777" w:rsidR="000959A2" w:rsidRPr="00155B02" w:rsidRDefault="002B43A4">
      <w:pPr>
        <w:pStyle w:val="BildChar"/>
        <w:rPr>
          <w:rFonts w:ascii="Times New Roman" w:hAnsi="Times New Roman"/>
          <w:lang w:val="en-GB"/>
        </w:rPr>
      </w:pPr>
      <w:r>
        <w:rPr>
          <w:rFonts w:ascii="Times New Roman" w:hAnsi="Times New Roman"/>
          <w:lang w:val="en-GB"/>
        </w:rPr>
        <w:pict w14:anchorId="1FC6E3E8">
          <v:shape id="_x0000_i1226" type="#_x0000_t75" style="width:327pt;height:63pt" filled="t">
            <v:fill color2="black"/>
            <v:imagedata r:id="rId132" o:title=""/>
          </v:shape>
        </w:pict>
      </w:r>
    </w:p>
    <w:p w14:paraId="26642439" w14:textId="77777777" w:rsidR="000959A2" w:rsidRPr="00155B02" w:rsidRDefault="000959A2" w:rsidP="00C808BC">
      <w:pPr>
        <w:pStyle w:val="berschrift3"/>
        <w:rPr>
          <w:rFonts w:cs="Times New Roman"/>
          <w:lang w:val="en-GB"/>
        </w:rPr>
      </w:pPr>
      <w:bookmarkStart w:id="273" w:name="_Toc403472708"/>
      <w:bookmarkStart w:id="274" w:name="_Ref108437368"/>
      <w:bookmarkStart w:id="275" w:name="_Edit_%3E_Selection_%3E%20Left%20part%20"/>
      <w:r w:rsidRPr="00155B02">
        <w:rPr>
          <w:rFonts w:cs="Times New Roman"/>
          <w:lang w:val="en-GB"/>
        </w:rPr>
        <w:t>Edit &gt; Selection &gt; Left part to new</w:t>
      </w:r>
      <w:bookmarkEnd w:id="273"/>
      <w:r w:rsidRPr="00155B02">
        <w:rPr>
          <w:rFonts w:cs="Times New Roman"/>
          <w:lang w:val="en-GB"/>
        </w:rPr>
        <w:t xml:space="preserve"> </w:t>
      </w:r>
      <w:bookmarkEnd w:id="274"/>
    </w:p>
    <w:p w14:paraId="6ACE703A"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left to the position into a new transcription.</w:t>
      </w:r>
    </w:p>
    <w:p w14:paraId="7CDCA501" w14:textId="77777777" w:rsidR="000959A2" w:rsidRPr="00155B02" w:rsidRDefault="000959A2" w:rsidP="00C808BC">
      <w:pPr>
        <w:pStyle w:val="berschrift3"/>
        <w:rPr>
          <w:rFonts w:cs="Times New Roman"/>
          <w:lang w:val="en-GB"/>
        </w:rPr>
      </w:pPr>
      <w:bookmarkStart w:id="276" w:name="_Toc403472709"/>
      <w:bookmarkStart w:id="277" w:name="_Ref108437376"/>
      <w:bookmarkStart w:id="278" w:name="_Edit_%3E_Selection_%3E%20Right%20part%2"/>
      <w:r w:rsidRPr="00155B02">
        <w:rPr>
          <w:rFonts w:cs="Times New Roman"/>
          <w:lang w:val="en-GB"/>
        </w:rPr>
        <w:t>Edit &gt; Selection &gt; Right part to new</w:t>
      </w:r>
      <w:bookmarkEnd w:id="276"/>
      <w:r w:rsidRPr="00155B02">
        <w:rPr>
          <w:rFonts w:cs="Times New Roman"/>
          <w:lang w:val="en-GB"/>
        </w:rPr>
        <w:t xml:space="preserve"> </w:t>
      </w:r>
      <w:bookmarkEnd w:id="277"/>
    </w:p>
    <w:p w14:paraId="37B30FB3" w14:textId="77777777" w:rsidR="000959A2" w:rsidRPr="00155B02" w:rsidRDefault="000959A2">
      <w:pPr>
        <w:pStyle w:val="Standard-BlockCharCharChar"/>
        <w:rPr>
          <w:lang w:val="en-GB"/>
        </w:rPr>
      </w:pPr>
      <w:r w:rsidRPr="00155B02">
        <w:rPr>
          <w:lang w:val="en-GB"/>
        </w:rPr>
        <w:t>Divides the transcription at the current cursor position or selection and turns the part right to the position into a new transcription.</w:t>
      </w:r>
    </w:p>
    <w:p w14:paraId="792B6BF1" w14:textId="77777777" w:rsidR="000959A2" w:rsidRPr="00155B02" w:rsidRDefault="000959A2" w:rsidP="00C808BC">
      <w:pPr>
        <w:pStyle w:val="berschrift3"/>
        <w:rPr>
          <w:rFonts w:cs="Times New Roman"/>
          <w:lang w:val="en-GB"/>
        </w:rPr>
      </w:pPr>
      <w:bookmarkStart w:id="279" w:name="_Toc403472710"/>
      <w:bookmarkStart w:id="280" w:name="_Ref108437386"/>
      <w:r w:rsidRPr="00155B02">
        <w:rPr>
          <w:rFonts w:cs="Times New Roman"/>
          <w:lang w:val="en-GB"/>
        </w:rPr>
        <w:t>Edit &gt; Selection &gt; Selection to RTF</w:t>
      </w:r>
      <w:bookmarkEnd w:id="279"/>
      <w:r w:rsidRPr="00155B02">
        <w:rPr>
          <w:rFonts w:cs="Times New Roman"/>
          <w:lang w:val="en-GB"/>
        </w:rPr>
        <w:t xml:space="preserve"> </w:t>
      </w:r>
      <w:bookmarkEnd w:id="280"/>
    </w:p>
    <w:p w14:paraId="11D8E813" w14:textId="4991CE16" w:rsidR="000959A2" w:rsidRPr="00155B02" w:rsidRDefault="000959A2">
      <w:pPr>
        <w:pStyle w:val="Standard-BlockCharCharChar"/>
        <w:ind w:right="-144"/>
        <w:rPr>
          <w:lang w:val="en-GB"/>
        </w:rPr>
      </w:pPr>
      <w:r w:rsidRPr="00155B02">
        <w:rPr>
          <w:lang w:val="en-GB"/>
        </w:rPr>
        <w:t xml:space="preserve">Turns the current selection into an RTF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00E53376" w14:textId="77777777" w:rsidR="000959A2" w:rsidRPr="00155B02" w:rsidRDefault="000959A2" w:rsidP="00C808BC">
      <w:pPr>
        <w:pStyle w:val="berschrift3"/>
        <w:keepNext/>
        <w:rPr>
          <w:rFonts w:cs="Times New Roman"/>
          <w:lang w:val="en-GB"/>
        </w:rPr>
      </w:pPr>
      <w:bookmarkStart w:id="281" w:name="_Toc403472711"/>
      <w:bookmarkStart w:id="282" w:name="_Ref108437395"/>
      <w:bookmarkEnd w:id="272"/>
      <w:r w:rsidRPr="00155B02">
        <w:rPr>
          <w:rFonts w:cs="Times New Roman"/>
          <w:lang w:val="en-GB"/>
        </w:rPr>
        <w:t>Edit &gt; Selection &gt; Selection to HTML</w:t>
      </w:r>
      <w:bookmarkEnd w:id="281"/>
      <w:r w:rsidRPr="00155B02">
        <w:rPr>
          <w:rFonts w:cs="Times New Roman"/>
          <w:lang w:val="en-GB"/>
        </w:rPr>
        <w:t xml:space="preserve"> </w:t>
      </w:r>
      <w:bookmarkEnd w:id="282"/>
    </w:p>
    <w:p w14:paraId="73F3E54B" w14:textId="6EA353DD" w:rsidR="000959A2" w:rsidRPr="00155B02" w:rsidRDefault="000959A2">
      <w:pPr>
        <w:pStyle w:val="Standard-BlockCharCharChar"/>
        <w:keepNext/>
        <w:rPr>
          <w:lang w:val="en-GB"/>
        </w:rPr>
      </w:pPr>
      <w:r w:rsidRPr="00155B02">
        <w:rPr>
          <w:lang w:val="en-GB"/>
        </w:rPr>
        <w:t xml:space="preserve">Turns the current selection into an HTML musical score output (see </w:t>
      </w:r>
      <w:r w:rsidR="00007CB6" w:rsidRPr="00155B02">
        <w:rPr>
          <w:lang w:val="en-GB"/>
        </w:rPr>
        <w:t>„</w:t>
      </w:r>
      <w:r w:rsidRPr="00155B02">
        <w:rPr>
          <w:lang w:val="en-GB"/>
        </w:rPr>
        <w:t>File &gt; Output…</w:t>
      </w:r>
      <w:r w:rsidR="00E6350C" w:rsidRPr="00155B02">
        <w:rPr>
          <w:lang w:val="en-GB"/>
        </w:rPr>
        <w:t>“</w:t>
      </w:r>
      <w:r w:rsidRPr="00155B02">
        <w:rPr>
          <w:lang w:val="en-GB"/>
        </w:rPr>
        <w:t>).</w:t>
      </w:r>
    </w:p>
    <w:p w14:paraId="016A706A" w14:textId="77777777" w:rsidR="000959A2" w:rsidRPr="00155B02" w:rsidRDefault="000959A2" w:rsidP="00C808BC">
      <w:pPr>
        <w:pStyle w:val="berschrift3"/>
        <w:rPr>
          <w:rFonts w:cs="Times New Roman"/>
          <w:lang w:val="en-GB"/>
        </w:rPr>
      </w:pPr>
      <w:bookmarkStart w:id="283" w:name="_Toc403472712"/>
      <w:bookmarkStart w:id="284" w:name="_Ref108437405"/>
      <w:bookmarkStart w:id="285" w:name="_Edit_%3E_Linking_%3E%20Chop%20audio%252"/>
      <w:r w:rsidRPr="00155B02">
        <w:rPr>
          <w:rFonts w:cs="Times New Roman"/>
          <w:lang w:val="en-GB"/>
        </w:rPr>
        <w:t>Edit &gt; Selection &gt; Print selection…</w:t>
      </w:r>
      <w:bookmarkEnd w:id="283"/>
      <w:r w:rsidRPr="00155B02">
        <w:rPr>
          <w:rFonts w:cs="Times New Roman"/>
          <w:lang w:val="en-GB"/>
        </w:rPr>
        <w:t xml:space="preserve"> </w:t>
      </w:r>
    </w:p>
    <w:p w14:paraId="6B674B87" w14:textId="3139B0C8" w:rsidR="000959A2" w:rsidRPr="00155B02" w:rsidRDefault="000959A2">
      <w:pPr>
        <w:pStyle w:val="Standard-BlockCharCharChar"/>
        <w:rPr>
          <w:lang w:val="en-GB"/>
        </w:rPr>
      </w:pPr>
      <w:r w:rsidRPr="00155B02">
        <w:rPr>
          <w:lang w:val="en-GB"/>
        </w:rPr>
        <w:t xml:space="preserve">Prints the current selection (see also </w:t>
      </w:r>
      <w:r w:rsidR="00007CB6" w:rsidRPr="00155B02">
        <w:rPr>
          <w:lang w:val="en-GB"/>
        </w:rPr>
        <w:t>„</w:t>
      </w:r>
      <w:r w:rsidRPr="00155B02">
        <w:rPr>
          <w:lang w:val="en-GB"/>
        </w:rPr>
        <w:t>File &gt; Print…</w:t>
      </w:r>
      <w:r w:rsidR="00E6350C" w:rsidRPr="00155B02">
        <w:rPr>
          <w:lang w:val="en-GB"/>
        </w:rPr>
        <w:t>“</w:t>
      </w:r>
      <w:r w:rsidRPr="00155B02">
        <w:rPr>
          <w:lang w:val="en-GB"/>
        </w:rPr>
        <w:t>).</w:t>
      </w:r>
    </w:p>
    <w:p w14:paraId="6BF4332E" w14:textId="77777777" w:rsidR="000959A2" w:rsidRPr="00155B02" w:rsidRDefault="000959A2" w:rsidP="00C808BC">
      <w:pPr>
        <w:pStyle w:val="berschrift3"/>
        <w:rPr>
          <w:rFonts w:cs="Times New Roman"/>
          <w:lang w:val="en-GB"/>
        </w:rPr>
      </w:pPr>
      <w:bookmarkStart w:id="286" w:name="_Toc403472713"/>
      <w:bookmarkStart w:id="287" w:name="_Ref108437488"/>
      <w:bookmarkEnd w:id="284"/>
      <w:r w:rsidRPr="00155B02">
        <w:rPr>
          <w:rFonts w:cs="Times New Roman"/>
          <w:lang w:val="en-GB"/>
        </w:rPr>
        <w:t>Edit &gt; Preferences…</w:t>
      </w:r>
      <w:bookmarkEnd w:id="286"/>
      <w:r w:rsidRPr="00155B02">
        <w:rPr>
          <w:rFonts w:cs="Times New Roman"/>
          <w:lang w:val="en-GB"/>
        </w:rPr>
        <w:t xml:space="preserve"> </w:t>
      </w:r>
      <w:bookmarkEnd w:id="287"/>
    </w:p>
    <w:p w14:paraId="125C54B0" w14:textId="77777777" w:rsidR="000959A2" w:rsidRPr="00155B02" w:rsidRDefault="000959A2">
      <w:pPr>
        <w:pStyle w:val="Standard-BlockCharCharChar"/>
        <w:rPr>
          <w:lang w:val="en-GB"/>
        </w:rPr>
      </w:pPr>
      <w:r w:rsidRPr="00155B02">
        <w:rPr>
          <w:lang w:val="en-GB"/>
        </w:rPr>
        <w:t>Opens a window to determine user-defined settings. The window is divided into eight subitems:</w:t>
      </w:r>
    </w:p>
    <w:p w14:paraId="0865AF5F" w14:textId="60018BBB" w:rsidR="000959A2" w:rsidRPr="00155B02" w:rsidRDefault="000959A2" w:rsidP="00C808BC">
      <w:pPr>
        <w:pStyle w:val="Standard-BlockCharCharChar"/>
        <w:rPr>
          <w:lang w:val="en-GB"/>
        </w:rPr>
      </w:pPr>
      <w:r w:rsidRPr="00155B02">
        <w:rPr>
          <w:lang w:val="en-GB"/>
        </w:rPr>
        <w:t xml:space="preserve">1. </w:t>
      </w:r>
      <w:r w:rsidRPr="00155B02">
        <w:rPr>
          <w:b/>
          <w:color w:val="0000FF"/>
          <w:lang w:val="en-GB"/>
        </w:rPr>
        <w:t xml:space="preserve">Fonts: </w:t>
      </w:r>
      <w:r w:rsidRPr="00155B02">
        <w:rPr>
          <w:lang w:val="en-GB"/>
        </w:rPr>
        <w:t xml:space="preserve">The tab </w:t>
      </w:r>
      <w:r w:rsidR="00007CB6" w:rsidRPr="00155B02">
        <w:rPr>
          <w:lang w:val="en-GB"/>
        </w:rPr>
        <w:t>„</w:t>
      </w:r>
      <w:r w:rsidRPr="00155B02">
        <w:rPr>
          <w:lang w:val="en-GB"/>
        </w:rPr>
        <w:t>Fonts</w:t>
      </w:r>
      <w:r w:rsidR="00E6350C" w:rsidRPr="00155B02">
        <w:rPr>
          <w:lang w:val="en-GB"/>
        </w:rPr>
        <w:t>“</w:t>
      </w:r>
      <w:r w:rsidRPr="00155B02">
        <w:rPr>
          <w:lang w:val="en-GB"/>
        </w:rPr>
        <w:t xml:space="preserve"> allows the assignment of default-fonts and methods for underlining.</w:t>
      </w:r>
    </w:p>
    <w:p w14:paraId="40057234" w14:textId="77777777" w:rsidR="000959A2" w:rsidRPr="00155B02" w:rsidRDefault="000959A2">
      <w:pPr>
        <w:pStyle w:val="Standard-BlockCharCharChar"/>
        <w:rPr>
          <w:lang w:val="en-GB"/>
        </w:rPr>
      </w:pPr>
    </w:p>
    <w:p w14:paraId="2BFB128D"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2C21F6DA">
          <v:shape id="_x0000_i1227" type="#_x0000_t75" style="width:348pt;height:211.5pt" filled="t">
            <v:fill color2="black"/>
            <v:imagedata r:id="rId133" o:title=""/>
          </v:shape>
        </w:pict>
      </w:r>
    </w:p>
    <w:p w14:paraId="545F451F" w14:textId="48E64A92"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tier font</w:t>
      </w:r>
      <w:r w:rsidR="00E6350C" w:rsidRPr="00155B02">
        <w:rPr>
          <w:lang w:val="en-GB"/>
        </w:rPr>
        <w:t>“</w:t>
      </w:r>
      <w:r w:rsidRPr="00155B02">
        <w:rPr>
          <w:lang w:val="en-GB"/>
        </w:rPr>
        <w:t xml:space="preserve"> is the standard font, which is automatically assigned to new tiers or into which an opened transcription is formatted. </w:t>
      </w:r>
    </w:p>
    <w:p w14:paraId="65EB9797" w14:textId="3FB91CAA" w:rsidR="000959A2" w:rsidRPr="00155B02" w:rsidRDefault="000959A2">
      <w:pPr>
        <w:pStyle w:val="Standard-BlockCharCharChar"/>
        <w:ind w:left="482"/>
        <w:rPr>
          <w:lang w:val="en-GB"/>
        </w:rPr>
      </w:pPr>
      <w:r w:rsidRPr="00155B02">
        <w:rPr>
          <w:lang w:val="en-GB"/>
        </w:rPr>
        <w:t xml:space="preserve">The </w:t>
      </w:r>
      <w:r w:rsidR="00007CB6" w:rsidRPr="00155B02">
        <w:rPr>
          <w:lang w:val="en-GB"/>
        </w:rPr>
        <w:t>„</w:t>
      </w:r>
      <w:r w:rsidRPr="00155B02">
        <w:rPr>
          <w:lang w:val="en-GB"/>
        </w:rPr>
        <w:t>Default general purpose font</w:t>
      </w:r>
      <w:r w:rsidR="00E6350C" w:rsidRPr="00155B02">
        <w:rPr>
          <w:lang w:val="en-GB"/>
        </w:rPr>
        <w:t>“</w:t>
      </w:r>
      <w:r w:rsidRPr="00155B02">
        <w:rPr>
          <w:lang w:val="en-GB"/>
        </w:rPr>
        <w:t xml:space="preserve"> is the font which is used by default for the characters on the virtual keyboard, as well as for the text box above the musical score. For this you should pick a font that covers as many Unicode areas as possible. Currently, the best font for this purpose is </w:t>
      </w:r>
      <w:r w:rsidR="00007CB6" w:rsidRPr="00155B02">
        <w:rPr>
          <w:lang w:val="en-GB"/>
        </w:rPr>
        <w:t>„</w:t>
      </w:r>
      <w:r w:rsidRPr="00155B02">
        <w:rPr>
          <w:lang w:val="en-GB"/>
        </w:rPr>
        <w:t>Arial Unicode MS</w:t>
      </w:r>
      <w:r w:rsidR="00E6350C" w:rsidRPr="00155B02">
        <w:rPr>
          <w:lang w:val="en-GB"/>
        </w:rPr>
        <w:t>“</w:t>
      </w:r>
      <w:r w:rsidRPr="00155B02">
        <w:rPr>
          <w:lang w:val="en-GB"/>
        </w:rPr>
        <w:t xml:space="preserve">. A freeware alternative, even though it is still incomplete in some Unicode areas, is </w:t>
      </w:r>
      <w:r w:rsidR="00007CB6" w:rsidRPr="00155B02">
        <w:rPr>
          <w:lang w:val="en-GB"/>
        </w:rPr>
        <w:t>„</w:t>
      </w:r>
      <w:r w:rsidRPr="00155B02">
        <w:rPr>
          <w:lang w:val="en-GB"/>
        </w:rPr>
        <w:t>Gentium</w:t>
      </w:r>
      <w:r w:rsidR="00E6350C" w:rsidRPr="00155B02">
        <w:rPr>
          <w:lang w:val="en-GB"/>
        </w:rPr>
        <w:t>“</w:t>
      </w:r>
      <w:r w:rsidRPr="00155B02">
        <w:rPr>
          <w:lang w:val="en-GB"/>
        </w:rPr>
        <w:t xml:space="preserve">, which was developed by the </w:t>
      </w:r>
      <w:r w:rsidR="00007CB6" w:rsidRPr="00155B02">
        <w:rPr>
          <w:lang w:val="en-GB"/>
        </w:rPr>
        <w:t>„</w:t>
      </w:r>
      <w:r w:rsidRPr="00155B02">
        <w:rPr>
          <w:lang w:val="en-GB"/>
        </w:rPr>
        <w:t>Summer Institute of Linguistics</w:t>
      </w:r>
      <w:r w:rsidR="00E6350C" w:rsidRPr="00155B02">
        <w:rPr>
          <w:lang w:val="en-GB"/>
        </w:rPr>
        <w:t>“</w:t>
      </w:r>
      <w:r w:rsidRPr="00155B02">
        <w:rPr>
          <w:lang w:val="en-GB"/>
        </w:rPr>
        <w:t xml:space="preserve"> (see also: http://www.sil.org/~gaultney/gentium/).</w:t>
      </w:r>
    </w:p>
    <w:p w14:paraId="5E13405A" w14:textId="77777777" w:rsidR="000959A2" w:rsidRPr="00155B02" w:rsidRDefault="000959A2">
      <w:pPr>
        <w:pStyle w:val="Standard-BlockCharCharChar"/>
        <w:ind w:left="482"/>
        <w:rPr>
          <w:lang w:val="en-GB"/>
        </w:rPr>
      </w:pPr>
      <w:r w:rsidRPr="00155B02">
        <w:rPr>
          <w:lang w:val="en-GB"/>
        </w:rPr>
        <w:t xml:space="preserve">Click </w:t>
      </w:r>
      <w:r w:rsidRPr="00155B02">
        <w:rPr>
          <w:i/>
          <w:lang w:val="en-GB"/>
        </w:rPr>
        <w:t>Change… </w:t>
      </w:r>
      <w:del w:id="288" w:author="Moritz Lautenbach" w:date="2014-04-15T14:49:00Z">
        <w:r w:rsidRPr="00155B02" w:rsidDel="000A1C55">
          <w:rPr>
            <w:lang w:val="en-GB"/>
          </w:rPr>
          <w:delText xml:space="preserve">, </w:delText>
        </w:r>
      </w:del>
      <w:r w:rsidRPr="00155B02">
        <w:rPr>
          <w:lang w:val="en-GB"/>
        </w:rPr>
        <w:t xml:space="preserve">in order to open a window in which you can choose a different font. </w:t>
      </w:r>
    </w:p>
    <w:p w14:paraId="33B38AD3"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2E07CC2F">
          <v:shape id="_x0000_i1228" type="#_x0000_t75" style="width:156pt;height:157.5pt" filled="t">
            <v:fill color2="black"/>
            <v:imagedata r:id="rId134" o:title=""/>
          </v:shape>
        </w:pict>
      </w:r>
    </w:p>
    <w:p w14:paraId="2E864A3B" w14:textId="460B25E9" w:rsidR="000959A2" w:rsidRPr="00155B02" w:rsidRDefault="000959A2">
      <w:pPr>
        <w:pStyle w:val="Standard-BlockCharCharChar"/>
        <w:ind w:left="482"/>
        <w:rPr>
          <w:lang w:val="en-GB"/>
        </w:rPr>
      </w:pPr>
      <w:r w:rsidRPr="00155B02">
        <w:rPr>
          <w:lang w:val="en-GB"/>
        </w:rPr>
        <w:t xml:space="preserve">In order to save your changes, click </w:t>
      </w:r>
      <w:r w:rsidRPr="00155B02">
        <w:rPr>
          <w:i/>
          <w:lang w:val="en-GB"/>
        </w:rPr>
        <w:t>OK</w:t>
      </w:r>
      <w:r w:rsidRPr="00155B02">
        <w:rPr>
          <w:lang w:val="en-GB"/>
        </w:rPr>
        <w:t xml:space="preserve">. (The settings will be saved when closing the </w:t>
      </w:r>
      <w:ins w:id="289" w:author="Moritz Lautenbach" w:date="2014-04-16T13:07:00Z">
        <w:r w:rsidRPr="00155B02">
          <w:rPr>
            <w:lang w:val="en-GB"/>
          </w:rPr>
          <w:t>E</w:t>
        </w:r>
      </w:ins>
      <w:r w:rsidR="00C11634" w:rsidRPr="00155B02">
        <w:rPr>
          <w:lang w:val="en-GB"/>
        </w:rPr>
        <w:t>Editor</w:t>
      </w:r>
      <w:r w:rsidRPr="00155B02">
        <w:rPr>
          <w:lang w:val="en-GB"/>
        </w:rPr>
        <w:t xml:space="preserve"> and are loaded again at the next start.)</w:t>
      </w:r>
    </w:p>
    <w:p w14:paraId="0C1A1890" w14:textId="77777777" w:rsidR="000959A2" w:rsidRPr="00155B02" w:rsidRDefault="000959A2">
      <w:pPr>
        <w:pStyle w:val="Standard-BlockCharCharChar"/>
        <w:rPr>
          <w:lang w:val="en-GB"/>
        </w:rPr>
      </w:pPr>
      <w:r w:rsidRPr="00155B02">
        <w:rPr>
          <w:lang w:val="en-GB"/>
        </w:rPr>
        <w:tab/>
        <w:t>There are two options for selecting the method of underlining:</w:t>
      </w:r>
    </w:p>
    <w:p w14:paraId="602D00FC" w14:textId="3D902BD3"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a separate tier of category […]</w:t>
      </w:r>
      <w:r w:rsidR="00E6350C" w:rsidRPr="00155B02">
        <w:rPr>
          <w:lang w:val="en-GB"/>
        </w:rPr>
        <w:t>“</w:t>
      </w:r>
      <w:r w:rsidRPr="00155B02">
        <w:rPr>
          <w:lang w:val="en-GB"/>
        </w:rPr>
        <w:t xml:space="preserve"> underlines a selected passage in an annotation tier below the respective tier. This corresponds to the method recommended in the HIAT handbook for the marking of special intonations.</w:t>
      </w:r>
    </w:p>
    <w:p w14:paraId="398BB7FC" w14:textId="6EAC1295" w:rsidR="000959A2" w:rsidRPr="00155B02" w:rsidRDefault="000959A2" w:rsidP="000959A2">
      <w:pPr>
        <w:pStyle w:val="Standard-BlockCharCharChar"/>
        <w:numPr>
          <w:ilvl w:val="0"/>
          <w:numId w:val="4"/>
        </w:numPr>
        <w:tabs>
          <w:tab w:val="clear" w:pos="360"/>
          <w:tab w:val="num" w:pos="842"/>
        </w:tabs>
        <w:ind w:left="842"/>
        <w:rPr>
          <w:lang w:val="en-GB"/>
        </w:rPr>
      </w:pPr>
      <w:r w:rsidRPr="00155B02">
        <w:rPr>
          <w:lang w:val="en-GB"/>
        </w:rPr>
        <w:t xml:space="preserve">The option </w:t>
      </w:r>
      <w:r w:rsidR="00007CB6" w:rsidRPr="00155B02">
        <w:rPr>
          <w:lang w:val="en-GB"/>
        </w:rPr>
        <w:t>„</w:t>
      </w:r>
      <w:r w:rsidRPr="00155B02">
        <w:rPr>
          <w:lang w:val="en-GB"/>
        </w:rPr>
        <w:t>Underline in the same tier (using a diacritic)</w:t>
      </w:r>
      <w:r w:rsidR="00E6350C" w:rsidRPr="00155B02">
        <w:rPr>
          <w:lang w:val="en-GB"/>
        </w:rPr>
        <w:t>“</w:t>
      </w:r>
      <w:r w:rsidRPr="00155B02">
        <w:rPr>
          <w:lang w:val="en-GB"/>
        </w:rPr>
        <w:t xml:space="preserve"> results in the underlining of a selected text in the same tier by diacritics after every sign. </w:t>
      </w:r>
    </w:p>
    <w:p w14:paraId="401E22BA" w14:textId="0E7E1AA7" w:rsidR="000959A2" w:rsidRPr="00155B02" w:rsidRDefault="000959A2">
      <w:pPr>
        <w:pStyle w:val="Standard-BlockCharCharChar"/>
        <w:rPr>
          <w:lang w:val="en-GB"/>
        </w:rPr>
      </w:pPr>
      <w:r w:rsidRPr="00155B02">
        <w:rPr>
          <w:lang w:val="en-GB"/>
        </w:rPr>
        <w:lastRenderedPageBreak/>
        <w:tab/>
        <w:t xml:space="preserve">For particulars about underlining, see also </w:t>
      </w:r>
      <w:r w:rsidR="00007CB6" w:rsidRPr="00155B02">
        <w:rPr>
          <w:lang w:val="en-GB"/>
        </w:rPr>
        <w:t>„</w:t>
      </w:r>
      <w:r w:rsidRPr="00155B02">
        <w:rPr>
          <w:lang w:val="en-GB"/>
        </w:rPr>
        <w:t>Format &gt; Underline</w:t>
      </w:r>
      <w:r w:rsidR="00E6350C" w:rsidRPr="00155B02">
        <w:rPr>
          <w:lang w:val="en-GB"/>
        </w:rPr>
        <w:t>“</w:t>
      </w:r>
      <w:r w:rsidRPr="00155B02">
        <w:rPr>
          <w:lang w:val="en-GB"/>
        </w:rPr>
        <w:t>.</w:t>
      </w:r>
    </w:p>
    <w:p w14:paraId="7848DE83" w14:textId="702A4989" w:rsidR="000959A2" w:rsidRPr="00155B02" w:rsidRDefault="000959A2" w:rsidP="000959A2">
      <w:pPr>
        <w:pStyle w:val="Standard-BlockCharCharChar"/>
        <w:numPr>
          <w:ilvl w:val="0"/>
          <w:numId w:val="8"/>
        </w:numPr>
        <w:tabs>
          <w:tab w:val="clear" w:pos="360"/>
          <w:tab w:val="num" w:pos="720"/>
        </w:tabs>
        <w:ind w:left="567" w:hanging="567"/>
        <w:rPr>
          <w:lang w:val="en-GB"/>
        </w:rPr>
      </w:pPr>
      <w:r w:rsidRPr="00155B02">
        <w:rPr>
          <w:b/>
          <w:color w:val="0000FF"/>
          <w:lang w:val="en-GB"/>
        </w:rPr>
        <w:t>Stylesheets:</w:t>
      </w:r>
      <w:r w:rsidRPr="00155B02">
        <w:rPr>
          <w:b/>
          <w:color w:val="0000FF"/>
          <w:lang w:val="en-GB"/>
        </w:rPr>
        <w:br/>
      </w:r>
      <w:r w:rsidRPr="00155B02">
        <w:rPr>
          <w:lang w:val="en-GB"/>
        </w:rPr>
        <w:t xml:space="preserve">Different stylesheets are defined in the tab </w:t>
      </w:r>
      <w:r w:rsidR="00007CB6" w:rsidRPr="00155B02">
        <w:rPr>
          <w:lang w:val="en-GB"/>
        </w:rPr>
        <w:t>„</w:t>
      </w:r>
      <w:r w:rsidRPr="00155B02">
        <w:rPr>
          <w:lang w:val="en-GB"/>
        </w:rPr>
        <w:t>Stylesheets</w:t>
      </w:r>
      <w:r w:rsidR="00E6350C" w:rsidRPr="00155B02">
        <w:rPr>
          <w:lang w:val="en-GB"/>
        </w:rPr>
        <w:t>“</w:t>
      </w:r>
      <w:r w:rsidRPr="00155B02">
        <w:rPr>
          <w:lang w:val="en-GB"/>
        </w:rPr>
        <w:t xml:space="preserve"> (also see Appendix D):</w:t>
      </w:r>
      <w:ins w:id="290" w:author="Moritz Lautenbach" w:date="2014-04-15T14:51:00Z">
        <w:r w:rsidRPr="00155B02">
          <w:rPr>
            <w:lang w:val="en-GB"/>
          </w:rPr>
          <w:t xml:space="preserve"> </w:t>
        </w:r>
      </w:ins>
    </w:p>
    <w:p w14:paraId="1E8D4985" w14:textId="77777777" w:rsidR="000959A2" w:rsidRPr="00155B02" w:rsidRDefault="000959A2">
      <w:pPr>
        <w:pStyle w:val="BildChar"/>
        <w:rPr>
          <w:ins w:id="291" w:author="Moritz Lautenbach" w:date="2014-04-15T14:51:00Z"/>
          <w:rFonts w:ascii="Times New Roman" w:hAnsi="Times New Roman"/>
          <w:lang w:val="en-GB"/>
        </w:rPr>
      </w:pPr>
    </w:p>
    <w:p w14:paraId="2D4A2598" w14:textId="77777777" w:rsidR="000959A2" w:rsidRPr="00155B02" w:rsidRDefault="002B43A4">
      <w:pPr>
        <w:pStyle w:val="BildChar"/>
        <w:rPr>
          <w:rFonts w:ascii="Times New Roman" w:hAnsi="Times New Roman"/>
          <w:lang w:val="en-GB"/>
        </w:rPr>
      </w:pPr>
      <w:r>
        <w:rPr>
          <w:rFonts w:ascii="Times New Roman" w:hAnsi="Times New Roman"/>
          <w:lang w:val="en-GB"/>
        </w:rPr>
        <w:pict w14:anchorId="7C30E962">
          <v:shape id="_x0000_i1229" type="#_x0000_t75" style="width:366pt;height:223.5pt" filled="t">
            <v:fill color2="black"/>
            <v:imagedata r:id="rId135" o:title=""/>
          </v:shape>
        </w:pict>
      </w:r>
    </w:p>
    <w:p w14:paraId="27BF4303" w14:textId="77777777" w:rsidR="000959A2" w:rsidRPr="00155B02" w:rsidRDefault="000959A2">
      <w:pPr>
        <w:pStyle w:val="Standard-BlockCharCharChar"/>
        <w:rPr>
          <w:lang w:val="en-GB"/>
        </w:rPr>
      </w:pPr>
      <w:r w:rsidRPr="00155B02">
        <w:rPr>
          <w:lang w:val="en-GB"/>
        </w:rPr>
        <w:tab/>
      </w:r>
      <w:r w:rsidRPr="00155B02">
        <w:rPr>
          <w:lang w:val="en-GB"/>
        </w:rPr>
        <w:tab/>
        <w:t>In particular, these are:</w:t>
      </w:r>
    </w:p>
    <w:p w14:paraId="6F7A9251" w14:textId="77777777" w:rsidR="000959A2" w:rsidRPr="00155B02" w:rsidRDefault="000959A2" w:rsidP="000959A2">
      <w:pPr>
        <w:pStyle w:val="Aufzhlungszeichen1"/>
        <w:numPr>
          <w:ilvl w:val="1"/>
          <w:numId w:val="3"/>
        </w:numPr>
        <w:rPr>
          <w:lang w:val="en-GB"/>
        </w:rPr>
      </w:pPr>
      <w:r w:rsidRPr="00155B02">
        <w:rPr>
          <w:lang w:val="en-GB"/>
        </w:rPr>
        <w:t>Head to HTML: The stylesheet that is used in the HTML output to display meta information and the speaker table. The entry can be left empty; an internal default stylesheet will be used.</w:t>
      </w:r>
    </w:p>
    <w:p w14:paraId="4C4C3186" w14:textId="2E6336B9" w:rsidR="000959A2" w:rsidRPr="00155B02" w:rsidRDefault="000959A2" w:rsidP="000959A2">
      <w:pPr>
        <w:pStyle w:val="Aufzhlungszeichen1"/>
        <w:numPr>
          <w:ilvl w:val="1"/>
          <w:numId w:val="3"/>
        </w:numPr>
        <w:rPr>
          <w:lang w:val="en-GB"/>
        </w:rPr>
      </w:pPr>
      <w:r w:rsidRPr="00155B02">
        <w:rPr>
          <w:lang w:val="en-GB"/>
        </w:rPr>
        <w:t xml:space="preserve">Speakertable to transcription: The stylesheet that is found under the menu item </w:t>
      </w:r>
      <w:r w:rsidR="00007CB6" w:rsidRPr="00155B02">
        <w:rPr>
          <w:lang w:val="en-GB"/>
        </w:rPr>
        <w:t>„</w:t>
      </w:r>
      <w:r w:rsidRPr="00155B02">
        <w:rPr>
          <w:lang w:val="en-GB"/>
        </w:rPr>
        <w:t>File &gt; New from speakertable…</w:t>
      </w:r>
      <w:r w:rsidR="00E6350C" w:rsidRPr="00155B02">
        <w:rPr>
          <w:lang w:val="en-GB"/>
        </w:rPr>
        <w:t>“</w:t>
      </w:r>
      <w:r w:rsidRPr="00155B02">
        <w:rPr>
          <w:lang w:val="en-GB"/>
        </w:rPr>
        <w:t xml:space="preserve"> generates a new transcription from a speaker table. The entry can be left empty; an internal default stylesheet will be used.</w:t>
      </w:r>
    </w:p>
    <w:p w14:paraId="2214C483" w14:textId="7164A1EB" w:rsidR="000959A2" w:rsidRPr="00155B02" w:rsidRDefault="000959A2" w:rsidP="000959A2">
      <w:pPr>
        <w:pStyle w:val="Aufzhlungszeichen1"/>
        <w:numPr>
          <w:ilvl w:val="1"/>
          <w:numId w:val="3"/>
        </w:numPr>
        <w:rPr>
          <w:lang w:val="en-GB"/>
        </w:rPr>
      </w:pPr>
      <w:r w:rsidRPr="00155B02">
        <w:rPr>
          <w:lang w:val="en-GB"/>
        </w:rPr>
        <w:t xml:space="preserve">Transcription to format table: The stylesheet that is found under the menu item </w:t>
      </w:r>
      <w:r w:rsidR="00007CB6" w:rsidRPr="00155B02">
        <w:rPr>
          <w:lang w:val="en-GB"/>
        </w:rPr>
        <w:t>„</w:t>
      </w:r>
      <w:r w:rsidRPr="00155B02">
        <w:rPr>
          <w:lang w:val="en-GB"/>
        </w:rPr>
        <w:t>Format &gt; Apply stylesheet</w:t>
      </w:r>
      <w:r w:rsidR="00E6350C" w:rsidRPr="00155B02">
        <w:rPr>
          <w:lang w:val="en-GB"/>
        </w:rPr>
        <w:t>“</w:t>
      </w:r>
      <w:del w:id="292" w:author="Moritz Lautenbach" w:date="2014-04-15T14:52:00Z">
        <w:r w:rsidRPr="00155B02" w:rsidDel="000A1C55">
          <w:rPr>
            <w:lang w:val="en-GB"/>
          </w:rPr>
          <w:delText>,</w:delText>
        </w:r>
      </w:del>
      <w:r w:rsidRPr="00155B02">
        <w:rPr>
          <w:lang w:val="en-GB"/>
        </w:rPr>
        <w:t xml:space="preserve"> is used to format the transcription. The entry can be left empty; an internal default stylesheet will be used.</w:t>
      </w:r>
    </w:p>
    <w:p w14:paraId="11C39F79" w14:textId="15B31CF3" w:rsidR="000959A2" w:rsidRPr="00155B02" w:rsidRDefault="000959A2" w:rsidP="000959A2">
      <w:pPr>
        <w:pStyle w:val="Aufzhlungszeichen1"/>
        <w:numPr>
          <w:ilvl w:val="1"/>
          <w:numId w:val="3"/>
        </w:numPr>
        <w:rPr>
          <w:lang w:val="en-GB"/>
        </w:rPr>
      </w:pPr>
      <w:r w:rsidRPr="00155B02">
        <w:rPr>
          <w:lang w:val="en-GB"/>
        </w:rPr>
        <w:t xml:space="preserve">Free stylesheet visualization: This stylesheet is found under the menu item </w:t>
      </w:r>
      <w:r w:rsidR="00007CB6" w:rsidRPr="00155B02">
        <w:rPr>
          <w:lang w:val="en-GB"/>
        </w:rPr>
        <w:t>„</w:t>
      </w:r>
      <w:r w:rsidRPr="00155B02">
        <w:rPr>
          <w:lang w:val="en-GB"/>
        </w:rPr>
        <w:t>File &gt; Visualization &gt; Free stylesheet visualization</w:t>
      </w:r>
      <w:r w:rsidR="00E6350C" w:rsidRPr="00155B02">
        <w:rPr>
          <w:lang w:val="en-GB"/>
        </w:rPr>
        <w:t>“</w:t>
      </w:r>
      <w:r w:rsidRPr="00155B02">
        <w:rPr>
          <w:lang w:val="en-GB"/>
        </w:rPr>
        <w:t xml:space="preserve">. </w:t>
      </w:r>
    </w:p>
    <w:p w14:paraId="18C99C2F" w14:textId="6EECEAAC" w:rsidR="000959A2" w:rsidRPr="00155B02" w:rsidRDefault="000959A2" w:rsidP="000959A2">
      <w:pPr>
        <w:pStyle w:val="Aufzhlungszeichen1"/>
        <w:numPr>
          <w:ilvl w:val="1"/>
          <w:numId w:val="3"/>
        </w:numPr>
        <w:rPr>
          <w:lang w:val="en-GB"/>
        </w:rPr>
      </w:pPr>
      <w:r w:rsidRPr="00155B02">
        <w:rPr>
          <w:lang w:val="en-GB"/>
        </w:rPr>
        <w:t xml:space="preserve">HIAT utterance list to HTML: This stylesheet is found under the menu item </w:t>
      </w:r>
      <w:r w:rsidR="00007CB6" w:rsidRPr="00155B02">
        <w:rPr>
          <w:lang w:val="en-GB"/>
        </w:rPr>
        <w:t>„</w:t>
      </w:r>
      <w:r w:rsidRPr="00155B02">
        <w:rPr>
          <w:lang w:val="en-GB"/>
        </w:rPr>
        <w:t>Segmentation &gt; HIAT Segmentation &gt; Utterance List (HTML)</w:t>
      </w:r>
      <w:ins w:id="293" w:author="Moritz Lautenbach" w:date="2014-04-15T14:53:00Z">
        <w:r w:rsidRPr="00155B02">
          <w:rPr>
            <w:lang w:val="en-GB"/>
          </w:rPr>
          <w:t>”</w:t>
        </w:r>
      </w:ins>
      <w:r w:rsidRPr="00155B02">
        <w:rPr>
          <w:lang w:val="en-GB"/>
        </w:rPr>
        <w:t>.</w:t>
      </w:r>
    </w:p>
    <w:p w14:paraId="1138DD90" w14:textId="77777777" w:rsidR="000959A2" w:rsidRPr="00155B02" w:rsidRDefault="000959A2">
      <w:pPr>
        <w:pStyle w:val="Standard-BlockCharCharChar"/>
        <w:ind w:left="709"/>
        <w:rPr>
          <w:lang w:val="en-GB"/>
        </w:rPr>
      </w:pPr>
      <w:r w:rsidRPr="00155B02">
        <w:rPr>
          <w:lang w:val="en-GB"/>
        </w:rPr>
        <w:t xml:space="preserve">In order to change the entries, click on the respective </w:t>
      </w:r>
      <w:r w:rsidRPr="00155B02">
        <w:rPr>
          <w:i/>
          <w:lang w:val="en-GB"/>
        </w:rPr>
        <w:t xml:space="preserve">Change... </w:t>
      </w:r>
      <w:r w:rsidRPr="00155B02">
        <w:rPr>
          <w:lang w:val="en-GB"/>
        </w:rPr>
        <w:t xml:space="preserve">button. A file window will allow you to select the particular stylesheet. </w:t>
      </w:r>
    </w:p>
    <w:p w14:paraId="72087AC4" w14:textId="252E94EE" w:rsidR="000959A2" w:rsidRPr="00C808BC" w:rsidRDefault="000959A2">
      <w:pPr>
        <w:pStyle w:val="BildChar"/>
        <w:ind w:left="567" w:hanging="567"/>
        <w:jc w:val="both"/>
        <w:rPr>
          <w:rFonts w:ascii="Times New Roman" w:hAnsi="Times New Roman"/>
          <w:sz w:val="24"/>
          <w:szCs w:val="24"/>
          <w:lang w:val="en-GB"/>
        </w:rPr>
      </w:pPr>
      <w:r w:rsidRPr="00C808BC">
        <w:rPr>
          <w:rFonts w:ascii="Times New Roman" w:hAnsi="Times New Roman"/>
          <w:sz w:val="24"/>
          <w:szCs w:val="24"/>
          <w:lang w:val="en-GB"/>
        </w:rPr>
        <w:t xml:space="preserve">3. </w:t>
      </w:r>
      <w:r w:rsidRPr="00C808BC">
        <w:rPr>
          <w:rFonts w:ascii="Times New Roman" w:hAnsi="Times New Roman"/>
          <w:b/>
          <w:color w:val="0000FF"/>
          <w:sz w:val="24"/>
          <w:szCs w:val="24"/>
          <w:lang w:val="en-GB"/>
        </w:rPr>
        <w:t>Segmentation</w:t>
      </w:r>
      <w:r w:rsidRPr="00C808BC">
        <w:rPr>
          <w:rFonts w:ascii="Times New Roman" w:hAnsi="Times New Roman"/>
          <w:sz w:val="24"/>
          <w:szCs w:val="24"/>
          <w:lang w:val="en-GB"/>
        </w:rPr>
        <w:t xml:space="preserve">: In the tab </w:t>
      </w:r>
      <w:r w:rsidR="00007CB6" w:rsidRPr="00C808BC">
        <w:rPr>
          <w:rFonts w:ascii="Times New Roman" w:hAnsi="Times New Roman"/>
          <w:sz w:val="24"/>
          <w:szCs w:val="24"/>
          <w:lang w:val="en-GB"/>
        </w:rPr>
        <w:t>„</w:t>
      </w:r>
      <w:r w:rsidRPr="00C808BC">
        <w:rPr>
          <w:rFonts w:ascii="Times New Roman" w:hAnsi="Times New Roman"/>
          <w:sz w:val="24"/>
          <w:szCs w:val="24"/>
          <w:lang w:val="en-GB"/>
        </w:rPr>
        <w:t>Segmentation</w:t>
      </w:r>
      <w:r w:rsidR="00E6350C" w:rsidRPr="00C808BC">
        <w:rPr>
          <w:rFonts w:ascii="Times New Roman" w:hAnsi="Times New Roman"/>
          <w:sz w:val="24"/>
          <w:szCs w:val="24"/>
          <w:lang w:val="en-GB"/>
        </w:rPr>
        <w:t>“</w:t>
      </w:r>
      <w:r w:rsidRPr="00C808BC">
        <w:rPr>
          <w:rFonts w:ascii="Times New Roman" w:hAnsi="Times New Roman"/>
          <w:sz w:val="24"/>
          <w:szCs w:val="24"/>
          <w:lang w:val="en-GB"/>
        </w:rPr>
        <w:t xml:space="preserve"> you can define settings for segmentation. These settings affect several menu items of the Transcription menu. In </w:t>
      </w:r>
      <w:del w:id="294" w:author="Moritz Lautenbach" w:date="2014-04-15T14:54:00Z">
        <w:r w:rsidRPr="00C808BC" w:rsidDel="00005203">
          <w:rPr>
            <w:rFonts w:ascii="Times New Roman" w:hAnsi="Times New Roman"/>
            <w:sz w:val="24"/>
            <w:szCs w:val="24"/>
            <w:lang w:val="en-GB"/>
          </w:rPr>
          <w:delText xml:space="preserve">'Preferred </w:delText>
        </w:r>
      </w:del>
      <w:r w:rsidR="00007CB6" w:rsidRPr="00C808BC">
        <w:rPr>
          <w:rFonts w:ascii="Times New Roman" w:hAnsi="Times New Roman"/>
          <w:sz w:val="24"/>
          <w:szCs w:val="24"/>
          <w:lang w:val="en-GB"/>
        </w:rPr>
        <w:t>„</w:t>
      </w:r>
      <w:ins w:id="295" w:author="Moritz Lautenbach" w:date="2014-04-15T14:54:00Z">
        <w:r w:rsidRPr="00C808BC">
          <w:rPr>
            <w:rFonts w:ascii="Times New Roman" w:hAnsi="Times New Roman"/>
            <w:sz w:val="24"/>
            <w:szCs w:val="24"/>
            <w:lang w:val="en-GB"/>
          </w:rPr>
          <w:t xml:space="preserve">Preferred </w:t>
        </w:r>
      </w:ins>
      <w:del w:id="296" w:author="Moritz Lautenbach" w:date="2014-04-15T14:54:00Z">
        <w:r w:rsidRPr="00C808BC" w:rsidDel="00005203">
          <w:rPr>
            <w:rFonts w:ascii="Times New Roman" w:hAnsi="Times New Roman"/>
            <w:sz w:val="24"/>
            <w:szCs w:val="24"/>
            <w:lang w:val="en-GB"/>
          </w:rPr>
          <w:delText xml:space="preserve">Segmentation' </w:delText>
        </w:r>
      </w:del>
      <w:ins w:id="297" w:author="Moritz Lautenbach" w:date="2014-04-15T14:54:00Z">
        <w:r w:rsidRPr="00C808BC">
          <w:rPr>
            <w:rFonts w:ascii="Times New Roman" w:hAnsi="Times New Roman"/>
            <w:sz w:val="24"/>
            <w:szCs w:val="24"/>
            <w:lang w:val="en-GB"/>
          </w:rPr>
          <w:t xml:space="preserve">Segmentation” </w:t>
        </w:r>
      </w:ins>
      <w:r w:rsidRPr="00C808BC">
        <w:rPr>
          <w:rFonts w:ascii="Times New Roman" w:hAnsi="Times New Roman"/>
          <w:sz w:val="24"/>
          <w:szCs w:val="24"/>
          <w:lang w:val="en-GB"/>
        </w:rPr>
        <w:t xml:space="preserve">you can set your preferred segmentation algorithm. In </w:t>
      </w:r>
      <w:del w:id="298" w:author="Moritz Lautenbach" w:date="2014-04-15T14:54:00Z">
        <w:r w:rsidRPr="00C808BC" w:rsidDel="00005203">
          <w:rPr>
            <w:rFonts w:ascii="Times New Roman" w:hAnsi="Times New Roman"/>
            <w:sz w:val="24"/>
            <w:szCs w:val="24"/>
            <w:lang w:val="en-GB"/>
          </w:rPr>
          <w:delText xml:space="preserve">'Finite </w:delText>
        </w:r>
      </w:del>
      <w:r w:rsidR="00007CB6" w:rsidRPr="00C808BC">
        <w:rPr>
          <w:rFonts w:ascii="Times New Roman" w:hAnsi="Times New Roman"/>
          <w:sz w:val="24"/>
          <w:szCs w:val="24"/>
          <w:lang w:val="en-GB"/>
        </w:rPr>
        <w:t>„</w:t>
      </w:r>
      <w:ins w:id="299" w:author="Moritz Lautenbach" w:date="2014-04-15T14:54:00Z">
        <w:r w:rsidRPr="00C808BC">
          <w:rPr>
            <w:rFonts w:ascii="Times New Roman" w:hAnsi="Times New Roman"/>
            <w:sz w:val="24"/>
            <w:szCs w:val="24"/>
            <w:lang w:val="en-GB"/>
          </w:rPr>
          <w:t xml:space="preserve">Finite </w:t>
        </w:r>
      </w:ins>
      <w:r w:rsidRPr="00C808BC">
        <w:rPr>
          <w:rFonts w:ascii="Times New Roman" w:hAnsi="Times New Roman"/>
          <w:sz w:val="24"/>
          <w:szCs w:val="24"/>
          <w:lang w:val="en-GB"/>
        </w:rPr>
        <w:t xml:space="preserve">State </w:t>
      </w:r>
      <w:del w:id="300" w:author="Moritz Lautenbach" w:date="2014-04-15T14:54:00Z">
        <w:r w:rsidRPr="00C808BC" w:rsidDel="00005203">
          <w:rPr>
            <w:rFonts w:ascii="Times New Roman" w:hAnsi="Times New Roman"/>
            <w:sz w:val="24"/>
            <w:szCs w:val="24"/>
            <w:lang w:val="en-GB"/>
          </w:rPr>
          <w:delText xml:space="preserve">Machines' </w:delText>
        </w:r>
      </w:del>
      <w:ins w:id="301" w:author="Moritz Lautenbach" w:date="2014-04-15T14:54:00Z">
        <w:r w:rsidRPr="00C808BC">
          <w:rPr>
            <w:rFonts w:ascii="Times New Roman" w:hAnsi="Times New Roman"/>
            <w:sz w:val="24"/>
            <w:szCs w:val="24"/>
            <w:lang w:val="en-GB"/>
          </w:rPr>
          <w:t xml:space="preserve">Machines” </w:t>
        </w:r>
      </w:ins>
      <w:r w:rsidRPr="00C808BC">
        <w:rPr>
          <w:rFonts w:ascii="Times New Roman" w:hAnsi="Times New Roman"/>
          <w:sz w:val="24"/>
          <w:szCs w:val="24"/>
          <w:lang w:val="en-GB"/>
        </w:rPr>
        <w:t xml:space="preserve">you can define custom Finite State Machines for the segmentation algorithms. </w:t>
      </w:r>
    </w:p>
    <w:p w14:paraId="4A5AA917" w14:textId="77777777" w:rsidR="000959A2" w:rsidRPr="00C808BC" w:rsidRDefault="000959A2">
      <w:pPr>
        <w:pStyle w:val="Standard-BlockCharCharChar"/>
        <w:rPr>
          <w:szCs w:val="24"/>
          <w:lang w:val="en-GB"/>
        </w:rPr>
      </w:pPr>
    </w:p>
    <w:p w14:paraId="1315A2D0" w14:textId="77777777" w:rsidR="000959A2" w:rsidRPr="00C808BC" w:rsidRDefault="002B43A4">
      <w:pPr>
        <w:jc w:val="center"/>
        <w:rPr>
          <w:rFonts w:ascii="Times New Roman" w:hAnsi="Times New Roman" w:cs="Times New Roman"/>
          <w:sz w:val="24"/>
          <w:szCs w:val="24"/>
          <w:lang w:val="en-GB"/>
        </w:rPr>
      </w:pPr>
      <w:r w:rsidRPr="00C808BC">
        <w:rPr>
          <w:rFonts w:ascii="Times New Roman" w:hAnsi="Times New Roman" w:cs="Times New Roman"/>
          <w:sz w:val="24"/>
          <w:szCs w:val="24"/>
          <w:lang w:val="en-GB"/>
        </w:rPr>
        <w:lastRenderedPageBreak/>
        <w:pict w14:anchorId="7B764B49">
          <v:shape id="_x0000_i1230" type="#_x0000_t75" style="width:430.5pt;height:262.5pt" filled="t">
            <v:fill color2="black"/>
            <v:imagedata r:id="rId136" o:title=""/>
          </v:shape>
        </w:pict>
      </w:r>
    </w:p>
    <w:p w14:paraId="4F2D2C20" w14:textId="77777777" w:rsidR="000959A2" w:rsidRPr="00C808BC" w:rsidRDefault="000959A2">
      <w:pPr>
        <w:pStyle w:val="Standard-BlockCharCharChar"/>
        <w:rPr>
          <w:szCs w:val="24"/>
          <w:lang w:val="en-GB"/>
        </w:rPr>
      </w:pPr>
      <w:r w:rsidRPr="00C808BC">
        <w:rPr>
          <w:szCs w:val="24"/>
          <w:lang w:val="en-GB"/>
        </w:rPr>
        <w:tab/>
        <w:t>In particular, these are:</w:t>
      </w:r>
    </w:p>
    <w:p w14:paraId="13029AA6" w14:textId="2E7A36EA" w:rsidR="000959A2" w:rsidRPr="00C808BC" w:rsidRDefault="000959A2">
      <w:pPr>
        <w:pStyle w:val="Aufzhlungszeichen1"/>
        <w:tabs>
          <w:tab w:val="clear" w:pos="360"/>
          <w:tab w:val="left" w:pos="964"/>
        </w:tabs>
        <w:ind w:left="964" w:hanging="482"/>
        <w:rPr>
          <w:szCs w:val="24"/>
          <w:lang w:val="en-GB"/>
        </w:rPr>
      </w:pPr>
      <w:r w:rsidRPr="00C808BC">
        <w:rPr>
          <w:szCs w:val="24"/>
          <w:lang w:val="en-GB"/>
        </w:rPr>
        <w:t xml:space="preserve">HIAT: The finite state machine that describes the segmentation algorithm for HIAT files. These are used for various functions under </w:t>
      </w:r>
      <w:r w:rsidR="00007CB6" w:rsidRPr="00C808BC">
        <w:rPr>
          <w:szCs w:val="24"/>
          <w:lang w:val="en-GB"/>
        </w:rPr>
        <w:t>„</w:t>
      </w:r>
      <w:r w:rsidRPr="00C808BC">
        <w:rPr>
          <w:szCs w:val="24"/>
          <w:lang w:val="en-GB"/>
        </w:rPr>
        <w:t>Segmentation &gt; HIAT Segmentation</w:t>
      </w:r>
      <w:r w:rsidR="00E6350C" w:rsidRPr="00C808BC">
        <w:rPr>
          <w:szCs w:val="24"/>
          <w:lang w:val="en-GB"/>
        </w:rPr>
        <w:t>“</w:t>
      </w:r>
      <w:r w:rsidRPr="00C808BC">
        <w:rPr>
          <w:szCs w:val="24"/>
          <w:lang w:val="en-GB"/>
        </w:rPr>
        <w:t xml:space="preserve"> (see section H of the function references and Appendix B).</w:t>
      </w:r>
    </w:p>
    <w:p w14:paraId="65F38FAB" w14:textId="1A1B1EE5" w:rsidR="000959A2" w:rsidRPr="00C808BC" w:rsidRDefault="000959A2">
      <w:pPr>
        <w:pStyle w:val="Aufzhlungszeichen1"/>
        <w:tabs>
          <w:tab w:val="clear" w:pos="360"/>
          <w:tab w:val="left" w:pos="964"/>
        </w:tabs>
        <w:ind w:left="964" w:hanging="482"/>
        <w:rPr>
          <w:szCs w:val="24"/>
          <w:lang w:val="en-GB"/>
        </w:rPr>
      </w:pPr>
      <w:r w:rsidRPr="00C808BC">
        <w:rPr>
          <w:szCs w:val="24"/>
          <w:lang w:val="en-GB"/>
        </w:rPr>
        <w:t xml:space="preserve">DIDA: The finite state machine that describes the segmentation algorithm for DIDA files. These are used for various functions under </w:t>
      </w:r>
      <w:r w:rsidR="00007CB6" w:rsidRPr="00C808BC">
        <w:rPr>
          <w:szCs w:val="24"/>
          <w:lang w:val="en-GB"/>
        </w:rPr>
        <w:t>„</w:t>
      </w:r>
      <w:r w:rsidRPr="00C808BC">
        <w:rPr>
          <w:szCs w:val="24"/>
          <w:lang w:val="en-GB"/>
        </w:rPr>
        <w:t>Segmentation &gt; DIDA Segmentation</w:t>
      </w:r>
      <w:r w:rsidR="00E6350C" w:rsidRPr="00C808BC">
        <w:rPr>
          <w:szCs w:val="24"/>
          <w:lang w:val="en-GB"/>
        </w:rPr>
        <w:t>“</w:t>
      </w:r>
      <w:r w:rsidRPr="00C808BC">
        <w:rPr>
          <w:szCs w:val="24"/>
          <w:lang w:val="en-GB"/>
        </w:rPr>
        <w:t xml:space="preserve"> (see section H of the function references and Appendix B).</w:t>
      </w:r>
      <w:r w:rsidRPr="00C808BC">
        <w:rPr>
          <w:szCs w:val="24"/>
          <w:lang w:val="en-GB"/>
        </w:rPr>
        <w:br/>
      </w:r>
      <w:del w:id="302" w:author="Moritz Lautenbach" w:date="2014-04-15T14:55:00Z">
        <w:r w:rsidRPr="00C808BC" w:rsidDel="00005203">
          <w:rPr>
            <w:szCs w:val="24"/>
            <w:lang w:val="en-GB"/>
          </w:rPr>
          <w:delText>.</w:delText>
        </w:r>
      </w:del>
    </w:p>
    <w:p w14:paraId="4BDB8A42" w14:textId="5E0C7F3B" w:rsidR="000959A2" w:rsidRPr="00C808BC" w:rsidRDefault="000959A2">
      <w:pPr>
        <w:pStyle w:val="Aufzhlungszeichen1"/>
        <w:tabs>
          <w:tab w:val="clear" w:pos="360"/>
          <w:tab w:val="left" w:pos="964"/>
        </w:tabs>
        <w:ind w:left="964" w:hanging="482"/>
        <w:rPr>
          <w:szCs w:val="24"/>
          <w:lang w:val="en-GB"/>
        </w:rPr>
      </w:pPr>
      <w:r w:rsidRPr="00C808BC">
        <w:rPr>
          <w:szCs w:val="24"/>
          <w:lang w:val="en-GB"/>
        </w:rPr>
        <w:t xml:space="preserve">GAT: The finite state machine that describes the segmentation algorithm for GAT files. These are used for various functions under </w:t>
      </w:r>
      <w:r w:rsidR="00007CB6" w:rsidRPr="00C808BC">
        <w:rPr>
          <w:szCs w:val="24"/>
          <w:lang w:val="en-GB"/>
        </w:rPr>
        <w:t>„</w:t>
      </w:r>
      <w:r w:rsidRPr="00C808BC">
        <w:rPr>
          <w:szCs w:val="24"/>
          <w:lang w:val="en-GB"/>
        </w:rPr>
        <w:t>Segmentation &gt; GAT Segmentation</w:t>
      </w:r>
      <w:r w:rsidR="00E6350C" w:rsidRPr="00C808BC">
        <w:rPr>
          <w:szCs w:val="24"/>
          <w:lang w:val="en-GB"/>
        </w:rPr>
        <w:t>“</w:t>
      </w:r>
      <w:r w:rsidRPr="00C808BC">
        <w:rPr>
          <w:szCs w:val="24"/>
          <w:lang w:val="en-GB"/>
        </w:rPr>
        <w:t xml:space="preserve"> (see section H of the function references and Appendix B).</w:t>
      </w:r>
      <w:r w:rsidRPr="00C808BC">
        <w:rPr>
          <w:szCs w:val="24"/>
          <w:lang w:val="en-GB"/>
        </w:rPr>
        <w:br/>
      </w:r>
      <w:del w:id="303" w:author="Moritz Lautenbach" w:date="2014-04-15T14:55:00Z">
        <w:r w:rsidRPr="00C808BC" w:rsidDel="00005203">
          <w:rPr>
            <w:szCs w:val="24"/>
            <w:lang w:val="en-GB"/>
          </w:rPr>
          <w:delText>.</w:delText>
        </w:r>
      </w:del>
    </w:p>
    <w:p w14:paraId="6BA47345" w14:textId="3ED0BC37" w:rsidR="000959A2" w:rsidRPr="00C808BC" w:rsidRDefault="000959A2" w:rsidP="00C808BC">
      <w:pPr>
        <w:pStyle w:val="Aufzhlungszeichen1"/>
        <w:tabs>
          <w:tab w:val="clear" w:pos="360"/>
          <w:tab w:val="left" w:pos="964"/>
        </w:tabs>
        <w:ind w:left="964" w:hanging="482"/>
        <w:rPr>
          <w:szCs w:val="24"/>
          <w:lang w:val="en-GB"/>
        </w:rPr>
      </w:pPr>
      <w:r w:rsidRPr="00C808BC">
        <w:rPr>
          <w:szCs w:val="24"/>
          <w:lang w:val="en-GB"/>
        </w:rPr>
        <w:t xml:space="preserve">CHAT: The finite state machine that describes the segmentation algorithm for CHAT files. These are used for various functions under </w:t>
      </w:r>
      <w:r w:rsidR="00007CB6" w:rsidRPr="00C808BC">
        <w:rPr>
          <w:szCs w:val="24"/>
          <w:lang w:val="en-GB"/>
        </w:rPr>
        <w:t>„</w:t>
      </w:r>
      <w:r w:rsidRPr="00C808BC">
        <w:rPr>
          <w:szCs w:val="24"/>
          <w:lang w:val="en-GB"/>
        </w:rPr>
        <w:t>Segmentation &gt; CHAT Segmentation</w:t>
      </w:r>
      <w:r w:rsidR="00E6350C" w:rsidRPr="00C808BC">
        <w:rPr>
          <w:szCs w:val="24"/>
          <w:lang w:val="en-GB"/>
        </w:rPr>
        <w:t>“</w:t>
      </w:r>
      <w:r w:rsidRPr="00C808BC">
        <w:rPr>
          <w:szCs w:val="24"/>
          <w:lang w:val="en-GB"/>
        </w:rPr>
        <w:t xml:space="preserve"> (see section H of the function references and Appendix B).</w:t>
      </w:r>
      <w:r w:rsidRPr="00C808BC">
        <w:rPr>
          <w:szCs w:val="24"/>
          <w:lang w:val="en-GB"/>
        </w:rPr>
        <w:br/>
      </w:r>
      <w:del w:id="304" w:author="Moritz Lautenbach" w:date="2014-04-15T14:55:00Z">
        <w:r w:rsidRPr="00C808BC" w:rsidDel="00005203">
          <w:rPr>
            <w:szCs w:val="24"/>
            <w:lang w:val="en-GB"/>
          </w:rPr>
          <w:delText>.</w:delText>
        </w:r>
      </w:del>
    </w:p>
    <w:p w14:paraId="1EE70BB0" w14:textId="49145796" w:rsidR="000959A2" w:rsidRPr="00C808BC" w:rsidRDefault="000959A2">
      <w:pPr>
        <w:pStyle w:val="Standard-BlockCharCharChar"/>
        <w:ind w:left="482"/>
        <w:rPr>
          <w:szCs w:val="24"/>
          <w:lang w:val="en-GB"/>
        </w:rPr>
      </w:pPr>
      <w:r w:rsidRPr="00C808BC">
        <w:rPr>
          <w:szCs w:val="24"/>
          <w:lang w:val="en-GB"/>
        </w:rPr>
        <w:t>Furthermore, you can use this dialog</w:t>
      </w:r>
      <w:del w:id="305" w:author="Moritz Lautenbach" w:date="2014-04-16T13:08:00Z">
        <w:r w:rsidRPr="00C808BC" w:rsidDel="00C11700">
          <w:rPr>
            <w:szCs w:val="24"/>
            <w:lang w:val="en-GB"/>
          </w:rPr>
          <w:delText>ue</w:delText>
        </w:r>
      </w:del>
      <w:r w:rsidRPr="00C808BC">
        <w:rPr>
          <w:szCs w:val="24"/>
          <w:lang w:val="en-GB"/>
        </w:rPr>
        <w:t xml:space="preserve"> to choose the form of pauses that are inserted via </w:t>
      </w:r>
      <w:r w:rsidR="00007CB6" w:rsidRPr="00C808BC">
        <w:rPr>
          <w:szCs w:val="24"/>
          <w:lang w:val="en-GB"/>
        </w:rPr>
        <w:t>„</w:t>
      </w:r>
      <w:r w:rsidRPr="00C808BC">
        <w:rPr>
          <w:szCs w:val="24"/>
          <w:lang w:val="en-GB"/>
        </w:rPr>
        <w:t xml:space="preserve">Event &gt; Insert </w:t>
      </w:r>
      <w:ins w:id="306" w:author="Moritz Lautenbach" w:date="2014-04-15T14:56:00Z">
        <w:r w:rsidRPr="00C808BC">
          <w:rPr>
            <w:szCs w:val="24"/>
            <w:lang w:val="en-GB"/>
          </w:rPr>
          <w:t>p</w:t>
        </w:r>
      </w:ins>
      <w:ins w:id="307" w:author="Moritz Lautenbach" w:date="2014-04-15T15:11:00Z">
        <w:r w:rsidRPr="00C808BC">
          <w:rPr>
            <w:szCs w:val="24"/>
            <w:lang w:val="en-GB"/>
          </w:rPr>
          <w:t xml:space="preserve"> </w:t>
        </w:r>
      </w:ins>
      <w:del w:id="308" w:author="Moritz Lautenbach" w:date="2014-04-15T14:56:00Z">
        <w:r w:rsidRPr="00C808BC" w:rsidDel="00005203">
          <w:rPr>
            <w:szCs w:val="24"/>
            <w:lang w:val="en-GB"/>
          </w:rPr>
          <w:delText>P</w:delText>
        </w:r>
      </w:del>
      <w:r w:rsidRPr="00C808BC">
        <w:rPr>
          <w:szCs w:val="24"/>
          <w:lang w:val="en-GB"/>
        </w:rPr>
        <w:t>ause...</w:t>
      </w:r>
      <w:ins w:id="309" w:author="Moritz Lautenbach" w:date="2014-04-15T14:56:00Z">
        <w:r w:rsidRPr="00C808BC">
          <w:rPr>
            <w:szCs w:val="24"/>
            <w:lang w:val="en-GB"/>
          </w:rPr>
          <w:t>”</w:t>
        </w:r>
      </w:ins>
      <w:r w:rsidRPr="00C808BC">
        <w:rPr>
          <w:szCs w:val="24"/>
          <w:lang w:val="en-GB"/>
        </w:rPr>
        <w:t xml:space="preserve"> 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selected under Preferred Segmentation.</w:t>
      </w:r>
    </w:p>
    <w:p w14:paraId="54EB8D09" w14:textId="05636CFE" w:rsidR="000959A2" w:rsidRPr="00C808BC" w:rsidRDefault="000959A2">
      <w:pPr>
        <w:pStyle w:val="Standard-BlockCharCharChar"/>
        <w:ind w:left="482"/>
        <w:rPr>
          <w:szCs w:val="24"/>
          <w:lang w:val="en-GB"/>
        </w:rPr>
      </w:pPr>
      <w:r w:rsidRPr="00C808BC">
        <w:rPr>
          <w:szCs w:val="24"/>
          <w:lang w:val="en-GB"/>
        </w:rPr>
        <w:t xml:space="preserve">4. </w:t>
      </w:r>
      <w:r w:rsidRPr="00C808BC">
        <w:rPr>
          <w:b/>
          <w:color w:val="0000FF"/>
          <w:szCs w:val="24"/>
          <w:lang w:val="en-GB"/>
        </w:rPr>
        <w:t>Auto Save</w:t>
      </w:r>
      <w:r w:rsidRPr="00C808BC">
        <w:rPr>
          <w:szCs w:val="24"/>
          <w:lang w:val="en-GB"/>
        </w:rPr>
        <w:t xml:space="preserve">: In the tab </w:t>
      </w:r>
      <w:r w:rsidR="00007CB6" w:rsidRPr="00C808BC">
        <w:rPr>
          <w:szCs w:val="24"/>
          <w:lang w:val="en-GB"/>
        </w:rPr>
        <w:t>„</w:t>
      </w:r>
      <w:r w:rsidRPr="00C808BC">
        <w:rPr>
          <w:szCs w:val="24"/>
          <w:lang w:val="en-GB"/>
        </w:rPr>
        <w:t>Auto save</w:t>
      </w:r>
      <w:r w:rsidR="00E6350C" w:rsidRPr="00C808BC">
        <w:rPr>
          <w:szCs w:val="24"/>
          <w:lang w:val="en-GB"/>
        </w:rPr>
        <w:t>“</w:t>
      </w:r>
      <w:r w:rsidRPr="00C808BC">
        <w:rPr>
          <w:szCs w:val="24"/>
          <w:lang w:val="en-GB"/>
        </w:rPr>
        <w:t xml:space="preserve"> you can choose if you would always like to create an automatic backup copy of the transcription you are working on. </w:t>
      </w:r>
    </w:p>
    <w:p w14:paraId="6B8E728D" w14:textId="6854B430" w:rsidR="000959A2" w:rsidRPr="00C808BC" w:rsidRDefault="000959A2">
      <w:pPr>
        <w:pStyle w:val="Standard-BlockCharCharChar"/>
        <w:ind w:left="482"/>
        <w:rPr>
          <w:szCs w:val="24"/>
          <w:lang w:val="en-GB"/>
        </w:rPr>
      </w:pPr>
      <w:r w:rsidRPr="00C808BC">
        <w:rPr>
          <w:szCs w:val="24"/>
          <w:lang w:val="en-GB"/>
        </w:rPr>
        <w:t xml:space="preserve">The automatically generated backup copy will save your data in case of a system crash, as </w:t>
      </w:r>
      <w:r w:rsidRPr="00C808BC">
        <w:rPr>
          <w:szCs w:val="24"/>
          <w:lang w:val="en-GB"/>
        </w:rPr>
        <w:lastRenderedPageBreak/>
        <w:t xml:space="preserve">you are able to restore your transcription from the backup copy. If this option is activated, a backup copy with a clear name is created for the session, every time the </w:t>
      </w:r>
      <w:ins w:id="310" w:author="Moritz Lautenbach" w:date="2014-04-16T13:08:00Z">
        <w:r w:rsidRPr="00C808BC">
          <w:rPr>
            <w:szCs w:val="24"/>
            <w:lang w:val="en-GB"/>
          </w:rPr>
          <w:t>E</w:t>
        </w:r>
      </w:ins>
      <w:r w:rsidR="00C11634" w:rsidRPr="00C808BC">
        <w:rPr>
          <w:szCs w:val="24"/>
          <w:lang w:val="en-GB"/>
        </w:rPr>
        <w:t>Editor</w:t>
      </w:r>
      <w:r w:rsidRPr="00C808BC">
        <w:rPr>
          <w:szCs w:val="24"/>
          <w:lang w:val="en-GB"/>
        </w:rPr>
        <w:t xml:space="preserve"> is started. </w:t>
      </w:r>
    </w:p>
    <w:p w14:paraId="3B222996" w14:textId="77777777" w:rsidR="000959A2" w:rsidRPr="00155B02" w:rsidRDefault="002B43A4">
      <w:pPr>
        <w:pStyle w:val="BildChar"/>
        <w:rPr>
          <w:rFonts w:ascii="Times New Roman" w:hAnsi="Times New Roman"/>
          <w:lang w:val="en-GB"/>
        </w:rPr>
      </w:pPr>
      <w:r>
        <w:rPr>
          <w:rFonts w:ascii="Times New Roman" w:hAnsi="Times New Roman"/>
          <w:lang w:val="en-GB"/>
        </w:rPr>
        <w:pict w14:anchorId="043324F0">
          <v:shape id="_x0000_i1231" type="#_x0000_t75" style="width:402pt;height:246pt" filled="t">
            <v:fill color2="black"/>
            <v:imagedata r:id="rId137" o:title=""/>
          </v:shape>
        </w:pict>
      </w:r>
    </w:p>
    <w:p w14:paraId="3816E444" w14:textId="77777777" w:rsidR="000959A2" w:rsidRPr="00155B02" w:rsidRDefault="000959A2">
      <w:pPr>
        <w:pStyle w:val="Standard-BlockCharCharChar"/>
        <w:rPr>
          <w:lang w:val="en-GB"/>
        </w:rPr>
      </w:pPr>
      <w:r w:rsidRPr="00155B02">
        <w:rPr>
          <w:lang w:val="en-GB"/>
        </w:rPr>
        <w:tab/>
        <w:t>You can use the following settings:</w:t>
      </w:r>
    </w:p>
    <w:p w14:paraId="613FC72A" w14:textId="29F580D2" w:rsidR="000959A2" w:rsidRPr="00155B02" w:rsidRDefault="000959A2">
      <w:pPr>
        <w:pStyle w:val="Aufzhlungszeichen1"/>
        <w:tabs>
          <w:tab w:val="clear" w:pos="360"/>
          <w:tab w:val="left" w:pos="964"/>
        </w:tabs>
        <w:ind w:left="964" w:hanging="482"/>
        <w:rPr>
          <w:lang w:val="en-GB"/>
        </w:rPr>
      </w:pPr>
      <w:r w:rsidRPr="00155B02">
        <w:rPr>
          <w:lang w:val="en-GB"/>
        </w:rPr>
        <w:t>Enable undo: The undo function (</w:t>
      </w:r>
      <w:r w:rsidR="00007CB6" w:rsidRPr="00155B02">
        <w:rPr>
          <w:lang w:val="en-GB"/>
        </w:rPr>
        <w:t>„</w:t>
      </w:r>
      <w:r w:rsidRPr="00155B02">
        <w:rPr>
          <w:lang w:val="en-GB"/>
        </w:rPr>
        <w:t>Undo</w:t>
      </w:r>
      <w:r w:rsidR="00E6350C" w:rsidRPr="00155B02">
        <w:rPr>
          <w:lang w:val="en-GB"/>
        </w:rPr>
        <w:t>“</w:t>
      </w:r>
      <w:r w:rsidRPr="00155B02">
        <w:rPr>
          <w:lang w:val="en-GB"/>
        </w:rPr>
        <w:t xml:space="preserve">) in the </w:t>
      </w:r>
      <w:r w:rsidR="00007CB6" w:rsidRPr="00155B02">
        <w:rPr>
          <w:lang w:val="en-GB"/>
        </w:rPr>
        <w:t>„</w:t>
      </w:r>
      <w:r w:rsidRPr="00155B02">
        <w:rPr>
          <w:lang w:val="en-GB"/>
        </w:rPr>
        <w:t>Edit</w:t>
      </w:r>
      <w:r w:rsidR="00E6350C" w:rsidRPr="00155B02">
        <w:rPr>
          <w:lang w:val="en-GB"/>
        </w:rPr>
        <w:t>“</w:t>
      </w:r>
      <w:r w:rsidRPr="00155B02">
        <w:rPr>
          <w:lang w:val="en-GB"/>
        </w:rPr>
        <w:t xml:space="preserve"> menu is activated</w:t>
      </w:r>
    </w:p>
    <w:p w14:paraId="66C87484" w14:textId="77777777" w:rsidR="000959A2" w:rsidRPr="00155B02" w:rsidRDefault="000959A2">
      <w:pPr>
        <w:pStyle w:val="Aufzhlungszeichen1"/>
        <w:tabs>
          <w:tab w:val="clear" w:pos="360"/>
          <w:tab w:val="left" w:pos="964"/>
        </w:tabs>
        <w:ind w:left="964" w:hanging="482"/>
        <w:rPr>
          <w:lang w:val="en-GB"/>
        </w:rPr>
      </w:pPr>
      <w:r w:rsidRPr="00155B02">
        <w:rPr>
          <w:lang w:val="en-GB"/>
        </w:rPr>
        <w:t>Enable auto save: The generating of an automatic backup copy is activated.</w:t>
      </w:r>
    </w:p>
    <w:p w14:paraId="332AD920" w14:textId="77777777" w:rsidR="000959A2" w:rsidRPr="00155B02" w:rsidRDefault="000959A2">
      <w:pPr>
        <w:pStyle w:val="Aufzhlungszeichen1"/>
        <w:tabs>
          <w:tab w:val="clear" w:pos="360"/>
          <w:tab w:val="left" w:pos="964"/>
        </w:tabs>
        <w:ind w:left="964" w:hanging="482"/>
        <w:rPr>
          <w:lang w:val="en-GB"/>
        </w:rPr>
      </w:pPr>
      <w:r w:rsidRPr="00155B02">
        <w:rPr>
          <w:lang w:val="en-GB"/>
        </w:rPr>
        <w:t>Auto save file name: Accept the suggested file name or change it.</w:t>
      </w:r>
    </w:p>
    <w:p w14:paraId="0DD86D0E" w14:textId="77777777" w:rsidR="000959A2" w:rsidRPr="00155B02" w:rsidRDefault="000959A2">
      <w:pPr>
        <w:pStyle w:val="Aufzhlungszeichen1"/>
        <w:tabs>
          <w:tab w:val="clear" w:pos="360"/>
          <w:tab w:val="left" w:pos="964"/>
        </w:tabs>
        <w:ind w:left="964" w:hanging="482"/>
        <w:rPr>
          <w:lang w:val="en-GB"/>
        </w:rPr>
      </w:pPr>
      <w:r w:rsidRPr="00155B02">
        <w:rPr>
          <w:lang w:val="en-GB"/>
        </w:rPr>
        <w:t xml:space="preserve">Auto save path: Accept the suggested save location for the backup file or select </w:t>
      </w:r>
      <w:r w:rsidRPr="00155B02">
        <w:rPr>
          <w:i/>
          <w:lang w:val="en-GB"/>
        </w:rPr>
        <w:t>Browse…</w:t>
      </w:r>
      <w:r w:rsidRPr="00155B02">
        <w:rPr>
          <w:lang w:val="en-GB"/>
        </w:rPr>
        <w:t xml:space="preserve"> in </w:t>
      </w:r>
      <w:r w:rsidRPr="00155B02">
        <w:rPr>
          <w:lang w:val="en-GB"/>
        </w:rPr>
        <w:tab/>
        <w:t>order to change the location.</w:t>
      </w:r>
    </w:p>
    <w:p w14:paraId="42DC700D" w14:textId="3F4B7127" w:rsidR="000959A2" w:rsidRPr="00155B02" w:rsidRDefault="000959A2">
      <w:pPr>
        <w:pStyle w:val="Aufzhlungszeichen1"/>
        <w:tabs>
          <w:tab w:val="clear" w:pos="360"/>
          <w:tab w:val="left" w:pos="964"/>
        </w:tabs>
        <w:ind w:left="964" w:hanging="482"/>
        <w:rPr>
          <w:lang w:val="en-GB"/>
        </w:rPr>
      </w:pPr>
      <w:r w:rsidRPr="00155B02">
        <w:rPr>
          <w:lang w:val="en-GB"/>
        </w:rPr>
        <w:t xml:space="preserve">Auto save interval: The data is automatically copied into the backup copy in intervals. The shorter the saving intervals, the better protected your data is. However, the capacity of your internal memory is also used more frequently. The preset </w:t>
      </w:r>
      <w:r w:rsidR="00007CB6" w:rsidRPr="00155B02">
        <w:rPr>
          <w:lang w:val="en-GB"/>
        </w:rPr>
        <w:t>„</w:t>
      </w:r>
      <w:r w:rsidRPr="00155B02">
        <w:rPr>
          <w:lang w:val="en-GB"/>
        </w:rPr>
        <w:t>ten-minute-interval</w:t>
      </w:r>
      <w:r w:rsidR="00E6350C" w:rsidRPr="00155B02">
        <w:rPr>
          <w:lang w:val="en-GB"/>
        </w:rPr>
        <w:t>“</w:t>
      </w:r>
      <w:r w:rsidRPr="00155B02">
        <w:rPr>
          <w:lang w:val="en-GB"/>
        </w:rPr>
        <w:t xml:space="preserve"> has proven itself to be a reasonable choice here. However, if required you may increase or decrease this time interval.</w:t>
      </w:r>
    </w:p>
    <w:p w14:paraId="64025B06" w14:textId="77777777" w:rsidR="00C808BC" w:rsidRDefault="000959A2">
      <w:pPr>
        <w:pStyle w:val="Standard-BlockCharCharChar"/>
        <w:keepNext/>
        <w:ind w:left="567" w:hanging="567"/>
        <w:rPr>
          <w:lang w:val="en-GB"/>
        </w:rPr>
      </w:pPr>
      <w:r w:rsidRPr="00155B02">
        <w:rPr>
          <w:lang w:val="en-GB"/>
        </w:rPr>
        <w:t xml:space="preserve">5. </w:t>
      </w:r>
      <w:r w:rsidRPr="00155B02">
        <w:rPr>
          <w:b/>
          <w:color w:val="0000FF"/>
          <w:lang w:val="en-GB"/>
        </w:rPr>
        <w:t>Languages</w:t>
      </w:r>
      <w:r w:rsidRPr="00155B02">
        <w:rPr>
          <w:lang w:val="en-GB"/>
        </w:rPr>
        <w:t xml:space="preserve">: In the tab </w:t>
      </w:r>
      <w:r w:rsidR="00007CB6" w:rsidRPr="00155B02">
        <w:rPr>
          <w:lang w:val="en-GB"/>
        </w:rPr>
        <w:t>„</w:t>
      </w:r>
      <w:r w:rsidRPr="00155B02">
        <w:rPr>
          <w:lang w:val="en-GB"/>
        </w:rPr>
        <w:t>Language</w:t>
      </w:r>
      <w:del w:id="311" w:author="Moritz Lautenbach" w:date="2014-04-15T15:21:00Z">
        <w:r w:rsidRPr="00155B02" w:rsidDel="00D45B86">
          <w:rPr>
            <w:lang w:val="en-GB"/>
          </w:rPr>
          <w:delText>s</w:delText>
        </w:r>
      </w:del>
      <w:r w:rsidR="00E6350C" w:rsidRPr="00155B02">
        <w:rPr>
          <w:lang w:val="en-GB"/>
        </w:rPr>
        <w:t>“</w:t>
      </w:r>
      <w:r w:rsidRPr="00155B02">
        <w:rPr>
          <w:lang w:val="en-GB"/>
        </w:rPr>
        <w:t xml:space="preserve"> you can define the language in which you would like to </w:t>
      </w:r>
    </w:p>
    <w:p w14:paraId="70CD83A0" w14:textId="1980A451" w:rsidR="000959A2" w:rsidRPr="00C808BC" w:rsidRDefault="00C808BC" w:rsidP="00C808BC">
      <w:pPr>
        <w:pStyle w:val="Aufzhlungszeichen1"/>
        <w:tabs>
          <w:tab w:val="clear" w:pos="360"/>
          <w:tab w:val="left" w:pos="964"/>
        </w:tabs>
        <w:rPr>
          <w:lang w:val="en-GB"/>
        </w:rPr>
      </w:pPr>
      <w:r>
        <w:rPr>
          <w:lang w:val="en-GB"/>
        </w:rPr>
        <w:t>w</w:t>
      </w:r>
      <w:r w:rsidR="000959A2" w:rsidRPr="00155B02">
        <w:rPr>
          <w:lang w:val="en-GB"/>
        </w:rPr>
        <w:t>ork with the EXMARaLDA Partitur-</w:t>
      </w:r>
      <w:r w:rsidR="00C11634" w:rsidRPr="00155B02">
        <w:rPr>
          <w:lang w:val="en-GB"/>
        </w:rPr>
        <w:t>Editor</w:t>
      </w:r>
      <w:del w:id="312" w:author="Moritz Lautenbach" w:date="2014-04-15T15:23:00Z">
        <w:r w:rsidR="000959A2" w:rsidRPr="00155B02" w:rsidDel="00D45B86">
          <w:rPr>
            <w:lang w:val="en-GB"/>
          </w:rPr>
          <w:delText xml:space="preserve"> </w:delText>
        </w:r>
      </w:del>
      <w:r w:rsidR="000959A2" w:rsidRPr="00155B02">
        <w:rPr>
          <w:lang w:val="en-GB"/>
        </w:rPr>
        <w:t xml:space="preserve">. </w:t>
      </w:r>
    </w:p>
    <w:p w14:paraId="173F93CE" w14:textId="77777777" w:rsidR="000959A2" w:rsidRPr="00155B02" w:rsidRDefault="000959A2">
      <w:pPr>
        <w:pStyle w:val="Standard-BlockCharCharChar"/>
        <w:keepNext/>
        <w:rPr>
          <w:lang w:val="en-GB"/>
        </w:rPr>
      </w:pPr>
    </w:p>
    <w:p w14:paraId="7D15F0EB" w14:textId="3C4D722C" w:rsidR="000959A2" w:rsidRPr="00155B02" w:rsidRDefault="00C808BC">
      <w:pPr>
        <w:keepNext/>
        <w:jc w:val="center"/>
        <w:rPr>
          <w:rFonts w:ascii="Times New Roman" w:hAnsi="Times New Roman" w:cs="Times New Roman"/>
          <w:lang w:val="en-GB"/>
        </w:rPr>
      </w:pPr>
      <w:r>
        <w:rPr>
          <w:rFonts w:ascii="Times New Roman" w:hAnsi="Times New Roman" w:cs="Times New Roman"/>
          <w:lang w:val="en-GB"/>
        </w:rPr>
        <w:pict w14:anchorId="391CB094">
          <v:shape id="_x0000_i1245" type="#_x0000_t75" style="width:297pt;height:187.5pt" filled="t">
            <v:fill color2="black"/>
            <v:imagedata r:id="rId138" o:title=""/>
          </v:shape>
        </w:pict>
      </w:r>
    </w:p>
    <w:p w14:paraId="19070916" w14:textId="779FFFAC" w:rsidR="000959A2" w:rsidRPr="00155B02" w:rsidRDefault="000959A2">
      <w:pPr>
        <w:pStyle w:val="Standard-BlockCharCharChar"/>
        <w:ind w:left="709"/>
        <w:rPr>
          <w:lang w:val="en-GB"/>
        </w:rPr>
      </w:pPr>
      <w:r w:rsidRPr="00155B02">
        <w:rPr>
          <w:lang w:val="en-GB"/>
        </w:rPr>
        <w:t>Select the language that you would like to use from the drop</w:t>
      </w:r>
      <w:ins w:id="313" w:author="Moritz Lautenbach" w:date="2014-04-15T15:21:00Z">
        <w:r w:rsidRPr="00155B02">
          <w:rPr>
            <w:lang w:val="en-GB"/>
          </w:rPr>
          <w:t>-</w:t>
        </w:r>
      </w:ins>
      <w:del w:id="314" w:author="Moritz Lautenbach" w:date="2014-04-15T15:21:00Z">
        <w:r w:rsidRPr="00155B02" w:rsidDel="00D45B86">
          <w:rPr>
            <w:lang w:val="en-GB"/>
          </w:rPr>
          <w:delText xml:space="preserve"> </w:delText>
        </w:r>
      </w:del>
      <w:r w:rsidRPr="00155B02">
        <w:rPr>
          <w:lang w:val="en-GB"/>
        </w:rPr>
        <w:t xml:space="preserve">down list. Save your settings by clicking </w:t>
      </w:r>
      <w:r w:rsidRPr="00155B02">
        <w:rPr>
          <w:i/>
          <w:lang w:val="en-GB"/>
        </w:rPr>
        <w:t>OK</w:t>
      </w:r>
      <w:r w:rsidRPr="00155B02">
        <w:rPr>
          <w:lang w:val="en-GB"/>
        </w:rPr>
        <w:t>. Then you will have to close and restart the Partitur-</w:t>
      </w:r>
      <w:r w:rsidR="00C11634" w:rsidRPr="00155B02">
        <w:rPr>
          <w:lang w:val="en-GB"/>
        </w:rPr>
        <w:t>Editor</w:t>
      </w:r>
      <w:r w:rsidRPr="00155B02">
        <w:rPr>
          <w:lang w:val="en-GB"/>
        </w:rPr>
        <w:t>. After this step, the language change is activated.</w:t>
      </w:r>
    </w:p>
    <w:p w14:paraId="5EC2A376" w14:textId="3352AB15" w:rsidR="000959A2" w:rsidRPr="00C808BC" w:rsidRDefault="000959A2">
      <w:pPr>
        <w:pStyle w:val="Standard-BlockCharCharChar"/>
        <w:ind w:left="567" w:hanging="567"/>
        <w:rPr>
          <w:szCs w:val="24"/>
          <w:lang w:val="en-GB"/>
        </w:rPr>
      </w:pPr>
      <w:r w:rsidRPr="00155B02">
        <w:rPr>
          <w:lang w:val="en-GB"/>
        </w:rPr>
        <w:t xml:space="preserve">6. </w:t>
      </w:r>
      <w:r w:rsidRPr="00C808BC">
        <w:rPr>
          <w:b/>
          <w:color w:val="0000FF"/>
          <w:szCs w:val="24"/>
          <w:lang w:val="en-GB"/>
        </w:rPr>
        <w:t>Media</w:t>
      </w:r>
      <w:r w:rsidRPr="00C808BC">
        <w:rPr>
          <w:szCs w:val="24"/>
          <w:lang w:val="en-GB"/>
        </w:rPr>
        <w:t xml:space="preserve">: In the tab </w:t>
      </w:r>
      <w:r w:rsidR="00007CB6" w:rsidRPr="00C808BC">
        <w:rPr>
          <w:szCs w:val="24"/>
          <w:lang w:val="en-GB"/>
        </w:rPr>
        <w:t>„</w:t>
      </w:r>
      <w:r w:rsidRPr="00C808BC">
        <w:rPr>
          <w:szCs w:val="24"/>
          <w:lang w:val="en-GB"/>
        </w:rPr>
        <w:t>Media</w:t>
      </w:r>
      <w:r w:rsidR="00E6350C" w:rsidRPr="00C808BC">
        <w:rPr>
          <w:szCs w:val="24"/>
          <w:lang w:val="en-GB"/>
        </w:rPr>
        <w:t>“</w:t>
      </w:r>
      <w:r w:rsidRPr="00C808BC">
        <w:rPr>
          <w:szCs w:val="24"/>
          <w:lang w:val="en-GB"/>
        </w:rPr>
        <w:t xml:space="preserve"> you can define</w:t>
      </w:r>
      <w:del w:id="315" w:author="Moritz Lautenbach" w:date="2014-04-15T15:22:00Z">
        <w:r w:rsidRPr="00C808BC" w:rsidDel="00D45B86">
          <w:rPr>
            <w:szCs w:val="24"/>
            <w:lang w:val="en-GB"/>
          </w:rPr>
          <w:delText>,</w:delText>
        </w:r>
      </w:del>
      <w:r w:rsidRPr="00C808BC">
        <w:rPr>
          <w:szCs w:val="24"/>
          <w:lang w:val="en-GB"/>
        </w:rPr>
        <w:t xml:space="preserve"> the player that you would like to use for playing audio and video files.</w:t>
      </w:r>
    </w:p>
    <w:p w14:paraId="3846FE7F" w14:textId="77777777" w:rsidR="000959A2" w:rsidRPr="00C808BC" w:rsidRDefault="002B43A4">
      <w:pPr>
        <w:pStyle w:val="Standard-BlockCharCharChar"/>
        <w:spacing w:line="100" w:lineRule="atLeast"/>
        <w:jc w:val="center"/>
        <w:rPr>
          <w:szCs w:val="24"/>
          <w:lang w:val="en-GB"/>
        </w:rPr>
      </w:pPr>
      <w:r w:rsidRPr="00C808BC">
        <w:rPr>
          <w:szCs w:val="24"/>
          <w:lang w:val="en-GB"/>
        </w:rPr>
        <w:pict w14:anchorId="1CAEE9BF">
          <v:shape id="_x0000_i1232" type="#_x0000_t75" style="width:240pt;height:154.5pt" filled="t">
            <v:fill color2="black"/>
            <v:imagedata r:id="rId139" o:title=""/>
          </v:shape>
        </w:pict>
      </w:r>
      <w:r w:rsidR="000959A2" w:rsidRPr="00C808BC">
        <w:rPr>
          <w:szCs w:val="24"/>
          <w:lang w:val="en-GB"/>
        </w:rPr>
        <w:t xml:space="preserve"> </w:t>
      </w:r>
      <w:r w:rsidRPr="00C808BC">
        <w:rPr>
          <w:szCs w:val="24"/>
          <w:lang w:val="en-GB"/>
        </w:rPr>
        <w:pict w14:anchorId="7D49FEE7">
          <v:shape id="_x0000_i1233" type="#_x0000_t75" style="width:204pt;height:156pt" filled="t">
            <v:fill color2="black"/>
            <v:imagedata r:id="rId140" o:title=""/>
          </v:shape>
        </w:pict>
      </w:r>
    </w:p>
    <w:p w14:paraId="4D8FE68F" w14:textId="03F6D3F8" w:rsidR="000959A2" w:rsidRPr="00C808BC" w:rsidRDefault="000959A2">
      <w:pPr>
        <w:ind w:left="482"/>
        <w:rPr>
          <w:rFonts w:ascii="Times New Roman" w:hAnsi="Times New Roman" w:cs="Times New Roman"/>
          <w:sz w:val="24"/>
          <w:szCs w:val="24"/>
          <w:lang w:val="en-GB"/>
        </w:rPr>
      </w:pPr>
      <w:r w:rsidRPr="00C808BC">
        <w:rPr>
          <w:rFonts w:ascii="Times New Roman" w:hAnsi="Times New Roman" w:cs="Times New Roman"/>
          <w:sz w:val="24"/>
          <w:szCs w:val="24"/>
          <w:lang w:val="en-GB"/>
        </w:rPr>
        <w:t xml:space="preserve">Usually, the default player (DirectShow on Windows, ELAN-Quicktime on MAC, JMF on Linux) is the best choice. In order to activate changed settings, the </w:t>
      </w:r>
      <w:ins w:id="316" w:author="Moritz Lautenbach" w:date="2014-04-16T13:08:00Z">
        <w:r w:rsidRPr="00C808BC">
          <w:rPr>
            <w:rFonts w:ascii="Times New Roman" w:hAnsi="Times New Roman" w:cs="Times New Roman"/>
            <w:sz w:val="24"/>
            <w:szCs w:val="24"/>
            <w:lang w:val="en-GB"/>
          </w:rPr>
          <w:t>E</w:t>
        </w:r>
      </w:ins>
      <w:r w:rsidR="00C11634" w:rsidRPr="00C808BC">
        <w:rPr>
          <w:rFonts w:ascii="Times New Roman" w:hAnsi="Times New Roman" w:cs="Times New Roman"/>
          <w:sz w:val="24"/>
          <w:szCs w:val="24"/>
          <w:lang w:val="en-GB"/>
        </w:rPr>
        <w:t>Editor</w:t>
      </w:r>
      <w:r w:rsidRPr="00C808BC">
        <w:rPr>
          <w:rFonts w:ascii="Times New Roman" w:hAnsi="Times New Roman" w:cs="Times New Roman"/>
          <w:sz w:val="24"/>
          <w:szCs w:val="24"/>
          <w:lang w:val="en-GB"/>
        </w:rPr>
        <w:t xml:space="preserve"> has to be restarted. For further information, please consult the document </w:t>
      </w:r>
      <w:r w:rsidRPr="00C808BC">
        <w:rPr>
          <w:rStyle w:val="Dokumentation"/>
          <w:rFonts w:ascii="Times New Roman" w:hAnsi="Times New Roman" w:cs="Times New Roman"/>
          <w:sz w:val="24"/>
          <w:szCs w:val="24"/>
          <w:lang w:val="en-GB"/>
        </w:rPr>
        <w:t>Audio and Video support in EXMARaLDA</w:t>
      </w:r>
      <w:r w:rsidRPr="00C808BC">
        <w:rPr>
          <w:rFonts w:ascii="Times New Roman" w:hAnsi="Times New Roman" w:cs="Times New Roman"/>
          <w:sz w:val="24"/>
          <w:szCs w:val="24"/>
          <w:lang w:val="en-GB"/>
        </w:rPr>
        <w:t xml:space="preserve">. </w:t>
      </w:r>
    </w:p>
    <w:p w14:paraId="4B5CA7C2" w14:textId="77777777" w:rsidR="000959A2" w:rsidRPr="00C808BC" w:rsidRDefault="000959A2">
      <w:pPr>
        <w:ind w:left="482"/>
        <w:rPr>
          <w:rFonts w:ascii="Times New Roman" w:hAnsi="Times New Roman" w:cs="Times New Roman"/>
          <w:sz w:val="24"/>
          <w:szCs w:val="24"/>
          <w:lang w:val="en-GB"/>
        </w:rPr>
      </w:pPr>
      <w:r w:rsidRPr="00C808BC">
        <w:rPr>
          <w:rFonts w:ascii="Times New Roman" w:hAnsi="Times New Roman" w:cs="Times New Roman"/>
          <w:sz w:val="24"/>
          <w:szCs w:val="24"/>
          <w:lang w:val="en-GB"/>
        </w:rPr>
        <w:t>Furthermore, you can define different parameters for the behaviour of the time line in the musical score:</w:t>
      </w:r>
    </w:p>
    <w:p w14:paraId="3C9CA8B3" w14:textId="77777777" w:rsidR="000959A2" w:rsidRPr="00C808BC"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sz w:val="24"/>
          <w:szCs w:val="24"/>
          <w:lang w:val="en-GB"/>
        </w:rPr>
      </w:pPr>
      <w:r w:rsidRPr="00C808BC">
        <w:rPr>
          <w:rFonts w:ascii="Times New Roman" w:hAnsi="Times New Roman" w:cs="Times New Roman"/>
          <w:sz w:val="24"/>
          <w:szCs w:val="24"/>
          <w:lang w:val="en-GB"/>
        </w:rPr>
        <w:t xml:space="preserve">Auto anchor transcription to media: if this option is selected, the transcription is automatically linked to an assigned recording. The first time point on the time line has the value 0.0, the last time point has the value of the end of the recording. </w:t>
      </w:r>
    </w:p>
    <w:p w14:paraId="6100B218" w14:textId="77777777" w:rsidR="000959A2" w:rsidRPr="00C808BC" w:rsidRDefault="000959A2" w:rsidP="000959A2">
      <w:pPr>
        <w:widowControl w:val="0"/>
        <w:numPr>
          <w:ilvl w:val="0"/>
          <w:numId w:val="5"/>
        </w:numPr>
        <w:tabs>
          <w:tab w:val="clear" w:pos="360"/>
          <w:tab w:val="left" w:pos="482"/>
          <w:tab w:val="num" w:pos="842"/>
        </w:tabs>
        <w:suppressAutoHyphens/>
        <w:spacing w:after="0" w:line="100" w:lineRule="atLeast"/>
        <w:ind w:left="842"/>
        <w:jc w:val="both"/>
        <w:rPr>
          <w:rFonts w:ascii="Times New Roman" w:hAnsi="Times New Roman" w:cs="Times New Roman"/>
          <w:sz w:val="24"/>
          <w:szCs w:val="24"/>
          <w:lang w:val="en-GB"/>
        </w:rPr>
      </w:pPr>
      <w:r w:rsidRPr="00C808BC">
        <w:rPr>
          <w:rFonts w:ascii="Times New Roman" w:hAnsi="Times New Roman" w:cs="Times New Roman"/>
          <w:sz w:val="24"/>
          <w:szCs w:val="24"/>
          <w:lang w:val="en-GB"/>
        </w:rPr>
        <w:t>Auto remove unused timeline items after merge: If this option is chosen, an automatic check searches for unused time points on the time line after events have been merged. If there are any, they will be removed.</w:t>
      </w:r>
    </w:p>
    <w:p w14:paraId="72BD1F1A" w14:textId="77777777" w:rsidR="000959A2" w:rsidRPr="00C808BC" w:rsidRDefault="000959A2">
      <w:pPr>
        <w:rPr>
          <w:rFonts w:ascii="Times New Roman" w:hAnsi="Times New Roman" w:cs="Times New Roman"/>
          <w:sz w:val="24"/>
          <w:szCs w:val="24"/>
          <w:lang w:val="en-GB"/>
        </w:rPr>
      </w:pPr>
    </w:p>
    <w:p w14:paraId="5C5F2739" w14:textId="7EC8A551" w:rsidR="000959A2" w:rsidRPr="00155B02" w:rsidRDefault="000959A2">
      <w:pPr>
        <w:pStyle w:val="Standard-BlockCharCharChar"/>
        <w:ind w:left="567" w:hanging="567"/>
        <w:rPr>
          <w:lang w:val="en-GB"/>
        </w:rPr>
      </w:pPr>
      <w:r w:rsidRPr="00155B02">
        <w:rPr>
          <w:lang w:val="en-GB"/>
        </w:rPr>
        <w:lastRenderedPageBreak/>
        <w:t xml:space="preserve">7. </w:t>
      </w:r>
      <w:r w:rsidRPr="00155B02">
        <w:rPr>
          <w:b/>
          <w:color w:val="0000FF"/>
          <w:lang w:val="en-GB"/>
        </w:rPr>
        <w:t>Paths</w:t>
      </w:r>
      <w:r w:rsidRPr="00155B02">
        <w:rPr>
          <w:lang w:val="en-GB"/>
        </w:rPr>
        <w:t>: Here you can firstly define, into which directory the Partitur</w:t>
      </w:r>
      <w:ins w:id="317" w:author="Moritz Lautenbach" w:date="2014-04-15T15:24:00Z">
        <w:r w:rsidRPr="00155B02">
          <w:rPr>
            <w:lang w:val="en-GB"/>
          </w:rPr>
          <w:t>-</w:t>
        </w:r>
      </w:ins>
      <w:del w:id="318" w:author="Moritz Lautenbach" w:date="2014-04-15T15:24:00Z">
        <w:r w:rsidRPr="00155B02" w:rsidDel="00D45B86">
          <w:rPr>
            <w:lang w:val="en-GB"/>
          </w:rPr>
          <w:delText xml:space="preserve"> </w:delText>
        </w:r>
      </w:del>
      <w:r w:rsidR="00C11634" w:rsidRPr="00155B02">
        <w:rPr>
          <w:lang w:val="en-GB"/>
        </w:rPr>
        <w:t>Editor</w:t>
      </w:r>
      <w:r w:rsidRPr="00155B02">
        <w:rPr>
          <w:lang w:val="en-GB"/>
        </w:rPr>
        <w:t xml:space="preserve"> writes the Log file (the file with error messages etc.: </w:t>
      </w:r>
      <w:r w:rsidR="00007CB6" w:rsidRPr="00155B02">
        <w:rPr>
          <w:lang w:val="en-GB"/>
        </w:rPr>
        <w:t>„</w:t>
      </w:r>
      <w:r w:rsidRPr="00155B02">
        <w:rPr>
          <w:lang w:val="en-GB"/>
        </w:rPr>
        <w:t>Log file directory</w:t>
      </w:r>
      <w:r w:rsidR="00E6350C" w:rsidRPr="00155B02">
        <w:rPr>
          <w:lang w:val="en-GB"/>
        </w:rPr>
        <w:t>“</w:t>
      </w:r>
      <w:r w:rsidRPr="00155B02">
        <w:rPr>
          <w:lang w:val="en-GB"/>
        </w:rPr>
        <w:t>). Secondly, you can define in which directory (</w:t>
      </w:r>
      <w:r w:rsidR="00007CB6" w:rsidRPr="00155B02">
        <w:rPr>
          <w:lang w:val="en-GB"/>
        </w:rPr>
        <w:t>„</w:t>
      </w:r>
      <w:r w:rsidRPr="00155B02">
        <w:rPr>
          <w:lang w:val="en-GB"/>
        </w:rPr>
        <w:t>Praat directory</w:t>
      </w:r>
      <w:r w:rsidR="00E6350C" w:rsidRPr="00155B02">
        <w:rPr>
          <w:lang w:val="en-GB"/>
        </w:rPr>
        <w:t>“</w:t>
      </w:r>
      <w:r w:rsidRPr="00155B02">
        <w:rPr>
          <w:lang w:val="en-GB"/>
        </w:rPr>
        <w:t xml:space="preserve">) the programs </w:t>
      </w:r>
      <w:r w:rsidR="00007CB6" w:rsidRPr="00155B02">
        <w:rPr>
          <w:lang w:val="en-GB"/>
        </w:rPr>
        <w:t>„</w:t>
      </w:r>
      <w:r w:rsidRPr="00155B02">
        <w:rPr>
          <w:lang w:val="en-GB"/>
        </w:rPr>
        <w:t>praat.exe</w:t>
      </w:r>
      <w:ins w:id="319" w:author="Moritz Lautenbach" w:date="2014-04-15T15:25:00Z">
        <w:r w:rsidRPr="00155B02">
          <w:rPr>
            <w:lang w:val="en-GB"/>
          </w:rPr>
          <w:t>”</w:t>
        </w:r>
      </w:ins>
      <w:r w:rsidRPr="00155B02">
        <w:rPr>
          <w:lang w:val="en-GB"/>
        </w:rPr>
        <w:t xml:space="preserve"> and </w:t>
      </w:r>
      <w:r w:rsidR="00007CB6" w:rsidRPr="00155B02">
        <w:rPr>
          <w:lang w:val="en-GB"/>
        </w:rPr>
        <w:t>„</w:t>
      </w:r>
      <w:r w:rsidRPr="00155B02">
        <w:rPr>
          <w:lang w:val="en-GB"/>
        </w:rPr>
        <w:t>sendpraat.exe</w:t>
      </w:r>
      <w:ins w:id="320" w:author="Moritz Lautenbach" w:date="2014-04-15T15:25:00Z">
        <w:r w:rsidRPr="00155B02">
          <w:rPr>
            <w:lang w:val="en-GB"/>
          </w:rPr>
          <w:t>”</w:t>
        </w:r>
      </w:ins>
      <w:r w:rsidRPr="00155B02">
        <w:rPr>
          <w:lang w:val="en-GB"/>
        </w:rPr>
        <w:t xml:space="preserve"> are located, which is necessary for using the Praat panel.</w:t>
      </w:r>
    </w:p>
    <w:p w14:paraId="002E294B" w14:textId="77777777" w:rsidR="000959A2" w:rsidRPr="00155B02" w:rsidRDefault="002B43A4">
      <w:pPr>
        <w:pStyle w:val="Standard-BlockCharCharChar"/>
        <w:spacing w:line="100" w:lineRule="atLeast"/>
        <w:ind w:left="567" w:hanging="567"/>
        <w:jc w:val="center"/>
        <w:rPr>
          <w:lang w:val="en-GB"/>
        </w:rPr>
      </w:pPr>
      <w:r>
        <w:rPr>
          <w:lang w:val="en-GB"/>
        </w:rPr>
        <w:pict w14:anchorId="1AC4DECE">
          <v:shape id="_x0000_i1234" type="#_x0000_t75" style="width:321pt;height:163.5pt" filled="t">
            <v:fill color2="black"/>
            <v:imagedata r:id="rId141" o:title=""/>
          </v:shape>
        </w:pict>
      </w:r>
    </w:p>
    <w:p w14:paraId="4D2F4C3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8. </w:t>
      </w:r>
      <w:r w:rsidRPr="00155B02">
        <w:rPr>
          <w:rFonts w:ascii="Times New Roman" w:hAnsi="Times New Roman" w:cs="Times New Roman"/>
          <w:b/>
          <w:color w:val="0000FF"/>
          <w:lang w:val="en-GB"/>
        </w:rPr>
        <w:t>Menus</w:t>
      </w:r>
      <w:r w:rsidRPr="00155B02">
        <w:rPr>
          <w:rFonts w:ascii="Times New Roman" w:hAnsi="Times New Roman" w:cs="Times New Roman"/>
          <w:lang w:val="en-GB"/>
        </w:rPr>
        <w:t>: Here you can show and hide project specific menus.</w:t>
      </w:r>
      <w:del w:id="321" w:author="Moritz Lautenbach" w:date="2014-04-15T15:25:00Z">
        <w:r w:rsidRPr="00155B02" w:rsidDel="00D45B86">
          <w:rPr>
            <w:rFonts w:ascii="Times New Roman" w:hAnsi="Times New Roman" w:cs="Times New Roman"/>
            <w:lang w:val="en-GB"/>
          </w:rPr>
          <w:delText>.</w:delText>
        </w:r>
      </w:del>
    </w:p>
    <w:p w14:paraId="47FFFAC0"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0DA4341E">
          <v:shape id="_x0000_i1235" type="#_x0000_t75" style="width:250.5pt;height:165pt" filled="t">
            <v:fill color2="black"/>
            <v:imagedata r:id="rId142" o:title=""/>
          </v:shape>
        </w:pict>
      </w:r>
    </w:p>
    <w:p w14:paraId="11DE5241" w14:textId="77777777" w:rsidR="000959A2" w:rsidRPr="00155B02" w:rsidRDefault="000959A2" w:rsidP="00C808BC">
      <w:pPr>
        <w:pStyle w:val="berschrift3"/>
        <w:keepNext/>
        <w:rPr>
          <w:rFonts w:cs="Times New Roman"/>
          <w:lang w:val="en-GB"/>
        </w:rPr>
      </w:pPr>
      <w:bookmarkStart w:id="322" w:name="_Toc403472714"/>
      <w:bookmarkStart w:id="323" w:name="_Ref108437726"/>
      <w:r w:rsidRPr="00155B02">
        <w:rPr>
          <w:rFonts w:cs="Times New Roman"/>
          <w:lang w:val="en-GB"/>
        </w:rPr>
        <w:t>Edit &gt; Partitur preferences…</w:t>
      </w:r>
      <w:bookmarkEnd w:id="322"/>
      <w:r w:rsidRPr="00155B02">
        <w:rPr>
          <w:rFonts w:cs="Times New Roman"/>
          <w:lang w:val="en-GB"/>
        </w:rPr>
        <w:t xml:space="preserve"> </w:t>
      </w:r>
      <w:bookmarkEnd w:id="323"/>
    </w:p>
    <w:p w14:paraId="19064D86" w14:textId="5EB4AF97" w:rsidR="000959A2" w:rsidRPr="00155B02" w:rsidRDefault="000959A2">
      <w:pPr>
        <w:pStyle w:val="Standard-BlockCharCharChar"/>
        <w:keepNext/>
        <w:rPr>
          <w:lang w:val="en-GB"/>
        </w:rPr>
      </w:pPr>
      <w:r w:rsidRPr="00155B02">
        <w:rPr>
          <w:lang w:val="en-GB"/>
        </w:rPr>
        <w:t>Opens a window in which parameters can be defined for the output as a musical score on a printer, as an RTF file, as an HTML file or as an XML-file</w:t>
      </w:r>
      <w:del w:id="324" w:author="Moritz Lautenbach" w:date="2014-04-15T15:25:00Z">
        <w:r w:rsidRPr="00155B02" w:rsidDel="00D45B86">
          <w:rPr>
            <w:lang w:val="en-GB"/>
          </w:rPr>
          <w:delText>.</w:delText>
        </w:r>
      </w:del>
      <w:r w:rsidRPr="00155B02">
        <w:rPr>
          <w:lang w:val="en-GB"/>
        </w:rPr>
        <w:t xml:space="preserve"> (see also </w:t>
      </w:r>
      <w:r w:rsidR="00007CB6" w:rsidRPr="00155B02">
        <w:rPr>
          <w:lang w:val="en-GB"/>
        </w:rPr>
        <w:t>„</w:t>
      </w:r>
      <w:r w:rsidRPr="00155B02">
        <w:rPr>
          <w:lang w:val="en-GB"/>
        </w:rPr>
        <w:t>File &gt; Output...</w:t>
      </w:r>
      <w:r w:rsidR="00E6350C" w:rsidRPr="00155B02">
        <w:rPr>
          <w:lang w:val="en-GB"/>
        </w:rPr>
        <w:t>“</w:t>
      </w:r>
      <w:r w:rsidRPr="00155B02">
        <w:rPr>
          <w:lang w:val="en-GB"/>
        </w:rPr>
        <w:t xml:space="preserve">). </w:t>
      </w:r>
      <w:r w:rsidR="00C808BC">
        <w:rPr>
          <w:lang w:val="en-GB"/>
        </w:rPr>
        <w:t>Th w</w:t>
      </w:r>
      <w:r w:rsidRPr="00155B02">
        <w:rPr>
          <w:lang w:val="en-GB"/>
        </w:rPr>
        <w:t>indow is divided into five subitems:</w:t>
      </w:r>
    </w:p>
    <w:p w14:paraId="21D8D337" w14:textId="77777777" w:rsidR="000959A2" w:rsidRPr="00155B02" w:rsidRDefault="000959A2">
      <w:pPr>
        <w:pStyle w:val="Standard-BlockCharCharChar"/>
        <w:keepNext/>
        <w:rPr>
          <w:lang w:val="en-GB"/>
        </w:rPr>
      </w:pPr>
    </w:p>
    <w:p w14:paraId="162BAE0A" w14:textId="6802B052" w:rsidR="000959A2" w:rsidRPr="00155B02" w:rsidRDefault="000959A2">
      <w:pPr>
        <w:pStyle w:val="BildChar"/>
        <w:keepNext/>
        <w:rPr>
          <w:rFonts w:ascii="Times New Roman" w:hAnsi="Times New Roman"/>
          <w:lang w:val="en-GB"/>
        </w:rPr>
      </w:pPr>
    </w:p>
    <w:p w14:paraId="24C06CEF" w14:textId="375FE7C9" w:rsidR="000959A2" w:rsidRDefault="000959A2">
      <w:pPr>
        <w:pStyle w:val="Standard-BlockCharCharChar"/>
        <w:rPr>
          <w:lang w:val="en-GB"/>
        </w:rPr>
      </w:pPr>
    </w:p>
    <w:p w14:paraId="6357C03B" w14:textId="77777777" w:rsidR="00C808BC" w:rsidRDefault="00C808BC">
      <w:pPr>
        <w:pStyle w:val="Standard-BlockCharCharChar"/>
        <w:rPr>
          <w:lang w:val="en-GB"/>
        </w:rPr>
      </w:pPr>
    </w:p>
    <w:p w14:paraId="3876782B" w14:textId="77777777" w:rsidR="00C808BC" w:rsidRDefault="00C808BC">
      <w:pPr>
        <w:pStyle w:val="Standard-BlockCharCharChar"/>
        <w:rPr>
          <w:lang w:val="en-GB"/>
        </w:rPr>
      </w:pPr>
    </w:p>
    <w:p w14:paraId="33ECD034" w14:textId="77777777" w:rsidR="00C808BC" w:rsidRDefault="00C808BC">
      <w:pPr>
        <w:pStyle w:val="Standard-BlockCharCharChar"/>
        <w:rPr>
          <w:lang w:val="en-GB"/>
        </w:rPr>
      </w:pPr>
    </w:p>
    <w:p w14:paraId="1EFC38C7" w14:textId="77777777" w:rsidR="00C808BC" w:rsidRDefault="00C808BC">
      <w:pPr>
        <w:pStyle w:val="Standard-BlockCharCharChar"/>
        <w:rPr>
          <w:lang w:val="en-GB"/>
        </w:rPr>
      </w:pPr>
    </w:p>
    <w:p w14:paraId="4D1AF49F" w14:textId="7CD3A6D8" w:rsidR="00C808BC" w:rsidRDefault="00C808BC">
      <w:pPr>
        <w:pStyle w:val="Standard-BlockCharCharChar"/>
        <w:rPr>
          <w:lang w:val="en-GB"/>
        </w:rPr>
      </w:pPr>
      <w:r>
        <w:rPr>
          <w:noProof/>
        </w:rPr>
        <w:lastRenderedPageBreak/>
        <w:pict w14:anchorId="5CBC06A3">
          <v:shape id="_x0000_s2007" type="#_x0000_t75" style="position:absolute;left:0;text-align:left;margin-left:109.9pt;margin-top:5.6pt;width:252pt;height:312pt;z-index:-251645952;mso-position-horizontal-relative:text;mso-position-vertical-relative:text;mso-width-relative:page;mso-height-relative:page" wrapcoords="-64 0 -64 21548 21600 21548 21600 0 -64 0" o:allowoverlap="f">
            <v:fill color2="black"/>
            <v:imagedata r:id="rId143" o:title=""/>
            <w10:wrap type="through"/>
          </v:shape>
        </w:pict>
      </w:r>
    </w:p>
    <w:p w14:paraId="1E2758CC" w14:textId="77777777" w:rsidR="00C808BC" w:rsidRDefault="00C808BC">
      <w:pPr>
        <w:pStyle w:val="Standard-BlockCharCharChar"/>
        <w:rPr>
          <w:lang w:val="en-GB"/>
        </w:rPr>
      </w:pPr>
    </w:p>
    <w:p w14:paraId="54C12F43" w14:textId="77777777" w:rsidR="00C808BC" w:rsidRDefault="00C808BC">
      <w:pPr>
        <w:pStyle w:val="Standard-BlockCharCharChar"/>
        <w:rPr>
          <w:lang w:val="en-GB"/>
        </w:rPr>
      </w:pPr>
    </w:p>
    <w:p w14:paraId="123EFD67" w14:textId="77777777" w:rsidR="00C808BC" w:rsidRDefault="00C808BC">
      <w:pPr>
        <w:pStyle w:val="Standard-BlockCharCharChar"/>
        <w:rPr>
          <w:lang w:val="en-GB"/>
        </w:rPr>
      </w:pPr>
    </w:p>
    <w:p w14:paraId="158C06A7" w14:textId="77777777" w:rsidR="00C808BC" w:rsidRDefault="00C808BC">
      <w:pPr>
        <w:pStyle w:val="Standard-BlockCharCharChar"/>
        <w:rPr>
          <w:lang w:val="en-GB"/>
        </w:rPr>
      </w:pPr>
    </w:p>
    <w:p w14:paraId="37E7EAEB" w14:textId="77777777" w:rsidR="00C808BC" w:rsidRDefault="00C808BC">
      <w:pPr>
        <w:pStyle w:val="Standard-BlockCharCharChar"/>
        <w:rPr>
          <w:lang w:val="en-GB"/>
        </w:rPr>
      </w:pPr>
    </w:p>
    <w:p w14:paraId="572C0054" w14:textId="77777777" w:rsidR="00C808BC" w:rsidRDefault="00C808BC">
      <w:pPr>
        <w:pStyle w:val="Standard-BlockCharCharChar"/>
        <w:rPr>
          <w:lang w:val="en-GB"/>
        </w:rPr>
      </w:pPr>
    </w:p>
    <w:p w14:paraId="4E1570E1" w14:textId="77777777" w:rsidR="00C808BC" w:rsidRDefault="00C808BC">
      <w:pPr>
        <w:pStyle w:val="Standard-BlockCharCharChar"/>
        <w:rPr>
          <w:lang w:val="en-GB"/>
        </w:rPr>
      </w:pPr>
    </w:p>
    <w:p w14:paraId="279843D4" w14:textId="77777777" w:rsidR="00C808BC" w:rsidRDefault="00C808BC">
      <w:pPr>
        <w:pStyle w:val="Standard-BlockCharCharChar"/>
        <w:rPr>
          <w:lang w:val="en-GB"/>
        </w:rPr>
      </w:pPr>
    </w:p>
    <w:p w14:paraId="176ED88F" w14:textId="77777777" w:rsidR="00C808BC" w:rsidRDefault="00C808BC">
      <w:pPr>
        <w:pStyle w:val="Standard-BlockCharCharChar"/>
        <w:rPr>
          <w:lang w:val="en-GB"/>
        </w:rPr>
      </w:pPr>
    </w:p>
    <w:p w14:paraId="1276B6CD" w14:textId="77777777" w:rsidR="00C808BC" w:rsidRDefault="00C808BC">
      <w:pPr>
        <w:pStyle w:val="Standard-BlockCharCharChar"/>
        <w:rPr>
          <w:lang w:val="en-GB"/>
        </w:rPr>
      </w:pPr>
    </w:p>
    <w:p w14:paraId="6F4F8992" w14:textId="77777777" w:rsidR="00C808BC" w:rsidRDefault="00C808BC">
      <w:pPr>
        <w:pStyle w:val="Standard-BlockCharCharChar"/>
        <w:rPr>
          <w:lang w:val="en-GB"/>
        </w:rPr>
      </w:pPr>
    </w:p>
    <w:p w14:paraId="595DA198" w14:textId="77777777" w:rsidR="00C808BC" w:rsidRDefault="00C808BC">
      <w:pPr>
        <w:pStyle w:val="Standard-BlockCharCharChar"/>
        <w:rPr>
          <w:lang w:val="en-GB"/>
        </w:rPr>
      </w:pPr>
    </w:p>
    <w:p w14:paraId="051FC241" w14:textId="2465B2FF" w:rsidR="000959A2" w:rsidRPr="00155B02" w:rsidRDefault="000959A2">
      <w:pPr>
        <w:pStyle w:val="Standard-BlockCharCharChar"/>
        <w:rPr>
          <w:lang w:val="en-GB"/>
        </w:rPr>
      </w:pPr>
      <w:r w:rsidRPr="00155B02">
        <w:rPr>
          <w:lang w:val="en-GB"/>
        </w:rPr>
        <w:t xml:space="preserve">The tab </w:t>
      </w:r>
      <w:r w:rsidR="00007CB6" w:rsidRPr="00155B02">
        <w:rPr>
          <w:lang w:val="en-GB"/>
        </w:rPr>
        <w:t>„</w:t>
      </w:r>
      <w:r w:rsidRPr="00155B02">
        <w:rPr>
          <w:lang w:val="en-GB"/>
        </w:rPr>
        <w:t>Break</w:t>
      </w:r>
      <w:r w:rsidR="00E6350C" w:rsidRPr="00155B02">
        <w:rPr>
          <w:lang w:val="en-GB"/>
        </w:rPr>
        <w:t>“</w:t>
      </w:r>
      <w:r w:rsidRPr="00155B02">
        <w:rPr>
          <w:lang w:val="en-GB"/>
        </w:rPr>
        <w:t xml:space="preserve"> allows you to set the parameters for line and page break:</w:t>
      </w:r>
    </w:p>
    <w:p w14:paraId="2E6BD849" w14:textId="00027BB1" w:rsidR="000959A2" w:rsidRPr="00155B02" w:rsidRDefault="000959A2">
      <w:pPr>
        <w:pStyle w:val="Aufzhlungszeichen1"/>
        <w:numPr>
          <w:ilvl w:val="0"/>
          <w:numId w:val="15"/>
        </w:numPr>
        <w:tabs>
          <w:tab w:val="clear" w:pos="360"/>
          <w:tab w:val="left" w:pos="964"/>
        </w:tabs>
        <w:rPr>
          <w:lang w:val="en-GB"/>
        </w:rPr>
        <w:pPrChange w:id="325" w:author="Moritz Lautenbach" w:date="2014-04-15T15:26:00Z">
          <w:pPr>
            <w:pStyle w:val="Aufzhlungszeichen1"/>
            <w:tabs>
              <w:tab w:val="clear" w:pos="360"/>
              <w:tab w:val="left" w:pos="964"/>
            </w:tabs>
            <w:ind w:left="964" w:hanging="482"/>
          </w:pPr>
        </w:pPrChange>
      </w:pPr>
      <w:ins w:id="326" w:author="Moritz Lautenbach" w:date="2014-04-15T15:26:00Z">
        <w:r w:rsidRPr="00155B02">
          <w:rPr>
            <w:lang w:val="en-GB"/>
          </w:rPr>
          <w:t xml:space="preserve"> </w:t>
        </w:r>
      </w:ins>
      <w:r w:rsidRPr="00155B02">
        <w:rPr>
          <w:lang w:val="en-GB"/>
        </w:rPr>
        <w:t>Respect word boundaries: defines whether word boundaries (spaces, apostrophes, hyphens) should be taken into consideration at a break, meaning whether breaks in the middle of a word should be prevented.</w:t>
      </w:r>
    </w:p>
    <w:p w14:paraId="7A55237C" w14:textId="77777777" w:rsidR="000959A2" w:rsidRPr="00155B02" w:rsidRDefault="000959A2">
      <w:pPr>
        <w:pStyle w:val="Aufzhlungszeichen1"/>
        <w:numPr>
          <w:ilvl w:val="0"/>
          <w:numId w:val="15"/>
        </w:numPr>
        <w:tabs>
          <w:tab w:val="clear" w:pos="360"/>
          <w:tab w:val="left" w:pos="964"/>
        </w:tabs>
        <w:rPr>
          <w:lang w:val="en-GB"/>
        </w:rPr>
        <w:pPrChange w:id="327" w:author="Moritz Lautenbach" w:date="2014-04-15T15:26:00Z">
          <w:pPr>
            <w:pStyle w:val="Aufzhlungszeichen1"/>
            <w:tabs>
              <w:tab w:val="clear" w:pos="360"/>
              <w:tab w:val="left" w:pos="964"/>
            </w:tabs>
            <w:ind w:left="964" w:hanging="482"/>
          </w:pPr>
        </w:pPrChange>
      </w:pPr>
      <w:ins w:id="328" w:author="Moritz Lautenbach" w:date="2014-04-15T15:26:00Z">
        <w:r w:rsidRPr="00155B02">
          <w:rPr>
            <w:lang w:val="en-GB"/>
          </w:rPr>
          <w:t xml:space="preserve"> </w:t>
        </w:r>
      </w:ins>
      <w:r w:rsidRPr="00155B02">
        <w:rPr>
          <w:lang w:val="en-GB"/>
        </w:rPr>
        <w:t>Horizontal tolerance: defines a range of tolerance for the width of the break. The higher this value, the fewer small units will be fragmented at a break. However, there will be a greater musical score area.</w:t>
      </w:r>
    </w:p>
    <w:p w14:paraId="2F3F4A61" w14:textId="77777777" w:rsidR="000959A2" w:rsidRPr="00155B02" w:rsidRDefault="000959A2">
      <w:pPr>
        <w:pStyle w:val="Aufzhlungszeichen1"/>
        <w:numPr>
          <w:ilvl w:val="0"/>
          <w:numId w:val="15"/>
        </w:numPr>
        <w:tabs>
          <w:tab w:val="clear" w:pos="360"/>
          <w:tab w:val="left" w:pos="964"/>
        </w:tabs>
        <w:rPr>
          <w:lang w:val="en-GB"/>
        </w:rPr>
        <w:pPrChange w:id="329" w:author="Moritz Lautenbach" w:date="2014-04-15T15:26:00Z">
          <w:pPr>
            <w:pStyle w:val="Aufzhlungszeichen1"/>
            <w:tabs>
              <w:tab w:val="clear" w:pos="360"/>
              <w:tab w:val="left" w:pos="964"/>
            </w:tabs>
            <w:ind w:left="964" w:hanging="482"/>
          </w:pPr>
        </w:pPrChange>
      </w:pPr>
      <w:ins w:id="330" w:author="Moritz Lautenbach" w:date="2014-04-15T15:26:00Z">
        <w:r w:rsidRPr="00155B02">
          <w:rPr>
            <w:lang w:val="en-GB"/>
          </w:rPr>
          <w:t xml:space="preserve"> </w:t>
        </w:r>
      </w:ins>
      <w:r w:rsidRPr="00155B02">
        <w:rPr>
          <w:lang w:val="en-GB"/>
        </w:rPr>
        <w:t>Vertical tolerance: defines a range of tolerance for the page brake. If you encounter problems with the page break (which can be the case, depending on the printer used), adjust this value.</w:t>
      </w:r>
    </w:p>
    <w:p w14:paraId="2A15284E" w14:textId="77777777" w:rsidR="000959A2" w:rsidRPr="00155B02" w:rsidRDefault="000959A2">
      <w:pPr>
        <w:pStyle w:val="Aufzhlungszeichen1"/>
        <w:numPr>
          <w:ilvl w:val="0"/>
          <w:numId w:val="15"/>
        </w:numPr>
        <w:tabs>
          <w:tab w:val="clear" w:pos="360"/>
          <w:tab w:val="left" w:pos="964"/>
        </w:tabs>
        <w:rPr>
          <w:lang w:val="en-GB"/>
        </w:rPr>
        <w:pPrChange w:id="331" w:author="Moritz Lautenbach" w:date="2014-04-15T15:26:00Z">
          <w:pPr>
            <w:pStyle w:val="Aufzhlungszeichen1"/>
            <w:tabs>
              <w:tab w:val="clear" w:pos="360"/>
              <w:tab w:val="left" w:pos="964"/>
            </w:tabs>
            <w:ind w:left="964" w:hanging="482"/>
          </w:pPr>
        </w:pPrChange>
      </w:pPr>
      <w:ins w:id="332" w:author="Moritz Lautenbach" w:date="2014-04-15T15:26:00Z">
        <w:r w:rsidRPr="00155B02">
          <w:rPr>
            <w:lang w:val="en-GB"/>
          </w:rPr>
          <w:t xml:space="preserve"> </w:t>
        </w:r>
      </w:ins>
      <w:r w:rsidRPr="00155B02">
        <w:rPr>
          <w:lang w:val="en-GB"/>
        </w:rPr>
        <w:t>Additional label space: determines an additional space between the tier labels and the first entry.</w:t>
      </w:r>
    </w:p>
    <w:p w14:paraId="08B8139A" w14:textId="77777777" w:rsidR="000959A2" w:rsidRPr="00155B02" w:rsidRDefault="000959A2">
      <w:pPr>
        <w:pStyle w:val="Aufzhlungszeichen1"/>
        <w:numPr>
          <w:ilvl w:val="0"/>
          <w:numId w:val="15"/>
        </w:numPr>
        <w:tabs>
          <w:tab w:val="clear" w:pos="360"/>
          <w:tab w:val="left" w:pos="964"/>
        </w:tabs>
        <w:rPr>
          <w:lang w:val="en-GB"/>
        </w:rPr>
        <w:pPrChange w:id="333" w:author="Moritz Lautenbach" w:date="2014-04-15T15:26:00Z">
          <w:pPr>
            <w:pStyle w:val="Aufzhlungszeichen1"/>
            <w:tabs>
              <w:tab w:val="clear" w:pos="360"/>
              <w:tab w:val="left" w:pos="964"/>
            </w:tabs>
            <w:ind w:left="964" w:hanging="482"/>
          </w:pPr>
        </w:pPrChange>
      </w:pPr>
      <w:ins w:id="334" w:author="Moritz Lautenbach" w:date="2014-04-15T15:26:00Z">
        <w:r w:rsidRPr="00155B02">
          <w:rPr>
            <w:lang w:val="en-GB"/>
          </w:rPr>
          <w:t xml:space="preserve"> </w:t>
        </w:r>
      </w:ins>
      <w:r w:rsidRPr="00155B02">
        <w:rPr>
          <w:lang w:val="en-GB"/>
        </w:rPr>
        <w:t>Remove Empty Lines: determines, whether empty lines that resulted from a page or line break should be removed.</w:t>
      </w:r>
    </w:p>
    <w:p w14:paraId="18D4B791" w14:textId="07010F7D" w:rsidR="000959A2" w:rsidRPr="00155B02" w:rsidRDefault="000959A2">
      <w:pPr>
        <w:pStyle w:val="Aufzhlungszeichen1"/>
        <w:numPr>
          <w:ilvl w:val="0"/>
          <w:numId w:val="15"/>
        </w:numPr>
        <w:tabs>
          <w:tab w:val="clear" w:pos="360"/>
          <w:tab w:val="left" w:pos="964"/>
        </w:tabs>
        <w:rPr>
          <w:lang w:val="en-GB"/>
        </w:rPr>
        <w:pPrChange w:id="335" w:author="Moritz Lautenbach" w:date="2014-04-15T15:26:00Z">
          <w:pPr>
            <w:pStyle w:val="Aufzhlungszeichen1"/>
            <w:tabs>
              <w:tab w:val="clear" w:pos="360"/>
              <w:tab w:val="left" w:pos="964"/>
            </w:tabs>
            <w:ind w:left="964" w:hanging="482"/>
          </w:pPr>
        </w:pPrChange>
      </w:pPr>
      <w:ins w:id="336" w:author="Moritz Lautenbach" w:date="2014-04-15T15:26:00Z">
        <w:r w:rsidRPr="00155B02">
          <w:rPr>
            <w:lang w:val="en-GB"/>
          </w:rPr>
          <w:t xml:space="preserve"> </w:t>
        </w:r>
      </w:ins>
      <w:r w:rsidRPr="00155B02">
        <w:rPr>
          <w:lang w:val="en-GB"/>
        </w:rPr>
        <w:t xml:space="preserve">Number partitur areas: determines if the </w:t>
      </w:r>
      <w:r w:rsidRPr="00155B02">
        <w:rPr>
          <w:lang w:val="en-GB"/>
        </w:rPr>
        <w:commentReference w:id="337"/>
      </w:r>
      <w:r w:rsidR="00007CB6" w:rsidRPr="00155B02">
        <w:rPr>
          <w:lang w:val="en-GB"/>
        </w:rPr>
        <w:t>„</w:t>
      </w:r>
      <w:del w:id="338" w:author="Moritz Lautenbach" w:date="2014-04-15T15:28:00Z">
        <w:r w:rsidRPr="00155B02" w:rsidDel="00D45B86">
          <w:rPr>
            <w:lang w:val="en-GB"/>
          </w:rPr>
          <w:delText xml:space="preserve">partitur </w:delText>
        </w:r>
      </w:del>
      <w:ins w:id="339" w:author="Moritz Lautenbach" w:date="2014-04-15T15:28:00Z">
        <w:r w:rsidRPr="00155B02">
          <w:rPr>
            <w:lang w:val="en-GB"/>
          </w:rPr>
          <w:t xml:space="preserve">Partitur </w:t>
        </w:r>
      </w:ins>
      <w:del w:id="340" w:author="Moritz Lautenbach" w:date="2014-04-15T15:28:00Z">
        <w:r w:rsidRPr="00155B02" w:rsidDel="00D45B86">
          <w:rPr>
            <w:lang w:val="en-GB"/>
          </w:rPr>
          <w:delText xml:space="preserve">areas </w:delText>
        </w:r>
      </w:del>
      <w:ins w:id="341" w:author="Moritz Lautenbach" w:date="2014-04-15T15:28:00Z">
        <w:r w:rsidRPr="00155B02">
          <w:rPr>
            <w:lang w:val="en-GB"/>
          </w:rPr>
          <w:t xml:space="preserve">Areas” </w:t>
        </w:r>
      </w:ins>
      <w:r w:rsidRPr="00155B02">
        <w:rPr>
          <w:lang w:val="en-GB"/>
        </w:rPr>
        <w:t>are numbered consecutively.</w:t>
      </w:r>
    </w:p>
    <w:p w14:paraId="3392E721" w14:textId="18349A62" w:rsidR="000959A2" w:rsidRPr="00155B02" w:rsidRDefault="000959A2">
      <w:pPr>
        <w:pStyle w:val="Aufzhlungszeichen1"/>
        <w:numPr>
          <w:ilvl w:val="0"/>
          <w:numId w:val="15"/>
        </w:numPr>
        <w:tabs>
          <w:tab w:val="clear" w:pos="360"/>
          <w:tab w:val="left" w:pos="964"/>
        </w:tabs>
        <w:rPr>
          <w:lang w:val="en-GB"/>
        </w:rPr>
        <w:pPrChange w:id="342" w:author="Moritz Lautenbach" w:date="2014-04-15T15:26:00Z">
          <w:pPr>
            <w:pStyle w:val="Aufzhlungszeichen1"/>
            <w:tabs>
              <w:tab w:val="clear" w:pos="360"/>
              <w:tab w:val="left" w:pos="964"/>
            </w:tabs>
            <w:ind w:left="964" w:hanging="482"/>
          </w:pPr>
        </w:pPrChange>
      </w:pPr>
      <w:ins w:id="343" w:author="Moritz Lautenbach" w:date="2014-04-15T15:26:00Z">
        <w:r w:rsidRPr="00155B02">
          <w:rPr>
            <w:lang w:val="en-GB"/>
          </w:rPr>
          <w:t xml:space="preserve"> </w:t>
        </w:r>
      </w:ins>
      <w:r w:rsidRPr="00155B02">
        <w:rPr>
          <w:lang w:val="en-GB"/>
        </w:rPr>
        <w:t xml:space="preserve">Smooth right boundaries: defines whether the right </w:t>
      </w:r>
      <w:r w:rsidR="00007CB6" w:rsidRPr="00155B02">
        <w:rPr>
          <w:lang w:val="en-GB"/>
        </w:rPr>
        <w:t>„</w:t>
      </w:r>
      <w:del w:id="344" w:author="Moritz Lautenbach" w:date="2014-04-15T15:28:00Z">
        <w:r w:rsidRPr="00155B02" w:rsidDel="00D45B86">
          <w:rPr>
            <w:lang w:val="en-GB"/>
          </w:rPr>
          <w:delText xml:space="preserve">partitur </w:delText>
        </w:r>
      </w:del>
      <w:ins w:id="345" w:author="Moritz Lautenbach" w:date="2014-04-15T15:28:00Z">
        <w:r w:rsidRPr="00155B02">
          <w:rPr>
            <w:lang w:val="en-GB"/>
          </w:rPr>
          <w:t xml:space="preserve">Partitur </w:t>
        </w:r>
      </w:ins>
      <w:del w:id="346" w:author="Moritz Lautenbach" w:date="2014-04-15T15:28:00Z">
        <w:r w:rsidRPr="00155B02" w:rsidDel="00D45B86">
          <w:rPr>
            <w:lang w:val="en-GB"/>
          </w:rPr>
          <w:delText xml:space="preserve">area </w:delText>
        </w:r>
      </w:del>
      <w:ins w:id="347" w:author="Moritz Lautenbach" w:date="2014-04-15T15:28:00Z">
        <w:r w:rsidRPr="00155B02">
          <w:rPr>
            <w:lang w:val="en-GB"/>
          </w:rPr>
          <w:t xml:space="preserve">Area” </w:t>
        </w:r>
      </w:ins>
      <w:r w:rsidRPr="00155B02">
        <w:rPr>
          <w:lang w:val="en-GB"/>
        </w:rPr>
        <w:t>boundaries</w:t>
      </w:r>
      <w:r w:rsidRPr="00155B02">
        <w:rPr>
          <w:lang w:val="en-GB"/>
        </w:rPr>
        <w:commentReference w:id="348"/>
      </w:r>
      <w:r w:rsidRPr="00155B02">
        <w:rPr>
          <w:lang w:val="en-GB"/>
        </w:rPr>
        <w:t xml:space="preserve"> should be smoothed out to one line (This only works for printer and RTF-output, not for HTML-output).</w:t>
      </w:r>
    </w:p>
    <w:p w14:paraId="25B9B255" w14:textId="41B971AE" w:rsidR="000959A2" w:rsidRPr="00155B02" w:rsidRDefault="000959A2">
      <w:pPr>
        <w:pStyle w:val="Aufzhlungszeichen1"/>
        <w:numPr>
          <w:ilvl w:val="0"/>
          <w:numId w:val="15"/>
        </w:numPr>
        <w:tabs>
          <w:tab w:val="clear" w:pos="360"/>
          <w:tab w:val="left" w:pos="964"/>
        </w:tabs>
        <w:rPr>
          <w:lang w:val="en-GB"/>
        </w:rPr>
        <w:pPrChange w:id="349" w:author="Moritz Lautenbach" w:date="2014-04-15T15:26:00Z">
          <w:pPr>
            <w:pStyle w:val="Aufzhlungszeichen1"/>
            <w:tabs>
              <w:tab w:val="clear" w:pos="360"/>
              <w:tab w:val="left" w:pos="964"/>
            </w:tabs>
            <w:ind w:left="964" w:hanging="482"/>
          </w:pPr>
        </w:pPrChange>
      </w:pPr>
      <w:ins w:id="350" w:author="Moritz Lautenbach" w:date="2014-04-15T15:26:00Z">
        <w:r w:rsidRPr="00155B02">
          <w:rPr>
            <w:lang w:val="en-GB"/>
          </w:rPr>
          <w:lastRenderedPageBreak/>
          <w:t xml:space="preserve"> </w:t>
        </w:r>
      </w:ins>
      <w:r w:rsidRPr="00155B02">
        <w:rPr>
          <w:lang w:val="en-GB"/>
        </w:rPr>
        <w:t xml:space="preserve">Save space: determines, whether empty lines should be </w:t>
      </w:r>
      <w:r w:rsidR="00007CB6" w:rsidRPr="00155B02">
        <w:rPr>
          <w:lang w:val="en-GB"/>
        </w:rPr>
        <w:t>„</w:t>
      </w:r>
      <w:r w:rsidRPr="00155B02">
        <w:rPr>
          <w:lang w:val="en-GB"/>
        </w:rPr>
        <w:t>reduced</w:t>
      </w:r>
      <w:r w:rsidR="00E6350C" w:rsidRPr="00155B02">
        <w:rPr>
          <w:lang w:val="en-GB"/>
        </w:rPr>
        <w:t>“</w:t>
      </w:r>
      <w:r w:rsidRPr="00155B02">
        <w:rPr>
          <w:lang w:val="en-GB"/>
        </w:rPr>
        <w:t xml:space="preserve"> at output after a break. The numbering of the musical score would be slightly indented in this case:</w:t>
      </w:r>
    </w:p>
    <w:tbl>
      <w:tblPr>
        <w:tblW w:w="9457" w:type="dxa"/>
        <w:tblLayout w:type="fixed"/>
        <w:tblLook w:val="0000" w:firstRow="0" w:lastRow="0" w:firstColumn="0" w:lastColumn="0" w:noHBand="0" w:noVBand="0"/>
      </w:tblPr>
      <w:tblGrid>
        <w:gridCol w:w="4728"/>
        <w:gridCol w:w="4729"/>
      </w:tblGrid>
      <w:tr w:rsidR="000959A2" w:rsidRPr="00155B02" w14:paraId="4CAE38E2" w14:textId="77777777" w:rsidTr="00C808BC">
        <w:tc>
          <w:tcPr>
            <w:tcW w:w="4728" w:type="dxa"/>
            <w:shd w:val="clear" w:color="auto" w:fill="auto"/>
          </w:tcPr>
          <w:p w14:paraId="387C3F44" w14:textId="77777777" w:rsidR="00A62A8E" w:rsidRDefault="00A62A8E">
            <w:pPr>
              <w:keepNext/>
              <w:snapToGrid w:val="0"/>
              <w:rPr>
                <w:rFonts w:ascii="Times New Roman" w:hAnsi="Times New Roman" w:cs="Times New Roman"/>
                <w:lang w:val="en-GB"/>
              </w:rPr>
            </w:pPr>
          </w:p>
          <w:p w14:paraId="444ACBE3" w14:textId="101A256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deactivated:</w:t>
            </w:r>
          </w:p>
        </w:tc>
        <w:tc>
          <w:tcPr>
            <w:tcW w:w="4729" w:type="dxa"/>
            <w:shd w:val="clear" w:color="auto" w:fill="auto"/>
          </w:tcPr>
          <w:p w14:paraId="047CA194" w14:textId="2B210556" w:rsidR="000959A2" w:rsidRPr="00155B02" w:rsidRDefault="000959A2">
            <w:pPr>
              <w:keepNext/>
              <w:snapToGrid w:val="0"/>
              <w:rPr>
                <w:rFonts w:ascii="Times New Roman" w:hAnsi="Times New Roman" w:cs="Times New Roman"/>
                <w:lang w:val="en-GB"/>
              </w:rPr>
            </w:pPr>
            <w:r w:rsidRPr="00155B02">
              <w:rPr>
                <w:rFonts w:ascii="Times New Roman" w:hAnsi="Times New Roman" w:cs="Times New Roman"/>
                <w:lang w:val="en-GB"/>
              </w:rPr>
              <w:t xml:space="preserve">Option </w:t>
            </w:r>
            <w:r w:rsidR="00007CB6" w:rsidRPr="00155B02">
              <w:rPr>
                <w:rFonts w:ascii="Times New Roman" w:hAnsi="Times New Roman" w:cs="Times New Roman"/>
                <w:lang w:val="en-GB"/>
              </w:rPr>
              <w:t>„</w:t>
            </w:r>
            <w:r w:rsidRPr="00155B02">
              <w:rPr>
                <w:rFonts w:ascii="Times New Roman" w:hAnsi="Times New Roman" w:cs="Times New Roman"/>
                <w:lang w:val="en-GB"/>
              </w:rPr>
              <w:t>Save Space</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activated:</w:t>
            </w:r>
          </w:p>
          <w:p w14:paraId="3C4F63A3" w14:textId="77777777" w:rsidR="000959A2" w:rsidRPr="00155B02" w:rsidRDefault="000959A2">
            <w:pPr>
              <w:keepNext/>
              <w:rPr>
                <w:rFonts w:ascii="Times New Roman" w:hAnsi="Times New Roman" w:cs="Times New Roman"/>
                <w:lang w:val="en-GB"/>
              </w:rPr>
            </w:pPr>
          </w:p>
        </w:tc>
      </w:tr>
      <w:tr w:rsidR="000959A2" w:rsidRPr="00155B02" w14:paraId="6007C3E2" w14:textId="77777777" w:rsidTr="00C808BC">
        <w:tc>
          <w:tcPr>
            <w:tcW w:w="4728" w:type="dxa"/>
            <w:shd w:val="clear" w:color="auto" w:fill="auto"/>
          </w:tcPr>
          <w:p w14:paraId="52C919AE" w14:textId="77777777" w:rsidR="000959A2" w:rsidRPr="00155B02" w:rsidRDefault="002B43A4">
            <w:pPr>
              <w:keepNext/>
              <w:snapToGrid w:val="0"/>
              <w:rPr>
                <w:rFonts w:ascii="Times New Roman" w:hAnsi="Times New Roman" w:cs="Times New Roman"/>
                <w:lang w:val="en-GB"/>
              </w:rPr>
            </w:pPr>
            <w:r>
              <w:rPr>
                <w:rFonts w:ascii="Times New Roman" w:hAnsi="Times New Roman" w:cs="Times New Roman"/>
                <w:lang w:val="en-GB"/>
              </w:rPr>
              <w:pict w14:anchorId="3DA0A9CF">
                <v:shape id="_x0000_i1236" type="#_x0000_t75" style="width:207pt;height:99pt" filled="t">
                  <v:fill color2="black"/>
                  <v:imagedata r:id="rId144" o:title=""/>
                </v:shape>
              </w:pict>
            </w:r>
          </w:p>
        </w:tc>
        <w:tc>
          <w:tcPr>
            <w:tcW w:w="4729" w:type="dxa"/>
            <w:shd w:val="clear" w:color="auto" w:fill="auto"/>
          </w:tcPr>
          <w:p w14:paraId="07EB116A" w14:textId="77777777" w:rsidR="000959A2" w:rsidRPr="00155B02" w:rsidRDefault="002B43A4">
            <w:pPr>
              <w:keepNext/>
              <w:snapToGrid w:val="0"/>
              <w:rPr>
                <w:rFonts w:ascii="Times New Roman" w:hAnsi="Times New Roman" w:cs="Times New Roman"/>
                <w:lang w:val="en-GB"/>
              </w:rPr>
            </w:pPr>
            <w:r>
              <w:rPr>
                <w:rFonts w:ascii="Times New Roman" w:hAnsi="Times New Roman" w:cs="Times New Roman"/>
                <w:lang w:val="en-GB"/>
              </w:rPr>
              <w:pict w14:anchorId="579F49E2">
                <v:shape id="_x0000_i1237" type="#_x0000_t75" style="width:210pt;height:55.5pt" filled="t">
                  <v:fill color2="black"/>
                  <v:imagedata r:id="rId145" o:title=""/>
                </v:shape>
              </w:pict>
            </w:r>
          </w:p>
        </w:tc>
      </w:tr>
    </w:tbl>
    <w:p w14:paraId="24F28DAB" w14:textId="77777777" w:rsidR="000959A2" w:rsidRPr="00155B02" w:rsidRDefault="000959A2">
      <w:pPr>
        <w:pStyle w:val="BildChar"/>
        <w:rPr>
          <w:rFonts w:ascii="Times New Roman" w:hAnsi="Times New Roman"/>
          <w:lang w:val="en-GB"/>
        </w:rPr>
      </w:pPr>
    </w:p>
    <w:p w14:paraId="0831A76D" w14:textId="77777777" w:rsidR="000959A2" w:rsidRPr="00155B02" w:rsidRDefault="002B43A4">
      <w:pPr>
        <w:pStyle w:val="BildChar"/>
        <w:rPr>
          <w:rFonts w:ascii="Times New Roman" w:hAnsi="Times New Roman"/>
          <w:lang w:val="en-GB"/>
        </w:rPr>
      </w:pPr>
      <w:r>
        <w:rPr>
          <w:rFonts w:ascii="Times New Roman" w:hAnsi="Times New Roman"/>
          <w:lang w:val="en-GB"/>
        </w:rPr>
        <w:pict w14:anchorId="14E23B38">
          <v:shape id="_x0000_i1238" type="#_x0000_t75" style="width:318pt;height:253.5pt" filled="t">
            <v:fill color2="black"/>
            <v:imagedata r:id="rId146" o:title=""/>
          </v:shape>
        </w:pict>
      </w:r>
    </w:p>
    <w:p w14:paraId="7327FADB" w14:textId="3E57AA54"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General</w:t>
      </w:r>
      <w:r w:rsidR="00E6350C" w:rsidRPr="00155B02">
        <w:rPr>
          <w:lang w:val="en-GB"/>
        </w:rPr>
        <w:t>“</w:t>
      </w:r>
      <w:r w:rsidRPr="00155B02">
        <w:rPr>
          <w:lang w:val="en-GB"/>
        </w:rPr>
        <w:t xml:space="preserve"> further parameters can be set, which apply to all forms of output (meaning printer, RTF, HTML and XML):</w:t>
      </w:r>
    </w:p>
    <w:p w14:paraId="5FCFAB41" w14:textId="77777777" w:rsidR="000959A2" w:rsidRPr="00155B02" w:rsidRDefault="000959A2">
      <w:pPr>
        <w:pStyle w:val="Aufzhlungszeichen1"/>
        <w:tabs>
          <w:tab w:val="clear" w:pos="360"/>
          <w:tab w:val="left" w:pos="964"/>
        </w:tabs>
        <w:ind w:left="964" w:hanging="482"/>
        <w:rPr>
          <w:lang w:val="en-GB"/>
        </w:rPr>
      </w:pPr>
      <w:r w:rsidRPr="00155B02">
        <w:rPr>
          <w:lang w:val="en-GB"/>
        </w:rPr>
        <w:t>Include timeline in output: determines whether the entries on the time line (numbering and/or absolute time values) are to be included in the output.</w:t>
      </w:r>
    </w:p>
    <w:p w14:paraId="3CE9B4A8" w14:textId="77777777" w:rsidR="000959A2" w:rsidRPr="00155B02" w:rsidRDefault="000959A2">
      <w:pPr>
        <w:pStyle w:val="Aufzhlungszeichen1"/>
        <w:tabs>
          <w:tab w:val="clear" w:pos="360"/>
          <w:tab w:val="left" w:pos="964"/>
        </w:tabs>
        <w:ind w:left="964" w:hanging="482"/>
        <w:rPr>
          <w:lang w:val="en-GB"/>
        </w:rPr>
      </w:pPr>
      <w:r w:rsidRPr="00155B02">
        <w:rPr>
          <w:lang w:val="en-GB"/>
        </w:rPr>
        <w:t>Put timeline outside frame: determines whether the entries on the time line are going to be inside or outside of the musical score area.</w:t>
      </w:r>
    </w:p>
    <w:p w14:paraId="6CC454EA" w14:textId="4EB037BF" w:rsidR="000959A2" w:rsidRPr="00155B02" w:rsidRDefault="000959A2">
      <w:pPr>
        <w:pStyle w:val="Aufzhlungszeichen1"/>
        <w:tabs>
          <w:tab w:val="clear" w:pos="360"/>
          <w:tab w:val="left" w:pos="964"/>
        </w:tabs>
        <w:ind w:left="964" w:hanging="482"/>
        <w:rPr>
          <w:spacing w:val="-4"/>
          <w:lang w:val="en-GB"/>
        </w:rPr>
      </w:pPr>
      <w:r w:rsidRPr="00155B02">
        <w:rPr>
          <w:spacing w:val="-4"/>
          <w:lang w:val="en-GB"/>
        </w:rPr>
        <w:t>Frames: defines how the Partitur Areas</w:t>
      </w:r>
      <w:r w:rsidRPr="00155B02">
        <w:rPr>
          <w:spacing w:val="-4"/>
          <w:lang w:val="en-GB"/>
        </w:rPr>
        <w:commentReference w:id="351"/>
      </w:r>
      <w:r w:rsidRPr="00155B02">
        <w:rPr>
          <w:spacing w:val="-4"/>
          <w:lang w:val="en-GB"/>
        </w:rPr>
        <w:t xml:space="preserve"> are framed. </w:t>
      </w:r>
      <w:r w:rsidR="00007CB6" w:rsidRPr="00155B02">
        <w:rPr>
          <w:spacing w:val="-4"/>
          <w:lang w:val="en-GB"/>
        </w:rPr>
        <w:t>„</w:t>
      </w:r>
      <w:r w:rsidRPr="00155B02">
        <w:rPr>
          <w:spacing w:val="-4"/>
          <w:lang w:val="en-GB"/>
        </w:rPr>
        <w:t>Left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Right</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Top</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Bottom</w:t>
      </w:r>
      <w:r w:rsidR="00E6350C" w:rsidRPr="00155B02">
        <w:rPr>
          <w:spacing w:val="-4"/>
          <w:lang w:val="en-GB"/>
        </w:rPr>
        <w:t>“</w:t>
      </w:r>
      <w:r w:rsidRPr="00155B02">
        <w:rPr>
          <w:spacing w:val="-4"/>
          <w:lang w:val="en-GB"/>
        </w:rPr>
        <w:t xml:space="preserve"> determine whether the frame lines are drawn on the left, the right, at the top or the bottom. </w:t>
      </w:r>
      <w:r w:rsidR="00007CB6" w:rsidRPr="00155B02">
        <w:rPr>
          <w:spacing w:val="-4"/>
          <w:lang w:val="en-GB"/>
        </w:rPr>
        <w:t>„</w:t>
      </w:r>
      <w:r w:rsidRPr="00155B02">
        <w:rPr>
          <w:spacing w:val="-4"/>
          <w:lang w:val="en-GB"/>
        </w:rPr>
        <w:t>Color</w:t>
      </w:r>
      <w:r w:rsidRPr="00155B02">
        <w:rPr>
          <w:spacing w:val="-4"/>
          <w:lang w:val="en-GB"/>
        </w:rPr>
        <w:commentReference w:id="352"/>
      </w:r>
      <w:r w:rsidR="00007CB6" w:rsidRPr="00155B02">
        <w:rPr>
          <w:spacing w:val="-4"/>
          <w:lang w:val="en-GB"/>
        </w:rPr>
        <w:t>„</w:t>
      </w:r>
      <w:r w:rsidRPr="00155B02">
        <w:rPr>
          <w:spacing w:val="-4"/>
          <w:lang w:val="en-GB"/>
        </w:rPr>
        <w:t xml:space="preserve"> specifies the colour of the frame (click the button in order to open a window to choose a colour).</w:t>
      </w:r>
      <w:r w:rsidRPr="00155B02">
        <w:rPr>
          <w:lang w:val="en-GB"/>
        </w:rPr>
        <w:t xml:space="preserve"> </w:t>
      </w:r>
      <w:r w:rsidR="00007CB6" w:rsidRPr="00155B02">
        <w:rPr>
          <w:spacing w:val="-4"/>
          <w:lang w:val="en-GB"/>
        </w:rPr>
        <w:t>„</w:t>
      </w:r>
      <w:r w:rsidRPr="00155B02">
        <w:rPr>
          <w:spacing w:val="-4"/>
          <w:lang w:val="en-GB"/>
        </w:rPr>
        <w:t>Frame style</w:t>
      </w:r>
      <w:r w:rsidR="00E6350C" w:rsidRPr="00155B02">
        <w:rPr>
          <w:spacing w:val="-4"/>
          <w:lang w:val="en-GB"/>
        </w:rPr>
        <w:t>“</w:t>
      </w:r>
      <w:r w:rsidRPr="00155B02">
        <w:rPr>
          <w:spacing w:val="-4"/>
          <w:lang w:val="en-GB"/>
        </w:rPr>
        <w:t xml:space="preserve"> specifies whether the framing lines are </w:t>
      </w:r>
      <w:r w:rsidR="00007CB6" w:rsidRPr="00155B02">
        <w:rPr>
          <w:spacing w:val="-4"/>
          <w:lang w:val="en-GB"/>
        </w:rPr>
        <w:t>„</w:t>
      </w:r>
      <w:r w:rsidRPr="00155B02">
        <w:rPr>
          <w:spacing w:val="-4"/>
          <w:lang w:val="en-GB"/>
        </w:rPr>
        <w:t>solid</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dashed</w:t>
      </w:r>
      <w:r w:rsidR="00E6350C" w:rsidRPr="00155B02">
        <w:rPr>
          <w:spacing w:val="-4"/>
          <w:lang w:val="en-GB"/>
        </w:rPr>
        <w:t>“</w:t>
      </w:r>
      <w:r w:rsidRPr="00155B02">
        <w:rPr>
          <w:spacing w:val="-4"/>
          <w:lang w:val="en-GB"/>
        </w:rPr>
        <w:t xml:space="preserve"> or dotted. </w:t>
      </w:r>
    </w:p>
    <w:p w14:paraId="42FA8494" w14:textId="159272CD" w:rsidR="000959A2" w:rsidRPr="00155B02" w:rsidRDefault="000959A2">
      <w:pPr>
        <w:pStyle w:val="Aufzhlungszeichen1"/>
        <w:tabs>
          <w:tab w:val="clear" w:pos="360"/>
          <w:tab w:val="left" w:pos="964"/>
        </w:tabs>
        <w:ind w:left="964" w:hanging="482"/>
        <w:rPr>
          <w:lang w:val="en-GB"/>
        </w:rPr>
      </w:pPr>
      <w:r w:rsidRPr="00155B02">
        <w:rPr>
          <w:lang w:val="en-GB"/>
        </w:rPr>
        <w:t xml:space="preserve">Prepend meta information and speakertable: defines whether the meta information and the speakertable are to be included in the output or not (only valid for RTF and HTML output). Please note that it is relevant for HTML output which stylesheet is specified </w:t>
      </w:r>
      <w:r w:rsidRPr="00155B02">
        <w:rPr>
          <w:lang w:val="en-GB"/>
        </w:rPr>
        <w:lastRenderedPageBreak/>
        <w:t xml:space="preserve">and if a stylesheet is specified. These specifications are made under </w:t>
      </w:r>
      <w:r w:rsidR="00007CB6" w:rsidRPr="00155B02">
        <w:rPr>
          <w:lang w:val="en-GB"/>
        </w:rPr>
        <w:t>„</w:t>
      </w:r>
      <w:r w:rsidRPr="00155B02">
        <w:rPr>
          <w:lang w:val="en-GB"/>
        </w:rPr>
        <w:t>Edit &gt; Preferences...</w:t>
      </w:r>
      <w:r w:rsidR="00E6350C" w:rsidRPr="00155B02">
        <w:rPr>
          <w:lang w:val="en-GB"/>
        </w:rPr>
        <w:t>“</w:t>
      </w:r>
      <w:r w:rsidRPr="00155B02">
        <w:rPr>
          <w:lang w:val="en-GB"/>
        </w:rPr>
        <w:t xml:space="preserve"> in </w:t>
      </w:r>
      <w:r w:rsidR="00007CB6" w:rsidRPr="00155B02">
        <w:rPr>
          <w:lang w:val="en-GB"/>
        </w:rPr>
        <w:t>„</w:t>
      </w:r>
      <w:r w:rsidRPr="00155B02">
        <w:rPr>
          <w:lang w:val="en-GB"/>
        </w:rPr>
        <w:t>Head to HTML</w:t>
      </w:r>
      <w:r w:rsidR="00E6350C" w:rsidRPr="00155B02">
        <w:rPr>
          <w:lang w:val="en-GB"/>
        </w:rPr>
        <w:t>“</w:t>
      </w:r>
      <w:r w:rsidRPr="00155B02">
        <w:rPr>
          <w:lang w:val="en-GB"/>
        </w:rPr>
        <w:t>.</w:t>
      </w:r>
    </w:p>
    <w:p w14:paraId="2CF99E6B" w14:textId="77777777" w:rsidR="000959A2" w:rsidRPr="00155B02" w:rsidRDefault="000959A2">
      <w:pPr>
        <w:pStyle w:val="Standard-BlockCharCharChar"/>
        <w:keepNext/>
        <w:rPr>
          <w:lang w:val="en-GB"/>
        </w:rPr>
      </w:pPr>
      <w:r w:rsidRPr="00155B02">
        <w:rPr>
          <w:lang w:val="en-GB"/>
        </w:rPr>
        <w:t>Examples:</w:t>
      </w:r>
    </w:p>
    <w:tbl>
      <w:tblPr>
        <w:tblW w:w="9463" w:type="dxa"/>
        <w:tblLayout w:type="fixed"/>
        <w:tblLook w:val="0000" w:firstRow="0" w:lastRow="0" w:firstColumn="0" w:lastColumn="0" w:noHBand="0" w:noVBand="0"/>
      </w:tblPr>
      <w:tblGrid>
        <w:gridCol w:w="4785"/>
        <w:gridCol w:w="4678"/>
      </w:tblGrid>
      <w:tr w:rsidR="000959A2" w:rsidRPr="00155B02" w14:paraId="193DE2EA" w14:textId="77777777" w:rsidTr="00A62A8E">
        <w:tc>
          <w:tcPr>
            <w:tcW w:w="4785" w:type="dxa"/>
            <w:shd w:val="clear" w:color="auto" w:fill="auto"/>
          </w:tcPr>
          <w:p w14:paraId="36826612" w14:textId="77777777" w:rsidR="000959A2" w:rsidRPr="00155B02" w:rsidRDefault="002B43A4">
            <w:pPr>
              <w:keepNext/>
              <w:snapToGrid w:val="0"/>
              <w:rPr>
                <w:rFonts w:ascii="Times New Roman" w:hAnsi="Times New Roman" w:cs="Times New Roman"/>
                <w:lang w:val="en-GB"/>
              </w:rPr>
            </w:pPr>
            <w:r>
              <w:rPr>
                <w:rFonts w:ascii="Times New Roman" w:hAnsi="Times New Roman" w:cs="Times New Roman"/>
                <w:lang w:val="en-GB"/>
              </w:rPr>
              <w:pict w14:anchorId="46069E32">
                <v:shape id="_x0000_i1239" type="#_x0000_t75" style="width:235.5pt;height:70.5pt" filled="t">
                  <v:fill color2="black"/>
                  <v:imagedata r:id="rId147" o:title=""/>
                </v:shape>
              </w:pict>
            </w:r>
          </w:p>
          <w:p w14:paraId="43929249" w14:textId="77777777" w:rsidR="000959A2" w:rsidRPr="00155B02" w:rsidRDefault="000959A2">
            <w:pPr>
              <w:keepNext/>
              <w:rPr>
                <w:rFonts w:ascii="Times New Roman" w:hAnsi="Times New Roman" w:cs="Times New Roman"/>
                <w:lang w:val="en-GB"/>
              </w:rPr>
            </w:pPr>
          </w:p>
          <w:p w14:paraId="6902DAE0" w14:textId="77777777" w:rsidR="000959A2" w:rsidRPr="00155B02" w:rsidRDefault="000959A2">
            <w:pPr>
              <w:keepNext/>
              <w:rPr>
                <w:rFonts w:ascii="Times New Roman" w:hAnsi="Times New Roman" w:cs="Times New Roman"/>
                <w:lang w:val="en-GB"/>
              </w:rPr>
            </w:pPr>
          </w:p>
        </w:tc>
        <w:tc>
          <w:tcPr>
            <w:tcW w:w="4678" w:type="dxa"/>
            <w:shd w:val="clear" w:color="auto" w:fill="auto"/>
          </w:tcPr>
          <w:p w14:paraId="2D93B3D8" w14:textId="77777777" w:rsidR="000959A2" w:rsidRPr="00155B02" w:rsidRDefault="000959A2">
            <w:pPr>
              <w:pStyle w:val="Standard-BlockCharCharChar"/>
              <w:keepNext/>
              <w:snapToGrid w:val="0"/>
              <w:ind w:left="34" w:right="34"/>
              <w:rPr>
                <w:lang w:val="en-GB"/>
              </w:rPr>
            </w:pPr>
          </w:p>
          <w:p w14:paraId="16673199" w14:textId="77777777" w:rsidR="000959A2" w:rsidRPr="00155B02" w:rsidRDefault="000959A2">
            <w:pPr>
              <w:pStyle w:val="Standard-BlockCharCharChar"/>
              <w:keepNext/>
              <w:ind w:left="34" w:right="34"/>
              <w:rPr>
                <w:lang w:val="en-GB"/>
              </w:rPr>
            </w:pPr>
            <w:r w:rsidRPr="00155B02">
              <w:rPr>
                <w:lang w:val="en-GB"/>
              </w:rPr>
              <w:t xml:space="preserve">The entries on the timeline were included in the output (outside of the frame). The Partitur </w:t>
            </w:r>
            <w:r w:rsidRPr="00155B02">
              <w:rPr>
                <w:lang w:val="en-GB"/>
              </w:rPr>
              <w:commentReference w:id="353"/>
            </w:r>
            <w:r w:rsidRPr="00155B02">
              <w:rPr>
                <w:lang w:val="en-GB"/>
              </w:rPr>
              <w:t>Area is framed with a solid line.</w:t>
            </w:r>
          </w:p>
          <w:p w14:paraId="0FE6830A" w14:textId="77777777" w:rsidR="000959A2" w:rsidRPr="00155B02" w:rsidRDefault="000959A2">
            <w:pPr>
              <w:pStyle w:val="Standard-BlockCharCharChar"/>
              <w:keepNext/>
              <w:ind w:left="34" w:right="34"/>
              <w:rPr>
                <w:lang w:val="en-GB"/>
              </w:rPr>
            </w:pPr>
          </w:p>
        </w:tc>
      </w:tr>
      <w:tr w:rsidR="000959A2" w:rsidRPr="00155B02" w14:paraId="14A4FB41" w14:textId="77777777" w:rsidTr="00A62A8E">
        <w:tc>
          <w:tcPr>
            <w:tcW w:w="4785" w:type="dxa"/>
            <w:shd w:val="clear" w:color="auto" w:fill="auto"/>
          </w:tcPr>
          <w:p w14:paraId="7636DB09" w14:textId="77777777" w:rsidR="000959A2" w:rsidRPr="00155B02" w:rsidRDefault="002B43A4">
            <w:pPr>
              <w:snapToGrid w:val="0"/>
              <w:rPr>
                <w:rFonts w:ascii="Times New Roman" w:hAnsi="Times New Roman" w:cs="Times New Roman"/>
                <w:lang w:val="en-GB"/>
              </w:rPr>
            </w:pPr>
            <w:r>
              <w:rPr>
                <w:rFonts w:ascii="Times New Roman" w:hAnsi="Times New Roman" w:cs="Times New Roman"/>
                <w:lang w:val="en-GB"/>
              </w:rPr>
              <w:pict w14:anchorId="06EFCF9D">
                <v:shape id="_x0000_i1240" type="#_x0000_t75" style="width:238.5pt;height:70.5pt" filled="t">
                  <v:fill color2="black"/>
                  <v:imagedata r:id="rId148" o:title=""/>
                </v:shape>
              </w:pict>
            </w:r>
          </w:p>
          <w:p w14:paraId="317DD2AB" w14:textId="77777777" w:rsidR="000959A2" w:rsidRPr="00155B02" w:rsidRDefault="000959A2">
            <w:pPr>
              <w:rPr>
                <w:rFonts w:ascii="Times New Roman" w:hAnsi="Times New Roman" w:cs="Times New Roman"/>
                <w:lang w:val="en-GB"/>
              </w:rPr>
            </w:pPr>
          </w:p>
          <w:p w14:paraId="4307C143" w14:textId="77777777" w:rsidR="000959A2" w:rsidRPr="00155B02" w:rsidRDefault="000959A2">
            <w:pPr>
              <w:rPr>
                <w:rFonts w:ascii="Times New Roman" w:hAnsi="Times New Roman" w:cs="Times New Roman"/>
                <w:lang w:val="en-GB"/>
              </w:rPr>
            </w:pPr>
          </w:p>
        </w:tc>
        <w:tc>
          <w:tcPr>
            <w:tcW w:w="4678" w:type="dxa"/>
            <w:shd w:val="clear" w:color="auto" w:fill="auto"/>
          </w:tcPr>
          <w:p w14:paraId="1B8E0AB3" w14:textId="77777777" w:rsidR="000959A2" w:rsidRPr="00155B02" w:rsidRDefault="000959A2">
            <w:pPr>
              <w:pStyle w:val="Standard-BlockCharCharChar"/>
              <w:snapToGrid w:val="0"/>
              <w:ind w:left="34" w:right="34"/>
              <w:rPr>
                <w:lang w:val="en-GB"/>
              </w:rPr>
            </w:pPr>
          </w:p>
          <w:p w14:paraId="333D22F6" w14:textId="77777777" w:rsidR="000959A2" w:rsidRPr="00155B02" w:rsidRDefault="000959A2">
            <w:pPr>
              <w:pStyle w:val="Standard-BlockCharCharChar"/>
              <w:ind w:left="34" w:right="34"/>
              <w:rPr>
                <w:lang w:val="en-GB"/>
              </w:rPr>
            </w:pPr>
            <w:r w:rsidRPr="00155B02">
              <w:rPr>
                <w:lang w:val="en-GB"/>
              </w:rPr>
              <w:t xml:space="preserve">The entries on the time line were included into the output (inside of the frame). The Partitur </w:t>
            </w:r>
            <w:r w:rsidRPr="00155B02">
              <w:rPr>
                <w:lang w:val="en-GB"/>
              </w:rPr>
              <w:commentReference w:id="354"/>
            </w:r>
            <w:r w:rsidRPr="00155B02">
              <w:rPr>
                <w:lang w:val="en-GB"/>
              </w:rPr>
              <w:t>Area is framed with a solid line.</w:t>
            </w:r>
          </w:p>
          <w:p w14:paraId="4B72F81B" w14:textId="77777777" w:rsidR="000959A2" w:rsidRPr="00155B02" w:rsidRDefault="000959A2">
            <w:pPr>
              <w:pStyle w:val="Standard-BlockCharCharChar"/>
              <w:ind w:left="34" w:right="34"/>
              <w:rPr>
                <w:lang w:val="en-GB"/>
              </w:rPr>
            </w:pPr>
          </w:p>
        </w:tc>
      </w:tr>
      <w:tr w:rsidR="000959A2" w:rsidRPr="002B43A4" w14:paraId="246C52AE" w14:textId="77777777" w:rsidTr="00A62A8E">
        <w:tc>
          <w:tcPr>
            <w:tcW w:w="4785" w:type="dxa"/>
            <w:shd w:val="clear" w:color="auto" w:fill="auto"/>
          </w:tcPr>
          <w:p w14:paraId="18479F1E" w14:textId="77777777" w:rsidR="000959A2" w:rsidRPr="00155B02" w:rsidRDefault="002B43A4">
            <w:pPr>
              <w:snapToGrid w:val="0"/>
              <w:rPr>
                <w:rFonts w:ascii="Times New Roman" w:hAnsi="Times New Roman" w:cs="Times New Roman"/>
                <w:lang w:val="en-GB"/>
              </w:rPr>
            </w:pPr>
            <w:r>
              <w:rPr>
                <w:rFonts w:ascii="Times New Roman" w:hAnsi="Times New Roman" w:cs="Times New Roman"/>
                <w:lang w:val="en-GB"/>
              </w:rPr>
              <w:pict w14:anchorId="38FC7FA5">
                <v:shape id="_x0000_i1241" type="#_x0000_t75" style="width:237pt;height:63pt" filled="t">
                  <v:fill color2="black"/>
                  <v:imagedata r:id="rId149" o:title=""/>
                </v:shape>
              </w:pict>
            </w:r>
          </w:p>
          <w:p w14:paraId="0EB005B6" w14:textId="77777777" w:rsidR="000959A2" w:rsidRPr="00155B02" w:rsidRDefault="000959A2">
            <w:pPr>
              <w:rPr>
                <w:rFonts w:ascii="Times New Roman" w:hAnsi="Times New Roman" w:cs="Times New Roman"/>
                <w:lang w:val="en-GB"/>
              </w:rPr>
            </w:pPr>
          </w:p>
        </w:tc>
        <w:tc>
          <w:tcPr>
            <w:tcW w:w="4678" w:type="dxa"/>
            <w:shd w:val="clear" w:color="auto" w:fill="auto"/>
          </w:tcPr>
          <w:p w14:paraId="11D7D95B" w14:textId="77777777" w:rsidR="000959A2" w:rsidRPr="00155B02" w:rsidRDefault="000959A2">
            <w:pPr>
              <w:pStyle w:val="Standard-BlockCharCharChar"/>
              <w:snapToGrid w:val="0"/>
              <w:ind w:left="34" w:right="34"/>
              <w:rPr>
                <w:lang w:val="en-GB"/>
              </w:rPr>
            </w:pPr>
          </w:p>
          <w:p w14:paraId="20BA416A" w14:textId="77777777" w:rsidR="000959A2" w:rsidRPr="00155B02" w:rsidRDefault="000959A2">
            <w:pPr>
              <w:pStyle w:val="Standard-BlockCharCharChar"/>
              <w:ind w:left="34" w:right="34"/>
              <w:rPr>
                <w:lang w:val="en-GB"/>
              </w:rPr>
            </w:pPr>
            <w:r w:rsidRPr="00155B02">
              <w:rPr>
                <w:lang w:val="en-GB"/>
              </w:rPr>
              <w:t xml:space="preserve">The entries on the time line were not included into the output. The Partitur </w:t>
            </w:r>
            <w:r w:rsidRPr="00155B02">
              <w:rPr>
                <w:lang w:val="en-GB"/>
              </w:rPr>
              <w:commentReference w:id="355"/>
            </w:r>
            <w:r w:rsidRPr="00155B02">
              <w:rPr>
                <w:lang w:val="en-GB"/>
              </w:rPr>
              <w:t>Area is framed with a dotted line.</w:t>
            </w:r>
          </w:p>
        </w:tc>
      </w:tr>
    </w:tbl>
    <w:p w14:paraId="1193E77A" w14:textId="77777777" w:rsidR="00A62A8E" w:rsidRDefault="00A62A8E">
      <w:pPr>
        <w:pStyle w:val="BildChar"/>
        <w:rPr>
          <w:rFonts w:ascii="Times New Roman" w:hAnsi="Times New Roman"/>
          <w:lang w:val="en-GB"/>
        </w:rPr>
      </w:pPr>
    </w:p>
    <w:p w14:paraId="7CC9987B" w14:textId="77777777" w:rsidR="000959A2" w:rsidRPr="00155B02" w:rsidRDefault="002B43A4">
      <w:pPr>
        <w:pStyle w:val="BildChar"/>
        <w:rPr>
          <w:rFonts w:ascii="Times New Roman" w:hAnsi="Times New Roman"/>
          <w:lang w:val="en-GB"/>
        </w:rPr>
      </w:pPr>
      <w:r>
        <w:rPr>
          <w:rFonts w:ascii="Times New Roman" w:hAnsi="Times New Roman"/>
          <w:lang w:val="en-GB"/>
        </w:rPr>
        <w:pict w14:anchorId="49B9ACF7">
          <v:shape id="_x0000_i1242" type="#_x0000_t75" style="width:318pt;height:253.5pt" filled="t">
            <v:fill color2="black"/>
            <v:imagedata r:id="rId150" o:title=""/>
          </v:shape>
        </w:pict>
      </w:r>
    </w:p>
    <w:p w14:paraId="5CEBA04A" w14:textId="77777777" w:rsidR="000959A2" w:rsidRPr="00155B02" w:rsidRDefault="000959A2">
      <w:pPr>
        <w:pStyle w:val="Standard-BlockCharCharChar"/>
        <w:rPr>
          <w:lang w:val="en-GB"/>
        </w:rPr>
      </w:pPr>
    </w:p>
    <w:p w14:paraId="56712F97" w14:textId="5444173E" w:rsidR="000959A2" w:rsidRPr="00155B02" w:rsidRDefault="000959A2">
      <w:pPr>
        <w:pStyle w:val="Standard-BlockCharCharChar"/>
        <w:rPr>
          <w:lang w:val="en-GB"/>
        </w:rPr>
      </w:pPr>
      <w:r w:rsidRPr="00155B02">
        <w:rPr>
          <w:lang w:val="en-GB"/>
        </w:rPr>
        <w:lastRenderedPageBreak/>
        <w:t xml:space="preserve">In the tab </w:t>
      </w:r>
      <w:r w:rsidR="00007CB6" w:rsidRPr="00155B02">
        <w:rPr>
          <w:lang w:val="en-GB"/>
        </w:rPr>
        <w:t>„</w:t>
      </w:r>
      <w:r w:rsidRPr="00155B02">
        <w:rPr>
          <w:lang w:val="en-GB"/>
        </w:rPr>
        <w:t>RTF</w:t>
      </w:r>
      <w:r w:rsidR="00E6350C" w:rsidRPr="00155B02">
        <w:rPr>
          <w:lang w:val="en-GB"/>
        </w:rPr>
        <w:t>“</w:t>
      </w:r>
      <w:r w:rsidRPr="00155B02">
        <w:rPr>
          <w:lang w:val="en-GB"/>
        </w:rPr>
        <w:t xml:space="preserve">, you can specify parameters which are specially used for RTF output. RTF output can be problematic, as the calculation processes of Java do not match those of MS Word entirely. Thus, displacement and missing characters may occur. Some of the here mentioned parameters serve the purpose of compensating those inaccuracies (see the sections </w:t>
      </w:r>
      <w:r w:rsidR="00007CB6" w:rsidRPr="00155B02">
        <w:rPr>
          <w:lang w:val="en-GB"/>
        </w:rPr>
        <w:t>„</w:t>
      </w:r>
      <w:r w:rsidRPr="00155B02">
        <w:rPr>
          <w:lang w:val="en-GB"/>
        </w:rPr>
        <w:t xml:space="preserve"> Ausgeben einer Transkription</w:t>
      </w:r>
      <w:r w:rsidR="00E6350C" w:rsidRPr="00155B02">
        <w:rPr>
          <w:lang w:val="en-GB"/>
        </w:rPr>
        <w:t>“</w:t>
      </w:r>
      <w:r w:rsidRPr="00155B02">
        <w:rPr>
          <w:lang w:val="en-GB"/>
        </w:rPr>
        <w:t xml:space="preserve"> in the tutorial</w:t>
      </w:r>
      <w:r w:rsidRPr="00155B02">
        <w:rPr>
          <w:lang w:val="en-GB"/>
        </w:rPr>
        <w:commentReference w:id="356"/>
      </w:r>
      <w:r w:rsidRPr="00155B02">
        <w:rPr>
          <w:lang w:val="en-GB"/>
        </w:rPr>
        <w:t>).</w:t>
      </w:r>
    </w:p>
    <w:p w14:paraId="4F3BA599" w14:textId="77777777" w:rsidR="000959A2" w:rsidRPr="00155B02" w:rsidRDefault="000959A2">
      <w:pPr>
        <w:pStyle w:val="Aufzhlungszeichen1"/>
        <w:numPr>
          <w:ilvl w:val="0"/>
          <w:numId w:val="16"/>
        </w:numPr>
        <w:tabs>
          <w:tab w:val="clear" w:pos="360"/>
          <w:tab w:val="left" w:pos="964"/>
        </w:tabs>
        <w:rPr>
          <w:lang w:val="en-GB"/>
        </w:rPr>
        <w:pPrChange w:id="357" w:author="Moritz Lautenbach" w:date="2014-04-15T15:33:00Z">
          <w:pPr>
            <w:pStyle w:val="Aufzhlungszeichen1"/>
            <w:tabs>
              <w:tab w:val="clear" w:pos="360"/>
              <w:tab w:val="left" w:pos="964"/>
            </w:tabs>
            <w:ind w:left="964" w:hanging="482"/>
          </w:pPr>
        </w:pPrChange>
      </w:pPr>
      <w:ins w:id="358" w:author="Moritz Lautenbach" w:date="2014-04-15T15:33:00Z">
        <w:r w:rsidRPr="00155B02">
          <w:rPr>
            <w:lang w:val="en-GB"/>
          </w:rPr>
          <w:t xml:space="preserve"> </w:t>
        </w:r>
      </w:ins>
      <w:r w:rsidRPr="00155B02">
        <w:rPr>
          <w:lang w:val="en-GB"/>
        </w:rPr>
        <w:t>Critical size percentage: defines from what extend onward the size of an entry in a musical score line</w:t>
      </w:r>
      <w:r w:rsidRPr="00155B02">
        <w:rPr>
          <w:lang w:val="en-GB"/>
        </w:rPr>
        <w:commentReference w:id="359"/>
      </w:r>
      <w:r w:rsidRPr="00155B02">
        <w:rPr>
          <w:lang w:val="en-GB"/>
        </w:rPr>
        <w:t xml:space="preserve"> is considered critical. This means it states from which point onward the mechanisms for the compensation of inaccuracies are to be applied. The preset 95% has proven to be a reasonable value here. You can, of course, increase or decrease this figure, if required.</w:t>
      </w:r>
    </w:p>
    <w:p w14:paraId="3E4CAE15" w14:textId="4D36AB09" w:rsidR="000959A2" w:rsidRPr="00155B02" w:rsidRDefault="000959A2">
      <w:pPr>
        <w:pStyle w:val="Aufzhlungszeichen1"/>
        <w:numPr>
          <w:ilvl w:val="0"/>
          <w:numId w:val="16"/>
        </w:numPr>
        <w:tabs>
          <w:tab w:val="clear" w:pos="360"/>
          <w:tab w:val="left" w:pos="964"/>
        </w:tabs>
        <w:rPr>
          <w:lang w:val="en-GB"/>
        </w:rPr>
        <w:pPrChange w:id="360" w:author="Moritz Lautenbach" w:date="2014-04-15T15:33:00Z">
          <w:pPr>
            <w:pStyle w:val="Aufzhlungszeichen1"/>
            <w:tabs>
              <w:tab w:val="clear" w:pos="360"/>
              <w:tab w:val="left" w:pos="964"/>
            </w:tabs>
            <w:ind w:left="964" w:hanging="482"/>
          </w:pPr>
        </w:pPrChange>
      </w:pPr>
      <w:ins w:id="361" w:author="Moritz Lautenbach" w:date="2014-04-15T15:33:00Z">
        <w:r w:rsidRPr="00155B02">
          <w:rPr>
            <w:lang w:val="en-GB"/>
          </w:rPr>
          <w:t xml:space="preserve"> </w:t>
        </w:r>
      </w:ins>
      <w:r w:rsidRPr="00155B02">
        <w:rPr>
          <w:lang w:val="en-GB"/>
        </w:rPr>
        <w:t>Right margin buffer: defines a buffer area at the right margin of the Partitur Area</w:t>
      </w:r>
      <w:r w:rsidRPr="00155B02">
        <w:rPr>
          <w:lang w:val="en-GB"/>
        </w:rPr>
        <w:commentReference w:id="362"/>
      </w:r>
      <w:r w:rsidRPr="00155B02">
        <w:rPr>
          <w:lang w:val="en-GB"/>
        </w:rPr>
        <w:t xml:space="preserve">. This can be done in order to compensate inaccuracies in the calculation. If the options </w:t>
      </w:r>
      <w:r w:rsidR="00007CB6" w:rsidRPr="00155B02">
        <w:rPr>
          <w:lang w:val="en-GB"/>
        </w:rPr>
        <w:t>„</w:t>
      </w:r>
      <w:r w:rsidRPr="00155B02">
        <w:rPr>
          <w:lang w:val="en-GB"/>
        </w:rPr>
        <w:t>Glue adjacent IT elements</w:t>
      </w:r>
      <w:r w:rsidR="00E6350C" w:rsidRPr="00155B02">
        <w:rPr>
          <w:lang w:val="en-GB"/>
        </w:rPr>
        <w:t>“</w:t>
      </w:r>
      <w:r w:rsidRPr="00155B02">
        <w:rPr>
          <w:lang w:val="en-GB"/>
        </w:rPr>
        <w:t xml:space="preserve"> and </w:t>
      </w:r>
      <w:r w:rsidR="00007CB6" w:rsidRPr="00155B02">
        <w:rPr>
          <w:lang w:val="en-GB"/>
        </w:rPr>
        <w:t>„</w:t>
      </w:r>
      <w:r w:rsidRPr="00155B02">
        <w:rPr>
          <w:lang w:val="en-GB"/>
        </w:rPr>
        <w:t>Glue empty IT elements</w:t>
      </w:r>
      <w:r w:rsidR="00E6350C" w:rsidRPr="00155B02">
        <w:rPr>
          <w:lang w:val="en-GB"/>
        </w:rPr>
        <w:t>“</w:t>
      </w:r>
      <w:r w:rsidRPr="00155B02">
        <w:rPr>
          <w:lang w:val="en-GB"/>
        </w:rPr>
        <w:t xml:space="preserve"> (see below) are deactivated, this value can be 0. Otherwise, it should be set to a value between 5 and 20.</w:t>
      </w:r>
    </w:p>
    <w:p w14:paraId="1EBF2AC1" w14:textId="77777777" w:rsidR="000959A2" w:rsidRPr="00155B02" w:rsidRDefault="000959A2">
      <w:pPr>
        <w:pStyle w:val="Aufzhlungszeichen1"/>
        <w:numPr>
          <w:ilvl w:val="0"/>
          <w:numId w:val="16"/>
        </w:numPr>
        <w:tabs>
          <w:tab w:val="clear" w:pos="360"/>
          <w:tab w:val="left" w:pos="964"/>
        </w:tabs>
        <w:rPr>
          <w:lang w:val="en-GB"/>
        </w:rPr>
        <w:pPrChange w:id="363" w:author="Moritz Lautenbach" w:date="2014-04-15T15:34:00Z">
          <w:pPr>
            <w:pStyle w:val="Aufzhlungszeichen1"/>
            <w:tabs>
              <w:tab w:val="clear" w:pos="360"/>
              <w:tab w:val="left" w:pos="964"/>
            </w:tabs>
            <w:ind w:left="964" w:hanging="482"/>
          </w:pPr>
        </w:pPrChange>
      </w:pPr>
      <w:ins w:id="364" w:author="Moritz Lautenbach" w:date="2014-04-15T15:34:00Z">
        <w:r w:rsidRPr="00155B02">
          <w:rPr>
            <w:lang w:val="en-GB"/>
          </w:rPr>
          <w:t xml:space="preserve"> </w:t>
        </w:r>
      </w:ins>
      <w:r w:rsidRPr="00155B02">
        <w:rPr>
          <w:lang w:val="en-GB"/>
        </w:rPr>
        <w:t>Calculate page breaks: specifies whether page breaks are to be calculated for the RTF document.</w:t>
      </w:r>
    </w:p>
    <w:p w14:paraId="26D800C3" w14:textId="1B1C57AD" w:rsidR="000959A2" w:rsidRPr="00155B02" w:rsidRDefault="000959A2">
      <w:pPr>
        <w:pStyle w:val="Aufzhlungszeichen1"/>
        <w:numPr>
          <w:ilvl w:val="0"/>
          <w:numId w:val="16"/>
        </w:numPr>
        <w:tabs>
          <w:tab w:val="clear" w:pos="360"/>
          <w:tab w:val="left" w:pos="964"/>
        </w:tabs>
        <w:rPr>
          <w:lang w:val="en-GB"/>
        </w:rPr>
        <w:pPrChange w:id="365" w:author="Moritz Lautenbach" w:date="2014-04-15T15:34:00Z">
          <w:pPr>
            <w:pStyle w:val="Aufzhlungszeichen1"/>
            <w:tabs>
              <w:tab w:val="clear" w:pos="360"/>
              <w:tab w:val="left" w:pos="964"/>
            </w:tabs>
            <w:ind w:left="964" w:hanging="482"/>
          </w:pPr>
        </w:pPrChange>
      </w:pPr>
      <w:ins w:id="366" w:author="Moritz Lautenbach" w:date="2014-04-15T15:34:00Z">
        <w:r w:rsidRPr="00155B02">
          <w:rPr>
            <w:lang w:val="en-GB"/>
          </w:rPr>
          <w:t xml:space="preserve"> </w:t>
        </w:r>
      </w:ins>
      <w:r w:rsidRPr="00155B02">
        <w:rPr>
          <w:lang w:val="en-GB"/>
        </w:rPr>
        <w:t>Glue adjacent events: specifies whether adjacent events in the Partiturzeile</w:t>
      </w:r>
      <w:r w:rsidRPr="00155B02">
        <w:rPr>
          <w:lang w:val="en-GB"/>
        </w:rPr>
        <w:commentReference w:id="367"/>
      </w:r>
      <w:r w:rsidRPr="00155B02">
        <w:rPr>
          <w:lang w:val="en-GB"/>
        </w:rPr>
        <w:t xml:space="preserve"> should be combined once the first one has reached the critical size. For MS Word 97 this option </w:t>
      </w:r>
      <w:r w:rsidRPr="00155B02">
        <w:rPr>
          <w:u w:val="single"/>
          <w:lang w:val="en-GB"/>
        </w:rPr>
        <w:t>has to</w:t>
      </w:r>
      <w:r w:rsidRPr="00155B02">
        <w:rPr>
          <w:lang w:val="en-GB"/>
        </w:rPr>
        <w:t xml:space="preserve"> be selected. For MS Word 2000 it has the small disadvantage that </w:t>
      </w:r>
      <w:r w:rsidRPr="00155B02">
        <w:rPr>
          <w:lang w:val="en-GB"/>
        </w:rPr>
        <w:commentReference w:id="368"/>
      </w:r>
      <w:r w:rsidRPr="00155B02">
        <w:rPr>
          <w:lang w:val="en-GB"/>
        </w:rPr>
        <w:t xml:space="preserve">Synchronverhältnisse may possibly shift a little bit. However, it also has the advantage that words that have been </w:t>
      </w:r>
      <w:r w:rsidR="00007CB6" w:rsidRPr="00155B02">
        <w:rPr>
          <w:lang w:val="en-GB"/>
        </w:rPr>
        <w:t>„</w:t>
      </w:r>
      <w:r w:rsidRPr="00155B02">
        <w:rPr>
          <w:lang w:val="en-GB"/>
        </w:rPr>
        <w:t>torn apart</w:t>
      </w:r>
      <w:r w:rsidR="00E6350C" w:rsidRPr="00155B02">
        <w:rPr>
          <w:lang w:val="en-GB"/>
        </w:rPr>
        <w:t>“</w:t>
      </w:r>
      <w:r w:rsidRPr="00155B02">
        <w:rPr>
          <w:lang w:val="en-GB"/>
        </w:rPr>
        <w:t xml:space="preserve"> due to synchronisation will be put back together. Do </w:t>
      </w:r>
      <w:r w:rsidRPr="00155B02">
        <w:rPr>
          <w:u w:val="single"/>
          <w:lang w:val="en-GB"/>
        </w:rPr>
        <w:t>not</w:t>
      </w:r>
      <w:r w:rsidRPr="00155B02">
        <w:rPr>
          <w:lang w:val="en-GB"/>
        </w:rPr>
        <w:t xml:space="preserve"> use this option in MS Word 2000 if you are working with framing single elements.</w:t>
      </w:r>
    </w:p>
    <w:p w14:paraId="47A1F9BA" w14:textId="77777777" w:rsidR="000959A2" w:rsidRPr="00155B02" w:rsidRDefault="000959A2">
      <w:pPr>
        <w:pStyle w:val="Aufzhlungszeichen1"/>
        <w:numPr>
          <w:ilvl w:val="0"/>
          <w:numId w:val="16"/>
        </w:numPr>
        <w:tabs>
          <w:tab w:val="clear" w:pos="360"/>
          <w:tab w:val="left" w:pos="964"/>
        </w:tabs>
        <w:rPr>
          <w:lang w:val="en-GB"/>
        </w:rPr>
        <w:pPrChange w:id="369" w:author="Moritz Lautenbach" w:date="2014-04-15T15:34:00Z">
          <w:pPr>
            <w:pStyle w:val="Aufzhlungszeichen1"/>
            <w:tabs>
              <w:tab w:val="clear" w:pos="360"/>
              <w:tab w:val="left" w:pos="964"/>
            </w:tabs>
            <w:ind w:left="964" w:hanging="482"/>
          </w:pPr>
        </w:pPrChange>
      </w:pPr>
      <w:ins w:id="370" w:author="Moritz Lautenbach" w:date="2014-04-15T15:34:00Z">
        <w:r w:rsidRPr="00155B02">
          <w:rPr>
            <w:lang w:val="en-GB"/>
          </w:rPr>
          <w:t xml:space="preserve"> </w:t>
        </w:r>
      </w:ins>
      <w:r w:rsidRPr="00155B02">
        <w:rPr>
          <w:lang w:val="en-GB"/>
        </w:rPr>
        <w:t>Glue empty events: specifies whether empty events in the Partiturzeile</w:t>
      </w:r>
      <w:r w:rsidRPr="00155B02">
        <w:rPr>
          <w:lang w:val="en-GB"/>
        </w:rPr>
        <w:commentReference w:id="371"/>
      </w:r>
      <w:r w:rsidRPr="00155B02">
        <w:rPr>
          <w:lang w:val="en-GB"/>
        </w:rPr>
        <w:t xml:space="preserve"> should be combined with the preceding element. Do </w:t>
      </w:r>
      <w:r w:rsidRPr="00155B02">
        <w:rPr>
          <w:u w:val="single"/>
          <w:lang w:val="en-GB"/>
        </w:rPr>
        <w:t xml:space="preserve">not </w:t>
      </w:r>
      <w:r w:rsidRPr="00155B02">
        <w:rPr>
          <w:lang w:val="en-GB"/>
        </w:rPr>
        <w:t>use this option if you are working with framing or underlining single elements in colour.</w:t>
      </w:r>
    </w:p>
    <w:p w14:paraId="2BF639F3" w14:textId="533CE6BC" w:rsidR="000959A2" w:rsidRPr="00155B02" w:rsidRDefault="000959A2">
      <w:pPr>
        <w:pStyle w:val="Aufzhlungszeichen1"/>
        <w:numPr>
          <w:ilvl w:val="0"/>
          <w:numId w:val="16"/>
        </w:numPr>
        <w:tabs>
          <w:tab w:val="clear" w:pos="360"/>
          <w:tab w:val="left" w:pos="964"/>
        </w:tabs>
        <w:rPr>
          <w:lang w:val="en-GB"/>
        </w:rPr>
        <w:pPrChange w:id="372" w:author="Moritz Lautenbach" w:date="2014-04-15T15:34:00Z">
          <w:pPr>
            <w:pStyle w:val="Aufzhlungszeichen1"/>
            <w:tabs>
              <w:tab w:val="clear" w:pos="360"/>
              <w:tab w:val="left" w:pos="964"/>
            </w:tabs>
            <w:ind w:left="964" w:hanging="482"/>
          </w:pPr>
        </w:pPrChange>
      </w:pPr>
      <w:ins w:id="373" w:author="Moritz Lautenbach" w:date="2014-04-15T15:34:00Z">
        <w:r w:rsidRPr="00155B02">
          <w:rPr>
            <w:lang w:val="en-GB"/>
          </w:rPr>
          <w:t xml:space="preserve"> </w:t>
        </w:r>
      </w:ins>
      <w:r w:rsidRPr="00155B02">
        <w:rPr>
          <w:lang w:val="en-GB"/>
        </w:rPr>
        <w:t xml:space="preserve">Use CellFit parameter: specifies whether the </w:t>
      </w:r>
      <w:r w:rsidR="00007CB6" w:rsidRPr="00155B02">
        <w:rPr>
          <w:lang w:val="en-GB"/>
        </w:rPr>
        <w:t>„</w:t>
      </w:r>
      <w:r w:rsidRPr="00155B02">
        <w:rPr>
          <w:lang w:val="en-GB"/>
        </w:rPr>
        <w:t>CellFit</w:t>
      </w:r>
      <w:r w:rsidR="00E6350C" w:rsidRPr="00155B02">
        <w:rPr>
          <w:lang w:val="en-GB"/>
        </w:rPr>
        <w:t>“</w:t>
      </w:r>
      <w:r w:rsidRPr="00155B02">
        <w:rPr>
          <w:lang w:val="en-GB"/>
        </w:rPr>
        <w:t xml:space="preserve"> parameter is used. The activation of this option helps to prevent mistakes, which can occur when reading output RTF files in MS Word 2002 (= Word XP).</w:t>
      </w:r>
    </w:p>
    <w:p w14:paraId="2019EFE7" w14:textId="77777777" w:rsidR="000959A2" w:rsidRPr="00155B02" w:rsidRDefault="000959A2">
      <w:pPr>
        <w:pStyle w:val="Standard-BlockCharCharChar"/>
        <w:rPr>
          <w:lang w:val="en-GB"/>
        </w:rPr>
      </w:pPr>
    </w:p>
    <w:p w14:paraId="1E15357B"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732D5944">
          <v:shape id="_x0000_i1243" type="#_x0000_t75" style="width:318pt;height:253.5pt" filled="t">
            <v:fill color2="black"/>
            <v:imagedata r:id="rId151" o:title=""/>
          </v:shape>
        </w:pict>
      </w:r>
    </w:p>
    <w:p w14:paraId="675E003E" w14:textId="7DFCAC09"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HTML</w:t>
      </w:r>
      <w:r w:rsidR="00E6350C" w:rsidRPr="00155B02">
        <w:rPr>
          <w:lang w:val="en-GB"/>
        </w:rPr>
        <w:t>“</w:t>
      </w:r>
      <w:r w:rsidRPr="00155B02">
        <w:rPr>
          <w:lang w:val="en-GB"/>
        </w:rPr>
        <w:t>, you can specify parameters which are specially used for HTML output.</w:t>
      </w:r>
    </w:p>
    <w:p w14:paraId="1C3C47CE" w14:textId="77777777" w:rsidR="000959A2" w:rsidRPr="00155B02" w:rsidRDefault="000959A2">
      <w:pPr>
        <w:pStyle w:val="Aufzhlungszeichen1"/>
        <w:numPr>
          <w:ilvl w:val="0"/>
          <w:numId w:val="17"/>
        </w:numPr>
        <w:tabs>
          <w:tab w:val="clear" w:pos="360"/>
          <w:tab w:val="left" w:pos="964"/>
        </w:tabs>
        <w:rPr>
          <w:lang w:val="en-GB"/>
        </w:rPr>
        <w:pPrChange w:id="374" w:author="Moritz Lautenbach" w:date="2014-04-15T15:42:00Z">
          <w:pPr>
            <w:pStyle w:val="Aufzhlungszeichen1"/>
            <w:tabs>
              <w:tab w:val="clear" w:pos="360"/>
              <w:tab w:val="left" w:pos="964"/>
            </w:tabs>
            <w:ind w:left="964" w:hanging="482"/>
          </w:pPr>
        </w:pPrChange>
      </w:pPr>
      <w:ins w:id="375" w:author="Moritz Lautenbach" w:date="2014-04-15T15:42:00Z">
        <w:r w:rsidRPr="00155B02">
          <w:rPr>
            <w:lang w:val="en-GB"/>
          </w:rPr>
          <w:t xml:space="preserve"> </w:t>
        </w:r>
      </w:ins>
      <w:r w:rsidRPr="00155B02">
        <w:rPr>
          <w:lang w:val="en-GB"/>
        </w:rPr>
        <w:t>Make links: specifies whether links that have been made in the transcription should be implemented as hyperlinks in HTML.</w:t>
      </w:r>
    </w:p>
    <w:p w14:paraId="4F9B7849" w14:textId="77777777" w:rsidR="000959A2" w:rsidRPr="00155B02" w:rsidRDefault="000959A2">
      <w:pPr>
        <w:pStyle w:val="Aufzhlungszeichen1"/>
        <w:numPr>
          <w:ilvl w:val="0"/>
          <w:numId w:val="17"/>
        </w:numPr>
        <w:tabs>
          <w:tab w:val="clear" w:pos="360"/>
          <w:tab w:val="left" w:pos="964"/>
        </w:tabs>
        <w:rPr>
          <w:lang w:val="en-GB"/>
        </w:rPr>
        <w:pPrChange w:id="376" w:author="Moritz Lautenbach" w:date="2014-04-15T15:42:00Z">
          <w:pPr>
            <w:pStyle w:val="Aufzhlungszeichen1"/>
            <w:tabs>
              <w:tab w:val="clear" w:pos="360"/>
              <w:tab w:val="left" w:pos="964"/>
            </w:tabs>
            <w:ind w:left="964" w:hanging="482"/>
          </w:pPr>
        </w:pPrChange>
      </w:pPr>
      <w:ins w:id="377" w:author="Moritz Lautenbach" w:date="2014-04-15T15:42:00Z">
        <w:r w:rsidRPr="00155B02">
          <w:rPr>
            <w:lang w:val="en-GB"/>
          </w:rPr>
          <w:t xml:space="preserve"> </w:t>
        </w:r>
      </w:ins>
      <w:r w:rsidRPr="00155B02">
        <w:rPr>
          <w:lang w:val="en-GB"/>
        </w:rPr>
        <w:t>Make anchors: defines whether anchors should be assigned to the Partitur Area</w:t>
      </w:r>
      <w:r w:rsidRPr="00155B02">
        <w:rPr>
          <w:lang w:val="en-GB"/>
        </w:rPr>
        <w:commentReference w:id="378"/>
      </w:r>
      <w:ins w:id="379" w:author="Moritz Lautenbach" w:date="2014-04-15T15:43:00Z">
        <w:r w:rsidRPr="00155B02">
          <w:rPr>
            <w:lang w:val="en-GB"/>
          </w:rPr>
          <w:t xml:space="preserve"> – </w:t>
        </w:r>
      </w:ins>
      <w:del w:id="380" w:author="Moritz Lautenbach" w:date="2014-04-15T15:43:00Z">
        <w:r w:rsidRPr="00155B02" w:rsidDel="0050680D">
          <w:rPr>
            <w:lang w:val="en-GB"/>
          </w:rPr>
          <w:delText xml:space="preserve"> - </w:delText>
        </w:r>
      </w:del>
      <w:r w:rsidRPr="00155B02">
        <w:rPr>
          <w:lang w:val="en-GB"/>
        </w:rPr>
        <w:t xml:space="preserve">meaning links for outside reference. In order to work with the wordlist output (see below), this option </w:t>
      </w:r>
      <w:r w:rsidRPr="00155B02">
        <w:rPr>
          <w:u w:val="single"/>
          <w:lang w:val="en-GB"/>
        </w:rPr>
        <w:t>has to be</w:t>
      </w:r>
      <w:r w:rsidRPr="00155B02">
        <w:rPr>
          <w:lang w:val="en-GB"/>
        </w:rPr>
        <w:t xml:space="preserve"> checked.</w:t>
      </w:r>
    </w:p>
    <w:p w14:paraId="1A62692E" w14:textId="77777777" w:rsidR="000959A2" w:rsidRPr="00155B02" w:rsidRDefault="000959A2">
      <w:pPr>
        <w:pStyle w:val="Aufzhlungszeichen1"/>
        <w:numPr>
          <w:ilvl w:val="0"/>
          <w:numId w:val="17"/>
        </w:numPr>
        <w:tabs>
          <w:tab w:val="clear" w:pos="360"/>
          <w:tab w:val="left" w:pos="964"/>
        </w:tabs>
        <w:rPr>
          <w:lang w:val="en-GB"/>
        </w:rPr>
        <w:pPrChange w:id="381" w:author="Moritz Lautenbach" w:date="2014-04-15T15:42:00Z">
          <w:pPr>
            <w:pStyle w:val="Aufzhlungszeichen1"/>
            <w:tabs>
              <w:tab w:val="clear" w:pos="360"/>
              <w:tab w:val="left" w:pos="964"/>
            </w:tabs>
            <w:ind w:left="964" w:hanging="482"/>
          </w:pPr>
        </w:pPrChange>
      </w:pPr>
      <w:ins w:id="382" w:author="Moritz Lautenbach" w:date="2014-04-15T15:42:00Z">
        <w:r w:rsidRPr="00155B02">
          <w:rPr>
            <w:lang w:val="en-GB"/>
          </w:rPr>
          <w:t xml:space="preserve"> </w:t>
        </w:r>
      </w:ins>
      <w:r w:rsidRPr="00155B02">
        <w:rPr>
          <w:lang w:val="en-GB"/>
        </w:rPr>
        <w:t>Use JavaScript: specifies whether JavaScript functions are used (to link the tier labels with the speaker table).</w:t>
      </w:r>
    </w:p>
    <w:p w14:paraId="4C69C953" w14:textId="77777777" w:rsidR="000959A2" w:rsidRPr="00155B02" w:rsidRDefault="000959A2">
      <w:pPr>
        <w:pStyle w:val="Aufzhlungszeichen1"/>
        <w:numPr>
          <w:ilvl w:val="0"/>
          <w:numId w:val="17"/>
        </w:numPr>
        <w:tabs>
          <w:tab w:val="clear" w:pos="360"/>
          <w:tab w:val="left" w:pos="964"/>
        </w:tabs>
        <w:rPr>
          <w:lang w:val="en-GB"/>
        </w:rPr>
        <w:pPrChange w:id="383" w:author="Moritz Lautenbach" w:date="2014-04-15T15:42:00Z">
          <w:pPr>
            <w:pStyle w:val="Aufzhlungszeichen1"/>
            <w:tabs>
              <w:tab w:val="clear" w:pos="360"/>
              <w:tab w:val="left" w:pos="964"/>
            </w:tabs>
            <w:ind w:left="964" w:hanging="482"/>
          </w:pPr>
        </w:pPrChange>
      </w:pPr>
      <w:ins w:id="384" w:author="Moritz Lautenbach" w:date="2014-04-15T15:42:00Z">
        <w:r w:rsidRPr="00155B02">
          <w:rPr>
            <w:lang w:val="en-GB"/>
          </w:rPr>
          <w:t xml:space="preserve"> </w:t>
        </w:r>
      </w:ins>
      <w:r w:rsidRPr="00155B02">
        <w:rPr>
          <w:lang w:val="en-GB"/>
        </w:rPr>
        <w:t>Don’t make line breaks: Checking this option creates an endless musical score, hence the musical score is not divided by line breaks.</w:t>
      </w:r>
    </w:p>
    <w:p w14:paraId="115D5729" w14:textId="77777777" w:rsidR="000959A2" w:rsidRPr="00155B02" w:rsidRDefault="000959A2">
      <w:pPr>
        <w:pStyle w:val="Aufzhlungszeichen1"/>
        <w:numPr>
          <w:ilvl w:val="0"/>
          <w:numId w:val="17"/>
        </w:numPr>
        <w:tabs>
          <w:tab w:val="clear" w:pos="360"/>
          <w:tab w:val="left" w:pos="964"/>
        </w:tabs>
        <w:rPr>
          <w:lang w:val="en-GB"/>
        </w:rPr>
        <w:pPrChange w:id="385" w:author="Moritz Lautenbach" w:date="2014-04-15T15:42:00Z">
          <w:pPr>
            <w:pStyle w:val="Aufzhlungszeichen1"/>
            <w:tabs>
              <w:tab w:val="clear" w:pos="360"/>
              <w:tab w:val="left" w:pos="964"/>
            </w:tabs>
            <w:ind w:left="964" w:hanging="482"/>
          </w:pPr>
        </w:pPrChange>
      </w:pPr>
      <w:ins w:id="386" w:author="Moritz Lautenbach" w:date="2014-04-15T15:42:00Z">
        <w:r w:rsidRPr="00155B02">
          <w:rPr>
            <w:lang w:val="en-GB"/>
          </w:rPr>
          <w:t xml:space="preserve"> </w:t>
        </w:r>
      </w:ins>
      <w:r w:rsidRPr="00155B02">
        <w:rPr>
          <w:lang w:val="en-GB"/>
        </w:rPr>
        <w:t>Pixel width: When this option is checked, the musical score is divided</w:t>
      </w:r>
      <w:r w:rsidRPr="00155B02">
        <w:rPr>
          <w:lang w:val="en-GB"/>
        </w:rPr>
        <w:commentReference w:id="387"/>
      </w:r>
      <w:r w:rsidRPr="00155B02">
        <w:rPr>
          <w:lang w:val="en-GB"/>
        </w:rPr>
        <w:t xml:space="preserve"> at the set width (in pixels). A value between 400 and 600 is suitable for most common monitors. In order to work with the word list output (see below), the musical score needs to be divided</w:t>
      </w:r>
      <w:r w:rsidRPr="00155B02">
        <w:rPr>
          <w:lang w:val="en-GB"/>
        </w:rPr>
        <w:commentReference w:id="388"/>
      </w:r>
      <w:r w:rsidRPr="00155B02">
        <w:rPr>
          <w:lang w:val="en-GB"/>
        </w:rPr>
        <w:t xml:space="preserve"> like this.</w:t>
      </w:r>
    </w:p>
    <w:p w14:paraId="34E62E63"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2DC6883B">
          <v:shape id="_x0000_i1244" type="#_x0000_t75" style="width:289.5pt;height:168pt" filled="t">
            <v:fill color2="black"/>
            <v:imagedata r:id="rId152" o:title=""/>
          </v:shape>
        </w:pict>
      </w:r>
    </w:p>
    <w:p w14:paraId="7D8E5CA9" w14:textId="77777777" w:rsidR="000959A2" w:rsidRPr="00155B02" w:rsidRDefault="000959A2">
      <w:pPr>
        <w:pStyle w:val="Standard-BlockCharCharChar"/>
        <w:rPr>
          <w:lang w:val="en-GB"/>
        </w:rPr>
      </w:pPr>
    </w:p>
    <w:p w14:paraId="5985B149" w14:textId="57E2379F" w:rsidR="000959A2" w:rsidRPr="00155B02" w:rsidRDefault="000959A2">
      <w:pPr>
        <w:pStyle w:val="Standard-BlockCharCharChar"/>
        <w:rPr>
          <w:lang w:val="en-GB"/>
        </w:rPr>
      </w:pPr>
      <w:r w:rsidRPr="00155B02">
        <w:rPr>
          <w:lang w:val="en-GB"/>
        </w:rPr>
        <w:t xml:space="preserve">In the tab </w:t>
      </w:r>
      <w:r w:rsidR="00007CB6" w:rsidRPr="00155B02">
        <w:rPr>
          <w:lang w:val="en-GB"/>
        </w:rPr>
        <w:t>„</w:t>
      </w:r>
      <w:r w:rsidRPr="00155B02">
        <w:rPr>
          <w:lang w:val="en-GB"/>
        </w:rPr>
        <w:t>SVG</w:t>
      </w:r>
      <w:r w:rsidR="00E6350C" w:rsidRPr="00155B02">
        <w:rPr>
          <w:lang w:val="en-GB"/>
        </w:rPr>
        <w:t>“</w:t>
      </w:r>
      <w:r w:rsidRPr="00155B02">
        <w:rPr>
          <w:lang w:val="en-GB"/>
        </w:rPr>
        <w:t xml:space="preserve"> you can specify parameters which are specially used for SVG output.:</w:t>
      </w:r>
    </w:p>
    <w:p w14:paraId="78EF1AF4" w14:textId="77777777" w:rsidR="000959A2" w:rsidRPr="00155B02" w:rsidRDefault="000959A2">
      <w:pPr>
        <w:pStyle w:val="Aufzhlungszeichen1"/>
        <w:tabs>
          <w:tab w:val="clear" w:pos="360"/>
          <w:tab w:val="left" w:pos="964"/>
        </w:tabs>
        <w:ind w:left="964" w:hanging="482"/>
        <w:rPr>
          <w:lang w:val="en-GB"/>
        </w:rPr>
      </w:pPr>
      <w:r w:rsidRPr="00155B02">
        <w:rPr>
          <w:lang w:val="en-GB"/>
        </w:rPr>
        <w:t>Pixel width: defines the Umbruchbreite (???)</w:t>
      </w:r>
      <w:r w:rsidRPr="00155B02">
        <w:rPr>
          <w:lang w:val="en-GB"/>
        </w:rPr>
        <w:commentReference w:id="389"/>
      </w:r>
      <w:r w:rsidRPr="00155B02">
        <w:rPr>
          <w:lang w:val="en-GB"/>
        </w:rPr>
        <w:t>of the musical score This means it specifies the the width of specific Partitur Areas</w:t>
      </w:r>
      <w:r w:rsidRPr="00155B02">
        <w:rPr>
          <w:lang w:val="en-GB"/>
        </w:rPr>
        <w:commentReference w:id="390"/>
      </w:r>
      <w:r w:rsidRPr="00155B02">
        <w:rPr>
          <w:lang w:val="en-GB"/>
        </w:rPr>
        <w:t>) in pixels.</w:t>
      </w:r>
    </w:p>
    <w:p w14:paraId="07E9EFE4" w14:textId="77777777" w:rsidR="000959A2" w:rsidRPr="00155B02" w:rsidRDefault="000959A2">
      <w:pPr>
        <w:pStyle w:val="Aufzhlungszeichen1"/>
        <w:tabs>
          <w:tab w:val="clear" w:pos="360"/>
          <w:tab w:val="left" w:pos="964"/>
        </w:tabs>
        <w:ind w:left="964" w:hanging="482"/>
        <w:rPr>
          <w:lang w:val="en-GB"/>
        </w:rPr>
      </w:pPr>
      <w:r w:rsidRPr="00155B02">
        <w:rPr>
          <w:lang w:val="en-GB"/>
        </w:rPr>
        <w:t>Scale factor: specifies the scale factor (in percent). This value increases or decreases the musical score in the output.</w:t>
      </w:r>
    </w:p>
    <w:p w14:paraId="62219A4C" w14:textId="77777777" w:rsidR="000959A2" w:rsidRPr="00155B02" w:rsidRDefault="000959A2" w:rsidP="00F73227">
      <w:pPr>
        <w:pStyle w:val="berschrift2"/>
        <w:numPr>
          <w:ilvl w:val="1"/>
          <w:numId w:val="90"/>
        </w:numPr>
        <w:rPr>
          <w:lang w:val="en-GB"/>
        </w:rPr>
      </w:pPr>
      <w:bookmarkStart w:id="391" w:name="_Toc403472715"/>
      <w:bookmarkEnd w:id="220"/>
      <w:bookmarkEnd w:id="232"/>
      <w:bookmarkEnd w:id="235"/>
      <w:bookmarkEnd w:id="238"/>
      <w:bookmarkEnd w:id="254"/>
      <w:bookmarkEnd w:id="269"/>
      <w:bookmarkEnd w:id="275"/>
      <w:bookmarkEnd w:id="278"/>
      <w:bookmarkEnd w:id="285"/>
      <w:commentRangeStart w:id="392"/>
      <w:r w:rsidRPr="00155B02">
        <w:rPr>
          <w:lang w:val="en-GB"/>
        </w:rPr>
        <w:t>View</w:t>
      </w:r>
      <w:commentRangeEnd w:id="392"/>
      <w:r w:rsidRPr="00155B02">
        <w:rPr>
          <w:rStyle w:val="Kommentarzeichen"/>
          <w:b w:val="0"/>
          <w:bCs w:val="0"/>
          <w:iCs w:val="0"/>
          <w:lang w:val="en-GB"/>
        </w:rPr>
        <w:commentReference w:id="392"/>
      </w:r>
      <w:r w:rsidRPr="00155B02">
        <w:rPr>
          <w:lang w:val="en-GB"/>
        </w:rPr>
        <w:t xml:space="preserve"> Menu</w:t>
      </w:r>
      <w:bookmarkEnd w:id="391"/>
    </w:p>
    <w:tbl>
      <w:tblPr>
        <w:tblW w:w="9425" w:type="dxa"/>
        <w:tblLayout w:type="fixed"/>
        <w:tblCellMar>
          <w:left w:w="70" w:type="dxa"/>
          <w:right w:w="70" w:type="dxa"/>
        </w:tblCellMar>
        <w:tblLook w:val="0000" w:firstRow="0" w:lastRow="0" w:firstColumn="0" w:lastColumn="0" w:noHBand="0" w:noVBand="0"/>
      </w:tblPr>
      <w:tblGrid>
        <w:gridCol w:w="4605"/>
        <w:gridCol w:w="4820"/>
      </w:tblGrid>
      <w:tr w:rsidR="000959A2" w:rsidRPr="00155B02" w14:paraId="02050D45" w14:textId="77777777" w:rsidTr="00A62A8E">
        <w:tc>
          <w:tcPr>
            <w:tcW w:w="4605" w:type="dxa"/>
            <w:shd w:val="clear" w:color="auto" w:fill="auto"/>
          </w:tcPr>
          <w:p w14:paraId="5218C662"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34650318">
                <v:shape id="_x0000_i1093" type="#_x0000_t75" style="width:186pt;height:249pt" filled="t">
                  <v:fill color2="black"/>
                  <v:imagedata r:id="rId153" o:title=""/>
                </v:shape>
              </w:pict>
            </w:r>
          </w:p>
        </w:tc>
        <w:tc>
          <w:tcPr>
            <w:tcW w:w="4820" w:type="dxa"/>
            <w:shd w:val="clear" w:color="auto" w:fill="auto"/>
          </w:tcPr>
          <w:p w14:paraId="1B7F6E14" w14:textId="77777777" w:rsidR="000959A2" w:rsidRPr="00155B02" w:rsidRDefault="000959A2">
            <w:pPr>
              <w:ind w:left="482"/>
              <w:rPr>
                <w:rFonts w:ascii="Times New Roman" w:hAnsi="Times New Roman" w:cs="Times New Roman"/>
                <w:lang w:val="en-GB"/>
              </w:rPr>
            </w:pPr>
          </w:p>
          <w:p w14:paraId="02AEABE4" w14:textId="77777777" w:rsidR="000959A2" w:rsidRPr="00155B02" w:rsidRDefault="000959A2">
            <w:pPr>
              <w:pStyle w:val="Zwischenberschrift"/>
              <w:ind w:left="482"/>
              <w:rPr>
                <w:lang w:val="en-GB"/>
              </w:rPr>
            </w:pPr>
          </w:p>
        </w:tc>
      </w:tr>
    </w:tbl>
    <w:p w14:paraId="16DAAF77" w14:textId="77777777" w:rsidR="000959A2" w:rsidRPr="00155B02" w:rsidRDefault="000959A2">
      <w:pPr>
        <w:pStyle w:val="Standard-BlockCharCharChar"/>
        <w:rPr>
          <w:lang w:val="en-GB"/>
        </w:rPr>
      </w:pPr>
    </w:p>
    <w:p w14:paraId="5E8A36D3" w14:textId="77777777" w:rsidR="000959A2" w:rsidRPr="00155B02" w:rsidRDefault="000959A2" w:rsidP="00A62A8E">
      <w:pPr>
        <w:pStyle w:val="berschrift3"/>
        <w:rPr>
          <w:rFonts w:cs="Times New Roman"/>
          <w:lang w:val="en-GB"/>
        </w:rPr>
      </w:pPr>
      <w:bookmarkStart w:id="393" w:name="_View_%3E_Show_panels%20%3E%20Keyboard"/>
      <w:bookmarkStart w:id="394" w:name="_Toc403472716"/>
      <w:bookmarkStart w:id="395" w:name="_Ref108438026"/>
      <w:bookmarkStart w:id="396" w:name="_Ref108438010"/>
      <w:bookmarkStart w:id="397" w:name="_Toc69129986"/>
      <w:bookmarkStart w:id="398" w:name="_Toc69129845"/>
      <w:bookmarkStart w:id="399" w:name="_Toc55213856"/>
      <w:bookmarkEnd w:id="393"/>
      <w:r w:rsidRPr="00155B02">
        <w:rPr>
          <w:rFonts w:cs="Times New Roman"/>
          <w:lang w:val="en-GB"/>
        </w:rPr>
        <w:t>View &gt; Keyboard</w:t>
      </w:r>
      <w:bookmarkEnd w:id="394"/>
      <w:r w:rsidRPr="00155B02">
        <w:rPr>
          <w:rFonts w:cs="Times New Roman"/>
          <w:lang w:val="en-GB"/>
        </w:rPr>
        <w:t xml:space="preserve"> </w:t>
      </w:r>
      <w:bookmarkEnd w:id="395"/>
      <w:bookmarkEnd w:id="396"/>
      <w:bookmarkEnd w:id="397"/>
      <w:bookmarkEnd w:id="398"/>
      <w:bookmarkEnd w:id="399"/>
    </w:p>
    <w:p w14:paraId="7766239F" w14:textId="5DCE0D6F" w:rsidR="000959A2" w:rsidRPr="00155B02" w:rsidRDefault="000959A2">
      <w:pPr>
        <w:pStyle w:val="Standard-BlockCharCharChar"/>
        <w:rPr>
          <w:lang w:val="en-GB"/>
        </w:rPr>
      </w:pPr>
      <w:r w:rsidRPr="00155B02">
        <w:rPr>
          <w:lang w:val="en-GB"/>
        </w:rPr>
        <w:t xml:space="preserve">Defines, whether the keyboard is shown or hidden (virtual keyboard, see also section III </w:t>
      </w:r>
      <w:r w:rsidR="00007CB6" w:rsidRPr="00155B02">
        <w:rPr>
          <w:lang w:val="en-GB"/>
        </w:rPr>
        <w:t>„</w:t>
      </w:r>
      <w:r w:rsidRPr="00155B02">
        <w:rPr>
          <w:lang w:val="en-GB"/>
        </w:rPr>
        <w:t>Panels</w:t>
      </w:r>
      <w:r w:rsidR="00E6350C" w:rsidRPr="00155B02">
        <w:rPr>
          <w:lang w:val="en-GB"/>
        </w:rPr>
        <w:t>“</w:t>
      </w:r>
      <w:r w:rsidRPr="00155B02">
        <w:rPr>
          <w:lang w:val="en-GB"/>
        </w:rPr>
        <w:t>)</w:t>
      </w:r>
      <w:del w:id="400" w:author="Moritz Lautenbach" w:date="2014-04-15T15:53:00Z">
        <w:r w:rsidRPr="00155B02" w:rsidDel="001F3616">
          <w:rPr>
            <w:lang w:val="en-GB"/>
          </w:rPr>
          <w:delText xml:space="preserve"> </w:delText>
        </w:r>
      </w:del>
      <w:r w:rsidRPr="00155B02">
        <w:rPr>
          <w:lang w:val="en-GB"/>
        </w:rPr>
        <w:t>. The keyboard can also be hidden by using the x in the top right corner of the keyboard window.</w:t>
      </w:r>
    </w:p>
    <w:p w14:paraId="2F4C812D" w14:textId="77777777" w:rsidR="000959A2" w:rsidRPr="00155B02" w:rsidRDefault="000959A2" w:rsidP="00A62A8E">
      <w:pPr>
        <w:pStyle w:val="berschrift3"/>
        <w:rPr>
          <w:rFonts w:cs="Times New Roman"/>
          <w:lang w:val="en-GB"/>
        </w:rPr>
      </w:pPr>
      <w:bookmarkStart w:id="401" w:name="_View_%3E_Show_panels%20%3E%20%20Link%20"/>
      <w:bookmarkStart w:id="402" w:name="_Toc403472717"/>
      <w:bookmarkStart w:id="403" w:name="_Ref108438033"/>
      <w:bookmarkStart w:id="404" w:name="_Toc69129987"/>
      <w:bookmarkStart w:id="405" w:name="_Toc69129846"/>
      <w:bookmarkStart w:id="406" w:name="_Toc55213857"/>
      <w:bookmarkEnd w:id="401"/>
      <w:r w:rsidRPr="00155B02">
        <w:rPr>
          <w:rFonts w:cs="Times New Roman"/>
          <w:lang w:val="en-GB"/>
        </w:rPr>
        <w:t>View &gt;</w:t>
      </w:r>
      <w:del w:id="407" w:author="Moritz Lautenbach" w:date="2014-04-15T15:55:00Z">
        <w:r w:rsidRPr="00155B02" w:rsidDel="00AF219B">
          <w:rPr>
            <w:rFonts w:cs="Times New Roman"/>
            <w:lang w:val="en-GB"/>
          </w:rPr>
          <w:delText xml:space="preserve">  </w:delText>
        </w:r>
      </w:del>
      <w:ins w:id="408" w:author="Moritz Lautenbach" w:date="2014-04-15T15:55:00Z">
        <w:r w:rsidRPr="00155B02">
          <w:rPr>
            <w:rFonts w:cs="Times New Roman"/>
            <w:lang w:val="en-GB"/>
          </w:rPr>
          <w:t xml:space="preserve"> </w:t>
        </w:r>
      </w:ins>
      <w:r w:rsidRPr="00155B02">
        <w:rPr>
          <w:rFonts w:cs="Times New Roman"/>
          <w:lang w:val="en-GB"/>
        </w:rPr>
        <w:t>Link panel</w:t>
      </w:r>
      <w:bookmarkEnd w:id="402"/>
      <w:r w:rsidRPr="00155B02">
        <w:rPr>
          <w:rFonts w:cs="Times New Roman"/>
          <w:lang w:val="en-GB"/>
        </w:rPr>
        <w:t xml:space="preserve"> </w:t>
      </w:r>
      <w:bookmarkEnd w:id="403"/>
      <w:bookmarkEnd w:id="404"/>
      <w:bookmarkEnd w:id="405"/>
      <w:bookmarkEnd w:id="406"/>
    </w:p>
    <w:p w14:paraId="25046920" w14:textId="77777777" w:rsidR="000959A2" w:rsidRPr="00155B02" w:rsidRDefault="000959A2">
      <w:pPr>
        <w:pStyle w:val="Standard-BlockCharCharChar"/>
        <w:rPr>
          <w:spacing w:val="-4"/>
          <w:lang w:val="en-GB"/>
        </w:rPr>
      </w:pPr>
      <w:r w:rsidRPr="00155B02">
        <w:rPr>
          <w:spacing w:val="-4"/>
          <w:lang w:val="en-GB"/>
        </w:rPr>
        <w:t>Defines, whether the panel for creating links is shown or hidden (link tool). The link panel can also be hidden by using the x in the top right corner of the link panel window.</w:t>
      </w:r>
    </w:p>
    <w:p w14:paraId="3560672A" w14:textId="77777777" w:rsidR="000959A2" w:rsidRPr="00155B02" w:rsidRDefault="000959A2" w:rsidP="00A62A8E">
      <w:pPr>
        <w:pStyle w:val="berschrift3"/>
        <w:rPr>
          <w:rFonts w:cs="Times New Roman"/>
          <w:lang w:val="en-GB"/>
        </w:rPr>
      </w:pPr>
      <w:bookmarkStart w:id="409" w:name="_View_%3E_Show_panels%20%3E%20Audio%2FVi"/>
      <w:bookmarkStart w:id="410" w:name="_Toc403472718"/>
      <w:bookmarkStart w:id="411" w:name="_Ref108438042"/>
      <w:bookmarkStart w:id="412" w:name="_Toc69129989"/>
      <w:bookmarkStart w:id="413" w:name="_Toc69129848"/>
      <w:bookmarkStart w:id="414" w:name="_Toc69129988"/>
      <w:bookmarkStart w:id="415" w:name="_Toc69129847"/>
      <w:bookmarkStart w:id="416" w:name="_Toc55213858"/>
      <w:bookmarkEnd w:id="409"/>
      <w:r w:rsidRPr="00155B02">
        <w:rPr>
          <w:rFonts w:cs="Times New Roman"/>
          <w:lang w:val="en-GB"/>
        </w:rPr>
        <w:t>View &gt;</w:t>
      </w:r>
      <w:del w:id="417" w:author="Moritz Lautenbach" w:date="2014-04-15T15:55:00Z">
        <w:r w:rsidRPr="00155B02" w:rsidDel="00AF219B">
          <w:rPr>
            <w:rFonts w:cs="Times New Roman"/>
            <w:lang w:val="en-GB"/>
          </w:rPr>
          <w:delText xml:space="preserve">  </w:delText>
        </w:r>
      </w:del>
      <w:ins w:id="418" w:author="Moritz Lautenbach" w:date="2014-04-15T15:55:00Z">
        <w:r w:rsidRPr="00155B02">
          <w:rPr>
            <w:rFonts w:cs="Times New Roman"/>
            <w:lang w:val="en-GB"/>
          </w:rPr>
          <w:t xml:space="preserve"> </w:t>
        </w:r>
      </w:ins>
      <w:r w:rsidRPr="00155B02">
        <w:rPr>
          <w:rFonts w:cs="Times New Roman"/>
          <w:lang w:val="en-GB"/>
        </w:rPr>
        <w:t>Audio/Video panel</w:t>
      </w:r>
      <w:bookmarkEnd w:id="410"/>
      <w:r w:rsidRPr="00155B02">
        <w:rPr>
          <w:rFonts w:cs="Times New Roman"/>
          <w:lang w:val="en-GB"/>
        </w:rPr>
        <w:t xml:space="preserve"> </w:t>
      </w:r>
      <w:bookmarkEnd w:id="411"/>
      <w:bookmarkEnd w:id="412"/>
      <w:bookmarkEnd w:id="413"/>
    </w:p>
    <w:p w14:paraId="4E6294E4" w14:textId="53552718" w:rsidR="000959A2" w:rsidRPr="00155B02" w:rsidRDefault="000959A2">
      <w:pPr>
        <w:pStyle w:val="Standard-BlockCharCharChar"/>
        <w:rPr>
          <w:lang w:val="en-GB"/>
        </w:rPr>
      </w:pPr>
      <w:r w:rsidRPr="00155B02">
        <w:rPr>
          <w:lang w:val="en-GB"/>
        </w:rPr>
        <w:t>Defines, whether the panel for playing audio and video files is shown or hidden</w:t>
      </w:r>
      <w:del w:id="419" w:author="Moritz Lautenbach" w:date="2014-04-15T15:54:00Z">
        <w:r w:rsidRPr="00155B02" w:rsidDel="00AF219B">
          <w:rPr>
            <w:lang w:val="en-GB"/>
          </w:rPr>
          <w:delText>.</w:delText>
        </w:r>
      </w:del>
      <w:r w:rsidRPr="00155B02">
        <w:rPr>
          <w:lang w:val="en-GB"/>
        </w:rPr>
        <w:t xml:space="preserve"> (audio/video tool, see also section </w:t>
      </w:r>
      <w:commentRangeStart w:id="420"/>
      <w:r w:rsidRPr="00155B02">
        <w:rPr>
          <w:lang w:val="en-GB"/>
        </w:rPr>
        <w:t xml:space="preserve">VI. </w:t>
      </w:r>
      <w:commentRangeEnd w:id="420"/>
      <w:r w:rsidRPr="00155B02">
        <w:rPr>
          <w:rStyle w:val="Kommentarzeichen"/>
          <w:lang w:val="en-GB"/>
        </w:rPr>
        <w:commentReference w:id="420"/>
      </w:r>
      <w:r w:rsidR="00007CB6" w:rsidRPr="00155B02">
        <w:rPr>
          <w:lang w:val="en-GB"/>
        </w:rPr>
        <w:t>„</w:t>
      </w:r>
      <w:r w:rsidRPr="00155B02">
        <w:rPr>
          <w:lang w:val="en-GB"/>
        </w:rPr>
        <w:t>Panels</w:t>
      </w:r>
      <w:r w:rsidR="00E6350C" w:rsidRPr="00155B02">
        <w:rPr>
          <w:lang w:val="en-GB"/>
        </w:rPr>
        <w:t>“</w:t>
      </w:r>
      <w:r w:rsidRPr="00155B02">
        <w:rPr>
          <w:lang w:val="en-GB"/>
        </w:rPr>
        <w:t>)</w:t>
      </w:r>
      <w:ins w:id="421" w:author="Moritz Lautenbach" w:date="2014-04-15T15:55:00Z">
        <w:r w:rsidRPr="00155B02">
          <w:rPr>
            <w:lang w:val="en-GB"/>
          </w:rPr>
          <w:t>.</w:t>
        </w:r>
      </w:ins>
      <w:del w:id="422" w:author="Moritz Lautenbach" w:date="2014-04-15T15:55:00Z">
        <w:r w:rsidRPr="00155B02" w:rsidDel="00AF219B">
          <w:rPr>
            <w:lang w:val="en-GB"/>
          </w:rPr>
          <w:delText xml:space="preserve">  </w:delText>
        </w:r>
      </w:del>
      <w:ins w:id="423" w:author="Moritz Lautenbach" w:date="2014-04-15T15:55:00Z">
        <w:r w:rsidRPr="00155B02">
          <w:rPr>
            <w:lang w:val="en-GB"/>
          </w:rPr>
          <w:t xml:space="preserve"> </w:t>
        </w:r>
      </w:ins>
      <w:r w:rsidRPr="00155B02">
        <w:rPr>
          <w:lang w:val="en-GB"/>
        </w:rPr>
        <w:t>The audio/video panel can also be hidden by using the x in the top right corner of the panel window.</w:t>
      </w:r>
    </w:p>
    <w:p w14:paraId="36DB9E82" w14:textId="77777777" w:rsidR="000959A2" w:rsidRPr="00155B02" w:rsidRDefault="000959A2" w:rsidP="00A62A8E">
      <w:pPr>
        <w:pStyle w:val="berschrift3"/>
        <w:rPr>
          <w:rFonts w:cs="Times New Roman"/>
          <w:lang w:val="en-GB"/>
        </w:rPr>
      </w:pPr>
      <w:bookmarkStart w:id="424" w:name="_View_%3E_Show_panels%20%3E%20Praat%20pa"/>
      <w:bookmarkStart w:id="425" w:name="_Toc403472719"/>
      <w:bookmarkStart w:id="426" w:name="_Ref108438052"/>
      <w:bookmarkEnd w:id="424"/>
      <w:r w:rsidRPr="00155B02">
        <w:rPr>
          <w:rFonts w:cs="Times New Roman"/>
          <w:lang w:val="en-GB"/>
        </w:rPr>
        <w:t>View &gt;</w:t>
      </w:r>
      <w:del w:id="427" w:author="Moritz Lautenbach" w:date="2014-04-15T15:55:00Z">
        <w:r w:rsidRPr="00155B02" w:rsidDel="00AF219B">
          <w:rPr>
            <w:rFonts w:cs="Times New Roman"/>
            <w:lang w:val="en-GB"/>
          </w:rPr>
          <w:delText xml:space="preserve">  </w:delText>
        </w:r>
      </w:del>
      <w:ins w:id="428" w:author="Moritz Lautenbach" w:date="2014-04-15T15:55:00Z">
        <w:r w:rsidRPr="00155B02">
          <w:rPr>
            <w:rFonts w:cs="Times New Roman"/>
            <w:lang w:val="en-GB"/>
          </w:rPr>
          <w:t xml:space="preserve"> </w:t>
        </w:r>
      </w:ins>
      <w:r w:rsidRPr="00155B02">
        <w:rPr>
          <w:rFonts w:cs="Times New Roman"/>
          <w:lang w:val="en-GB"/>
        </w:rPr>
        <w:t>Praat panel</w:t>
      </w:r>
      <w:bookmarkEnd w:id="425"/>
      <w:r w:rsidRPr="00155B02">
        <w:rPr>
          <w:rFonts w:cs="Times New Roman"/>
          <w:lang w:val="en-GB"/>
        </w:rPr>
        <w:t xml:space="preserve"> </w:t>
      </w:r>
      <w:bookmarkEnd w:id="426"/>
    </w:p>
    <w:p w14:paraId="225CA111" w14:textId="4837EB65" w:rsidR="000959A2" w:rsidRPr="00155B02" w:rsidRDefault="000959A2">
      <w:pPr>
        <w:pStyle w:val="Standard-BlockCharCharChar"/>
        <w:rPr>
          <w:lang w:val="en-GB"/>
        </w:rPr>
      </w:pPr>
      <w:r w:rsidRPr="00155B02">
        <w:rPr>
          <w:lang w:val="en-GB"/>
        </w:rPr>
        <w:t>Defines, whether the panel for communication with Praat</w:t>
      </w:r>
      <w:del w:id="429" w:author="Moritz Lautenbach" w:date="2014-04-15T15:55:00Z">
        <w:r w:rsidRPr="00155B02" w:rsidDel="00AF219B">
          <w:rPr>
            <w:lang w:val="en-GB"/>
          </w:rPr>
          <w:delText xml:space="preserve">  </w:delText>
        </w:r>
      </w:del>
      <w:ins w:id="430" w:author="Moritz Lautenbach" w:date="2014-04-15T15:55:00Z">
        <w:r w:rsidRPr="00155B02">
          <w:rPr>
            <w:lang w:val="en-GB"/>
          </w:rPr>
          <w:t xml:space="preserve"> </w:t>
        </w:r>
      </w:ins>
      <w:r w:rsidRPr="00155B02">
        <w:rPr>
          <w:lang w:val="en-GB"/>
        </w:rPr>
        <w:t xml:space="preserve">is shown or hidden (Praat tool, see </w:t>
      </w:r>
      <w:r w:rsidRPr="00155B02">
        <w:rPr>
          <w:lang w:val="en-GB"/>
        </w:rPr>
        <w:lastRenderedPageBreak/>
        <w:t xml:space="preserve">also section III </w:t>
      </w:r>
      <w:r w:rsidR="00007CB6" w:rsidRPr="00155B02">
        <w:rPr>
          <w:lang w:val="en-GB"/>
        </w:rPr>
        <w:t>„</w:t>
      </w:r>
      <w:r w:rsidRPr="00155B02">
        <w:rPr>
          <w:lang w:val="en-GB"/>
        </w:rPr>
        <w:t>Panels</w:t>
      </w:r>
      <w:r w:rsidR="00E6350C" w:rsidRPr="00155B02">
        <w:rPr>
          <w:lang w:val="en-GB"/>
        </w:rPr>
        <w:t>“</w:t>
      </w:r>
      <w:r w:rsidRPr="00155B02">
        <w:rPr>
          <w:lang w:val="en-GB"/>
        </w:rPr>
        <w:t>). The Praat panel is only available in windows. Therefore, this menu item should not appear when using other systems.</w:t>
      </w:r>
    </w:p>
    <w:p w14:paraId="33FC722A" w14:textId="77777777" w:rsidR="000959A2" w:rsidRPr="00155B02" w:rsidRDefault="000959A2" w:rsidP="00A62A8E">
      <w:pPr>
        <w:pStyle w:val="berschrift3"/>
        <w:rPr>
          <w:rFonts w:cs="Times New Roman"/>
          <w:lang w:val="en-GB"/>
        </w:rPr>
      </w:pPr>
      <w:bookmarkStart w:id="431" w:name="_Toc403472720"/>
      <w:r w:rsidRPr="00155B02">
        <w:rPr>
          <w:rFonts w:cs="Times New Roman"/>
          <w:lang w:val="en-GB"/>
        </w:rPr>
        <w:t>View &gt;</w:t>
      </w:r>
      <w:del w:id="432" w:author="Moritz Lautenbach" w:date="2014-04-15T15:55:00Z">
        <w:r w:rsidRPr="00155B02" w:rsidDel="00AF219B">
          <w:rPr>
            <w:rFonts w:cs="Times New Roman"/>
            <w:lang w:val="en-GB"/>
          </w:rPr>
          <w:delText xml:space="preserve">  </w:delText>
        </w:r>
      </w:del>
      <w:ins w:id="433" w:author="Moritz Lautenbach" w:date="2014-04-15T15:55:00Z">
        <w:r w:rsidRPr="00155B02">
          <w:rPr>
            <w:rFonts w:cs="Times New Roman"/>
            <w:lang w:val="en-GB"/>
          </w:rPr>
          <w:t xml:space="preserve"> </w:t>
        </w:r>
      </w:ins>
      <w:r w:rsidRPr="00155B02">
        <w:rPr>
          <w:rFonts w:cs="Times New Roman"/>
          <w:lang w:val="en-GB"/>
        </w:rPr>
        <w:t>Annotation panel</w:t>
      </w:r>
      <w:bookmarkEnd w:id="431"/>
      <w:r w:rsidRPr="00155B02">
        <w:rPr>
          <w:rFonts w:cs="Times New Roman"/>
          <w:lang w:val="en-GB"/>
        </w:rPr>
        <w:t xml:space="preserve"> </w:t>
      </w:r>
    </w:p>
    <w:p w14:paraId="76B47492" w14:textId="77777777" w:rsidR="000959A2" w:rsidRPr="00155B02" w:rsidRDefault="000959A2">
      <w:pPr>
        <w:pStyle w:val="Standard-BlockCharCharChar"/>
        <w:rPr>
          <w:lang w:val="en-GB"/>
        </w:rPr>
      </w:pPr>
      <w:r w:rsidRPr="00155B02">
        <w:rPr>
          <w:lang w:val="en-GB"/>
        </w:rPr>
        <w:t xml:space="preserve">Specifies, whether the Annotation panel (see also section III) is shown or hidden. </w:t>
      </w:r>
    </w:p>
    <w:p w14:paraId="1A86EF36" w14:textId="77777777" w:rsidR="000959A2" w:rsidRPr="00155B02" w:rsidRDefault="000959A2" w:rsidP="00A62A8E">
      <w:pPr>
        <w:pStyle w:val="berschrift3"/>
        <w:rPr>
          <w:rFonts w:cs="Times New Roman"/>
          <w:lang w:val="en-GB"/>
        </w:rPr>
      </w:pPr>
      <w:bookmarkStart w:id="434" w:name="_View_%3E_Show_toolbar"/>
      <w:bookmarkStart w:id="435" w:name="_View_%3E_Show_panels%20%3E%20Segmentati"/>
      <w:bookmarkStart w:id="436" w:name="_Ref108438066"/>
      <w:bookmarkStart w:id="437" w:name="_Toc69129985"/>
      <w:bookmarkStart w:id="438" w:name="_Toc69129844"/>
      <w:bookmarkStart w:id="439" w:name="_Toc55213855"/>
      <w:bookmarkStart w:id="440" w:name="_Toc69129990"/>
      <w:bookmarkStart w:id="441" w:name="_Toc69129849"/>
      <w:bookmarkStart w:id="442" w:name="_Toc55213859"/>
      <w:bookmarkStart w:id="443" w:name="_Toc403472721"/>
      <w:bookmarkEnd w:id="414"/>
      <w:bookmarkEnd w:id="415"/>
      <w:bookmarkEnd w:id="416"/>
      <w:bookmarkEnd w:id="434"/>
      <w:bookmarkEnd w:id="435"/>
      <w:r w:rsidRPr="00155B02">
        <w:rPr>
          <w:rFonts w:cs="Times New Roman"/>
          <w:lang w:val="en-GB"/>
        </w:rPr>
        <w:t>View &gt;</w:t>
      </w:r>
      <w:del w:id="444" w:author="Moritz Lautenbach" w:date="2014-04-15T15:55:00Z">
        <w:r w:rsidRPr="00155B02" w:rsidDel="00AF219B">
          <w:rPr>
            <w:rFonts w:cs="Times New Roman"/>
            <w:lang w:val="en-GB"/>
          </w:rPr>
          <w:delText xml:space="preserve">  </w:delText>
        </w:r>
      </w:del>
      <w:ins w:id="445" w:author="Moritz Lautenbach" w:date="2014-04-15T15:55:00Z">
        <w:r w:rsidRPr="00155B02">
          <w:rPr>
            <w:rFonts w:cs="Times New Roman"/>
            <w:lang w:val="en-GB"/>
          </w:rPr>
          <w:t xml:space="preserve"> </w:t>
        </w:r>
      </w:ins>
      <w:r w:rsidRPr="00155B02">
        <w:rPr>
          <w:rFonts w:cs="Times New Roman"/>
          <w:lang w:val="en-GB"/>
        </w:rPr>
        <w:t>IPA panel</w:t>
      </w:r>
      <w:bookmarkEnd w:id="443"/>
      <w:r w:rsidRPr="00155B02">
        <w:rPr>
          <w:rFonts w:cs="Times New Roman"/>
          <w:lang w:val="en-GB"/>
        </w:rPr>
        <w:t xml:space="preserve"> </w:t>
      </w:r>
    </w:p>
    <w:p w14:paraId="4593A74F" w14:textId="77777777" w:rsidR="000959A2" w:rsidRPr="00155B02" w:rsidRDefault="000959A2">
      <w:pPr>
        <w:pStyle w:val="Standard-BlockCharCharChar"/>
        <w:rPr>
          <w:lang w:val="en-GB"/>
        </w:rPr>
      </w:pPr>
      <w:r w:rsidRPr="00155B02">
        <w:rPr>
          <w:lang w:val="en-GB"/>
        </w:rPr>
        <w:t>Specifies, whether the IPA</w:t>
      </w:r>
      <w:del w:id="446" w:author="Moritz Lautenbach" w:date="2014-04-15T15:55:00Z">
        <w:r w:rsidRPr="00155B02" w:rsidDel="00AF219B">
          <w:rPr>
            <w:lang w:val="en-GB"/>
          </w:rPr>
          <w:delText xml:space="preserve">  </w:delText>
        </w:r>
      </w:del>
      <w:ins w:id="447" w:author="Moritz Lautenbach" w:date="2014-04-15T15:55:00Z">
        <w:r w:rsidRPr="00155B02">
          <w:rPr>
            <w:lang w:val="en-GB"/>
          </w:rPr>
          <w:t xml:space="preserve"> </w:t>
        </w:r>
      </w:ins>
      <w:r w:rsidRPr="00155B02">
        <w:rPr>
          <w:lang w:val="en-GB"/>
        </w:rPr>
        <w:t xml:space="preserve">panel (see also section III) is shown or hidden. </w:t>
      </w:r>
    </w:p>
    <w:p w14:paraId="5A304645" w14:textId="77777777" w:rsidR="000959A2" w:rsidRPr="00155B02" w:rsidRDefault="000959A2" w:rsidP="00A62A8E">
      <w:pPr>
        <w:pStyle w:val="berschrift3"/>
        <w:rPr>
          <w:rFonts w:cs="Times New Roman"/>
          <w:lang w:val="en-GB"/>
        </w:rPr>
      </w:pPr>
      <w:bookmarkStart w:id="448" w:name="_Toc403472722"/>
      <w:r w:rsidRPr="00155B02">
        <w:rPr>
          <w:rFonts w:cs="Times New Roman"/>
          <w:lang w:val="en-GB"/>
        </w:rPr>
        <w:t>View &gt; Show toolbar</w:t>
      </w:r>
      <w:bookmarkEnd w:id="448"/>
      <w:r w:rsidRPr="00155B02">
        <w:rPr>
          <w:rFonts w:cs="Times New Roman"/>
          <w:lang w:val="en-GB"/>
        </w:rPr>
        <w:t xml:space="preserve"> </w:t>
      </w:r>
      <w:bookmarkEnd w:id="436"/>
    </w:p>
    <w:p w14:paraId="09049B03" w14:textId="77777777" w:rsidR="000959A2" w:rsidRPr="00155B02" w:rsidRDefault="000959A2">
      <w:pPr>
        <w:pStyle w:val="Standard-BlockCharCharChar"/>
        <w:rPr>
          <w:lang w:val="en-GB"/>
        </w:rPr>
      </w:pPr>
      <w:r w:rsidRPr="00155B02">
        <w:rPr>
          <w:lang w:val="en-GB"/>
        </w:rPr>
        <w:t>Defines, whether the toolbar is shown or hidden.</w:t>
      </w:r>
    </w:p>
    <w:p w14:paraId="049116B8" w14:textId="77777777" w:rsidR="000959A2" w:rsidRPr="00155B02" w:rsidRDefault="002B43A4">
      <w:pPr>
        <w:pStyle w:val="BildChar"/>
        <w:rPr>
          <w:rFonts w:ascii="Times New Roman" w:hAnsi="Times New Roman"/>
          <w:lang w:val="en-GB"/>
        </w:rPr>
      </w:pPr>
      <w:r>
        <w:rPr>
          <w:rFonts w:ascii="Times New Roman" w:hAnsi="Times New Roman"/>
          <w:lang w:val="en-GB"/>
        </w:rPr>
        <w:pict w14:anchorId="22348A62">
          <v:shape id="_x0000_i1246" type="#_x0000_t75" style="width:468pt;height:15pt" filled="t">
            <v:fill color2="black"/>
            <v:imagedata r:id="rId154" o:title=""/>
          </v:shape>
        </w:pict>
      </w:r>
    </w:p>
    <w:p w14:paraId="4D214B96" w14:textId="77777777" w:rsidR="000959A2" w:rsidRPr="00155B02" w:rsidRDefault="000959A2">
      <w:pPr>
        <w:pStyle w:val="BildChar"/>
        <w:rPr>
          <w:rFonts w:ascii="Times New Roman" w:hAnsi="Times New Roman"/>
          <w:lang w:val="en-GB"/>
        </w:rPr>
      </w:pPr>
    </w:p>
    <w:p w14:paraId="115DA2EB" w14:textId="77777777" w:rsidR="000959A2" w:rsidRPr="00155B02" w:rsidRDefault="000959A2" w:rsidP="00A62A8E">
      <w:pPr>
        <w:pStyle w:val="berschrift3"/>
        <w:rPr>
          <w:rFonts w:cs="Times New Roman"/>
          <w:lang w:val="en-GB"/>
        </w:rPr>
      </w:pPr>
      <w:bookmarkStart w:id="449" w:name="_View_%3E_Show_grid"/>
      <w:bookmarkStart w:id="450" w:name="_Toc403472723"/>
      <w:bookmarkStart w:id="451" w:name="_Ref108438073"/>
      <w:bookmarkEnd w:id="449"/>
      <w:r w:rsidRPr="00155B02">
        <w:rPr>
          <w:rFonts w:cs="Times New Roman"/>
          <w:lang w:val="en-GB"/>
        </w:rPr>
        <w:t>View &gt; Show large text field</w:t>
      </w:r>
      <w:bookmarkEnd w:id="450"/>
      <w:r w:rsidRPr="00155B02">
        <w:rPr>
          <w:rFonts w:cs="Times New Roman"/>
          <w:lang w:val="en-GB"/>
        </w:rPr>
        <w:t xml:space="preserve"> </w:t>
      </w:r>
    </w:p>
    <w:p w14:paraId="503FDAA6" w14:textId="77777777" w:rsidR="000959A2" w:rsidRPr="00155B02" w:rsidRDefault="000959A2">
      <w:pPr>
        <w:pStyle w:val="Standard-BlockCharCharChar"/>
        <w:rPr>
          <w:lang w:val="en-GB"/>
        </w:rPr>
      </w:pPr>
      <w:r w:rsidRPr="00155B02">
        <w:rPr>
          <w:lang w:val="en-GB"/>
        </w:rPr>
        <w:t>Specifies</w:t>
      </w:r>
      <w:ins w:id="452" w:author="Moritz Lautenbach" w:date="2014-04-15T15:57:00Z">
        <w:r w:rsidRPr="00155B02">
          <w:rPr>
            <w:lang w:val="en-GB"/>
          </w:rPr>
          <w:t>,</w:t>
        </w:r>
      </w:ins>
      <w:r w:rsidRPr="00155B02">
        <w:rPr>
          <w:lang w:val="en-GB"/>
        </w:rPr>
        <w:t xml:space="preserve"> whether the large text field (for entering and displaying transcription text) is shown or hidden.</w:t>
      </w:r>
    </w:p>
    <w:p w14:paraId="612BAE6F" w14:textId="77777777" w:rsidR="000959A2" w:rsidRPr="00155B02" w:rsidRDefault="000959A2" w:rsidP="00A62A8E">
      <w:pPr>
        <w:pStyle w:val="berschrift3"/>
        <w:keepNext/>
        <w:rPr>
          <w:rFonts w:cs="Times New Roman"/>
          <w:lang w:val="en-GB"/>
        </w:rPr>
      </w:pPr>
      <w:bookmarkStart w:id="453" w:name="_Toc403472724"/>
      <w:r w:rsidRPr="00155B02">
        <w:rPr>
          <w:rFonts w:cs="Times New Roman"/>
          <w:lang w:val="en-GB"/>
        </w:rPr>
        <w:t>View &gt; Show grid</w:t>
      </w:r>
      <w:bookmarkEnd w:id="437"/>
      <w:bookmarkEnd w:id="438"/>
      <w:bookmarkEnd w:id="439"/>
      <w:bookmarkEnd w:id="451"/>
      <w:bookmarkEnd w:id="453"/>
    </w:p>
    <w:p w14:paraId="63CFC6D7" w14:textId="77777777" w:rsidR="000959A2" w:rsidRPr="00155B02" w:rsidRDefault="000959A2">
      <w:pPr>
        <w:pStyle w:val="Standard-BlockCharCharChar"/>
        <w:keepNext/>
        <w:rPr>
          <w:lang w:val="en-GB"/>
        </w:rPr>
      </w:pPr>
      <w:r w:rsidRPr="00155B02">
        <w:rPr>
          <w:lang w:val="en-GB"/>
        </w:rPr>
        <w:t>Specifies</w:t>
      </w:r>
      <w:ins w:id="454" w:author="Moritz Lautenbach" w:date="2014-04-15T15:57:00Z">
        <w:r w:rsidRPr="00155B02">
          <w:rPr>
            <w:lang w:val="en-GB"/>
          </w:rPr>
          <w:t>,</w:t>
        </w:r>
      </w:ins>
      <w:r w:rsidRPr="00155B02">
        <w:rPr>
          <w:lang w:val="en-GB"/>
        </w:rPr>
        <w:t xml:space="preserve"> whether the grid on the musical score is shown or hidden. Using the grid makes it easier to navigate in the musical score and also makes the division of events more clear:</w:t>
      </w:r>
    </w:p>
    <w:p w14:paraId="2DB09BAD" w14:textId="77777777" w:rsidR="000959A2" w:rsidRPr="00155B02" w:rsidRDefault="002B43A4">
      <w:pPr>
        <w:pStyle w:val="BildChar"/>
        <w:rPr>
          <w:rFonts w:ascii="Times New Roman" w:hAnsi="Times New Roman"/>
          <w:lang w:val="en-GB"/>
        </w:rPr>
      </w:pPr>
      <w:r>
        <w:rPr>
          <w:rFonts w:ascii="Times New Roman" w:hAnsi="Times New Roman"/>
          <w:lang w:val="en-GB"/>
        </w:rPr>
        <w:pict w14:anchorId="54ADA333">
          <v:shape id="_x0000_i1247" type="#_x0000_t75" style="width:466.5pt;height:112.5pt" filled="t">
            <v:fill color2="black"/>
            <v:imagedata r:id="rId155" o:title=""/>
          </v:shape>
        </w:pict>
      </w:r>
    </w:p>
    <w:p w14:paraId="1D3BDAD5" w14:textId="3030662F" w:rsidR="000959A2" w:rsidRPr="00155B02" w:rsidRDefault="000959A2">
      <w:pPr>
        <w:pStyle w:val="Standard-BlockCharCharChar"/>
        <w:rPr>
          <w:lang w:val="en-GB"/>
        </w:rPr>
      </w:pPr>
      <w:r w:rsidRPr="00155B02">
        <w:rPr>
          <w:lang w:val="en-GB"/>
        </w:rPr>
        <w:t xml:space="preserve">Hidden grid lines hide the table-like structure of the user interface. This makes the user interface look more like a </w:t>
      </w:r>
      <w:r w:rsidR="00007CB6" w:rsidRPr="00155B02">
        <w:rPr>
          <w:lang w:val="en-GB"/>
        </w:rPr>
        <w:t>„</w:t>
      </w:r>
      <w:r w:rsidRPr="00155B02">
        <w:rPr>
          <w:lang w:val="en-GB"/>
        </w:rPr>
        <w:t>musical score</w:t>
      </w:r>
      <w:r w:rsidR="00E6350C" w:rsidRPr="00155B02">
        <w:rPr>
          <w:lang w:val="en-GB"/>
        </w:rPr>
        <w:t>“</w:t>
      </w:r>
      <w:r w:rsidRPr="00155B02">
        <w:rPr>
          <w:lang w:val="en-GB"/>
        </w:rPr>
        <w:t xml:space="preserve">, especially if the background colour of blank events is set to </w:t>
      </w:r>
      <w:r w:rsidR="00007CB6" w:rsidRPr="00155B02">
        <w:rPr>
          <w:lang w:val="en-GB"/>
        </w:rPr>
        <w:t>„</w:t>
      </w:r>
      <w:r w:rsidRPr="00155B02">
        <w:rPr>
          <w:lang w:val="en-GB"/>
        </w:rPr>
        <w:t>white</w:t>
      </w:r>
      <w:r w:rsidR="00E6350C" w:rsidRPr="00155B02">
        <w:rPr>
          <w:lang w:val="en-GB"/>
        </w:rPr>
        <w:t>“</w:t>
      </w:r>
      <w:r w:rsidRPr="00155B02">
        <w:rPr>
          <w:lang w:val="en-GB"/>
        </w:rPr>
        <w:t xml:space="preserve"> (see also </w:t>
      </w:r>
      <w:r w:rsidR="00007CB6" w:rsidRPr="00155B02">
        <w:rPr>
          <w:lang w:val="en-GB"/>
        </w:rPr>
        <w:t>„</w:t>
      </w:r>
      <w:r w:rsidRPr="00155B02">
        <w:rPr>
          <w:lang w:val="en-GB"/>
        </w:rPr>
        <w:t>Format Menu</w:t>
      </w:r>
      <w:r w:rsidR="00E6350C" w:rsidRPr="00155B02">
        <w:rPr>
          <w:lang w:val="en-GB"/>
        </w:rPr>
        <w:t>“</w:t>
      </w:r>
      <w:r w:rsidRPr="00155B02">
        <w:rPr>
          <w:lang w:val="en-GB"/>
        </w:rPr>
        <w:t xml:space="preserve"> and </w:t>
      </w:r>
      <w:r w:rsidR="00007CB6" w:rsidRPr="00155B02">
        <w:rPr>
          <w:lang w:val="en-GB"/>
        </w:rPr>
        <w:t>„</w:t>
      </w:r>
      <w:r w:rsidRPr="00155B02">
        <w:rPr>
          <w:lang w:val="en-GB"/>
        </w:rPr>
        <w:t>View Menu</w:t>
      </w:r>
      <w:r w:rsidR="00E6350C" w:rsidRPr="00155B02">
        <w:rPr>
          <w:lang w:val="en-GB"/>
        </w:rPr>
        <w:t>“</w:t>
      </w:r>
      <w:r w:rsidRPr="00155B02">
        <w:rPr>
          <w:lang w:val="en-GB"/>
        </w:rPr>
        <w:t>):</w:t>
      </w:r>
    </w:p>
    <w:p w14:paraId="661198D9" w14:textId="77777777" w:rsidR="000959A2" w:rsidRPr="00155B02" w:rsidRDefault="002B43A4">
      <w:pPr>
        <w:pStyle w:val="BildChar"/>
        <w:rPr>
          <w:rFonts w:ascii="Times New Roman" w:hAnsi="Times New Roman"/>
          <w:lang w:val="en-GB"/>
        </w:rPr>
      </w:pPr>
      <w:r>
        <w:rPr>
          <w:rFonts w:ascii="Times New Roman" w:hAnsi="Times New Roman"/>
          <w:lang w:val="en-GB"/>
        </w:rPr>
        <w:pict w14:anchorId="245AADF3">
          <v:shape id="_x0000_i1248" type="#_x0000_t75" style="width:468pt;height:112.5pt" filled="t">
            <v:fill color2="black"/>
            <v:imagedata r:id="rId156" o:title=""/>
          </v:shape>
        </w:pict>
      </w:r>
    </w:p>
    <w:p w14:paraId="4C219985" w14:textId="77777777" w:rsidR="000959A2" w:rsidRDefault="000959A2">
      <w:pPr>
        <w:pStyle w:val="Standard-BlockCharCharChar"/>
        <w:rPr>
          <w:lang w:val="en-GB"/>
        </w:rPr>
      </w:pPr>
    </w:p>
    <w:p w14:paraId="10F1A9D4" w14:textId="77777777" w:rsidR="00A62A8E" w:rsidRPr="00155B02" w:rsidRDefault="00A62A8E">
      <w:pPr>
        <w:pStyle w:val="Standard-BlockCharCharChar"/>
        <w:rPr>
          <w:lang w:val="en-GB"/>
        </w:rPr>
      </w:pPr>
    </w:p>
    <w:p w14:paraId="400B513E" w14:textId="77777777" w:rsidR="000959A2" w:rsidRPr="00155B02" w:rsidRDefault="000959A2" w:rsidP="00A62A8E">
      <w:pPr>
        <w:pStyle w:val="berschrift3"/>
        <w:rPr>
          <w:rFonts w:cs="Times New Roman"/>
          <w:lang w:val="en-GB"/>
        </w:rPr>
      </w:pPr>
      <w:bookmarkStart w:id="455" w:name="_View_%3E_Show_special%20characters"/>
      <w:bookmarkStart w:id="456" w:name="_Toc403472725"/>
      <w:bookmarkStart w:id="457" w:name="_Ref108438090"/>
      <w:bookmarkStart w:id="458" w:name="_Toc69129991"/>
      <w:bookmarkStart w:id="459" w:name="_Toc69129850"/>
      <w:bookmarkStart w:id="460" w:name="_Toc55213860"/>
      <w:bookmarkEnd w:id="440"/>
      <w:bookmarkEnd w:id="441"/>
      <w:bookmarkEnd w:id="442"/>
      <w:bookmarkEnd w:id="455"/>
      <w:r w:rsidRPr="00155B02">
        <w:rPr>
          <w:rFonts w:cs="Times New Roman"/>
          <w:lang w:val="en-GB"/>
        </w:rPr>
        <w:lastRenderedPageBreak/>
        <w:t>View &gt; Show special characters</w:t>
      </w:r>
      <w:bookmarkEnd w:id="456"/>
      <w:r w:rsidRPr="00155B02">
        <w:rPr>
          <w:rFonts w:cs="Times New Roman"/>
          <w:lang w:val="en-GB"/>
        </w:rPr>
        <w:t xml:space="preserve"> </w:t>
      </w:r>
      <w:bookmarkEnd w:id="457"/>
      <w:bookmarkEnd w:id="458"/>
      <w:bookmarkEnd w:id="459"/>
      <w:bookmarkEnd w:id="460"/>
    </w:p>
    <w:p w14:paraId="0D388DC5" w14:textId="77777777" w:rsidR="000959A2" w:rsidRPr="00155B02" w:rsidRDefault="000959A2">
      <w:pPr>
        <w:pStyle w:val="Standard-BlockCharCharChar"/>
        <w:rPr>
          <w:lang w:val="en-GB"/>
        </w:rPr>
      </w:pPr>
      <w:r w:rsidRPr="00155B02">
        <w:rPr>
          <w:lang w:val="en-GB"/>
        </w:rPr>
        <w:t>Shows spaces in the musical score as little dots (similar to MS Word). For this,</w:t>
      </w:r>
      <w:del w:id="461" w:author="Moritz Lautenbach" w:date="2014-04-15T15:55:00Z">
        <w:r w:rsidRPr="00155B02" w:rsidDel="00AF219B">
          <w:rPr>
            <w:lang w:val="en-GB"/>
          </w:rPr>
          <w:delText xml:space="preserve">  </w:delText>
        </w:r>
      </w:del>
      <w:ins w:id="462" w:author="Moritz Lautenbach" w:date="2014-04-15T15:55:00Z">
        <w:r w:rsidRPr="00155B02">
          <w:rPr>
            <w:lang w:val="en-GB"/>
          </w:rPr>
          <w:t xml:space="preserve"> </w:t>
        </w:r>
      </w:ins>
      <w:r w:rsidRPr="00155B02">
        <w:rPr>
          <w:lang w:val="en-GB"/>
        </w:rPr>
        <w:t>the musical score has to be reformatted. This may take a few seconds. Please note: If this option is activated, the musical score can not be edited! In order to be able to edit again, deactivate this option by selecting the function from the menu or the toolbar once more.</w:t>
      </w:r>
    </w:p>
    <w:tbl>
      <w:tblPr>
        <w:tblW w:w="9605" w:type="dxa"/>
        <w:tblLayout w:type="fixed"/>
        <w:tblLook w:val="0000" w:firstRow="0" w:lastRow="0" w:firstColumn="0" w:lastColumn="0" w:noHBand="0" w:noVBand="0"/>
      </w:tblPr>
      <w:tblGrid>
        <w:gridCol w:w="4677"/>
        <w:gridCol w:w="4928"/>
      </w:tblGrid>
      <w:tr w:rsidR="000959A2" w:rsidRPr="002B43A4" w14:paraId="64FF77BA" w14:textId="77777777" w:rsidTr="00A62A8E">
        <w:tc>
          <w:tcPr>
            <w:tcW w:w="4677" w:type="dxa"/>
            <w:shd w:val="clear" w:color="auto" w:fill="auto"/>
          </w:tcPr>
          <w:p w14:paraId="12BF7D25" w14:textId="77777777" w:rsidR="000959A2" w:rsidRPr="00155B02" w:rsidRDefault="000959A2">
            <w:pPr>
              <w:pStyle w:val="Standard-BlockCharCharChar"/>
              <w:rPr>
                <w:lang w:val="en-GB"/>
              </w:rPr>
            </w:pPr>
            <w:r w:rsidRPr="00155B02">
              <w:rPr>
                <w:lang w:val="en-GB"/>
              </w:rPr>
              <w:t xml:space="preserve">Standard View </w:t>
            </w:r>
          </w:p>
          <w:p w14:paraId="5730B0AF" w14:textId="77777777" w:rsidR="000959A2" w:rsidRPr="00155B02" w:rsidRDefault="000959A2">
            <w:pPr>
              <w:pStyle w:val="Standard-BlockCharCharChar"/>
              <w:rPr>
                <w:lang w:val="en-GB"/>
              </w:rPr>
            </w:pPr>
            <w:r w:rsidRPr="00155B02">
              <w:rPr>
                <w:lang w:val="en-GB"/>
              </w:rPr>
              <w:t>(musical score can be edited):</w:t>
            </w:r>
          </w:p>
          <w:p w14:paraId="01F704EA" w14:textId="77777777" w:rsidR="000959A2" w:rsidRPr="00155B02" w:rsidRDefault="000959A2">
            <w:pPr>
              <w:pStyle w:val="Standard-BlockCharCharChar"/>
              <w:rPr>
                <w:lang w:val="en-GB"/>
              </w:rPr>
            </w:pPr>
          </w:p>
        </w:tc>
        <w:tc>
          <w:tcPr>
            <w:tcW w:w="4928" w:type="dxa"/>
            <w:shd w:val="clear" w:color="auto" w:fill="auto"/>
          </w:tcPr>
          <w:p w14:paraId="7C844897" w14:textId="4486FE23" w:rsidR="000959A2" w:rsidRPr="00155B02" w:rsidRDefault="00007CB6">
            <w:pPr>
              <w:pStyle w:val="Standard-BlockCharCharChar"/>
              <w:ind w:left="567"/>
              <w:rPr>
                <w:lang w:val="en-GB"/>
              </w:rPr>
            </w:pPr>
            <w:r w:rsidRPr="00155B02">
              <w:rPr>
                <w:lang w:val="en-GB"/>
              </w:rPr>
              <w:t>„</w:t>
            </w:r>
            <w:r w:rsidR="000959A2" w:rsidRPr="00155B02">
              <w:rPr>
                <w:lang w:val="en-GB"/>
              </w:rPr>
              <w:t>Show special characters</w:t>
            </w:r>
            <w:r w:rsidR="00E6350C" w:rsidRPr="00155B02">
              <w:rPr>
                <w:lang w:val="en-GB"/>
              </w:rPr>
              <w:t>“</w:t>
            </w:r>
            <w:r w:rsidR="000959A2" w:rsidRPr="00155B02">
              <w:rPr>
                <w:lang w:val="en-GB"/>
              </w:rPr>
              <w:t xml:space="preserve"> activated</w:t>
            </w:r>
          </w:p>
          <w:p w14:paraId="79E1C2EA" w14:textId="77777777" w:rsidR="000959A2" w:rsidRPr="00155B02" w:rsidRDefault="000959A2">
            <w:pPr>
              <w:pStyle w:val="Standard-BlockCharCharChar"/>
              <w:ind w:left="567"/>
              <w:rPr>
                <w:lang w:val="en-GB"/>
              </w:rPr>
            </w:pPr>
            <w:r w:rsidRPr="00155B02">
              <w:rPr>
                <w:lang w:val="en-GB"/>
              </w:rPr>
              <w:t>(musical score can not be edited):</w:t>
            </w:r>
          </w:p>
        </w:tc>
      </w:tr>
      <w:tr w:rsidR="000959A2" w:rsidRPr="00155B02" w14:paraId="4E3418D3" w14:textId="77777777" w:rsidTr="00A62A8E">
        <w:tc>
          <w:tcPr>
            <w:tcW w:w="4677" w:type="dxa"/>
            <w:shd w:val="clear" w:color="auto" w:fill="auto"/>
          </w:tcPr>
          <w:p w14:paraId="37A109FD" w14:textId="77777777" w:rsidR="000959A2" w:rsidRPr="00155B02" w:rsidRDefault="002B43A4">
            <w:pPr>
              <w:pStyle w:val="BildChar"/>
              <w:jc w:val="left"/>
              <w:rPr>
                <w:rFonts w:ascii="Times New Roman" w:hAnsi="Times New Roman"/>
                <w:lang w:val="en-GB"/>
              </w:rPr>
            </w:pPr>
            <w:r>
              <w:rPr>
                <w:rFonts w:ascii="Times New Roman" w:hAnsi="Times New Roman"/>
                <w:lang w:val="en-GB"/>
              </w:rPr>
              <w:pict w14:anchorId="45D015A0">
                <v:shape id="_x0000_i1094" type="#_x0000_t75" style="width:213pt;height:40.5pt" filled="t">
                  <v:fill color2="black"/>
                  <v:imagedata r:id="rId157" o:title=""/>
                </v:shape>
              </w:pict>
            </w:r>
          </w:p>
        </w:tc>
        <w:tc>
          <w:tcPr>
            <w:tcW w:w="4928" w:type="dxa"/>
            <w:shd w:val="clear" w:color="auto" w:fill="auto"/>
          </w:tcPr>
          <w:p w14:paraId="38090C92" w14:textId="77777777" w:rsidR="000959A2" w:rsidRPr="00155B02" w:rsidRDefault="002B43A4">
            <w:pPr>
              <w:pStyle w:val="BildChar"/>
              <w:jc w:val="right"/>
              <w:rPr>
                <w:rFonts w:ascii="Times New Roman" w:hAnsi="Times New Roman"/>
                <w:lang w:val="en-GB"/>
              </w:rPr>
            </w:pPr>
            <w:r>
              <w:rPr>
                <w:rFonts w:ascii="Times New Roman" w:hAnsi="Times New Roman"/>
                <w:lang w:val="en-GB"/>
              </w:rPr>
              <w:pict w14:anchorId="5ADA6680">
                <v:shape id="_x0000_i1095" type="#_x0000_t75" style="width:213pt;height:39pt" filled="t">
                  <v:fill color2="black"/>
                  <v:imagedata r:id="rId158" o:title=""/>
                </v:shape>
              </w:pict>
            </w:r>
          </w:p>
        </w:tc>
      </w:tr>
    </w:tbl>
    <w:p w14:paraId="3FA9440C" w14:textId="77777777" w:rsidR="000959A2" w:rsidRPr="00155B02" w:rsidRDefault="000959A2">
      <w:pPr>
        <w:pStyle w:val="Standard-BlockCharCharChar"/>
        <w:rPr>
          <w:lang w:val="en-GB"/>
        </w:rPr>
      </w:pPr>
    </w:p>
    <w:p w14:paraId="5BA461B1" w14:textId="77777777" w:rsidR="000959A2" w:rsidRPr="00155B02" w:rsidRDefault="000959A2" w:rsidP="00A62A8E">
      <w:pPr>
        <w:pStyle w:val="berschrift3"/>
        <w:rPr>
          <w:rFonts w:cs="Times New Roman"/>
          <w:lang w:val="en-GB"/>
        </w:rPr>
      </w:pPr>
      <w:bookmarkStart w:id="463" w:name="_View_%3E_Color_empty%20events"/>
      <w:bookmarkStart w:id="464" w:name="_Toc403472726"/>
      <w:bookmarkStart w:id="465" w:name="_Ref108438100"/>
      <w:bookmarkStart w:id="466" w:name="_Toc69129992"/>
      <w:bookmarkStart w:id="467" w:name="_Toc69129851"/>
      <w:bookmarkStart w:id="468" w:name="_Toc55213861"/>
      <w:bookmarkEnd w:id="463"/>
      <w:r w:rsidRPr="00155B02">
        <w:rPr>
          <w:rFonts w:cs="Times New Roman"/>
          <w:lang w:val="en-GB"/>
        </w:rPr>
        <w:t>View &gt; Color empty events</w:t>
      </w:r>
      <w:bookmarkEnd w:id="464"/>
      <w:r w:rsidRPr="00155B02">
        <w:rPr>
          <w:rFonts w:cs="Times New Roman"/>
          <w:lang w:val="en-GB"/>
        </w:rPr>
        <w:t xml:space="preserve"> </w:t>
      </w:r>
      <w:bookmarkEnd w:id="465"/>
    </w:p>
    <w:p w14:paraId="4C449B44" w14:textId="227EA9C1" w:rsidR="000959A2" w:rsidRPr="00155B02" w:rsidRDefault="000959A2">
      <w:pPr>
        <w:pStyle w:val="Standard-BlockCharCharChar"/>
        <w:rPr>
          <w:lang w:val="en-GB"/>
        </w:rPr>
      </w:pPr>
      <w:r w:rsidRPr="00155B02">
        <w:rPr>
          <w:lang w:val="en-GB"/>
        </w:rPr>
        <w:t>Defines, whether the blank spaces in the transcription that do not contain an event should have a</w:t>
      </w:r>
      <w:del w:id="469" w:author="Moritz Lautenbach" w:date="2014-04-15T15:55:00Z">
        <w:r w:rsidRPr="00155B02" w:rsidDel="00AF219B">
          <w:rPr>
            <w:lang w:val="en-GB"/>
          </w:rPr>
          <w:delText xml:space="preserve">  </w:delText>
        </w:r>
      </w:del>
      <w:ins w:id="470" w:author="Moritz Lautenbach" w:date="2014-04-15T15:55:00Z">
        <w:r w:rsidRPr="00155B02">
          <w:rPr>
            <w:lang w:val="en-GB"/>
          </w:rPr>
          <w:t xml:space="preserve"> </w:t>
        </w:r>
      </w:ins>
      <w:r w:rsidRPr="00155B02">
        <w:rPr>
          <w:lang w:val="en-GB"/>
        </w:rPr>
        <w:t xml:space="preserve">coloured tint when viewed on the screen. The colour will not be included in the output. The shading colour is preset to </w:t>
      </w:r>
      <w:r w:rsidR="00007CB6" w:rsidRPr="00155B02">
        <w:rPr>
          <w:lang w:val="en-GB"/>
        </w:rPr>
        <w:t>„</w:t>
      </w:r>
      <w:r w:rsidRPr="00155B02">
        <w:rPr>
          <w:lang w:val="en-GB"/>
        </w:rPr>
        <w:t>grey</w:t>
      </w:r>
      <w:r w:rsidR="00E6350C" w:rsidRPr="00155B02">
        <w:rPr>
          <w:lang w:val="en-GB"/>
        </w:rPr>
        <w:t>“</w:t>
      </w:r>
      <w:r w:rsidRPr="00155B02">
        <w:rPr>
          <w:lang w:val="en-GB"/>
        </w:rPr>
        <w:t xml:space="preserve"> and can be changed by using </w:t>
      </w:r>
      <w:r w:rsidRPr="00155B02">
        <w:rPr>
          <w:i/>
          <w:lang w:val="en-GB"/>
        </w:rPr>
        <w:t>Format &gt; Edit format table</w:t>
      </w:r>
      <w:r w:rsidRPr="00155B02">
        <w:rPr>
          <w:lang w:val="en-GB"/>
        </w:rPr>
        <w:t>. In the dialog</w:t>
      </w:r>
      <w:del w:id="471" w:author="Moritz Lautenbach" w:date="2014-04-16T13:09:00Z">
        <w:r w:rsidRPr="00155B02" w:rsidDel="004A644F">
          <w:rPr>
            <w:lang w:val="en-GB"/>
          </w:rPr>
          <w:delText>ue</w:delText>
        </w:r>
      </w:del>
      <w:r w:rsidRPr="00155B02">
        <w:rPr>
          <w:lang w:val="en-GB"/>
        </w:rPr>
        <w:t>, go to</w:t>
      </w:r>
      <w:del w:id="472" w:author="Moritz Lautenbach" w:date="2014-04-15T15:55:00Z">
        <w:r w:rsidRPr="00155B02" w:rsidDel="00AF219B">
          <w:rPr>
            <w:lang w:val="en-GB"/>
          </w:rPr>
          <w:delText xml:space="preserve">  </w:delText>
        </w:r>
      </w:del>
      <w:ins w:id="473" w:author="Moritz Lautenbach" w:date="2014-04-15T15:55:00Z">
        <w:r w:rsidRPr="00155B02">
          <w:rPr>
            <w:lang w:val="en-GB"/>
          </w:rPr>
          <w:t xml:space="preserve"> </w:t>
        </w:r>
      </w:ins>
      <w:r w:rsidR="00007CB6" w:rsidRPr="00155B02">
        <w:rPr>
          <w:lang w:val="en-GB"/>
        </w:rPr>
        <w:t>„</w:t>
      </w:r>
      <w:r w:rsidRPr="00155B02">
        <w:rPr>
          <w:lang w:val="en-GB"/>
        </w:rPr>
        <w:t>EMPTY-</w:t>
      </w:r>
      <w:r w:rsidR="00C11634" w:rsidRPr="00155B02">
        <w:rPr>
          <w:lang w:val="en-GB"/>
        </w:rPr>
        <w:t>EDITOR</w:t>
      </w:r>
      <w:r w:rsidR="00E6350C" w:rsidRPr="00155B02">
        <w:rPr>
          <w:lang w:val="en-GB"/>
        </w:rPr>
        <w:t>“</w:t>
      </w:r>
      <w:r w:rsidRPr="00155B02">
        <w:rPr>
          <w:lang w:val="en-GB"/>
        </w:rPr>
        <w:t xml:space="preserve"> and then click the </w:t>
      </w:r>
      <w:r w:rsidRPr="00155B02">
        <w:rPr>
          <w:i/>
          <w:lang w:val="en-GB"/>
        </w:rPr>
        <w:t xml:space="preserve">Edit </w:t>
      </w:r>
      <w:r w:rsidRPr="00155B02">
        <w:rPr>
          <w:lang w:val="en-GB"/>
        </w:rPr>
        <w:t xml:space="preserve">button beside the entry </w:t>
      </w:r>
      <w:r w:rsidR="00007CB6" w:rsidRPr="00155B02">
        <w:rPr>
          <w:lang w:val="en-GB"/>
        </w:rPr>
        <w:t>„</w:t>
      </w:r>
      <w:r w:rsidRPr="00155B02">
        <w:rPr>
          <w:lang w:val="en-GB"/>
        </w:rPr>
        <w:t>Background color</w:t>
      </w:r>
      <w:r w:rsidR="00E6350C" w:rsidRPr="00155B02">
        <w:rPr>
          <w:lang w:val="en-GB"/>
        </w:rPr>
        <w:t>“</w:t>
      </w:r>
      <w:r w:rsidRPr="00155B02">
        <w:rPr>
          <w:lang w:val="en-GB"/>
        </w:rPr>
        <w:t xml:space="preserve">, in order to pick your colour. </w:t>
      </w:r>
    </w:p>
    <w:p w14:paraId="0CB32AE0" w14:textId="328DA8E5" w:rsidR="000959A2" w:rsidRPr="00155B02" w:rsidRDefault="000959A2">
      <w:pPr>
        <w:pStyle w:val="Standard-BlockCharCharChar"/>
        <w:rPr>
          <w:lang w:val="en-GB"/>
        </w:rPr>
      </w:pPr>
      <w:r w:rsidRPr="00155B02">
        <w:rPr>
          <w:lang w:val="en-GB"/>
        </w:rPr>
        <w:t>The calculation of the coloured shading is time consuming. Therefore it is advisable to deactivate</w:t>
      </w:r>
      <w:del w:id="474" w:author="Moritz Lautenbach" w:date="2014-04-15T16:04:00Z">
        <w:r w:rsidRPr="00155B02" w:rsidDel="00AF219B">
          <w:rPr>
            <w:lang w:val="en-GB"/>
          </w:rPr>
          <w:delText>d</w:delText>
        </w:r>
      </w:del>
      <w:r w:rsidRPr="00155B02">
        <w:rPr>
          <w:lang w:val="en-GB"/>
        </w:rPr>
        <w:t xml:space="preserve"> this option for larger transcriptions, as this will make the </w:t>
      </w:r>
      <w:ins w:id="475" w:author="Moritz Lautenbach" w:date="2014-04-16T13:09:00Z">
        <w:r w:rsidRPr="00155B02">
          <w:rPr>
            <w:lang w:val="en-GB"/>
          </w:rPr>
          <w:t>E</w:t>
        </w:r>
      </w:ins>
      <w:r w:rsidR="00C11634" w:rsidRPr="00155B02">
        <w:rPr>
          <w:lang w:val="en-GB"/>
        </w:rPr>
        <w:t>Editor</w:t>
      </w:r>
      <w:r w:rsidRPr="00155B02">
        <w:rPr>
          <w:lang w:val="en-GB"/>
        </w:rPr>
        <w:t xml:space="preserve"> work significantly faster.</w:t>
      </w:r>
    </w:p>
    <w:tbl>
      <w:tblPr>
        <w:tblW w:w="9425" w:type="dxa"/>
        <w:tblLayout w:type="fixed"/>
        <w:tblCellMar>
          <w:left w:w="70" w:type="dxa"/>
          <w:right w:w="70" w:type="dxa"/>
        </w:tblCellMar>
        <w:tblLook w:val="0000" w:firstRow="0" w:lastRow="0" w:firstColumn="0" w:lastColumn="0" w:noHBand="0" w:noVBand="0"/>
      </w:tblPr>
      <w:tblGrid>
        <w:gridCol w:w="4747"/>
        <w:gridCol w:w="4678"/>
      </w:tblGrid>
      <w:tr w:rsidR="000959A2" w:rsidRPr="00A62A8E" w14:paraId="547FF102" w14:textId="77777777" w:rsidTr="00A62A8E">
        <w:tc>
          <w:tcPr>
            <w:tcW w:w="4747" w:type="dxa"/>
            <w:shd w:val="clear" w:color="auto" w:fill="auto"/>
          </w:tcPr>
          <w:p w14:paraId="705D0CDC" w14:textId="5783D5F9" w:rsidR="000959A2" w:rsidRPr="00155B02" w:rsidRDefault="000959A2" w:rsidP="00A62A8E">
            <w:pPr>
              <w:pStyle w:val="Standard-BlockCharCharChar"/>
              <w:rPr>
                <w:lang w:val="en-GB"/>
              </w:rPr>
            </w:pPr>
            <w:r w:rsidRPr="00155B02">
              <w:rPr>
                <w:lang w:val="en-GB"/>
              </w:rPr>
              <w:t xml:space="preserve">Option </w:t>
            </w:r>
            <w:r w:rsidR="00007CB6" w:rsidRPr="00155B02">
              <w:rPr>
                <w:lang w:val="en-GB"/>
              </w:rPr>
              <w:t>„</w:t>
            </w:r>
            <w:r w:rsidRPr="00155B02">
              <w:rPr>
                <w:lang w:val="en-GB"/>
              </w:rPr>
              <w:t>Color empty events</w:t>
            </w:r>
            <w:r w:rsidR="00E6350C" w:rsidRPr="00155B02">
              <w:rPr>
                <w:lang w:val="en-GB"/>
              </w:rPr>
              <w:t>“</w:t>
            </w:r>
            <w:r w:rsidRPr="00155B02">
              <w:rPr>
                <w:lang w:val="en-GB"/>
              </w:rPr>
              <w:t xml:space="preserve"> deactivated:</w:t>
            </w:r>
          </w:p>
          <w:p w14:paraId="3CC356AC" w14:textId="77777777" w:rsidR="000959A2" w:rsidRPr="00155B02" w:rsidRDefault="000959A2">
            <w:pPr>
              <w:pStyle w:val="Standard-BlockCharCharChar"/>
              <w:rPr>
                <w:lang w:val="en-GB"/>
              </w:rPr>
            </w:pPr>
          </w:p>
        </w:tc>
        <w:tc>
          <w:tcPr>
            <w:tcW w:w="4678" w:type="dxa"/>
            <w:shd w:val="clear" w:color="auto" w:fill="auto"/>
          </w:tcPr>
          <w:p w14:paraId="2CE0DCFA" w14:textId="65B5243E" w:rsidR="000959A2" w:rsidRPr="00155B02" w:rsidRDefault="000959A2">
            <w:pPr>
              <w:pStyle w:val="Standard-BlockCharCharChar"/>
              <w:rPr>
                <w:lang w:val="en-GB"/>
              </w:rPr>
            </w:pPr>
            <w:del w:id="476" w:author="Moritz Lautenbach" w:date="2014-04-15T15:55:00Z">
              <w:r w:rsidRPr="00155B02" w:rsidDel="00AF219B">
                <w:rPr>
                  <w:lang w:val="en-GB"/>
                </w:rPr>
                <w:delText xml:space="preserve">  </w:delText>
              </w:r>
            </w:del>
            <w:ins w:id="477" w:author="Moritz Lautenbach" w:date="2014-04-15T15:55:00Z">
              <w:r w:rsidRPr="00155B02">
                <w:rPr>
                  <w:lang w:val="en-GB"/>
                </w:rPr>
                <w:t xml:space="preserve"> </w:t>
              </w:r>
            </w:ins>
            <w:del w:id="478" w:author="Moritz Lautenbach" w:date="2014-04-15T15:55:00Z">
              <w:r w:rsidRPr="00155B02" w:rsidDel="00AF219B">
                <w:rPr>
                  <w:lang w:val="en-GB"/>
                </w:rPr>
                <w:delText xml:space="preserve">  </w:delText>
              </w:r>
            </w:del>
            <w:ins w:id="479" w:author="Moritz Lautenbach" w:date="2014-04-15T15:55:00Z">
              <w:r w:rsidRPr="00155B02">
                <w:rPr>
                  <w:lang w:val="en-GB"/>
                </w:rPr>
                <w:t xml:space="preserve"> </w:t>
              </w:r>
            </w:ins>
            <w:r w:rsidRPr="00155B02">
              <w:rPr>
                <w:lang w:val="en-GB"/>
              </w:rPr>
              <w:t xml:space="preserve"> Option </w:t>
            </w:r>
            <w:r w:rsidR="00007CB6" w:rsidRPr="00155B02">
              <w:rPr>
                <w:lang w:val="en-GB"/>
              </w:rPr>
              <w:t>„</w:t>
            </w:r>
            <w:r w:rsidRPr="00155B02">
              <w:rPr>
                <w:lang w:val="en-GB"/>
              </w:rPr>
              <w:t>Color empty events</w:t>
            </w:r>
            <w:r w:rsidR="00E6350C" w:rsidRPr="00155B02">
              <w:rPr>
                <w:lang w:val="en-GB"/>
              </w:rPr>
              <w:t>“</w:t>
            </w:r>
            <w:r w:rsidRPr="00155B02">
              <w:rPr>
                <w:lang w:val="en-GB"/>
              </w:rPr>
              <w:t xml:space="preserve"> activated:</w:t>
            </w:r>
          </w:p>
          <w:p w14:paraId="498A2A27" w14:textId="77777777" w:rsidR="000959A2" w:rsidRPr="00155B02" w:rsidRDefault="000959A2">
            <w:pPr>
              <w:pStyle w:val="Standard-BlockCharCharChar"/>
              <w:rPr>
                <w:lang w:val="en-GB"/>
              </w:rPr>
            </w:pPr>
          </w:p>
        </w:tc>
      </w:tr>
      <w:tr w:rsidR="000959A2" w:rsidRPr="00155B02" w14:paraId="25080788" w14:textId="77777777" w:rsidTr="00A62A8E">
        <w:tc>
          <w:tcPr>
            <w:tcW w:w="4747" w:type="dxa"/>
            <w:shd w:val="clear" w:color="auto" w:fill="auto"/>
          </w:tcPr>
          <w:p w14:paraId="4B4DC792" w14:textId="77777777" w:rsidR="000959A2" w:rsidRPr="00155B02" w:rsidRDefault="002B43A4">
            <w:pPr>
              <w:pStyle w:val="BildChar"/>
              <w:jc w:val="left"/>
              <w:rPr>
                <w:rFonts w:ascii="Times New Roman" w:hAnsi="Times New Roman"/>
                <w:lang w:val="en-GB"/>
              </w:rPr>
            </w:pPr>
            <w:r>
              <w:rPr>
                <w:rFonts w:ascii="Times New Roman" w:hAnsi="Times New Roman"/>
                <w:lang w:val="en-GB"/>
              </w:rPr>
              <w:pict w14:anchorId="079B325E">
                <v:shape id="_x0000_i1251" type="#_x0000_t75" style="width:214.5pt;height:85.5pt" filled="t">
                  <v:fill color2="black"/>
                  <v:imagedata r:id="rId159" o:title=""/>
                </v:shape>
              </w:pict>
            </w:r>
          </w:p>
        </w:tc>
        <w:tc>
          <w:tcPr>
            <w:tcW w:w="4678" w:type="dxa"/>
            <w:shd w:val="clear" w:color="auto" w:fill="auto"/>
          </w:tcPr>
          <w:p w14:paraId="01EE10D2" w14:textId="77777777" w:rsidR="000959A2" w:rsidRPr="00155B02" w:rsidRDefault="000959A2">
            <w:pPr>
              <w:pStyle w:val="BildChar"/>
              <w:jc w:val="right"/>
              <w:rPr>
                <w:rFonts w:ascii="Times New Roman" w:hAnsi="Times New Roman"/>
                <w:lang w:val="en-GB"/>
              </w:rPr>
            </w:pPr>
            <w:r w:rsidRPr="00155B02">
              <w:rPr>
                <w:rFonts w:ascii="Times New Roman" w:hAnsi="Times New Roman"/>
                <w:lang w:val="en-GB"/>
              </w:rPr>
              <w:t xml:space="preserve"> </w:t>
            </w:r>
            <w:r w:rsidR="002B43A4">
              <w:rPr>
                <w:rFonts w:ascii="Times New Roman" w:hAnsi="Times New Roman"/>
                <w:lang w:val="en-GB"/>
              </w:rPr>
              <w:pict w14:anchorId="67E7E8E8">
                <v:shape id="_x0000_i1252" type="#_x0000_t75" style="width:214.5pt;height:85.5pt" filled="t">
                  <v:fill color2="black"/>
                  <v:imagedata r:id="rId160" o:title=""/>
                </v:shape>
              </w:pict>
            </w:r>
          </w:p>
        </w:tc>
      </w:tr>
    </w:tbl>
    <w:p w14:paraId="1A63F59B" w14:textId="77777777" w:rsidR="000959A2" w:rsidRPr="00155B02" w:rsidRDefault="000959A2">
      <w:pPr>
        <w:pStyle w:val="Standard-BlockCharCharChar"/>
        <w:rPr>
          <w:lang w:val="en-GB"/>
        </w:rPr>
      </w:pPr>
    </w:p>
    <w:p w14:paraId="07D1EE90" w14:textId="77777777" w:rsidR="000959A2" w:rsidRPr="00155B02" w:rsidRDefault="000959A2" w:rsidP="00A62A8E">
      <w:pPr>
        <w:pStyle w:val="berschrift3"/>
        <w:rPr>
          <w:rFonts w:cs="Times New Roman"/>
          <w:lang w:val="en-GB"/>
        </w:rPr>
      </w:pPr>
      <w:bookmarkStart w:id="480" w:name="_View_%3E_Change_scale%20constant%E2%80%"/>
      <w:bookmarkStart w:id="481" w:name="_Toc403472727"/>
      <w:bookmarkStart w:id="482" w:name="_Ref108438109"/>
      <w:bookmarkEnd w:id="480"/>
      <w:r w:rsidRPr="00155B02">
        <w:rPr>
          <w:rFonts w:cs="Times New Roman"/>
          <w:lang w:val="en-GB"/>
        </w:rPr>
        <w:t>View &gt; Change scale constant…</w:t>
      </w:r>
      <w:bookmarkEnd w:id="481"/>
      <w:r w:rsidRPr="00155B02">
        <w:rPr>
          <w:rFonts w:cs="Times New Roman"/>
          <w:lang w:val="en-GB"/>
        </w:rPr>
        <w:t xml:space="preserve"> </w:t>
      </w:r>
      <w:bookmarkEnd w:id="482"/>
    </w:p>
    <w:p w14:paraId="1BB9C715" w14:textId="77777777" w:rsidR="000959A2" w:rsidRPr="00155B02" w:rsidRDefault="000959A2">
      <w:pPr>
        <w:pStyle w:val="Standard-BlockCharCharChar"/>
        <w:rPr>
          <w:lang w:val="en-GB"/>
        </w:rPr>
      </w:pPr>
      <w:r w:rsidRPr="00155B02">
        <w:rPr>
          <w:lang w:val="en-GB"/>
        </w:rPr>
        <w:t>Opens a dialog</w:t>
      </w:r>
      <w:del w:id="483" w:author="Moritz Lautenbach" w:date="2014-04-16T13:09:00Z">
        <w:r w:rsidRPr="00155B02" w:rsidDel="004A644F">
          <w:rPr>
            <w:lang w:val="en-GB"/>
          </w:rPr>
          <w:delText>ue</w:delText>
        </w:r>
      </w:del>
      <w:r w:rsidRPr="00155B02">
        <w:rPr>
          <w:lang w:val="en-GB"/>
        </w:rPr>
        <w:t xml:space="preserve"> to change the scale constant.</w:t>
      </w:r>
    </w:p>
    <w:p w14:paraId="41173005" w14:textId="77777777" w:rsidR="000959A2" w:rsidRPr="00155B02" w:rsidRDefault="000959A2">
      <w:pPr>
        <w:pStyle w:val="Standard-BlockCharCharChar"/>
        <w:rPr>
          <w:lang w:val="en-GB"/>
        </w:rPr>
      </w:pPr>
    </w:p>
    <w:p w14:paraId="3199FCEB"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46DF054A">
          <v:shape id="_x0000_i1249" type="#_x0000_t75" style="width:207pt;height:85.5pt" filled="t">
            <v:fill color2="black"/>
            <v:imagedata r:id="rId161" o:title=""/>
          </v:shape>
        </w:pict>
      </w:r>
    </w:p>
    <w:p w14:paraId="427CD85E" w14:textId="16AEAFCB" w:rsidR="000959A2" w:rsidRPr="00155B02" w:rsidRDefault="000959A2">
      <w:pPr>
        <w:pStyle w:val="Standard-BlockCharCharChar"/>
        <w:rPr>
          <w:lang w:val="en-GB"/>
        </w:rPr>
      </w:pPr>
      <w:r w:rsidRPr="00155B02">
        <w:rPr>
          <w:lang w:val="en-GB"/>
        </w:rPr>
        <w:t xml:space="preserve">The scale constant is the value that is added to the set point size of the fonts for the display in the </w:t>
      </w:r>
      <w:r w:rsidR="00C11634" w:rsidRPr="00155B02">
        <w:rPr>
          <w:lang w:val="en-GB"/>
        </w:rPr>
        <w:t>Editor</w:t>
      </w:r>
      <w:r w:rsidRPr="00155B02">
        <w:rPr>
          <w:lang w:val="en-GB"/>
        </w:rPr>
        <w:t xml:space="preserve">. A scale constant of +5 will display a text which is formatted as 10 pt, with a font size of 15 pt. Use the slider in order to change the scale constant and click </w:t>
      </w:r>
      <w:r w:rsidRPr="00155B02">
        <w:rPr>
          <w:i/>
          <w:lang w:val="en-GB"/>
        </w:rPr>
        <w:t>OK</w:t>
      </w:r>
      <w:r w:rsidRPr="00155B02">
        <w:rPr>
          <w:lang w:val="en-GB"/>
        </w:rPr>
        <w:t>. The musical score has to be reformatted afterwards. This may take a few seconds.</w:t>
      </w:r>
    </w:p>
    <w:p w14:paraId="7B2CA3FE" w14:textId="77777777" w:rsidR="000959A2" w:rsidRPr="00155B02" w:rsidRDefault="000959A2">
      <w:pPr>
        <w:pStyle w:val="Standard-BlockCharCharChar"/>
        <w:rPr>
          <w:lang w:val="en-GB"/>
        </w:rPr>
      </w:pPr>
      <w:r w:rsidRPr="00155B02">
        <w:rPr>
          <w:lang w:val="en-GB"/>
        </w:rPr>
        <w:t>Note: The font size in the text box above the musical score can be changed by using the slider at the right margin of the box:</w:t>
      </w:r>
    </w:p>
    <w:p w14:paraId="57832FAC"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74DACF22">
          <v:shape id="_x0000_i1250" type="#_x0000_t75" style="width:447pt;height:43.5pt" filled="t">
            <v:fill color2="black"/>
            <v:imagedata r:id="rId162" o:title=""/>
          </v:shape>
        </w:pict>
      </w:r>
    </w:p>
    <w:p w14:paraId="08FA7D24" w14:textId="77777777" w:rsidR="000959A2" w:rsidRPr="00155B02" w:rsidRDefault="000959A2" w:rsidP="00A62A8E">
      <w:pPr>
        <w:pStyle w:val="berschrift3"/>
        <w:rPr>
          <w:rFonts w:cs="Times New Roman"/>
          <w:lang w:val="en-GB"/>
        </w:rPr>
      </w:pPr>
      <w:bookmarkStart w:id="484" w:name="_Toc403472728"/>
      <w:bookmarkEnd w:id="466"/>
      <w:bookmarkEnd w:id="467"/>
      <w:bookmarkEnd w:id="468"/>
      <w:r w:rsidRPr="00155B02">
        <w:rPr>
          <w:rFonts w:cs="Times New Roman"/>
          <w:lang w:val="en-GB"/>
        </w:rPr>
        <w:t>View &gt; Text proportional / Time proportional</w:t>
      </w:r>
      <w:bookmarkEnd w:id="484"/>
      <w:r w:rsidRPr="00155B02">
        <w:rPr>
          <w:rFonts w:cs="Times New Roman"/>
          <w:lang w:val="en-GB"/>
        </w:rPr>
        <w:t xml:space="preserve"> </w:t>
      </w:r>
    </w:p>
    <w:p w14:paraId="5BECB0C5" w14:textId="2454E97A" w:rsidR="000959A2" w:rsidRPr="00155B02" w:rsidRDefault="000959A2">
      <w:pPr>
        <w:pStyle w:val="Standard-BlockCharCharChar"/>
        <w:rPr>
          <w:lang w:val="en-GB"/>
        </w:rPr>
      </w:pPr>
      <w:r w:rsidRPr="00155B02">
        <w:rPr>
          <w:lang w:val="en-GB"/>
        </w:rPr>
        <w:t xml:space="preserve">In normal view, the width of </w:t>
      </w:r>
      <w:r w:rsidR="00007CB6" w:rsidRPr="00155B02">
        <w:rPr>
          <w:lang w:val="en-GB"/>
        </w:rPr>
        <w:t>„</w:t>
      </w:r>
      <w:r w:rsidRPr="00155B02">
        <w:rPr>
          <w:lang w:val="en-GB"/>
        </w:rPr>
        <w:t>cells</w:t>
      </w:r>
      <w:r w:rsidR="00E6350C" w:rsidRPr="00155B02">
        <w:rPr>
          <w:lang w:val="en-GB"/>
        </w:rPr>
        <w:t>“</w:t>
      </w:r>
      <w:r w:rsidRPr="00155B02">
        <w:rPr>
          <w:lang w:val="en-GB"/>
        </w:rPr>
        <w:t xml:space="preserve"> within the musical score is calculated according to the width of the text inside them (</w:t>
      </w:r>
      <w:r w:rsidR="00007CB6" w:rsidRPr="00155B02">
        <w:rPr>
          <w:lang w:val="en-GB"/>
        </w:rPr>
        <w:t>„</w:t>
      </w:r>
      <w:r w:rsidRPr="00155B02">
        <w:rPr>
          <w:lang w:val="en-GB"/>
        </w:rPr>
        <w:t>text proportional</w:t>
      </w:r>
      <w:r w:rsidR="00E6350C" w:rsidRPr="00155B02">
        <w:rPr>
          <w:lang w:val="en-GB"/>
        </w:rPr>
        <w:t>“</w:t>
      </w:r>
      <w:r w:rsidRPr="00155B02">
        <w:rPr>
          <w:lang w:val="en-GB"/>
        </w:rPr>
        <w:t xml:space="preserve">). When switching to the </w:t>
      </w:r>
      <w:r w:rsidR="00007CB6" w:rsidRPr="00155B02">
        <w:rPr>
          <w:lang w:val="en-GB"/>
        </w:rPr>
        <w:t>„</w:t>
      </w:r>
      <w:r w:rsidRPr="00155B02">
        <w:rPr>
          <w:lang w:val="en-GB"/>
        </w:rPr>
        <w:t>time proportional</w:t>
      </w:r>
      <w:r w:rsidR="00E6350C" w:rsidRPr="00155B02">
        <w:rPr>
          <w:lang w:val="en-GB"/>
        </w:rPr>
        <w:t>“</w:t>
      </w:r>
      <w:r w:rsidRPr="00155B02">
        <w:rPr>
          <w:lang w:val="en-GB"/>
        </w:rPr>
        <w:t xml:space="preserve"> view, the width is calculated according to the length of time of the interval. Furthermore, the oscillogram and the musical score are synchronised. This is equivalent to the view of tools like ANVIL, ELAN or Praat.</w:t>
      </w:r>
    </w:p>
    <w:p w14:paraId="7E6F79CE" w14:textId="77777777" w:rsidR="000959A2" w:rsidRPr="00155B02" w:rsidRDefault="000959A2">
      <w:pPr>
        <w:pStyle w:val="Standard-BlockCharCharChar"/>
        <w:keepNext/>
        <w:rPr>
          <w:b/>
          <w:lang w:val="en-GB"/>
        </w:rPr>
      </w:pPr>
      <w:r w:rsidRPr="00155B02">
        <w:rPr>
          <w:b/>
          <w:lang w:val="en-GB"/>
        </w:rPr>
        <w:t xml:space="preserve">Text proportional view: </w:t>
      </w:r>
    </w:p>
    <w:p w14:paraId="52CB99CB" w14:textId="77777777" w:rsidR="000959A2" w:rsidRPr="00155B02" w:rsidRDefault="002B43A4">
      <w:pPr>
        <w:pStyle w:val="Standard-BlockCharCharChar"/>
        <w:keepNext/>
        <w:spacing w:line="100" w:lineRule="atLeast"/>
        <w:rPr>
          <w:lang w:val="en-GB"/>
        </w:rPr>
      </w:pPr>
      <w:r>
        <w:rPr>
          <w:lang w:val="en-GB"/>
        </w:rPr>
        <w:pict w14:anchorId="094930BC">
          <v:shape id="_x0000_i1096" type="#_x0000_t75" style="width:468pt;height:135pt" filled="t">
            <v:fill color2="black"/>
            <v:imagedata r:id="rId163" o:title=""/>
          </v:shape>
        </w:pict>
      </w:r>
    </w:p>
    <w:p w14:paraId="61FFFA99" w14:textId="77777777" w:rsidR="000959A2" w:rsidRPr="00155B02" w:rsidRDefault="000959A2">
      <w:pPr>
        <w:pStyle w:val="Standard-BlockCharCharChar"/>
        <w:keepNext/>
        <w:rPr>
          <w:b/>
          <w:lang w:val="en-GB"/>
        </w:rPr>
      </w:pPr>
      <w:r w:rsidRPr="00155B02">
        <w:rPr>
          <w:b/>
          <w:lang w:val="en-GB"/>
        </w:rPr>
        <w:t xml:space="preserve">Time proportional view: </w:t>
      </w:r>
    </w:p>
    <w:p w14:paraId="343DAA95" w14:textId="77777777" w:rsidR="000959A2" w:rsidRPr="00155B02" w:rsidRDefault="000959A2">
      <w:pPr>
        <w:pStyle w:val="Standard-BlockCharCharChar"/>
        <w:keepNext/>
        <w:spacing w:line="100" w:lineRule="atLeast"/>
        <w:rPr>
          <w:lang w:val="en-GB"/>
        </w:rPr>
      </w:pPr>
    </w:p>
    <w:p w14:paraId="3CC5D84B" w14:textId="77777777" w:rsidR="000959A2" w:rsidRPr="00155B02" w:rsidRDefault="000959A2">
      <w:pPr>
        <w:rPr>
          <w:rFonts w:ascii="Times New Roman" w:hAnsi="Times New Roman" w:cs="Times New Roman"/>
          <w:lang w:val="en-GB"/>
        </w:rPr>
        <w:sectPr w:rsidR="000959A2" w:rsidRPr="00155B02" w:rsidSect="00BC7D6E">
          <w:pgSz w:w="11906" w:h="16838"/>
          <w:pgMar w:top="1417" w:right="1417" w:bottom="1134" w:left="1417" w:header="708" w:footer="708" w:gutter="0"/>
          <w:cols w:space="708"/>
          <w:docGrid w:linePitch="360"/>
        </w:sectPr>
      </w:pPr>
    </w:p>
    <w:p w14:paraId="0D0777A3" w14:textId="77777777" w:rsidR="000959A2" w:rsidRPr="00155B02" w:rsidRDefault="002B43A4">
      <w:pPr>
        <w:rPr>
          <w:rFonts w:ascii="Times New Roman" w:hAnsi="Times New Roman" w:cs="Times New Roman"/>
          <w:lang w:val="en-GB"/>
        </w:rPr>
      </w:pPr>
      <w:r>
        <w:rPr>
          <w:rFonts w:ascii="Times New Roman" w:hAnsi="Times New Roman" w:cs="Times New Roman"/>
          <w:lang w:val="en-GB"/>
        </w:rPr>
        <w:lastRenderedPageBreak/>
        <w:pict w14:anchorId="57DF46A1">
          <v:shape id="_x0000_i1097" type="#_x0000_t75" style="width:468pt;height:202.5pt" filled="t">
            <v:fill color2="black"/>
            <v:imagedata r:id="rId164" o:title=""/>
          </v:shape>
        </w:pict>
      </w:r>
    </w:p>
    <w:p w14:paraId="72855924" w14:textId="77777777" w:rsidR="000959A2" w:rsidRDefault="000959A2" w:rsidP="00F73227">
      <w:pPr>
        <w:pStyle w:val="berschrift2"/>
        <w:numPr>
          <w:ilvl w:val="1"/>
          <w:numId w:val="90"/>
        </w:numPr>
        <w:rPr>
          <w:lang w:val="en-GB"/>
        </w:rPr>
      </w:pPr>
      <w:bookmarkStart w:id="485" w:name="_Toc403472729"/>
      <w:commentRangeStart w:id="486"/>
      <w:r w:rsidRPr="00155B02">
        <w:rPr>
          <w:lang w:val="en-GB"/>
        </w:rPr>
        <w:t>Transcription</w:t>
      </w:r>
      <w:commentRangeEnd w:id="486"/>
      <w:r w:rsidRPr="00155B02">
        <w:rPr>
          <w:rStyle w:val="Kommentarzeichen"/>
          <w:b w:val="0"/>
          <w:bCs w:val="0"/>
          <w:iCs w:val="0"/>
          <w:lang w:val="en-GB"/>
        </w:rPr>
        <w:commentReference w:id="486"/>
      </w:r>
      <w:r w:rsidRPr="00155B02">
        <w:rPr>
          <w:lang w:val="en-GB"/>
        </w:rPr>
        <w:t xml:space="preserve"> Menu</w:t>
      </w:r>
      <w:bookmarkEnd w:id="485"/>
      <w:r w:rsidRPr="00155B02">
        <w:rPr>
          <w:lang w:val="en-GB"/>
        </w:rPr>
        <w:t xml:space="preserve"> </w:t>
      </w:r>
    </w:p>
    <w:p w14:paraId="379AB173" w14:textId="77777777" w:rsidR="00A62A8E" w:rsidRPr="00A62A8E" w:rsidRDefault="00A62A8E" w:rsidP="00A62A8E">
      <w:pPr>
        <w:pStyle w:val="Textkrper"/>
        <w:rPr>
          <w:lang w:val="en-GB" w:eastAsia="hi-IN" w:bidi="hi-IN"/>
        </w:rPr>
      </w:pPr>
    </w:p>
    <w:p w14:paraId="00B9AB60" w14:textId="77777777" w:rsidR="000959A2" w:rsidRPr="00155B02" w:rsidRDefault="002B43A4">
      <w:pPr>
        <w:rPr>
          <w:rFonts w:ascii="Times New Roman" w:hAnsi="Times New Roman" w:cs="Times New Roman"/>
          <w:lang w:val="en-GB"/>
        </w:rPr>
      </w:pPr>
      <w:bookmarkStart w:id="487" w:name="_Toc55213820"/>
      <w:bookmarkStart w:id="488" w:name="_Ref108437702"/>
      <w:bookmarkStart w:id="489" w:name="_Toc69129948"/>
      <w:bookmarkStart w:id="490" w:name="_Toc69129807"/>
      <w:r>
        <w:rPr>
          <w:rFonts w:ascii="Times New Roman" w:hAnsi="Times New Roman" w:cs="Times New Roman"/>
          <w:lang w:val="en-GB"/>
        </w:rPr>
        <w:pict w14:anchorId="2BA58061">
          <v:shape id="_x0000_i1098" type="#_x0000_t75" style="width:181.5pt;height:376.5pt" filled="t">
            <v:fill color2="black"/>
            <v:imagedata r:id="rId165" o:title=""/>
          </v:shape>
        </w:pict>
      </w:r>
    </w:p>
    <w:p w14:paraId="6DF02790" w14:textId="77777777" w:rsidR="000959A2" w:rsidRPr="00155B02" w:rsidRDefault="000959A2">
      <w:pPr>
        <w:rPr>
          <w:rFonts w:ascii="Times New Roman" w:hAnsi="Times New Roman" w:cs="Times New Roman"/>
          <w:lang w:val="en-GB"/>
        </w:rPr>
      </w:pPr>
    </w:p>
    <w:p w14:paraId="312AA72A" w14:textId="77777777" w:rsidR="000959A2" w:rsidRPr="00155B02" w:rsidRDefault="000959A2" w:rsidP="00A62A8E">
      <w:pPr>
        <w:pStyle w:val="berschrift3"/>
        <w:rPr>
          <w:rFonts w:cs="Times New Roman"/>
          <w:lang w:val="en-GB"/>
        </w:rPr>
      </w:pPr>
      <w:bookmarkStart w:id="491" w:name="_Toc403472730"/>
      <w:r w:rsidRPr="00155B02">
        <w:rPr>
          <w:rFonts w:cs="Times New Roman"/>
          <w:lang w:val="en-GB"/>
        </w:rPr>
        <w:t>Transcription &gt; Meta information</w:t>
      </w:r>
      <w:bookmarkEnd w:id="487"/>
      <w:r w:rsidRPr="00155B02">
        <w:rPr>
          <w:rFonts w:cs="Times New Roman"/>
          <w:lang w:val="en-GB"/>
        </w:rPr>
        <w:t>…</w:t>
      </w:r>
      <w:bookmarkEnd w:id="488"/>
      <w:bookmarkEnd w:id="489"/>
      <w:bookmarkEnd w:id="490"/>
      <w:bookmarkEnd w:id="491"/>
    </w:p>
    <w:p w14:paraId="4C5BD232"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073AE6AD">
          <v:shape id="_x0000_i1099" type="#_x0000_t75" style="width:198pt;height:289.5pt" filled="t">
            <v:fill color2="black"/>
            <v:imagedata r:id="rId166" o:title=""/>
          </v:shape>
        </w:pict>
      </w:r>
    </w:p>
    <w:p w14:paraId="61E7FA71" w14:textId="77777777" w:rsidR="000959A2" w:rsidRPr="00155B02" w:rsidRDefault="000959A2">
      <w:pPr>
        <w:pStyle w:val="Standard-BlockCharCharChar"/>
        <w:rPr>
          <w:lang w:val="en-GB"/>
        </w:rPr>
      </w:pPr>
      <w:r w:rsidRPr="00155B02">
        <w:rPr>
          <w:lang w:val="en-GB"/>
        </w:rPr>
        <w:t>Opens a dialog in which the transcription's meta information can be saved and edited, i.e. information about the transcriber, the recordings, the conventions etc. The meta information is organized into a set of attribute-value pairs. Some of them are predefined:</w:t>
      </w:r>
    </w:p>
    <w:p w14:paraId="1B7F99D8" w14:textId="77777777" w:rsidR="000959A2" w:rsidRPr="00155B02" w:rsidRDefault="000959A2">
      <w:pPr>
        <w:pStyle w:val="Aufzhlungszeichen1"/>
        <w:numPr>
          <w:ilvl w:val="0"/>
          <w:numId w:val="18"/>
        </w:numPr>
        <w:tabs>
          <w:tab w:val="clear" w:pos="360"/>
          <w:tab w:val="left" w:pos="964"/>
        </w:tabs>
        <w:rPr>
          <w:lang w:val="en-GB"/>
        </w:rPr>
        <w:pPrChange w:id="492" w:author="Moritz Lautenbach" w:date="2014-04-15T16:10:00Z">
          <w:pPr>
            <w:pStyle w:val="Aufzhlungszeichen1"/>
            <w:tabs>
              <w:tab w:val="clear" w:pos="360"/>
              <w:tab w:val="left" w:pos="964"/>
            </w:tabs>
            <w:ind w:left="964" w:hanging="482"/>
          </w:pPr>
        </w:pPrChange>
      </w:pPr>
      <w:ins w:id="493" w:author="Moritz Lautenbach" w:date="2014-04-15T16:10:00Z">
        <w:r w:rsidRPr="00155B02">
          <w:rPr>
            <w:lang w:val="en-GB"/>
          </w:rPr>
          <w:t xml:space="preserve"> </w:t>
        </w:r>
      </w:ins>
      <w:r w:rsidRPr="00155B02">
        <w:rPr>
          <w:lang w:val="en-GB"/>
        </w:rPr>
        <w:t>Project Name: the name of the project.</w:t>
      </w:r>
    </w:p>
    <w:p w14:paraId="093DB050" w14:textId="77777777" w:rsidR="000959A2" w:rsidRPr="00155B02" w:rsidRDefault="000959A2">
      <w:pPr>
        <w:pStyle w:val="Aufzhlungszeichen1"/>
        <w:numPr>
          <w:ilvl w:val="0"/>
          <w:numId w:val="18"/>
        </w:numPr>
        <w:tabs>
          <w:tab w:val="clear" w:pos="360"/>
          <w:tab w:val="left" w:pos="964"/>
        </w:tabs>
        <w:rPr>
          <w:lang w:val="en-GB"/>
        </w:rPr>
        <w:pPrChange w:id="494" w:author="Moritz Lautenbach" w:date="2014-04-15T16:10:00Z">
          <w:pPr>
            <w:pStyle w:val="Aufzhlungszeichen1"/>
            <w:tabs>
              <w:tab w:val="clear" w:pos="360"/>
              <w:tab w:val="left" w:pos="964"/>
            </w:tabs>
            <w:ind w:left="964" w:hanging="482"/>
          </w:pPr>
        </w:pPrChange>
      </w:pPr>
      <w:ins w:id="495" w:author="Moritz Lautenbach" w:date="2014-04-15T16:10:00Z">
        <w:r w:rsidRPr="00155B02">
          <w:rPr>
            <w:lang w:val="en-GB"/>
          </w:rPr>
          <w:t xml:space="preserve"> </w:t>
        </w:r>
      </w:ins>
      <w:r w:rsidRPr="00155B02">
        <w:rPr>
          <w:lang w:val="en-GB"/>
        </w:rPr>
        <w:t xml:space="preserve">Transcription: the name of the transcription. For HTML or RTF output, this name is used as the </w:t>
      </w:r>
      <w:del w:id="496" w:author="Moritz Lautenbach" w:date="2014-04-15T16:11:00Z">
        <w:r w:rsidRPr="00155B02" w:rsidDel="00875759">
          <w:rPr>
            <w:lang w:val="en-GB"/>
          </w:rPr>
          <w:tab/>
        </w:r>
      </w:del>
      <w:del w:id="497" w:author="Moritz Lautenbach" w:date="2014-04-15T16:10:00Z">
        <w:r w:rsidRPr="00155B02" w:rsidDel="00875759">
          <w:rPr>
            <w:lang w:val="en-GB"/>
          </w:rPr>
          <w:delText xml:space="preserve">  </w:delText>
        </w:r>
      </w:del>
      <w:ins w:id="498" w:author="Moritz Lautenbach" w:date="2014-04-15T16:10:00Z">
        <w:r w:rsidRPr="00155B02">
          <w:rPr>
            <w:lang w:val="en-GB"/>
          </w:rPr>
          <w:t xml:space="preserve"> </w:t>
        </w:r>
      </w:ins>
      <w:del w:id="499" w:author="Moritz Lautenbach" w:date="2014-04-15T16:10:00Z">
        <w:r w:rsidRPr="00155B02" w:rsidDel="00875759">
          <w:rPr>
            <w:lang w:val="en-GB"/>
          </w:rPr>
          <w:delText xml:space="preserve">  </w:delText>
        </w:r>
      </w:del>
      <w:ins w:id="500" w:author="Moritz Lautenbach" w:date="2014-04-15T16:10:00Z">
        <w:r w:rsidRPr="00155B02">
          <w:rPr>
            <w:lang w:val="en-GB"/>
          </w:rPr>
          <w:t xml:space="preserve"> </w:t>
        </w:r>
      </w:ins>
      <w:del w:id="501" w:author="Moritz Lautenbach" w:date="2014-04-15T16:10:00Z">
        <w:r w:rsidRPr="00155B02" w:rsidDel="00875759">
          <w:rPr>
            <w:lang w:val="en-GB"/>
          </w:rPr>
          <w:delText xml:space="preserve">  </w:delText>
        </w:r>
      </w:del>
      <w:ins w:id="502" w:author="Moritz Lautenbach" w:date="2014-04-15T16:10:00Z">
        <w:r w:rsidRPr="00155B02">
          <w:rPr>
            <w:lang w:val="en-GB"/>
          </w:rPr>
          <w:t xml:space="preserve"> </w:t>
        </w:r>
      </w:ins>
      <w:r w:rsidRPr="00155B02">
        <w:rPr>
          <w:lang w:val="en-GB"/>
        </w:rPr>
        <w:t>document name.</w:t>
      </w:r>
    </w:p>
    <w:p w14:paraId="1EA1B36C" w14:textId="77777777" w:rsidR="000959A2" w:rsidRPr="00155B02" w:rsidRDefault="000959A2">
      <w:pPr>
        <w:pStyle w:val="Aufzhlungszeichen1"/>
        <w:numPr>
          <w:ilvl w:val="0"/>
          <w:numId w:val="18"/>
        </w:numPr>
        <w:tabs>
          <w:tab w:val="clear" w:pos="360"/>
          <w:tab w:val="left" w:pos="964"/>
        </w:tabs>
        <w:rPr>
          <w:lang w:val="en-GB"/>
        </w:rPr>
        <w:pPrChange w:id="503" w:author="Moritz Lautenbach" w:date="2014-04-15T16:11:00Z">
          <w:pPr>
            <w:pStyle w:val="Aufzhlungszeichen1"/>
            <w:tabs>
              <w:tab w:val="clear" w:pos="360"/>
              <w:tab w:val="left" w:pos="964"/>
            </w:tabs>
            <w:ind w:left="964" w:hanging="482"/>
          </w:pPr>
        </w:pPrChange>
      </w:pPr>
      <w:ins w:id="504" w:author="Moritz Lautenbach" w:date="2014-04-15T16:11:00Z">
        <w:r w:rsidRPr="00155B02">
          <w:rPr>
            <w:lang w:val="en-GB"/>
          </w:rPr>
          <w:t xml:space="preserve"> </w:t>
        </w:r>
      </w:ins>
      <w:r w:rsidRPr="00155B02">
        <w:rPr>
          <w:lang w:val="en-GB"/>
        </w:rPr>
        <w:t>Transcription Convention: the transcription convention made use of.</w:t>
      </w:r>
    </w:p>
    <w:p w14:paraId="3C6CFF37" w14:textId="1D0AFC06" w:rsidR="000959A2" w:rsidRPr="00155B02" w:rsidRDefault="000959A2">
      <w:pPr>
        <w:pStyle w:val="Aufzhlungszeichen1"/>
        <w:numPr>
          <w:ilvl w:val="0"/>
          <w:numId w:val="18"/>
        </w:numPr>
        <w:tabs>
          <w:tab w:val="clear" w:pos="360"/>
          <w:tab w:val="left" w:pos="964"/>
        </w:tabs>
        <w:rPr>
          <w:lang w:val="en-GB"/>
        </w:rPr>
        <w:pPrChange w:id="505" w:author="Moritz Lautenbach" w:date="2014-04-15T16:11:00Z">
          <w:pPr>
            <w:pStyle w:val="Aufzhlungszeichen1"/>
            <w:tabs>
              <w:tab w:val="clear" w:pos="360"/>
              <w:tab w:val="left" w:pos="964"/>
            </w:tabs>
            <w:ind w:left="964" w:hanging="482"/>
          </w:pPr>
        </w:pPrChange>
      </w:pPr>
      <w:ins w:id="506" w:author="Moritz Lautenbach" w:date="2014-04-15T16:11:00Z">
        <w:r w:rsidRPr="00155B02">
          <w:rPr>
            <w:lang w:val="en-GB"/>
          </w:rPr>
          <w:t xml:space="preserve"> </w:t>
        </w:r>
      </w:ins>
      <w:r w:rsidRPr="00155B02">
        <w:rPr>
          <w:lang w:val="en-GB"/>
        </w:rPr>
        <w:t xml:space="preserve">Referenced File: the associated </w:t>
      </w:r>
      <w:commentRangeStart w:id="507"/>
      <w:r w:rsidRPr="00155B02">
        <w:rPr>
          <w:lang w:val="en-GB"/>
        </w:rPr>
        <w:t xml:space="preserve">digitized </w:t>
      </w:r>
      <w:commentRangeEnd w:id="507"/>
      <w:r w:rsidRPr="00155B02">
        <w:rPr>
          <w:rStyle w:val="Kommentarzeichen"/>
          <w:lang w:val="en-GB"/>
        </w:rPr>
        <w:commentReference w:id="507"/>
      </w:r>
      <w:r w:rsidRPr="00155B02">
        <w:rPr>
          <w:lang w:val="en-GB"/>
        </w:rPr>
        <w:t xml:space="preserve">audio or video file, if available. The </w:t>
      </w:r>
      <w:r w:rsidR="00007CB6" w:rsidRPr="00155B02">
        <w:rPr>
          <w:lang w:val="en-GB"/>
        </w:rPr>
        <w:t>„</w:t>
      </w:r>
      <w:r w:rsidRPr="00155B02">
        <w:rPr>
          <w:lang w:val="en-GB"/>
        </w:rPr>
        <w:t>Browse...</w:t>
      </w:r>
      <w:r w:rsidR="00E6350C" w:rsidRPr="00155B02">
        <w:rPr>
          <w:lang w:val="en-GB"/>
        </w:rPr>
        <w:t>“</w:t>
      </w:r>
      <w:r w:rsidRPr="00155B02">
        <w:rPr>
          <w:lang w:val="en-GB"/>
        </w:rPr>
        <w:t xml:space="preserve"> button next to this field opens a dialog with which this file can be located and assigned.</w:t>
      </w:r>
    </w:p>
    <w:p w14:paraId="3C87B7AC" w14:textId="77777777" w:rsidR="000959A2" w:rsidRPr="00155B02" w:rsidRDefault="000959A2">
      <w:pPr>
        <w:pStyle w:val="Aufzhlungszeichen1"/>
        <w:numPr>
          <w:ilvl w:val="0"/>
          <w:numId w:val="18"/>
        </w:numPr>
        <w:tabs>
          <w:tab w:val="clear" w:pos="360"/>
          <w:tab w:val="left" w:pos="964"/>
        </w:tabs>
        <w:rPr>
          <w:lang w:val="en-GB"/>
        </w:rPr>
        <w:pPrChange w:id="508" w:author="Moritz Lautenbach" w:date="2014-04-15T16:11:00Z">
          <w:pPr>
            <w:pStyle w:val="Aufzhlungszeichen1"/>
            <w:tabs>
              <w:tab w:val="clear" w:pos="360"/>
              <w:tab w:val="left" w:pos="964"/>
            </w:tabs>
            <w:ind w:left="964" w:hanging="482"/>
          </w:pPr>
        </w:pPrChange>
      </w:pPr>
      <w:ins w:id="509" w:author="Moritz Lautenbach" w:date="2014-04-15T16:11:00Z">
        <w:r w:rsidRPr="00155B02">
          <w:rPr>
            <w:lang w:val="en-GB"/>
          </w:rPr>
          <w:t xml:space="preserve"> </w:t>
        </w:r>
      </w:ins>
      <w:r w:rsidRPr="00155B02">
        <w:rPr>
          <w:lang w:val="en-GB"/>
        </w:rPr>
        <w:t>Comment: allows comments on the recording and transcription.</w:t>
      </w:r>
    </w:p>
    <w:p w14:paraId="7673E659"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To add a new user-defined attribute, click </w:t>
      </w:r>
      <w:r w:rsidRPr="00155B02">
        <w:rPr>
          <w:i/>
          <w:lang w:val="en-GB"/>
        </w:rPr>
        <w:t>Add attribute.</w:t>
      </w:r>
      <w:r w:rsidRPr="00155B02">
        <w:rPr>
          <w:lang w:val="en-GB"/>
        </w:rPr>
        <w:t xml:space="preserve"> A new attribute-value pair is added to the table. It can be edited in the corresponding text fields.</w:t>
      </w:r>
    </w:p>
    <w:p w14:paraId="042AFCCD" w14:textId="64978BC0" w:rsidR="000959A2" w:rsidRPr="00155B02" w:rsidRDefault="000959A2">
      <w:pPr>
        <w:pStyle w:val="Standard-BlockCharCharChar"/>
        <w:rPr>
          <w:lang w:val="en-GB"/>
        </w:rPr>
      </w:pPr>
      <w:r w:rsidRPr="00155B02">
        <w:rPr>
          <w:lang w:val="en-GB"/>
        </w:rPr>
        <w:t xml:space="preserve">Double clicking marks the content of a field in the table and allows the overwriting of the content. Conclude your input with </w:t>
      </w:r>
      <w:r w:rsidR="00007CB6" w:rsidRPr="00155B02">
        <w:rPr>
          <w:lang w:val="en-GB"/>
        </w:rPr>
        <w:t>„</w:t>
      </w:r>
      <w:r w:rsidRPr="00155B02">
        <w:rPr>
          <w:iCs/>
          <w:lang w:val="en-GB"/>
        </w:rPr>
        <w:t>Enter</w:t>
      </w:r>
      <w:ins w:id="510" w:author="Moritz Lautenbach" w:date="2014-04-15T16:12:00Z">
        <w:r w:rsidRPr="00155B02">
          <w:rPr>
            <w:iCs/>
            <w:lang w:val="en-GB"/>
          </w:rPr>
          <w:t>”</w:t>
        </w:r>
      </w:ins>
      <w:r w:rsidRPr="00155B02">
        <w:rPr>
          <w:lang w:val="en-GB"/>
        </w:rPr>
        <w:t xml:space="preserve">. </w:t>
      </w:r>
    </w:p>
    <w:p w14:paraId="6F1E340C" w14:textId="392F5040"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r w:rsidR="00E6350C" w:rsidRPr="00155B02">
        <w:rPr>
          <w:lang w:val="en-GB"/>
        </w:rPr>
        <w:t>“</w:t>
      </w:r>
      <w:r w:rsidRPr="00155B02">
        <w:rPr>
          <w:lang w:val="en-GB"/>
        </w:rPr>
        <w:t xml:space="preserve"> does not suffice, click the button with the three dots (...) in order to get a larger window in which you can edit.</w:t>
      </w:r>
    </w:p>
    <w:p w14:paraId="740E7C1B"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6ABC1E4D" w14:textId="77777777" w:rsidR="000959A2" w:rsidRPr="00155B02" w:rsidRDefault="000959A2">
      <w:pPr>
        <w:pStyle w:val="Standard-BlockCharCharChar"/>
        <w:rPr>
          <w:lang w:val="en-GB"/>
        </w:rPr>
      </w:pPr>
    </w:p>
    <w:p w14:paraId="4DE371F9" w14:textId="77777777" w:rsidR="000959A2" w:rsidRPr="00155B02" w:rsidRDefault="000959A2">
      <w:pPr>
        <w:pStyle w:val="Standard-BlockCharCharChar"/>
        <w:rPr>
          <w:lang w:val="en-GB"/>
        </w:rPr>
      </w:pPr>
      <w:r w:rsidRPr="00155B02">
        <w:rPr>
          <w:lang w:val="en-GB"/>
        </w:rPr>
        <w:lastRenderedPageBreak/>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5065C695"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r w:rsidRPr="00155B02">
        <w:rPr>
          <w:i/>
          <w:lang w:val="en-GB"/>
        </w:rPr>
        <w:t>Up</w:t>
      </w:r>
      <w:r w:rsidRPr="00155B02">
        <w:rPr>
          <w:lang w:val="en-GB"/>
        </w:rPr>
        <w:t xml:space="preserve"> or </w:t>
      </w:r>
      <w:r w:rsidRPr="00155B02">
        <w:rPr>
          <w:i/>
          <w:lang w:val="en-GB"/>
        </w:rPr>
        <w:t>Down.</w:t>
      </w:r>
    </w:p>
    <w:p w14:paraId="2C592F4B" w14:textId="77777777" w:rsidR="000959A2" w:rsidRPr="00155B02" w:rsidRDefault="000959A2">
      <w:pPr>
        <w:pStyle w:val="Standard-BlockCharCharChar"/>
        <w:rPr>
          <w:lang w:val="en-GB"/>
        </w:rPr>
      </w:pPr>
      <w:r w:rsidRPr="00155B02">
        <w:rPr>
          <w:lang w:val="en-GB"/>
        </w:rPr>
        <w:t xml:space="preserve">In order to save the changes made in the meta information, close the dialog by clicking </w:t>
      </w:r>
      <w:r w:rsidRPr="00155B02">
        <w:rPr>
          <w:i/>
          <w:lang w:val="en-GB"/>
        </w:rPr>
        <w:t>OK</w:t>
      </w:r>
      <w:del w:id="511" w:author="Moritz Lautenbach" w:date="2014-04-15T16:13:00Z">
        <w:r w:rsidRPr="00155B02" w:rsidDel="00875759">
          <w:rPr>
            <w:lang w:val="en-GB"/>
          </w:rPr>
          <w:delText xml:space="preserve"> </w:delText>
        </w:r>
      </w:del>
      <w:r w:rsidRPr="00155B02">
        <w:rPr>
          <w:lang w:val="en-GB"/>
        </w:rPr>
        <w:t>.</w:t>
      </w:r>
    </w:p>
    <w:p w14:paraId="3F837038" w14:textId="77777777" w:rsidR="000959A2" w:rsidRPr="00155B02" w:rsidRDefault="000959A2" w:rsidP="00A62A8E">
      <w:pPr>
        <w:pStyle w:val="berschrift3"/>
        <w:keepNext/>
        <w:rPr>
          <w:ins w:id="512" w:author="Moritz Lautenbach" w:date="2014-04-15T16:13:00Z"/>
          <w:rFonts w:cs="Times New Roman"/>
          <w:lang w:val="en-GB"/>
        </w:rPr>
      </w:pPr>
      <w:bookmarkStart w:id="513" w:name="_File_%3E_Speakertable%E2%80%A6"/>
      <w:bookmarkStart w:id="514" w:name="_Ref108437714"/>
      <w:bookmarkStart w:id="515" w:name="_Toc69129949"/>
      <w:bookmarkStart w:id="516" w:name="_Toc69129808"/>
      <w:bookmarkStart w:id="517" w:name="_Toc55213821"/>
      <w:bookmarkStart w:id="518" w:name="_Toc403472731"/>
      <w:bookmarkEnd w:id="513"/>
      <w:r w:rsidRPr="00155B02">
        <w:rPr>
          <w:rFonts w:cs="Times New Roman"/>
          <w:lang w:val="en-GB"/>
        </w:rPr>
        <w:t>Transcription &gt; Speakertable…</w:t>
      </w:r>
      <w:bookmarkEnd w:id="514"/>
      <w:bookmarkEnd w:id="515"/>
      <w:bookmarkEnd w:id="516"/>
      <w:bookmarkEnd w:id="517"/>
      <w:bookmarkEnd w:id="518"/>
    </w:p>
    <w:p w14:paraId="0F66E3D2"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79B041BA">
          <v:shape id="_x0000_i1100" type="#_x0000_t75" style="width:345pt;height:294pt" filled="t">
            <v:fill color2="black"/>
            <v:imagedata r:id="rId167" o:title=""/>
          </v:shape>
        </w:pict>
      </w:r>
    </w:p>
    <w:p w14:paraId="73EE3FC0" w14:textId="77777777" w:rsidR="000959A2" w:rsidRPr="00155B02" w:rsidRDefault="000959A2">
      <w:pPr>
        <w:pStyle w:val="Standard-BlockCharCharChar"/>
        <w:rPr>
          <w:i/>
          <w:lang w:val="en-GB"/>
        </w:rPr>
      </w:pPr>
      <w:r w:rsidRPr="00155B02">
        <w:rPr>
          <w:lang w:val="en-GB"/>
        </w:rPr>
        <w:t xml:space="preserve">Opens a dialog for the input and editing of information on the speakers. In the upper section of the speakertable the speakers are listed. In order to add a new speaker click </w:t>
      </w:r>
      <w:r w:rsidRPr="00155B02">
        <w:rPr>
          <w:i/>
          <w:lang w:val="en-GB"/>
        </w:rPr>
        <w:t>Add speaker</w:t>
      </w:r>
      <w:r w:rsidRPr="00155B02">
        <w:rPr>
          <w:lang w:val="en-GB"/>
        </w:rPr>
        <w:t xml:space="preserve">. In order to delete an existing speaker from the list, select the corresponding entry in the list and click </w:t>
      </w:r>
      <w:r w:rsidRPr="00155B02">
        <w:rPr>
          <w:i/>
          <w:lang w:val="en-GB"/>
        </w:rPr>
        <w:t>Remove speaker.</w:t>
      </w:r>
    </w:p>
    <w:p w14:paraId="16BE7AF2" w14:textId="4BD9D987" w:rsidR="000959A2" w:rsidRPr="00155B02" w:rsidRDefault="000959A2">
      <w:pPr>
        <w:pStyle w:val="Standard-BlockCharCharChar"/>
        <w:rPr>
          <w:lang w:val="en-GB"/>
        </w:rPr>
      </w:pPr>
      <w:r w:rsidRPr="00155B02">
        <w:rPr>
          <w:lang w:val="en-GB"/>
        </w:rPr>
        <w:t xml:space="preserve">In order to add or change the information corresponding to a speaker, first select the speaker from the list. Under </w:t>
      </w:r>
      <w:r w:rsidR="00007CB6" w:rsidRPr="00155B02">
        <w:rPr>
          <w:lang w:val="en-GB"/>
        </w:rPr>
        <w:t>„</w:t>
      </w:r>
      <w:r w:rsidRPr="00155B02">
        <w:rPr>
          <w:lang w:val="en-GB"/>
        </w:rPr>
        <w:t>Speaker properties</w:t>
      </w:r>
      <w:r w:rsidR="00E6350C" w:rsidRPr="00155B02">
        <w:rPr>
          <w:lang w:val="en-GB"/>
        </w:rPr>
        <w:t>“</w:t>
      </w:r>
      <w:r w:rsidRPr="00155B02">
        <w:rPr>
          <w:lang w:val="en-GB"/>
        </w:rPr>
        <w:t xml:space="preserve"> the already existing information is displayed. The speakertable consists of attribute-value pairs. Some of them are predefined:</w:t>
      </w:r>
    </w:p>
    <w:p w14:paraId="247F4652" w14:textId="1EA1439D" w:rsidR="000959A2" w:rsidRPr="00155B02" w:rsidRDefault="000959A2">
      <w:pPr>
        <w:pStyle w:val="Aufzhlungszeichen1"/>
        <w:numPr>
          <w:ilvl w:val="0"/>
          <w:numId w:val="19"/>
        </w:numPr>
        <w:tabs>
          <w:tab w:val="clear" w:pos="360"/>
          <w:tab w:val="left" w:pos="964"/>
        </w:tabs>
        <w:rPr>
          <w:lang w:val="en-GB"/>
        </w:rPr>
        <w:pPrChange w:id="519" w:author="Moritz Lautenbach" w:date="2014-04-15T16:15:00Z">
          <w:pPr>
            <w:pStyle w:val="Aufzhlungszeichen1"/>
            <w:tabs>
              <w:tab w:val="clear" w:pos="360"/>
              <w:tab w:val="left" w:pos="964"/>
            </w:tabs>
            <w:ind w:left="964" w:hanging="482"/>
          </w:pPr>
        </w:pPrChange>
      </w:pPr>
      <w:ins w:id="520" w:author="Moritz Lautenbach" w:date="2014-04-15T16:15:00Z">
        <w:r w:rsidRPr="00155B02">
          <w:rPr>
            <w:lang w:val="en-GB"/>
          </w:rPr>
          <w:t xml:space="preserve"> </w:t>
        </w:r>
      </w:ins>
      <w:r w:rsidRPr="00155B02">
        <w:rPr>
          <w:lang w:val="en-GB"/>
        </w:rPr>
        <w:t>Abbreviation: the speaker abbreviation that is also used for the tier labels</w:t>
      </w:r>
      <w:del w:id="521" w:author="Moritz Lautenbach" w:date="2014-04-15T16:15:00Z">
        <w:r w:rsidRPr="00155B02" w:rsidDel="00875759">
          <w:rPr>
            <w:lang w:val="en-GB"/>
          </w:rPr>
          <w:delText>.</w:delText>
        </w:r>
      </w:del>
      <w:r w:rsidRPr="00155B02">
        <w:rPr>
          <w:lang w:val="en-GB"/>
        </w:rPr>
        <w:t xml:space="preserve"> (when activating the option </w:t>
      </w:r>
      <w:r w:rsidR="00007CB6" w:rsidRPr="00155B02">
        <w:rPr>
          <w:lang w:val="en-GB"/>
        </w:rPr>
        <w:t>„</w:t>
      </w:r>
      <w:r w:rsidRPr="00155B02">
        <w:rPr>
          <w:lang w:val="en-GB"/>
        </w:rPr>
        <w:t>Auto</w:t>
      </w:r>
      <w:r w:rsidR="00E6350C" w:rsidRPr="00155B02">
        <w:rPr>
          <w:lang w:val="en-GB"/>
        </w:rPr>
        <w:t>“</w:t>
      </w:r>
      <w:r w:rsidRPr="00155B02">
        <w:rPr>
          <w:lang w:val="en-GB"/>
        </w:rPr>
        <w:t xml:space="preserve">, see </w:t>
      </w:r>
      <w:r w:rsidR="00007CB6" w:rsidRPr="00155B02">
        <w:rPr>
          <w:lang w:val="en-GB"/>
        </w:rPr>
        <w:t>„</w:t>
      </w:r>
      <w:r w:rsidRPr="00155B02">
        <w:rPr>
          <w:lang w:val="en-GB"/>
        </w:rPr>
        <w:t>Tier &gt; Edit Tier properties</w:t>
      </w:r>
      <w:r w:rsidR="00E6350C" w:rsidRPr="00155B02">
        <w:rPr>
          <w:lang w:val="en-GB"/>
        </w:rPr>
        <w:t>“</w:t>
      </w:r>
      <w:r w:rsidRPr="00155B02">
        <w:rPr>
          <w:lang w:val="en-GB"/>
        </w:rPr>
        <w:t>)</w:t>
      </w:r>
      <w:ins w:id="522" w:author="Moritz Lautenbach" w:date="2014-04-15T16:15:00Z">
        <w:r w:rsidRPr="00155B02">
          <w:rPr>
            <w:lang w:val="en-GB"/>
          </w:rPr>
          <w:t>.</w:t>
        </w:r>
      </w:ins>
      <w:r w:rsidRPr="00155B02">
        <w:rPr>
          <w:lang w:val="en-GB"/>
        </w:rPr>
        <w:t xml:space="preserve"> </w:t>
      </w:r>
    </w:p>
    <w:p w14:paraId="41B9784D" w14:textId="77777777" w:rsidR="000959A2" w:rsidRPr="00155B02" w:rsidRDefault="000959A2">
      <w:pPr>
        <w:pStyle w:val="Aufzhlungszeichen1"/>
        <w:numPr>
          <w:ilvl w:val="0"/>
          <w:numId w:val="19"/>
        </w:numPr>
        <w:tabs>
          <w:tab w:val="clear" w:pos="360"/>
          <w:tab w:val="left" w:pos="964"/>
        </w:tabs>
        <w:rPr>
          <w:lang w:val="en-GB"/>
        </w:rPr>
        <w:pPrChange w:id="523" w:author="Moritz Lautenbach" w:date="2014-04-15T16:15:00Z">
          <w:pPr>
            <w:pStyle w:val="Aufzhlungszeichen1"/>
            <w:tabs>
              <w:tab w:val="clear" w:pos="360"/>
              <w:tab w:val="left" w:pos="964"/>
            </w:tabs>
            <w:ind w:left="964" w:hanging="482"/>
          </w:pPr>
        </w:pPrChange>
      </w:pPr>
      <w:ins w:id="524" w:author="Moritz Lautenbach" w:date="2014-04-15T16:15:00Z">
        <w:r w:rsidRPr="00155B02">
          <w:rPr>
            <w:lang w:val="en-GB"/>
          </w:rPr>
          <w:t xml:space="preserve"> </w:t>
        </w:r>
      </w:ins>
      <w:r w:rsidRPr="00155B02">
        <w:rPr>
          <w:lang w:val="en-GB"/>
        </w:rPr>
        <w:t>Sex: the sex of the speaker.</w:t>
      </w:r>
    </w:p>
    <w:p w14:paraId="03490AE0" w14:textId="7494AB3C" w:rsidR="000959A2" w:rsidRPr="00155B02" w:rsidRDefault="000959A2">
      <w:pPr>
        <w:pStyle w:val="Aufzhlungszeichen1"/>
        <w:numPr>
          <w:ilvl w:val="0"/>
          <w:numId w:val="19"/>
        </w:numPr>
        <w:tabs>
          <w:tab w:val="clear" w:pos="360"/>
          <w:tab w:val="left" w:pos="964"/>
        </w:tabs>
        <w:rPr>
          <w:lang w:val="en-GB"/>
        </w:rPr>
        <w:pPrChange w:id="525" w:author="Moritz Lautenbach" w:date="2014-04-15T16:15:00Z">
          <w:pPr>
            <w:pStyle w:val="Aufzhlungszeichen1"/>
            <w:tabs>
              <w:tab w:val="clear" w:pos="360"/>
              <w:tab w:val="left" w:pos="964"/>
            </w:tabs>
            <w:ind w:left="964" w:hanging="482"/>
          </w:pPr>
        </w:pPrChange>
      </w:pPr>
      <w:ins w:id="526" w:author="Moritz Lautenbach" w:date="2014-04-15T16:15:00Z">
        <w:r w:rsidRPr="00155B02">
          <w:rPr>
            <w:lang w:val="en-GB"/>
          </w:rPr>
          <w:t xml:space="preserve"> </w:t>
        </w:r>
      </w:ins>
      <w:r w:rsidRPr="00155B02">
        <w:rPr>
          <w:lang w:val="en-GB"/>
        </w:rPr>
        <w:t>Languages: the first (L1) and second (L2) languages of the speaker, as well as the languages the speaker uses in the transcription (</w:t>
      </w:r>
      <w:r w:rsidR="00007CB6" w:rsidRPr="00155B02">
        <w:rPr>
          <w:lang w:val="en-GB"/>
        </w:rPr>
        <w:t>„</w:t>
      </w:r>
      <w:r w:rsidRPr="00155B02">
        <w:rPr>
          <w:lang w:val="en-GB"/>
        </w:rPr>
        <w:t>Languages used</w:t>
      </w:r>
      <w:r w:rsidR="00E6350C" w:rsidRPr="00155B02">
        <w:rPr>
          <w:lang w:val="en-GB"/>
        </w:rPr>
        <w:t>“</w:t>
      </w:r>
      <w:r w:rsidRPr="00155B02">
        <w:rPr>
          <w:lang w:val="en-GB"/>
        </w:rPr>
        <w:t>).</w:t>
      </w:r>
    </w:p>
    <w:p w14:paraId="2432F23E" w14:textId="77777777" w:rsidR="000959A2" w:rsidRPr="00155B02" w:rsidRDefault="000959A2">
      <w:pPr>
        <w:pStyle w:val="Aufzhlungszeichen1"/>
        <w:numPr>
          <w:ilvl w:val="0"/>
          <w:numId w:val="19"/>
        </w:numPr>
        <w:tabs>
          <w:tab w:val="clear" w:pos="360"/>
          <w:tab w:val="left" w:pos="964"/>
        </w:tabs>
        <w:rPr>
          <w:lang w:val="en-GB"/>
        </w:rPr>
        <w:pPrChange w:id="527" w:author="Moritz Lautenbach" w:date="2014-04-15T16:15:00Z">
          <w:pPr>
            <w:pStyle w:val="Aufzhlungszeichen1"/>
            <w:tabs>
              <w:tab w:val="clear" w:pos="360"/>
              <w:tab w:val="left" w:pos="964"/>
            </w:tabs>
            <w:ind w:left="964" w:hanging="482"/>
          </w:pPr>
        </w:pPrChange>
      </w:pPr>
      <w:ins w:id="528" w:author="Moritz Lautenbach" w:date="2014-04-15T16:15:00Z">
        <w:r w:rsidRPr="00155B02">
          <w:rPr>
            <w:lang w:val="en-GB"/>
          </w:rPr>
          <w:t xml:space="preserve"> </w:t>
        </w:r>
      </w:ins>
      <w:r w:rsidRPr="00155B02">
        <w:rPr>
          <w:lang w:val="en-GB"/>
        </w:rPr>
        <w:t>Comment:</w:t>
      </w:r>
      <w:ins w:id="529" w:author="Moritz Lautenbach" w:date="2014-04-15T16:16:00Z">
        <w:r w:rsidRPr="00155B02">
          <w:rPr>
            <w:lang w:val="en-GB"/>
          </w:rPr>
          <w:t xml:space="preserve"> </w:t>
        </w:r>
      </w:ins>
      <w:r w:rsidRPr="00155B02">
        <w:rPr>
          <w:lang w:val="en-GB"/>
        </w:rPr>
        <w:t>allows comments on the speaker.</w:t>
      </w:r>
    </w:p>
    <w:p w14:paraId="5183F736" w14:textId="77777777" w:rsidR="000959A2" w:rsidRPr="00155B02" w:rsidRDefault="000959A2">
      <w:pPr>
        <w:pStyle w:val="Standard-BlockCharCharChar"/>
        <w:rPr>
          <w:lang w:val="en-GB"/>
        </w:rPr>
      </w:pPr>
    </w:p>
    <w:p w14:paraId="4EAFB66C" w14:textId="1566DE5F" w:rsidR="000959A2" w:rsidRPr="00155B02" w:rsidRDefault="000959A2">
      <w:pPr>
        <w:pStyle w:val="Standard-BlockCharCharChar"/>
        <w:rPr>
          <w:lang w:val="en-GB"/>
        </w:rPr>
      </w:pPr>
      <w:r w:rsidRPr="00155B02">
        <w:rPr>
          <w:lang w:val="en-GB"/>
        </w:rPr>
        <w:lastRenderedPageBreak/>
        <w:t xml:space="preserve">In order to change the entries under </w:t>
      </w:r>
      <w:r w:rsidR="00007CB6" w:rsidRPr="00155B02">
        <w:rPr>
          <w:lang w:val="en-GB"/>
        </w:rPr>
        <w:t>„</w:t>
      </w:r>
      <w:r w:rsidRPr="00155B02">
        <w:rPr>
          <w:lang w:val="en-GB"/>
        </w:rPr>
        <w:t>Languages</w:t>
      </w:r>
      <w:r w:rsidR="00E6350C" w:rsidRPr="00155B02">
        <w:rPr>
          <w:lang w:val="en-GB"/>
        </w:rPr>
        <w:t>“</w:t>
      </w:r>
      <w:ins w:id="530" w:author="Moritz Lautenbach" w:date="2014-04-15T16:16:00Z">
        <w:r w:rsidRPr="00155B02">
          <w:rPr>
            <w:lang w:val="en-GB"/>
          </w:rPr>
          <w:t>,</w:t>
        </w:r>
      </w:ins>
      <w:r w:rsidRPr="00155B02">
        <w:rPr>
          <w:lang w:val="en-GB"/>
        </w:rPr>
        <w:t xml:space="preserve"> click </w:t>
      </w:r>
      <w:r w:rsidRPr="00155B02">
        <w:rPr>
          <w:i/>
          <w:lang w:val="en-GB"/>
        </w:rPr>
        <w:t>Edit languages...</w:t>
      </w:r>
      <w:r w:rsidRPr="00155B02">
        <w:rPr>
          <w:lang w:val="en-GB"/>
        </w:rPr>
        <w:t xml:space="preserve"> . The following dialog will appear:</w:t>
      </w:r>
    </w:p>
    <w:p w14:paraId="0EF55933" w14:textId="77777777" w:rsidR="000959A2" w:rsidRPr="00155B02" w:rsidRDefault="002B43A4">
      <w:pPr>
        <w:pStyle w:val="BildChar"/>
        <w:rPr>
          <w:rFonts w:ascii="Times New Roman" w:hAnsi="Times New Roman"/>
          <w:lang w:val="en-GB"/>
        </w:rPr>
      </w:pPr>
      <w:r>
        <w:rPr>
          <w:rFonts w:ascii="Times New Roman" w:hAnsi="Times New Roman"/>
          <w:lang w:val="en-GB"/>
        </w:rPr>
        <w:pict w14:anchorId="79D67653">
          <v:shape id="_x0000_i1101" type="#_x0000_t75" style="width:306pt;height:142.5pt" filled="t">
            <v:fill color2="black"/>
            <v:imagedata r:id="rId168" o:title=""/>
          </v:shape>
        </w:pict>
      </w:r>
    </w:p>
    <w:p w14:paraId="3ED3114B" w14:textId="562570D0" w:rsidR="000959A2" w:rsidRPr="00155B02" w:rsidRDefault="000959A2">
      <w:pPr>
        <w:pStyle w:val="Standard-BlockCharCharChar"/>
        <w:rPr>
          <w:lang w:val="en-GB"/>
        </w:rPr>
      </w:pPr>
      <w:r w:rsidRPr="00155B02">
        <w:rPr>
          <w:lang w:val="en-GB"/>
        </w:rPr>
        <w:t xml:space="preserve">To assign a language to a speaker, select it from the list on the left side. Then click the corresponding </w:t>
      </w:r>
      <w:r w:rsidRPr="00155B02">
        <w:rPr>
          <w:i/>
          <w:lang w:val="en-GB"/>
        </w:rPr>
        <w:t>Add-</w:t>
      </w:r>
      <w:r w:rsidRPr="00155B02">
        <w:rPr>
          <w:lang w:val="en-GB"/>
        </w:rPr>
        <w:t xml:space="preserve">button. In order to delete a language, select it in the table on the right and click the corresponding </w:t>
      </w:r>
      <w:r w:rsidRPr="00155B02">
        <w:rPr>
          <w:i/>
          <w:lang w:val="en-GB"/>
        </w:rPr>
        <w:t>Remove</w:t>
      </w:r>
      <w:del w:id="531" w:author="Moritz Lautenbach" w:date="2014-04-15T16:10:00Z">
        <w:r w:rsidRPr="00155B02" w:rsidDel="00875759">
          <w:rPr>
            <w:i/>
            <w:lang w:val="en-GB"/>
          </w:rPr>
          <w:delText> </w:delText>
        </w:r>
        <w:r w:rsidRPr="00155B02" w:rsidDel="00875759">
          <w:rPr>
            <w:lang w:val="en-GB"/>
          </w:rPr>
          <w:delText xml:space="preserve"> </w:delText>
        </w:r>
      </w:del>
      <w:ins w:id="532" w:author="Moritz Lautenbach" w:date="2014-04-15T16:31:00Z">
        <w:r w:rsidRPr="00155B02">
          <w:rPr>
            <w:i/>
            <w:lang w:val="en-GB"/>
          </w:rPr>
          <w:t>-</w:t>
        </w:r>
      </w:ins>
      <w:r w:rsidRPr="00155B02">
        <w:rPr>
          <w:lang w:val="en-GB"/>
        </w:rPr>
        <w:t xml:space="preserve">button. (Please note: The languages codes available in the list have adopted from </w:t>
      </w:r>
      <w:r w:rsidR="00007CB6" w:rsidRPr="00155B02">
        <w:rPr>
          <w:lang w:val="en-GB"/>
        </w:rPr>
        <w:t>„</w:t>
      </w:r>
      <w:r w:rsidRPr="00155B02">
        <w:rPr>
          <w:lang w:val="en-GB"/>
        </w:rPr>
        <w:t>Ethnologue</w:t>
      </w:r>
      <w:r w:rsidR="00E6350C" w:rsidRPr="00155B02">
        <w:rPr>
          <w:lang w:val="en-GB"/>
        </w:rPr>
        <w:t>“</w:t>
      </w:r>
      <w:r w:rsidRPr="00155B02">
        <w:rPr>
          <w:lang w:val="en-GB"/>
        </w:rPr>
        <w:t xml:space="preserve"> (http://www.ethnologue.com/). Look up the website should you require more information on this list.</w:t>
      </w:r>
    </w:p>
    <w:p w14:paraId="5DAAC436" w14:textId="77777777" w:rsidR="000959A2" w:rsidRPr="00155B02" w:rsidRDefault="000959A2">
      <w:pPr>
        <w:pStyle w:val="Standard-BlockCharCharChar"/>
        <w:rPr>
          <w:lang w:val="en-GB"/>
        </w:rPr>
      </w:pPr>
      <w:r w:rsidRPr="00155B02">
        <w:rPr>
          <w:lang w:val="en-GB"/>
        </w:rPr>
        <w:t xml:space="preserve">In addition, an unlimited number of user-defined attributes can be added for the speakers. To add a new user-defined attribute, click </w:t>
      </w:r>
      <w:r w:rsidRPr="00155B02">
        <w:rPr>
          <w:i/>
          <w:lang w:val="en-GB"/>
        </w:rPr>
        <w:t>Add attribute.</w:t>
      </w:r>
      <w:r w:rsidRPr="00155B02">
        <w:rPr>
          <w:lang w:val="en-GB"/>
        </w:rPr>
        <w:t xml:space="preserve"> A new attribute-value</w:t>
      </w:r>
      <w:ins w:id="533" w:author="Moritz Lautenbach" w:date="2014-04-15T16:32:00Z">
        <w:r w:rsidRPr="00155B02">
          <w:rPr>
            <w:lang w:val="en-GB"/>
          </w:rPr>
          <w:t>-</w:t>
        </w:r>
      </w:ins>
      <w:del w:id="534" w:author="Moritz Lautenbach" w:date="2014-04-15T16:32:00Z">
        <w:r w:rsidRPr="00155B02" w:rsidDel="00B56D89">
          <w:rPr>
            <w:lang w:val="en-GB"/>
          </w:rPr>
          <w:delText xml:space="preserve"> </w:delText>
        </w:r>
      </w:del>
      <w:r w:rsidRPr="00155B02">
        <w:rPr>
          <w:lang w:val="en-GB"/>
        </w:rPr>
        <w:t>pair is added to the table. It can be edited in the corresponding text fields</w:t>
      </w:r>
      <w:del w:id="535" w:author="Moritz Lautenbach" w:date="2014-04-15T16:32:00Z">
        <w:r w:rsidRPr="00155B02" w:rsidDel="00B56D89">
          <w:rPr>
            <w:lang w:val="en-GB"/>
          </w:rPr>
          <w:delText xml:space="preserve">- </w:delText>
        </w:r>
      </w:del>
      <w:ins w:id="536" w:author="Moritz Lautenbach" w:date="2014-04-15T16:32:00Z">
        <w:r w:rsidRPr="00155B02">
          <w:rPr>
            <w:lang w:val="en-GB"/>
          </w:rPr>
          <w:t xml:space="preserve">. </w:t>
        </w:r>
      </w:ins>
    </w:p>
    <w:p w14:paraId="6BF9551D" w14:textId="77777777" w:rsidR="000959A2" w:rsidRPr="00155B02" w:rsidRDefault="000959A2">
      <w:pPr>
        <w:pStyle w:val="Standard-BlockCharCharChar"/>
        <w:rPr>
          <w:lang w:val="en-GB"/>
        </w:rPr>
      </w:pPr>
      <w:r w:rsidRPr="00155B02">
        <w:rPr>
          <w:lang w:val="en-GB"/>
        </w:rPr>
        <w:t xml:space="preserve">Double clicking marks the content of a field in the table and allows the overwriting of the content. Conclude your input with </w:t>
      </w:r>
      <w:r w:rsidRPr="00155B02">
        <w:rPr>
          <w:i/>
          <w:iCs/>
          <w:lang w:val="en-GB"/>
          <w:rPrChange w:id="537" w:author="Moritz Lautenbach" w:date="2014-04-15T16:33:00Z">
            <w:rPr>
              <w:iCs/>
              <w:lang w:val="en-US"/>
            </w:rPr>
          </w:rPrChange>
        </w:rPr>
        <w:t>Enter</w:t>
      </w:r>
      <w:r w:rsidRPr="00155B02">
        <w:rPr>
          <w:lang w:val="en-GB"/>
        </w:rPr>
        <w:t xml:space="preserve">. </w:t>
      </w:r>
    </w:p>
    <w:p w14:paraId="498953B7" w14:textId="5B2653FE" w:rsidR="000959A2" w:rsidRPr="00155B02" w:rsidRDefault="000959A2">
      <w:pPr>
        <w:pStyle w:val="Standard-BlockCharCharChar"/>
        <w:rPr>
          <w:lang w:val="en-GB"/>
        </w:rPr>
      </w:pPr>
      <w:r w:rsidRPr="00155B02">
        <w:rPr>
          <w:lang w:val="en-GB"/>
        </w:rPr>
        <w:t xml:space="preserve">If the space under </w:t>
      </w:r>
      <w:r w:rsidR="00007CB6" w:rsidRPr="00155B02">
        <w:rPr>
          <w:lang w:val="en-GB"/>
        </w:rPr>
        <w:t>„</w:t>
      </w:r>
      <w:r w:rsidRPr="00155B02">
        <w:rPr>
          <w:lang w:val="en-GB"/>
        </w:rPr>
        <w:t>Value</w:t>
      </w:r>
      <w:r w:rsidR="00E6350C" w:rsidRPr="00155B02">
        <w:rPr>
          <w:lang w:val="en-GB"/>
        </w:rPr>
        <w:t>“</w:t>
      </w:r>
      <w:r w:rsidRPr="00155B02">
        <w:rPr>
          <w:lang w:val="en-GB"/>
        </w:rPr>
        <w:t xml:space="preserve"> does not suffice, click the button with the three dots (...) in order to get a larger window in which you can edit.</w:t>
      </w:r>
    </w:p>
    <w:p w14:paraId="01C4371C" w14:textId="77777777" w:rsidR="000959A2" w:rsidRPr="00155B02" w:rsidRDefault="000959A2">
      <w:pPr>
        <w:pStyle w:val="Standard-BlockCharCharChar"/>
        <w:rPr>
          <w:lang w:val="en-GB"/>
        </w:rPr>
      </w:pPr>
      <w:r w:rsidRPr="00155B02">
        <w:rPr>
          <w:lang w:val="en-GB"/>
        </w:rPr>
        <w:t xml:space="preserve">In order to delete a user-defined attribute, select it in the table and click </w:t>
      </w:r>
      <w:r w:rsidRPr="00155B02">
        <w:rPr>
          <w:i/>
          <w:lang w:val="en-GB"/>
        </w:rPr>
        <w:t>Remove attribute</w:t>
      </w:r>
      <w:r w:rsidRPr="00155B02">
        <w:rPr>
          <w:lang w:val="en-GB"/>
        </w:rPr>
        <w:t>.</w:t>
      </w:r>
    </w:p>
    <w:p w14:paraId="38A98C3C" w14:textId="77777777" w:rsidR="000959A2" w:rsidRPr="00155B02" w:rsidRDefault="000959A2">
      <w:pPr>
        <w:pStyle w:val="Standard-BlockCharCharChar"/>
        <w:rPr>
          <w:i/>
          <w:lang w:val="en-GB"/>
        </w:rPr>
      </w:pPr>
      <w:r w:rsidRPr="00155B02">
        <w:rPr>
          <w:lang w:val="en-GB"/>
        </w:rPr>
        <w:t xml:space="preserve">In order to apply all the already defined attributes for the current speaker to other speakers in the transcription, click </w:t>
      </w:r>
      <w:r w:rsidRPr="00155B02">
        <w:rPr>
          <w:i/>
          <w:lang w:val="en-GB"/>
        </w:rPr>
        <w:t>Collect attributes.</w:t>
      </w:r>
    </w:p>
    <w:p w14:paraId="49FE2DFA" w14:textId="77777777" w:rsidR="000959A2" w:rsidRPr="00155B02" w:rsidRDefault="000959A2">
      <w:pPr>
        <w:pStyle w:val="Standard-BlockCharCharChar"/>
        <w:rPr>
          <w:lang w:val="en-GB"/>
        </w:rPr>
      </w:pPr>
      <w:r w:rsidRPr="00155B02">
        <w:rPr>
          <w:lang w:val="en-GB"/>
        </w:rPr>
        <w:t xml:space="preserve">In order to make use of a user-defined attribute from a different transcription, click </w:t>
      </w:r>
      <w:r w:rsidRPr="00155B02">
        <w:rPr>
          <w:i/>
          <w:lang w:val="en-GB"/>
        </w:rPr>
        <w:t>Template</w:t>
      </w:r>
      <w:r w:rsidRPr="00155B02">
        <w:rPr>
          <w:lang w:val="en-GB"/>
        </w:rPr>
        <w:t xml:space="preserve"> and browse for the transcription in the file dialog that appears.</w:t>
      </w:r>
    </w:p>
    <w:p w14:paraId="48C0F6ED" w14:textId="77777777" w:rsidR="000959A2" w:rsidRPr="00155B02" w:rsidRDefault="000959A2">
      <w:pPr>
        <w:pStyle w:val="Standard-BlockCharCharChar"/>
        <w:rPr>
          <w:i/>
          <w:lang w:val="en-GB"/>
        </w:rPr>
      </w:pPr>
      <w:r w:rsidRPr="00155B02">
        <w:rPr>
          <w:lang w:val="en-GB"/>
        </w:rPr>
        <w:t xml:space="preserve">To change the order in which the attributes are listed, select the attribute you would like to move and click </w:t>
      </w:r>
      <w:r w:rsidRPr="00155B02">
        <w:rPr>
          <w:i/>
          <w:lang w:val="en-GB"/>
        </w:rPr>
        <w:t>Up</w:t>
      </w:r>
      <w:r w:rsidRPr="00155B02">
        <w:rPr>
          <w:lang w:val="en-GB"/>
        </w:rPr>
        <w:t xml:space="preserve"> or </w:t>
      </w:r>
      <w:r w:rsidRPr="00155B02">
        <w:rPr>
          <w:i/>
          <w:lang w:val="en-GB"/>
        </w:rPr>
        <w:t>Down.</w:t>
      </w:r>
    </w:p>
    <w:p w14:paraId="4933F1E9" w14:textId="77777777" w:rsidR="000959A2" w:rsidRPr="00155B02" w:rsidRDefault="000959A2">
      <w:pPr>
        <w:pStyle w:val="Standard-BlockCharCharChar"/>
        <w:rPr>
          <w:lang w:val="en-GB"/>
        </w:rPr>
      </w:pPr>
      <w:r w:rsidRPr="00155B02">
        <w:rPr>
          <w:lang w:val="en-GB"/>
        </w:rPr>
        <w:t xml:space="preserve">In order to save the changes made in the speaker table, close the dialog by clicking </w:t>
      </w:r>
      <w:r w:rsidRPr="00155B02">
        <w:rPr>
          <w:i/>
          <w:lang w:val="en-GB"/>
        </w:rPr>
        <w:t>OK</w:t>
      </w:r>
      <w:r w:rsidRPr="00155B02">
        <w:rPr>
          <w:lang w:val="en-GB"/>
        </w:rPr>
        <w:t>.</w:t>
      </w:r>
    </w:p>
    <w:p w14:paraId="348BD09E" w14:textId="77777777" w:rsidR="000959A2" w:rsidRPr="00155B02" w:rsidRDefault="000959A2" w:rsidP="00A62A8E">
      <w:pPr>
        <w:pStyle w:val="berschrift3"/>
        <w:rPr>
          <w:rFonts w:cs="Times New Roman"/>
          <w:lang w:val="en-GB"/>
        </w:rPr>
      </w:pPr>
      <w:bookmarkStart w:id="538" w:name="_Toc403472732"/>
      <w:r w:rsidRPr="00155B02">
        <w:rPr>
          <w:rFonts w:cs="Times New Roman"/>
          <w:lang w:val="en-GB"/>
        </w:rPr>
        <w:t>Transcription &gt; Recordings…</w:t>
      </w:r>
      <w:bookmarkEnd w:id="538"/>
    </w:p>
    <w:p w14:paraId="72CF009B"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Opens a dialog through which digital audio and/or video files</w:t>
      </w:r>
      <w:ins w:id="539" w:author="Moritz Lautenbach" w:date="2014-04-15T16:33:00Z">
        <w:r w:rsidRPr="00A62A8E">
          <w:rPr>
            <w:rFonts w:ascii="Times New Roman" w:hAnsi="Times New Roman" w:cs="Times New Roman"/>
            <w:sz w:val="24"/>
            <w:szCs w:val="24"/>
            <w:lang w:val="en-GB"/>
          </w:rPr>
          <w:t xml:space="preserve"> </w:t>
        </w:r>
      </w:ins>
      <w:r w:rsidRPr="00A62A8E">
        <w:rPr>
          <w:rFonts w:ascii="Times New Roman" w:hAnsi="Times New Roman" w:cs="Times New Roman"/>
          <w:sz w:val="24"/>
          <w:szCs w:val="24"/>
          <w:lang w:val="en-GB"/>
        </w:rPr>
        <w:t xml:space="preserve">can be linked to the transcription. </w:t>
      </w:r>
    </w:p>
    <w:p w14:paraId="0A5737E4" w14:textId="77777777" w:rsidR="000959A2" w:rsidRPr="00155B02" w:rsidRDefault="000959A2">
      <w:pPr>
        <w:rPr>
          <w:rFonts w:ascii="Times New Roman" w:hAnsi="Times New Roman" w:cs="Times New Roman"/>
          <w:lang w:val="en-GB"/>
        </w:rPr>
      </w:pPr>
    </w:p>
    <w:p w14:paraId="4F07E9CA"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lastRenderedPageBreak/>
        <w:pict w14:anchorId="338654CD">
          <v:shape id="_x0000_i1102" type="#_x0000_t75" style="width:358.5pt;height:168pt" filled="t">
            <v:fill color2="black"/>
            <v:imagedata r:id="rId169" o:title=""/>
          </v:shape>
        </w:pict>
      </w:r>
    </w:p>
    <w:p w14:paraId="1A21C111" w14:textId="021EEC4D"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Use the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Add...</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button to add a media file to the list. Select an entry in the list and click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Remove</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delete that entry from the list. Select an entry in the list and use the buttons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Top</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Up</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and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Down</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change the order of the files. Please note the following:</w:t>
      </w:r>
    </w:p>
    <w:p w14:paraId="21270E6E" w14:textId="7626BAC1" w:rsidR="000959A2" w:rsidRPr="00A62A8E"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For the oscillogram view, the </w:t>
      </w:r>
      <w:r w:rsidR="00C11634" w:rsidRPr="00A62A8E">
        <w:rPr>
          <w:rFonts w:ascii="Times New Roman" w:hAnsi="Times New Roman" w:cs="Times New Roman"/>
          <w:sz w:val="24"/>
          <w:szCs w:val="24"/>
          <w:lang w:val="en-GB"/>
        </w:rPr>
        <w:t>Editor</w:t>
      </w:r>
      <w:del w:id="540" w:author="Moritz Lautenbach" w:date="2014-04-16T13:10:00Z">
        <w:r w:rsidRPr="00A62A8E" w:rsidDel="00C716A7">
          <w:rPr>
            <w:rFonts w:ascii="Times New Roman" w:hAnsi="Times New Roman" w:cs="Times New Roman"/>
            <w:sz w:val="24"/>
            <w:szCs w:val="24"/>
            <w:lang w:val="en-GB"/>
          </w:rPr>
          <w:delText xml:space="preserve"> </w:delText>
        </w:r>
      </w:del>
      <w:r w:rsidR="00C11634" w:rsidRPr="00A62A8E">
        <w:rPr>
          <w:rFonts w:ascii="Times New Roman" w:hAnsi="Times New Roman" w:cs="Times New Roman"/>
          <w:sz w:val="24"/>
          <w:szCs w:val="24"/>
          <w:lang w:val="en-GB"/>
        </w:rPr>
        <w:t>Editor</w:t>
      </w:r>
      <w:ins w:id="541" w:author="Moritz Lautenbach" w:date="2014-04-16T13:10:00Z">
        <w:r w:rsidRPr="00A62A8E">
          <w:rPr>
            <w:rFonts w:ascii="Times New Roman" w:hAnsi="Times New Roman" w:cs="Times New Roman"/>
            <w:sz w:val="24"/>
            <w:szCs w:val="24"/>
            <w:lang w:val="en-GB"/>
          </w:rPr>
          <w:t xml:space="preserve"> </w:t>
        </w:r>
      </w:ins>
      <w:r w:rsidRPr="00A62A8E">
        <w:rPr>
          <w:rFonts w:ascii="Times New Roman" w:hAnsi="Times New Roman" w:cs="Times New Roman"/>
          <w:sz w:val="24"/>
          <w:szCs w:val="24"/>
          <w:lang w:val="en-GB"/>
        </w:rPr>
        <w:t xml:space="preserve">will search for a file with the file extension </w:t>
      </w:r>
      <w:r w:rsidR="00007CB6" w:rsidRPr="00A62A8E">
        <w:rPr>
          <w:rFonts w:ascii="Times New Roman" w:hAnsi="Times New Roman" w:cs="Times New Roman"/>
          <w:sz w:val="24"/>
          <w:szCs w:val="24"/>
          <w:lang w:val="en-GB"/>
        </w:rPr>
        <w:t>„</w:t>
      </w:r>
      <w:ins w:id="542" w:author="Moritz Lautenbach" w:date="2014-04-15T16:37:00Z">
        <w:r w:rsidRPr="00A62A8E">
          <w:rPr>
            <w:rFonts w:ascii="Times New Roman" w:hAnsi="Times New Roman" w:cs="Times New Roman"/>
            <w:sz w:val="24"/>
            <w:szCs w:val="24"/>
            <w:lang w:val="en-GB"/>
          </w:rPr>
          <w:t>.</w:t>
        </w:r>
      </w:ins>
      <w:r w:rsidRPr="00A62A8E">
        <w:rPr>
          <w:rFonts w:ascii="Times New Roman" w:hAnsi="Times New Roman" w:cs="Times New Roman"/>
          <w:sz w:val="24"/>
          <w:szCs w:val="24"/>
          <w:lang w:val="en-GB"/>
        </w:rPr>
        <w:t>wav</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or </w:t>
      </w:r>
      <w:r w:rsidR="00007CB6" w:rsidRPr="00A62A8E">
        <w:rPr>
          <w:rFonts w:ascii="Times New Roman" w:hAnsi="Times New Roman" w:cs="Times New Roman"/>
          <w:sz w:val="24"/>
          <w:szCs w:val="24"/>
          <w:lang w:val="en-GB"/>
        </w:rPr>
        <w:t>„</w:t>
      </w:r>
      <w:ins w:id="543" w:author="Moritz Lautenbach" w:date="2014-04-15T16:37:00Z">
        <w:r w:rsidRPr="00A62A8E">
          <w:rPr>
            <w:rFonts w:ascii="Times New Roman" w:hAnsi="Times New Roman" w:cs="Times New Roman"/>
            <w:sz w:val="24"/>
            <w:szCs w:val="24"/>
            <w:lang w:val="en-GB"/>
          </w:rPr>
          <w:t>.</w:t>
        </w:r>
      </w:ins>
      <w:r w:rsidRPr="00A62A8E">
        <w:rPr>
          <w:rFonts w:ascii="Times New Roman" w:hAnsi="Times New Roman" w:cs="Times New Roman"/>
          <w:sz w:val="24"/>
          <w:szCs w:val="24"/>
          <w:lang w:val="en-GB"/>
        </w:rPr>
        <w:t>WAV</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If the </w:t>
      </w:r>
      <w:r w:rsidR="00C11634" w:rsidRPr="00A62A8E">
        <w:rPr>
          <w:rFonts w:ascii="Times New Roman" w:hAnsi="Times New Roman" w:cs="Times New Roman"/>
          <w:sz w:val="24"/>
          <w:szCs w:val="24"/>
          <w:lang w:val="en-GB"/>
        </w:rPr>
        <w:t>Editor</w:t>
      </w:r>
      <w:del w:id="544" w:author="Moritz Lautenbach" w:date="2014-04-16T13:10:00Z">
        <w:r w:rsidRPr="00A62A8E" w:rsidDel="00C716A7">
          <w:rPr>
            <w:rFonts w:ascii="Times New Roman" w:hAnsi="Times New Roman" w:cs="Times New Roman"/>
            <w:sz w:val="24"/>
            <w:szCs w:val="24"/>
            <w:lang w:val="en-GB"/>
          </w:rPr>
          <w:delText xml:space="preserve"> </w:delText>
        </w:r>
      </w:del>
      <w:r w:rsidR="00C11634" w:rsidRPr="00A62A8E">
        <w:rPr>
          <w:rFonts w:ascii="Times New Roman" w:hAnsi="Times New Roman" w:cs="Times New Roman"/>
          <w:sz w:val="24"/>
          <w:szCs w:val="24"/>
          <w:lang w:val="en-GB"/>
        </w:rPr>
        <w:t>Editor</w:t>
      </w:r>
      <w:ins w:id="545" w:author="Moritz Lautenbach" w:date="2014-04-16T13:10:00Z">
        <w:r w:rsidRPr="00A62A8E">
          <w:rPr>
            <w:rFonts w:ascii="Times New Roman" w:hAnsi="Times New Roman" w:cs="Times New Roman"/>
            <w:sz w:val="24"/>
            <w:szCs w:val="24"/>
            <w:lang w:val="en-GB"/>
          </w:rPr>
          <w:t xml:space="preserve"> </w:t>
        </w:r>
      </w:ins>
      <w:r w:rsidRPr="00A62A8E">
        <w:rPr>
          <w:rFonts w:ascii="Times New Roman" w:hAnsi="Times New Roman" w:cs="Times New Roman"/>
          <w:sz w:val="24"/>
          <w:szCs w:val="24"/>
          <w:lang w:val="en-GB"/>
        </w:rPr>
        <w:t xml:space="preserve">finds such a file, the oscillogram will be calculated on the basis of this file. If the </w:t>
      </w:r>
      <w:r w:rsidR="00C11634" w:rsidRPr="00A62A8E">
        <w:rPr>
          <w:rFonts w:ascii="Times New Roman" w:hAnsi="Times New Roman" w:cs="Times New Roman"/>
          <w:sz w:val="24"/>
          <w:szCs w:val="24"/>
          <w:lang w:val="en-GB"/>
        </w:rPr>
        <w:t>Editor</w:t>
      </w:r>
      <w:del w:id="546" w:author="Moritz Lautenbach" w:date="2014-04-16T13:11:00Z">
        <w:r w:rsidRPr="00A62A8E" w:rsidDel="00C716A7">
          <w:rPr>
            <w:rFonts w:ascii="Times New Roman" w:hAnsi="Times New Roman" w:cs="Times New Roman"/>
            <w:sz w:val="24"/>
            <w:szCs w:val="24"/>
            <w:lang w:val="en-GB"/>
          </w:rPr>
          <w:delText xml:space="preserve"> </w:delText>
        </w:r>
      </w:del>
      <w:r w:rsidR="00C11634" w:rsidRPr="00A62A8E">
        <w:rPr>
          <w:rFonts w:ascii="Times New Roman" w:hAnsi="Times New Roman" w:cs="Times New Roman"/>
          <w:sz w:val="24"/>
          <w:szCs w:val="24"/>
          <w:lang w:val="en-GB"/>
        </w:rPr>
        <w:t>Editor</w:t>
      </w:r>
      <w:ins w:id="547" w:author="Moritz Lautenbach" w:date="2014-04-16T13:11:00Z">
        <w:r w:rsidRPr="00A62A8E">
          <w:rPr>
            <w:rFonts w:ascii="Times New Roman" w:hAnsi="Times New Roman" w:cs="Times New Roman"/>
            <w:sz w:val="24"/>
            <w:szCs w:val="24"/>
            <w:lang w:val="en-GB"/>
          </w:rPr>
          <w:t xml:space="preserve"> </w:t>
        </w:r>
      </w:ins>
      <w:r w:rsidRPr="00A62A8E">
        <w:rPr>
          <w:rFonts w:ascii="Times New Roman" w:hAnsi="Times New Roman" w:cs="Times New Roman"/>
          <w:sz w:val="24"/>
          <w:szCs w:val="24"/>
          <w:lang w:val="en-GB"/>
        </w:rPr>
        <w:t>does not find one, a timeline without an oscillogram is drawn on the basis of the first file in the list.</w:t>
      </w:r>
    </w:p>
    <w:p w14:paraId="72615385" w14:textId="77777777" w:rsidR="000959A2" w:rsidRPr="00A62A8E"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The player always loads the first file in the list. If you load a different media file with help of the Audio/Video Panel, it will be placed at the top of the list.</w:t>
      </w:r>
    </w:p>
    <w:p w14:paraId="1ACE130C" w14:textId="3DBEB6F9" w:rsidR="000959A2" w:rsidRPr="00A62A8E"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The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HTML Partitur + Flash Player</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output (see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File &gt; Output...</w:t>
      </w:r>
      <w:ins w:id="548" w:author="Moritz Lautenbach" w:date="2014-04-15T16:38:00Z">
        <w:r w:rsidRPr="00A62A8E">
          <w:rPr>
            <w:rFonts w:ascii="Times New Roman" w:hAnsi="Times New Roman" w:cs="Times New Roman"/>
            <w:sz w:val="24"/>
            <w:szCs w:val="24"/>
            <w:lang w:val="en-GB"/>
          </w:rPr>
          <w:t>”</w:t>
        </w:r>
      </w:ins>
      <w:r w:rsidRPr="00A62A8E">
        <w:rPr>
          <w:rFonts w:ascii="Times New Roman" w:hAnsi="Times New Roman" w:cs="Times New Roman"/>
          <w:sz w:val="24"/>
          <w:szCs w:val="24"/>
          <w:lang w:val="en-GB"/>
        </w:rPr>
        <w:t xml:space="preserve">) searches for the first file with the extension </w:t>
      </w:r>
      <w:r w:rsidR="00007CB6" w:rsidRPr="00A62A8E">
        <w:rPr>
          <w:rFonts w:ascii="Times New Roman" w:hAnsi="Times New Roman" w:cs="Times New Roman"/>
          <w:sz w:val="24"/>
          <w:szCs w:val="24"/>
          <w:lang w:val="en-GB"/>
        </w:rPr>
        <w:t>„</w:t>
      </w:r>
      <w:ins w:id="549" w:author="Moritz Lautenbach" w:date="2014-04-15T16:38:00Z">
        <w:r w:rsidRPr="00A62A8E">
          <w:rPr>
            <w:rFonts w:ascii="Times New Roman" w:hAnsi="Times New Roman" w:cs="Times New Roman"/>
            <w:sz w:val="24"/>
            <w:szCs w:val="24"/>
            <w:lang w:val="en-GB"/>
          </w:rPr>
          <w:t>.</w:t>
        </w:r>
      </w:ins>
      <w:r w:rsidRPr="00A62A8E">
        <w:rPr>
          <w:rFonts w:ascii="Times New Roman" w:hAnsi="Times New Roman" w:cs="Times New Roman"/>
          <w:sz w:val="24"/>
          <w:szCs w:val="24"/>
          <w:lang w:val="en-GB"/>
        </w:rPr>
        <w:t>mp3</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or</w:t>
      </w:r>
      <w:ins w:id="550" w:author="Moritz Lautenbach" w:date="2014-04-15T16:38:00Z">
        <w:r w:rsidRPr="00A62A8E">
          <w:rPr>
            <w:rFonts w:ascii="Times New Roman" w:hAnsi="Times New Roman" w:cs="Times New Roman"/>
            <w:sz w:val="24"/>
            <w:szCs w:val="24"/>
            <w:lang w:val="en-GB"/>
          </w:rPr>
          <w:t xml:space="preserve"> </w:t>
        </w:r>
      </w:ins>
      <w:r w:rsidR="00007CB6" w:rsidRPr="00A62A8E">
        <w:rPr>
          <w:rFonts w:ascii="Times New Roman" w:hAnsi="Times New Roman" w:cs="Times New Roman"/>
          <w:sz w:val="24"/>
          <w:szCs w:val="24"/>
          <w:lang w:val="en-GB"/>
        </w:rPr>
        <w:t>„</w:t>
      </w:r>
      <w:ins w:id="551" w:author="Moritz Lautenbach" w:date="2014-04-15T16:38:00Z">
        <w:r w:rsidRPr="00A62A8E">
          <w:rPr>
            <w:rFonts w:ascii="Times New Roman" w:hAnsi="Times New Roman" w:cs="Times New Roman"/>
            <w:sz w:val="24"/>
            <w:szCs w:val="24"/>
            <w:lang w:val="en-GB"/>
          </w:rPr>
          <w:t>.</w:t>
        </w:r>
      </w:ins>
      <w:r w:rsidRPr="00A62A8E">
        <w:rPr>
          <w:rFonts w:ascii="Times New Roman" w:hAnsi="Times New Roman" w:cs="Times New Roman"/>
          <w:sz w:val="24"/>
          <w:szCs w:val="24"/>
          <w:lang w:val="en-GB"/>
        </w:rPr>
        <w:t>MP3</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If no such file is found, the corresponding error message will appear. </w:t>
      </w:r>
    </w:p>
    <w:p w14:paraId="6EBD8567" w14:textId="77777777" w:rsidR="000959A2" w:rsidRPr="00A62A8E" w:rsidRDefault="000959A2" w:rsidP="000959A2">
      <w:pPr>
        <w:widowControl w:val="0"/>
        <w:numPr>
          <w:ilvl w:val="0"/>
          <w:numId w:val="5"/>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Normally, files in the list should only be distinguishable on the basis of their file format (Audio vs. Video, different Codecs). In particular, they should all be of the same length. </w:t>
      </w:r>
    </w:p>
    <w:p w14:paraId="77B3BCA5" w14:textId="77777777" w:rsidR="000959A2" w:rsidRPr="00155B02" w:rsidRDefault="000959A2">
      <w:pPr>
        <w:rPr>
          <w:rFonts w:ascii="Times New Roman" w:hAnsi="Times New Roman" w:cs="Times New Roman"/>
          <w:lang w:val="en-GB"/>
        </w:rPr>
      </w:pPr>
    </w:p>
    <w:p w14:paraId="45590C70" w14:textId="77777777" w:rsidR="000959A2" w:rsidRPr="00155B02" w:rsidRDefault="000959A2" w:rsidP="00A62A8E">
      <w:pPr>
        <w:pStyle w:val="berschrift3"/>
        <w:rPr>
          <w:rFonts w:cs="Times New Roman"/>
          <w:lang w:val="en-GB"/>
        </w:rPr>
      </w:pPr>
      <w:bookmarkStart w:id="552" w:name="_Toc403472733"/>
      <w:r w:rsidRPr="00155B02">
        <w:rPr>
          <w:rFonts w:cs="Times New Roman"/>
          <w:lang w:val="en-GB"/>
        </w:rPr>
        <w:t>Transcription &gt; Structure errors…</w:t>
      </w:r>
      <w:bookmarkEnd w:id="552"/>
    </w:p>
    <w:p w14:paraId="043F0054" w14:textId="77777777" w:rsidR="000959A2" w:rsidRPr="00A62A8E" w:rsidRDefault="000959A2">
      <w:pPr>
        <w:rPr>
          <w:ins w:id="553" w:author="Moritz Lautenbach" w:date="2014-04-15T16:39:00Z"/>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Displays a dialog for editing structural errors (see also the document </w:t>
      </w:r>
      <w:r w:rsidRPr="00A62A8E">
        <w:rPr>
          <w:rStyle w:val="Dokumentation"/>
          <w:rFonts w:ascii="Times New Roman" w:hAnsi="Times New Roman" w:cs="Times New Roman"/>
          <w:sz w:val="24"/>
          <w:szCs w:val="24"/>
          <w:lang w:val="en-GB"/>
        </w:rPr>
        <w:t>How to edit and correct transcriptions</w:t>
      </w:r>
      <w:r w:rsidRPr="00A62A8E">
        <w:rPr>
          <w:rFonts w:ascii="Times New Roman" w:hAnsi="Times New Roman" w:cs="Times New Roman"/>
          <w:sz w:val="24"/>
          <w:szCs w:val="24"/>
          <w:lang w:val="en-GB"/>
        </w:rPr>
        <w:t>).</w:t>
      </w:r>
    </w:p>
    <w:p w14:paraId="7FFC4F9B" w14:textId="77777777" w:rsidR="000959A2" w:rsidRPr="00A62A8E" w:rsidRDefault="000959A2">
      <w:pPr>
        <w:rPr>
          <w:rFonts w:ascii="Times New Roman" w:hAnsi="Times New Roman" w:cs="Times New Roman"/>
          <w:sz w:val="24"/>
          <w:szCs w:val="24"/>
          <w:lang w:val="en-GB"/>
        </w:rPr>
      </w:pPr>
    </w:p>
    <w:p w14:paraId="0D86FD40" w14:textId="77777777" w:rsidR="000959A2" w:rsidRPr="00A62A8E" w:rsidRDefault="000959A2">
      <w:pPr>
        <w:rPr>
          <w:rFonts w:ascii="Times New Roman" w:hAnsi="Times New Roman" w:cs="Times New Roman"/>
          <w:sz w:val="24"/>
          <w:szCs w:val="24"/>
          <w:lang w:val="en-GB"/>
        </w:rPr>
      </w:pPr>
    </w:p>
    <w:p w14:paraId="0EAE312E" w14:textId="77777777" w:rsidR="000959A2" w:rsidRPr="00A62A8E" w:rsidRDefault="002B43A4">
      <w:pPr>
        <w:jc w:val="center"/>
        <w:rPr>
          <w:rFonts w:ascii="Times New Roman" w:hAnsi="Times New Roman" w:cs="Times New Roman"/>
          <w:sz w:val="24"/>
          <w:szCs w:val="24"/>
          <w:lang w:val="en-GB"/>
        </w:rPr>
      </w:pPr>
      <w:r w:rsidRPr="00A62A8E">
        <w:rPr>
          <w:rFonts w:ascii="Times New Roman" w:hAnsi="Times New Roman" w:cs="Times New Roman"/>
          <w:sz w:val="24"/>
          <w:szCs w:val="24"/>
          <w:lang w:val="en-GB"/>
        </w:rPr>
        <w:pict w14:anchorId="436FFFAF">
          <v:shape id="_x0000_i1254" type="#_x0000_t75" style="width:189pt;height:127.5pt" filled="t">
            <v:fill color2="black"/>
            <v:imagedata r:id="rId170" o:title=""/>
          </v:shape>
        </w:pict>
      </w:r>
    </w:p>
    <w:p w14:paraId="0D376BA2"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The following structural errors can occur:</w:t>
      </w:r>
    </w:p>
    <w:p w14:paraId="2228E757" w14:textId="0193E72C" w:rsidR="000959A2" w:rsidRPr="00A62A8E"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Temporal anomaly</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absolute time values in the time axis have to show a monotonous increase.</w:t>
      </w:r>
    </w:p>
    <w:p w14:paraId="163FC502" w14:textId="550CA083" w:rsidR="000959A2" w:rsidRPr="00A62A8E"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More than one transcription tier for one speaker</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there may only be one tier of type </w:t>
      </w:r>
      <w:r w:rsidRPr="00A62A8E">
        <w:rPr>
          <w:rFonts w:ascii="Times New Roman" w:hAnsi="Times New Roman" w:cs="Times New Roman"/>
          <w:sz w:val="24"/>
          <w:szCs w:val="24"/>
          <w:lang w:val="en-GB"/>
        </w:rPr>
        <w:lastRenderedPageBreak/>
        <w:t>„</w:t>
      </w:r>
      <w:r w:rsidR="000959A2" w:rsidRPr="00A62A8E">
        <w:rPr>
          <w:rFonts w:ascii="Times New Roman" w:hAnsi="Times New Roman" w:cs="Times New Roman"/>
          <w:sz w:val="24"/>
          <w:szCs w:val="24"/>
          <w:lang w:val="en-GB"/>
        </w:rPr>
        <w:t>T</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(ranscription)</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for every speaker.</w:t>
      </w:r>
    </w:p>
    <w:p w14:paraId="27758D62" w14:textId="410DED86" w:rsidR="000959A2" w:rsidRPr="00A62A8E"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Orphaned transcription tier</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Tiers of type </w:t>
      </w: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T(ranscription)</w:t>
      </w:r>
      <w:ins w:id="554" w:author="Moritz Lautenbach" w:date="2014-04-15T16:39:00Z">
        <w:r w:rsidR="000959A2" w:rsidRPr="00A62A8E">
          <w:rPr>
            <w:rFonts w:ascii="Times New Roman" w:hAnsi="Times New Roman" w:cs="Times New Roman"/>
            <w:sz w:val="24"/>
            <w:szCs w:val="24"/>
            <w:lang w:val="en-GB"/>
          </w:rPr>
          <w:t>”</w:t>
        </w:r>
      </w:ins>
      <w:r w:rsidR="000959A2" w:rsidRPr="00A62A8E">
        <w:rPr>
          <w:rFonts w:ascii="Times New Roman" w:hAnsi="Times New Roman" w:cs="Times New Roman"/>
          <w:sz w:val="24"/>
          <w:szCs w:val="24"/>
          <w:lang w:val="en-GB"/>
        </w:rPr>
        <w:t xml:space="preserve"> have to be assigned to a speaker.</w:t>
      </w:r>
    </w:p>
    <w:p w14:paraId="63BDB028" w14:textId="2AF32E81" w:rsidR="000959A2" w:rsidRPr="00A62A8E"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Orphaned annotation tier</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Tiers of type </w:t>
      </w: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A(nnotation)</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have to be assigned to a speaker. Furthermore, in addition to this tier there has to be a tier of type </w:t>
      </w: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T(ranscription)</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that is assigned to the same speaker.</w:t>
      </w:r>
    </w:p>
    <w:p w14:paraId="7F1BDA46" w14:textId="167A0928" w:rsidR="000959A2" w:rsidRPr="00A62A8E" w:rsidRDefault="00007CB6" w:rsidP="000959A2">
      <w:pPr>
        <w:widowControl w:val="0"/>
        <w:numPr>
          <w:ilvl w:val="0"/>
          <w:numId w:val="8"/>
        </w:numPr>
        <w:tabs>
          <w:tab w:val="left" w:pos="482"/>
        </w:tabs>
        <w:suppressAutoHyphens/>
        <w:spacing w:after="0" w:line="100" w:lineRule="atLeast"/>
        <w:jc w:val="both"/>
        <w:rPr>
          <w:rFonts w:ascii="Times New Roman" w:hAnsi="Times New Roman" w:cs="Times New Roman"/>
          <w:sz w:val="24"/>
          <w:szCs w:val="24"/>
          <w:lang w:val="en-GB"/>
        </w:rPr>
      </w:pP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Annotation mismatch</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for every event in a tier of type </w:t>
      </w: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A(nnotation)</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there has to be an event or a chain of interrelated events in the associated tier of type </w:t>
      </w: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T(ranscription)</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which has/have the same start and end point.</w:t>
      </w:r>
    </w:p>
    <w:p w14:paraId="7330DE67"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Double click an element in the list in order to get to the section in the transcription where the error occurred.</w:t>
      </w:r>
    </w:p>
    <w:p w14:paraId="34D11DCA" w14:textId="77777777" w:rsidR="000959A2" w:rsidRPr="00155B02" w:rsidRDefault="000959A2" w:rsidP="00A62A8E">
      <w:pPr>
        <w:pStyle w:val="berschrift3"/>
        <w:rPr>
          <w:rFonts w:cs="Times New Roman"/>
          <w:lang w:val="en-GB"/>
        </w:rPr>
      </w:pPr>
      <w:bookmarkStart w:id="555" w:name="_Toc403472734"/>
      <w:r w:rsidRPr="00155B02">
        <w:rPr>
          <w:rFonts w:cs="Times New Roman"/>
          <w:lang w:val="en-GB"/>
        </w:rPr>
        <w:t>Transcription &gt; Calculate annotated time…</w:t>
      </w:r>
      <w:bookmarkEnd w:id="555"/>
    </w:p>
    <w:p w14:paraId="55709856"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Calculates the total duration for the existing events in every tier</w:t>
      </w:r>
      <w:ins w:id="556" w:author="Moritz Lautenbach" w:date="2014-04-15T16:40:00Z">
        <w:r w:rsidRPr="00A62A8E">
          <w:rPr>
            <w:rFonts w:ascii="Times New Roman" w:hAnsi="Times New Roman" w:cs="Times New Roman"/>
            <w:sz w:val="24"/>
            <w:szCs w:val="24"/>
            <w:lang w:val="en-GB"/>
          </w:rPr>
          <w:t>.</w:t>
        </w:r>
      </w:ins>
    </w:p>
    <w:p w14:paraId="5B90FFCB" w14:textId="77777777" w:rsidR="000959A2" w:rsidRPr="00A62A8E" w:rsidRDefault="000959A2">
      <w:pPr>
        <w:rPr>
          <w:rFonts w:ascii="Times New Roman" w:hAnsi="Times New Roman" w:cs="Times New Roman"/>
          <w:sz w:val="24"/>
          <w:szCs w:val="24"/>
          <w:lang w:val="en-GB"/>
        </w:rPr>
      </w:pPr>
    </w:p>
    <w:p w14:paraId="64B205CE"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3AB0B3CB">
          <v:shape id="_x0000_i1253" type="#_x0000_t75" style="width:306pt;height:199.5pt" filled="t">
            <v:fill color2="black"/>
            <v:imagedata r:id="rId171" o:title=""/>
          </v:shape>
        </w:pict>
      </w:r>
    </w:p>
    <w:p w14:paraId="1C95A1BB" w14:textId="77777777" w:rsidR="000959A2" w:rsidRPr="00155B02" w:rsidRDefault="000959A2">
      <w:pPr>
        <w:rPr>
          <w:rFonts w:ascii="Times New Roman" w:hAnsi="Times New Roman" w:cs="Times New Roman"/>
          <w:lang w:val="en-GB"/>
        </w:rPr>
      </w:pPr>
    </w:p>
    <w:p w14:paraId="336A3A02" w14:textId="77777777" w:rsidR="000959A2" w:rsidRPr="00155B02" w:rsidRDefault="000959A2" w:rsidP="00A62A8E">
      <w:pPr>
        <w:pStyle w:val="berschrift3"/>
        <w:keepNext/>
        <w:rPr>
          <w:rFonts w:cs="Times New Roman"/>
          <w:lang w:val="en-GB"/>
        </w:rPr>
      </w:pPr>
      <w:bookmarkStart w:id="557" w:name="_Toc403472735"/>
      <w:r w:rsidRPr="00155B02">
        <w:rPr>
          <w:rFonts w:cs="Times New Roman"/>
          <w:lang w:val="en-GB"/>
        </w:rPr>
        <w:t>Transcription &gt; Segmentation errors…</w:t>
      </w:r>
      <w:bookmarkEnd w:id="557"/>
    </w:p>
    <w:p w14:paraId="0D40259D" w14:textId="2BBCE4C8" w:rsidR="000959A2" w:rsidRPr="00A62A8E" w:rsidRDefault="000959A2">
      <w:pPr>
        <w:pStyle w:val="Standard-BlockCharCharChar"/>
        <w:keepNext/>
        <w:rPr>
          <w:spacing w:val="-4"/>
          <w:szCs w:val="24"/>
          <w:lang w:val="en-GB"/>
        </w:rPr>
      </w:pPr>
      <w:r w:rsidRPr="00A62A8E">
        <w:rPr>
          <w:spacing w:val="-4"/>
          <w:szCs w:val="24"/>
          <w:lang w:val="en-GB"/>
        </w:rPr>
        <w:t xml:space="preserve">Opens a dialog with all segmentation errors of the current transcription. The segmentation algorithm set under </w:t>
      </w:r>
      <w:r w:rsidR="00007CB6" w:rsidRPr="00A62A8E">
        <w:rPr>
          <w:spacing w:val="-4"/>
          <w:szCs w:val="24"/>
          <w:lang w:val="en-GB"/>
        </w:rPr>
        <w:t>„</w:t>
      </w:r>
      <w:r w:rsidRPr="00A62A8E">
        <w:rPr>
          <w:spacing w:val="-4"/>
          <w:szCs w:val="24"/>
          <w:lang w:val="en-GB"/>
        </w:rPr>
        <w:t>Edit &gt; Preferences &gt; Segmentation</w:t>
      </w:r>
      <w:r w:rsidR="00E6350C" w:rsidRPr="00A62A8E">
        <w:rPr>
          <w:spacing w:val="-4"/>
          <w:szCs w:val="24"/>
          <w:lang w:val="en-GB"/>
        </w:rPr>
        <w:t>“</w:t>
      </w:r>
      <w:r w:rsidRPr="00A62A8E">
        <w:rPr>
          <w:spacing w:val="-4"/>
          <w:szCs w:val="24"/>
          <w:lang w:val="en-GB"/>
        </w:rPr>
        <w:t xml:space="preserve"> is taken as a basis.</w:t>
      </w:r>
    </w:p>
    <w:p w14:paraId="70EFA510" w14:textId="77777777" w:rsidR="000959A2" w:rsidRPr="00A62A8E" w:rsidRDefault="000959A2">
      <w:pPr>
        <w:pStyle w:val="Standard-BlockCharCharChar"/>
        <w:rPr>
          <w:szCs w:val="24"/>
          <w:lang w:val="en-GB"/>
        </w:rPr>
      </w:pPr>
    </w:p>
    <w:p w14:paraId="349C5D62" w14:textId="77777777" w:rsidR="000959A2" w:rsidRPr="00155B02" w:rsidRDefault="002B43A4">
      <w:pPr>
        <w:pStyle w:val="BildChar"/>
        <w:rPr>
          <w:rFonts w:ascii="Times New Roman" w:hAnsi="Times New Roman"/>
          <w:lang w:val="en-GB"/>
        </w:rPr>
      </w:pPr>
      <w:r w:rsidRPr="00A62A8E">
        <w:rPr>
          <w:rFonts w:ascii="Times New Roman" w:hAnsi="Times New Roman"/>
          <w:sz w:val="24"/>
          <w:szCs w:val="24"/>
          <w:lang w:val="en-GB"/>
        </w:rPr>
        <w:lastRenderedPageBreak/>
        <w:pict w14:anchorId="27EE36B5">
          <v:shape id="_x0000_i1103" type="#_x0000_t75" style="width:436.5pt;height:213pt" filled="t">
            <v:fill color2="black"/>
            <v:imagedata r:id="rId172" o:title=""/>
          </v:shape>
        </w:pict>
      </w:r>
    </w:p>
    <w:p w14:paraId="6DB75B21" w14:textId="77777777" w:rsidR="000959A2" w:rsidRPr="00155B02" w:rsidRDefault="000959A2">
      <w:pPr>
        <w:pStyle w:val="Standard-BlockCharCharChar"/>
        <w:rPr>
          <w:lang w:val="en-GB"/>
        </w:rPr>
      </w:pPr>
    </w:p>
    <w:p w14:paraId="2E2FFBB9" w14:textId="77777777" w:rsidR="000959A2" w:rsidRPr="00A62A8E" w:rsidDel="0089414C" w:rsidRDefault="000959A2">
      <w:pPr>
        <w:pStyle w:val="Standard-BlockCharCharChar"/>
        <w:rPr>
          <w:del w:id="558" w:author="Moritz Lautenbach" w:date="2014-04-15T16:41:00Z"/>
          <w:szCs w:val="24"/>
          <w:lang w:val="en-GB"/>
        </w:rPr>
      </w:pPr>
      <w:r w:rsidRPr="00A62A8E">
        <w:rPr>
          <w:szCs w:val="24"/>
          <w:lang w:val="en-GB"/>
        </w:rPr>
        <w:t>In the table in the upper half of the dialog, all segmentation errors are listed that resulted from the segmentation of the entire transcription</w:t>
      </w:r>
      <w:ins w:id="559" w:author="Moritz Lautenbach" w:date="2014-04-15T16:40:00Z">
        <w:r w:rsidRPr="00A62A8E">
          <w:rPr>
            <w:szCs w:val="24"/>
            <w:lang w:val="en-GB"/>
          </w:rPr>
          <w:t>.</w:t>
        </w:r>
      </w:ins>
      <w:r w:rsidRPr="00A62A8E">
        <w:rPr>
          <w:szCs w:val="24"/>
          <w:lang w:val="en-GB"/>
        </w:rPr>
        <w:t xml:space="preserve"> For every error the following information is noted in four columns:</w:t>
      </w:r>
    </w:p>
    <w:p w14:paraId="01D8B011" w14:textId="77777777" w:rsidR="000959A2" w:rsidRPr="00A62A8E" w:rsidDel="0089414C" w:rsidRDefault="000959A2">
      <w:pPr>
        <w:pStyle w:val="Standard-BlockCharCharChar"/>
        <w:rPr>
          <w:del w:id="560" w:author="Moritz Lautenbach" w:date="2014-04-15T16:41:00Z"/>
          <w:szCs w:val="24"/>
          <w:lang w:val="en-GB"/>
        </w:rPr>
      </w:pPr>
    </w:p>
    <w:p w14:paraId="70E73711" w14:textId="77777777" w:rsidR="000959A2" w:rsidRPr="00A62A8E" w:rsidRDefault="000959A2">
      <w:pPr>
        <w:pStyle w:val="Aufzhlungszeichen1"/>
        <w:numPr>
          <w:ilvl w:val="0"/>
          <w:numId w:val="20"/>
        </w:numPr>
        <w:tabs>
          <w:tab w:val="clear" w:pos="360"/>
          <w:tab w:val="left" w:pos="482"/>
          <w:tab w:val="left" w:pos="964"/>
        </w:tabs>
        <w:rPr>
          <w:szCs w:val="24"/>
          <w:lang w:val="en-GB"/>
        </w:rPr>
        <w:pPrChange w:id="561" w:author="Moritz Lautenbach" w:date="2014-04-15T16:41:00Z">
          <w:pPr>
            <w:pStyle w:val="Aufzhlungszeichen1"/>
            <w:tabs>
              <w:tab w:val="clear" w:pos="360"/>
              <w:tab w:val="left" w:pos="482"/>
              <w:tab w:val="left" w:pos="964"/>
            </w:tabs>
            <w:ind w:left="964" w:hanging="482"/>
          </w:pPr>
        </w:pPrChange>
      </w:pPr>
      <w:r w:rsidRPr="00A62A8E">
        <w:rPr>
          <w:szCs w:val="24"/>
          <w:lang w:val="en-GB"/>
        </w:rPr>
        <w:t xml:space="preserve">Tier: the tier, in which the segmentation error occurred. </w:t>
      </w:r>
    </w:p>
    <w:p w14:paraId="71387E89" w14:textId="77777777" w:rsidR="000959A2" w:rsidRPr="00A62A8E" w:rsidRDefault="000959A2">
      <w:pPr>
        <w:pStyle w:val="Aufzhlungszeichen1"/>
        <w:numPr>
          <w:ilvl w:val="0"/>
          <w:numId w:val="20"/>
        </w:numPr>
        <w:tabs>
          <w:tab w:val="clear" w:pos="360"/>
          <w:tab w:val="left" w:pos="482"/>
          <w:tab w:val="left" w:pos="964"/>
        </w:tabs>
        <w:rPr>
          <w:szCs w:val="24"/>
          <w:lang w:val="en-GB"/>
        </w:rPr>
        <w:pPrChange w:id="562" w:author="Moritz Lautenbach" w:date="2014-04-15T16:41:00Z">
          <w:pPr>
            <w:pStyle w:val="Aufzhlungszeichen1"/>
            <w:tabs>
              <w:tab w:val="clear" w:pos="360"/>
              <w:tab w:val="left" w:pos="482"/>
              <w:tab w:val="left" w:pos="964"/>
            </w:tabs>
            <w:ind w:left="964" w:hanging="482"/>
          </w:pPr>
        </w:pPrChange>
      </w:pPr>
      <w:ins w:id="563" w:author="Moritz Lautenbach" w:date="2014-04-15T16:41:00Z">
        <w:r w:rsidRPr="00A62A8E">
          <w:rPr>
            <w:szCs w:val="24"/>
            <w:lang w:val="en-GB"/>
          </w:rPr>
          <w:t xml:space="preserve"> </w:t>
        </w:r>
      </w:ins>
      <w:r w:rsidRPr="00A62A8E">
        <w:rPr>
          <w:szCs w:val="24"/>
          <w:lang w:val="en-GB"/>
        </w:rPr>
        <w:t xml:space="preserve">TLI: the time point on the axis at which the segmentation error occurred. </w:t>
      </w:r>
    </w:p>
    <w:p w14:paraId="1F5B4C2D" w14:textId="77777777" w:rsidR="000959A2" w:rsidRPr="00A62A8E" w:rsidRDefault="000959A2">
      <w:pPr>
        <w:pStyle w:val="Aufzhlungszeichen1"/>
        <w:numPr>
          <w:ilvl w:val="0"/>
          <w:numId w:val="20"/>
        </w:numPr>
        <w:tabs>
          <w:tab w:val="clear" w:pos="360"/>
          <w:tab w:val="left" w:pos="482"/>
          <w:tab w:val="left" w:pos="964"/>
        </w:tabs>
        <w:rPr>
          <w:szCs w:val="24"/>
          <w:lang w:val="en-GB"/>
        </w:rPr>
        <w:pPrChange w:id="564" w:author="Moritz Lautenbach" w:date="2014-04-15T16:41:00Z">
          <w:pPr>
            <w:pStyle w:val="Aufzhlungszeichen1"/>
            <w:tabs>
              <w:tab w:val="clear" w:pos="360"/>
              <w:tab w:val="left" w:pos="482"/>
              <w:tab w:val="left" w:pos="964"/>
            </w:tabs>
            <w:ind w:left="964" w:hanging="482"/>
          </w:pPr>
        </w:pPrChange>
      </w:pPr>
      <w:ins w:id="565" w:author="Moritz Lautenbach" w:date="2014-04-15T16:41:00Z">
        <w:r w:rsidRPr="00A62A8E">
          <w:rPr>
            <w:szCs w:val="24"/>
            <w:lang w:val="en-GB"/>
          </w:rPr>
          <w:t xml:space="preserve"> </w:t>
        </w:r>
      </w:ins>
      <w:r w:rsidRPr="00A62A8E">
        <w:rPr>
          <w:szCs w:val="24"/>
          <w:lang w:val="en-GB"/>
        </w:rPr>
        <w:t xml:space="preserve">Error: the cause of the error. </w:t>
      </w:r>
    </w:p>
    <w:p w14:paraId="0C861E50" w14:textId="77777777" w:rsidR="000959A2" w:rsidRPr="00A62A8E" w:rsidRDefault="000959A2">
      <w:pPr>
        <w:pStyle w:val="Aufzhlungszeichen1"/>
        <w:numPr>
          <w:ilvl w:val="0"/>
          <w:numId w:val="20"/>
        </w:numPr>
        <w:tabs>
          <w:tab w:val="clear" w:pos="360"/>
          <w:tab w:val="left" w:pos="482"/>
          <w:tab w:val="left" w:pos="964"/>
        </w:tabs>
        <w:rPr>
          <w:szCs w:val="24"/>
          <w:lang w:val="en-GB"/>
        </w:rPr>
        <w:pPrChange w:id="566" w:author="Moritz Lautenbach" w:date="2014-04-15T16:41:00Z">
          <w:pPr>
            <w:pStyle w:val="Aufzhlungszeichen1"/>
            <w:tabs>
              <w:tab w:val="clear" w:pos="360"/>
              <w:tab w:val="left" w:pos="482"/>
              <w:tab w:val="left" w:pos="964"/>
            </w:tabs>
            <w:ind w:left="964" w:hanging="482"/>
          </w:pPr>
        </w:pPrChange>
      </w:pPr>
      <w:ins w:id="567" w:author="Moritz Lautenbach" w:date="2014-04-15T16:41:00Z">
        <w:r w:rsidRPr="00A62A8E">
          <w:rPr>
            <w:szCs w:val="24"/>
            <w:lang w:val="en-GB"/>
          </w:rPr>
          <w:t xml:space="preserve"> </w:t>
        </w:r>
      </w:ins>
      <w:r w:rsidRPr="00A62A8E">
        <w:rPr>
          <w:szCs w:val="24"/>
          <w:lang w:val="en-GB"/>
        </w:rPr>
        <w:t xml:space="preserve">Processed output: the output that has been processed up to the occurrence of the error. </w:t>
      </w:r>
    </w:p>
    <w:p w14:paraId="573A2E7D" w14:textId="77777777" w:rsidR="000959A2" w:rsidRPr="00A62A8E" w:rsidRDefault="000959A2">
      <w:pPr>
        <w:pStyle w:val="Standard-BlockCharCharChar"/>
        <w:rPr>
          <w:szCs w:val="24"/>
          <w:lang w:val="en-GB"/>
        </w:rPr>
      </w:pPr>
      <w:r w:rsidRPr="00A62A8E">
        <w:rPr>
          <w:szCs w:val="24"/>
          <w:lang w:val="en-GB"/>
        </w:rPr>
        <w:t>If an entry is selected in the table, the content of the corresponding column is shown in the text field in the lower part of the dialog</w:t>
      </w:r>
      <w:ins w:id="568" w:author="Moritz Lautenbach" w:date="2014-04-15T16:42:00Z">
        <w:r w:rsidRPr="00A62A8E">
          <w:rPr>
            <w:szCs w:val="24"/>
            <w:lang w:val="en-GB"/>
          </w:rPr>
          <w:t>ue</w:t>
        </w:r>
      </w:ins>
      <w:r w:rsidRPr="00A62A8E">
        <w:rPr>
          <w:szCs w:val="24"/>
          <w:lang w:val="en-GB"/>
        </w:rPr>
        <w:t>. This can be especially useful for longer error messages or longer processed output.</w:t>
      </w:r>
    </w:p>
    <w:p w14:paraId="676E9223" w14:textId="77777777" w:rsidR="000959A2" w:rsidRPr="00A62A8E" w:rsidRDefault="000959A2">
      <w:pPr>
        <w:pStyle w:val="Standard-BlockCharCharChar"/>
        <w:rPr>
          <w:szCs w:val="24"/>
          <w:lang w:val="en-GB"/>
        </w:rPr>
      </w:pPr>
      <w:r w:rsidRPr="00A62A8E">
        <w:rPr>
          <w:szCs w:val="24"/>
          <w:lang w:val="en-GB"/>
        </w:rPr>
        <w:t>In order to mend the segmentation errors, do the following:</w:t>
      </w:r>
    </w:p>
    <w:p w14:paraId="689CD3B3" w14:textId="77777777" w:rsidR="000959A2" w:rsidRPr="00A62A8E" w:rsidRDefault="000959A2" w:rsidP="000959A2">
      <w:pPr>
        <w:pStyle w:val="Standard-BlockCharCharChar"/>
        <w:numPr>
          <w:ilvl w:val="0"/>
          <w:numId w:val="3"/>
        </w:numPr>
        <w:tabs>
          <w:tab w:val="clear" w:pos="720"/>
          <w:tab w:val="num" w:pos="360"/>
        </w:tabs>
        <w:ind w:left="360"/>
        <w:rPr>
          <w:szCs w:val="24"/>
          <w:lang w:val="en-GB"/>
        </w:rPr>
      </w:pPr>
      <w:r w:rsidRPr="00A62A8E">
        <w:rPr>
          <w:szCs w:val="24"/>
          <w:lang w:val="en-GB"/>
        </w:rPr>
        <w:t>Select the errors you would like to edit by clicking on the corresponding column in the table.</w:t>
      </w:r>
    </w:p>
    <w:p w14:paraId="637271B0" w14:textId="77777777" w:rsidR="000959A2" w:rsidRPr="00A62A8E" w:rsidRDefault="000959A2" w:rsidP="000959A2">
      <w:pPr>
        <w:pStyle w:val="Standard-BlockCharCharChar"/>
        <w:numPr>
          <w:ilvl w:val="0"/>
          <w:numId w:val="3"/>
        </w:numPr>
        <w:tabs>
          <w:tab w:val="clear" w:pos="720"/>
          <w:tab w:val="num" w:pos="360"/>
        </w:tabs>
        <w:ind w:left="360"/>
        <w:rPr>
          <w:szCs w:val="24"/>
          <w:lang w:val="en-GB"/>
        </w:rPr>
      </w:pPr>
      <w:r w:rsidRPr="00A62A8E">
        <w:rPr>
          <w:szCs w:val="24"/>
          <w:lang w:val="en-GB"/>
        </w:rPr>
        <w:t xml:space="preserve">Click </w:t>
      </w:r>
      <w:r w:rsidRPr="00A62A8E">
        <w:rPr>
          <w:i/>
          <w:szCs w:val="24"/>
          <w:lang w:val="en-GB"/>
        </w:rPr>
        <w:t>Go to</w:t>
      </w:r>
      <w:r w:rsidRPr="00A62A8E">
        <w:rPr>
          <w:szCs w:val="24"/>
          <w:lang w:val="en-GB"/>
        </w:rPr>
        <w:t xml:space="preserve"> to move the musical score to the position where the error occurred.</w:t>
      </w:r>
    </w:p>
    <w:p w14:paraId="388049D9" w14:textId="77777777" w:rsidR="000959A2" w:rsidRPr="00A62A8E" w:rsidRDefault="000959A2" w:rsidP="000959A2">
      <w:pPr>
        <w:pStyle w:val="Standard-BlockCharCharChar"/>
        <w:numPr>
          <w:ilvl w:val="0"/>
          <w:numId w:val="3"/>
        </w:numPr>
        <w:tabs>
          <w:tab w:val="clear" w:pos="720"/>
          <w:tab w:val="num" w:pos="360"/>
        </w:tabs>
        <w:ind w:left="360"/>
        <w:rPr>
          <w:szCs w:val="24"/>
          <w:lang w:val="en-GB"/>
        </w:rPr>
      </w:pPr>
      <w:r w:rsidRPr="00A62A8E">
        <w:rPr>
          <w:szCs w:val="24"/>
          <w:lang w:val="en-GB"/>
        </w:rPr>
        <w:t>Correct the error. The dialog can remain open.</w:t>
      </w:r>
    </w:p>
    <w:p w14:paraId="2C9DECAA" w14:textId="77777777" w:rsidR="000959A2" w:rsidRPr="00A62A8E" w:rsidRDefault="000959A2" w:rsidP="000959A2">
      <w:pPr>
        <w:pStyle w:val="Standard-BlockCharCharChar"/>
        <w:numPr>
          <w:ilvl w:val="0"/>
          <w:numId w:val="3"/>
        </w:numPr>
        <w:tabs>
          <w:tab w:val="clear" w:pos="720"/>
          <w:tab w:val="num" w:pos="360"/>
        </w:tabs>
        <w:ind w:left="360"/>
        <w:rPr>
          <w:szCs w:val="24"/>
          <w:lang w:val="en-GB"/>
        </w:rPr>
      </w:pPr>
      <w:r w:rsidRPr="00A62A8E">
        <w:rPr>
          <w:szCs w:val="24"/>
          <w:lang w:val="en-GB"/>
        </w:rPr>
        <w:t xml:space="preserve">Click </w:t>
      </w:r>
      <w:r w:rsidRPr="00A62A8E">
        <w:rPr>
          <w:i/>
          <w:szCs w:val="24"/>
          <w:lang w:val="en-GB"/>
        </w:rPr>
        <w:t>Refresh</w:t>
      </w:r>
      <w:r w:rsidRPr="00A62A8E">
        <w:rPr>
          <w:szCs w:val="24"/>
          <w:lang w:val="en-GB"/>
        </w:rPr>
        <w:t xml:space="preserve"> to have the remaining segmentation errors displayed.</w:t>
      </w:r>
    </w:p>
    <w:p w14:paraId="418CFFA3" w14:textId="77777777" w:rsidR="000959A2" w:rsidRPr="00A62A8E" w:rsidRDefault="000959A2" w:rsidP="000959A2">
      <w:pPr>
        <w:pStyle w:val="Standard-BlockCharCharChar"/>
        <w:numPr>
          <w:ilvl w:val="0"/>
          <w:numId w:val="3"/>
        </w:numPr>
        <w:tabs>
          <w:tab w:val="clear" w:pos="720"/>
          <w:tab w:val="num" w:pos="360"/>
        </w:tabs>
        <w:ind w:left="360"/>
        <w:rPr>
          <w:szCs w:val="24"/>
          <w:lang w:val="en-GB"/>
        </w:rPr>
      </w:pPr>
      <w:r w:rsidRPr="00A62A8E">
        <w:rPr>
          <w:szCs w:val="24"/>
          <w:lang w:val="en-GB"/>
        </w:rPr>
        <w:t>Should segmentation errors remain, repeat from step 1.</w:t>
      </w:r>
    </w:p>
    <w:p w14:paraId="5937EDCD" w14:textId="77777777" w:rsidR="000959A2" w:rsidRPr="00A62A8E" w:rsidRDefault="000959A2" w:rsidP="000959A2">
      <w:pPr>
        <w:pStyle w:val="Standard-BlockCharCharChar"/>
        <w:numPr>
          <w:ilvl w:val="0"/>
          <w:numId w:val="3"/>
        </w:numPr>
        <w:tabs>
          <w:tab w:val="clear" w:pos="720"/>
          <w:tab w:val="num" w:pos="360"/>
        </w:tabs>
        <w:ind w:left="360"/>
        <w:rPr>
          <w:szCs w:val="24"/>
          <w:lang w:val="en-GB"/>
        </w:rPr>
      </w:pPr>
      <w:r w:rsidRPr="00A62A8E">
        <w:rPr>
          <w:szCs w:val="24"/>
          <w:lang w:val="en-GB"/>
        </w:rPr>
        <w:t>Close the dialog by clicking onto the x in the top right corner.</w:t>
      </w:r>
    </w:p>
    <w:p w14:paraId="51AAA64A" w14:textId="77777777" w:rsidR="000959A2" w:rsidRPr="00155B02" w:rsidRDefault="000959A2" w:rsidP="00A62A8E">
      <w:pPr>
        <w:pStyle w:val="berschrift3"/>
        <w:rPr>
          <w:rFonts w:cs="Times New Roman"/>
          <w:lang w:val="en-GB"/>
        </w:rPr>
      </w:pPr>
      <w:bookmarkStart w:id="569" w:name="_Toc403472736"/>
      <w:bookmarkEnd w:id="569"/>
    </w:p>
    <w:p w14:paraId="1ABA5667" w14:textId="77777777" w:rsidR="000959A2" w:rsidRPr="00155B02" w:rsidRDefault="000959A2" w:rsidP="00A62A8E">
      <w:pPr>
        <w:pStyle w:val="berschrift3"/>
        <w:ind w:left="482"/>
        <w:rPr>
          <w:rFonts w:cs="Times New Roman"/>
          <w:lang w:val="en-GB"/>
        </w:rPr>
      </w:pPr>
      <w:bookmarkStart w:id="570" w:name="_Toc403472737"/>
      <w:r w:rsidRPr="00155B02">
        <w:rPr>
          <w:rFonts w:cs="Times New Roman"/>
          <w:lang w:val="en-GB"/>
        </w:rPr>
        <w:t>Transcription &gt; Export Segmented Transcription…</w:t>
      </w:r>
      <w:bookmarkEnd w:id="570"/>
    </w:p>
    <w:p w14:paraId="79916802" w14:textId="39470CCC"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Applies the segmentation algorithm set under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Edit &gt; Preferences &gt; Segmentation</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the transcription that is currently opened. If the segmentation runs successfully a dialog that </w:t>
      </w:r>
      <w:r w:rsidRPr="00A62A8E">
        <w:rPr>
          <w:rFonts w:ascii="Times New Roman" w:hAnsi="Times New Roman" w:cs="Times New Roman"/>
          <w:sz w:val="24"/>
          <w:szCs w:val="24"/>
          <w:lang w:val="en-GB"/>
        </w:rPr>
        <w:lastRenderedPageBreak/>
        <w:t xml:space="preserve">allows saving the transcription </w:t>
      </w:r>
      <w:del w:id="571" w:author="Moritz Lautenbach" w:date="2014-04-15T16:43:00Z">
        <w:r w:rsidRPr="00A62A8E" w:rsidDel="0089414C">
          <w:rPr>
            <w:rFonts w:ascii="Times New Roman" w:hAnsi="Times New Roman" w:cs="Times New Roman"/>
            <w:sz w:val="24"/>
            <w:szCs w:val="24"/>
            <w:lang w:val="en-GB"/>
          </w:rPr>
          <w:delText xml:space="preserve">is </w:delText>
        </w:r>
      </w:del>
      <w:r w:rsidRPr="00A62A8E">
        <w:rPr>
          <w:rFonts w:ascii="Times New Roman" w:hAnsi="Times New Roman" w:cs="Times New Roman"/>
          <w:sz w:val="24"/>
          <w:szCs w:val="24"/>
          <w:lang w:val="en-GB"/>
        </w:rPr>
        <w:t>pops up. Note that the segmented transcription can not be read by the Partitur-</w:t>
      </w:r>
      <w:r w:rsidR="00C11634" w:rsidRPr="00A62A8E">
        <w:rPr>
          <w:rFonts w:ascii="Times New Roman" w:hAnsi="Times New Roman" w:cs="Times New Roman"/>
          <w:sz w:val="24"/>
          <w:szCs w:val="24"/>
          <w:lang w:val="en-GB"/>
        </w:rPr>
        <w:t>Editor</w:t>
      </w:r>
      <w:r w:rsidRPr="00A62A8E">
        <w:rPr>
          <w:rFonts w:ascii="Times New Roman" w:hAnsi="Times New Roman" w:cs="Times New Roman"/>
          <w:sz w:val="24"/>
          <w:szCs w:val="24"/>
          <w:lang w:val="en-GB"/>
        </w:rPr>
        <w:t xml:space="preserve">. </w:t>
      </w:r>
      <w:commentRangeStart w:id="572"/>
      <w:r w:rsidRPr="00A62A8E">
        <w:rPr>
          <w:rFonts w:ascii="Times New Roman" w:hAnsi="Times New Roman" w:cs="Times New Roman"/>
          <w:sz w:val="24"/>
          <w:szCs w:val="24"/>
          <w:lang w:val="en-GB"/>
        </w:rPr>
        <w:t>Their purpose is the integration into a</w:t>
      </w:r>
      <w:ins w:id="573" w:author="Moritz Lautenbach" w:date="2014-04-15T16:43:00Z">
        <w:r w:rsidRPr="00A62A8E">
          <w:rPr>
            <w:rFonts w:ascii="Times New Roman" w:hAnsi="Times New Roman" w:cs="Times New Roman"/>
            <w:sz w:val="24"/>
            <w:szCs w:val="24"/>
            <w:lang w:val="en-GB"/>
          </w:rPr>
          <w:t>n</w:t>
        </w:r>
      </w:ins>
      <w:r w:rsidRPr="00A62A8E">
        <w:rPr>
          <w:rFonts w:ascii="Times New Roman" w:hAnsi="Times New Roman" w:cs="Times New Roman"/>
          <w:sz w:val="24"/>
          <w:szCs w:val="24"/>
          <w:lang w:val="en-GB"/>
        </w:rPr>
        <w:t xml:space="preserve"> EXMARaLDA corpus and are used for the work with EXAKT, for example</w:t>
      </w:r>
      <w:commentRangeEnd w:id="572"/>
      <w:r w:rsidRPr="00A62A8E">
        <w:rPr>
          <w:rStyle w:val="Kommentarzeichen"/>
          <w:rFonts w:ascii="Times New Roman" w:hAnsi="Times New Roman" w:cs="Times New Roman"/>
          <w:sz w:val="24"/>
          <w:szCs w:val="24"/>
          <w:lang w:val="en-GB"/>
        </w:rPr>
        <w:commentReference w:id="572"/>
      </w:r>
      <w:r w:rsidRPr="00A62A8E">
        <w:rPr>
          <w:rFonts w:ascii="Times New Roman" w:hAnsi="Times New Roman" w:cs="Times New Roman"/>
          <w:sz w:val="24"/>
          <w:szCs w:val="24"/>
          <w:lang w:val="en-GB"/>
        </w:rPr>
        <w:t>. Thus, during this process, you should</w:t>
      </w:r>
      <w:ins w:id="574" w:author="Moritz Lautenbach" w:date="2014-04-15T16:44:00Z">
        <w:r w:rsidRPr="00A62A8E">
          <w:rPr>
            <w:rFonts w:ascii="Times New Roman" w:hAnsi="Times New Roman" w:cs="Times New Roman"/>
            <w:sz w:val="24"/>
            <w:szCs w:val="24"/>
            <w:lang w:val="en-GB"/>
          </w:rPr>
          <w:t xml:space="preserve"> </w:t>
        </w:r>
      </w:ins>
      <w:del w:id="575" w:author="Moritz Lautenbach" w:date="2014-04-15T16:44:00Z">
        <w:r w:rsidRPr="00A62A8E" w:rsidDel="0089414C">
          <w:rPr>
            <w:rFonts w:ascii="Times New Roman" w:hAnsi="Times New Roman" w:cs="Times New Roman"/>
            <w:sz w:val="24"/>
            <w:szCs w:val="24"/>
            <w:lang w:val="en-GB"/>
          </w:rPr>
          <w:delText xml:space="preserve">n't </w:delText>
        </w:r>
      </w:del>
      <w:ins w:id="576" w:author="Moritz Lautenbach" w:date="2014-04-15T16:44:00Z">
        <w:r w:rsidRPr="00A62A8E">
          <w:rPr>
            <w:rFonts w:ascii="Times New Roman" w:hAnsi="Times New Roman" w:cs="Times New Roman"/>
            <w:sz w:val="24"/>
            <w:szCs w:val="24"/>
            <w:lang w:val="en-GB"/>
          </w:rPr>
          <w:t xml:space="preserve">not </w:t>
        </w:r>
      </w:ins>
      <w:r w:rsidRPr="00A62A8E">
        <w:rPr>
          <w:rFonts w:ascii="Times New Roman" w:hAnsi="Times New Roman" w:cs="Times New Roman"/>
          <w:sz w:val="24"/>
          <w:szCs w:val="24"/>
          <w:lang w:val="en-GB"/>
        </w:rPr>
        <w:t>overwrite the existing basic transcription, but give the segmented transcription a new name.</w:t>
      </w:r>
    </w:p>
    <w:p w14:paraId="5A501693"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If the segmentation fails, the following dialog will appear:</w:t>
      </w:r>
    </w:p>
    <w:p w14:paraId="1BCAAB35"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78B58DED">
          <v:shape id="_x0000_i1104" type="#_x0000_t75" style="width:309pt;height:100.5pt" filled="t">
            <v:fill color2="black"/>
            <v:imagedata r:id="rId173" o:title=""/>
          </v:shape>
        </w:pict>
      </w:r>
    </w:p>
    <w:p w14:paraId="0DFFF954" w14:textId="18615D15"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Click </w:t>
      </w:r>
      <w:r w:rsidR="00007CB6" w:rsidRPr="00155B02">
        <w:rPr>
          <w:rFonts w:ascii="Times New Roman" w:hAnsi="Times New Roman" w:cs="Times New Roman"/>
          <w:lang w:val="en-GB"/>
        </w:rPr>
        <w:t>„</w:t>
      </w:r>
      <w:r w:rsidRPr="00155B02">
        <w:rPr>
          <w:rFonts w:ascii="Times New Roman" w:hAnsi="Times New Roman" w:cs="Times New Roman"/>
          <w:lang w:val="en-GB"/>
        </w:rPr>
        <w:t>OK</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to have the dialog for editing segmentation errors displayed (see </w:t>
      </w:r>
      <w:r w:rsidR="00007CB6" w:rsidRPr="00155B02">
        <w:rPr>
          <w:rFonts w:ascii="Times New Roman" w:hAnsi="Times New Roman" w:cs="Times New Roman"/>
          <w:lang w:val="en-GB"/>
        </w:rPr>
        <w:t>„</w:t>
      </w:r>
      <w:r w:rsidRPr="00155B02">
        <w:rPr>
          <w:rFonts w:ascii="Times New Roman" w:hAnsi="Times New Roman" w:cs="Times New Roman"/>
          <w:lang w:val="en-GB"/>
        </w:rPr>
        <w:t>Transcription &gt; Segmentation Errors...</w:t>
      </w:r>
      <w:r w:rsidR="00E6350C" w:rsidRPr="00155B02">
        <w:rPr>
          <w:rFonts w:ascii="Times New Roman" w:hAnsi="Times New Roman" w:cs="Times New Roman"/>
          <w:lang w:val="en-GB"/>
        </w:rPr>
        <w:t>“</w:t>
      </w:r>
      <w:r w:rsidRPr="00155B02">
        <w:rPr>
          <w:rFonts w:ascii="Times New Roman" w:hAnsi="Times New Roman" w:cs="Times New Roman"/>
          <w:lang w:val="en-GB"/>
        </w:rPr>
        <w:t>).</w:t>
      </w:r>
    </w:p>
    <w:p w14:paraId="727B39CA" w14:textId="77777777" w:rsidR="000959A2" w:rsidRPr="00155B02" w:rsidRDefault="000959A2" w:rsidP="00A62A8E">
      <w:pPr>
        <w:pStyle w:val="berschrift3"/>
        <w:rPr>
          <w:rFonts w:cs="Times New Roman"/>
          <w:lang w:val="en-GB"/>
        </w:rPr>
      </w:pPr>
      <w:bookmarkStart w:id="577" w:name="_Toc403472738"/>
      <w:r w:rsidRPr="00155B02">
        <w:rPr>
          <w:rFonts w:cs="Times New Roman"/>
          <w:lang w:val="en-GB"/>
        </w:rPr>
        <w:t>Transcription &gt; Count Segments…</w:t>
      </w:r>
      <w:bookmarkEnd w:id="577"/>
    </w:p>
    <w:p w14:paraId="7C64F363" w14:textId="33297739"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Applies the segmentation algorithm set under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Edit &gt; Preferences &gt; Segmentation</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the transcription that is currently opened. If the segmentation is successful, a dialog will appear that </w:t>
      </w:r>
      <w:commentRangeStart w:id="578"/>
      <w:r w:rsidRPr="00A62A8E">
        <w:rPr>
          <w:rFonts w:ascii="Times New Roman" w:hAnsi="Times New Roman" w:cs="Times New Roman"/>
          <w:sz w:val="24"/>
          <w:szCs w:val="24"/>
          <w:lang w:val="en-GB"/>
        </w:rPr>
        <w:t xml:space="preserve">enumerates??? </w:t>
      </w:r>
      <w:commentRangeEnd w:id="578"/>
      <w:r w:rsidRPr="00A62A8E">
        <w:rPr>
          <w:rStyle w:val="Kommentarzeichen"/>
          <w:rFonts w:ascii="Times New Roman" w:hAnsi="Times New Roman" w:cs="Times New Roman"/>
          <w:sz w:val="24"/>
          <w:szCs w:val="24"/>
          <w:lang w:val="en-GB"/>
        </w:rPr>
        <w:commentReference w:id="578"/>
      </w:r>
      <w:r w:rsidRPr="00A62A8E">
        <w:rPr>
          <w:rFonts w:ascii="Times New Roman" w:hAnsi="Times New Roman" w:cs="Times New Roman"/>
          <w:sz w:val="24"/>
          <w:szCs w:val="24"/>
          <w:lang w:val="en-GB"/>
        </w:rPr>
        <w:t>various units of the transcription in a table (the type of units are defined by the segmentation algorithm).</w:t>
      </w:r>
    </w:p>
    <w:p w14:paraId="17A33518"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6812A492">
          <v:shape id="_x0000_i1105" type="#_x0000_t75" style="width:228pt;height:211.5pt" filled="t">
            <v:fill color2="black"/>
            <v:imagedata r:id="rId174" o:title=""/>
          </v:shape>
        </w:pict>
      </w:r>
    </w:p>
    <w:p w14:paraId="729933D3"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If the segmentation fails, the following dialog will appear:</w:t>
      </w:r>
    </w:p>
    <w:p w14:paraId="3C794C4A" w14:textId="77777777" w:rsidR="000959A2" w:rsidRPr="00A62A8E" w:rsidRDefault="002B43A4">
      <w:pPr>
        <w:jc w:val="center"/>
        <w:rPr>
          <w:rFonts w:ascii="Times New Roman" w:hAnsi="Times New Roman" w:cs="Times New Roman"/>
          <w:sz w:val="24"/>
          <w:szCs w:val="24"/>
          <w:lang w:val="en-GB"/>
        </w:rPr>
      </w:pPr>
      <w:r w:rsidRPr="00A62A8E">
        <w:rPr>
          <w:rFonts w:ascii="Times New Roman" w:hAnsi="Times New Roman" w:cs="Times New Roman"/>
          <w:sz w:val="24"/>
          <w:szCs w:val="24"/>
          <w:lang w:val="en-GB"/>
        </w:rPr>
        <w:pict w14:anchorId="2E406F66">
          <v:shape id="_x0000_i1106" type="#_x0000_t75" style="width:267pt;height:87pt" filled="t">
            <v:fill color2="black"/>
            <v:imagedata r:id="rId173" o:title=""/>
          </v:shape>
        </w:pict>
      </w:r>
    </w:p>
    <w:p w14:paraId="3A04C736" w14:textId="58B061D0"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Click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OK</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have the dialog for editing segmentation errors displayed (see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Transcription &gt; Segmentation Errors...</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w:t>
      </w:r>
    </w:p>
    <w:p w14:paraId="645B3676" w14:textId="77777777" w:rsidR="000959A2" w:rsidRPr="00155B02" w:rsidRDefault="000959A2">
      <w:pPr>
        <w:rPr>
          <w:rFonts w:ascii="Times New Roman" w:hAnsi="Times New Roman" w:cs="Times New Roman"/>
          <w:lang w:val="en-GB"/>
        </w:rPr>
      </w:pPr>
    </w:p>
    <w:p w14:paraId="1A453086" w14:textId="77777777" w:rsidR="000959A2" w:rsidRPr="00155B02" w:rsidRDefault="000959A2" w:rsidP="00A62A8E">
      <w:pPr>
        <w:pStyle w:val="berschrift3"/>
        <w:ind w:left="482"/>
        <w:rPr>
          <w:rFonts w:cs="Times New Roman"/>
          <w:lang w:val="en-GB"/>
        </w:rPr>
      </w:pPr>
      <w:bookmarkStart w:id="579" w:name="_Toc403472739"/>
      <w:r w:rsidRPr="00155B02">
        <w:rPr>
          <w:rFonts w:cs="Times New Roman"/>
          <w:lang w:val="en-GB"/>
        </w:rPr>
        <w:lastRenderedPageBreak/>
        <w:t>Transcription &gt; Word list…</w:t>
      </w:r>
      <w:bookmarkEnd w:id="579"/>
    </w:p>
    <w:p w14:paraId="6B634E7B" w14:textId="3D8F2878"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Applies the segmentation algorithm set under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Edit &gt; Preferences &gt; Segmentation</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the transcription that is currently opened. If the segmentation is successful, a dialog will appear that shows all units segmented as words in a list.</w:t>
      </w:r>
    </w:p>
    <w:p w14:paraId="5BC6C1AA" w14:textId="77777777" w:rsidR="000959A2" w:rsidRPr="00A62A8E" w:rsidRDefault="000959A2">
      <w:pPr>
        <w:rPr>
          <w:rFonts w:ascii="Times New Roman" w:hAnsi="Times New Roman" w:cs="Times New Roman"/>
          <w:sz w:val="24"/>
          <w:szCs w:val="24"/>
          <w:lang w:val="en-GB"/>
        </w:rPr>
      </w:pPr>
    </w:p>
    <w:p w14:paraId="73006FB2" w14:textId="77777777" w:rsidR="000959A2" w:rsidRPr="00155B02" w:rsidRDefault="002B43A4">
      <w:pPr>
        <w:jc w:val="center"/>
        <w:rPr>
          <w:rFonts w:ascii="Times New Roman" w:hAnsi="Times New Roman" w:cs="Times New Roman"/>
          <w:lang w:val="en-GB"/>
        </w:rPr>
      </w:pPr>
      <w:r w:rsidRPr="00A62A8E">
        <w:rPr>
          <w:rFonts w:ascii="Times New Roman" w:hAnsi="Times New Roman" w:cs="Times New Roman"/>
          <w:sz w:val="24"/>
          <w:szCs w:val="24"/>
          <w:lang w:val="en-GB"/>
        </w:rPr>
        <w:pict w14:anchorId="78FE6748">
          <v:shape id="_x0000_i1107" type="#_x0000_t75" style="width:132pt;height:312pt" filled="t">
            <v:fill color2="black"/>
            <v:imagedata r:id="rId175" o:title=""/>
          </v:shape>
        </w:pict>
      </w:r>
    </w:p>
    <w:p w14:paraId="72C9F0CE" w14:textId="77777777" w:rsidR="000959A2" w:rsidRPr="00155B02" w:rsidRDefault="000959A2">
      <w:pPr>
        <w:rPr>
          <w:rFonts w:ascii="Times New Roman" w:hAnsi="Times New Roman" w:cs="Times New Roman"/>
          <w:lang w:val="en-GB"/>
        </w:rPr>
      </w:pPr>
    </w:p>
    <w:p w14:paraId="4827F377" w14:textId="5D6E653D"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xml:space="preserve">Click the table heading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Word</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or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Speaker</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to sort the list alphabetically by words or speakers. The button </w:t>
      </w:r>
      <w:r w:rsidR="00007CB6"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Save as...</w:t>
      </w:r>
      <w:r w:rsidR="00E6350C" w:rsidRPr="00A62A8E">
        <w:rPr>
          <w:rFonts w:ascii="Times New Roman" w:hAnsi="Times New Roman" w:cs="Times New Roman"/>
          <w:sz w:val="24"/>
          <w:szCs w:val="24"/>
          <w:lang w:val="en-GB"/>
        </w:rPr>
        <w:t>“</w:t>
      </w:r>
      <w:r w:rsidRPr="00A62A8E">
        <w:rPr>
          <w:rFonts w:ascii="Times New Roman" w:hAnsi="Times New Roman" w:cs="Times New Roman"/>
          <w:sz w:val="24"/>
          <w:szCs w:val="24"/>
          <w:lang w:val="en-GB"/>
        </w:rPr>
        <w:t xml:space="preserve"> allows you to save the word list as an HTML file. You have two options:</w:t>
      </w:r>
    </w:p>
    <w:p w14:paraId="3FB3F3F9" w14:textId="77777777" w:rsidR="000959A2" w:rsidRPr="00A62A8E" w:rsidRDefault="000959A2">
      <w:pPr>
        <w:rPr>
          <w:rFonts w:ascii="Times New Roman" w:hAnsi="Times New Roman" w:cs="Times New Roman"/>
          <w:sz w:val="24"/>
          <w:szCs w:val="24"/>
          <w:lang w:val="en-GB"/>
        </w:rPr>
      </w:pPr>
    </w:p>
    <w:p w14:paraId="75A365D4" w14:textId="77777777" w:rsidR="000959A2" w:rsidRPr="00A62A8E" w:rsidRDefault="002B43A4">
      <w:pPr>
        <w:rPr>
          <w:rFonts w:ascii="Times New Roman" w:hAnsi="Times New Roman" w:cs="Times New Roman"/>
          <w:sz w:val="24"/>
          <w:szCs w:val="24"/>
          <w:lang w:val="en-GB"/>
        </w:rPr>
      </w:pPr>
      <w:r w:rsidRPr="00A62A8E">
        <w:rPr>
          <w:rFonts w:ascii="Times New Roman" w:hAnsi="Times New Roman" w:cs="Times New Roman"/>
          <w:sz w:val="24"/>
          <w:szCs w:val="24"/>
          <w:lang w:val="en-GB"/>
        </w:rPr>
        <w:pict w14:anchorId="52CD1D15">
          <v:shape id="_x0000_i1108" type="#_x0000_t75" style="width:220.5pt;height:46.5pt" filled="t">
            <v:fill color2="black"/>
            <v:imagedata r:id="rId176" o:title=""/>
          </v:shape>
        </w:pict>
      </w:r>
    </w:p>
    <w:p w14:paraId="796C5459" w14:textId="2DEC95F0" w:rsidR="000959A2" w:rsidRPr="00A62A8E" w:rsidRDefault="00007CB6">
      <w:pPr>
        <w:rPr>
          <w:rFonts w:ascii="Times New Roman" w:hAnsi="Times New Roman" w:cs="Times New Roman"/>
          <w:sz w:val="24"/>
          <w:szCs w:val="24"/>
          <w:lang w:val="en-GB"/>
        </w:rPr>
      </w:pP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Simple word list (HTML)</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saves the word list as a simple alphabetically sorted word list. </w:t>
      </w:r>
      <w:r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Word list by speaker (HTML)</w:t>
      </w:r>
      <w:r w:rsidR="00E6350C" w:rsidRPr="00A62A8E">
        <w:rPr>
          <w:rFonts w:ascii="Times New Roman" w:hAnsi="Times New Roman" w:cs="Times New Roman"/>
          <w:sz w:val="24"/>
          <w:szCs w:val="24"/>
          <w:lang w:val="en-GB"/>
        </w:rPr>
        <w:t>“</w:t>
      </w:r>
      <w:r w:rsidR="000959A2" w:rsidRPr="00A62A8E">
        <w:rPr>
          <w:rFonts w:ascii="Times New Roman" w:hAnsi="Times New Roman" w:cs="Times New Roman"/>
          <w:sz w:val="24"/>
          <w:szCs w:val="24"/>
          <w:lang w:val="en-GB"/>
        </w:rPr>
        <w:t xml:space="preserve"> first sorts the word list by speakers and then alphabetically.</w:t>
      </w:r>
    </w:p>
    <w:p w14:paraId="54FF142E" w14:textId="5A9688FC" w:rsidR="000959A2" w:rsidRPr="00155B02" w:rsidRDefault="000959A2">
      <w:pPr>
        <w:rPr>
          <w:rFonts w:ascii="Times New Roman" w:hAnsi="Times New Roman" w:cs="Times New Roman"/>
          <w:lang w:val="en-GB"/>
        </w:rPr>
      </w:pPr>
      <w:r w:rsidRPr="00155B02">
        <w:rPr>
          <w:rFonts w:ascii="Times New Roman" w:hAnsi="Times New Roman" w:cs="Times New Roman"/>
          <w:lang w:val="en-GB"/>
        </w:rPr>
        <w:lastRenderedPageBreak/>
        <w:tab/>
      </w:r>
      <w:r w:rsidR="002B43A4">
        <w:rPr>
          <w:rFonts w:ascii="Times New Roman" w:hAnsi="Times New Roman" w:cs="Times New Roman"/>
          <w:lang w:val="en-GB"/>
        </w:rPr>
        <w:pict w14:anchorId="21E18613">
          <v:shape id="_x0000_i1109" type="#_x0000_t75" style="width:43.5pt;height:141pt" filled="t">
            <v:fill color2="black"/>
            <v:imagedata r:id="rId177" o:title=""/>
          </v:shape>
        </w:pict>
      </w:r>
      <w:r w:rsidRPr="00155B02">
        <w:rPr>
          <w:rFonts w:ascii="Times New Roman" w:hAnsi="Times New Roman" w:cs="Times New Roman"/>
          <w:lang w:val="en-GB"/>
        </w:rPr>
        <w:t xml:space="preserve">  </w:t>
      </w:r>
      <w:ins w:id="580" w:author="Moritz Lautenbach" w:date="2014-04-15T16:10:00Z">
        <w:r w:rsidRPr="00155B02">
          <w:rPr>
            <w:rFonts w:ascii="Times New Roman" w:hAnsi="Times New Roman" w:cs="Times New Roman"/>
            <w:lang w:val="en-GB"/>
          </w:rPr>
          <w:t xml:space="preserve"> </w:t>
        </w:r>
      </w:ins>
      <w:r w:rsidRPr="00155B02">
        <w:rPr>
          <w:rFonts w:ascii="Times New Roman" w:hAnsi="Times New Roman" w:cs="Times New Roman"/>
          <w:lang w:val="en-GB"/>
        </w:rPr>
        <w:tab/>
      </w:r>
      <w:r w:rsidRPr="00155B02">
        <w:rPr>
          <w:rFonts w:ascii="Times New Roman" w:hAnsi="Times New Roman" w:cs="Times New Roman"/>
          <w:lang w:val="en-GB"/>
        </w:rPr>
        <w:tab/>
      </w:r>
      <w:r w:rsidRPr="00155B02">
        <w:rPr>
          <w:rFonts w:ascii="Times New Roman" w:hAnsi="Times New Roman" w:cs="Times New Roman"/>
          <w:lang w:val="en-GB"/>
        </w:rPr>
        <w:tab/>
      </w:r>
      <w:r w:rsidR="00A62A8E">
        <w:rPr>
          <w:rFonts w:ascii="Times New Roman" w:hAnsi="Times New Roman" w:cs="Times New Roman"/>
          <w:noProof/>
          <w:lang w:eastAsia="de-DE"/>
        </w:rPr>
        <w:drawing>
          <wp:inline distT="0" distB="0" distL="0" distR="0" wp14:anchorId="38029FEE" wp14:editId="4A633289">
            <wp:extent cx="1257300" cy="1314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57300" cy="1314450"/>
                    </a:xfrm>
                    <a:prstGeom prst="rect">
                      <a:avLst/>
                    </a:prstGeom>
                    <a:solidFill>
                      <a:srgbClr val="FFFFFF"/>
                    </a:solidFill>
                    <a:ln>
                      <a:noFill/>
                    </a:ln>
                  </pic:spPr>
                </pic:pic>
              </a:graphicData>
            </a:graphic>
          </wp:inline>
        </w:drawing>
      </w:r>
      <w:r w:rsidRPr="00155B02">
        <w:rPr>
          <w:rFonts w:ascii="Times New Roman" w:hAnsi="Times New Roman" w:cs="Times New Roman"/>
          <w:lang w:val="en-GB"/>
        </w:rPr>
        <w:tab/>
      </w:r>
      <w:r w:rsidRPr="00155B02">
        <w:rPr>
          <w:rFonts w:ascii="Times New Roman" w:hAnsi="Times New Roman" w:cs="Times New Roman"/>
          <w:lang w:val="en-GB"/>
        </w:rPr>
        <w:tab/>
      </w:r>
      <w:r w:rsidR="002B43A4">
        <w:rPr>
          <w:rFonts w:ascii="Times New Roman" w:hAnsi="Times New Roman" w:cs="Times New Roman"/>
          <w:lang w:val="en-GB"/>
        </w:rPr>
        <w:pict w14:anchorId="52640E97">
          <v:shape id="_x0000_i1110" type="#_x0000_t75" style="width:81pt;height:136.5pt" filled="t">
            <v:fill color2="black"/>
            <v:imagedata r:id="rId179" o:title=""/>
          </v:shape>
        </w:pict>
      </w:r>
    </w:p>
    <w:p w14:paraId="58B5FBE1" w14:textId="77777777" w:rsidR="000959A2" w:rsidRPr="00155B02" w:rsidRDefault="000959A2" w:rsidP="00A62A8E">
      <w:pPr>
        <w:pStyle w:val="berschrift3"/>
        <w:pageBreakBefore/>
        <w:rPr>
          <w:rFonts w:cs="Times New Roman"/>
          <w:lang w:val="en-GB"/>
        </w:rPr>
      </w:pPr>
      <w:bookmarkStart w:id="581" w:name="_Toc403472740"/>
      <w:r w:rsidRPr="00155B02">
        <w:rPr>
          <w:rFonts w:cs="Times New Roman"/>
          <w:lang w:val="en-GB"/>
        </w:rPr>
        <w:lastRenderedPageBreak/>
        <w:t>Transcription &gt; Insert Utterance Numbers</w:t>
      </w:r>
      <w:bookmarkEnd w:id="581"/>
    </w:p>
    <w:p w14:paraId="588CD867" w14:textId="77777777" w:rsidR="000959A2" w:rsidRPr="00A62A8E" w:rsidRDefault="000959A2">
      <w:pPr>
        <w:rPr>
          <w:rFonts w:ascii="Times New Roman" w:hAnsi="Times New Roman" w:cs="Times New Roman"/>
          <w:i/>
          <w:sz w:val="24"/>
          <w:szCs w:val="24"/>
          <w:lang w:val="en-GB"/>
        </w:rPr>
      </w:pPr>
      <w:r w:rsidRPr="00A62A8E">
        <w:rPr>
          <w:rFonts w:ascii="Times New Roman" w:hAnsi="Times New Roman" w:cs="Times New Roman"/>
          <w:i/>
          <w:sz w:val="24"/>
          <w:szCs w:val="24"/>
          <w:lang w:val="en-GB"/>
        </w:rPr>
        <w:t xml:space="preserve">(This function will only be shown if HIAT has been set as </w:t>
      </w:r>
      <w:r w:rsidRPr="00A62A8E">
        <w:rPr>
          <w:rFonts w:ascii="Times New Roman" w:hAnsi="Times New Roman" w:cs="Times New Roman"/>
          <w:b/>
          <w:i/>
          <w:color w:val="0000FF"/>
          <w:sz w:val="24"/>
          <w:szCs w:val="24"/>
          <w:lang w:val="en-GB"/>
        </w:rPr>
        <w:t>Preferred Segmentation</w:t>
      </w:r>
      <w:r w:rsidRPr="00A62A8E">
        <w:rPr>
          <w:rFonts w:ascii="Times New Roman" w:hAnsi="Times New Roman" w:cs="Times New Roman"/>
          <w:i/>
          <w:sz w:val="24"/>
          <w:szCs w:val="24"/>
          <w:lang w:val="en-GB"/>
        </w:rPr>
        <w:t>:</w:t>
      </w:r>
      <w:ins w:id="582" w:author="Moritz Lautenbach" w:date="2014-04-15T16:49:00Z">
        <w:r w:rsidRPr="00A62A8E">
          <w:rPr>
            <w:rFonts w:ascii="Times New Roman" w:hAnsi="Times New Roman" w:cs="Times New Roman"/>
            <w:i/>
            <w:sz w:val="24"/>
            <w:szCs w:val="24"/>
            <w:lang w:val="en-GB"/>
          </w:rPr>
          <w:t xml:space="preserve"> </w:t>
        </w:r>
      </w:ins>
      <w:r w:rsidRPr="00A62A8E">
        <w:rPr>
          <w:rFonts w:ascii="Times New Roman" w:hAnsi="Times New Roman" w:cs="Times New Roman"/>
          <w:b/>
          <w:i/>
          <w:color w:val="0000FF"/>
          <w:sz w:val="24"/>
          <w:szCs w:val="24"/>
          <w:lang w:val="en-GB"/>
        </w:rPr>
        <w:t>Edit &gt; Preferences &gt; Segmentation HIAT</w:t>
      </w:r>
      <w:r w:rsidRPr="00A62A8E">
        <w:rPr>
          <w:rFonts w:ascii="Times New Roman" w:hAnsi="Times New Roman" w:cs="Times New Roman"/>
          <w:i/>
          <w:sz w:val="24"/>
          <w:szCs w:val="24"/>
          <w:lang w:val="en-GB"/>
        </w:rPr>
        <w:t>)</w:t>
      </w:r>
    </w:p>
    <w:p w14:paraId="54688E4F"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Adds an annotation tier of the category 'no' for every speaker in which utterances are numbered in a temporal order, as compliant with the HIAT segmentation, e.g.:</w:t>
      </w:r>
    </w:p>
    <w:p w14:paraId="05049ADF" w14:textId="77777777" w:rsidR="000959A2" w:rsidRPr="00155B02" w:rsidRDefault="000959A2">
      <w:pPr>
        <w:rPr>
          <w:rFonts w:ascii="Times New Roman" w:hAnsi="Times New Roman" w:cs="Times New Roman"/>
          <w:lang w:val="en-GB"/>
        </w:rPr>
      </w:pPr>
      <w:r w:rsidRPr="00A62A8E">
        <w:rPr>
          <w:rFonts w:ascii="Times New Roman" w:hAnsi="Times New Roman" w:cs="Times New Roman"/>
          <w:sz w:val="24"/>
          <w:szCs w:val="24"/>
          <w:lang w:val="en-GB"/>
        </w:rPr>
        <w:t>Before</w:t>
      </w:r>
      <w:r w:rsidRPr="00155B02">
        <w:rPr>
          <w:rFonts w:ascii="Times New Roman" w:hAnsi="Times New Roman" w:cs="Times New Roman"/>
          <w:lang w:val="en-GB"/>
        </w:rPr>
        <w:t>:</w:t>
      </w:r>
    </w:p>
    <w:p w14:paraId="1CB60A45"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63909F74">
          <v:shape id="_x0000_i1111" type="#_x0000_t75" style="width:466.5pt;height:87pt" filled="t">
            <v:fill color2="black"/>
            <v:imagedata r:id="rId180" o:title=""/>
          </v:shape>
        </w:pict>
      </w:r>
    </w:p>
    <w:p w14:paraId="48627318"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After:</w:t>
      </w:r>
    </w:p>
    <w:p w14:paraId="03E63537" w14:textId="77777777" w:rsidR="000959A2" w:rsidRPr="00A62A8E" w:rsidRDefault="002B43A4">
      <w:pPr>
        <w:rPr>
          <w:rFonts w:ascii="Times New Roman" w:hAnsi="Times New Roman" w:cs="Times New Roman"/>
          <w:sz w:val="24"/>
          <w:szCs w:val="24"/>
          <w:lang w:val="en-GB"/>
        </w:rPr>
      </w:pPr>
      <w:r w:rsidRPr="00A62A8E">
        <w:rPr>
          <w:rFonts w:ascii="Times New Roman" w:hAnsi="Times New Roman" w:cs="Times New Roman"/>
          <w:sz w:val="24"/>
          <w:szCs w:val="24"/>
          <w:lang w:val="en-GB"/>
        </w:rPr>
        <w:pict w14:anchorId="3E4214DC">
          <v:shape id="_x0000_i1112" type="#_x0000_t75" style="width:468pt;height:127.5pt" filled="t">
            <v:fill color2="black"/>
            <v:imagedata r:id="rId181" o:title=""/>
          </v:shape>
        </w:pict>
      </w:r>
    </w:p>
    <w:p w14:paraId="31943C20"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The requirement is that, first, the transcription can be segmented according to HIAT. Should this not be the case, an error message will appear that addresses the segmentation error.</w:t>
      </w:r>
    </w:p>
    <w:p w14:paraId="1ED3537F" w14:textId="77777777" w:rsidR="000959A2" w:rsidRPr="00A62A8E" w:rsidRDefault="000959A2">
      <w:pPr>
        <w:rPr>
          <w:rFonts w:ascii="Times New Roman" w:hAnsi="Times New Roman" w:cs="Times New Roman"/>
          <w:sz w:val="24"/>
          <w:szCs w:val="24"/>
          <w:lang w:val="en-GB"/>
        </w:rPr>
      </w:pPr>
    </w:p>
    <w:p w14:paraId="2C36E7A2" w14:textId="77777777" w:rsidR="000959A2" w:rsidRPr="00A62A8E" w:rsidRDefault="002B43A4">
      <w:pPr>
        <w:jc w:val="center"/>
        <w:rPr>
          <w:rFonts w:ascii="Times New Roman" w:hAnsi="Times New Roman" w:cs="Times New Roman"/>
          <w:sz w:val="24"/>
          <w:szCs w:val="24"/>
          <w:lang w:val="en-GB"/>
        </w:rPr>
      </w:pPr>
      <w:r w:rsidRPr="00A62A8E">
        <w:rPr>
          <w:rFonts w:ascii="Times New Roman" w:hAnsi="Times New Roman" w:cs="Times New Roman"/>
          <w:sz w:val="24"/>
          <w:szCs w:val="24"/>
          <w:lang w:val="en-GB"/>
        </w:rPr>
        <w:pict w14:anchorId="08270F19">
          <v:shape id="_x0000_i1113" type="#_x0000_t75" style="width:201pt;height:91.5pt" filled="t">
            <v:fill color2="black"/>
            <v:imagedata r:id="rId182" o:title=""/>
          </v:shape>
        </w:pict>
      </w:r>
    </w:p>
    <w:p w14:paraId="51610A0B" w14:textId="77777777" w:rsidR="000959A2" w:rsidRPr="00A62A8E" w:rsidRDefault="000959A2">
      <w:pPr>
        <w:jc w:val="center"/>
        <w:rPr>
          <w:rFonts w:ascii="Times New Roman" w:hAnsi="Times New Roman" w:cs="Times New Roman"/>
          <w:sz w:val="24"/>
          <w:szCs w:val="24"/>
          <w:lang w:val="en-GB"/>
        </w:rPr>
      </w:pPr>
    </w:p>
    <w:p w14:paraId="12CB19D2" w14:textId="77777777" w:rsidR="000959A2" w:rsidRPr="00A62A8E" w:rsidRDefault="000959A2">
      <w:pPr>
        <w:rPr>
          <w:rFonts w:ascii="Times New Roman" w:hAnsi="Times New Roman" w:cs="Times New Roman"/>
          <w:b/>
          <w:color w:val="0000FF"/>
          <w:sz w:val="24"/>
          <w:szCs w:val="24"/>
          <w:lang w:val="en-GB"/>
        </w:rPr>
      </w:pPr>
      <w:r w:rsidRPr="00A62A8E">
        <w:rPr>
          <w:rFonts w:ascii="Times New Roman" w:hAnsi="Times New Roman" w:cs="Times New Roman"/>
          <w:sz w:val="24"/>
          <w:szCs w:val="24"/>
          <w:lang w:val="en-GB"/>
        </w:rPr>
        <w:t xml:space="preserve">In this case, check and correct the segmentation errors with the function </w:t>
      </w:r>
      <w:r w:rsidRPr="00A62A8E">
        <w:rPr>
          <w:rFonts w:ascii="Times New Roman" w:hAnsi="Times New Roman" w:cs="Times New Roman"/>
          <w:b/>
          <w:color w:val="0000FF"/>
          <w:sz w:val="24"/>
          <w:szCs w:val="24"/>
          <w:lang w:val="en-GB"/>
        </w:rPr>
        <w:t>Transcription &gt; Segmentation errors...</w:t>
      </w:r>
    </w:p>
    <w:p w14:paraId="14AA4E41"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Secondly, every utterance boundary has to coincide with an event boundary. Should this not be the case, as in the following example</w:t>
      </w:r>
      <w:del w:id="583" w:author="Moritz Lautenbach" w:date="2014-04-15T16:49:00Z">
        <w:r w:rsidRPr="00A62A8E" w:rsidDel="00A66E0B">
          <w:rPr>
            <w:rFonts w:ascii="Times New Roman" w:hAnsi="Times New Roman" w:cs="Times New Roman"/>
            <w:sz w:val="24"/>
            <w:szCs w:val="24"/>
            <w:lang w:val="en-GB"/>
          </w:rPr>
          <w:delText xml:space="preserve"> </w:delText>
        </w:r>
      </w:del>
      <w:r w:rsidRPr="00A62A8E">
        <w:rPr>
          <w:rFonts w:ascii="Times New Roman" w:hAnsi="Times New Roman" w:cs="Times New Roman"/>
          <w:sz w:val="24"/>
          <w:szCs w:val="24"/>
          <w:lang w:val="en-GB"/>
        </w:rPr>
        <w:t>...</w:t>
      </w:r>
    </w:p>
    <w:p w14:paraId="71108F15"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5D7AD705">
          <v:shape id="_x0000_i1114" type="#_x0000_t75" style="width:466.5pt;height:37.5pt" filled="t">
            <v:fill color2="black"/>
            <v:imagedata r:id="rId183" o:title=""/>
          </v:shape>
        </w:pict>
      </w:r>
    </w:p>
    <w:p w14:paraId="02F97923"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 the following error message will appear:</w:t>
      </w:r>
    </w:p>
    <w:p w14:paraId="657DB730" w14:textId="77777777" w:rsidR="000959A2" w:rsidRPr="00155B02" w:rsidRDefault="002B43A4">
      <w:pPr>
        <w:jc w:val="center"/>
        <w:rPr>
          <w:rFonts w:ascii="Times New Roman" w:hAnsi="Times New Roman" w:cs="Times New Roman"/>
          <w:lang w:val="en-GB"/>
        </w:rPr>
      </w:pPr>
      <w:r w:rsidRPr="00A62A8E">
        <w:rPr>
          <w:rFonts w:ascii="Times New Roman" w:hAnsi="Times New Roman" w:cs="Times New Roman"/>
          <w:sz w:val="24"/>
          <w:szCs w:val="24"/>
          <w:lang w:val="en-GB"/>
        </w:rPr>
        <w:lastRenderedPageBreak/>
        <w:pict w14:anchorId="4C97C9B6">
          <v:shape id="_x0000_i1115" type="#_x0000_t75" style="width:264pt;height:91.5pt" filled="t">
            <v:fill color2="black"/>
            <v:imagedata r:id="rId184" o:title=""/>
          </v:shape>
        </w:pict>
      </w:r>
    </w:p>
    <w:p w14:paraId="78AAEB98"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In this case, split the affected event into two at its utterance boundaries.</w:t>
      </w:r>
    </w:p>
    <w:p w14:paraId="501D1663" w14:textId="77777777" w:rsidR="000959A2" w:rsidRPr="00155B02" w:rsidRDefault="000959A2" w:rsidP="00A62A8E">
      <w:pPr>
        <w:pStyle w:val="berschrift3"/>
        <w:rPr>
          <w:rFonts w:cs="Times New Roman"/>
          <w:lang w:val="en-GB"/>
        </w:rPr>
      </w:pPr>
      <w:bookmarkStart w:id="584" w:name="_Toc403472741"/>
      <w:r w:rsidRPr="00155B02">
        <w:rPr>
          <w:rFonts w:cs="Times New Roman"/>
          <w:lang w:val="en-GB"/>
        </w:rPr>
        <w:t>Transcription &gt; Transformation…</w:t>
      </w:r>
      <w:bookmarkEnd w:id="584"/>
    </w:p>
    <w:p w14:paraId="06F0AAA9"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Opens a dialog which allows flexible transformation of a transcription into different formats.</w:t>
      </w:r>
    </w:p>
    <w:p w14:paraId="59CFCEF0" w14:textId="77777777" w:rsidR="000959A2" w:rsidRPr="00155B02" w:rsidRDefault="000959A2">
      <w:pPr>
        <w:rPr>
          <w:rFonts w:ascii="Times New Roman" w:hAnsi="Times New Roman" w:cs="Times New Roman"/>
          <w:lang w:val="en-GB"/>
        </w:rPr>
      </w:pPr>
    </w:p>
    <w:p w14:paraId="1442BA36"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76221E5C">
          <v:shape id="_x0000_i1116" type="#_x0000_t75" style="width:376.5pt;height:270pt" filled="t">
            <v:fill color2="black"/>
            <v:imagedata r:id="rId185" o:title=""/>
          </v:shape>
        </w:pict>
      </w:r>
    </w:p>
    <w:p w14:paraId="5EEE681B" w14:textId="77777777" w:rsidR="000959A2" w:rsidRPr="00A62A8E" w:rsidRDefault="000959A2">
      <w:pPr>
        <w:rPr>
          <w:rFonts w:ascii="Times New Roman" w:hAnsi="Times New Roman" w:cs="Times New Roman"/>
          <w:sz w:val="24"/>
          <w:szCs w:val="24"/>
          <w:lang w:val="en-GB"/>
        </w:rPr>
      </w:pPr>
    </w:p>
    <w:p w14:paraId="190D2AA6" w14:textId="77777777" w:rsidR="000959A2" w:rsidRPr="00A62A8E" w:rsidRDefault="000959A2">
      <w:pPr>
        <w:rPr>
          <w:rFonts w:ascii="Times New Roman" w:hAnsi="Times New Roman" w:cs="Times New Roman"/>
          <w:sz w:val="24"/>
          <w:szCs w:val="24"/>
          <w:lang w:val="en-GB"/>
        </w:rPr>
      </w:pPr>
      <w:r w:rsidRPr="00A62A8E">
        <w:rPr>
          <w:rFonts w:ascii="Times New Roman" w:hAnsi="Times New Roman" w:cs="Times New Roman"/>
          <w:sz w:val="24"/>
          <w:szCs w:val="24"/>
          <w:lang w:val="en-GB"/>
        </w:rPr>
        <w:t>The following parameters can be set:</w:t>
      </w:r>
    </w:p>
    <w:p w14:paraId="2929DAE1" w14:textId="77777777" w:rsidR="000959A2" w:rsidRPr="00A62A8E" w:rsidRDefault="000959A2">
      <w:pPr>
        <w:rPr>
          <w:rFonts w:ascii="Times New Roman" w:hAnsi="Times New Roman" w:cs="Times New Roman"/>
          <w:sz w:val="24"/>
          <w:szCs w:val="24"/>
          <w:lang w:val="en-GB"/>
        </w:rPr>
      </w:pPr>
    </w:p>
    <w:p w14:paraId="45BEA289" w14:textId="5982DFD7" w:rsidR="000959A2" w:rsidRPr="00A62A8E" w:rsidRDefault="000959A2">
      <w:pPr>
        <w:pStyle w:val="Aufzhlungszeichen1"/>
        <w:numPr>
          <w:ilvl w:val="1"/>
          <w:numId w:val="22"/>
        </w:numPr>
        <w:tabs>
          <w:tab w:val="clear" w:pos="360"/>
          <w:tab w:val="left" w:pos="964"/>
        </w:tabs>
        <w:rPr>
          <w:szCs w:val="24"/>
          <w:lang w:val="en-GB"/>
        </w:rPr>
        <w:pPrChange w:id="585" w:author="Moritz Lautenbach" w:date="2014-04-15T16:53:00Z">
          <w:pPr>
            <w:pStyle w:val="Aufzhlungszeichen1"/>
            <w:tabs>
              <w:tab w:val="clear" w:pos="360"/>
              <w:tab w:val="left" w:pos="964"/>
            </w:tabs>
            <w:ind w:left="964" w:hanging="482"/>
          </w:pPr>
        </w:pPrChange>
      </w:pPr>
      <w:r w:rsidRPr="00A62A8E">
        <w:rPr>
          <w:szCs w:val="24"/>
          <w:lang w:val="en-GB"/>
        </w:rPr>
        <w:t xml:space="preserve">Transform: What should be transformed? The basic transcription (i.e. the transcription that is edited in the </w:t>
      </w:r>
      <w:r w:rsidR="00C11634" w:rsidRPr="00A62A8E">
        <w:rPr>
          <w:szCs w:val="24"/>
          <w:lang w:val="en-GB"/>
        </w:rPr>
        <w:t>Editor</w:t>
      </w:r>
      <w:r w:rsidRPr="00A62A8E">
        <w:rPr>
          <w:szCs w:val="24"/>
          <w:lang w:val="en-GB"/>
        </w:rPr>
        <w:t>), a segmented transcription (i.e. a version of the basic transcription onto which a segmentation algorithm has been applied), or a list transcription (i.e. a segmented transcription in which units have been sorted into lists?</w:t>
      </w:r>
    </w:p>
    <w:p w14:paraId="3D6E2F78" w14:textId="1E77E962" w:rsidR="000959A2" w:rsidRPr="00A62A8E" w:rsidRDefault="000959A2">
      <w:pPr>
        <w:pStyle w:val="Aufzhlungszeichen1"/>
        <w:numPr>
          <w:ilvl w:val="1"/>
          <w:numId w:val="22"/>
        </w:numPr>
        <w:tabs>
          <w:tab w:val="clear" w:pos="360"/>
          <w:tab w:val="left" w:pos="964"/>
        </w:tabs>
        <w:rPr>
          <w:szCs w:val="24"/>
          <w:lang w:val="en-GB"/>
        </w:rPr>
        <w:pPrChange w:id="586" w:author="Moritz Lautenbach" w:date="2014-04-15T16:53:00Z">
          <w:pPr>
            <w:pStyle w:val="Aufzhlungszeichen1"/>
            <w:tabs>
              <w:tab w:val="clear" w:pos="360"/>
              <w:tab w:val="left" w:pos="964"/>
            </w:tabs>
            <w:ind w:left="964" w:hanging="482"/>
          </w:pPr>
        </w:pPrChange>
      </w:pPr>
      <w:r w:rsidRPr="00A62A8E">
        <w:rPr>
          <w:szCs w:val="24"/>
          <w:lang w:val="en-GB"/>
        </w:rPr>
        <w:t xml:space="preserve">Segmentation: Which segmentation algorithm should be used? This parameter is only necessary if a segmented or a list transcription has been selected under </w:t>
      </w:r>
      <w:r w:rsidR="00007CB6" w:rsidRPr="00A62A8E">
        <w:rPr>
          <w:szCs w:val="24"/>
          <w:lang w:val="en-GB"/>
        </w:rPr>
        <w:t>„</w:t>
      </w:r>
      <w:r w:rsidRPr="00A62A8E">
        <w:rPr>
          <w:szCs w:val="24"/>
          <w:lang w:val="en-GB"/>
        </w:rPr>
        <w:t>Transform</w:t>
      </w:r>
      <w:r w:rsidR="00E6350C" w:rsidRPr="00A62A8E">
        <w:rPr>
          <w:szCs w:val="24"/>
          <w:lang w:val="en-GB"/>
        </w:rPr>
        <w:t>“</w:t>
      </w:r>
      <w:r w:rsidRPr="00A62A8E">
        <w:rPr>
          <w:szCs w:val="24"/>
          <w:lang w:val="en-GB"/>
        </w:rPr>
        <w:t xml:space="preserve">. </w:t>
      </w:r>
    </w:p>
    <w:p w14:paraId="471FF64B" w14:textId="4E9D9BE9" w:rsidR="000959A2" w:rsidRPr="00A62A8E" w:rsidRDefault="000959A2">
      <w:pPr>
        <w:pStyle w:val="Aufzhlungszeichen1"/>
        <w:numPr>
          <w:ilvl w:val="1"/>
          <w:numId w:val="22"/>
        </w:numPr>
        <w:tabs>
          <w:tab w:val="clear" w:pos="360"/>
          <w:tab w:val="left" w:pos="964"/>
        </w:tabs>
        <w:rPr>
          <w:szCs w:val="24"/>
          <w:lang w:val="en-GB"/>
        </w:rPr>
        <w:pPrChange w:id="587" w:author="Moritz Lautenbach" w:date="2014-04-15T16:53:00Z">
          <w:pPr>
            <w:pStyle w:val="Aufzhlungszeichen1"/>
            <w:tabs>
              <w:tab w:val="clear" w:pos="360"/>
              <w:tab w:val="left" w:pos="964"/>
            </w:tabs>
            <w:ind w:left="964" w:hanging="482"/>
          </w:pPr>
        </w:pPrChange>
      </w:pPr>
      <w:bookmarkStart w:id="588" w:name="_Ref108437480"/>
      <w:bookmarkStart w:id="589" w:name="_Toc69129982"/>
      <w:bookmarkStart w:id="590" w:name="_Toc69129841"/>
      <w:bookmarkStart w:id="591" w:name="_Toc55213852"/>
      <w:r w:rsidRPr="00A62A8E">
        <w:rPr>
          <w:szCs w:val="24"/>
          <w:lang w:val="en-GB"/>
        </w:rPr>
        <w:t xml:space="preserve">List unit: Which unit is the basis of the list? This parameter is only necessary if a list transcription has been selected under </w:t>
      </w:r>
      <w:r w:rsidR="00007CB6" w:rsidRPr="00A62A8E">
        <w:rPr>
          <w:szCs w:val="24"/>
          <w:lang w:val="en-GB"/>
        </w:rPr>
        <w:t>„</w:t>
      </w:r>
      <w:r w:rsidRPr="00A62A8E">
        <w:rPr>
          <w:szCs w:val="24"/>
          <w:lang w:val="en-GB"/>
        </w:rPr>
        <w:t>Transform</w:t>
      </w:r>
      <w:r w:rsidR="00E6350C" w:rsidRPr="00A62A8E">
        <w:rPr>
          <w:szCs w:val="24"/>
          <w:lang w:val="en-GB"/>
        </w:rPr>
        <w:t>“</w:t>
      </w:r>
      <w:r w:rsidRPr="00A62A8E">
        <w:rPr>
          <w:szCs w:val="24"/>
          <w:lang w:val="en-GB"/>
        </w:rPr>
        <w:t xml:space="preserve">. </w:t>
      </w:r>
    </w:p>
    <w:p w14:paraId="30388412" w14:textId="4F65AF32" w:rsidR="000959A2" w:rsidRPr="00A62A8E" w:rsidRDefault="000959A2">
      <w:pPr>
        <w:pStyle w:val="Aufzhlungszeichen1"/>
        <w:numPr>
          <w:ilvl w:val="1"/>
          <w:numId w:val="22"/>
        </w:numPr>
        <w:tabs>
          <w:tab w:val="clear" w:pos="360"/>
          <w:tab w:val="left" w:pos="964"/>
        </w:tabs>
        <w:rPr>
          <w:szCs w:val="24"/>
          <w:lang w:val="en-GB"/>
        </w:rPr>
        <w:pPrChange w:id="592" w:author="Moritz Lautenbach" w:date="2014-04-15T16:53:00Z">
          <w:pPr>
            <w:pStyle w:val="Aufzhlungszeichen1"/>
            <w:tabs>
              <w:tab w:val="clear" w:pos="360"/>
              <w:tab w:val="left" w:pos="964"/>
            </w:tabs>
            <w:ind w:left="964" w:hanging="482"/>
          </w:pPr>
        </w:pPrChange>
      </w:pPr>
      <w:r w:rsidRPr="00A62A8E">
        <w:rPr>
          <w:szCs w:val="24"/>
          <w:lang w:val="en-GB"/>
        </w:rPr>
        <w:lastRenderedPageBreak/>
        <w:t xml:space="preserve">Stylesheet: Which (XSL) stylesheet should be applied to the transcription? If you leave the field blank </w:t>
      </w:r>
      <w:ins w:id="593" w:author="Moritz Lautenbach" w:date="2014-04-15T16:51:00Z">
        <w:r w:rsidRPr="00A62A8E">
          <w:rPr>
            <w:szCs w:val="24"/>
            <w:lang w:val="en-GB"/>
          </w:rPr>
          <w:t>n</w:t>
        </w:r>
      </w:ins>
      <w:r w:rsidRPr="00A62A8E">
        <w:rPr>
          <w:szCs w:val="24"/>
          <w:lang w:val="en-GB"/>
        </w:rPr>
        <w:t xml:space="preserve">o stylesheet will be used and the output will be in XML. Suitable stylesheets can be found on the EXMARaLDA website under </w:t>
      </w:r>
      <w:r w:rsidR="00007CB6" w:rsidRPr="00A62A8E">
        <w:rPr>
          <w:szCs w:val="24"/>
          <w:lang w:val="en-GB"/>
        </w:rPr>
        <w:t>„</w:t>
      </w:r>
      <w:r w:rsidRPr="00A62A8E">
        <w:rPr>
          <w:szCs w:val="24"/>
          <w:lang w:val="en-GB"/>
        </w:rPr>
        <w:t>Download</w:t>
      </w:r>
      <w:r w:rsidR="00E6350C" w:rsidRPr="00A62A8E">
        <w:rPr>
          <w:szCs w:val="24"/>
          <w:lang w:val="en-GB"/>
        </w:rPr>
        <w:t>“</w:t>
      </w:r>
      <w:ins w:id="594" w:author="Moritz Lautenbach" w:date="2014-04-15T16:52:00Z">
        <w:r w:rsidRPr="00A62A8E">
          <w:rPr>
            <w:szCs w:val="24"/>
            <w:lang w:val="en-GB"/>
          </w:rPr>
          <w:t>.</w:t>
        </w:r>
      </w:ins>
    </w:p>
    <w:p w14:paraId="032F84CE" w14:textId="74336CDF" w:rsidR="000959A2" w:rsidRPr="00A62A8E" w:rsidRDefault="000959A2">
      <w:pPr>
        <w:pStyle w:val="Aufzhlungszeichen1"/>
        <w:numPr>
          <w:ilvl w:val="1"/>
          <w:numId w:val="22"/>
        </w:numPr>
        <w:tabs>
          <w:tab w:val="clear" w:pos="360"/>
          <w:tab w:val="left" w:pos="964"/>
        </w:tabs>
        <w:rPr>
          <w:szCs w:val="24"/>
          <w:lang w:val="en-GB"/>
        </w:rPr>
        <w:pPrChange w:id="595" w:author="Moritz Lautenbach" w:date="2014-04-15T16:53:00Z">
          <w:pPr>
            <w:pStyle w:val="Aufzhlungszeichen1"/>
            <w:tabs>
              <w:tab w:val="clear" w:pos="360"/>
              <w:tab w:val="left" w:pos="964"/>
            </w:tabs>
            <w:ind w:left="964" w:hanging="482"/>
          </w:pPr>
        </w:pPrChange>
      </w:pPr>
      <w:r w:rsidRPr="00A62A8E">
        <w:rPr>
          <w:szCs w:val="24"/>
          <w:lang w:val="en-GB"/>
        </w:rPr>
        <w:t xml:space="preserve">Output: Which file type should the output be? You can choose between HTML, XML, TXT and </w:t>
      </w:r>
      <w:r w:rsidR="00007CB6" w:rsidRPr="00A62A8E">
        <w:rPr>
          <w:szCs w:val="24"/>
          <w:lang w:val="en-GB"/>
        </w:rPr>
        <w:t>„</w:t>
      </w:r>
      <w:r w:rsidRPr="00A62A8E">
        <w:rPr>
          <w:szCs w:val="24"/>
          <w:lang w:val="en-GB"/>
        </w:rPr>
        <w:t>other</w:t>
      </w:r>
      <w:r w:rsidR="00E6350C" w:rsidRPr="00A62A8E">
        <w:rPr>
          <w:szCs w:val="24"/>
          <w:lang w:val="en-GB"/>
        </w:rPr>
        <w:t>“</w:t>
      </w:r>
      <w:ins w:id="596" w:author="Moritz Lautenbach" w:date="2014-04-15T16:52:00Z">
        <w:r w:rsidRPr="00A62A8E">
          <w:rPr>
            <w:szCs w:val="24"/>
            <w:lang w:val="en-GB"/>
          </w:rPr>
          <w:t>.</w:t>
        </w:r>
      </w:ins>
    </w:p>
    <w:p w14:paraId="7F815D95" w14:textId="77777777" w:rsidR="000959A2" w:rsidRPr="00A62A8E" w:rsidRDefault="000959A2">
      <w:pPr>
        <w:pStyle w:val="Standard-BlockCharCharChar"/>
        <w:rPr>
          <w:szCs w:val="24"/>
          <w:lang w:val="en-GB"/>
        </w:rPr>
      </w:pPr>
      <w:r w:rsidRPr="00A62A8E">
        <w:rPr>
          <w:szCs w:val="24"/>
          <w:lang w:val="en-GB"/>
        </w:rPr>
        <w:t xml:space="preserve">Various transformation scenarios are available. These make use of stylesheets that are integrated in the code (EXMARaLDA.jar). </w:t>
      </w:r>
    </w:p>
    <w:p w14:paraId="35E7401C" w14:textId="77777777" w:rsidR="000959A2" w:rsidRPr="00155B02" w:rsidRDefault="000959A2" w:rsidP="00A62A8E">
      <w:pPr>
        <w:pStyle w:val="berschrift3"/>
        <w:rPr>
          <w:rFonts w:cs="Times New Roman"/>
          <w:lang w:val="en-GB"/>
        </w:rPr>
      </w:pPr>
      <w:bookmarkStart w:id="597" w:name="_Toc403472742"/>
      <w:r w:rsidRPr="00155B02">
        <w:rPr>
          <w:rFonts w:cs="Times New Roman"/>
          <w:lang w:val="en-GB"/>
        </w:rPr>
        <w:t>Transcription &gt; Clean up...</w:t>
      </w:r>
      <w:bookmarkEnd w:id="588"/>
      <w:bookmarkEnd w:id="589"/>
      <w:bookmarkEnd w:id="590"/>
      <w:bookmarkEnd w:id="591"/>
      <w:bookmarkEnd w:id="597"/>
    </w:p>
    <w:p w14:paraId="03933277" w14:textId="77777777" w:rsidR="000959A2" w:rsidRPr="00A62A8E" w:rsidRDefault="000959A2">
      <w:pPr>
        <w:pStyle w:val="Standard-BlockCharCharChar"/>
        <w:rPr>
          <w:szCs w:val="24"/>
          <w:lang w:val="en-GB"/>
        </w:rPr>
      </w:pPr>
      <w:r w:rsidRPr="00A62A8E">
        <w:rPr>
          <w:szCs w:val="24"/>
          <w:lang w:val="en-GB"/>
        </w:rPr>
        <w:t>Opens a dialog that offers options for the automatic clean up of the transcription.</w:t>
      </w:r>
    </w:p>
    <w:p w14:paraId="4103ACDD" w14:textId="77777777" w:rsidR="000959A2" w:rsidRPr="00155B02" w:rsidRDefault="000959A2">
      <w:pPr>
        <w:pStyle w:val="Standard-BlockCharCharChar"/>
        <w:rPr>
          <w:lang w:val="en-GB"/>
        </w:rPr>
      </w:pPr>
    </w:p>
    <w:p w14:paraId="450B6583" w14:textId="77777777" w:rsidR="000959A2" w:rsidRPr="00155B02" w:rsidRDefault="002B43A4">
      <w:pPr>
        <w:pStyle w:val="BildChar"/>
        <w:rPr>
          <w:rFonts w:ascii="Times New Roman" w:hAnsi="Times New Roman"/>
          <w:lang w:val="en-GB"/>
        </w:rPr>
      </w:pPr>
      <w:r>
        <w:rPr>
          <w:rFonts w:ascii="Times New Roman" w:hAnsi="Times New Roman"/>
          <w:lang w:val="en-GB"/>
        </w:rPr>
        <w:pict w14:anchorId="15F3A80F">
          <v:shape id="_x0000_i1117" type="#_x0000_t75" style="width:300pt;height:264pt" filled="t">
            <v:fill color2="black"/>
            <v:imagedata r:id="rId186" o:title=""/>
          </v:shape>
        </w:pict>
      </w:r>
    </w:p>
    <w:p w14:paraId="44CBB152" w14:textId="77777777" w:rsidR="000959A2" w:rsidRPr="00155B02" w:rsidRDefault="000959A2">
      <w:pPr>
        <w:pStyle w:val="Aufzhlungszeichen1"/>
        <w:numPr>
          <w:ilvl w:val="0"/>
          <w:numId w:val="21"/>
        </w:numPr>
        <w:tabs>
          <w:tab w:val="clear" w:pos="360"/>
          <w:tab w:val="left" w:pos="964"/>
        </w:tabs>
        <w:rPr>
          <w:lang w:val="en-GB"/>
        </w:rPr>
        <w:pPrChange w:id="598" w:author="Moritz Lautenbach" w:date="2014-04-15T16:52:00Z">
          <w:pPr>
            <w:pStyle w:val="Aufzhlungszeichen1"/>
            <w:tabs>
              <w:tab w:val="clear" w:pos="360"/>
              <w:tab w:val="left" w:pos="964"/>
            </w:tabs>
            <w:ind w:left="964" w:hanging="482"/>
          </w:pPr>
        </w:pPrChange>
      </w:pPr>
      <w:r w:rsidRPr="00155B02">
        <w:rPr>
          <w:lang w:val="en-GB"/>
        </w:rPr>
        <w:t>Remove empty events: activate this option if you would like to remove empty events from all tiers that is, events that do not contain text.</w:t>
      </w:r>
    </w:p>
    <w:p w14:paraId="555E68AF" w14:textId="684C1235" w:rsidR="000959A2" w:rsidRPr="00155B02" w:rsidRDefault="000959A2">
      <w:pPr>
        <w:pStyle w:val="Aufzhlungszeichen1"/>
        <w:numPr>
          <w:ilvl w:val="0"/>
          <w:numId w:val="21"/>
        </w:numPr>
        <w:tabs>
          <w:tab w:val="clear" w:pos="360"/>
          <w:tab w:val="left" w:pos="964"/>
        </w:tabs>
        <w:rPr>
          <w:lang w:val="en-GB"/>
        </w:rPr>
        <w:pPrChange w:id="599" w:author="Moritz Lautenbach" w:date="2014-04-15T16:52:00Z">
          <w:pPr>
            <w:pStyle w:val="Aufzhlungszeichen1"/>
            <w:tabs>
              <w:tab w:val="clear" w:pos="360"/>
              <w:tab w:val="left" w:pos="964"/>
            </w:tabs>
            <w:ind w:left="964" w:hanging="482"/>
          </w:pPr>
        </w:pPrChange>
      </w:pPr>
      <w:r w:rsidRPr="00155B02">
        <w:rPr>
          <w:lang w:val="en-GB"/>
        </w:rPr>
        <w:t xml:space="preserve">Smooth timeline with a threshold of: Activate this option if you would like to combine timeline entries that lie very close together. With the help of a threshold you can define which entries are to be considered as </w:t>
      </w:r>
      <w:r w:rsidR="00007CB6" w:rsidRPr="00155B02">
        <w:rPr>
          <w:lang w:val="en-GB"/>
        </w:rPr>
        <w:t>„</w:t>
      </w:r>
      <w:r w:rsidRPr="00155B02">
        <w:rPr>
          <w:lang w:val="en-GB"/>
        </w:rPr>
        <w:t>lying close together</w:t>
      </w:r>
      <w:r w:rsidR="00E6350C" w:rsidRPr="00155B02">
        <w:rPr>
          <w:lang w:val="en-GB"/>
        </w:rPr>
        <w:t>“</w:t>
      </w:r>
      <w:r w:rsidRPr="00155B02">
        <w:rPr>
          <w:lang w:val="en-GB"/>
        </w:rPr>
        <w:t>.</w:t>
      </w:r>
    </w:p>
    <w:p w14:paraId="21E2EFDF" w14:textId="77777777" w:rsidR="000959A2" w:rsidRPr="00155B02" w:rsidRDefault="000959A2">
      <w:pPr>
        <w:pStyle w:val="Aufzhlungszeichen1"/>
        <w:numPr>
          <w:ilvl w:val="0"/>
          <w:numId w:val="21"/>
        </w:numPr>
        <w:tabs>
          <w:tab w:val="clear" w:pos="360"/>
          <w:tab w:val="left" w:pos="964"/>
        </w:tabs>
        <w:rPr>
          <w:lang w:val="en-GB"/>
        </w:rPr>
        <w:pPrChange w:id="600" w:author="Moritz Lautenbach" w:date="2014-04-15T16:52:00Z">
          <w:pPr>
            <w:pStyle w:val="Aufzhlungszeichen1"/>
            <w:tabs>
              <w:tab w:val="clear" w:pos="360"/>
              <w:tab w:val="left" w:pos="964"/>
            </w:tabs>
            <w:ind w:left="964" w:hanging="482"/>
          </w:pPr>
        </w:pPrChange>
      </w:pPr>
      <w:r w:rsidRPr="00155B02">
        <w:rPr>
          <w:lang w:val="en-GB"/>
        </w:rPr>
        <w:t>Bridge gaps smaller than: activate this option if you've provided timeline entries with absolute time values and would like to close the gaps in the time axis that are smaller than the predefined value in milliseconds. To set this value, move the scroll bar to the desired value.</w:t>
      </w:r>
    </w:p>
    <w:p w14:paraId="1A18FFE0" w14:textId="05596DA6" w:rsidR="000959A2" w:rsidRPr="00155B02" w:rsidRDefault="000959A2">
      <w:pPr>
        <w:pStyle w:val="Aufzhlungszeichen1"/>
        <w:numPr>
          <w:ilvl w:val="0"/>
          <w:numId w:val="21"/>
        </w:numPr>
        <w:tabs>
          <w:tab w:val="clear" w:pos="360"/>
          <w:tab w:val="left" w:pos="964"/>
        </w:tabs>
        <w:rPr>
          <w:lang w:val="en-GB"/>
        </w:rPr>
        <w:pPrChange w:id="601" w:author="Moritz Lautenbach" w:date="2014-04-15T16:52:00Z">
          <w:pPr>
            <w:pStyle w:val="Aufzhlungszeichen1"/>
            <w:tabs>
              <w:tab w:val="clear" w:pos="360"/>
              <w:tab w:val="left" w:pos="964"/>
            </w:tabs>
            <w:ind w:left="964" w:hanging="482"/>
          </w:pPr>
        </w:pPrChange>
      </w:pPr>
      <w:r w:rsidRPr="00155B02">
        <w:rPr>
          <w:lang w:val="en-GB"/>
        </w:rPr>
        <w:t xml:space="preserve">Remove unused timeline items: is equivalent to the menu item </w:t>
      </w:r>
      <w:r w:rsidR="00007CB6" w:rsidRPr="00155B02">
        <w:rPr>
          <w:lang w:val="en-GB"/>
        </w:rPr>
        <w:t>„</w:t>
      </w:r>
      <w:r w:rsidRPr="00155B02">
        <w:rPr>
          <w:lang w:val="en-GB"/>
        </w:rPr>
        <w:t>Timeline &gt; Remove unused timeline items</w:t>
      </w:r>
      <w:r w:rsidR="00E6350C" w:rsidRPr="00155B02">
        <w:rPr>
          <w:lang w:val="en-GB"/>
        </w:rPr>
        <w:t>“</w:t>
      </w:r>
      <w:r w:rsidRPr="00155B02">
        <w:rPr>
          <w:lang w:val="en-GB"/>
        </w:rPr>
        <w:t xml:space="preserve"> (s</w:t>
      </w:r>
      <w:del w:id="602" w:author="Moritz Lautenbach" w:date="2014-04-15T16:55:00Z">
        <w:r w:rsidRPr="00155B02" w:rsidDel="00A66E0B">
          <w:rPr>
            <w:lang w:val="en-GB"/>
          </w:rPr>
          <w:delText>. u.</w:delText>
        </w:r>
      </w:del>
      <w:ins w:id="603" w:author="Moritz Lautenbach" w:date="2014-04-15T16:55:00Z">
        <w:r w:rsidRPr="00155B02">
          <w:rPr>
            <w:lang w:val="en-GB"/>
          </w:rPr>
          <w:t>ee below</w:t>
        </w:r>
      </w:ins>
      <w:r w:rsidRPr="00155B02">
        <w:rPr>
          <w:lang w:val="en-GB"/>
        </w:rPr>
        <w:t>).</w:t>
      </w:r>
    </w:p>
    <w:p w14:paraId="4C1D0140" w14:textId="18F0B3B5" w:rsidR="000959A2" w:rsidRPr="00155B02" w:rsidRDefault="000959A2">
      <w:pPr>
        <w:pStyle w:val="Aufzhlungszeichen1"/>
        <w:numPr>
          <w:ilvl w:val="0"/>
          <w:numId w:val="21"/>
        </w:numPr>
        <w:tabs>
          <w:tab w:val="clear" w:pos="360"/>
          <w:tab w:val="left" w:pos="964"/>
        </w:tabs>
        <w:rPr>
          <w:lang w:val="en-GB"/>
        </w:rPr>
        <w:pPrChange w:id="604" w:author="Moritz Lautenbach" w:date="2014-04-15T16:52:00Z">
          <w:pPr>
            <w:pStyle w:val="Aufzhlungszeichen1"/>
            <w:tabs>
              <w:tab w:val="clear" w:pos="360"/>
              <w:tab w:val="left" w:pos="964"/>
            </w:tabs>
            <w:ind w:left="964" w:hanging="482"/>
          </w:pPr>
        </w:pPrChange>
      </w:pPr>
      <w:r w:rsidRPr="00155B02">
        <w:rPr>
          <w:lang w:val="en-GB"/>
        </w:rPr>
        <w:lastRenderedPageBreak/>
        <w:t xml:space="preserve">Remove gaps: is equivalent to the menu item </w:t>
      </w:r>
      <w:r w:rsidR="00007CB6" w:rsidRPr="00155B02">
        <w:rPr>
          <w:lang w:val="en-GB"/>
        </w:rPr>
        <w:t>„</w:t>
      </w:r>
      <w:r w:rsidRPr="00155B02">
        <w:rPr>
          <w:lang w:val="en-GB"/>
        </w:rPr>
        <w:t>Timeline &gt; Remove gaps</w:t>
      </w:r>
      <w:r w:rsidR="00E6350C" w:rsidRPr="00155B02">
        <w:rPr>
          <w:lang w:val="en-GB"/>
        </w:rPr>
        <w:t>“</w:t>
      </w:r>
      <w:r w:rsidRPr="00155B02">
        <w:rPr>
          <w:lang w:val="en-GB"/>
        </w:rPr>
        <w:t xml:space="preserve"> (see below).</w:t>
      </w:r>
    </w:p>
    <w:p w14:paraId="0FC5DC07" w14:textId="77777777" w:rsidR="000959A2" w:rsidRPr="00155B02" w:rsidRDefault="000959A2">
      <w:pPr>
        <w:pStyle w:val="Aufzhlungszeichen1"/>
        <w:numPr>
          <w:ilvl w:val="0"/>
          <w:numId w:val="21"/>
        </w:numPr>
        <w:tabs>
          <w:tab w:val="clear" w:pos="360"/>
          <w:tab w:val="left" w:pos="964"/>
        </w:tabs>
        <w:rPr>
          <w:lang w:val="en-GB"/>
        </w:rPr>
        <w:pPrChange w:id="605" w:author="Moritz Lautenbach" w:date="2014-04-15T16:52:00Z">
          <w:pPr>
            <w:pStyle w:val="Aufzhlungszeichen1"/>
            <w:tabs>
              <w:tab w:val="clear" w:pos="360"/>
              <w:tab w:val="left" w:pos="964"/>
            </w:tabs>
            <w:ind w:left="964" w:hanging="482"/>
          </w:pPr>
        </w:pPrChange>
      </w:pPr>
      <w:r w:rsidRPr="00155B02">
        <w:rPr>
          <w:lang w:val="en-GB"/>
        </w:rPr>
        <w:t>Normalize IDs: ensures that IDs for time points, tiers, speakers etc. are assigned consistently.</w:t>
      </w:r>
    </w:p>
    <w:p w14:paraId="04737FC5" w14:textId="77777777" w:rsidR="000959A2" w:rsidRPr="00155B02" w:rsidRDefault="000959A2" w:rsidP="00A62A8E">
      <w:pPr>
        <w:pStyle w:val="berschrift3"/>
        <w:rPr>
          <w:rFonts w:cs="Times New Roman"/>
          <w:lang w:val="en-GB"/>
        </w:rPr>
      </w:pPr>
      <w:bookmarkStart w:id="606" w:name="_Edit_%3E_Preferences%E2%80%A6"/>
      <w:bookmarkStart w:id="607" w:name="_Ref108437449"/>
      <w:bookmarkStart w:id="608" w:name="_Ref108437435"/>
      <w:bookmarkStart w:id="609" w:name="_Toc403472743"/>
      <w:bookmarkEnd w:id="606"/>
      <w:r w:rsidRPr="00155B02">
        <w:rPr>
          <w:rFonts w:cs="Times New Roman"/>
          <w:lang w:val="en-GB"/>
        </w:rPr>
        <w:t>Transcription &gt; Glue transcriptions...</w:t>
      </w:r>
      <w:bookmarkEnd w:id="607"/>
      <w:bookmarkEnd w:id="608"/>
      <w:bookmarkEnd w:id="609"/>
    </w:p>
    <w:p w14:paraId="5DF94B1B" w14:textId="77777777" w:rsidR="000959A2" w:rsidRPr="00155B02" w:rsidRDefault="000959A2">
      <w:pPr>
        <w:pStyle w:val="Standard-BlockCharCharChar"/>
        <w:rPr>
          <w:lang w:val="en-GB"/>
        </w:rPr>
      </w:pPr>
      <w:r w:rsidRPr="00155B02">
        <w:rPr>
          <w:lang w:val="en-GB"/>
        </w:rPr>
        <w:t xml:space="preserve">Glues a second transcription to the end of the currently opened transcription. </w:t>
      </w:r>
    </w:p>
    <w:p w14:paraId="409D7539" w14:textId="07AC967C" w:rsidR="000959A2" w:rsidRPr="00155B02" w:rsidRDefault="000959A2">
      <w:pPr>
        <w:pStyle w:val="Standard-BlockCharCharChar"/>
        <w:rPr>
          <w:lang w:val="en-GB"/>
        </w:rPr>
      </w:pPr>
      <w:r w:rsidRPr="00155B02">
        <w:rPr>
          <w:lang w:val="en-GB"/>
        </w:rPr>
        <w:t>First, you are asked to select a file to be glued. Thereafter, a dialog will appear with which you can define the assignment of tiers in the current transcription (</w:t>
      </w:r>
      <w:r w:rsidR="00007CB6" w:rsidRPr="00155B02">
        <w:rPr>
          <w:lang w:val="en-GB"/>
        </w:rPr>
        <w:t>„</w:t>
      </w:r>
      <w:r w:rsidRPr="00155B02">
        <w:rPr>
          <w:lang w:val="en-GB"/>
        </w:rPr>
        <w:t>Transcription 1</w:t>
      </w:r>
      <w:r w:rsidR="00E6350C" w:rsidRPr="00155B02">
        <w:rPr>
          <w:lang w:val="en-GB"/>
        </w:rPr>
        <w:t>“</w:t>
      </w:r>
      <w:r w:rsidRPr="00155B02">
        <w:rPr>
          <w:lang w:val="en-GB"/>
        </w:rPr>
        <w:t>) and the transcription you intend to glue (</w:t>
      </w:r>
      <w:r w:rsidR="00007CB6" w:rsidRPr="00155B02">
        <w:rPr>
          <w:lang w:val="en-GB"/>
        </w:rPr>
        <w:t>„</w:t>
      </w:r>
      <w:r w:rsidRPr="00155B02">
        <w:rPr>
          <w:lang w:val="en-GB"/>
        </w:rPr>
        <w:t>Transcription 2</w:t>
      </w:r>
      <w:r w:rsidR="00E6350C" w:rsidRPr="00155B02">
        <w:rPr>
          <w:lang w:val="en-GB"/>
        </w:rPr>
        <w:t>“</w:t>
      </w:r>
      <w:r w:rsidRPr="00155B02">
        <w:rPr>
          <w:lang w:val="en-GB"/>
        </w:rPr>
        <w:t>). The tiers that have been assigned to each other are shown in the right text field (</w:t>
      </w:r>
      <w:r w:rsidR="00007CB6" w:rsidRPr="00155B02">
        <w:rPr>
          <w:lang w:val="en-GB"/>
        </w:rPr>
        <w:t>„</w:t>
      </w:r>
      <w:r w:rsidRPr="00155B02">
        <w:rPr>
          <w:lang w:val="en-GB"/>
        </w:rPr>
        <w:t>Mappings</w:t>
      </w:r>
      <w:r w:rsidR="00E6350C" w:rsidRPr="00155B02">
        <w:rPr>
          <w:lang w:val="en-GB"/>
        </w:rPr>
        <w:t>“</w:t>
      </w:r>
      <w:r w:rsidRPr="00155B02">
        <w:rPr>
          <w:lang w:val="en-GB"/>
        </w:rPr>
        <w:t>).</w:t>
      </w:r>
    </w:p>
    <w:p w14:paraId="61D2BF49" w14:textId="77777777" w:rsidR="000959A2" w:rsidRPr="00155B02" w:rsidRDefault="002B43A4">
      <w:pPr>
        <w:pStyle w:val="BildChar"/>
        <w:rPr>
          <w:rFonts w:ascii="Times New Roman" w:hAnsi="Times New Roman"/>
          <w:lang w:val="en-GB"/>
        </w:rPr>
      </w:pPr>
      <w:r>
        <w:rPr>
          <w:rFonts w:ascii="Times New Roman" w:hAnsi="Times New Roman"/>
          <w:lang w:val="en-GB"/>
        </w:rPr>
        <w:pict w14:anchorId="3F830C02">
          <v:shape id="_x0000_i1118" type="#_x0000_t75" style="width:442.5pt;height:196.5pt" filled="t">
            <v:fill color2="black"/>
            <v:imagedata r:id="rId187" o:title=""/>
          </v:shape>
        </w:pict>
      </w:r>
    </w:p>
    <w:p w14:paraId="615E3248" w14:textId="752E9732" w:rsidR="000959A2" w:rsidRPr="00155B02" w:rsidRDefault="000959A2">
      <w:pPr>
        <w:pStyle w:val="Standard-BlockCharCharChar"/>
        <w:rPr>
          <w:lang w:val="en-GB"/>
        </w:rPr>
      </w:pPr>
      <w:r w:rsidRPr="00155B02">
        <w:rPr>
          <w:lang w:val="en-GB"/>
        </w:rPr>
        <w:t>To assign the tiers individually (</w:t>
      </w:r>
      <w:r w:rsidR="00007CB6" w:rsidRPr="00155B02">
        <w:rPr>
          <w:lang w:val="en-GB"/>
        </w:rPr>
        <w:t>„</w:t>
      </w:r>
      <w:r w:rsidRPr="00155B02">
        <w:rPr>
          <w:lang w:val="en-GB"/>
        </w:rPr>
        <w:t>by hand</w:t>
      </w:r>
      <w:r w:rsidR="00E6350C" w:rsidRPr="00155B02">
        <w:rPr>
          <w:lang w:val="en-GB"/>
        </w:rPr>
        <w:t>“</w:t>
      </w:r>
      <w:r w:rsidRPr="00155B02">
        <w:rPr>
          <w:lang w:val="en-GB"/>
        </w:rPr>
        <w:t>), use the following functions:</w:t>
      </w:r>
    </w:p>
    <w:p w14:paraId="75BBE093" w14:textId="77777777" w:rsidR="000959A2" w:rsidRPr="00155B02" w:rsidRDefault="000959A2">
      <w:pPr>
        <w:pStyle w:val="Aufzhlungszeichen1"/>
        <w:numPr>
          <w:ilvl w:val="0"/>
          <w:numId w:val="23"/>
        </w:numPr>
        <w:tabs>
          <w:tab w:val="clear" w:pos="360"/>
          <w:tab w:val="left" w:pos="964"/>
        </w:tabs>
        <w:rPr>
          <w:lang w:val="en-GB"/>
        </w:rPr>
        <w:pPrChange w:id="610" w:author="Moritz Lautenbach" w:date="2014-04-15T16:56:00Z">
          <w:pPr>
            <w:pStyle w:val="Aufzhlungszeichen1"/>
            <w:tabs>
              <w:tab w:val="clear" w:pos="360"/>
              <w:tab w:val="left" w:pos="964"/>
            </w:tabs>
            <w:ind w:left="964" w:hanging="482"/>
          </w:pPr>
        </w:pPrChange>
      </w:pPr>
      <w:r w:rsidRPr="00155B02">
        <w:rPr>
          <w:lang w:val="en-GB"/>
        </w:rPr>
        <w:t xml:space="preserve">Add: To carry out an individual assignment, select both of the entries in the left text fields and click </w:t>
      </w:r>
      <w:r w:rsidRPr="00155B02">
        <w:rPr>
          <w:i/>
          <w:lang w:val="en-GB"/>
        </w:rPr>
        <w:t>Add</w:t>
      </w:r>
      <w:r w:rsidRPr="00155B02">
        <w:rPr>
          <w:lang w:val="en-GB"/>
        </w:rPr>
        <w:t xml:space="preserve"> to add this pair to the right text field.</w:t>
      </w:r>
    </w:p>
    <w:p w14:paraId="43A3613C" w14:textId="77777777" w:rsidR="000959A2" w:rsidRPr="00155B02" w:rsidRDefault="000959A2">
      <w:pPr>
        <w:pStyle w:val="Aufzhlungszeichen1"/>
        <w:numPr>
          <w:ilvl w:val="0"/>
          <w:numId w:val="23"/>
        </w:numPr>
        <w:tabs>
          <w:tab w:val="clear" w:pos="360"/>
          <w:tab w:val="left" w:pos="964"/>
        </w:tabs>
        <w:rPr>
          <w:lang w:val="en-GB"/>
        </w:rPr>
        <w:pPrChange w:id="611" w:author="Moritz Lautenbach" w:date="2014-04-15T16:56:00Z">
          <w:pPr>
            <w:pStyle w:val="Aufzhlungszeichen1"/>
            <w:tabs>
              <w:tab w:val="clear" w:pos="360"/>
              <w:tab w:val="left" w:pos="964"/>
            </w:tabs>
            <w:ind w:left="964" w:hanging="482"/>
          </w:pPr>
        </w:pPrChange>
      </w:pPr>
      <w:r w:rsidRPr="00155B02">
        <w:rPr>
          <w:lang w:val="en-GB"/>
        </w:rPr>
        <w:t xml:space="preserve">Remove: In order to undo an assignment, select the entry in question in the right text field and click </w:t>
      </w:r>
      <w:r w:rsidRPr="00155B02">
        <w:rPr>
          <w:i/>
          <w:lang w:val="en-GB"/>
        </w:rPr>
        <w:t>Remove</w:t>
      </w:r>
      <w:r w:rsidRPr="00155B02">
        <w:rPr>
          <w:lang w:val="en-GB"/>
        </w:rPr>
        <w:t>.</w:t>
      </w:r>
    </w:p>
    <w:p w14:paraId="6DD6221F" w14:textId="77777777" w:rsidR="000959A2" w:rsidRPr="00155B02" w:rsidRDefault="000959A2">
      <w:pPr>
        <w:pStyle w:val="Aufzhlungszeichen1"/>
        <w:numPr>
          <w:ilvl w:val="0"/>
          <w:numId w:val="23"/>
        </w:numPr>
        <w:tabs>
          <w:tab w:val="clear" w:pos="360"/>
          <w:tab w:val="left" w:pos="964"/>
        </w:tabs>
        <w:rPr>
          <w:lang w:val="en-GB"/>
        </w:rPr>
        <w:pPrChange w:id="612" w:author="Moritz Lautenbach" w:date="2014-04-15T16:56:00Z">
          <w:pPr>
            <w:pStyle w:val="Aufzhlungszeichen1"/>
            <w:tabs>
              <w:tab w:val="clear" w:pos="360"/>
              <w:tab w:val="left" w:pos="964"/>
            </w:tabs>
            <w:ind w:left="964" w:hanging="482"/>
          </w:pPr>
        </w:pPrChange>
      </w:pPr>
      <w:r w:rsidRPr="00155B02">
        <w:rPr>
          <w:lang w:val="en-GB"/>
        </w:rPr>
        <w:t xml:space="preserve">Remove all: In order to delete all assignments, click </w:t>
      </w:r>
      <w:r w:rsidRPr="00155B02">
        <w:rPr>
          <w:i/>
          <w:lang w:val="en-GB"/>
        </w:rPr>
        <w:t>Remove all</w:t>
      </w:r>
      <w:r w:rsidRPr="00155B02">
        <w:rPr>
          <w:lang w:val="en-GB"/>
        </w:rPr>
        <w:t>.</w:t>
      </w:r>
    </w:p>
    <w:p w14:paraId="3E468C53" w14:textId="77777777" w:rsidR="000959A2" w:rsidRPr="00155B02" w:rsidRDefault="000959A2">
      <w:pPr>
        <w:pStyle w:val="Standard-BlockCharCharChar"/>
        <w:rPr>
          <w:lang w:val="en-GB"/>
        </w:rPr>
      </w:pPr>
      <w:r w:rsidRPr="00155B02">
        <w:rPr>
          <w:lang w:val="en-GB"/>
        </w:rPr>
        <w:t>There are two ways to assign the tiers automatically:</w:t>
      </w:r>
    </w:p>
    <w:p w14:paraId="33821F06" w14:textId="77777777" w:rsidR="000959A2" w:rsidRPr="00155B02" w:rsidRDefault="000959A2">
      <w:pPr>
        <w:pStyle w:val="Aufzhlungszeichen1"/>
        <w:numPr>
          <w:ilvl w:val="0"/>
          <w:numId w:val="24"/>
        </w:numPr>
        <w:tabs>
          <w:tab w:val="clear" w:pos="360"/>
          <w:tab w:val="left" w:pos="964"/>
        </w:tabs>
        <w:rPr>
          <w:lang w:val="en-GB"/>
        </w:rPr>
        <w:pPrChange w:id="613" w:author="Moritz Lautenbach" w:date="2014-04-15T16:56:00Z">
          <w:pPr>
            <w:pStyle w:val="Aufzhlungszeichen1"/>
            <w:tabs>
              <w:tab w:val="clear" w:pos="360"/>
              <w:tab w:val="left" w:pos="964"/>
            </w:tabs>
            <w:ind w:left="964" w:hanging="482"/>
          </w:pPr>
        </w:pPrChange>
      </w:pPr>
      <w:r w:rsidRPr="00155B02">
        <w:rPr>
          <w:lang w:val="en-GB"/>
        </w:rPr>
        <w:t>Auto (Position): Assigns the tiers according to their position, hence the first tier in transcription 1 will be assigned to the first tier in transcription 2</w:t>
      </w:r>
      <w:del w:id="614" w:author="Moritz Lautenbach" w:date="2014-04-15T16:57:00Z">
        <w:r w:rsidRPr="00155B02" w:rsidDel="00A66E0B">
          <w:rPr>
            <w:lang w:val="en-GB"/>
          </w:rPr>
          <w:delText>.</w:delText>
        </w:r>
      </w:del>
      <w:ins w:id="615" w:author="Moritz Lautenbach" w:date="2014-04-15T16:57:00Z">
        <w:r w:rsidRPr="00155B02">
          <w:rPr>
            <w:lang w:val="en-GB"/>
          </w:rPr>
          <w:t>,</w:t>
        </w:r>
      </w:ins>
      <w:r w:rsidRPr="00155B02">
        <w:rPr>
          <w:lang w:val="en-GB"/>
        </w:rPr>
        <w:t xml:space="preserve"> the second tier in transcription 1 will be assigned to the second tier in transcription 2 etc.</w:t>
      </w:r>
    </w:p>
    <w:p w14:paraId="21ECFEFA" w14:textId="77777777" w:rsidR="000959A2" w:rsidRPr="00155B02" w:rsidRDefault="000959A2">
      <w:pPr>
        <w:pStyle w:val="Aufzhlungszeichen1"/>
        <w:numPr>
          <w:ilvl w:val="0"/>
          <w:numId w:val="24"/>
        </w:numPr>
        <w:tabs>
          <w:tab w:val="clear" w:pos="360"/>
          <w:tab w:val="left" w:pos="964"/>
        </w:tabs>
        <w:rPr>
          <w:lang w:val="en-GB"/>
        </w:rPr>
        <w:pPrChange w:id="616" w:author="Moritz Lautenbach" w:date="2014-04-15T16:56:00Z">
          <w:pPr>
            <w:pStyle w:val="Aufzhlungszeichen1"/>
            <w:tabs>
              <w:tab w:val="clear" w:pos="360"/>
              <w:tab w:val="left" w:pos="964"/>
            </w:tabs>
            <w:ind w:left="964" w:hanging="482"/>
          </w:pPr>
        </w:pPrChange>
      </w:pPr>
      <w:r w:rsidRPr="00155B02">
        <w:rPr>
          <w:lang w:val="en-GB"/>
        </w:rPr>
        <w:t>Auto (Properties): Assigns the tiers according to their properties, hence tiers with the same speaker abbreviation and the same category are assigned to each other.</w:t>
      </w:r>
    </w:p>
    <w:p w14:paraId="0B0746B5" w14:textId="77777777" w:rsidR="000959A2" w:rsidRPr="00155B02" w:rsidRDefault="000959A2">
      <w:pPr>
        <w:pStyle w:val="Standard-BlockCharCharChar"/>
        <w:rPr>
          <w:lang w:val="en-GB"/>
        </w:rPr>
      </w:pPr>
      <w:r w:rsidRPr="00155B02">
        <w:rPr>
          <w:lang w:val="en-GB"/>
        </w:rPr>
        <w:t xml:space="preserve">It is possible to combine both manual and automatic assignment with each other. </w:t>
      </w:r>
    </w:p>
    <w:p w14:paraId="313047C0" w14:textId="77777777" w:rsidR="000959A2" w:rsidRPr="00155B02" w:rsidRDefault="000959A2">
      <w:pPr>
        <w:pStyle w:val="Standard-BlockCharCharChar"/>
        <w:rPr>
          <w:lang w:val="en-GB"/>
        </w:rPr>
      </w:pPr>
    </w:p>
    <w:p w14:paraId="243D5ADB" w14:textId="0B891A3F" w:rsidR="000959A2" w:rsidRPr="00155B02" w:rsidRDefault="00007CB6">
      <w:pPr>
        <w:pStyle w:val="Standard-BlockCharCharChar"/>
        <w:rPr>
          <w:lang w:val="en-GB"/>
        </w:rPr>
      </w:pPr>
      <w:r w:rsidRPr="00155B02">
        <w:rPr>
          <w:lang w:val="en-GB"/>
        </w:rPr>
        <w:lastRenderedPageBreak/>
        <w:t>„</w:t>
      </w:r>
      <w:r w:rsidR="000959A2" w:rsidRPr="00155B02">
        <w:rPr>
          <w:lang w:val="en-GB"/>
        </w:rPr>
        <w:t>Timeline Method</w:t>
      </w:r>
      <w:r w:rsidR="00E6350C" w:rsidRPr="00155B02">
        <w:rPr>
          <w:lang w:val="en-GB"/>
        </w:rPr>
        <w:t>“</w:t>
      </w:r>
      <w:r w:rsidR="000959A2" w:rsidRPr="00155B02">
        <w:rPr>
          <w:lang w:val="en-GB"/>
        </w:rPr>
        <w:t xml:space="preserve"> allows you to choose whether time points should be sorted according to their absolute time values when they are being glued,</w:t>
      </w:r>
      <w:ins w:id="617" w:author="Moritz Lautenbach" w:date="2014-04-15T16:57:00Z">
        <w:r w:rsidR="000959A2" w:rsidRPr="00155B02">
          <w:rPr>
            <w:lang w:val="en-GB"/>
          </w:rPr>
          <w:t xml:space="preserve"> </w:t>
        </w:r>
      </w:ins>
      <w:r w:rsidR="000959A2" w:rsidRPr="00155B02">
        <w:rPr>
          <w:lang w:val="en-GB"/>
        </w:rPr>
        <w:t>(</w:t>
      </w:r>
      <w:r w:rsidRPr="00155B02">
        <w:rPr>
          <w:lang w:val="en-GB"/>
        </w:rPr>
        <w:t>„</w:t>
      </w:r>
      <w:r w:rsidR="000959A2" w:rsidRPr="00155B02">
        <w:rPr>
          <w:lang w:val="en-GB"/>
        </w:rPr>
        <w:t>Merge timelines</w:t>
      </w:r>
      <w:r w:rsidR="00E6350C" w:rsidRPr="00155B02">
        <w:rPr>
          <w:lang w:val="en-GB"/>
        </w:rPr>
        <w:t>“</w:t>
      </w:r>
      <w:r w:rsidR="000959A2" w:rsidRPr="00155B02">
        <w:rPr>
          <w:lang w:val="en-GB"/>
        </w:rPr>
        <w:t>, is recommended for fully aligned transcriptions) or whether the two time axes should simply be stringed together</w:t>
      </w:r>
      <w:ins w:id="618" w:author="Moritz Lautenbach" w:date="2014-04-15T16:57:00Z">
        <w:r w:rsidR="000959A2" w:rsidRPr="00155B02">
          <w:rPr>
            <w:lang w:val="en-GB"/>
          </w:rPr>
          <w:t xml:space="preserve"> </w:t>
        </w:r>
      </w:ins>
      <w:del w:id="619" w:author="Moritz Lautenbach" w:date="2014-04-15T16:57:00Z">
        <w:r w:rsidR="000959A2" w:rsidRPr="00155B02" w:rsidDel="0026707F">
          <w:rPr>
            <w:lang w:val="en-GB"/>
          </w:rPr>
          <w:delText>.</w:delText>
        </w:r>
      </w:del>
      <w:r w:rsidR="000959A2" w:rsidRPr="00155B02">
        <w:rPr>
          <w:lang w:val="en-GB"/>
        </w:rPr>
        <w:t>(</w:t>
      </w:r>
      <w:r w:rsidRPr="00155B02">
        <w:rPr>
          <w:lang w:val="en-GB"/>
        </w:rPr>
        <w:t>„</w:t>
      </w:r>
      <w:r w:rsidR="000959A2" w:rsidRPr="00155B02">
        <w:rPr>
          <w:lang w:val="en-GB"/>
        </w:rPr>
        <w:t>Append timelines</w:t>
      </w:r>
      <w:r w:rsidR="00E6350C" w:rsidRPr="00155B02">
        <w:rPr>
          <w:lang w:val="en-GB"/>
        </w:rPr>
        <w:t>“</w:t>
      </w:r>
      <w:r w:rsidR="000959A2" w:rsidRPr="00155B02">
        <w:rPr>
          <w:lang w:val="en-GB"/>
        </w:rPr>
        <w:t xml:space="preserve">). </w:t>
      </w:r>
    </w:p>
    <w:p w14:paraId="25A4DB65" w14:textId="77777777" w:rsidR="000959A2" w:rsidRPr="00155B02" w:rsidRDefault="000959A2">
      <w:pPr>
        <w:pStyle w:val="Standard-BlockCharCharChar"/>
        <w:rPr>
          <w:lang w:val="en-GB"/>
        </w:rPr>
      </w:pPr>
      <w:r w:rsidRPr="00155B02">
        <w:rPr>
          <w:lang w:val="en-GB"/>
        </w:rPr>
        <w:t>Once you</w:t>
      </w:r>
      <w:ins w:id="620" w:author="Moritz Lautenbach" w:date="2014-04-15T16:58:00Z">
        <w:r w:rsidRPr="00155B02">
          <w:rPr>
            <w:lang w:val="en-GB"/>
          </w:rPr>
          <w:t xml:space="preserve"> ha</w:t>
        </w:r>
      </w:ins>
      <w:del w:id="621" w:author="Moritz Lautenbach" w:date="2014-04-15T16:58:00Z">
        <w:r w:rsidRPr="00155B02" w:rsidDel="0026707F">
          <w:rPr>
            <w:lang w:val="en-GB"/>
          </w:rPr>
          <w:delText>'</w:delText>
        </w:r>
      </w:del>
      <w:r w:rsidRPr="00155B02">
        <w:rPr>
          <w:lang w:val="en-GB"/>
        </w:rPr>
        <w:t xml:space="preserve">ve completed the assignment of the files click </w:t>
      </w:r>
      <w:r w:rsidRPr="00155B02">
        <w:rPr>
          <w:i/>
          <w:lang w:val="en-GB"/>
        </w:rPr>
        <w:t>OK</w:t>
      </w:r>
      <w:r w:rsidRPr="00155B02">
        <w:rPr>
          <w:lang w:val="en-GB"/>
        </w:rPr>
        <w:t xml:space="preserve"> to glue the transcriptions.</w:t>
      </w:r>
    </w:p>
    <w:p w14:paraId="42CA697C" w14:textId="77777777" w:rsidR="000959A2" w:rsidRPr="00155B02" w:rsidRDefault="000959A2" w:rsidP="00BC7D6E">
      <w:pPr>
        <w:pStyle w:val="berschrift3"/>
        <w:keepNext/>
        <w:numPr>
          <w:ilvl w:val="2"/>
          <w:numId w:val="84"/>
        </w:numPr>
        <w:ind w:left="482" w:hanging="482"/>
        <w:rPr>
          <w:rFonts w:cs="Times New Roman"/>
          <w:lang w:val="en-GB"/>
        </w:rPr>
      </w:pPr>
      <w:bookmarkStart w:id="622" w:name="_Ref108437462"/>
      <w:bookmarkStart w:id="623" w:name="_Toc403472744"/>
      <w:r w:rsidRPr="00155B02">
        <w:rPr>
          <w:rFonts w:cs="Times New Roman"/>
          <w:lang w:val="en-GB"/>
        </w:rPr>
        <w:t>Transcription &gt; Chop transcription…</w:t>
      </w:r>
      <w:bookmarkEnd w:id="622"/>
      <w:bookmarkEnd w:id="623"/>
    </w:p>
    <w:p w14:paraId="6A3DA471" w14:textId="77777777" w:rsidR="000959A2" w:rsidRPr="00155B02" w:rsidRDefault="000959A2">
      <w:pPr>
        <w:pStyle w:val="Standard-BlockCharCharChar"/>
        <w:keepNext/>
        <w:rPr>
          <w:lang w:val="en-GB"/>
        </w:rPr>
      </w:pPr>
      <w:r w:rsidRPr="00155B02">
        <w:rPr>
          <w:lang w:val="en-GB"/>
        </w:rPr>
        <w:t>Divides the entire transcription into various partial transcriptions while keeping the original file.</w:t>
      </w:r>
    </w:p>
    <w:p w14:paraId="2E82AAF1" w14:textId="77777777" w:rsidR="000959A2" w:rsidRPr="00155B02" w:rsidRDefault="002B43A4">
      <w:pPr>
        <w:pStyle w:val="BildChar"/>
        <w:rPr>
          <w:rFonts w:ascii="Times New Roman" w:hAnsi="Times New Roman"/>
          <w:lang w:val="en-GB"/>
        </w:rPr>
      </w:pPr>
      <w:r>
        <w:rPr>
          <w:rFonts w:ascii="Times New Roman" w:hAnsi="Times New Roman"/>
          <w:lang w:val="en-GB"/>
        </w:rPr>
        <w:pict w14:anchorId="21708A49">
          <v:shape id="_x0000_i1119" type="#_x0000_t75" style="width:412.5pt;height:102pt" filled="t">
            <v:fill color2="black"/>
            <v:imagedata r:id="rId188" o:title=""/>
          </v:shape>
        </w:pict>
      </w:r>
    </w:p>
    <w:p w14:paraId="65E4B3D8" w14:textId="77777777" w:rsidR="000959A2" w:rsidRPr="00155B02" w:rsidRDefault="000959A2">
      <w:pPr>
        <w:pStyle w:val="Standard-BlockCharCharChar"/>
        <w:rPr>
          <w:lang w:val="en-GB"/>
        </w:rPr>
      </w:pPr>
    </w:p>
    <w:p w14:paraId="11D44C93" w14:textId="77777777" w:rsidR="000959A2" w:rsidRPr="00155B02" w:rsidRDefault="000959A2">
      <w:pPr>
        <w:pStyle w:val="Aufzhlungszeichen1"/>
        <w:numPr>
          <w:ilvl w:val="0"/>
          <w:numId w:val="25"/>
        </w:numPr>
        <w:tabs>
          <w:tab w:val="clear" w:pos="360"/>
          <w:tab w:val="left" w:pos="964"/>
        </w:tabs>
        <w:rPr>
          <w:lang w:val="en-GB"/>
        </w:rPr>
        <w:pPrChange w:id="624" w:author="Moritz Lautenbach" w:date="2014-04-15T16:58:00Z">
          <w:pPr>
            <w:pStyle w:val="Aufzhlungszeichen1"/>
            <w:tabs>
              <w:tab w:val="clear" w:pos="360"/>
              <w:tab w:val="left" w:pos="964"/>
            </w:tabs>
            <w:ind w:left="964" w:hanging="482"/>
          </w:pPr>
        </w:pPrChange>
      </w:pPr>
      <w:r w:rsidRPr="00155B02">
        <w:rPr>
          <w:lang w:val="en-GB"/>
        </w:rPr>
        <w:t xml:space="preserve">Minimum number of timeline items: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w:t>
      </w:r>
      <w:ins w:id="625" w:author="Moritz Lautenbach" w:date="2014-04-15T16:59:00Z">
        <w:r w:rsidRPr="00155B02">
          <w:rPr>
            <w:lang w:val="en-GB"/>
          </w:rPr>
          <w:t>t</w:t>
        </w:r>
      </w:ins>
      <w:r w:rsidRPr="00155B02">
        <w:rPr>
          <w:lang w:val="en-GB"/>
        </w:rPr>
        <w:t>o the right of the number at will.</w:t>
      </w:r>
    </w:p>
    <w:p w14:paraId="188A547C" w14:textId="77777777" w:rsidR="000959A2" w:rsidRPr="00155B02" w:rsidRDefault="000959A2">
      <w:pPr>
        <w:pStyle w:val="Aufzhlungszeichen1"/>
        <w:numPr>
          <w:ilvl w:val="0"/>
          <w:numId w:val="25"/>
        </w:numPr>
        <w:tabs>
          <w:tab w:val="clear" w:pos="360"/>
          <w:tab w:val="left" w:pos="964"/>
        </w:tabs>
        <w:rPr>
          <w:lang w:val="en-GB"/>
        </w:rPr>
        <w:pPrChange w:id="626" w:author="Moritz Lautenbach" w:date="2014-04-15T16:58:00Z">
          <w:pPr>
            <w:pStyle w:val="Aufzhlungszeichen1"/>
            <w:tabs>
              <w:tab w:val="clear" w:pos="360"/>
              <w:tab w:val="left" w:pos="964"/>
            </w:tabs>
            <w:ind w:left="964" w:hanging="482"/>
          </w:pPr>
        </w:pPrChange>
      </w:pPr>
      <w:r w:rsidRPr="00155B02">
        <w:rPr>
          <w:lang w:val="en-GB"/>
        </w:rPr>
        <w:t xml:space="preserve">Directory: click </w:t>
      </w:r>
      <w:r w:rsidRPr="00155B02">
        <w:rPr>
          <w:i/>
          <w:lang w:val="en-GB"/>
        </w:rPr>
        <w:t>Browse…,</w:t>
      </w:r>
      <w:r w:rsidRPr="00155B02">
        <w:rPr>
          <w:lang w:val="en-GB"/>
        </w:rPr>
        <w:t xml:space="preserve"> to select a directory in which the new partial transcription should be saved. </w:t>
      </w:r>
    </w:p>
    <w:p w14:paraId="0DD7CB8D" w14:textId="77777777" w:rsidR="000959A2" w:rsidRPr="00155B02" w:rsidRDefault="000959A2">
      <w:pPr>
        <w:pStyle w:val="Aufzhlungszeichen1"/>
        <w:numPr>
          <w:ilvl w:val="0"/>
          <w:numId w:val="25"/>
        </w:numPr>
        <w:tabs>
          <w:tab w:val="clear" w:pos="360"/>
          <w:tab w:val="left" w:pos="964"/>
        </w:tabs>
        <w:rPr>
          <w:lang w:val="en-GB"/>
        </w:rPr>
        <w:pPrChange w:id="627" w:author="Moritz Lautenbach" w:date="2014-04-15T16:58:00Z">
          <w:pPr>
            <w:pStyle w:val="Aufzhlungszeichen1"/>
            <w:tabs>
              <w:tab w:val="clear" w:pos="360"/>
              <w:tab w:val="left" w:pos="964"/>
            </w:tabs>
            <w:ind w:left="964" w:hanging="482"/>
          </w:pPr>
        </w:pPrChange>
      </w:pPr>
      <w:r w:rsidRPr="00155B02">
        <w:rPr>
          <w:lang w:val="en-GB"/>
        </w:rPr>
        <w:t>Base filename: Then enter a base filename for the files that are then automatically numbered consecutively.</w:t>
      </w:r>
    </w:p>
    <w:p w14:paraId="22A9AF82" w14:textId="77777777" w:rsidR="000959A2" w:rsidRPr="00155B02" w:rsidRDefault="000959A2">
      <w:pPr>
        <w:pStyle w:val="Standard-BlockCharCharChar"/>
        <w:rPr>
          <w:lang w:val="en-GB"/>
        </w:rPr>
      </w:pPr>
      <w:r w:rsidRPr="00155B02">
        <w:rPr>
          <w:lang w:val="en-GB"/>
        </w:rPr>
        <w:t xml:space="preserve">Close your input by clicking </w:t>
      </w:r>
      <w:r w:rsidRPr="00155B02">
        <w:rPr>
          <w:i/>
          <w:lang w:val="en-GB"/>
        </w:rPr>
        <w:t>OK</w:t>
      </w:r>
      <w:r w:rsidRPr="00155B02">
        <w:rPr>
          <w:lang w:val="en-GB"/>
        </w:rPr>
        <w:t>. A separate window will inform you of the successful production of the partial transcriptions.</w:t>
      </w:r>
    </w:p>
    <w:p w14:paraId="4E61424C" w14:textId="77777777" w:rsidR="000959A2" w:rsidRPr="00155B02" w:rsidRDefault="002B43A4">
      <w:pPr>
        <w:pStyle w:val="BildChar"/>
        <w:rPr>
          <w:rFonts w:ascii="Times New Roman" w:hAnsi="Times New Roman"/>
          <w:lang w:val="en-GB"/>
        </w:rPr>
      </w:pPr>
      <w:r>
        <w:rPr>
          <w:rFonts w:ascii="Times New Roman" w:hAnsi="Times New Roman"/>
          <w:lang w:val="en-GB"/>
        </w:rPr>
        <w:pict w14:anchorId="7575D906">
          <v:shape id="_x0000_i1120" type="#_x0000_t75" style="width:315pt;height:91.5pt" filled="t">
            <v:fill color2="black"/>
            <v:imagedata r:id="rId189" o:title=""/>
          </v:shape>
        </w:pict>
      </w:r>
    </w:p>
    <w:p w14:paraId="25A31F53" w14:textId="77777777" w:rsidR="000959A2" w:rsidRPr="00155B02" w:rsidRDefault="000959A2">
      <w:pPr>
        <w:pStyle w:val="Standard-BlockCharCharChar"/>
        <w:rPr>
          <w:lang w:val="en-GB"/>
        </w:rPr>
      </w:pPr>
      <w:r w:rsidRPr="00155B02">
        <w:rPr>
          <w:lang w:val="en-GB"/>
        </w:rPr>
        <w:t xml:space="preserve">Now the directory you previously selected will contain a set of new </w:t>
      </w:r>
      <w:del w:id="628" w:author="Moritz Lautenbach" w:date="2014-04-15T17:00:00Z">
        <w:r w:rsidRPr="00155B02" w:rsidDel="0026707F">
          <w:rPr>
            <w:lang w:val="en-GB"/>
          </w:rPr>
          <w:delText xml:space="preserve">xml </w:delText>
        </w:r>
      </w:del>
      <w:ins w:id="629" w:author="Moritz Lautenbach" w:date="2014-04-15T17:00:00Z">
        <w:r w:rsidRPr="00155B02">
          <w:rPr>
            <w:lang w:val="en-GB"/>
          </w:rPr>
          <w:t>xml-</w:t>
        </w:r>
      </w:ins>
      <w:r w:rsidRPr="00155B02">
        <w:rPr>
          <w:lang w:val="en-GB"/>
        </w:rPr>
        <w:t>files that each represent a section of the original transcription.</w:t>
      </w:r>
    </w:p>
    <w:p w14:paraId="7DF58665" w14:textId="77777777" w:rsidR="000959A2" w:rsidRPr="00155B02" w:rsidRDefault="000959A2">
      <w:pPr>
        <w:pStyle w:val="Standard-BlockCharCharChar"/>
        <w:rPr>
          <w:lang w:val="en-GB"/>
        </w:rPr>
      </w:pPr>
    </w:p>
    <w:p w14:paraId="4F31C953"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4513B876">
          <v:shape id="_x0000_i1121" type="#_x0000_t75" style="width:4in;height:183pt" filled="t">
            <v:fill color2="black"/>
            <v:imagedata r:id="rId190" o:title=""/>
          </v:shape>
        </w:pict>
      </w:r>
    </w:p>
    <w:p w14:paraId="1D439A76" w14:textId="77777777" w:rsidR="000959A2" w:rsidRPr="00155B02" w:rsidRDefault="000959A2" w:rsidP="003D491A">
      <w:pPr>
        <w:pStyle w:val="berschrift3"/>
        <w:rPr>
          <w:rFonts w:cs="Times New Roman"/>
          <w:lang w:val="en-GB"/>
        </w:rPr>
      </w:pPr>
      <w:bookmarkStart w:id="630" w:name="_Toc403472745"/>
      <w:r w:rsidRPr="00155B02">
        <w:rPr>
          <w:rFonts w:cs="Times New Roman"/>
          <w:lang w:val="en-GB"/>
        </w:rPr>
        <w:t>Transcription &gt; Chop audio…</w:t>
      </w:r>
      <w:bookmarkEnd w:id="630"/>
    </w:p>
    <w:p w14:paraId="45896760" w14:textId="6832C102" w:rsidR="000959A2" w:rsidRPr="00155B02" w:rsidRDefault="000959A2">
      <w:pPr>
        <w:pStyle w:val="Standard-BlockCharCharChar"/>
        <w:rPr>
          <w:lang w:val="en-GB"/>
        </w:rPr>
      </w:pPr>
      <w:r w:rsidRPr="00155B02">
        <w:rPr>
          <w:lang w:val="en-GB"/>
        </w:rPr>
        <w:t>Divides a copy of the audio file of the musical score into a number of smaller audio files (</w:t>
      </w:r>
      <w:r w:rsidR="00007CB6" w:rsidRPr="00155B02">
        <w:rPr>
          <w:lang w:val="en-GB"/>
        </w:rPr>
        <w:t>„</w:t>
      </w:r>
      <w:r w:rsidRPr="00155B02">
        <w:rPr>
          <w:lang w:val="en-GB"/>
        </w:rPr>
        <w:t>audio snippets</w:t>
      </w:r>
      <w:r w:rsidR="00E6350C" w:rsidRPr="00155B02">
        <w:rPr>
          <w:lang w:val="en-GB"/>
        </w:rPr>
        <w:t>“</w:t>
      </w:r>
      <w:r w:rsidRPr="00155B02">
        <w:rPr>
          <w:lang w:val="en-GB"/>
        </w:rPr>
        <w:t>).</w:t>
      </w:r>
    </w:p>
    <w:p w14:paraId="6171CE32" w14:textId="77777777" w:rsidR="000959A2" w:rsidRPr="00155B02" w:rsidRDefault="000959A2">
      <w:pPr>
        <w:pStyle w:val="Standard-BlockCharCharChar"/>
        <w:rPr>
          <w:lang w:val="en-GB"/>
        </w:rPr>
      </w:pPr>
      <w:r w:rsidRPr="00155B02">
        <w:rPr>
          <w:lang w:val="en-GB"/>
        </w:rPr>
        <w:t xml:space="preserve">Please note that the use of this function requires </w:t>
      </w:r>
    </w:p>
    <w:p w14:paraId="30F74245" w14:textId="2B7C10FC" w:rsidR="000959A2" w:rsidRPr="00155B02" w:rsidRDefault="000959A2" w:rsidP="000959A2">
      <w:pPr>
        <w:pStyle w:val="Standard-BlockCharCharChar"/>
        <w:numPr>
          <w:ilvl w:val="0"/>
          <w:numId w:val="4"/>
        </w:numPr>
        <w:rPr>
          <w:lang w:val="en-GB"/>
        </w:rPr>
      </w:pPr>
      <w:r w:rsidRPr="00155B02">
        <w:rPr>
          <w:lang w:val="en-GB"/>
        </w:rPr>
        <w:t xml:space="preserve">that you've assigned an audio file to the musical score via </w:t>
      </w:r>
      <w:r w:rsidR="00007CB6" w:rsidRPr="00155B02">
        <w:rPr>
          <w:lang w:val="en-GB"/>
        </w:rPr>
        <w:t>„</w:t>
      </w:r>
      <w:r w:rsidRPr="00155B02">
        <w:rPr>
          <w:lang w:val="en-GB"/>
        </w:rPr>
        <w:t>Referenced media file</w:t>
      </w:r>
      <w:r w:rsidR="00E6350C" w:rsidRPr="00155B02">
        <w:rPr>
          <w:lang w:val="en-GB"/>
        </w:rPr>
        <w:t>“</w:t>
      </w:r>
      <w:r w:rsidRPr="00155B02">
        <w:rPr>
          <w:lang w:val="en-GB"/>
        </w:rPr>
        <w:t>,</w:t>
      </w:r>
    </w:p>
    <w:p w14:paraId="18B60CB6" w14:textId="2A7E523A" w:rsidR="000959A2" w:rsidRPr="00155B02" w:rsidRDefault="000959A2" w:rsidP="000959A2">
      <w:pPr>
        <w:pStyle w:val="Standard-BlockCharCharChar"/>
        <w:numPr>
          <w:ilvl w:val="0"/>
          <w:numId w:val="4"/>
        </w:numPr>
        <w:rPr>
          <w:lang w:val="en-GB"/>
        </w:rPr>
      </w:pPr>
      <w:r w:rsidRPr="00155B02">
        <w:rPr>
          <w:lang w:val="en-GB"/>
        </w:rPr>
        <w:t xml:space="preserve">that the audio file is in </w:t>
      </w:r>
      <w:r w:rsidR="00007CB6" w:rsidRPr="00155B02">
        <w:rPr>
          <w:lang w:val="en-GB"/>
        </w:rPr>
        <w:t>„</w:t>
      </w:r>
      <w:r w:rsidRPr="00155B02">
        <w:rPr>
          <w:lang w:val="en-GB"/>
        </w:rPr>
        <w:t>.wav</w:t>
      </w:r>
      <w:ins w:id="631" w:author="Moritz Lautenbach" w:date="2014-04-15T17:00:00Z">
        <w:r w:rsidRPr="00155B02">
          <w:rPr>
            <w:lang w:val="en-GB"/>
          </w:rPr>
          <w:t>”</w:t>
        </w:r>
      </w:ins>
      <w:r w:rsidRPr="00155B02">
        <w:rPr>
          <w:lang w:val="en-GB"/>
        </w:rPr>
        <w:t xml:space="preserve"> format file (other audio formats can not be processed) and </w:t>
      </w:r>
    </w:p>
    <w:p w14:paraId="1B126C13" w14:textId="77777777" w:rsidR="000959A2" w:rsidRPr="00155B02" w:rsidRDefault="000959A2" w:rsidP="000959A2">
      <w:pPr>
        <w:pStyle w:val="Standard-BlockCharCharChar"/>
        <w:numPr>
          <w:ilvl w:val="0"/>
          <w:numId w:val="4"/>
        </w:numPr>
        <w:rPr>
          <w:lang w:val="en-GB"/>
        </w:rPr>
      </w:pPr>
      <w:r w:rsidRPr="00155B02">
        <w:rPr>
          <w:lang w:val="en-GB"/>
        </w:rPr>
        <w:t xml:space="preserve">that the time axis has as many absolute time values as possible. </w:t>
      </w:r>
    </w:p>
    <w:p w14:paraId="2CC8D318" w14:textId="77777777" w:rsidR="000959A2" w:rsidRPr="00155B02" w:rsidRDefault="000959A2">
      <w:pPr>
        <w:pStyle w:val="Standard-BlockCharCharChar"/>
        <w:rPr>
          <w:lang w:val="en-GB"/>
        </w:rPr>
      </w:pPr>
    </w:p>
    <w:p w14:paraId="2F57106B" w14:textId="77777777" w:rsidR="000959A2" w:rsidRPr="00155B02" w:rsidRDefault="002B43A4">
      <w:pPr>
        <w:pStyle w:val="BildChar"/>
        <w:rPr>
          <w:rFonts w:ascii="Times New Roman" w:hAnsi="Times New Roman"/>
          <w:lang w:val="en-GB"/>
        </w:rPr>
      </w:pPr>
      <w:r>
        <w:rPr>
          <w:rFonts w:ascii="Times New Roman" w:hAnsi="Times New Roman"/>
          <w:lang w:val="en-GB"/>
        </w:rPr>
        <w:pict w14:anchorId="20985552">
          <v:shape id="_x0000_i1122" type="#_x0000_t75" style="width:400.5pt;height:156pt" filled="t">
            <v:fill color2="black"/>
            <v:imagedata r:id="rId191" o:title=""/>
          </v:shape>
        </w:pict>
      </w:r>
    </w:p>
    <w:p w14:paraId="1E38BA7E" w14:textId="77777777" w:rsidR="000959A2" w:rsidRPr="00155B02" w:rsidRDefault="000959A2">
      <w:pPr>
        <w:pStyle w:val="Standard-BlockCharCharChar"/>
        <w:rPr>
          <w:lang w:val="en-GB"/>
        </w:rPr>
      </w:pPr>
      <w:r w:rsidRPr="00155B02">
        <w:rPr>
          <w:lang w:val="en-GB"/>
        </w:rPr>
        <w:t>There are two ways to chop the audio file:</w:t>
      </w:r>
    </w:p>
    <w:p w14:paraId="01573AA9" w14:textId="6FE71AF4" w:rsidR="000959A2" w:rsidRPr="00155B02" w:rsidRDefault="000959A2">
      <w:pPr>
        <w:pStyle w:val="Aufzhlungszeichen1"/>
        <w:numPr>
          <w:ilvl w:val="0"/>
          <w:numId w:val="26"/>
        </w:numPr>
        <w:tabs>
          <w:tab w:val="clear" w:pos="360"/>
          <w:tab w:val="left" w:pos="964"/>
        </w:tabs>
        <w:rPr>
          <w:lang w:val="en-GB"/>
        </w:rPr>
        <w:pPrChange w:id="632" w:author="Moritz Lautenbach" w:date="2014-04-15T17:00:00Z">
          <w:pPr>
            <w:pStyle w:val="Aufzhlungszeichen1"/>
            <w:tabs>
              <w:tab w:val="clear" w:pos="360"/>
              <w:tab w:val="left" w:pos="964"/>
            </w:tabs>
            <w:ind w:left="964" w:hanging="482"/>
          </w:pPr>
        </w:pPrChange>
      </w:pPr>
      <w:r w:rsidRPr="00155B02">
        <w:rPr>
          <w:lang w:val="en-GB"/>
        </w:rPr>
        <w:t xml:space="preserve">Based on the timeline: The audio file is chopped in accordance with the time axis. An </w:t>
      </w:r>
      <w:r w:rsidR="00007CB6" w:rsidRPr="00155B02">
        <w:rPr>
          <w:lang w:val="en-GB"/>
        </w:rPr>
        <w:t>„</w:t>
      </w:r>
      <w:r w:rsidRPr="00155B02">
        <w:rPr>
          <w:lang w:val="en-GB"/>
        </w:rPr>
        <w:t>audio snippet</w:t>
      </w:r>
      <w:r w:rsidR="00E6350C" w:rsidRPr="00155B02">
        <w:rPr>
          <w:lang w:val="en-GB"/>
        </w:rPr>
        <w:t>“</w:t>
      </w:r>
      <w:r w:rsidRPr="00155B02">
        <w:rPr>
          <w:lang w:val="en-GB"/>
        </w:rPr>
        <w:t xml:space="preserve"> is created for every interval of the time axis. </w:t>
      </w:r>
    </w:p>
    <w:p w14:paraId="0A72126E" w14:textId="38E06275" w:rsidR="000959A2" w:rsidRPr="00155B02" w:rsidRDefault="000959A2">
      <w:pPr>
        <w:pStyle w:val="Aufzhlungszeichen1"/>
        <w:numPr>
          <w:ilvl w:val="0"/>
          <w:numId w:val="26"/>
        </w:numPr>
        <w:tabs>
          <w:tab w:val="clear" w:pos="360"/>
          <w:tab w:val="left" w:pos="964"/>
        </w:tabs>
        <w:rPr>
          <w:lang w:val="en-GB"/>
        </w:rPr>
        <w:pPrChange w:id="633" w:author="Moritz Lautenbach" w:date="2014-04-15T17:00:00Z">
          <w:pPr>
            <w:pStyle w:val="Aufzhlungszeichen1"/>
            <w:tabs>
              <w:tab w:val="clear" w:pos="360"/>
              <w:tab w:val="left" w:pos="964"/>
            </w:tabs>
            <w:ind w:left="964" w:hanging="482"/>
          </w:pPr>
        </w:pPrChange>
      </w:pPr>
      <w:r w:rsidRPr="00155B02">
        <w:rPr>
          <w:lang w:val="en-GB"/>
        </w:rPr>
        <w:t xml:space="preserve">Based on events in tier: The audio file is chopped in accordance with the events in the selected tier: For every event an </w:t>
      </w:r>
      <w:r w:rsidR="00007CB6" w:rsidRPr="00155B02">
        <w:rPr>
          <w:lang w:val="en-GB"/>
        </w:rPr>
        <w:t>„</w:t>
      </w:r>
      <w:r w:rsidRPr="00155B02">
        <w:rPr>
          <w:lang w:val="en-GB"/>
        </w:rPr>
        <w:t>audio snippet</w:t>
      </w:r>
      <w:r w:rsidR="00E6350C" w:rsidRPr="00155B02">
        <w:rPr>
          <w:lang w:val="en-GB"/>
        </w:rPr>
        <w:t>“</w:t>
      </w:r>
      <w:r w:rsidRPr="00155B02">
        <w:rPr>
          <w:lang w:val="en-GB"/>
        </w:rPr>
        <w:t xml:space="preserve"> is created.</w:t>
      </w:r>
    </w:p>
    <w:p w14:paraId="5539BFCE" w14:textId="64A13FE0" w:rsidR="000959A2" w:rsidRPr="00155B02" w:rsidRDefault="000959A2">
      <w:pPr>
        <w:pStyle w:val="Aufzhlungszeichen1"/>
        <w:rPr>
          <w:lang w:val="en-GB"/>
        </w:rPr>
      </w:pPr>
      <w:r w:rsidRPr="00155B02">
        <w:rPr>
          <w:lang w:val="en-GB"/>
        </w:rPr>
        <w:t xml:space="preserve">Furthermore you have the option of linking the newly created </w:t>
      </w:r>
      <w:r w:rsidR="00007CB6" w:rsidRPr="00155B02">
        <w:rPr>
          <w:lang w:val="en-GB"/>
        </w:rPr>
        <w:t>„</w:t>
      </w:r>
      <w:r w:rsidRPr="00155B02">
        <w:rPr>
          <w:lang w:val="en-GB"/>
        </w:rPr>
        <w:t>audio-snippets</w:t>
      </w:r>
      <w:r w:rsidR="00E6350C" w:rsidRPr="00155B02">
        <w:rPr>
          <w:lang w:val="en-GB"/>
        </w:rPr>
        <w:t>“</w:t>
      </w:r>
      <w:r w:rsidRPr="00155B02">
        <w:rPr>
          <w:lang w:val="en-GB"/>
        </w:rPr>
        <w:t xml:space="preserve"> with the musical score in the same step:</w:t>
      </w:r>
    </w:p>
    <w:p w14:paraId="23802FDF" w14:textId="6EB7BCBA" w:rsidR="000959A2" w:rsidRPr="00155B02" w:rsidRDefault="000959A2">
      <w:pPr>
        <w:pStyle w:val="Aufzhlungszeichen1"/>
        <w:numPr>
          <w:ilvl w:val="0"/>
          <w:numId w:val="27"/>
        </w:numPr>
        <w:tabs>
          <w:tab w:val="clear" w:pos="360"/>
          <w:tab w:val="left" w:pos="964"/>
        </w:tabs>
        <w:rPr>
          <w:lang w:val="en-GB"/>
        </w:rPr>
        <w:pPrChange w:id="634" w:author="Moritz Lautenbach" w:date="2014-04-15T17:01:00Z">
          <w:pPr>
            <w:pStyle w:val="Aufzhlungszeichen1"/>
            <w:tabs>
              <w:tab w:val="clear" w:pos="360"/>
              <w:tab w:val="left" w:pos="964"/>
            </w:tabs>
            <w:ind w:left="964" w:hanging="482"/>
          </w:pPr>
        </w:pPrChange>
      </w:pPr>
      <w:r w:rsidRPr="00155B02">
        <w:rPr>
          <w:lang w:val="en-GB"/>
        </w:rPr>
        <w:t xml:space="preserve">Link to the selected tier: The created </w:t>
      </w:r>
      <w:r w:rsidR="00007CB6" w:rsidRPr="00155B02">
        <w:rPr>
          <w:lang w:val="en-GB"/>
        </w:rPr>
        <w:t>„</w:t>
      </w:r>
      <w:r w:rsidRPr="00155B02">
        <w:rPr>
          <w:lang w:val="en-GB"/>
        </w:rPr>
        <w:t>audio snippets</w:t>
      </w:r>
      <w:r w:rsidR="00E6350C" w:rsidRPr="00155B02">
        <w:rPr>
          <w:lang w:val="en-GB"/>
        </w:rPr>
        <w:t>“</w:t>
      </w:r>
      <w:r w:rsidRPr="00155B02">
        <w:rPr>
          <w:lang w:val="en-GB"/>
        </w:rPr>
        <w:t xml:space="preserve"> are linked to the currently </w:t>
      </w:r>
      <w:r w:rsidRPr="00155B02">
        <w:rPr>
          <w:lang w:val="en-GB"/>
        </w:rPr>
        <w:lastRenderedPageBreak/>
        <w:t>selected tier automatically.</w:t>
      </w:r>
    </w:p>
    <w:p w14:paraId="07B93AB5" w14:textId="5FBC58D0" w:rsidR="000959A2" w:rsidRPr="00155B02" w:rsidRDefault="000959A2">
      <w:pPr>
        <w:pStyle w:val="Aufzhlungszeichen1"/>
        <w:numPr>
          <w:ilvl w:val="0"/>
          <w:numId w:val="27"/>
        </w:numPr>
        <w:tabs>
          <w:tab w:val="clear" w:pos="360"/>
          <w:tab w:val="left" w:pos="964"/>
        </w:tabs>
        <w:rPr>
          <w:lang w:val="en-GB"/>
        </w:rPr>
        <w:pPrChange w:id="635" w:author="Moritz Lautenbach" w:date="2014-04-16T13:11:00Z">
          <w:pPr>
            <w:pStyle w:val="Aufzhlungszeichen1"/>
            <w:tabs>
              <w:tab w:val="clear" w:pos="360"/>
              <w:tab w:val="left" w:pos="964"/>
            </w:tabs>
            <w:ind w:left="964" w:hanging="482"/>
          </w:pPr>
        </w:pPrChange>
      </w:pPr>
      <w:r w:rsidRPr="00155B02">
        <w:rPr>
          <w:lang w:val="en-GB"/>
        </w:rPr>
        <w:t>Link to a new tier: The Partitur-</w:t>
      </w:r>
      <w:r w:rsidR="00C11634" w:rsidRPr="00155B02">
        <w:rPr>
          <w:lang w:val="en-GB"/>
        </w:rPr>
        <w:t>Editor</w:t>
      </w:r>
      <w:r w:rsidRPr="00155B02">
        <w:rPr>
          <w:lang w:val="en-GB"/>
        </w:rPr>
        <w:t xml:space="preserve"> automatically generates an additional tier in which the </w:t>
      </w:r>
      <w:r w:rsidR="00007CB6" w:rsidRPr="00155B02">
        <w:rPr>
          <w:lang w:val="en-GB"/>
        </w:rPr>
        <w:t>„</w:t>
      </w:r>
      <w:r w:rsidRPr="00155B02">
        <w:rPr>
          <w:lang w:val="en-GB"/>
        </w:rPr>
        <w:t>audio snippets</w:t>
      </w:r>
      <w:r w:rsidR="00E6350C" w:rsidRPr="00155B02">
        <w:rPr>
          <w:lang w:val="en-GB"/>
        </w:rPr>
        <w:t>“</w:t>
      </w:r>
      <w:r w:rsidRPr="00155B02">
        <w:rPr>
          <w:lang w:val="en-GB"/>
        </w:rPr>
        <w:t xml:space="preserve"> are linked to the musical score.</w:t>
      </w:r>
    </w:p>
    <w:p w14:paraId="680DEA2C" w14:textId="667F9E3F" w:rsidR="000959A2" w:rsidRPr="00155B02" w:rsidRDefault="000959A2">
      <w:pPr>
        <w:pStyle w:val="Aufzhlungszeichen1"/>
        <w:numPr>
          <w:ilvl w:val="0"/>
          <w:numId w:val="27"/>
        </w:numPr>
        <w:tabs>
          <w:tab w:val="clear" w:pos="360"/>
          <w:tab w:val="left" w:pos="964"/>
        </w:tabs>
        <w:rPr>
          <w:lang w:val="en-GB"/>
        </w:rPr>
        <w:pPrChange w:id="636" w:author="Moritz Lautenbach" w:date="2014-04-15T17:01:00Z">
          <w:pPr>
            <w:pStyle w:val="Aufzhlungszeichen1"/>
            <w:tabs>
              <w:tab w:val="clear" w:pos="360"/>
              <w:tab w:val="left" w:pos="964"/>
            </w:tabs>
            <w:ind w:left="964" w:hanging="482"/>
          </w:pPr>
        </w:pPrChange>
      </w:pPr>
      <w:r w:rsidRPr="00155B02">
        <w:rPr>
          <w:lang w:val="en-GB"/>
        </w:rPr>
        <w:t xml:space="preserve">Don’t link: The </w:t>
      </w:r>
      <w:r w:rsidR="00007CB6" w:rsidRPr="00155B02">
        <w:rPr>
          <w:lang w:val="en-GB"/>
        </w:rPr>
        <w:t>„</w:t>
      </w:r>
      <w:r w:rsidRPr="00155B02">
        <w:rPr>
          <w:lang w:val="en-GB"/>
        </w:rPr>
        <w:t>audio snippets</w:t>
      </w:r>
      <w:r w:rsidR="00E6350C" w:rsidRPr="00155B02">
        <w:rPr>
          <w:lang w:val="en-GB"/>
        </w:rPr>
        <w:t>“</w:t>
      </w:r>
      <w:r w:rsidRPr="00155B02">
        <w:rPr>
          <w:lang w:val="en-GB"/>
        </w:rPr>
        <w:t xml:space="preserve"> are only generated without being linked to the musical score.</w:t>
      </w:r>
    </w:p>
    <w:p w14:paraId="672663FB" w14:textId="77777777" w:rsidR="000959A2" w:rsidRPr="00155B02" w:rsidRDefault="000959A2">
      <w:pPr>
        <w:pStyle w:val="Standard-BlockCharCharChar"/>
        <w:rPr>
          <w:spacing w:val="-4"/>
          <w:lang w:val="en-GB"/>
        </w:rPr>
      </w:pPr>
      <w:r w:rsidRPr="00155B02">
        <w:rPr>
          <w:spacing w:val="-4"/>
          <w:lang w:val="en-GB"/>
        </w:rPr>
        <w:t>In the lower section of the dialog you will then be asked to enter a name and a location where you would like to save the file.</w:t>
      </w:r>
    </w:p>
    <w:p w14:paraId="46D67B36" w14:textId="77777777" w:rsidR="000959A2" w:rsidRPr="00155B02" w:rsidRDefault="000959A2">
      <w:pPr>
        <w:pStyle w:val="Aufzhlungszeichen1"/>
        <w:numPr>
          <w:ilvl w:val="0"/>
          <w:numId w:val="28"/>
        </w:numPr>
        <w:tabs>
          <w:tab w:val="clear" w:pos="360"/>
          <w:tab w:val="left" w:pos="964"/>
        </w:tabs>
        <w:rPr>
          <w:lang w:val="en-GB"/>
        </w:rPr>
        <w:pPrChange w:id="637" w:author="Moritz Lautenbach" w:date="2014-04-15T17:01:00Z">
          <w:pPr>
            <w:pStyle w:val="Aufzhlungszeichen1"/>
            <w:tabs>
              <w:tab w:val="clear" w:pos="360"/>
              <w:tab w:val="left" w:pos="964"/>
            </w:tabs>
            <w:ind w:left="964" w:hanging="482"/>
          </w:pPr>
        </w:pPrChange>
      </w:pPr>
      <w:r w:rsidRPr="00155B02">
        <w:rPr>
          <w:lang w:val="en-GB"/>
        </w:rPr>
        <w:t xml:space="preserve">Directory: Is the directory on your computer where you would like to save </w:t>
      </w:r>
      <w:del w:id="638" w:author="Moritz Lautenbach" w:date="2014-04-15T17:02:00Z">
        <w:r w:rsidRPr="00155B02" w:rsidDel="0026707F">
          <w:rPr>
            <w:lang w:val="en-GB"/>
          </w:rPr>
          <w:delText xml:space="preserve">the </w:delText>
        </w:r>
      </w:del>
      <w:r w:rsidRPr="00155B02">
        <w:rPr>
          <w:lang w:val="en-GB"/>
        </w:rPr>
        <w:t xml:space="preserve">the newly created audio files. In order to change the directory click </w:t>
      </w:r>
      <w:r w:rsidRPr="00155B02">
        <w:rPr>
          <w:i/>
          <w:lang w:val="en-GB"/>
        </w:rPr>
        <w:t>Browse…</w:t>
      </w:r>
      <w:r w:rsidRPr="00155B02">
        <w:rPr>
          <w:lang w:val="en-GB"/>
        </w:rPr>
        <w:t xml:space="preserve"> .</w:t>
      </w:r>
    </w:p>
    <w:p w14:paraId="2D419717" w14:textId="77777777" w:rsidR="000959A2" w:rsidRPr="00155B02" w:rsidRDefault="000959A2">
      <w:pPr>
        <w:pStyle w:val="Aufzhlungszeichen1"/>
        <w:numPr>
          <w:ilvl w:val="0"/>
          <w:numId w:val="28"/>
        </w:numPr>
        <w:tabs>
          <w:tab w:val="clear" w:pos="360"/>
          <w:tab w:val="left" w:pos="964"/>
        </w:tabs>
        <w:rPr>
          <w:lang w:val="en-GB"/>
        </w:rPr>
        <w:pPrChange w:id="639" w:author="Moritz Lautenbach" w:date="2014-04-15T17:01:00Z">
          <w:pPr>
            <w:pStyle w:val="Aufzhlungszeichen1"/>
            <w:tabs>
              <w:tab w:val="clear" w:pos="360"/>
              <w:tab w:val="left" w:pos="964"/>
            </w:tabs>
            <w:ind w:left="964" w:hanging="482"/>
          </w:pPr>
        </w:pPrChange>
      </w:pPr>
      <w:r w:rsidRPr="00155B02">
        <w:rPr>
          <w:lang w:val="en-GB"/>
        </w:rPr>
        <w:t>Base filename: Is the base filename for the files that are to be created.</w:t>
      </w:r>
    </w:p>
    <w:p w14:paraId="484E2A57" w14:textId="5860DB59" w:rsidR="000959A2" w:rsidRPr="00155B02" w:rsidRDefault="000959A2">
      <w:pPr>
        <w:pStyle w:val="Aufzhlungszeichen1"/>
        <w:numPr>
          <w:ilvl w:val="0"/>
          <w:numId w:val="28"/>
        </w:numPr>
        <w:tabs>
          <w:tab w:val="clear" w:pos="360"/>
          <w:tab w:val="left" w:pos="964"/>
        </w:tabs>
        <w:rPr>
          <w:lang w:val="en-GB"/>
        </w:rPr>
        <w:pPrChange w:id="640" w:author="Moritz Lautenbach" w:date="2014-04-15T17:01:00Z">
          <w:pPr>
            <w:pStyle w:val="Aufzhlungszeichen1"/>
            <w:tabs>
              <w:tab w:val="clear" w:pos="360"/>
              <w:tab w:val="left" w:pos="964"/>
            </w:tabs>
            <w:ind w:left="964" w:hanging="482"/>
          </w:pPr>
        </w:pPrChange>
      </w:pPr>
      <w:r w:rsidRPr="00155B02">
        <w:rPr>
          <w:lang w:val="en-GB"/>
        </w:rPr>
        <w:t xml:space="preserve">Append event description: The first symbol of the associated text will be added to the filename of the </w:t>
      </w:r>
      <w:r w:rsidR="00007CB6" w:rsidRPr="00155B02">
        <w:rPr>
          <w:lang w:val="en-GB"/>
        </w:rPr>
        <w:t>„</w:t>
      </w:r>
      <w:r w:rsidRPr="00155B02">
        <w:rPr>
          <w:lang w:val="en-GB"/>
        </w:rPr>
        <w:t>audio snippets</w:t>
      </w:r>
      <w:r w:rsidR="00E6350C" w:rsidRPr="00155B02">
        <w:rPr>
          <w:lang w:val="en-GB"/>
        </w:rPr>
        <w:t>“</w:t>
      </w:r>
      <w:r w:rsidRPr="00155B02">
        <w:rPr>
          <w:lang w:val="en-GB"/>
        </w:rPr>
        <w:t xml:space="preserve"> that are to be created.</w:t>
      </w:r>
    </w:p>
    <w:p w14:paraId="1DFC9C8B" w14:textId="77777777" w:rsidR="000959A2" w:rsidRPr="00155B02" w:rsidRDefault="000959A2">
      <w:pPr>
        <w:pStyle w:val="Standard-BlockCharCharChar"/>
        <w:rPr>
          <w:lang w:val="en-GB"/>
        </w:rPr>
      </w:pPr>
      <w:r w:rsidRPr="00155B02">
        <w:rPr>
          <w:lang w:val="en-GB"/>
        </w:rPr>
        <w:t>The chopping may take a few seconds. Upon completion a dialog will inform you whether the chopping has been successful or whether errors occurred.</w:t>
      </w:r>
    </w:p>
    <w:p w14:paraId="5F8DA1E3" w14:textId="77777777" w:rsidR="000959A2" w:rsidRPr="00155B02" w:rsidRDefault="002B43A4">
      <w:pPr>
        <w:pStyle w:val="BildChar"/>
        <w:rPr>
          <w:rFonts w:ascii="Times New Roman" w:hAnsi="Times New Roman"/>
          <w:lang w:val="en-GB"/>
        </w:rPr>
      </w:pPr>
      <w:r>
        <w:rPr>
          <w:rFonts w:ascii="Times New Roman" w:hAnsi="Times New Roman"/>
          <w:lang w:val="en-GB"/>
        </w:rPr>
        <w:pict w14:anchorId="0F0DE516">
          <v:shape id="_x0000_i1123" type="#_x0000_t75" style="width:226.5pt;height:219pt" filled="t">
            <v:fill color2="black"/>
            <v:imagedata r:id="rId192" o:title=""/>
          </v:shape>
        </w:pict>
      </w:r>
    </w:p>
    <w:p w14:paraId="25011290" w14:textId="52D6F878" w:rsidR="000959A2" w:rsidRPr="00155B02" w:rsidRDefault="000959A2">
      <w:pPr>
        <w:pStyle w:val="Standard-BlockCharCharChar"/>
        <w:rPr>
          <w:lang w:val="en-GB"/>
        </w:rPr>
      </w:pPr>
      <w:r w:rsidRPr="00155B02">
        <w:rPr>
          <w:lang w:val="en-GB"/>
        </w:rPr>
        <w:t xml:space="preserve">In the following example the audio file is divided in two ways and linked to an additional tier: In the </w:t>
      </w:r>
      <w:r w:rsidR="00007CB6" w:rsidRPr="00155B02">
        <w:rPr>
          <w:lang w:val="en-GB"/>
        </w:rPr>
        <w:t>„</w:t>
      </w:r>
      <w:r w:rsidRPr="00155B02">
        <w:rPr>
          <w:lang w:val="en-GB"/>
        </w:rPr>
        <w:t>Timeline</w:t>
      </w:r>
      <w:r w:rsidR="00E6350C" w:rsidRPr="00155B02">
        <w:rPr>
          <w:lang w:val="en-GB"/>
        </w:rPr>
        <w:t>“</w:t>
      </w:r>
      <w:ins w:id="641" w:author="Moritz Lautenbach" w:date="2014-04-15T17:02:00Z">
        <w:r w:rsidRPr="00155B02">
          <w:rPr>
            <w:lang w:val="en-GB"/>
          </w:rPr>
          <w:t>-</w:t>
        </w:r>
      </w:ins>
      <w:del w:id="642" w:author="Moritz Lautenbach" w:date="2014-04-15T17:02:00Z">
        <w:r w:rsidRPr="00155B02" w:rsidDel="0026707F">
          <w:rPr>
            <w:lang w:val="en-GB"/>
          </w:rPr>
          <w:delText xml:space="preserve"> </w:delText>
        </w:r>
      </w:del>
      <w:r w:rsidRPr="00155B02">
        <w:rPr>
          <w:lang w:val="en-GB"/>
        </w:rPr>
        <w:t xml:space="preserve">tier, the audio file was chopped with the option </w:t>
      </w:r>
      <w:ins w:id="643" w:author="Moritz Lautenbach" w:date="2014-04-15T17:02:00Z">
        <w:r w:rsidRPr="00155B02">
          <w:rPr>
            <w:lang w:val="en-GB"/>
          </w:rPr>
          <w:t>(</w:t>
        </w:r>
      </w:ins>
      <w:r w:rsidR="00007CB6" w:rsidRPr="00155B02">
        <w:rPr>
          <w:lang w:val="en-GB"/>
        </w:rPr>
        <w:t>„</w:t>
      </w:r>
      <w:r w:rsidRPr="00155B02">
        <w:rPr>
          <w:lang w:val="en-GB"/>
        </w:rPr>
        <w:t>Based on the timeline</w:t>
      </w:r>
      <w:r w:rsidR="00E6350C" w:rsidRPr="00155B02">
        <w:rPr>
          <w:lang w:val="en-GB"/>
        </w:rPr>
        <w:t>“</w:t>
      </w:r>
      <w:r w:rsidRPr="00155B02">
        <w:rPr>
          <w:lang w:val="en-GB"/>
        </w:rPr>
        <w:t xml:space="preserve">), in the </w:t>
      </w:r>
      <w:r w:rsidR="00007CB6" w:rsidRPr="00155B02">
        <w:rPr>
          <w:lang w:val="en-GB"/>
        </w:rPr>
        <w:t>„</w:t>
      </w:r>
      <w:r w:rsidRPr="00155B02">
        <w:rPr>
          <w:lang w:val="en-GB"/>
        </w:rPr>
        <w:t>Tier</w:t>
      </w:r>
      <w:r w:rsidR="00E6350C" w:rsidRPr="00155B02">
        <w:rPr>
          <w:lang w:val="en-GB"/>
        </w:rPr>
        <w:t>“</w:t>
      </w:r>
      <w:ins w:id="644" w:author="Moritz Lautenbach" w:date="2014-04-15T17:03:00Z">
        <w:r w:rsidRPr="00155B02">
          <w:rPr>
            <w:lang w:val="en-GB"/>
          </w:rPr>
          <w:t>-</w:t>
        </w:r>
      </w:ins>
      <w:del w:id="645" w:author="Moritz Lautenbach" w:date="2014-04-15T17:03:00Z">
        <w:r w:rsidRPr="00155B02" w:rsidDel="0026707F">
          <w:rPr>
            <w:lang w:val="en-GB"/>
          </w:rPr>
          <w:delText xml:space="preserve"> </w:delText>
        </w:r>
      </w:del>
      <w:r w:rsidRPr="00155B02">
        <w:rPr>
          <w:lang w:val="en-GB"/>
        </w:rPr>
        <w:t xml:space="preserve">tier, the audio file was only chopped based on the tear of the speaker </w:t>
      </w:r>
      <w:r w:rsidR="00007CB6" w:rsidRPr="00155B02">
        <w:rPr>
          <w:lang w:val="en-GB"/>
        </w:rPr>
        <w:t>„</w:t>
      </w:r>
      <w:r w:rsidRPr="00155B02">
        <w:rPr>
          <w:lang w:val="en-GB"/>
        </w:rPr>
        <w:t>Fichte</w:t>
      </w:r>
      <w:r w:rsidR="00E6350C" w:rsidRPr="00155B02">
        <w:rPr>
          <w:lang w:val="en-GB"/>
        </w:rPr>
        <w:t>“</w:t>
      </w:r>
      <w:r w:rsidRPr="00155B02">
        <w:rPr>
          <w:lang w:val="en-GB"/>
        </w:rPr>
        <w:t xml:space="preserve">. The assigned </w:t>
      </w:r>
      <w:r w:rsidR="00007CB6" w:rsidRPr="00155B02">
        <w:rPr>
          <w:lang w:val="en-GB"/>
        </w:rPr>
        <w:t>„</w:t>
      </w:r>
      <w:r w:rsidRPr="00155B02">
        <w:rPr>
          <w:lang w:val="en-GB"/>
        </w:rPr>
        <w:t>audio snippets</w:t>
      </w:r>
      <w:ins w:id="646" w:author="Moritz Lautenbach" w:date="2014-04-15T17:03:00Z">
        <w:r w:rsidRPr="00155B02">
          <w:rPr>
            <w:lang w:val="en-GB"/>
          </w:rPr>
          <w:t>”</w:t>
        </w:r>
      </w:ins>
      <w:r w:rsidRPr="00155B02">
        <w:rPr>
          <w:lang w:val="en-GB"/>
        </w:rPr>
        <w:t xml:space="preserve"> can only be played directly from the musical score.</w:t>
      </w:r>
    </w:p>
    <w:p w14:paraId="54E231B0" w14:textId="77777777" w:rsidR="000959A2" w:rsidRPr="00155B02" w:rsidRDefault="002B43A4">
      <w:pPr>
        <w:pStyle w:val="BildChar"/>
        <w:rPr>
          <w:rFonts w:ascii="Times New Roman" w:hAnsi="Times New Roman"/>
          <w:lang w:val="en-GB"/>
        </w:rPr>
      </w:pPr>
      <w:r>
        <w:rPr>
          <w:rFonts w:ascii="Times New Roman" w:hAnsi="Times New Roman"/>
          <w:lang w:val="en-GB"/>
        </w:rPr>
        <w:pict w14:anchorId="231A3C9C">
          <v:shape id="_x0000_i1124" type="#_x0000_t75" style="width:466.5pt;height:96pt" filled="t">
            <v:fill color2="black"/>
            <v:imagedata r:id="rId193" o:title=""/>
          </v:shape>
        </w:pict>
      </w:r>
    </w:p>
    <w:p w14:paraId="049922F4" w14:textId="77777777" w:rsidR="000959A2" w:rsidRPr="00155B02" w:rsidRDefault="000959A2">
      <w:pPr>
        <w:pStyle w:val="Standard-BlockCharCharChar"/>
        <w:rPr>
          <w:lang w:val="en-GB"/>
        </w:rPr>
      </w:pPr>
    </w:p>
    <w:p w14:paraId="01DEA158" w14:textId="77777777" w:rsidR="000959A2" w:rsidRPr="00155B02" w:rsidRDefault="000959A2">
      <w:pPr>
        <w:pStyle w:val="Standard-BlockCharCharChar"/>
        <w:rPr>
          <w:lang w:val="en-GB"/>
        </w:rPr>
      </w:pPr>
      <w:r w:rsidRPr="00155B02">
        <w:rPr>
          <w:lang w:val="en-GB"/>
        </w:rPr>
        <w:lastRenderedPageBreak/>
        <w:t>The newly generated files are saved in the previously defined directory. A consecutive number and the first symbol of the associated event were automatically added to the previously chosen Base filename:</w:t>
      </w:r>
    </w:p>
    <w:p w14:paraId="3C90A1BB" w14:textId="77777777" w:rsidR="000959A2" w:rsidRPr="00155B02" w:rsidRDefault="002B43A4">
      <w:pPr>
        <w:pStyle w:val="BildChar"/>
        <w:rPr>
          <w:rFonts w:ascii="Times New Roman" w:hAnsi="Times New Roman"/>
          <w:lang w:val="en-GB"/>
        </w:rPr>
      </w:pPr>
      <w:r>
        <w:rPr>
          <w:rFonts w:ascii="Times New Roman" w:hAnsi="Times New Roman"/>
          <w:lang w:val="en-GB"/>
        </w:rPr>
        <w:pict w14:anchorId="4093E851">
          <v:shape id="_x0000_i1125" type="#_x0000_t75" style="width:279pt;height:181.5pt" filled="t">
            <v:fill color2="black"/>
            <v:imagedata r:id="rId194" o:title=""/>
          </v:shape>
        </w:pict>
      </w:r>
    </w:p>
    <w:p w14:paraId="7BE81C5A" w14:textId="77777777" w:rsidR="000959A2" w:rsidRPr="00155B02" w:rsidRDefault="000959A2">
      <w:pPr>
        <w:pStyle w:val="Standard-BlockCharCharChar"/>
        <w:rPr>
          <w:lang w:val="en-GB"/>
        </w:rPr>
      </w:pPr>
      <w:bookmarkStart w:id="647" w:name="_Edit_%3E_Extras_%3E_Glue_transcriptions"/>
      <w:bookmarkStart w:id="648" w:name="_Toc69129981"/>
      <w:bookmarkStart w:id="649" w:name="_Toc69129840"/>
      <w:bookmarkStart w:id="650" w:name="_Toc55213851"/>
      <w:bookmarkEnd w:id="647"/>
    </w:p>
    <w:p w14:paraId="12949831" w14:textId="77777777" w:rsidR="000959A2" w:rsidRPr="00155B02" w:rsidRDefault="000959A2" w:rsidP="003D491A">
      <w:pPr>
        <w:pStyle w:val="berschrift3"/>
        <w:ind w:left="482"/>
        <w:rPr>
          <w:rFonts w:cs="Times New Roman"/>
          <w:lang w:val="en-GB"/>
        </w:rPr>
      </w:pPr>
      <w:bookmarkStart w:id="651" w:name="_Edit_%3E_Extras_%3E_ExSync_Event_Shrink"/>
      <w:bookmarkStart w:id="652" w:name="_Edit_%3E_Extras_%3E_Chop_transription%E"/>
      <w:bookmarkStart w:id="653" w:name="_Ref108437471"/>
      <w:bookmarkStart w:id="654" w:name="_Toc403472746"/>
      <w:bookmarkEnd w:id="651"/>
      <w:bookmarkEnd w:id="652"/>
      <w:r w:rsidRPr="00155B02">
        <w:rPr>
          <w:rFonts w:cs="Times New Roman"/>
          <w:lang w:val="en-GB"/>
        </w:rPr>
        <w:t>Transcription &gt; ExSync Event Shrinker</w:t>
      </w:r>
      <w:bookmarkEnd w:id="648"/>
      <w:bookmarkEnd w:id="649"/>
      <w:bookmarkEnd w:id="650"/>
      <w:bookmarkEnd w:id="653"/>
      <w:bookmarkEnd w:id="654"/>
    </w:p>
    <w:p w14:paraId="699F4E10" w14:textId="5087B03B" w:rsidR="000959A2" w:rsidRPr="00155B02" w:rsidRDefault="000959A2">
      <w:pPr>
        <w:pStyle w:val="Standard-BlockCharCharChar"/>
        <w:rPr>
          <w:lang w:val="en-GB"/>
        </w:rPr>
      </w:pPr>
      <w:r w:rsidRPr="00155B02">
        <w:rPr>
          <w:lang w:val="en-GB"/>
        </w:rPr>
        <w:t>Shrinks the events automatically after the import of ExSync-documents in accordance to their typographic expansion</w:t>
      </w:r>
      <w:del w:id="655" w:author="Moritz Lautenbach" w:date="2014-04-15T17:03:00Z">
        <w:r w:rsidRPr="00155B02" w:rsidDel="0026707F">
          <w:rPr>
            <w:lang w:val="en-GB"/>
          </w:rPr>
          <w:delText>.</w:delText>
        </w:r>
      </w:del>
      <w:ins w:id="656" w:author="Moritz Lautenbach" w:date="2014-04-15T17:03:00Z">
        <w:r w:rsidRPr="00155B02">
          <w:rPr>
            <w:lang w:val="en-GB"/>
          </w:rPr>
          <w:t xml:space="preserve"> </w:t>
        </w:r>
      </w:ins>
      <w:r w:rsidRPr="00155B02">
        <w:rPr>
          <w:lang w:val="en-GB"/>
        </w:rPr>
        <w:t xml:space="preserve">(see </w:t>
      </w:r>
      <w:ins w:id="657" w:author="Moritz Lautenbach" w:date="2014-04-15T17:03:00Z">
        <w:r w:rsidRPr="00155B02">
          <w:rPr>
            <w:lang w:val="en-GB"/>
            <w:rPrChange w:id="658" w:author="Moritz Lautenbach" w:date="2014-04-15T17:03:00Z">
              <w:rPr/>
            </w:rPrChange>
          </w:rPr>
          <w:t xml:space="preserve">also </w:t>
        </w:r>
      </w:ins>
      <w:r w:rsidRPr="00155B02">
        <w:rPr>
          <w:rStyle w:val="Dokumentation"/>
          <w:lang w:val="en-GB"/>
        </w:rPr>
        <w:t>Leitfaden für die Konvertierung von Legacy-Daten</w:t>
      </w:r>
      <w:r w:rsidRPr="00155B02">
        <w:rPr>
          <w:lang w:val="en-GB"/>
        </w:rPr>
        <w:t xml:space="preserve">: </w:t>
      </w:r>
      <w:r w:rsidR="00007CB6" w:rsidRPr="00155B02">
        <w:rPr>
          <w:lang w:val="en-GB"/>
        </w:rPr>
        <w:t>„</w:t>
      </w:r>
      <w:commentRangeStart w:id="659"/>
      <w:r w:rsidRPr="00155B02">
        <w:rPr>
          <w:lang w:val="en-GB"/>
        </w:rPr>
        <w:t>Importieren von syncWRITER-Daten</w:t>
      </w:r>
      <w:r w:rsidR="00E6350C" w:rsidRPr="00155B02">
        <w:rPr>
          <w:lang w:val="en-GB"/>
        </w:rPr>
        <w:t>“</w:t>
      </w:r>
      <w:r w:rsidRPr="00155B02">
        <w:rPr>
          <w:lang w:val="en-GB"/>
        </w:rPr>
        <w:t>???</w:t>
      </w:r>
      <w:commentRangeEnd w:id="659"/>
      <w:r w:rsidRPr="00155B02">
        <w:rPr>
          <w:rStyle w:val="Kommentarzeichen"/>
          <w:lang w:val="en-GB"/>
        </w:rPr>
        <w:commentReference w:id="659"/>
      </w:r>
      <w:r w:rsidRPr="00155B02">
        <w:rPr>
          <w:lang w:val="en-GB"/>
        </w:rPr>
        <w:t>).</w:t>
      </w:r>
    </w:p>
    <w:p w14:paraId="75205ADF" w14:textId="77777777" w:rsidR="000959A2" w:rsidRPr="00155B02" w:rsidRDefault="000959A2" w:rsidP="00F73227">
      <w:pPr>
        <w:pStyle w:val="berschrift2"/>
        <w:numPr>
          <w:ilvl w:val="1"/>
          <w:numId w:val="90"/>
        </w:numPr>
        <w:rPr>
          <w:lang w:val="en-GB"/>
        </w:rPr>
      </w:pPr>
      <w:bookmarkStart w:id="660" w:name="_Toc403472747"/>
      <w:commentRangeStart w:id="661"/>
      <w:r w:rsidRPr="00155B02">
        <w:rPr>
          <w:lang w:val="en-GB"/>
        </w:rPr>
        <w:t>Tier Menu</w:t>
      </w:r>
      <w:commentRangeEnd w:id="661"/>
      <w:r w:rsidRPr="00155B02">
        <w:rPr>
          <w:rStyle w:val="Kommentarzeichen"/>
          <w:rFonts w:eastAsia="SimSun"/>
          <w:b w:val="0"/>
          <w:bCs w:val="0"/>
          <w:iCs w:val="0"/>
          <w:lang w:val="en-GB"/>
        </w:rPr>
        <w:commentReference w:id="661"/>
      </w:r>
      <w:bookmarkEnd w:id="660"/>
    </w:p>
    <w:p w14:paraId="754B212F"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269C404B" w14:textId="77777777">
        <w:trPr>
          <w:cantSplit/>
        </w:trPr>
        <w:tc>
          <w:tcPr>
            <w:tcW w:w="4605" w:type="dxa"/>
            <w:shd w:val="clear" w:color="auto" w:fill="auto"/>
          </w:tcPr>
          <w:p w14:paraId="5E44F1CC"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5443562">
                <v:shape id="_x0000_i1255" type="#_x0000_t75" style="width:174pt;height:223.5pt" filled="t">
                  <v:fill color2="black"/>
                  <v:imagedata r:id="rId195" o:title=""/>
                </v:shape>
              </w:pict>
            </w:r>
          </w:p>
        </w:tc>
        <w:tc>
          <w:tcPr>
            <w:tcW w:w="4820" w:type="dxa"/>
            <w:shd w:val="clear" w:color="auto" w:fill="auto"/>
          </w:tcPr>
          <w:p w14:paraId="15FD0457" w14:textId="77777777" w:rsidR="000959A2" w:rsidRPr="00155B02" w:rsidRDefault="000959A2">
            <w:pPr>
              <w:ind w:left="497"/>
              <w:rPr>
                <w:rFonts w:ascii="Times New Roman" w:hAnsi="Times New Roman" w:cs="Times New Roman"/>
                <w:lang w:val="en-GB"/>
              </w:rPr>
            </w:pPr>
          </w:p>
        </w:tc>
      </w:tr>
    </w:tbl>
    <w:p w14:paraId="70348F2A" w14:textId="77777777" w:rsidR="000959A2" w:rsidRPr="00155B02" w:rsidRDefault="000959A2">
      <w:pPr>
        <w:pStyle w:val="Standard-BlockCharCharChar"/>
        <w:rPr>
          <w:lang w:val="en-GB"/>
        </w:rPr>
      </w:pPr>
      <w:r w:rsidRPr="00155B02">
        <w:rPr>
          <w:lang w:val="en-GB"/>
        </w:rPr>
        <w:t>Most of the functions in the tier menu are only accessible once you have marked a tier. In order to select a tier, click on the corresponding speaker label at the beginning of the tier:</w:t>
      </w:r>
    </w:p>
    <w:p w14:paraId="2B65322C" w14:textId="77777777" w:rsidR="000959A2" w:rsidRPr="00155B02" w:rsidRDefault="000959A2">
      <w:pPr>
        <w:rPr>
          <w:rFonts w:ascii="Times New Roman" w:hAnsi="Times New Roman" w:cs="Times New Roman"/>
          <w:lang w:val="en-GB"/>
        </w:rPr>
      </w:pPr>
    </w:p>
    <w:p w14:paraId="64429BD2"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24C0AECB">
          <v:shape id="_x0000_i1126" type="#_x0000_t75" style="width:226.5pt;height:91.5pt" filled="t">
            <v:fill color2="black"/>
            <v:imagedata r:id="rId196" o:title=""/>
          </v:shape>
        </w:pict>
      </w:r>
    </w:p>
    <w:p w14:paraId="6A60BF52" w14:textId="77777777" w:rsidR="000959A2" w:rsidRPr="00155B02" w:rsidRDefault="000959A2">
      <w:pPr>
        <w:rPr>
          <w:rFonts w:ascii="Times New Roman" w:hAnsi="Times New Roman" w:cs="Times New Roman"/>
          <w:lang w:val="en-GB"/>
        </w:rPr>
      </w:pPr>
    </w:p>
    <w:p w14:paraId="1C98AC8B" w14:textId="77777777" w:rsidR="000959A2" w:rsidRPr="00155B02" w:rsidRDefault="000959A2" w:rsidP="003D491A">
      <w:pPr>
        <w:pStyle w:val="berschrift3"/>
        <w:rPr>
          <w:rFonts w:cs="Times New Roman"/>
          <w:lang w:val="en-GB"/>
        </w:rPr>
      </w:pPr>
      <w:bookmarkStart w:id="662" w:name="_Tier_%3E_Tier_properties%E2%80%A6"/>
      <w:bookmarkStart w:id="663" w:name="_Ref108438124"/>
      <w:bookmarkStart w:id="664" w:name="_Toc69129994"/>
      <w:bookmarkStart w:id="665" w:name="_Toc69129853"/>
      <w:bookmarkStart w:id="666" w:name="_Toc55213863"/>
      <w:bookmarkStart w:id="667" w:name="_Toc403472748"/>
      <w:bookmarkEnd w:id="662"/>
      <w:r w:rsidRPr="00155B02">
        <w:rPr>
          <w:rFonts w:cs="Times New Roman"/>
          <w:lang w:val="en-GB"/>
        </w:rPr>
        <w:t>Tier &gt; Tier properties…</w:t>
      </w:r>
      <w:bookmarkEnd w:id="663"/>
      <w:bookmarkEnd w:id="664"/>
      <w:bookmarkEnd w:id="665"/>
      <w:bookmarkEnd w:id="666"/>
      <w:bookmarkEnd w:id="667"/>
    </w:p>
    <w:p w14:paraId="28201EB9" w14:textId="77777777" w:rsidR="000959A2" w:rsidRPr="00155B02" w:rsidRDefault="000959A2">
      <w:pPr>
        <w:pStyle w:val="Standard-BlockCharCharChar"/>
        <w:rPr>
          <w:lang w:val="en-GB"/>
        </w:rPr>
      </w:pPr>
      <w:r w:rsidRPr="00155B02">
        <w:rPr>
          <w:lang w:val="en-GB"/>
        </w:rPr>
        <w:t>Opens a dialog that allows editing properties of the currently selected tier.</w:t>
      </w:r>
    </w:p>
    <w:p w14:paraId="15DF2B59" w14:textId="77777777" w:rsidR="000959A2" w:rsidRPr="00155B02" w:rsidRDefault="002B43A4">
      <w:pPr>
        <w:pStyle w:val="BildChar"/>
        <w:rPr>
          <w:rFonts w:ascii="Times New Roman" w:hAnsi="Times New Roman"/>
          <w:lang w:val="en-GB"/>
        </w:rPr>
      </w:pPr>
      <w:r>
        <w:rPr>
          <w:rFonts w:ascii="Times New Roman" w:hAnsi="Times New Roman"/>
          <w:lang w:val="en-GB"/>
        </w:rPr>
        <w:pict w14:anchorId="0EFE7272">
          <v:shape id="_x0000_i1127" type="#_x0000_t75" style="width:264pt;height:255pt" filled="t">
            <v:fill color2="black"/>
            <v:imagedata r:id="rId197" o:title=""/>
          </v:shape>
        </w:pict>
      </w:r>
    </w:p>
    <w:p w14:paraId="2D8EB001" w14:textId="77777777" w:rsidR="000959A2" w:rsidRPr="00155B02" w:rsidRDefault="000959A2">
      <w:pPr>
        <w:pStyle w:val="Standard-BlockCharCharChar"/>
        <w:pageBreakBefore/>
        <w:rPr>
          <w:lang w:val="en-GB"/>
        </w:rPr>
      </w:pPr>
      <w:r w:rsidRPr="00155B02">
        <w:rPr>
          <w:lang w:val="en-GB"/>
        </w:rPr>
        <w:lastRenderedPageBreak/>
        <w:t>Four attributes are defined:</w:t>
      </w:r>
    </w:p>
    <w:p w14:paraId="5602D274" w14:textId="5FD7C1B3" w:rsidR="000959A2" w:rsidRPr="00155B02" w:rsidRDefault="000959A2">
      <w:pPr>
        <w:pStyle w:val="Aufzhlungszeichen1"/>
        <w:numPr>
          <w:ilvl w:val="0"/>
          <w:numId w:val="29"/>
        </w:numPr>
        <w:tabs>
          <w:tab w:val="clear" w:pos="360"/>
          <w:tab w:val="left" w:pos="964"/>
        </w:tabs>
        <w:rPr>
          <w:lang w:val="en-GB"/>
        </w:rPr>
        <w:pPrChange w:id="668" w:author="Moritz Lautenbach" w:date="2014-04-16T09:17:00Z">
          <w:pPr>
            <w:pStyle w:val="Aufzhlungszeichen1"/>
            <w:tabs>
              <w:tab w:val="clear" w:pos="360"/>
              <w:tab w:val="left" w:pos="964"/>
            </w:tabs>
            <w:ind w:left="964" w:hanging="482"/>
          </w:pPr>
        </w:pPrChange>
      </w:pPr>
      <w:r w:rsidRPr="00155B02">
        <w:rPr>
          <w:lang w:val="en-GB"/>
        </w:rPr>
        <w:t xml:space="preserve">Speaker: the assigned speaker. All defined speakers are listed as options in the ComboBox. If it is not useful to assign the tier in question to a speaker, choose </w:t>
      </w:r>
      <w:r w:rsidR="00007CB6" w:rsidRPr="00155B02">
        <w:rPr>
          <w:lang w:val="en-GB"/>
        </w:rPr>
        <w:t>„</w:t>
      </w:r>
      <w:r w:rsidRPr="00155B02">
        <w:rPr>
          <w:lang w:val="en-GB"/>
        </w:rPr>
        <w:t>no speaker</w:t>
      </w:r>
      <w:r w:rsidR="00E6350C" w:rsidRPr="00155B02">
        <w:rPr>
          <w:lang w:val="en-GB"/>
        </w:rPr>
        <w:t>“</w:t>
      </w:r>
      <w:r w:rsidRPr="00155B02">
        <w:rPr>
          <w:lang w:val="en-GB"/>
        </w:rPr>
        <w:t>.</w:t>
      </w:r>
    </w:p>
    <w:p w14:paraId="45509FE8" w14:textId="1A03434B" w:rsidR="000959A2" w:rsidRPr="00155B02" w:rsidRDefault="000959A2">
      <w:pPr>
        <w:pStyle w:val="Aufzhlungszeichen1"/>
        <w:numPr>
          <w:ilvl w:val="0"/>
          <w:numId w:val="29"/>
        </w:numPr>
        <w:tabs>
          <w:tab w:val="clear" w:pos="360"/>
          <w:tab w:val="left" w:pos="964"/>
        </w:tabs>
        <w:rPr>
          <w:lang w:val="en-GB"/>
        </w:rPr>
        <w:pPrChange w:id="669" w:author="Moritz Lautenbach" w:date="2014-04-16T09:17:00Z">
          <w:pPr>
            <w:pStyle w:val="Aufzhlungszeichen1"/>
            <w:tabs>
              <w:tab w:val="clear" w:pos="360"/>
              <w:tab w:val="left" w:pos="964"/>
            </w:tabs>
            <w:ind w:left="964" w:hanging="482"/>
          </w:pPr>
        </w:pPrChange>
      </w:pPr>
      <w:r w:rsidRPr="00155B02">
        <w:rPr>
          <w:lang w:val="en-GB"/>
        </w:rPr>
        <w:t xml:space="preserve">Type: the tier type. Choose </w:t>
      </w:r>
      <w:r w:rsidR="00007CB6" w:rsidRPr="00155B02">
        <w:rPr>
          <w:lang w:val="en-GB"/>
        </w:rPr>
        <w:t>„</w:t>
      </w:r>
      <w:r w:rsidRPr="00155B02">
        <w:rPr>
          <w:lang w:val="en-GB"/>
        </w:rPr>
        <w:t>T(ranscritpion)</w:t>
      </w:r>
      <w:r w:rsidR="00E6350C" w:rsidRPr="00155B02">
        <w:rPr>
          <w:lang w:val="en-GB"/>
        </w:rPr>
        <w:t>“</w:t>
      </w:r>
      <w:r w:rsidRPr="00155B02">
        <w:rPr>
          <w:lang w:val="en-GB"/>
        </w:rPr>
        <w:t xml:space="preserve"> for verbal tiers, </w:t>
      </w:r>
      <w:r w:rsidR="00007CB6" w:rsidRPr="00155B02">
        <w:rPr>
          <w:lang w:val="en-GB"/>
        </w:rPr>
        <w:t>„</w:t>
      </w:r>
      <w:r w:rsidRPr="00155B02">
        <w:rPr>
          <w:lang w:val="en-GB"/>
        </w:rPr>
        <w:t>D(escription)</w:t>
      </w:r>
      <w:r w:rsidR="00E6350C" w:rsidRPr="00155B02">
        <w:rPr>
          <w:lang w:val="en-GB"/>
        </w:rPr>
        <w:t>“</w:t>
      </w:r>
      <w:r w:rsidRPr="00155B02">
        <w:rPr>
          <w:lang w:val="en-GB"/>
        </w:rPr>
        <w:t xml:space="preserve"> for nonverbal tiers, </w:t>
      </w:r>
      <w:r w:rsidR="00007CB6" w:rsidRPr="00155B02">
        <w:rPr>
          <w:lang w:val="en-GB"/>
        </w:rPr>
        <w:t>„</w:t>
      </w:r>
      <w:r w:rsidRPr="00155B02">
        <w:rPr>
          <w:lang w:val="en-GB"/>
        </w:rPr>
        <w:t>A(nnotation)</w:t>
      </w:r>
      <w:r w:rsidR="00E6350C" w:rsidRPr="00155B02">
        <w:rPr>
          <w:lang w:val="en-GB"/>
        </w:rPr>
        <w:t>“</w:t>
      </w:r>
      <w:r w:rsidRPr="00155B02">
        <w:rPr>
          <w:lang w:val="en-GB"/>
        </w:rPr>
        <w:t xml:space="preserve"> for tiers with annotations (translations etc.), </w:t>
      </w:r>
      <w:r w:rsidR="00007CB6" w:rsidRPr="00155B02">
        <w:rPr>
          <w:lang w:val="en-GB"/>
        </w:rPr>
        <w:t>„</w:t>
      </w:r>
      <w:r w:rsidRPr="00155B02">
        <w:rPr>
          <w:lang w:val="en-GB"/>
        </w:rPr>
        <w:t>L(ink)</w:t>
      </w:r>
      <w:r w:rsidR="00E6350C" w:rsidRPr="00155B02">
        <w:rPr>
          <w:lang w:val="en-GB"/>
        </w:rPr>
        <w:t>“</w:t>
      </w:r>
      <w:r w:rsidRPr="00155B02">
        <w:rPr>
          <w:lang w:val="en-GB"/>
        </w:rPr>
        <w:t xml:space="preserve"> for tiers that contain links to files and </w:t>
      </w:r>
      <w:r w:rsidR="00007CB6" w:rsidRPr="00155B02">
        <w:rPr>
          <w:lang w:val="en-GB"/>
        </w:rPr>
        <w:t>„</w:t>
      </w:r>
      <w:r w:rsidRPr="00155B02">
        <w:rPr>
          <w:lang w:val="en-GB"/>
        </w:rPr>
        <w:t>U(ser) D(efined)</w:t>
      </w:r>
      <w:r w:rsidR="00E6350C" w:rsidRPr="00155B02">
        <w:rPr>
          <w:lang w:val="en-GB"/>
        </w:rPr>
        <w:t>“</w:t>
      </w:r>
      <w:r w:rsidRPr="00155B02">
        <w:rPr>
          <w:lang w:val="en-GB"/>
        </w:rPr>
        <w:t xml:space="preserve"> for other tiers. The correct assignment of the tier type is especially important for segmentation functions.</w:t>
      </w:r>
    </w:p>
    <w:p w14:paraId="4113531C" w14:textId="29928393" w:rsidR="000959A2" w:rsidRPr="00155B02" w:rsidRDefault="000959A2">
      <w:pPr>
        <w:pStyle w:val="Aufzhlungszeichen1"/>
        <w:numPr>
          <w:ilvl w:val="0"/>
          <w:numId w:val="29"/>
        </w:numPr>
        <w:tabs>
          <w:tab w:val="clear" w:pos="360"/>
          <w:tab w:val="left" w:pos="964"/>
        </w:tabs>
        <w:rPr>
          <w:lang w:val="en-GB"/>
        </w:rPr>
        <w:pPrChange w:id="670" w:author="Moritz Lautenbach" w:date="2014-04-16T09:17:00Z">
          <w:pPr>
            <w:pStyle w:val="Aufzhlungszeichen1"/>
            <w:tabs>
              <w:tab w:val="clear" w:pos="360"/>
              <w:tab w:val="left" w:pos="964"/>
            </w:tabs>
            <w:ind w:left="964" w:hanging="482"/>
          </w:pPr>
        </w:pPrChange>
      </w:pPr>
      <w:r w:rsidRPr="00155B02">
        <w:rPr>
          <w:lang w:val="en-GB"/>
        </w:rPr>
        <w:t xml:space="preserve">Category: the tier category. It can be defined freely or remain empty. A category should be defined, if you set up more than one tier for a speaker. For example, enter </w:t>
      </w:r>
      <w:r w:rsidR="00007CB6" w:rsidRPr="00155B02">
        <w:rPr>
          <w:lang w:val="en-GB"/>
        </w:rPr>
        <w:t>„</w:t>
      </w:r>
      <w:r w:rsidRPr="00155B02">
        <w:rPr>
          <w:lang w:val="en-GB"/>
        </w:rPr>
        <w:t>v</w:t>
      </w:r>
      <w:r w:rsidR="00E6350C" w:rsidRPr="00155B02">
        <w:rPr>
          <w:lang w:val="en-GB"/>
        </w:rPr>
        <w:t>“</w:t>
      </w:r>
      <w:r w:rsidRPr="00155B02">
        <w:rPr>
          <w:lang w:val="en-GB"/>
        </w:rPr>
        <w:t xml:space="preserve"> for </w:t>
      </w:r>
      <w:r w:rsidR="00007CB6" w:rsidRPr="00155B02">
        <w:rPr>
          <w:lang w:val="en-GB"/>
        </w:rPr>
        <w:t>„</w:t>
      </w:r>
      <w:r w:rsidRPr="00155B02">
        <w:rPr>
          <w:lang w:val="en-GB"/>
        </w:rPr>
        <w:t>verbal</w:t>
      </w:r>
      <w:r w:rsidR="00E6350C" w:rsidRPr="00155B02">
        <w:rPr>
          <w:lang w:val="en-GB"/>
        </w:rPr>
        <w:t>“</w:t>
      </w:r>
      <w:r w:rsidRPr="00155B02">
        <w:rPr>
          <w:lang w:val="en-GB"/>
        </w:rPr>
        <w:t xml:space="preserve">, </w:t>
      </w:r>
      <w:r w:rsidR="00007CB6" w:rsidRPr="00155B02">
        <w:rPr>
          <w:lang w:val="en-GB"/>
        </w:rPr>
        <w:t>„</w:t>
      </w:r>
      <w:r w:rsidRPr="00155B02">
        <w:rPr>
          <w:lang w:val="en-GB"/>
        </w:rPr>
        <w:t>nv</w:t>
      </w:r>
      <w:r w:rsidR="00E6350C" w:rsidRPr="00155B02">
        <w:rPr>
          <w:lang w:val="en-GB"/>
        </w:rPr>
        <w:t>“</w:t>
      </w:r>
      <w:r w:rsidRPr="00155B02">
        <w:rPr>
          <w:lang w:val="en-GB"/>
        </w:rPr>
        <w:t xml:space="preserve"> for </w:t>
      </w:r>
      <w:r w:rsidR="00007CB6" w:rsidRPr="00155B02">
        <w:rPr>
          <w:lang w:val="en-GB"/>
        </w:rPr>
        <w:t>„</w:t>
      </w:r>
      <w:r w:rsidRPr="00155B02">
        <w:rPr>
          <w:lang w:val="en-GB"/>
        </w:rPr>
        <w:t>nonverbal</w:t>
      </w:r>
      <w:r w:rsidR="00E6350C" w:rsidRPr="00155B02">
        <w:rPr>
          <w:lang w:val="en-GB"/>
        </w:rPr>
        <w:t>“</w:t>
      </w:r>
      <w:r w:rsidRPr="00155B02">
        <w:rPr>
          <w:lang w:val="en-GB"/>
        </w:rPr>
        <w:t xml:space="preserve">, </w:t>
      </w:r>
      <w:r w:rsidR="00007CB6" w:rsidRPr="00155B02">
        <w:rPr>
          <w:lang w:val="en-GB"/>
        </w:rPr>
        <w:t>„</w:t>
      </w:r>
      <w:r w:rsidRPr="00155B02">
        <w:rPr>
          <w:lang w:val="en-GB"/>
        </w:rPr>
        <w:t>c</w:t>
      </w:r>
      <w:r w:rsidR="00E6350C" w:rsidRPr="00155B02">
        <w:rPr>
          <w:lang w:val="en-GB"/>
        </w:rPr>
        <w:t>“</w:t>
      </w:r>
      <w:r w:rsidRPr="00155B02">
        <w:rPr>
          <w:lang w:val="en-GB"/>
        </w:rPr>
        <w:t xml:space="preserve"> for </w:t>
      </w:r>
      <w:r w:rsidR="00007CB6" w:rsidRPr="00155B02">
        <w:rPr>
          <w:lang w:val="en-GB"/>
        </w:rPr>
        <w:t>„</w:t>
      </w:r>
      <w:r w:rsidRPr="00155B02">
        <w:rPr>
          <w:lang w:val="en-GB"/>
        </w:rPr>
        <w:t>comment</w:t>
      </w:r>
      <w:r w:rsidR="00E6350C" w:rsidRPr="00155B02">
        <w:rPr>
          <w:lang w:val="en-GB"/>
        </w:rPr>
        <w:t>“</w:t>
      </w:r>
      <w:r w:rsidRPr="00155B02">
        <w:rPr>
          <w:lang w:val="en-GB"/>
        </w:rPr>
        <w:t xml:space="preserve"> or </w:t>
      </w:r>
      <w:r w:rsidR="00007CB6" w:rsidRPr="00155B02">
        <w:rPr>
          <w:lang w:val="en-GB"/>
        </w:rPr>
        <w:t>„</w:t>
      </w:r>
      <w:r w:rsidRPr="00155B02">
        <w:rPr>
          <w:lang w:val="en-GB"/>
        </w:rPr>
        <w:t>ENG</w:t>
      </w:r>
      <w:r w:rsidR="00E6350C" w:rsidRPr="00155B02">
        <w:rPr>
          <w:lang w:val="en-GB"/>
        </w:rPr>
        <w:t>“</w:t>
      </w:r>
      <w:r w:rsidRPr="00155B02">
        <w:rPr>
          <w:lang w:val="en-GB"/>
        </w:rPr>
        <w:t xml:space="preserve"> for an </w:t>
      </w:r>
      <w:r w:rsidR="00007CB6" w:rsidRPr="00155B02">
        <w:rPr>
          <w:lang w:val="en-GB"/>
        </w:rPr>
        <w:t>„</w:t>
      </w:r>
      <w:r w:rsidRPr="00155B02">
        <w:rPr>
          <w:lang w:val="en-GB"/>
        </w:rPr>
        <w:t>English Translation</w:t>
      </w:r>
      <w:r w:rsidR="00E6350C" w:rsidRPr="00155B02">
        <w:rPr>
          <w:lang w:val="en-GB"/>
        </w:rPr>
        <w:t>“</w:t>
      </w:r>
      <w:r w:rsidRPr="00155B02">
        <w:rPr>
          <w:lang w:val="en-GB"/>
        </w:rPr>
        <w:t>.</w:t>
      </w:r>
    </w:p>
    <w:p w14:paraId="1D682C1F" w14:textId="5A60EC71" w:rsidR="000959A2" w:rsidRPr="00155B02" w:rsidRDefault="000959A2">
      <w:pPr>
        <w:pStyle w:val="Aufzhlungszeichen1"/>
        <w:numPr>
          <w:ilvl w:val="0"/>
          <w:numId w:val="29"/>
        </w:numPr>
        <w:tabs>
          <w:tab w:val="clear" w:pos="360"/>
          <w:tab w:val="left" w:pos="964"/>
        </w:tabs>
        <w:rPr>
          <w:lang w:val="en-GB"/>
        </w:rPr>
        <w:pPrChange w:id="671" w:author="Moritz Lautenbach" w:date="2014-04-16T09:17:00Z">
          <w:pPr>
            <w:pStyle w:val="Aufzhlungszeichen1"/>
            <w:tabs>
              <w:tab w:val="clear" w:pos="360"/>
              <w:tab w:val="left" w:pos="964"/>
            </w:tabs>
            <w:ind w:left="964" w:hanging="482"/>
          </w:pPr>
        </w:pPrChange>
      </w:pPr>
      <w:r w:rsidRPr="00155B02">
        <w:rPr>
          <w:lang w:val="en-GB"/>
        </w:rPr>
        <w:t>Display: the name of the tier that should be used for the tier for the output in the Partitur-</w:t>
      </w:r>
      <w:r w:rsidR="00C11634" w:rsidRPr="00155B02">
        <w:rPr>
          <w:lang w:val="en-GB"/>
        </w:rPr>
        <w:t>Editor</w:t>
      </w:r>
      <w:r w:rsidRPr="00155B02">
        <w:rPr>
          <w:lang w:val="en-GB"/>
        </w:rPr>
        <w:t xml:space="preserve">. If the option </w:t>
      </w:r>
      <w:r w:rsidR="00007CB6" w:rsidRPr="00155B02">
        <w:rPr>
          <w:lang w:val="en-GB"/>
        </w:rPr>
        <w:t>„</w:t>
      </w:r>
      <w:r w:rsidRPr="00155B02">
        <w:rPr>
          <w:lang w:val="en-GB"/>
        </w:rPr>
        <w:t>Auto</w:t>
      </w:r>
      <w:r w:rsidR="00E6350C" w:rsidRPr="00155B02">
        <w:rPr>
          <w:lang w:val="en-GB"/>
        </w:rPr>
        <w:t>“</w:t>
      </w:r>
      <w:r w:rsidRPr="00155B02">
        <w:rPr>
          <w:lang w:val="en-GB"/>
        </w:rPr>
        <w:t xml:space="preserve"> is activated, this name is automatically generated from the abbreviation and the category. In order to enter a different tier name, deactivate the option </w:t>
      </w:r>
      <w:r w:rsidR="00007CB6" w:rsidRPr="00155B02">
        <w:rPr>
          <w:lang w:val="en-GB"/>
        </w:rPr>
        <w:t>„</w:t>
      </w:r>
      <w:r w:rsidRPr="00155B02">
        <w:rPr>
          <w:lang w:val="en-GB"/>
        </w:rPr>
        <w:t>Auto</w:t>
      </w:r>
      <w:r w:rsidR="00E6350C" w:rsidRPr="00155B02">
        <w:rPr>
          <w:lang w:val="en-GB"/>
        </w:rPr>
        <w:t>“</w:t>
      </w:r>
      <w:r w:rsidRPr="00155B02">
        <w:rPr>
          <w:lang w:val="en-GB"/>
        </w:rPr>
        <w:t xml:space="preserve"> and enter the desired name. </w:t>
      </w:r>
    </w:p>
    <w:p w14:paraId="407157A9" w14:textId="77777777" w:rsidR="000959A2" w:rsidRPr="00155B02" w:rsidRDefault="000959A2">
      <w:pPr>
        <w:pStyle w:val="Standard-BlockCharCharChar"/>
        <w:rPr>
          <w:lang w:val="en-GB"/>
        </w:rPr>
      </w:pPr>
    </w:p>
    <w:p w14:paraId="573CC34A" w14:textId="2FF563F2" w:rsidR="000959A2" w:rsidRPr="00155B02" w:rsidRDefault="00007CB6">
      <w:pPr>
        <w:pStyle w:val="Standard-BlockCharCharChar"/>
        <w:rPr>
          <w:lang w:val="en-GB"/>
        </w:rPr>
      </w:pPr>
      <w:r w:rsidRPr="00155B02">
        <w:rPr>
          <w:lang w:val="en-GB"/>
        </w:rPr>
        <w:t>„</w:t>
      </w:r>
      <w:r w:rsidR="000959A2" w:rsidRPr="00155B02">
        <w:rPr>
          <w:lang w:val="en-GB"/>
        </w:rPr>
        <w:t>User defined attributes</w:t>
      </w:r>
      <w:r w:rsidR="00E6350C" w:rsidRPr="00155B02">
        <w:rPr>
          <w:lang w:val="en-GB"/>
        </w:rPr>
        <w:t>“</w:t>
      </w:r>
      <w:r w:rsidR="000959A2" w:rsidRPr="00155B02">
        <w:rPr>
          <w:lang w:val="en-GB"/>
        </w:rPr>
        <w:t xml:space="preserve"> allows the additional input of user-defined attribute-value pairs for the tier (for a manual, see </w:t>
      </w:r>
      <w:r w:rsidRPr="00155B02">
        <w:rPr>
          <w:lang w:val="en-GB"/>
        </w:rPr>
        <w:t>„</w:t>
      </w:r>
      <w:r w:rsidR="000959A2" w:rsidRPr="00155B02">
        <w:rPr>
          <w:lang w:val="en-GB"/>
        </w:rPr>
        <w:t>File &gt; Edit Meta Information</w:t>
      </w:r>
      <w:r w:rsidR="00E6350C" w:rsidRPr="00155B02">
        <w:rPr>
          <w:lang w:val="en-GB"/>
        </w:rPr>
        <w:t>“</w:t>
      </w:r>
      <w:r w:rsidR="000959A2" w:rsidRPr="00155B02">
        <w:rPr>
          <w:lang w:val="en-GB"/>
        </w:rPr>
        <w:t>).</w:t>
      </w:r>
    </w:p>
    <w:p w14:paraId="56FEC333" w14:textId="77777777" w:rsidR="000959A2" w:rsidRPr="00155B02" w:rsidRDefault="000959A2" w:rsidP="003D491A">
      <w:pPr>
        <w:pStyle w:val="berschrift3"/>
        <w:rPr>
          <w:rFonts w:cs="Times New Roman"/>
          <w:lang w:val="en-GB"/>
        </w:rPr>
      </w:pPr>
      <w:bookmarkStart w:id="672" w:name="_Tier_%3E_Add_tier%E2%80%A6"/>
      <w:bookmarkStart w:id="673" w:name="_Ref108438134"/>
      <w:bookmarkStart w:id="674" w:name="_Toc69129995"/>
      <w:bookmarkStart w:id="675" w:name="_Toc69129854"/>
      <w:bookmarkStart w:id="676" w:name="_Toc55213864"/>
      <w:bookmarkStart w:id="677" w:name="_Toc403472749"/>
      <w:bookmarkEnd w:id="672"/>
      <w:r w:rsidRPr="00155B02">
        <w:rPr>
          <w:rFonts w:cs="Times New Roman"/>
          <w:lang w:val="en-GB"/>
        </w:rPr>
        <w:t>Tier &gt; Add tier…</w:t>
      </w:r>
      <w:bookmarkEnd w:id="673"/>
      <w:bookmarkEnd w:id="674"/>
      <w:bookmarkEnd w:id="675"/>
      <w:bookmarkEnd w:id="676"/>
      <w:bookmarkEnd w:id="677"/>
    </w:p>
    <w:p w14:paraId="06935765" w14:textId="77777777" w:rsidR="000959A2" w:rsidRPr="00155B02" w:rsidRDefault="000959A2">
      <w:pPr>
        <w:pStyle w:val="Standard-BlockCharCharChar"/>
        <w:rPr>
          <w:iCs/>
          <w:lang w:val="en-GB"/>
        </w:rPr>
      </w:pPr>
      <w:r w:rsidRPr="00155B02">
        <w:rPr>
          <w:iCs/>
          <w:lang w:val="en-GB"/>
        </w:rPr>
        <w:t xml:space="preserve">(Shortcut: CTRL+A on Windows, </w:t>
      </w:r>
      <w:r w:rsidRPr="00155B02">
        <w:rPr>
          <w:rFonts w:ascii="Cambria Math" w:eastAsia="Arial Unicode MS" w:hAnsi="Cambria Math" w:cs="Cambria Math"/>
          <w:lang w:val="en-GB"/>
        </w:rPr>
        <w:t>⌘</w:t>
      </w:r>
      <w:r w:rsidRPr="00155B02">
        <w:rPr>
          <w:iCs/>
          <w:lang w:val="en-GB"/>
        </w:rPr>
        <w:t>+A on Mac)</w:t>
      </w:r>
    </w:p>
    <w:p w14:paraId="6E1824B9" w14:textId="77777777" w:rsidR="000959A2" w:rsidRPr="00155B02" w:rsidRDefault="000959A2">
      <w:pPr>
        <w:pStyle w:val="Standard-BlockCharCharChar"/>
        <w:rPr>
          <w:lang w:val="en-GB"/>
        </w:rPr>
      </w:pPr>
      <w:r w:rsidRPr="00155B02">
        <w:rPr>
          <w:lang w:val="en-GB"/>
        </w:rPr>
        <w:t>Opens a dialog to add a new tier at the end of the transcription.</w:t>
      </w:r>
    </w:p>
    <w:p w14:paraId="23AC897B" w14:textId="77777777" w:rsidR="000959A2" w:rsidRPr="00155B02" w:rsidRDefault="002B43A4">
      <w:pPr>
        <w:pStyle w:val="BildChar"/>
        <w:rPr>
          <w:rFonts w:ascii="Times New Roman" w:hAnsi="Times New Roman"/>
          <w:lang w:val="en-GB"/>
        </w:rPr>
      </w:pPr>
      <w:r>
        <w:rPr>
          <w:rFonts w:ascii="Times New Roman" w:hAnsi="Times New Roman"/>
          <w:lang w:val="en-GB"/>
        </w:rPr>
        <w:pict w14:anchorId="52794AF1">
          <v:shape id="_x0000_i1128" type="#_x0000_t75" style="width:321pt;height:135pt" filled="t">
            <v:fill color2="black"/>
            <v:imagedata r:id="rId198" o:title=""/>
          </v:shape>
        </w:pict>
      </w:r>
    </w:p>
    <w:p w14:paraId="30DF6C7D" w14:textId="0B9A1BD9" w:rsidR="000959A2" w:rsidRPr="00155B02" w:rsidRDefault="000959A2">
      <w:pPr>
        <w:pStyle w:val="Standard-BlockCharCharChar"/>
        <w:rPr>
          <w:lang w:val="en-GB"/>
        </w:rPr>
      </w:pPr>
      <w:r w:rsidRPr="00155B02">
        <w:rPr>
          <w:spacing w:val="-4"/>
          <w:lang w:val="en-GB"/>
        </w:rPr>
        <w:t xml:space="preserve">The entries under </w:t>
      </w:r>
      <w:r w:rsidR="00007CB6" w:rsidRPr="00155B02">
        <w:rPr>
          <w:spacing w:val="-4"/>
          <w:lang w:val="en-GB"/>
        </w:rPr>
        <w:t>„</w:t>
      </w:r>
      <w:r w:rsidRPr="00155B02">
        <w:rPr>
          <w:spacing w:val="-4"/>
          <w:lang w:val="en-GB"/>
        </w:rPr>
        <w:t>Speaker</w:t>
      </w:r>
      <w:r w:rsidR="00E6350C" w:rsidRPr="00155B02">
        <w:rPr>
          <w:spacing w:val="-4"/>
          <w:lang w:val="en-GB"/>
        </w:rPr>
        <w:t>“</w:t>
      </w:r>
      <w:r w:rsidRPr="00155B02">
        <w:rPr>
          <w:spacing w:val="-4"/>
          <w:lang w:val="en-GB"/>
        </w:rPr>
        <w:t xml:space="preserve">, </w:t>
      </w:r>
      <w:r w:rsidR="00007CB6" w:rsidRPr="00155B02">
        <w:rPr>
          <w:spacing w:val="-4"/>
          <w:lang w:val="en-GB"/>
        </w:rPr>
        <w:t>„</w:t>
      </w:r>
      <w:r w:rsidRPr="00155B02">
        <w:rPr>
          <w:spacing w:val="-4"/>
          <w:lang w:val="en-GB"/>
        </w:rPr>
        <w:t>Type</w:t>
      </w:r>
      <w:r w:rsidR="00E6350C" w:rsidRPr="00155B02">
        <w:rPr>
          <w:spacing w:val="-4"/>
          <w:lang w:val="en-GB"/>
        </w:rPr>
        <w:t>“</w:t>
      </w:r>
      <w:r w:rsidRPr="00155B02">
        <w:rPr>
          <w:spacing w:val="-4"/>
          <w:lang w:val="en-GB"/>
        </w:rPr>
        <w:t xml:space="preserve"> and </w:t>
      </w:r>
      <w:r w:rsidR="00007CB6" w:rsidRPr="00155B02">
        <w:rPr>
          <w:spacing w:val="-4"/>
          <w:lang w:val="en-GB"/>
        </w:rPr>
        <w:t>„</w:t>
      </w:r>
      <w:r w:rsidRPr="00155B02">
        <w:rPr>
          <w:spacing w:val="-4"/>
          <w:lang w:val="en-GB"/>
        </w:rPr>
        <w:t>Category</w:t>
      </w:r>
      <w:r w:rsidR="00E6350C" w:rsidRPr="00155B02">
        <w:rPr>
          <w:spacing w:val="-4"/>
          <w:lang w:val="en-GB"/>
        </w:rPr>
        <w:t>“</w:t>
      </w:r>
      <w:r w:rsidRPr="00155B02">
        <w:rPr>
          <w:spacing w:val="-4"/>
          <w:lang w:val="en-GB"/>
        </w:rPr>
        <w:t xml:space="preserve"> are equivalent to the ones described above in </w:t>
      </w:r>
      <w:r w:rsidR="00007CB6" w:rsidRPr="00155B02">
        <w:rPr>
          <w:spacing w:val="-4"/>
          <w:lang w:val="en-GB"/>
        </w:rPr>
        <w:t>„</w:t>
      </w:r>
      <w:r w:rsidRPr="00155B02">
        <w:rPr>
          <w:spacing w:val="-4"/>
          <w:lang w:val="en-GB"/>
        </w:rPr>
        <w:t>Tier &gt;</w:t>
      </w:r>
      <w:ins w:id="678" w:author="Moritz Lautenbach" w:date="2014-04-16T09:21:00Z">
        <w:r w:rsidRPr="00155B02">
          <w:rPr>
            <w:spacing w:val="-4"/>
            <w:lang w:val="en-GB"/>
          </w:rPr>
          <w:t xml:space="preserve"> </w:t>
        </w:r>
      </w:ins>
      <w:r w:rsidRPr="00155B02">
        <w:rPr>
          <w:spacing w:val="-4"/>
          <w:lang w:val="en-GB"/>
        </w:rPr>
        <w:t>Edit tier properties...</w:t>
      </w:r>
      <w:r w:rsidR="00E6350C" w:rsidRPr="00155B02">
        <w:rPr>
          <w:spacing w:val="-4"/>
          <w:lang w:val="en-GB"/>
        </w:rPr>
        <w:t>“</w:t>
      </w:r>
      <w:r w:rsidRPr="00155B02">
        <w:rPr>
          <w:lang w:val="en-GB"/>
        </w:rPr>
        <w:t xml:space="preserve">. If the option </w:t>
      </w:r>
      <w:r w:rsidR="00007CB6" w:rsidRPr="00155B02">
        <w:rPr>
          <w:lang w:val="en-GB"/>
        </w:rPr>
        <w:t>„</w:t>
      </w:r>
      <w:r w:rsidRPr="00155B02">
        <w:rPr>
          <w:lang w:val="en-GB"/>
        </w:rPr>
        <w:t>Copy events from</w:t>
      </w:r>
      <w:r w:rsidR="00E6350C" w:rsidRPr="00155B02">
        <w:rPr>
          <w:lang w:val="en-GB"/>
        </w:rPr>
        <w:t>“</w:t>
      </w:r>
      <w:r w:rsidRPr="00155B02">
        <w:rPr>
          <w:lang w:val="en-GB"/>
        </w:rPr>
        <w:t xml:space="preserve"> is selected, empty events will be inserted into the new tier, wherever the copied tier also contains entries (this can be especially useful for annotation tiers</w:t>
      </w:r>
      <w:ins w:id="679" w:author="Moritz Lautenbach" w:date="2014-04-16T09:22:00Z">
        <w:r w:rsidRPr="00155B02">
          <w:rPr>
            <w:lang w:val="en-GB"/>
          </w:rPr>
          <w:t>)</w:t>
        </w:r>
      </w:ins>
      <w:r w:rsidRPr="00155B02">
        <w:rPr>
          <w:lang w:val="en-GB"/>
        </w:rPr>
        <w:t>.</w:t>
      </w:r>
    </w:p>
    <w:p w14:paraId="08D5D875" w14:textId="77777777" w:rsidR="000959A2" w:rsidRPr="00155B02" w:rsidRDefault="000959A2" w:rsidP="003D491A">
      <w:pPr>
        <w:pStyle w:val="berschrift3"/>
        <w:rPr>
          <w:rFonts w:cs="Times New Roman"/>
          <w:lang w:val="en-GB"/>
        </w:rPr>
      </w:pPr>
      <w:bookmarkStart w:id="680" w:name="_Tier_%3E_Insert_tier%E2%80%A6"/>
      <w:bookmarkStart w:id="681" w:name="_Ref108438143"/>
      <w:bookmarkStart w:id="682" w:name="_Toc69129996"/>
      <w:bookmarkStart w:id="683" w:name="_Toc69129855"/>
      <w:bookmarkStart w:id="684" w:name="_Toc55213865"/>
      <w:bookmarkStart w:id="685" w:name="_Toc403472750"/>
      <w:bookmarkEnd w:id="680"/>
      <w:r w:rsidRPr="00155B02">
        <w:rPr>
          <w:rFonts w:cs="Times New Roman"/>
          <w:lang w:val="en-GB"/>
        </w:rPr>
        <w:t>Tier &gt; Insert tier…</w:t>
      </w:r>
      <w:bookmarkEnd w:id="681"/>
      <w:bookmarkEnd w:id="682"/>
      <w:bookmarkEnd w:id="683"/>
      <w:bookmarkEnd w:id="684"/>
      <w:bookmarkEnd w:id="685"/>
    </w:p>
    <w:p w14:paraId="0EDDA752" w14:textId="77777777" w:rsidR="000959A2" w:rsidRPr="00155B02" w:rsidRDefault="000959A2">
      <w:pPr>
        <w:pStyle w:val="Standard-BlockCharCharChar"/>
        <w:rPr>
          <w:iCs/>
          <w:lang w:val="en-GB"/>
        </w:rPr>
      </w:pPr>
      <w:r w:rsidRPr="00155B02">
        <w:rPr>
          <w:iCs/>
          <w:lang w:val="en-GB"/>
        </w:rPr>
        <w:t xml:space="preserve">(Shortcut: CTRL+I on Windows, </w:t>
      </w:r>
      <w:r w:rsidRPr="00155B02">
        <w:rPr>
          <w:rFonts w:ascii="Cambria Math" w:eastAsia="Arial Unicode MS" w:hAnsi="Cambria Math" w:cs="Cambria Math"/>
          <w:lang w:val="en-GB"/>
        </w:rPr>
        <w:t>⌘</w:t>
      </w:r>
      <w:r w:rsidRPr="00155B02">
        <w:rPr>
          <w:iCs/>
          <w:lang w:val="en-GB"/>
        </w:rPr>
        <w:t>+I on Mac)</w:t>
      </w:r>
    </w:p>
    <w:p w14:paraId="1290446E" w14:textId="381D4F5D" w:rsidR="000959A2" w:rsidRPr="00155B02" w:rsidRDefault="000959A2">
      <w:pPr>
        <w:pStyle w:val="Standard-BlockCharCharChar"/>
        <w:rPr>
          <w:lang w:val="en-GB"/>
        </w:rPr>
      </w:pPr>
      <w:r w:rsidRPr="00155B02">
        <w:rPr>
          <w:lang w:val="en-GB"/>
        </w:rPr>
        <w:lastRenderedPageBreak/>
        <w:t xml:space="preserve">Opens a dialog to insert a new tier above the currently selected tier. The dialog is identical to the </w:t>
      </w:r>
      <w:r w:rsidR="00007CB6" w:rsidRPr="00155B02">
        <w:rPr>
          <w:lang w:val="en-GB"/>
        </w:rPr>
        <w:t>„</w:t>
      </w:r>
      <w:r w:rsidRPr="00155B02">
        <w:rPr>
          <w:lang w:val="en-GB"/>
        </w:rPr>
        <w:t>Tier &gt; Add tier...</w:t>
      </w:r>
      <w:r w:rsidR="00E6350C" w:rsidRPr="00155B02">
        <w:rPr>
          <w:lang w:val="en-GB"/>
        </w:rPr>
        <w:t>“</w:t>
      </w:r>
      <w:r w:rsidRPr="00155B02">
        <w:rPr>
          <w:lang w:val="en-GB"/>
        </w:rPr>
        <w:t xml:space="preserve"> dialog described above.</w:t>
      </w:r>
    </w:p>
    <w:p w14:paraId="1B700E42" w14:textId="77777777" w:rsidR="000959A2" w:rsidRPr="00155B02" w:rsidRDefault="000959A2" w:rsidP="003D491A">
      <w:pPr>
        <w:pStyle w:val="berschrift3"/>
        <w:rPr>
          <w:rFonts w:cs="Times New Roman"/>
          <w:lang w:val="en-GB"/>
        </w:rPr>
      </w:pPr>
      <w:bookmarkStart w:id="686" w:name="_Tier_%3E_Remove_tier%E2%80%A6"/>
      <w:bookmarkStart w:id="687" w:name="_Ref108438154"/>
      <w:bookmarkStart w:id="688" w:name="_Toc69129997"/>
      <w:bookmarkStart w:id="689" w:name="_Toc69129856"/>
      <w:bookmarkStart w:id="690" w:name="_Toc55213866"/>
      <w:bookmarkStart w:id="691" w:name="_Toc403472751"/>
      <w:bookmarkEnd w:id="686"/>
      <w:r w:rsidRPr="00155B02">
        <w:rPr>
          <w:rFonts w:cs="Times New Roman"/>
          <w:lang w:val="en-GB"/>
        </w:rPr>
        <w:t>Tier &gt; Remove tier…</w:t>
      </w:r>
      <w:bookmarkEnd w:id="687"/>
      <w:bookmarkEnd w:id="688"/>
      <w:bookmarkEnd w:id="689"/>
      <w:bookmarkEnd w:id="690"/>
      <w:bookmarkEnd w:id="691"/>
    </w:p>
    <w:p w14:paraId="34DFBD30" w14:textId="0F14CE6F" w:rsidR="000959A2" w:rsidRPr="00155B02" w:rsidRDefault="000959A2">
      <w:pPr>
        <w:pStyle w:val="Standard-BlockCharCharChar"/>
        <w:rPr>
          <w:lang w:val="en-GB"/>
        </w:rPr>
      </w:pPr>
      <w:r w:rsidRPr="00155B02">
        <w:rPr>
          <w:lang w:val="en-GB"/>
        </w:rPr>
        <w:t xml:space="preserve">Removes the currently selected tier. A confirmation prompt is then carried out. In order to hide a tier, rather than deleting it permanently, use </w:t>
      </w:r>
      <w:r w:rsidR="00007CB6" w:rsidRPr="00155B02">
        <w:rPr>
          <w:lang w:val="en-GB"/>
        </w:rPr>
        <w:t>„</w:t>
      </w:r>
      <w:r w:rsidRPr="00155B02">
        <w:rPr>
          <w:lang w:val="en-GB"/>
        </w:rPr>
        <w:t>Tier &gt; Hide tier</w:t>
      </w:r>
      <w:r w:rsidR="00E6350C" w:rsidRPr="00155B02">
        <w:rPr>
          <w:lang w:val="en-GB"/>
        </w:rPr>
        <w:t>“</w:t>
      </w:r>
      <w:r w:rsidRPr="00155B02">
        <w:rPr>
          <w:lang w:val="en-GB"/>
        </w:rPr>
        <w:t>.</w:t>
      </w:r>
    </w:p>
    <w:p w14:paraId="0669B1A8" w14:textId="77777777" w:rsidR="000959A2" w:rsidRPr="00155B02" w:rsidRDefault="000959A2">
      <w:pPr>
        <w:pStyle w:val="Standard-BlockCharCharChar"/>
        <w:rPr>
          <w:lang w:val="en-GB"/>
        </w:rPr>
      </w:pPr>
    </w:p>
    <w:p w14:paraId="1FD13DFE" w14:textId="77777777" w:rsidR="000959A2" w:rsidRPr="00155B02" w:rsidRDefault="000959A2" w:rsidP="003D491A">
      <w:pPr>
        <w:pStyle w:val="berschrift3"/>
        <w:pageBreakBefore/>
        <w:ind w:left="482"/>
        <w:rPr>
          <w:rFonts w:cs="Times New Roman"/>
          <w:lang w:val="en-GB"/>
        </w:rPr>
      </w:pPr>
      <w:bookmarkStart w:id="692" w:name="_Tier_%3E_Move_tier%20upwards%E2%80%A6"/>
      <w:bookmarkStart w:id="693" w:name="_Ref108438161"/>
      <w:bookmarkStart w:id="694" w:name="_Toc69129998"/>
      <w:bookmarkStart w:id="695" w:name="_Toc69129857"/>
      <w:bookmarkStart w:id="696" w:name="_Toc55213867"/>
      <w:bookmarkStart w:id="697" w:name="_Toc403472752"/>
      <w:bookmarkEnd w:id="692"/>
      <w:r w:rsidRPr="00155B02">
        <w:rPr>
          <w:rFonts w:cs="Times New Roman"/>
          <w:lang w:val="en-GB"/>
        </w:rPr>
        <w:lastRenderedPageBreak/>
        <w:t>Tier &gt; Move tier upwards…</w:t>
      </w:r>
      <w:bookmarkEnd w:id="693"/>
      <w:bookmarkEnd w:id="694"/>
      <w:bookmarkEnd w:id="695"/>
      <w:bookmarkEnd w:id="696"/>
      <w:bookmarkEnd w:id="697"/>
    </w:p>
    <w:p w14:paraId="39440973" w14:textId="77777777" w:rsidR="000959A2" w:rsidRPr="00155B02" w:rsidRDefault="000959A2">
      <w:pPr>
        <w:pStyle w:val="Standard-BlockCharCharChar"/>
        <w:rPr>
          <w:iCs/>
          <w:lang w:val="en-GB"/>
        </w:rPr>
      </w:pPr>
      <w:r w:rsidRPr="00155B02">
        <w:rPr>
          <w:iCs/>
          <w:lang w:val="en-GB"/>
        </w:rPr>
        <w:t>(Shortcut: Ctrl +</w:t>
      </w:r>
      <w:del w:id="698" w:author="Moritz Lautenbach" w:date="2014-04-16T09:16:00Z">
        <w:r w:rsidRPr="00155B02" w:rsidDel="004C1808">
          <w:rPr>
            <w:iCs/>
            <w:lang w:val="en-GB"/>
          </w:rPr>
          <w:delText xml:space="preserve">  </w:delText>
        </w:r>
      </w:del>
      <w:ins w:id="699" w:author="Moritz Lautenbach" w:date="2014-04-16T09:16:00Z">
        <w:r w:rsidRPr="00155B02">
          <w:rPr>
            <w:iCs/>
            <w:lang w:val="en-GB"/>
          </w:rPr>
          <w:t xml:space="preserve"> </w:t>
        </w:r>
      </w:ins>
      <w:r w:rsidRPr="00155B02">
        <w:rPr>
          <w:iCs/>
          <w:lang w:val="en-GB"/>
        </w:rPr>
        <w:t></w:t>
      </w:r>
      <w:del w:id="700" w:author="Moritz Lautenbach" w:date="2014-04-16T09:16:00Z">
        <w:r w:rsidRPr="00155B02" w:rsidDel="004C1808">
          <w:rPr>
            <w:iCs/>
            <w:lang w:val="en-GB"/>
          </w:rPr>
          <w:delText xml:space="preserve">  </w:delText>
        </w:r>
      </w:del>
      <w:ins w:id="701" w:author="Moritz Lautenbach" w:date="2014-04-16T09:16:00Z">
        <w:r w:rsidRPr="00155B02">
          <w:rPr>
            <w:iCs/>
            <w:lang w:val="en-GB"/>
          </w:rPr>
          <w:t xml:space="preserve"> </w:t>
        </w:r>
      </w:ins>
      <w:r w:rsidRPr="00155B02">
        <w:rPr>
          <w:iCs/>
          <w:lang w:val="en-GB"/>
        </w:rPr>
        <w:t xml:space="preserve">on Windows, </w:t>
      </w:r>
      <w:r w:rsidRPr="00155B02">
        <w:rPr>
          <w:rFonts w:ascii="Cambria Math" w:eastAsia="Arial Unicode MS" w:hAnsi="Cambria Math" w:cs="Cambria Math"/>
          <w:lang w:val="en-GB"/>
        </w:rPr>
        <w:t>⌘</w:t>
      </w:r>
      <w:r w:rsidRPr="00155B02">
        <w:rPr>
          <w:iCs/>
          <w:lang w:val="en-GB"/>
        </w:rPr>
        <w:t> +</w:t>
      </w:r>
      <w:del w:id="702" w:author="Moritz Lautenbach" w:date="2014-04-16T09:16:00Z">
        <w:r w:rsidRPr="00155B02" w:rsidDel="004C1808">
          <w:rPr>
            <w:iCs/>
            <w:lang w:val="en-GB"/>
          </w:rPr>
          <w:delText xml:space="preserve">  </w:delText>
        </w:r>
      </w:del>
      <w:ins w:id="703" w:author="Moritz Lautenbach" w:date="2014-04-16T09:16:00Z">
        <w:r w:rsidRPr="00155B02">
          <w:rPr>
            <w:iCs/>
            <w:lang w:val="en-GB"/>
          </w:rPr>
          <w:t xml:space="preserve"> </w:t>
        </w:r>
      </w:ins>
      <w:r w:rsidRPr="00155B02">
        <w:rPr>
          <w:iCs/>
          <w:lang w:val="en-GB"/>
        </w:rPr>
        <w:t> on Mac)</w:t>
      </w:r>
    </w:p>
    <w:p w14:paraId="508B9BBF" w14:textId="77777777" w:rsidR="000959A2" w:rsidRPr="00155B02" w:rsidRDefault="000959A2">
      <w:pPr>
        <w:pStyle w:val="Standard-BlockCharCharChar"/>
        <w:rPr>
          <w:lang w:val="en-GB"/>
        </w:rPr>
      </w:pPr>
      <w:r w:rsidRPr="00155B02">
        <w:rPr>
          <w:lang w:val="en-GB"/>
        </w:rPr>
        <w:t>Moves the currently selected tier upwards.</w:t>
      </w:r>
    </w:p>
    <w:p w14:paraId="17AC24C7" w14:textId="77777777" w:rsidR="000959A2" w:rsidRPr="00155B02" w:rsidRDefault="000959A2" w:rsidP="003D491A">
      <w:pPr>
        <w:pStyle w:val="berschrift3"/>
        <w:ind w:left="482"/>
        <w:rPr>
          <w:rFonts w:cs="Times New Roman"/>
          <w:lang w:val="en-GB"/>
        </w:rPr>
      </w:pPr>
      <w:bookmarkStart w:id="704" w:name="_Tier_%3E_Change_tier%20order%E2%80%A6"/>
      <w:bookmarkStart w:id="705" w:name="_Ref108438168"/>
      <w:bookmarkStart w:id="706" w:name="_Toc69129999"/>
      <w:bookmarkStart w:id="707" w:name="_Toc69129858"/>
      <w:bookmarkStart w:id="708" w:name="_Toc55213868"/>
      <w:bookmarkStart w:id="709" w:name="_Toc403472753"/>
      <w:bookmarkEnd w:id="704"/>
      <w:r w:rsidRPr="00155B02">
        <w:rPr>
          <w:rFonts w:cs="Times New Roman"/>
          <w:lang w:val="en-GB"/>
        </w:rPr>
        <w:t>Tier &gt; Change tier order…</w:t>
      </w:r>
      <w:bookmarkEnd w:id="705"/>
      <w:bookmarkEnd w:id="706"/>
      <w:bookmarkEnd w:id="707"/>
      <w:bookmarkEnd w:id="708"/>
      <w:bookmarkEnd w:id="709"/>
    </w:p>
    <w:p w14:paraId="420BB438" w14:textId="77777777" w:rsidR="000959A2" w:rsidRPr="00155B02" w:rsidRDefault="000959A2">
      <w:pPr>
        <w:pStyle w:val="Standard-BlockCharCharChar"/>
        <w:rPr>
          <w:lang w:val="en-GB"/>
        </w:rPr>
      </w:pPr>
      <w:r w:rsidRPr="00155B02">
        <w:rPr>
          <w:lang w:val="en-GB"/>
        </w:rPr>
        <w:t>Opens a dialog that allows changing the tier order:</w:t>
      </w:r>
    </w:p>
    <w:p w14:paraId="6389BCF4" w14:textId="77777777" w:rsidR="000959A2" w:rsidRPr="00155B02" w:rsidRDefault="002B43A4">
      <w:pPr>
        <w:pStyle w:val="BildChar"/>
        <w:rPr>
          <w:rFonts w:ascii="Times New Roman" w:hAnsi="Times New Roman"/>
          <w:lang w:val="en-GB"/>
        </w:rPr>
      </w:pPr>
      <w:r>
        <w:rPr>
          <w:rFonts w:ascii="Times New Roman" w:hAnsi="Times New Roman"/>
          <w:lang w:val="en-GB"/>
        </w:rPr>
        <w:pict w14:anchorId="123CDCFD">
          <v:shape id="_x0000_i1129" type="#_x0000_t75" style="width:138pt;height:151.5pt" filled="t">
            <v:fill color2="black"/>
            <v:imagedata r:id="rId199" o:title=""/>
          </v:shape>
        </w:pict>
      </w:r>
    </w:p>
    <w:p w14:paraId="6D9414C8" w14:textId="77777777" w:rsidR="000959A2" w:rsidRPr="00155B02" w:rsidRDefault="000959A2">
      <w:pPr>
        <w:pStyle w:val="Standard-BlockCharCharChar"/>
        <w:rPr>
          <w:lang w:val="en-GB"/>
        </w:rPr>
      </w:pPr>
      <w:r w:rsidRPr="00155B02">
        <w:rPr>
          <w:lang w:val="en-GB"/>
        </w:rPr>
        <w:t xml:space="preserve">Select the tier that you would like to move, click </w:t>
      </w:r>
      <w:r w:rsidRPr="00155B02">
        <w:rPr>
          <w:i/>
          <w:lang w:val="en-GB"/>
        </w:rPr>
        <w:t>Move up</w:t>
      </w:r>
      <w:r w:rsidRPr="00155B02">
        <w:rPr>
          <w:lang w:val="en-GB"/>
        </w:rPr>
        <w:t xml:space="preserve"> to move it up or </w:t>
      </w:r>
      <w:r w:rsidRPr="00155B02">
        <w:rPr>
          <w:i/>
          <w:lang w:val="en-GB"/>
        </w:rPr>
        <w:t>Move down,</w:t>
      </w:r>
      <w:r w:rsidRPr="00155B02">
        <w:rPr>
          <w:lang w:val="en-GB"/>
        </w:rPr>
        <w:t xml:space="preserve"> to move it down. In order to save the changes made, close the dialog by clicking </w:t>
      </w:r>
      <w:r w:rsidRPr="00155B02">
        <w:rPr>
          <w:i/>
          <w:lang w:val="en-GB"/>
        </w:rPr>
        <w:t>OK</w:t>
      </w:r>
      <w:r w:rsidRPr="00155B02">
        <w:rPr>
          <w:lang w:val="en-GB"/>
        </w:rPr>
        <w:t xml:space="preserve"> .</w:t>
      </w:r>
    </w:p>
    <w:p w14:paraId="22DB1316" w14:textId="77777777" w:rsidR="000959A2" w:rsidRPr="00155B02" w:rsidRDefault="000959A2" w:rsidP="003D491A">
      <w:pPr>
        <w:pStyle w:val="berschrift3"/>
        <w:ind w:left="482"/>
        <w:rPr>
          <w:rFonts w:cs="Times New Roman"/>
          <w:lang w:val="en-GB"/>
        </w:rPr>
      </w:pPr>
      <w:bookmarkStart w:id="710" w:name="_Tier_%3E_Hide_tier"/>
      <w:bookmarkStart w:id="711" w:name="_Ref108438175"/>
      <w:bookmarkStart w:id="712" w:name="_Toc69130000"/>
      <w:bookmarkStart w:id="713" w:name="_Toc69129859"/>
      <w:bookmarkStart w:id="714" w:name="_Toc55213869"/>
      <w:bookmarkStart w:id="715" w:name="_Toc403472754"/>
      <w:bookmarkEnd w:id="710"/>
      <w:r w:rsidRPr="00155B02">
        <w:rPr>
          <w:rFonts w:cs="Times New Roman"/>
          <w:lang w:val="en-GB"/>
        </w:rPr>
        <w:t>Tier &gt; Hide tier</w:t>
      </w:r>
      <w:bookmarkEnd w:id="711"/>
      <w:bookmarkEnd w:id="712"/>
      <w:bookmarkEnd w:id="713"/>
      <w:bookmarkEnd w:id="714"/>
      <w:bookmarkEnd w:id="715"/>
    </w:p>
    <w:p w14:paraId="4977E74B" w14:textId="77777777" w:rsidR="000959A2" w:rsidRPr="00155B02" w:rsidRDefault="000959A2">
      <w:pPr>
        <w:pStyle w:val="Standard-BlockCharCharChar"/>
        <w:rPr>
          <w:lang w:val="en-GB"/>
        </w:rPr>
      </w:pPr>
      <w:r w:rsidRPr="00155B02">
        <w:rPr>
          <w:lang w:val="en-GB"/>
        </w:rPr>
        <w:t>Hides the currently selected tier.</w:t>
      </w:r>
    </w:p>
    <w:p w14:paraId="12ADA5E5" w14:textId="77777777" w:rsidR="000959A2" w:rsidRPr="00155B02" w:rsidRDefault="000959A2" w:rsidP="003D491A">
      <w:pPr>
        <w:pStyle w:val="berschrift3"/>
        <w:ind w:left="482"/>
        <w:rPr>
          <w:rFonts w:cs="Times New Roman"/>
          <w:lang w:val="en-GB"/>
        </w:rPr>
      </w:pPr>
      <w:bookmarkStart w:id="716" w:name="_Tier_%3E_Show_all%20tiers"/>
      <w:bookmarkStart w:id="717" w:name="_Ref108438182"/>
      <w:bookmarkStart w:id="718" w:name="_Toc69130001"/>
      <w:bookmarkStart w:id="719" w:name="_Toc69129860"/>
      <w:bookmarkStart w:id="720" w:name="_Toc55213870"/>
      <w:bookmarkStart w:id="721" w:name="_Toc403472755"/>
      <w:bookmarkEnd w:id="716"/>
      <w:r w:rsidRPr="00155B02">
        <w:rPr>
          <w:rFonts w:cs="Times New Roman"/>
          <w:lang w:val="en-GB"/>
        </w:rPr>
        <w:t>Tier &gt; Show all tiers</w:t>
      </w:r>
      <w:bookmarkEnd w:id="717"/>
      <w:bookmarkEnd w:id="718"/>
      <w:bookmarkEnd w:id="719"/>
      <w:bookmarkEnd w:id="720"/>
      <w:bookmarkEnd w:id="721"/>
    </w:p>
    <w:p w14:paraId="2AC1EE2D" w14:textId="77777777" w:rsidR="000959A2" w:rsidRPr="00155B02" w:rsidRDefault="000959A2">
      <w:pPr>
        <w:pStyle w:val="Standard-BlockCharCharChar"/>
        <w:rPr>
          <w:lang w:val="en-GB"/>
        </w:rPr>
      </w:pPr>
      <w:r w:rsidRPr="00155B02">
        <w:rPr>
          <w:lang w:val="en-GB"/>
        </w:rPr>
        <w:t>Shows all hidden tiers again.</w:t>
      </w:r>
    </w:p>
    <w:p w14:paraId="28915212" w14:textId="77777777" w:rsidR="000959A2" w:rsidRPr="00155B02" w:rsidRDefault="000959A2" w:rsidP="003D491A">
      <w:pPr>
        <w:pStyle w:val="berschrift3"/>
        <w:ind w:left="482"/>
        <w:rPr>
          <w:rFonts w:cs="Times New Roman"/>
          <w:lang w:val="en-GB"/>
        </w:rPr>
      </w:pPr>
      <w:bookmarkStart w:id="722" w:name="_Tier_%3E_Remove_empty%20events"/>
      <w:bookmarkStart w:id="723" w:name="_Ref108438190"/>
      <w:bookmarkStart w:id="724" w:name="_Toc69130002"/>
      <w:bookmarkStart w:id="725" w:name="_Toc69129861"/>
      <w:bookmarkStart w:id="726" w:name="_Toc55213871"/>
      <w:bookmarkStart w:id="727" w:name="_Toc403472756"/>
      <w:bookmarkEnd w:id="722"/>
      <w:r w:rsidRPr="00155B02">
        <w:rPr>
          <w:rFonts w:cs="Times New Roman"/>
          <w:lang w:val="en-GB"/>
        </w:rPr>
        <w:t>Tier &gt; Remove empty events</w:t>
      </w:r>
      <w:bookmarkEnd w:id="723"/>
      <w:bookmarkEnd w:id="724"/>
      <w:bookmarkEnd w:id="725"/>
      <w:bookmarkEnd w:id="726"/>
      <w:bookmarkEnd w:id="727"/>
    </w:p>
    <w:p w14:paraId="6A064BBC" w14:textId="77777777" w:rsidR="000959A2" w:rsidRPr="00155B02" w:rsidRDefault="000959A2">
      <w:pPr>
        <w:pStyle w:val="Standard-BlockCharCharChar"/>
        <w:rPr>
          <w:lang w:val="en-GB"/>
        </w:rPr>
      </w:pPr>
      <w:r w:rsidRPr="00155B02">
        <w:rPr>
          <w:lang w:val="en-GB"/>
        </w:rPr>
        <w:t>Removes empty events, hence events that only contain spaces, from the currently selected tier.</w:t>
      </w:r>
    </w:p>
    <w:p w14:paraId="6EE43F8F" w14:textId="77777777" w:rsidR="000959A2" w:rsidRPr="00155B02" w:rsidRDefault="000959A2" w:rsidP="003D491A">
      <w:pPr>
        <w:pStyle w:val="berschrift3"/>
        <w:ind w:left="482"/>
        <w:rPr>
          <w:rFonts w:cs="Times New Roman"/>
          <w:lang w:val="en-GB"/>
        </w:rPr>
      </w:pPr>
      <w:bookmarkStart w:id="728" w:name="_Toc403472757"/>
      <w:r w:rsidRPr="00155B02">
        <w:rPr>
          <w:rFonts w:cs="Times New Roman"/>
          <w:lang w:val="en-GB"/>
        </w:rPr>
        <w:t>Tier &gt; Edit tiers…</w:t>
      </w:r>
      <w:bookmarkEnd w:id="728"/>
    </w:p>
    <w:p w14:paraId="456736B4" w14:textId="77777777" w:rsidR="000959A2" w:rsidRPr="00155B02" w:rsidRDefault="000959A2">
      <w:pPr>
        <w:pStyle w:val="Standard-BlockCharCharChar"/>
        <w:rPr>
          <w:lang w:val="en-GB"/>
        </w:rPr>
      </w:pPr>
      <w:r w:rsidRPr="00155B02">
        <w:rPr>
          <w:lang w:val="en-GB"/>
        </w:rPr>
        <w:t>Opens a dialog that contains an overview of all properties of all tiers and allows these to be changed.</w:t>
      </w:r>
    </w:p>
    <w:p w14:paraId="23AA64A5" w14:textId="77777777" w:rsidR="000959A2" w:rsidRPr="00155B02" w:rsidRDefault="000959A2">
      <w:pPr>
        <w:pStyle w:val="Standard-BlockCharCharChar"/>
        <w:rPr>
          <w:lang w:val="en-GB"/>
        </w:rPr>
      </w:pPr>
    </w:p>
    <w:p w14:paraId="5AE3CBD5" w14:textId="77777777" w:rsidR="000959A2" w:rsidRPr="00155B02" w:rsidRDefault="002B43A4">
      <w:pPr>
        <w:pStyle w:val="Standard-BlockCharCharChar"/>
        <w:spacing w:line="100" w:lineRule="atLeast"/>
        <w:rPr>
          <w:lang w:val="en-GB"/>
        </w:rPr>
      </w:pPr>
      <w:r>
        <w:rPr>
          <w:lang w:val="en-GB"/>
        </w:rPr>
        <w:lastRenderedPageBreak/>
        <w:pict w14:anchorId="43F69CCB">
          <v:shape id="_x0000_i1130" type="#_x0000_t75" style="width:468pt;height:205.5pt" filled="t">
            <v:fill color2="black"/>
            <v:imagedata r:id="rId200" o:title=""/>
          </v:shape>
        </w:pict>
      </w:r>
    </w:p>
    <w:p w14:paraId="1E83E7B1" w14:textId="77777777" w:rsidR="000959A2" w:rsidRPr="00155B02" w:rsidRDefault="000959A2">
      <w:pPr>
        <w:pStyle w:val="Standard-BlockCharCharChar"/>
        <w:rPr>
          <w:lang w:val="en-GB"/>
        </w:rPr>
      </w:pPr>
      <w:r w:rsidRPr="00155B02">
        <w:rPr>
          <w:lang w:val="en-GB"/>
        </w:rPr>
        <w:t>Shown from left to right are:</w:t>
      </w:r>
    </w:p>
    <w:p w14:paraId="455C26E0" w14:textId="77777777" w:rsidR="000959A2" w:rsidRPr="00155B02" w:rsidRDefault="000959A2">
      <w:pPr>
        <w:pStyle w:val="Aufzhlungszeichen1"/>
        <w:numPr>
          <w:ilvl w:val="0"/>
          <w:numId w:val="30"/>
        </w:numPr>
        <w:tabs>
          <w:tab w:val="clear" w:pos="360"/>
          <w:tab w:val="left" w:pos="964"/>
        </w:tabs>
        <w:rPr>
          <w:lang w:val="en-GB"/>
        </w:rPr>
        <w:pPrChange w:id="729" w:author="Moritz Lautenbach" w:date="2014-04-16T09:29:00Z">
          <w:pPr>
            <w:pStyle w:val="Aufzhlungszeichen1"/>
            <w:tabs>
              <w:tab w:val="clear" w:pos="360"/>
              <w:tab w:val="left" w:pos="964"/>
            </w:tabs>
            <w:ind w:left="964" w:hanging="482"/>
          </w:pPr>
        </w:pPrChange>
      </w:pPr>
      <w:r w:rsidRPr="00155B02">
        <w:rPr>
          <w:lang w:val="en-GB"/>
        </w:rPr>
        <w:t>Display Name: the name that is displayed in the musical score at the beginning of every tier</w:t>
      </w:r>
    </w:p>
    <w:p w14:paraId="7B4C3457" w14:textId="77777777" w:rsidR="000959A2" w:rsidRPr="00155B02" w:rsidRDefault="000959A2">
      <w:pPr>
        <w:pStyle w:val="Aufzhlungszeichen1"/>
        <w:numPr>
          <w:ilvl w:val="0"/>
          <w:numId w:val="30"/>
        </w:numPr>
        <w:tabs>
          <w:tab w:val="clear" w:pos="360"/>
          <w:tab w:val="left" w:pos="964"/>
        </w:tabs>
        <w:rPr>
          <w:lang w:val="en-GB"/>
        </w:rPr>
        <w:pPrChange w:id="730" w:author="Moritz Lautenbach" w:date="2014-04-16T09:29:00Z">
          <w:pPr>
            <w:pStyle w:val="Aufzhlungszeichen1"/>
            <w:tabs>
              <w:tab w:val="clear" w:pos="360"/>
              <w:tab w:val="left" w:pos="964"/>
            </w:tabs>
            <w:ind w:left="964" w:hanging="482"/>
          </w:pPr>
        </w:pPrChange>
      </w:pPr>
      <w:r w:rsidRPr="00155B02">
        <w:rPr>
          <w:lang w:val="en-GB"/>
        </w:rPr>
        <w:t>Category: the tier category</w:t>
      </w:r>
    </w:p>
    <w:p w14:paraId="3580ED0F" w14:textId="77777777" w:rsidR="000959A2" w:rsidRPr="00155B02" w:rsidRDefault="000959A2">
      <w:pPr>
        <w:pStyle w:val="Aufzhlungszeichen1"/>
        <w:numPr>
          <w:ilvl w:val="0"/>
          <w:numId w:val="30"/>
        </w:numPr>
        <w:tabs>
          <w:tab w:val="clear" w:pos="360"/>
          <w:tab w:val="left" w:pos="964"/>
        </w:tabs>
        <w:rPr>
          <w:lang w:val="en-GB"/>
        </w:rPr>
        <w:pPrChange w:id="731" w:author="Moritz Lautenbach" w:date="2014-04-16T09:29:00Z">
          <w:pPr>
            <w:pStyle w:val="Aufzhlungszeichen1"/>
            <w:tabs>
              <w:tab w:val="clear" w:pos="360"/>
              <w:tab w:val="left" w:pos="964"/>
            </w:tabs>
            <w:ind w:left="964" w:hanging="482"/>
          </w:pPr>
        </w:pPrChange>
      </w:pPr>
      <w:r w:rsidRPr="00155B02">
        <w:rPr>
          <w:lang w:val="en-GB"/>
        </w:rPr>
        <w:t>Type: the tier type</w:t>
      </w:r>
    </w:p>
    <w:p w14:paraId="2E13313E" w14:textId="77777777" w:rsidR="000959A2" w:rsidRPr="00155B02" w:rsidRDefault="000959A2">
      <w:pPr>
        <w:pStyle w:val="Aufzhlungszeichen1"/>
        <w:numPr>
          <w:ilvl w:val="0"/>
          <w:numId w:val="30"/>
        </w:numPr>
        <w:tabs>
          <w:tab w:val="clear" w:pos="360"/>
          <w:tab w:val="left" w:pos="964"/>
        </w:tabs>
        <w:rPr>
          <w:lang w:val="en-GB"/>
        </w:rPr>
        <w:pPrChange w:id="732" w:author="Moritz Lautenbach" w:date="2014-04-16T09:29:00Z">
          <w:pPr>
            <w:pStyle w:val="Aufzhlungszeichen1"/>
            <w:tabs>
              <w:tab w:val="clear" w:pos="360"/>
              <w:tab w:val="left" w:pos="964"/>
            </w:tabs>
            <w:ind w:left="964" w:hanging="482"/>
          </w:pPr>
        </w:pPrChange>
      </w:pPr>
      <w:r w:rsidRPr="00155B02">
        <w:rPr>
          <w:lang w:val="en-GB"/>
        </w:rPr>
        <w:t>ID: the ID tier assigned by the program</w:t>
      </w:r>
    </w:p>
    <w:p w14:paraId="3154D45E" w14:textId="77777777" w:rsidR="000959A2" w:rsidRPr="00155B02" w:rsidRDefault="000959A2">
      <w:pPr>
        <w:pStyle w:val="Aufzhlungszeichen1"/>
        <w:numPr>
          <w:ilvl w:val="0"/>
          <w:numId w:val="30"/>
        </w:numPr>
        <w:tabs>
          <w:tab w:val="clear" w:pos="360"/>
          <w:tab w:val="left" w:pos="964"/>
        </w:tabs>
        <w:rPr>
          <w:lang w:val="en-GB"/>
        </w:rPr>
        <w:pPrChange w:id="733" w:author="Moritz Lautenbach" w:date="2014-04-16T09:29:00Z">
          <w:pPr>
            <w:pStyle w:val="Aufzhlungszeichen1"/>
            <w:tabs>
              <w:tab w:val="clear" w:pos="360"/>
              <w:tab w:val="left" w:pos="964"/>
            </w:tabs>
            <w:ind w:left="964" w:hanging="482"/>
          </w:pPr>
        </w:pPrChange>
      </w:pPr>
      <w:r w:rsidRPr="00155B02">
        <w:rPr>
          <w:lang w:val="en-GB"/>
        </w:rPr>
        <w:t>Speaker: the speaker abbreviation assigned to the speaker</w:t>
      </w:r>
    </w:p>
    <w:p w14:paraId="1E63E082" w14:textId="77777777" w:rsidR="000959A2" w:rsidRPr="00155B02" w:rsidRDefault="000959A2">
      <w:pPr>
        <w:pStyle w:val="Aufzhlungszeichen1"/>
        <w:numPr>
          <w:ilvl w:val="0"/>
          <w:numId w:val="30"/>
        </w:numPr>
        <w:tabs>
          <w:tab w:val="clear" w:pos="360"/>
          <w:tab w:val="left" w:pos="964"/>
        </w:tabs>
        <w:rPr>
          <w:lang w:val="en-GB"/>
        </w:rPr>
        <w:pPrChange w:id="734" w:author="Moritz Lautenbach" w:date="2014-04-16T09:29:00Z">
          <w:pPr>
            <w:pStyle w:val="Aufzhlungszeichen1"/>
            <w:tabs>
              <w:tab w:val="clear" w:pos="360"/>
              <w:tab w:val="left" w:pos="964"/>
            </w:tabs>
            <w:ind w:left="964" w:hanging="482"/>
          </w:pPr>
        </w:pPrChange>
      </w:pPr>
      <w:r w:rsidRPr="00155B02">
        <w:rPr>
          <w:lang w:val="en-GB"/>
        </w:rPr>
        <w:t>Speaker ID: the speaker ID assigned by the program</w:t>
      </w:r>
    </w:p>
    <w:p w14:paraId="78A8A434" w14:textId="77777777" w:rsidR="000959A2" w:rsidRPr="00155B02" w:rsidRDefault="000959A2">
      <w:pPr>
        <w:pStyle w:val="Aufzhlungszeichen1"/>
        <w:numPr>
          <w:ilvl w:val="0"/>
          <w:numId w:val="30"/>
        </w:numPr>
        <w:tabs>
          <w:tab w:val="clear" w:pos="360"/>
          <w:tab w:val="left" w:pos="964"/>
        </w:tabs>
        <w:rPr>
          <w:lang w:val="en-GB"/>
        </w:rPr>
        <w:pPrChange w:id="735" w:author="Moritz Lautenbach" w:date="2014-04-16T09:29:00Z">
          <w:pPr>
            <w:pStyle w:val="Aufzhlungszeichen1"/>
            <w:tabs>
              <w:tab w:val="clear" w:pos="360"/>
              <w:tab w:val="left" w:pos="964"/>
            </w:tabs>
            <w:ind w:left="964" w:hanging="482"/>
          </w:pPr>
        </w:pPrChange>
      </w:pPr>
      <w:r w:rsidRPr="00155B02">
        <w:rPr>
          <w:lang w:val="en-GB"/>
        </w:rPr>
        <w:t xml:space="preserve">Number of Events: the number of events within this tier </w:t>
      </w:r>
    </w:p>
    <w:p w14:paraId="78B05BF1" w14:textId="0E8B679B" w:rsidR="000959A2" w:rsidRPr="00155B02" w:rsidRDefault="000959A2">
      <w:pPr>
        <w:pStyle w:val="Aufzhlungszeichen1"/>
        <w:numPr>
          <w:ilvl w:val="0"/>
          <w:numId w:val="30"/>
        </w:numPr>
        <w:tabs>
          <w:tab w:val="clear" w:pos="360"/>
          <w:tab w:val="left" w:pos="964"/>
        </w:tabs>
        <w:rPr>
          <w:lang w:val="en-GB"/>
        </w:rPr>
        <w:pPrChange w:id="736" w:author="Moritz Lautenbach" w:date="2014-04-16T09:29:00Z">
          <w:pPr>
            <w:pStyle w:val="Aufzhlungszeichen1"/>
            <w:tabs>
              <w:tab w:val="clear" w:pos="360"/>
              <w:tab w:val="left" w:pos="964"/>
            </w:tabs>
            <w:ind w:left="964" w:hanging="482"/>
          </w:pPr>
        </w:pPrChange>
      </w:pPr>
      <w:r w:rsidRPr="00155B02">
        <w:rPr>
          <w:lang w:val="en-GB"/>
        </w:rPr>
        <w:t xml:space="preserve">Parent Tier: for tiers of the type 'A(nnotation)' the software checks, whether a tier of the type 'T(ranscription)' that is linked to the same speaker exists. If this is the case, an </w:t>
      </w:r>
      <w:r w:rsidR="00007CB6" w:rsidRPr="00155B02">
        <w:rPr>
          <w:lang w:val="en-GB"/>
        </w:rPr>
        <w:t>„</w:t>
      </w:r>
      <w:r w:rsidRPr="00155B02">
        <w:rPr>
          <w:lang w:val="en-GB"/>
        </w:rPr>
        <w:t>OK</w:t>
      </w:r>
      <w:r w:rsidR="00E6350C" w:rsidRPr="00155B02">
        <w:rPr>
          <w:lang w:val="en-GB"/>
        </w:rPr>
        <w:t>“</w:t>
      </w:r>
      <w:r w:rsidRPr="00155B02">
        <w:rPr>
          <w:lang w:val="en-GB"/>
        </w:rPr>
        <w:t xml:space="preserve"> will appear, otherwise </w:t>
      </w:r>
      <w:r w:rsidR="00007CB6" w:rsidRPr="00155B02">
        <w:rPr>
          <w:lang w:val="en-GB"/>
        </w:rPr>
        <w:t>„</w:t>
      </w:r>
      <w:r w:rsidRPr="00155B02">
        <w:rPr>
          <w:lang w:val="en-GB"/>
        </w:rPr>
        <w:t>#Error</w:t>
      </w:r>
      <w:r w:rsidR="00E6350C" w:rsidRPr="00155B02">
        <w:rPr>
          <w:lang w:val="en-GB"/>
        </w:rPr>
        <w:t>“</w:t>
      </w:r>
      <w:r w:rsidRPr="00155B02">
        <w:rPr>
          <w:lang w:val="en-GB"/>
        </w:rPr>
        <w:t xml:space="preserve">. For tiers of type 'T(ranscription)' or 'D(escription)', </w:t>
      </w:r>
      <w:r w:rsidR="00007CB6" w:rsidRPr="00155B02">
        <w:rPr>
          <w:lang w:val="en-GB"/>
        </w:rPr>
        <w:t>„</w:t>
      </w:r>
      <w:r w:rsidRPr="00155B02">
        <w:rPr>
          <w:lang w:val="en-GB"/>
        </w:rPr>
        <w:t>n.a.</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0C432E6" w14:textId="2FA143AC" w:rsidR="000959A2" w:rsidRPr="00155B02" w:rsidRDefault="000959A2">
      <w:pPr>
        <w:pStyle w:val="Aufzhlungszeichen1"/>
        <w:numPr>
          <w:ilvl w:val="0"/>
          <w:numId w:val="30"/>
        </w:numPr>
        <w:tabs>
          <w:tab w:val="clear" w:pos="360"/>
          <w:tab w:val="left" w:pos="964"/>
        </w:tabs>
        <w:rPr>
          <w:lang w:val="en-GB"/>
        </w:rPr>
        <w:pPrChange w:id="737" w:author="Moritz Lautenbach" w:date="2014-04-16T09:29:00Z">
          <w:pPr>
            <w:pStyle w:val="Aufzhlungszeichen1"/>
            <w:tabs>
              <w:tab w:val="clear" w:pos="360"/>
              <w:tab w:val="left" w:pos="964"/>
            </w:tabs>
            <w:ind w:left="964" w:hanging="482"/>
          </w:pPr>
        </w:pPrChange>
      </w:pPr>
      <w:r w:rsidRPr="00155B02">
        <w:rPr>
          <w:lang w:val="en-GB"/>
        </w:rPr>
        <w:t xml:space="preserve">Annotation mismatches: for tiers of the type 'A(nnotation)', the software checks whether all events have a corresponding event in the respective tier of type 'T(ranscription)' (see also </w:t>
      </w:r>
      <w:r w:rsidR="00007CB6" w:rsidRPr="00155B02">
        <w:rPr>
          <w:lang w:val="en-GB"/>
        </w:rPr>
        <w:t>„</w:t>
      </w:r>
      <w:r w:rsidRPr="00155B02">
        <w:rPr>
          <w:lang w:val="en-GB"/>
        </w:rPr>
        <w:t>Transcription &gt; Structure errors</w:t>
      </w:r>
      <w:r w:rsidR="00E6350C" w:rsidRPr="00155B02">
        <w:rPr>
          <w:lang w:val="en-GB"/>
        </w:rPr>
        <w:t>“</w:t>
      </w:r>
      <w:r w:rsidRPr="00155B02">
        <w:rPr>
          <w:lang w:val="en-GB"/>
        </w:rPr>
        <w:t xml:space="preserve">). If this is the case, </w:t>
      </w:r>
      <w:r w:rsidR="00007CB6" w:rsidRPr="00155B02">
        <w:rPr>
          <w:lang w:val="en-GB"/>
        </w:rPr>
        <w:t>„</w:t>
      </w:r>
      <w:r w:rsidRPr="00155B02">
        <w:rPr>
          <w:lang w:val="en-GB"/>
        </w:rPr>
        <w:t>OK</w:t>
      </w:r>
      <w:r w:rsidR="00E6350C" w:rsidRPr="00155B02">
        <w:rPr>
          <w:lang w:val="en-GB"/>
        </w:rPr>
        <w:t>“</w:t>
      </w:r>
      <w:r w:rsidRPr="00155B02">
        <w:rPr>
          <w:lang w:val="en-GB"/>
        </w:rPr>
        <w:t xml:space="preserve"> will appear, otherwise the number of faulty annotations will be shown. For tiers of type 'T(ranscription)' or 'D(escription)', </w:t>
      </w:r>
      <w:r w:rsidR="00007CB6" w:rsidRPr="00155B02">
        <w:rPr>
          <w:lang w:val="en-GB"/>
        </w:rPr>
        <w:t>„</w:t>
      </w:r>
      <w:r w:rsidRPr="00155B02">
        <w:rPr>
          <w:lang w:val="en-GB"/>
        </w:rPr>
        <w:t>n.a.</w:t>
      </w:r>
      <w:r w:rsidR="00E6350C" w:rsidRPr="00155B02">
        <w:rPr>
          <w:lang w:val="en-GB"/>
        </w:rPr>
        <w:t>“</w:t>
      </w:r>
      <w:r w:rsidRPr="00155B02">
        <w:rPr>
          <w:lang w:val="en-GB"/>
        </w:rPr>
        <w:t xml:space="preserve"> for </w:t>
      </w:r>
      <w:r w:rsidR="00007CB6" w:rsidRPr="00155B02">
        <w:rPr>
          <w:lang w:val="en-GB"/>
        </w:rPr>
        <w:t>„</w:t>
      </w:r>
      <w:r w:rsidRPr="00155B02">
        <w:rPr>
          <w:lang w:val="en-GB"/>
        </w:rPr>
        <w:t>not applicable</w:t>
      </w:r>
      <w:r w:rsidR="00E6350C" w:rsidRPr="00155B02">
        <w:rPr>
          <w:lang w:val="en-GB"/>
        </w:rPr>
        <w:t>“</w:t>
      </w:r>
      <w:r w:rsidRPr="00155B02">
        <w:rPr>
          <w:lang w:val="en-GB"/>
        </w:rPr>
        <w:t xml:space="preserve"> is displayed.</w:t>
      </w:r>
    </w:p>
    <w:p w14:paraId="21E16F42" w14:textId="77777777" w:rsidR="000959A2" w:rsidRPr="00155B02" w:rsidRDefault="000959A2">
      <w:pPr>
        <w:pStyle w:val="Aufzhlungszeichen1"/>
        <w:ind w:left="482"/>
        <w:rPr>
          <w:lang w:val="en-GB"/>
        </w:rPr>
      </w:pPr>
    </w:p>
    <w:p w14:paraId="6075F850" w14:textId="77777777" w:rsidR="000959A2" w:rsidRPr="00155B02" w:rsidRDefault="000959A2">
      <w:pPr>
        <w:pStyle w:val="Standard-BlockCharCharChar"/>
        <w:rPr>
          <w:lang w:val="en-GB"/>
        </w:rPr>
      </w:pPr>
    </w:p>
    <w:p w14:paraId="28C3FDE4" w14:textId="77777777" w:rsidR="000959A2" w:rsidRPr="00155B02" w:rsidRDefault="000959A2">
      <w:pPr>
        <w:rPr>
          <w:rFonts w:ascii="Times New Roman" w:hAnsi="Times New Roman" w:cs="Times New Roman"/>
          <w:lang w:val="en-GB"/>
          <w:rPrChange w:id="738" w:author="Moritz Lautenbach" w:date="2014-04-16T09:16:00Z">
            <w:rPr/>
          </w:rPrChange>
        </w:rPr>
        <w:sectPr w:rsidR="000959A2" w:rsidRPr="00155B02" w:rsidSect="00BC7D6E">
          <w:headerReference w:type="default" r:id="rId201"/>
          <w:footerReference w:type="even" r:id="rId202"/>
          <w:footerReference w:type="default" r:id="rId203"/>
          <w:headerReference w:type="first" r:id="rId204"/>
          <w:footerReference w:type="first" r:id="rId205"/>
          <w:pgSz w:w="11906" w:h="16838"/>
          <w:pgMar w:top="1417" w:right="1417" w:bottom="1134" w:left="1417" w:header="708" w:footer="708" w:gutter="0"/>
          <w:cols w:space="708"/>
          <w:docGrid w:linePitch="360"/>
        </w:sectPr>
      </w:pPr>
    </w:p>
    <w:p w14:paraId="01EFCBBB" w14:textId="77777777" w:rsidR="000959A2" w:rsidRPr="00155B02" w:rsidRDefault="000959A2" w:rsidP="00F73227">
      <w:pPr>
        <w:pStyle w:val="berschrift2"/>
        <w:numPr>
          <w:ilvl w:val="1"/>
          <w:numId w:val="90"/>
        </w:numPr>
        <w:rPr>
          <w:lang w:val="en-GB"/>
        </w:rPr>
      </w:pPr>
      <w:bookmarkStart w:id="739" w:name="_Event-Men%C3%BC"/>
      <w:bookmarkStart w:id="740" w:name="_Toc69130003"/>
      <w:bookmarkStart w:id="741" w:name="_Toc69129862"/>
      <w:bookmarkStart w:id="742" w:name="_Toc55213872"/>
      <w:bookmarkStart w:id="743" w:name="_Toc403472758"/>
      <w:bookmarkEnd w:id="739"/>
      <w:r w:rsidRPr="00155B02">
        <w:rPr>
          <w:lang w:val="en-GB"/>
        </w:rPr>
        <w:lastRenderedPageBreak/>
        <w:t>Event Menu</w:t>
      </w:r>
      <w:bookmarkEnd w:id="740"/>
      <w:bookmarkEnd w:id="741"/>
      <w:bookmarkEnd w:id="742"/>
      <w:bookmarkEnd w:id="743"/>
    </w:p>
    <w:p w14:paraId="67676560"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759"/>
        <w:gridCol w:w="4452"/>
      </w:tblGrid>
      <w:tr w:rsidR="000959A2" w:rsidRPr="00155B02" w14:paraId="198A8273" w14:textId="77777777">
        <w:trPr>
          <w:cantSplit/>
        </w:trPr>
        <w:tc>
          <w:tcPr>
            <w:tcW w:w="4759" w:type="dxa"/>
            <w:shd w:val="clear" w:color="auto" w:fill="auto"/>
          </w:tcPr>
          <w:p w14:paraId="04A906AC"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66E9EB24">
                <v:shape id="_x0000_i1131" type="#_x0000_t75" style="width:231pt;height:351pt" filled="t">
                  <v:fill color2="black"/>
                  <v:imagedata r:id="rId206" o:title=""/>
                </v:shape>
              </w:pict>
            </w:r>
          </w:p>
        </w:tc>
        <w:tc>
          <w:tcPr>
            <w:tcW w:w="4452" w:type="dxa"/>
            <w:shd w:val="clear" w:color="auto" w:fill="auto"/>
          </w:tcPr>
          <w:p w14:paraId="6371A317" w14:textId="77777777" w:rsidR="000959A2" w:rsidRPr="00155B02" w:rsidRDefault="000959A2">
            <w:pPr>
              <w:ind w:left="497"/>
              <w:rPr>
                <w:rFonts w:ascii="Times New Roman" w:hAnsi="Times New Roman" w:cs="Times New Roman"/>
                <w:lang w:val="en-GB"/>
              </w:rPr>
            </w:pPr>
          </w:p>
        </w:tc>
      </w:tr>
    </w:tbl>
    <w:p w14:paraId="71BB2820" w14:textId="77777777" w:rsidR="000959A2" w:rsidRPr="00155B02" w:rsidRDefault="000959A2">
      <w:pPr>
        <w:pStyle w:val="Standard-BlockCharCharChar"/>
        <w:rPr>
          <w:lang w:val="en-GB"/>
        </w:rPr>
      </w:pPr>
    </w:p>
    <w:p w14:paraId="33FF563A" w14:textId="77777777" w:rsidR="000959A2" w:rsidRPr="00155B02" w:rsidRDefault="000959A2" w:rsidP="003D491A">
      <w:pPr>
        <w:pStyle w:val="berschrift3"/>
        <w:ind w:left="482"/>
        <w:rPr>
          <w:rFonts w:cs="Times New Roman"/>
          <w:lang w:val="en-GB"/>
        </w:rPr>
      </w:pPr>
      <w:bookmarkStart w:id="744" w:name="_Event_%3E_Event_properties%E2%80%A6"/>
      <w:bookmarkStart w:id="745" w:name="_Toc55213885"/>
      <w:bookmarkStart w:id="746" w:name="_Ref108438199"/>
      <w:bookmarkStart w:id="747" w:name="_Toc69130004"/>
      <w:bookmarkStart w:id="748" w:name="_Toc69129863"/>
      <w:bookmarkStart w:id="749" w:name="_Toc403472759"/>
      <w:bookmarkStart w:id="750" w:name="_Toc55213873"/>
      <w:bookmarkEnd w:id="744"/>
      <w:r w:rsidRPr="00155B02">
        <w:rPr>
          <w:rFonts w:cs="Times New Roman"/>
          <w:lang w:val="en-GB"/>
        </w:rPr>
        <w:t>Event &gt; Event properties</w:t>
      </w:r>
      <w:bookmarkEnd w:id="745"/>
      <w:r w:rsidRPr="00155B02">
        <w:rPr>
          <w:rFonts w:cs="Times New Roman"/>
          <w:lang w:val="en-GB"/>
        </w:rPr>
        <w:t>…</w:t>
      </w:r>
      <w:bookmarkEnd w:id="746"/>
      <w:bookmarkEnd w:id="747"/>
      <w:bookmarkEnd w:id="748"/>
      <w:bookmarkEnd w:id="749"/>
      <w:r w:rsidRPr="00155B02">
        <w:rPr>
          <w:rFonts w:cs="Times New Roman"/>
          <w:lang w:val="en-GB"/>
        </w:rPr>
        <w:t xml:space="preserve"> </w:t>
      </w:r>
    </w:p>
    <w:p w14:paraId="659BB99F" w14:textId="77777777" w:rsidR="000959A2" w:rsidRPr="00155B02" w:rsidRDefault="000959A2">
      <w:pPr>
        <w:pStyle w:val="Standard-BlockCharCharChar"/>
        <w:rPr>
          <w:iCs/>
          <w:lang w:val="en-GB"/>
        </w:rPr>
      </w:pPr>
      <w:r w:rsidRPr="00155B02">
        <w:rPr>
          <w:iCs/>
          <w:lang w:val="en-GB"/>
        </w:rPr>
        <w:t>(Shortcut: CTRL + Enter on Windows,</w:t>
      </w:r>
      <w:ins w:id="751" w:author="Moritz Lautenbach" w:date="2014-04-16T09:30:00Z">
        <w:r w:rsidRPr="00155B02">
          <w:rPr>
            <w:iCs/>
            <w:lang w:val="en-GB"/>
          </w:rPr>
          <w:t xml:space="preserve"> </w:t>
        </w:r>
      </w:ins>
      <w:r w:rsidRPr="00155B02">
        <w:rPr>
          <w:rFonts w:ascii="Cambria Math" w:eastAsia="Arial Unicode MS" w:hAnsi="Cambria Math" w:cs="Cambria Math"/>
          <w:lang w:val="en-GB"/>
        </w:rPr>
        <w:t>⌘</w:t>
      </w:r>
      <w:r w:rsidRPr="00155B02">
        <w:rPr>
          <w:iCs/>
          <w:lang w:val="en-GB"/>
        </w:rPr>
        <w:t> + Enter on Mac, as well as by right clicking into the corresponding event)</w:t>
      </w:r>
    </w:p>
    <w:p w14:paraId="3333EF1F" w14:textId="77777777" w:rsidR="000959A2" w:rsidRPr="00155B02" w:rsidRDefault="000959A2">
      <w:pPr>
        <w:pStyle w:val="Standard-BlockCharCharChar"/>
        <w:rPr>
          <w:lang w:val="en-GB"/>
        </w:rPr>
      </w:pPr>
      <w:r w:rsidRPr="00155B02">
        <w:rPr>
          <w:lang w:val="en-GB"/>
        </w:rPr>
        <w:t>Opens a dialog to edit the currently selected event:</w:t>
      </w:r>
    </w:p>
    <w:p w14:paraId="6A6946C9" w14:textId="77777777" w:rsidR="000959A2" w:rsidRPr="00155B02" w:rsidRDefault="000959A2">
      <w:pPr>
        <w:pStyle w:val="Standard-BlockCharCharChar"/>
        <w:rPr>
          <w:lang w:val="en-GB"/>
        </w:rPr>
      </w:pPr>
    </w:p>
    <w:p w14:paraId="63CD74A5"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36EEA449">
          <v:shape id="_x0000_i1256" type="#_x0000_t75" style="width:385.5pt;height:256.5pt" filled="t">
            <v:fill color2="black"/>
            <v:imagedata r:id="rId207" o:title=""/>
          </v:shape>
        </w:pict>
      </w:r>
    </w:p>
    <w:p w14:paraId="23CAD77E" w14:textId="31DF4C8F" w:rsidR="000959A2" w:rsidRPr="00155B02" w:rsidRDefault="000959A2">
      <w:pPr>
        <w:pStyle w:val="Standard-BlockCharCharChar"/>
        <w:spacing w:line="100" w:lineRule="atLeast"/>
        <w:rPr>
          <w:lang w:val="en-GB"/>
        </w:rPr>
      </w:pPr>
      <w:r w:rsidRPr="00155B02">
        <w:rPr>
          <w:lang w:val="en-GB"/>
        </w:rPr>
        <w:t xml:space="preserve">The event text can be edited via </w:t>
      </w:r>
      <w:r w:rsidR="00007CB6" w:rsidRPr="00155B02">
        <w:rPr>
          <w:lang w:val="en-GB"/>
        </w:rPr>
        <w:t>„</w:t>
      </w:r>
      <w:r w:rsidRPr="00155B02">
        <w:rPr>
          <w:lang w:val="en-GB"/>
        </w:rPr>
        <w:t>Event description</w:t>
      </w:r>
      <w:r w:rsidR="00E6350C" w:rsidRPr="00155B02">
        <w:rPr>
          <w:lang w:val="en-GB"/>
        </w:rPr>
        <w:t>“</w:t>
      </w:r>
      <w:r w:rsidRPr="00155B02">
        <w:rPr>
          <w:lang w:val="en-GB"/>
        </w:rPr>
        <w:t xml:space="preserve"> – this may be of convenience especially when writing extensive descriptions. </w:t>
      </w:r>
      <w:r w:rsidR="00007CB6" w:rsidRPr="00155B02">
        <w:rPr>
          <w:lang w:val="en-GB"/>
        </w:rPr>
        <w:t>„</w:t>
      </w:r>
      <w:r w:rsidRPr="00155B02">
        <w:rPr>
          <w:lang w:val="en-GB"/>
        </w:rPr>
        <w:t>User defined attributes</w:t>
      </w:r>
      <w:r w:rsidR="00E6350C" w:rsidRPr="00155B02">
        <w:rPr>
          <w:lang w:val="en-GB"/>
        </w:rPr>
        <w:t>“</w:t>
      </w:r>
      <w:r w:rsidRPr="00155B02">
        <w:rPr>
          <w:lang w:val="en-GB"/>
        </w:rPr>
        <w:t xml:space="preserve"> allows the entry of user defined attribute-value pairs for the event</w:t>
      </w:r>
      <w:del w:id="752" w:author="Moritz Lautenbach" w:date="2014-04-16T09:31:00Z">
        <w:r w:rsidRPr="00155B02" w:rsidDel="0019726D">
          <w:rPr>
            <w:lang w:val="en-GB"/>
          </w:rPr>
          <w:delText>.</w:delText>
        </w:r>
      </w:del>
      <w:r w:rsidRPr="00155B02">
        <w:rPr>
          <w:lang w:val="en-GB"/>
        </w:rPr>
        <w:t xml:space="preserve"> (how to operate this field can be found under </w:t>
      </w:r>
      <w:r w:rsidR="00007CB6" w:rsidRPr="00155B02">
        <w:rPr>
          <w:lang w:val="en-GB"/>
        </w:rPr>
        <w:t>„</w:t>
      </w:r>
      <w:r w:rsidRPr="00155B02">
        <w:rPr>
          <w:lang w:val="en-GB"/>
        </w:rPr>
        <w:t>File &gt; Meta information</w:t>
      </w:r>
      <w:r w:rsidR="00E6350C" w:rsidRPr="00155B02">
        <w:rPr>
          <w:lang w:val="en-GB"/>
        </w:rPr>
        <w:t>“</w:t>
      </w:r>
      <w:r w:rsidRPr="00155B02">
        <w:rPr>
          <w:lang w:val="en-GB"/>
        </w:rPr>
        <w:t>).</w:t>
      </w:r>
    </w:p>
    <w:p w14:paraId="6C829833" w14:textId="77777777" w:rsidR="000959A2" w:rsidRPr="00155B02" w:rsidRDefault="000959A2" w:rsidP="003D491A">
      <w:pPr>
        <w:pStyle w:val="berschrift3"/>
        <w:ind w:left="482"/>
        <w:rPr>
          <w:rFonts w:cs="Times New Roman"/>
          <w:lang w:val="en-GB"/>
        </w:rPr>
      </w:pPr>
      <w:bookmarkStart w:id="753" w:name="_Toc403472760"/>
      <w:bookmarkStart w:id="754" w:name="_Ref108438327"/>
      <w:bookmarkStart w:id="755" w:name="_Toc69130010"/>
      <w:bookmarkStart w:id="756" w:name="_Toc69129869"/>
      <w:bookmarkStart w:id="757" w:name="_Toc55213878"/>
      <w:bookmarkStart w:id="758" w:name="_Ref108438210"/>
      <w:bookmarkStart w:id="759" w:name="_Toc69130005"/>
      <w:bookmarkStart w:id="760" w:name="_Toc69129864"/>
      <w:bookmarkStart w:id="761" w:name="_Event_%3E_Shift_characters%20to%20the%2"/>
      <w:bookmarkStart w:id="762" w:name="_Toc403472761"/>
      <w:bookmarkEnd w:id="753"/>
      <w:r w:rsidRPr="00155B02">
        <w:rPr>
          <w:rFonts w:cs="Times New Roman"/>
          <w:lang w:val="en-GB"/>
        </w:rPr>
        <w:t>Event &gt; Remove</w:t>
      </w:r>
      <w:bookmarkEnd w:id="754"/>
      <w:bookmarkEnd w:id="762"/>
      <w:r w:rsidRPr="00155B02">
        <w:rPr>
          <w:rFonts w:cs="Times New Roman"/>
          <w:lang w:val="en-GB"/>
        </w:rPr>
        <w:t> </w:t>
      </w:r>
      <w:bookmarkEnd w:id="755"/>
      <w:bookmarkEnd w:id="756"/>
      <w:bookmarkEnd w:id="757"/>
    </w:p>
    <w:p w14:paraId="6915D576" w14:textId="77777777" w:rsidR="000959A2" w:rsidRPr="00155B02" w:rsidRDefault="000959A2">
      <w:pPr>
        <w:pStyle w:val="Standard-BlockCharCharChar"/>
        <w:rPr>
          <w:lang w:val="en-GB"/>
        </w:rPr>
      </w:pPr>
      <w:r w:rsidRPr="00155B02">
        <w:rPr>
          <w:lang w:val="en-GB"/>
        </w:rPr>
        <w:t xml:space="preserve">(Shortcut: CTRL+D on Windows, </w:t>
      </w:r>
      <w:r w:rsidRPr="00155B02">
        <w:rPr>
          <w:rFonts w:ascii="Cambria Math" w:eastAsia="Arial Unicode MS" w:hAnsi="Cambria Math" w:cs="Cambria Math"/>
          <w:lang w:val="en-GB"/>
        </w:rPr>
        <w:t>⌘</w:t>
      </w:r>
      <w:r w:rsidRPr="00155B02">
        <w:rPr>
          <w:lang w:val="en-GB"/>
        </w:rPr>
        <w:t>+D on Mac)</w:t>
      </w:r>
    </w:p>
    <w:p w14:paraId="09D18B0C" w14:textId="77777777" w:rsidR="000959A2" w:rsidRPr="00155B02" w:rsidRDefault="000959A2">
      <w:pPr>
        <w:pStyle w:val="Standard-BlockCharCharChar"/>
        <w:rPr>
          <w:lang w:val="en-GB"/>
        </w:rPr>
      </w:pPr>
      <w:r w:rsidRPr="00155B02">
        <w:rPr>
          <w:lang w:val="en-GB"/>
        </w:rPr>
        <w:t>Removes the currently selected event.</w:t>
      </w:r>
    </w:p>
    <w:p w14:paraId="3783C5FB" w14:textId="77777777" w:rsidR="000959A2" w:rsidRPr="00155B02" w:rsidRDefault="000959A2">
      <w:pPr>
        <w:pStyle w:val="Standard-BlockCharCharChar"/>
        <w:rPr>
          <w:lang w:val="en-GB"/>
        </w:rPr>
      </w:pPr>
      <w:r w:rsidRPr="00155B02">
        <w:rPr>
          <w:lang w:val="en-GB"/>
        </w:rPr>
        <w:t>Before:</w:t>
      </w:r>
    </w:p>
    <w:p w14:paraId="554EF6F0" w14:textId="77777777" w:rsidR="000959A2" w:rsidRPr="00155B02" w:rsidRDefault="002B43A4">
      <w:pPr>
        <w:pStyle w:val="BildChar"/>
        <w:rPr>
          <w:rFonts w:ascii="Times New Roman" w:hAnsi="Times New Roman"/>
          <w:lang w:val="en-GB"/>
        </w:rPr>
      </w:pPr>
      <w:r>
        <w:rPr>
          <w:rFonts w:ascii="Times New Roman" w:hAnsi="Times New Roman"/>
          <w:lang w:val="en-GB"/>
        </w:rPr>
        <w:pict w14:anchorId="7C21670C">
          <v:shape id="_x0000_i1257" type="#_x0000_t75" style="width:255pt;height:51pt" filled="t">
            <v:fill color2="black"/>
            <v:imagedata r:id="rId208" o:title=""/>
          </v:shape>
        </w:pict>
      </w:r>
    </w:p>
    <w:p w14:paraId="0D91F884" w14:textId="77777777" w:rsidR="000959A2" w:rsidRPr="00155B02" w:rsidRDefault="000959A2">
      <w:pPr>
        <w:pStyle w:val="Standard-BlockCharCharChar"/>
        <w:rPr>
          <w:lang w:val="en-GB"/>
        </w:rPr>
      </w:pPr>
      <w:r w:rsidRPr="00155B02">
        <w:rPr>
          <w:lang w:val="en-GB"/>
        </w:rPr>
        <w:t>After:</w:t>
      </w:r>
    </w:p>
    <w:p w14:paraId="33F7A57D" w14:textId="77777777" w:rsidR="000959A2" w:rsidRPr="00155B02" w:rsidRDefault="002B43A4">
      <w:pPr>
        <w:pStyle w:val="BildChar"/>
        <w:rPr>
          <w:rFonts w:ascii="Times New Roman" w:hAnsi="Times New Roman"/>
          <w:lang w:val="en-GB"/>
        </w:rPr>
      </w:pPr>
      <w:r>
        <w:rPr>
          <w:rFonts w:ascii="Times New Roman" w:hAnsi="Times New Roman"/>
          <w:lang w:val="en-GB"/>
        </w:rPr>
        <w:pict w14:anchorId="287B3218">
          <v:shape id="_x0000_i1258" type="#_x0000_t75" style="width:255pt;height:48pt" filled="t">
            <v:fill color2="black"/>
            <v:imagedata r:id="rId209" o:title=""/>
          </v:shape>
        </w:pict>
      </w:r>
    </w:p>
    <w:p w14:paraId="606B33E4" w14:textId="15D6895B" w:rsidR="000959A2" w:rsidRPr="003D491A" w:rsidRDefault="003D491A" w:rsidP="003D491A">
      <w:pPr>
        <w:pStyle w:val="berschrift3"/>
        <w:ind w:left="482"/>
        <w:rPr>
          <w:rFonts w:cs="Times New Roman"/>
          <w:lang w:val="en-GB"/>
        </w:rPr>
      </w:pPr>
      <w:bookmarkStart w:id="763" w:name="_Toc403472762"/>
      <w:bookmarkStart w:id="764" w:name="_Toc403472763"/>
      <w:bookmarkEnd w:id="763"/>
      <w:r>
        <w:rPr>
          <w:rFonts w:cs="Times New Roman"/>
          <w:lang w:val="en-GB"/>
        </w:rPr>
        <w:t>E</w:t>
      </w:r>
      <w:r w:rsidR="000959A2" w:rsidRPr="003D491A">
        <w:rPr>
          <w:rFonts w:cs="Times New Roman"/>
          <w:lang w:val="en-GB"/>
        </w:rPr>
        <w:t>vent &gt; Shift characters to the right</w:t>
      </w:r>
      <w:bookmarkEnd w:id="750"/>
      <w:bookmarkEnd w:id="758"/>
      <w:bookmarkEnd w:id="759"/>
      <w:bookmarkEnd w:id="760"/>
      <w:bookmarkEnd w:id="764"/>
    </w:p>
    <w:p w14:paraId="0BB28D9E"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R on Windows, </w:t>
      </w:r>
      <w:r w:rsidRPr="00155B02">
        <w:rPr>
          <w:rFonts w:ascii="Cambria Math" w:eastAsia="Arial Unicode MS" w:hAnsi="Cambria Math" w:cs="Cambria Math"/>
          <w:lang w:val="en-GB"/>
        </w:rPr>
        <w:t>⌘</w:t>
      </w:r>
      <w:r w:rsidRPr="00155B02">
        <w:rPr>
          <w:lang w:val="en-GB"/>
        </w:rPr>
        <w:t> + </w:t>
      </w:r>
      <w:r w:rsidRPr="00155B02">
        <w:rPr>
          <w:lang w:val="en-GB"/>
        </w:rPr>
        <w:t> + R on Mac)</w:t>
      </w:r>
    </w:p>
    <w:p w14:paraId="14DD364C" w14:textId="77777777" w:rsidR="000959A2" w:rsidRPr="00155B02" w:rsidRDefault="000959A2">
      <w:pPr>
        <w:pStyle w:val="Standard-BlockCharCharChar"/>
        <w:rPr>
          <w:lang w:val="en-GB"/>
        </w:rPr>
      </w:pPr>
      <w:r w:rsidRPr="00155B02">
        <w:rPr>
          <w:lang w:val="en-GB"/>
        </w:rPr>
        <w:t>Shifts the characters to the right of the current cursor position into the next event.</w:t>
      </w:r>
    </w:p>
    <w:p w14:paraId="028001E7" w14:textId="77777777" w:rsidR="000959A2" w:rsidRPr="00155B02" w:rsidRDefault="000959A2">
      <w:pPr>
        <w:pStyle w:val="Standard-BlockCharCharChar"/>
        <w:rPr>
          <w:lang w:val="en-GB"/>
        </w:rPr>
      </w:pPr>
      <w:r w:rsidRPr="00155B02">
        <w:rPr>
          <w:lang w:val="en-GB"/>
        </w:rPr>
        <w:t>Before:</w:t>
      </w:r>
    </w:p>
    <w:p w14:paraId="03D5A1E2"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193D8A94">
          <v:shape id="_x0000_i1259" type="#_x0000_t75" style="width:255pt;height:40.5pt" filled="t">
            <v:fill color2="black"/>
            <v:imagedata r:id="rId210" o:title=""/>
          </v:shape>
        </w:pict>
      </w:r>
    </w:p>
    <w:p w14:paraId="40C70E6E" w14:textId="77777777" w:rsidR="000959A2" w:rsidRPr="00155B02" w:rsidRDefault="000959A2">
      <w:pPr>
        <w:pStyle w:val="Standard-BlockCharCharChar"/>
        <w:rPr>
          <w:lang w:val="en-GB"/>
        </w:rPr>
      </w:pPr>
      <w:r w:rsidRPr="00155B02">
        <w:rPr>
          <w:lang w:val="en-GB"/>
        </w:rPr>
        <w:t>After:</w:t>
      </w:r>
    </w:p>
    <w:p w14:paraId="2F8155FF" w14:textId="77777777" w:rsidR="000959A2" w:rsidRPr="00155B02" w:rsidRDefault="002B43A4">
      <w:pPr>
        <w:pStyle w:val="BildChar"/>
        <w:rPr>
          <w:rFonts w:ascii="Times New Roman" w:hAnsi="Times New Roman"/>
          <w:lang w:val="en-GB"/>
        </w:rPr>
      </w:pPr>
      <w:r>
        <w:rPr>
          <w:rFonts w:ascii="Times New Roman" w:hAnsi="Times New Roman"/>
          <w:lang w:val="en-GB"/>
        </w:rPr>
        <w:pict w14:anchorId="68FA0AA8">
          <v:shape id="_x0000_i1260" type="#_x0000_t75" style="width:255pt;height:42pt" filled="t">
            <v:fill color2="black"/>
            <v:imagedata r:id="rId211" o:title=""/>
          </v:shape>
        </w:pict>
      </w:r>
    </w:p>
    <w:p w14:paraId="0FCCEEC8" w14:textId="77777777" w:rsidR="000959A2" w:rsidRPr="00155B02" w:rsidRDefault="000959A2">
      <w:pPr>
        <w:pStyle w:val="BildChar"/>
        <w:rPr>
          <w:rFonts w:ascii="Times New Roman" w:hAnsi="Times New Roman"/>
          <w:lang w:val="en-GB"/>
        </w:rPr>
      </w:pPr>
    </w:p>
    <w:p w14:paraId="1624539A" w14:textId="77777777" w:rsidR="000959A2" w:rsidRPr="00155B02" w:rsidRDefault="000959A2" w:rsidP="003D491A">
      <w:pPr>
        <w:pStyle w:val="berschrift3"/>
        <w:ind w:left="482"/>
        <w:rPr>
          <w:rFonts w:cs="Times New Roman"/>
          <w:lang w:val="en-GB"/>
        </w:rPr>
      </w:pPr>
      <w:bookmarkStart w:id="765" w:name="_Ref108438217"/>
      <w:bookmarkStart w:id="766" w:name="_Toc69130006"/>
      <w:bookmarkStart w:id="767" w:name="_Toc69129865"/>
      <w:bookmarkStart w:id="768" w:name="_Toc55213874"/>
      <w:bookmarkStart w:id="769" w:name="_Toc403472764"/>
      <w:bookmarkEnd w:id="761"/>
      <w:r w:rsidRPr="00155B02">
        <w:rPr>
          <w:rFonts w:cs="Times New Roman"/>
          <w:lang w:val="en-GB"/>
        </w:rPr>
        <w:t>Event &gt; Shift characters to the left</w:t>
      </w:r>
      <w:bookmarkEnd w:id="765"/>
      <w:bookmarkEnd w:id="766"/>
      <w:bookmarkEnd w:id="767"/>
      <w:bookmarkEnd w:id="768"/>
      <w:bookmarkEnd w:id="769"/>
    </w:p>
    <w:p w14:paraId="0AA7FBB0" w14:textId="77777777" w:rsidR="000959A2" w:rsidRPr="00155B02" w:rsidRDefault="000959A2">
      <w:pPr>
        <w:pStyle w:val="Standard-BlockCharCharChar"/>
        <w:rPr>
          <w:lang w:val="en-GB"/>
        </w:rPr>
      </w:pPr>
      <w:r w:rsidRPr="00155B02">
        <w:rPr>
          <w:lang w:val="en-GB"/>
        </w:rPr>
        <w:t>(Shortcut: CTRL + </w:t>
      </w:r>
      <w:r w:rsidRPr="00155B02">
        <w:rPr>
          <w:lang w:val="en-GB"/>
        </w:rPr>
        <w:t xml:space="preserve"> + L on Windows, </w:t>
      </w:r>
      <w:r w:rsidRPr="00155B02">
        <w:rPr>
          <w:rFonts w:ascii="Cambria Math" w:eastAsia="Arial Unicode MS" w:hAnsi="Cambria Math" w:cs="Cambria Math"/>
          <w:lang w:val="en-GB"/>
        </w:rPr>
        <w:t>⌘</w:t>
      </w:r>
      <w:r w:rsidRPr="00155B02">
        <w:rPr>
          <w:lang w:val="en-GB"/>
        </w:rPr>
        <w:t> + </w:t>
      </w:r>
      <w:r w:rsidRPr="00155B02">
        <w:rPr>
          <w:lang w:val="en-GB"/>
        </w:rPr>
        <w:t> + L on Mac)</w:t>
      </w:r>
    </w:p>
    <w:p w14:paraId="6BF7B251" w14:textId="77777777" w:rsidR="000959A2" w:rsidRPr="00155B02" w:rsidRDefault="000959A2">
      <w:pPr>
        <w:pStyle w:val="Standard-BlockCharCharChar"/>
        <w:rPr>
          <w:lang w:val="en-GB"/>
        </w:rPr>
      </w:pPr>
      <w:r w:rsidRPr="00155B02">
        <w:rPr>
          <w:lang w:val="en-GB"/>
        </w:rPr>
        <w:t>Shifts the characters to the left of the current cursor position into the previous event</w:t>
      </w:r>
      <w:del w:id="770" w:author="Moritz Lautenbach" w:date="2014-04-16T09:31:00Z">
        <w:r w:rsidRPr="00155B02" w:rsidDel="0019726D">
          <w:rPr>
            <w:lang w:val="en-GB"/>
          </w:rPr>
          <w:tab/>
        </w:r>
      </w:del>
      <w:r w:rsidRPr="00155B02">
        <w:rPr>
          <w:lang w:val="en-GB"/>
        </w:rPr>
        <w:t>.</w:t>
      </w:r>
    </w:p>
    <w:p w14:paraId="1D105142" w14:textId="77777777" w:rsidR="000959A2" w:rsidRPr="00155B02" w:rsidRDefault="000959A2">
      <w:pPr>
        <w:pStyle w:val="Standard-BlockCharCharChar"/>
        <w:rPr>
          <w:lang w:val="en-GB"/>
        </w:rPr>
      </w:pPr>
      <w:r w:rsidRPr="00155B02">
        <w:rPr>
          <w:lang w:val="en-GB"/>
        </w:rPr>
        <w:t>Before:</w:t>
      </w:r>
    </w:p>
    <w:p w14:paraId="160A214D" w14:textId="77777777" w:rsidR="000959A2" w:rsidRPr="00155B02" w:rsidRDefault="002B43A4">
      <w:pPr>
        <w:pStyle w:val="BildChar"/>
        <w:rPr>
          <w:rFonts w:ascii="Times New Roman" w:hAnsi="Times New Roman"/>
          <w:lang w:val="en-GB"/>
        </w:rPr>
      </w:pPr>
      <w:r>
        <w:rPr>
          <w:rFonts w:ascii="Times New Roman" w:hAnsi="Times New Roman"/>
          <w:lang w:val="en-GB"/>
        </w:rPr>
        <w:pict w14:anchorId="5B77C664">
          <v:shape id="_x0000_i1132" type="#_x0000_t75" style="width:255pt;height:16.5pt" filled="t">
            <v:fill color2="black"/>
            <v:imagedata r:id="rId212" o:title=""/>
          </v:shape>
        </w:pict>
      </w:r>
    </w:p>
    <w:p w14:paraId="776CEFDB" w14:textId="77777777" w:rsidR="000959A2" w:rsidRPr="00155B02" w:rsidRDefault="000959A2">
      <w:pPr>
        <w:pStyle w:val="Standard-BlockCharCharChar"/>
        <w:rPr>
          <w:lang w:val="en-GB"/>
        </w:rPr>
      </w:pPr>
      <w:r w:rsidRPr="00155B02">
        <w:rPr>
          <w:lang w:val="en-GB"/>
        </w:rPr>
        <w:t>After:</w:t>
      </w:r>
    </w:p>
    <w:p w14:paraId="293A8FEF" w14:textId="77777777" w:rsidR="000959A2" w:rsidRPr="00155B02" w:rsidRDefault="002B43A4">
      <w:pPr>
        <w:pStyle w:val="BildChar"/>
        <w:rPr>
          <w:rFonts w:ascii="Times New Roman" w:hAnsi="Times New Roman"/>
          <w:lang w:val="en-GB"/>
        </w:rPr>
      </w:pPr>
      <w:r>
        <w:rPr>
          <w:rFonts w:ascii="Times New Roman" w:hAnsi="Times New Roman"/>
          <w:lang w:val="en-GB"/>
        </w:rPr>
        <w:pict w14:anchorId="1D02D1BB">
          <v:shape id="_x0000_i1133" type="#_x0000_t75" style="width:255pt;height:16.5pt" filled="t">
            <v:fill color2="black"/>
            <v:imagedata r:id="rId213" o:title=""/>
          </v:shape>
        </w:pict>
      </w:r>
    </w:p>
    <w:p w14:paraId="46B0828A" w14:textId="77777777" w:rsidR="000959A2" w:rsidRPr="00155B02" w:rsidRDefault="000959A2">
      <w:pPr>
        <w:pStyle w:val="Standard-BlockCharCharChar"/>
        <w:rPr>
          <w:lang w:val="en-GB"/>
        </w:rPr>
      </w:pPr>
    </w:p>
    <w:p w14:paraId="7C8CC33E" w14:textId="77777777" w:rsidR="000959A2" w:rsidRPr="00155B02" w:rsidRDefault="000959A2" w:rsidP="003D491A">
      <w:pPr>
        <w:pStyle w:val="berschrift3"/>
        <w:keepNext/>
        <w:ind w:left="482"/>
        <w:rPr>
          <w:rFonts w:cs="Times New Roman"/>
          <w:lang w:val="en-GB"/>
        </w:rPr>
      </w:pPr>
      <w:bookmarkStart w:id="771" w:name="_Event_%3E_Merge"/>
      <w:bookmarkStart w:id="772" w:name="_Ref108438234"/>
      <w:bookmarkStart w:id="773" w:name="_Toc69130007"/>
      <w:bookmarkStart w:id="774" w:name="_Toc69129866"/>
      <w:bookmarkStart w:id="775" w:name="_Toc55213875"/>
      <w:bookmarkStart w:id="776" w:name="_Toc403472765"/>
      <w:bookmarkEnd w:id="771"/>
      <w:r w:rsidRPr="00155B02">
        <w:rPr>
          <w:rFonts w:cs="Times New Roman"/>
          <w:lang w:val="en-GB"/>
        </w:rPr>
        <w:t>Event &gt; Merge</w:t>
      </w:r>
      <w:bookmarkEnd w:id="772"/>
      <w:bookmarkEnd w:id="773"/>
      <w:bookmarkEnd w:id="774"/>
      <w:bookmarkEnd w:id="775"/>
      <w:bookmarkEnd w:id="776"/>
    </w:p>
    <w:p w14:paraId="3F2B1CEE" w14:textId="77777777" w:rsidR="000959A2" w:rsidRPr="00155B02" w:rsidRDefault="000959A2">
      <w:pPr>
        <w:pStyle w:val="Standard-BlockCharCharChar"/>
        <w:keepNext/>
        <w:rPr>
          <w:lang w:val="en-GB"/>
        </w:rPr>
      </w:pPr>
      <w:r w:rsidRPr="00155B02">
        <w:rPr>
          <w:lang w:val="en-GB"/>
        </w:rPr>
        <w:t>(Shortcut: CTRL +</w:t>
      </w:r>
      <w:del w:id="777" w:author="Moritz Lautenbach" w:date="2014-04-16T09:16:00Z">
        <w:r w:rsidRPr="00155B02" w:rsidDel="004C1808">
          <w:rPr>
            <w:lang w:val="en-GB"/>
          </w:rPr>
          <w:delText xml:space="preserve">  </w:delText>
        </w:r>
      </w:del>
      <w:ins w:id="778" w:author="Moritz Lautenbach" w:date="2014-04-16T09:16:00Z">
        <w:r w:rsidRPr="00155B02">
          <w:rPr>
            <w:lang w:val="en-GB"/>
          </w:rPr>
          <w:t xml:space="preserve"> </w:t>
        </w:r>
      </w:ins>
      <w:r w:rsidRPr="00155B02">
        <w:rPr>
          <w:lang w:val="en-GB"/>
        </w:rPr>
        <w:t xml:space="preserve">1 on Windows, </w:t>
      </w:r>
      <w:r w:rsidRPr="00155B02">
        <w:rPr>
          <w:rFonts w:ascii="Cambria Math" w:eastAsia="Arial Unicode MS" w:hAnsi="Cambria Math" w:cs="Cambria Math"/>
          <w:lang w:val="en-GB"/>
        </w:rPr>
        <w:t>⌘</w:t>
      </w:r>
      <w:r w:rsidRPr="00155B02">
        <w:rPr>
          <w:lang w:val="en-GB"/>
        </w:rPr>
        <w:t> + 1on Mac)</w:t>
      </w:r>
    </w:p>
    <w:p w14:paraId="00C6C0C9" w14:textId="77777777" w:rsidR="000959A2" w:rsidRPr="00155B02" w:rsidRDefault="000959A2">
      <w:pPr>
        <w:pStyle w:val="Standard-BlockCharCharChar"/>
        <w:keepNext/>
        <w:rPr>
          <w:lang w:val="en-GB"/>
        </w:rPr>
      </w:pPr>
      <w:commentRangeStart w:id="779"/>
      <w:r w:rsidRPr="00155B02">
        <w:rPr>
          <w:lang w:val="en-GB"/>
        </w:rPr>
        <w:t>Merged</w:t>
      </w:r>
      <w:commentRangeEnd w:id="779"/>
      <w:r w:rsidRPr="00155B02">
        <w:rPr>
          <w:rStyle w:val="Kommentarzeichen"/>
          <w:rFonts w:eastAsia="SimSun"/>
          <w:lang w:val="en-GB"/>
        </w:rPr>
        <w:commentReference w:id="779"/>
      </w:r>
      <w:r w:rsidRPr="00155B02">
        <w:rPr>
          <w:lang w:val="en-GB"/>
        </w:rPr>
        <w:t xml:space="preserve"> two or more selected events in a tier into one event. </w:t>
      </w:r>
    </w:p>
    <w:p w14:paraId="6C78E5E0" w14:textId="77777777" w:rsidR="000959A2" w:rsidRPr="00155B02" w:rsidRDefault="000959A2">
      <w:pPr>
        <w:pStyle w:val="Standard-BlockCharCharChar"/>
        <w:keepNext/>
        <w:rPr>
          <w:lang w:val="en-GB"/>
        </w:rPr>
      </w:pPr>
      <w:r w:rsidRPr="00155B02">
        <w:rPr>
          <w:lang w:val="en-GB"/>
        </w:rPr>
        <w:t>Before:</w:t>
      </w:r>
    </w:p>
    <w:p w14:paraId="7517C2CD"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1034BFE3">
          <v:shape id="_x0000_i1261" type="#_x0000_t75" style="width:255pt;height:40.5pt" filled="t">
            <v:fill color2="black"/>
            <v:imagedata r:id="rId214" o:title=""/>
          </v:shape>
        </w:pict>
      </w:r>
    </w:p>
    <w:p w14:paraId="2B689491" w14:textId="77777777" w:rsidR="000959A2" w:rsidRPr="00155B02" w:rsidRDefault="000959A2">
      <w:pPr>
        <w:pStyle w:val="Standard-BlockCharCharChar"/>
        <w:keepNext/>
        <w:rPr>
          <w:lang w:val="en-GB"/>
        </w:rPr>
      </w:pPr>
      <w:r w:rsidRPr="00155B02">
        <w:rPr>
          <w:lang w:val="en-GB"/>
        </w:rPr>
        <w:t>Select:</w:t>
      </w:r>
    </w:p>
    <w:p w14:paraId="66184CC0"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52B22FD8">
          <v:shape id="_x0000_i1262" type="#_x0000_t75" style="width:255pt;height:40.5pt" filled="t">
            <v:fill color2="black"/>
            <v:imagedata r:id="rId215" o:title=""/>
          </v:shape>
        </w:pict>
      </w:r>
    </w:p>
    <w:p w14:paraId="4D4545EE" w14:textId="77777777" w:rsidR="000959A2" w:rsidRPr="00155B02" w:rsidRDefault="000959A2">
      <w:pPr>
        <w:pStyle w:val="Standard-BlockCharCharChar"/>
        <w:keepNext/>
        <w:rPr>
          <w:lang w:val="en-GB"/>
        </w:rPr>
      </w:pPr>
    </w:p>
    <w:p w14:paraId="75988FAD" w14:textId="77777777" w:rsidR="000959A2" w:rsidRPr="00155B02" w:rsidRDefault="000959A2">
      <w:pPr>
        <w:pStyle w:val="Standard-BlockCharCharChar"/>
        <w:keepNext/>
        <w:rPr>
          <w:lang w:val="en-GB"/>
        </w:rPr>
      </w:pPr>
      <w:r w:rsidRPr="00155B02">
        <w:rPr>
          <w:lang w:val="en-GB"/>
        </w:rPr>
        <w:t>After:</w:t>
      </w:r>
    </w:p>
    <w:p w14:paraId="78CCE657"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18E25D25">
          <v:shape id="_x0000_i1263" type="#_x0000_t75" style="width:255pt;height:42pt" filled="t">
            <v:fill color2="black"/>
            <v:imagedata r:id="rId216" o:title=""/>
          </v:shape>
        </w:pict>
      </w:r>
    </w:p>
    <w:p w14:paraId="67AD999B" w14:textId="77777777" w:rsidR="000959A2" w:rsidRPr="00155B02" w:rsidRDefault="000959A2">
      <w:pPr>
        <w:pStyle w:val="Standard-BlockCharCharChar"/>
        <w:rPr>
          <w:lang w:val="en-GB"/>
        </w:rPr>
      </w:pPr>
    </w:p>
    <w:p w14:paraId="09EAAED9" w14:textId="77777777" w:rsidR="000959A2" w:rsidRPr="00155B02" w:rsidRDefault="000959A2" w:rsidP="003D491A">
      <w:pPr>
        <w:pStyle w:val="berschrift3"/>
        <w:ind w:left="482"/>
        <w:rPr>
          <w:rFonts w:cs="Times New Roman"/>
          <w:lang w:val="en-GB"/>
        </w:rPr>
      </w:pPr>
      <w:bookmarkStart w:id="780" w:name="_Event_%3E_Split"/>
      <w:bookmarkStart w:id="781" w:name="_Ref108438242"/>
      <w:bookmarkStart w:id="782" w:name="_Toc69130008"/>
      <w:bookmarkStart w:id="783" w:name="_Toc69129867"/>
      <w:bookmarkStart w:id="784" w:name="_Toc55213876"/>
      <w:bookmarkStart w:id="785" w:name="_Toc403472766"/>
      <w:bookmarkEnd w:id="780"/>
      <w:r w:rsidRPr="00155B02">
        <w:rPr>
          <w:rFonts w:cs="Times New Roman"/>
          <w:lang w:val="en-GB"/>
        </w:rPr>
        <w:lastRenderedPageBreak/>
        <w:t>Event &gt; Split</w:t>
      </w:r>
      <w:bookmarkEnd w:id="781"/>
      <w:bookmarkEnd w:id="782"/>
      <w:bookmarkEnd w:id="783"/>
      <w:bookmarkEnd w:id="784"/>
      <w:bookmarkEnd w:id="785"/>
    </w:p>
    <w:p w14:paraId="0B425EA7" w14:textId="77777777" w:rsidR="000959A2" w:rsidRPr="00155B02" w:rsidRDefault="000959A2">
      <w:pPr>
        <w:pStyle w:val="Standard-BlockCharCharChar"/>
        <w:rPr>
          <w:lang w:val="en-GB"/>
        </w:rPr>
      </w:pPr>
      <w:r w:rsidRPr="00155B02">
        <w:rPr>
          <w:lang w:val="en-GB"/>
        </w:rPr>
        <w:t>(Shortcut: CTRL +</w:t>
      </w:r>
      <w:del w:id="786" w:author="Moritz Lautenbach" w:date="2014-04-16T09:16:00Z">
        <w:r w:rsidRPr="00155B02" w:rsidDel="004C1808">
          <w:rPr>
            <w:lang w:val="en-GB"/>
          </w:rPr>
          <w:delText xml:space="preserve">  </w:delText>
        </w:r>
      </w:del>
      <w:ins w:id="787" w:author="Moritz Lautenbach" w:date="2014-04-16T09:16:00Z">
        <w:r w:rsidRPr="00155B02">
          <w:rPr>
            <w:lang w:val="en-GB"/>
          </w:rPr>
          <w:t xml:space="preserve"> </w:t>
        </w:r>
      </w:ins>
      <w:r w:rsidRPr="00155B02">
        <w:rPr>
          <w:lang w:val="en-GB"/>
        </w:rPr>
        <w:t xml:space="preserve">2 on Windows, </w:t>
      </w:r>
      <w:r w:rsidRPr="00155B02">
        <w:rPr>
          <w:rFonts w:ascii="Cambria Math" w:eastAsia="Arial Unicode MS" w:hAnsi="Cambria Math" w:cs="Cambria Math"/>
          <w:lang w:val="en-GB"/>
        </w:rPr>
        <w:t>⌘</w:t>
      </w:r>
      <w:r w:rsidRPr="00155B02">
        <w:rPr>
          <w:lang w:val="en-GB"/>
        </w:rPr>
        <w:t> + 2on Mac)</w:t>
      </w:r>
    </w:p>
    <w:p w14:paraId="08E208C2" w14:textId="77777777" w:rsidR="000959A2" w:rsidRPr="00155B02" w:rsidRDefault="000959A2">
      <w:pPr>
        <w:pStyle w:val="Standard-BlockCharCharChar"/>
        <w:rPr>
          <w:lang w:val="en-GB"/>
        </w:rPr>
      </w:pPr>
      <w:r w:rsidRPr="00155B02">
        <w:rPr>
          <w:lang w:val="en-GB"/>
        </w:rPr>
        <w:t>Splits the current event into two at the cursor position.</w:t>
      </w:r>
    </w:p>
    <w:p w14:paraId="7C025212" w14:textId="77777777" w:rsidR="000959A2" w:rsidRPr="00155B02" w:rsidRDefault="000959A2">
      <w:pPr>
        <w:pStyle w:val="Standard-BlockCharCharChar"/>
        <w:rPr>
          <w:lang w:val="en-GB"/>
        </w:rPr>
      </w:pPr>
      <w:r w:rsidRPr="00155B02">
        <w:rPr>
          <w:lang w:val="en-GB"/>
        </w:rPr>
        <w:t>Before:</w:t>
      </w:r>
    </w:p>
    <w:p w14:paraId="001378B3" w14:textId="77777777" w:rsidR="000959A2" w:rsidRPr="00155B02" w:rsidRDefault="002B43A4">
      <w:pPr>
        <w:pStyle w:val="BildChar"/>
        <w:rPr>
          <w:rFonts w:ascii="Times New Roman" w:hAnsi="Times New Roman"/>
          <w:lang w:val="en-GB"/>
        </w:rPr>
      </w:pPr>
      <w:r>
        <w:rPr>
          <w:rFonts w:ascii="Times New Roman" w:hAnsi="Times New Roman"/>
          <w:lang w:val="en-GB"/>
        </w:rPr>
        <w:pict w14:anchorId="3F1C0898">
          <v:shape id="_x0000_i1134" type="#_x0000_t75" style="width:255pt;height:40.5pt" filled="t">
            <v:fill color2="black"/>
            <v:imagedata r:id="rId217" o:title=""/>
          </v:shape>
        </w:pict>
      </w:r>
    </w:p>
    <w:p w14:paraId="4D244DD4" w14:textId="77777777" w:rsidR="000959A2" w:rsidRPr="00155B02" w:rsidRDefault="000959A2">
      <w:pPr>
        <w:pStyle w:val="Standard-BlockCharCharChar"/>
        <w:rPr>
          <w:lang w:val="en-GB"/>
        </w:rPr>
      </w:pPr>
      <w:r w:rsidRPr="00155B02">
        <w:rPr>
          <w:lang w:val="en-GB"/>
        </w:rPr>
        <w:t>After:</w:t>
      </w:r>
    </w:p>
    <w:p w14:paraId="04CAA7E9" w14:textId="77777777" w:rsidR="000959A2" w:rsidRPr="00155B02" w:rsidRDefault="002B43A4">
      <w:pPr>
        <w:pStyle w:val="BildChar"/>
        <w:rPr>
          <w:rFonts w:ascii="Times New Roman" w:hAnsi="Times New Roman"/>
          <w:lang w:val="en-GB"/>
        </w:rPr>
      </w:pPr>
      <w:r>
        <w:rPr>
          <w:rFonts w:ascii="Times New Roman" w:hAnsi="Times New Roman"/>
          <w:lang w:val="en-GB"/>
        </w:rPr>
        <w:pict w14:anchorId="318272E1">
          <v:shape id="_x0000_i1135" type="#_x0000_t75" style="width:255pt;height:39pt" filled="t">
            <v:fill color2="black"/>
            <v:imagedata r:id="rId218" o:title=""/>
          </v:shape>
        </w:pict>
      </w:r>
    </w:p>
    <w:p w14:paraId="08D4DDEF" w14:textId="77777777" w:rsidR="000959A2" w:rsidRPr="00155B02" w:rsidRDefault="000959A2">
      <w:pPr>
        <w:pStyle w:val="Standard-BlockCharCharChar"/>
        <w:rPr>
          <w:lang w:val="en-GB"/>
        </w:rPr>
      </w:pPr>
      <w:r w:rsidRPr="00155B02">
        <w:rPr>
          <w:lang w:val="en-GB"/>
        </w:rPr>
        <w:t xml:space="preserve">If the current event only includes a time span from one time point to the next, a new time point will be inserted on the time axis. </w:t>
      </w:r>
    </w:p>
    <w:p w14:paraId="29024FFE" w14:textId="77777777" w:rsidR="000959A2" w:rsidRPr="00155B02" w:rsidRDefault="000959A2">
      <w:pPr>
        <w:pStyle w:val="Standard-BlockCharCharChar"/>
        <w:rPr>
          <w:lang w:val="en-GB"/>
        </w:rPr>
      </w:pPr>
      <w:r w:rsidRPr="00155B02">
        <w:rPr>
          <w:lang w:val="en-GB"/>
        </w:rPr>
        <w:t xml:space="preserve">If the event has a time span from one time point up to two time points thereafter, like in the example, it will be split at the interjacent time point. </w:t>
      </w:r>
    </w:p>
    <w:p w14:paraId="5E61AD67" w14:textId="77777777" w:rsidR="000959A2" w:rsidRPr="00155B02" w:rsidRDefault="000959A2">
      <w:pPr>
        <w:pStyle w:val="Standard-BlockCharCharChar"/>
        <w:rPr>
          <w:lang w:val="en-GB"/>
        </w:rPr>
      </w:pPr>
      <w:r w:rsidRPr="00155B02">
        <w:rPr>
          <w:lang w:val="en-GB"/>
        </w:rPr>
        <w:t xml:space="preserve">If the time span is greater, a dialog will open in which the time point at which the event is to be split can be selected: </w:t>
      </w:r>
    </w:p>
    <w:p w14:paraId="737FF9EB" w14:textId="77777777" w:rsidR="000959A2" w:rsidRPr="00155B02" w:rsidRDefault="002B43A4">
      <w:pPr>
        <w:pStyle w:val="BildChar"/>
        <w:rPr>
          <w:rFonts w:ascii="Times New Roman" w:hAnsi="Times New Roman"/>
          <w:lang w:val="en-GB"/>
        </w:rPr>
      </w:pPr>
      <w:r>
        <w:rPr>
          <w:rFonts w:ascii="Times New Roman" w:hAnsi="Times New Roman"/>
          <w:lang w:val="en-GB"/>
        </w:rPr>
        <w:pict w14:anchorId="747DFC66">
          <v:shape id="_x0000_i1136" type="#_x0000_t75" style="width:156pt;height:112.5pt" filled="t">
            <v:fill color2="black"/>
            <v:imagedata r:id="rId219" o:title=""/>
          </v:shape>
        </w:pict>
      </w:r>
    </w:p>
    <w:p w14:paraId="0FA3AA54" w14:textId="77777777" w:rsidR="000959A2" w:rsidRPr="00155B02" w:rsidRDefault="000959A2" w:rsidP="00BC7D6E">
      <w:pPr>
        <w:pStyle w:val="berschrift3"/>
        <w:keepNext/>
        <w:numPr>
          <w:ilvl w:val="2"/>
          <w:numId w:val="84"/>
        </w:numPr>
        <w:ind w:left="482" w:hanging="482"/>
        <w:rPr>
          <w:rFonts w:cs="Times New Roman"/>
          <w:lang w:val="en-GB"/>
        </w:rPr>
      </w:pPr>
      <w:bookmarkStart w:id="788" w:name="_Event_%3E_Double_split"/>
      <w:bookmarkStart w:id="789" w:name="_Ref108438250"/>
      <w:bookmarkStart w:id="790" w:name="_Toc403472767"/>
      <w:bookmarkStart w:id="791" w:name="_Toc69130009"/>
      <w:bookmarkStart w:id="792" w:name="_Toc69129868"/>
      <w:bookmarkStart w:id="793" w:name="_Toc55213877"/>
      <w:bookmarkEnd w:id="788"/>
      <w:r w:rsidRPr="00155B02">
        <w:rPr>
          <w:rFonts w:cs="Times New Roman"/>
          <w:lang w:val="en-GB"/>
        </w:rPr>
        <w:lastRenderedPageBreak/>
        <w:t>Event &gt; Double split</w:t>
      </w:r>
      <w:bookmarkEnd w:id="789"/>
      <w:bookmarkEnd w:id="790"/>
      <w:r w:rsidRPr="00155B02">
        <w:rPr>
          <w:rFonts w:cs="Times New Roman"/>
          <w:lang w:val="en-GB"/>
        </w:rPr>
        <w:t> </w:t>
      </w:r>
      <w:bookmarkEnd w:id="791"/>
      <w:bookmarkEnd w:id="792"/>
      <w:bookmarkEnd w:id="793"/>
    </w:p>
    <w:p w14:paraId="14CA1908" w14:textId="77777777" w:rsidR="000959A2" w:rsidRPr="00155B02" w:rsidRDefault="000959A2">
      <w:pPr>
        <w:pStyle w:val="Standard-BlockCharCharChar"/>
        <w:keepNext/>
        <w:rPr>
          <w:lang w:val="en-GB"/>
        </w:rPr>
      </w:pPr>
      <w:r w:rsidRPr="00155B02">
        <w:rPr>
          <w:lang w:val="en-GB"/>
        </w:rPr>
        <w:t>(Shortcut: CTRL +</w:t>
      </w:r>
      <w:del w:id="794" w:author="Moritz Lautenbach" w:date="2014-04-16T09:16:00Z">
        <w:r w:rsidRPr="00155B02" w:rsidDel="004C1808">
          <w:rPr>
            <w:lang w:val="en-GB"/>
          </w:rPr>
          <w:delText xml:space="preserve">  </w:delText>
        </w:r>
      </w:del>
      <w:ins w:id="795" w:author="Moritz Lautenbach" w:date="2014-04-16T09:16:00Z">
        <w:r w:rsidRPr="00155B02">
          <w:rPr>
            <w:lang w:val="en-GB"/>
          </w:rPr>
          <w:t xml:space="preserve"> </w:t>
        </w:r>
      </w:ins>
      <w:r w:rsidRPr="00155B02">
        <w:rPr>
          <w:lang w:val="en-GB"/>
        </w:rPr>
        <w:t xml:space="preserve">3 on Windows, </w:t>
      </w:r>
      <w:r w:rsidRPr="00155B02">
        <w:rPr>
          <w:rFonts w:ascii="Cambria Math" w:eastAsia="Arial Unicode MS" w:hAnsi="Cambria Math" w:cs="Cambria Math"/>
          <w:lang w:val="en-GB"/>
        </w:rPr>
        <w:t>⌘</w:t>
      </w:r>
      <w:r w:rsidRPr="00155B02">
        <w:rPr>
          <w:lang w:val="en-GB"/>
        </w:rPr>
        <w:t> + 3on Mac)</w:t>
      </w:r>
    </w:p>
    <w:p w14:paraId="2FB07648" w14:textId="77777777" w:rsidR="000959A2" w:rsidRPr="00155B02" w:rsidRDefault="000959A2">
      <w:pPr>
        <w:pStyle w:val="Standard-BlockCharCharChar"/>
        <w:keepNext/>
        <w:rPr>
          <w:lang w:val="en-GB"/>
        </w:rPr>
      </w:pPr>
      <w:r w:rsidRPr="00155B02">
        <w:rPr>
          <w:lang w:val="en-GB"/>
        </w:rPr>
        <w:t>Splits the current event according to the current text selection in three events.</w:t>
      </w:r>
    </w:p>
    <w:p w14:paraId="342DAD45" w14:textId="77777777" w:rsidR="000959A2" w:rsidRPr="00155B02" w:rsidRDefault="000959A2">
      <w:pPr>
        <w:pStyle w:val="Standard-BlockCharCharChar"/>
        <w:keepNext/>
        <w:rPr>
          <w:lang w:val="en-GB"/>
        </w:rPr>
      </w:pPr>
      <w:r w:rsidRPr="00155B02">
        <w:rPr>
          <w:lang w:val="en-GB"/>
        </w:rPr>
        <w:t>Before:</w:t>
      </w:r>
    </w:p>
    <w:p w14:paraId="575D10DF"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2048CD04">
          <v:shape id="_x0000_i1137" type="#_x0000_t75" style="width:256.5pt;height:58.5pt" filled="t">
            <v:fill color2="black"/>
            <v:imagedata r:id="rId220" o:title=""/>
          </v:shape>
        </w:pict>
      </w:r>
    </w:p>
    <w:p w14:paraId="19DE13DD" w14:textId="77777777" w:rsidR="000959A2" w:rsidRPr="00155B02" w:rsidRDefault="000959A2">
      <w:pPr>
        <w:pStyle w:val="Standard-BlockCharCharChar"/>
        <w:keepNext/>
        <w:rPr>
          <w:lang w:val="en-GB"/>
        </w:rPr>
      </w:pPr>
      <w:r w:rsidRPr="00155B02">
        <w:rPr>
          <w:lang w:val="en-GB"/>
        </w:rPr>
        <w:t>After:</w:t>
      </w:r>
    </w:p>
    <w:p w14:paraId="77ACCFFC"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23EDE4F4">
          <v:shape id="_x0000_i1138" type="#_x0000_t75" style="width:255pt;height:55.5pt" filled="t">
            <v:fill color2="black"/>
            <v:imagedata r:id="rId221" o:title=""/>
          </v:shape>
        </w:pict>
      </w:r>
    </w:p>
    <w:p w14:paraId="029ACF17" w14:textId="77777777" w:rsidR="000959A2" w:rsidRPr="00155B02" w:rsidRDefault="000959A2">
      <w:pPr>
        <w:pStyle w:val="Standard-BlockCharCharChar"/>
        <w:rPr>
          <w:lang w:val="en-GB"/>
        </w:rPr>
      </w:pPr>
      <w:r w:rsidRPr="00155B02">
        <w:rPr>
          <w:lang w:val="en-GB"/>
        </w:rPr>
        <w:t xml:space="preserve">If the event in question covers more than one time interval this function is deactivated. In this case apply the function </w:t>
      </w:r>
      <w:r w:rsidRPr="00155B02">
        <w:rPr>
          <w:i/>
          <w:lang w:val="en-GB"/>
        </w:rPr>
        <w:t>Event &gt; Split Event</w:t>
      </w:r>
      <w:r w:rsidRPr="00155B02">
        <w:rPr>
          <w:lang w:val="en-GB"/>
        </w:rPr>
        <w:t xml:space="preserve"> twice.</w:t>
      </w:r>
    </w:p>
    <w:p w14:paraId="43515186" w14:textId="77777777" w:rsidR="000959A2" w:rsidRPr="00155B02" w:rsidRDefault="000959A2" w:rsidP="003D491A">
      <w:pPr>
        <w:pStyle w:val="berschrift3"/>
        <w:rPr>
          <w:rFonts w:cs="Times New Roman"/>
          <w:lang w:val="en-GB"/>
        </w:rPr>
      </w:pPr>
      <w:bookmarkStart w:id="796" w:name="_Event_%3E_Remove"/>
      <w:bookmarkStart w:id="797" w:name="_Event_%3E_Extend_to%20the%20right"/>
      <w:bookmarkStart w:id="798" w:name="_Ref108438352"/>
      <w:bookmarkStart w:id="799" w:name="_Toc69130011"/>
      <w:bookmarkStart w:id="800" w:name="_Toc69129870"/>
      <w:bookmarkStart w:id="801" w:name="_Toc55213879"/>
      <w:bookmarkStart w:id="802" w:name="_Toc403472768"/>
      <w:bookmarkEnd w:id="796"/>
      <w:bookmarkEnd w:id="797"/>
      <w:r w:rsidRPr="00155B02">
        <w:rPr>
          <w:rFonts w:cs="Times New Roman"/>
          <w:lang w:val="en-GB"/>
        </w:rPr>
        <w:t>Event &gt; Extend to the right</w:t>
      </w:r>
      <w:bookmarkEnd w:id="798"/>
      <w:bookmarkEnd w:id="799"/>
      <w:bookmarkEnd w:id="800"/>
      <w:bookmarkEnd w:id="801"/>
      <w:bookmarkEnd w:id="802"/>
    </w:p>
    <w:p w14:paraId="21B14F7F"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78BDA5C8" w14:textId="77777777" w:rsidR="000959A2" w:rsidRPr="00155B02" w:rsidRDefault="000959A2">
      <w:pPr>
        <w:pStyle w:val="Standard-BlockCharCharChar"/>
        <w:rPr>
          <w:lang w:val="en-GB"/>
        </w:rPr>
      </w:pPr>
      <w:r w:rsidRPr="00155B02">
        <w:rPr>
          <w:lang w:val="en-GB"/>
        </w:rPr>
        <w:t>Extends the currently selected event to the right by one time point.</w:t>
      </w:r>
    </w:p>
    <w:p w14:paraId="42E1AACF" w14:textId="77777777" w:rsidR="000959A2" w:rsidRPr="00155B02" w:rsidRDefault="000959A2">
      <w:pPr>
        <w:pStyle w:val="Standard-BlockCharCharChar"/>
        <w:rPr>
          <w:lang w:val="en-GB"/>
        </w:rPr>
      </w:pPr>
      <w:r w:rsidRPr="00155B02">
        <w:rPr>
          <w:lang w:val="en-GB"/>
        </w:rPr>
        <w:t>Before:</w:t>
      </w:r>
    </w:p>
    <w:p w14:paraId="66629413" w14:textId="77777777" w:rsidR="000959A2" w:rsidRPr="00155B02" w:rsidRDefault="002B43A4">
      <w:pPr>
        <w:pStyle w:val="BildChar"/>
        <w:rPr>
          <w:rFonts w:ascii="Times New Roman" w:hAnsi="Times New Roman"/>
          <w:lang w:val="en-GB"/>
        </w:rPr>
      </w:pPr>
      <w:r>
        <w:rPr>
          <w:rFonts w:ascii="Times New Roman" w:hAnsi="Times New Roman"/>
          <w:lang w:val="en-GB"/>
        </w:rPr>
        <w:pict w14:anchorId="78751797">
          <v:shape id="_x0000_i1139" type="#_x0000_t75" style="width:255pt;height:55.5pt" filled="t">
            <v:fill color2="black"/>
            <v:imagedata r:id="rId222" o:title=""/>
          </v:shape>
        </w:pict>
      </w:r>
    </w:p>
    <w:p w14:paraId="5D09D0A4" w14:textId="77777777" w:rsidR="000959A2" w:rsidRPr="00155B02" w:rsidRDefault="000959A2">
      <w:pPr>
        <w:pStyle w:val="Standard-BlockCharCharChar"/>
        <w:rPr>
          <w:lang w:val="en-GB"/>
        </w:rPr>
      </w:pPr>
      <w:r w:rsidRPr="00155B02">
        <w:rPr>
          <w:lang w:val="en-GB"/>
        </w:rPr>
        <w:t>After:</w:t>
      </w:r>
    </w:p>
    <w:p w14:paraId="5C95FDB7" w14:textId="77777777" w:rsidR="000959A2" w:rsidRPr="00155B02" w:rsidRDefault="002B43A4">
      <w:pPr>
        <w:pStyle w:val="BildChar"/>
        <w:rPr>
          <w:rFonts w:ascii="Times New Roman" w:hAnsi="Times New Roman"/>
          <w:lang w:val="en-GB"/>
        </w:rPr>
      </w:pPr>
      <w:r>
        <w:rPr>
          <w:rFonts w:ascii="Times New Roman" w:hAnsi="Times New Roman"/>
          <w:lang w:val="en-GB"/>
        </w:rPr>
        <w:pict w14:anchorId="3F16E97A">
          <v:shape id="_x0000_i1140" type="#_x0000_t75" style="width:253.5pt;height:54pt" filled="t">
            <v:fill color2="black"/>
            <v:imagedata r:id="rId223" o:title=""/>
          </v:shape>
        </w:pict>
      </w:r>
    </w:p>
    <w:p w14:paraId="01334308" w14:textId="77777777" w:rsidR="000959A2" w:rsidRPr="00155B02" w:rsidRDefault="000959A2">
      <w:pPr>
        <w:pStyle w:val="BildChar"/>
        <w:rPr>
          <w:rFonts w:ascii="Times New Roman" w:hAnsi="Times New Roman"/>
          <w:lang w:val="en-GB"/>
        </w:rPr>
      </w:pPr>
    </w:p>
    <w:p w14:paraId="43790781" w14:textId="77777777" w:rsidR="000959A2" w:rsidRPr="00155B02" w:rsidRDefault="000959A2" w:rsidP="003D491A">
      <w:pPr>
        <w:pStyle w:val="berschrift3"/>
        <w:ind w:left="482"/>
        <w:rPr>
          <w:rFonts w:cs="Times New Roman"/>
          <w:lang w:val="en-GB"/>
        </w:rPr>
      </w:pPr>
      <w:bookmarkStart w:id="803" w:name="_Event_%3E_Extend_to%20the%20left"/>
      <w:bookmarkStart w:id="804" w:name="_Ref108438359"/>
      <w:bookmarkStart w:id="805" w:name="_Toc69130012"/>
      <w:bookmarkStart w:id="806" w:name="_Toc69129871"/>
      <w:bookmarkStart w:id="807" w:name="_Toc55213880"/>
      <w:bookmarkStart w:id="808" w:name="_Toc403472769"/>
      <w:bookmarkEnd w:id="803"/>
      <w:r w:rsidRPr="00155B02">
        <w:rPr>
          <w:rFonts w:cs="Times New Roman"/>
          <w:lang w:val="en-GB"/>
        </w:rPr>
        <w:t>Event &gt; Extend to the left</w:t>
      </w:r>
      <w:bookmarkEnd w:id="804"/>
      <w:bookmarkEnd w:id="805"/>
      <w:bookmarkEnd w:id="806"/>
      <w:bookmarkEnd w:id="807"/>
      <w:bookmarkEnd w:id="808"/>
    </w:p>
    <w:p w14:paraId="1521A909" w14:textId="77777777" w:rsidR="000959A2" w:rsidRPr="00155B02" w:rsidRDefault="000959A2">
      <w:pPr>
        <w:pStyle w:val="Standard-BlockCharCharChar"/>
        <w:rPr>
          <w:iCs/>
          <w:lang w:val="en-GB"/>
        </w:rPr>
      </w:pPr>
      <w:r w:rsidRPr="00155B02">
        <w:rPr>
          <w:iCs/>
          <w:lang w:val="en-GB"/>
        </w:rPr>
        <w:t>(Shortcut: CTRL + </w:t>
      </w:r>
      <w:r w:rsidRPr="00155B02">
        <w:rPr>
          <w:lang w:val="en-GB"/>
        </w:rPr>
        <w:t></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lang w:val="en-GB"/>
        </w:rPr>
        <w:t></w:t>
      </w:r>
      <w:r w:rsidRPr="00155B02">
        <w:rPr>
          <w:iCs/>
          <w:lang w:val="en-GB"/>
        </w:rPr>
        <w:t>+</w:t>
      </w:r>
      <w:r w:rsidRPr="00155B02">
        <w:rPr>
          <w:iCs/>
          <w:lang w:val="en-GB"/>
        </w:rPr>
        <w:t>on Mac)</w:t>
      </w:r>
    </w:p>
    <w:p w14:paraId="0C83A678" w14:textId="77777777" w:rsidR="000959A2" w:rsidRPr="00155B02" w:rsidRDefault="000959A2">
      <w:pPr>
        <w:pStyle w:val="Standard-BlockCharCharChar"/>
        <w:rPr>
          <w:lang w:val="en-GB"/>
        </w:rPr>
      </w:pPr>
      <w:r w:rsidRPr="00155B02">
        <w:rPr>
          <w:lang w:val="en-GB"/>
        </w:rPr>
        <w:t>Extends the currently selected event to the left by one time point.</w:t>
      </w:r>
    </w:p>
    <w:p w14:paraId="61EF4F26" w14:textId="77777777" w:rsidR="000959A2" w:rsidRPr="00155B02" w:rsidRDefault="000959A2" w:rsidP="003D491A">
      <w:pPr>
        <w:pStyle w:val="berschrift3"/>
        <w:rPr>
          <w:rFonts w:cs="Times New Roman"/>
          <w:lang w:val="en-GB"/>
        </w:rPr>
      </w:pPr>
      <w:bookmarkStart w:id="809" w:name="_Event_%3E_Shrink_on%20the%20right"/>
      <w:bookmarkStart w:id="810" w:name="_Toc403472770"/>
      <w:bookmarkStart w:id="811" w:name="_Ref108438367"/>
      <w:bookmarkStart w:id="812" w:name="_Toc69130013"/>
      <w:bookmarkStart w:id="813" w:name="_Toc69129872"/>
      <w:bookmarkStart w:id="814" w:name="_Toc55213881"/>
      <w:bookmarkStart w:id="815" w:name="_Toc403472771"/>
      <w:bookmarkEnd w:id="809"/>
      <w:bookmarkEnd w:id="810"/>
      <w:r w:rsidRPr="00155B02">
        <w:rPr>
          <w:rFonts w:cs="Times New Roman"/>
          <w:lang w:val="en-GB"/>
        </w:rPr>
        <w:t>Event &gt; Shrink on the right</w:t>
      </w:r>
      <w:bookmarkEnd w:id="811"/>
      <w:bookmarkEnd w:id="812"/>
      <w:bookmarkEnd w:id="813"/>
      <w:bookmarkEnd w:id="814"/>
      <w:bookmarkEnd w:id="815"/>
    </w:p>
    <w:p w14:paraId="34BC55A6" w14:textId="77777777" w:rsidR="000959A2" w:rsidRPr="00155B02" w:rsidRDefault="000959A2">
      <w:pPr>
        <w:pStyle w:val="Standard-BlockCharCharChar"/>
        <w:rPr>
          <w:lang w:val="en-GB"/>
        </w:rPr>
      </w:pPr>
      <w:r w:rsidRPr="00155B02">
        <w:rPr>
          <w:lang w:val="en-GB"/>
        </w:rPr>
        <w:t xml:space="preserve">(Shortcut: CTRL + Alt + </w:t>
      </w:r>
      <w:r w:rsidRPr="00155B02">
        <w:rPr>
          <w:iCs/>
          <w:lang w:val="en-GB"/>
        </w:rPr>
        <w:t></w:t>
      </w:r>
      <w:r w:rsidRPr="00155B02">
        <w:rPr>
          <w:lang w:val="en-GB"/>
        </w:rPr>
        <w:t xml:space="preserve"> on Windows, </w:t>
      </w:r>
      <w:r w:rsidRPr="00155B02">
        <w:rPr>
          <w:rFonts w:ascii="Cambria Math" w:eastAsia="Arial Unicode MS" w:hAnsi="Cambria Math" w:cs="Cambria Math"/>
          <w:lang w:val="en-GB"/>
        </w:rPr>
        <w:t>⌘</w:t>
      </w:r>
      <w:r w:rsidRPr="00155B02">
        <w:rPr>
          <w:lang w:val="en-GB"/>
        </w:rPr>
        <w:t> +</w:t>
      </w:r>
      <w:del w:id="816" w:author="Moritz Lautenbach" w:date="2014-04-16T09:16:00Z">
        <w:r w:rsidRPr="00155B02" w:rsidDel="004C1808">
          <w:rPr>
            <w:lang w:val="en-GB"/>
          </w:rPr>
          <w:delText xml:space="preserve">  </w:delText>
        </w:r>
      </w:del>
      <w:ins w:id="817" w:author="Moritz Lautenbach" w:date="2014-04-16T09:16:00Z">
        <w:r w:rsidRPr="00155B02">
          <w:rPr>
            <w:lang w:val="en-GB"/>
          </w:rPr>
          <w:t xml:space="preserve"> </w:t>
        </w:r>
      </w:ins>
      <w:r w:rsidRPr="00155B02">
        <w:rPr>
          <w:lang w:val="en-GB"/>
        </w:rPr>
        <w:t xml:space="preserve">Alt+ </w:t>
      </w:r>
      <w:r w:rsidRPr="00155B02">
        <w:rPr>
          <w:iCs/>
          <w:lang w:val="en-GB"/>
        </w:rPr>
        <w:t></w:t>
      </w:r>
      <w:r w:rsidRPr="00155B02">
        <w:rPr>
          <w:lang w:val="en-GB"/>
        </w:rPr>
        <w:t xml:space="preserve"> on Mac)</w:t>
      </w:r>
    </w:p>
    <w:p w14:paraId="6C6D89DB" w14:textId="77777777" w:rsidR="000959A2" w:rsidRPr="00155B02" w:rsidRDefault="000959A2">
      <w:pPr>
        <w:pStyle w:val="Standard-BlockCharCharChar"/>
        <w:rPr>
          <w:lang w:val="en-GB"/>
        </w:rPr>
      </w:pPr>
      <w:r w:rsidRPr="00155B02">
        <w:rPr>
          <w:lang w:val="en-GB"/>
        </w:rPr>
        <w:lastRenderedPageBreak/>
        <w:t>Shrinks the currently selected event by one time point from the right.</w:t>
      </w:r>
    </w:p>
    <w:p w14:paraId="7D3A1CC2" w14:textId="77777777" w:rsidR="000959A2" w:rsidRPr="00155B02" w:rsidRDefault="000959A2">
      <w:pPr>
        <w:pStyle w:val="Standard-BlockCharCharChar"/>
        <w:rPr>
          <w:lang w:val="en-GB"/>
        </w:rPr>
      </w:pPr>
      <w:r w:rsidRPr="00155B02">
        <w:rPr>
          <w:lang w:val="en-GB"/>
        </w:rPr>
        <w:t>Before:</w:t>
      </w:r>
    </w:p>
    <w:p w14:paraId="396E3BE8" w14:textId="77777777" w:rsidR="000959A2" w:rsidRPr="00155B02" w:rsidRDefault="002B43A4">
      <w:pPr>
        <w:pStyle w:val="BildChar"/>
        <w:rPr>
          <w:rFonts w:ascii="Times New Roman" w:hAnsi="Times New Roman"/>
          <w:lang w:val="en-GB"/>
        </w:rPr>
      </w:pPr>
      <w:r>
        <w:rPr>
          <w:rFonts w:ascii="Times New Roman" w:hAnsi="Times New Roman"/>
          <w:lang w:val="en-GB"/>
        </w:rPr>
        <w:pict w14:anchorId="6D07BD44">
          <v:shape id="_x0000_i1141" type="#_x0000_t75" style="width:255pt;height:54pt" filled="t">
            <v:fill color2="black"/>
            <v:imagedata r:id="rId223" o:title=""/>
          </v:shape>
        </w:pict>
      </w:r>
    </w:p>
    <w:p w14:paraId="0B54AB48" w14:textId="77777777" w:rsidR="000959A2" w:rsidRPr="00155B02" w:rsidRDefault="000959A2">
      <w:pPr>
        <w:pStyle w:val="Standard-BlockCharCharChar"/>
        <w:keepNext/>
        <w:rPr>
          <w:lang w:val="en-GB"/>
        </w:rPr>
      </w:pPr>
      <w:r w:rsidRPr="00155B02">
        <w:rPr>
          <w:lang w:val="en-GB"/>
        </w:rPr>
        <w:t>After:</w:t>
      </w:r>
    </w:p>
    <w:p w14:paraId="4A3BA147"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5CF4D2A3">
          <v:shape id="_x0000_i1142" type="#_x0000_t75" style="width:255pt;height:55.5pt" filled="t">
            <v:fill color2="black"/>
            <v:imagedata r:id="rId222" o:title=""/>
          </v:shape>
        </w:pict>
      </w:r>
    </w:p>
    <w:p w14:paraId="5D31C74A" w14:textId="77777777" w:rsidR="000959A2" w:rsidRPr="00155B02" w:rsidRDefault="000959A2" w:rsidP="003D491A">
      <w:pPr>
        <w:pStyle w:val="berschrift3"/>
        <w:ind w:left="482"/>
        <w:rPr>
          <w:rFonts w:cs="Times New Roman"/>
          <w:lang w:val="en-GB"/>
        </w:rPr>
      </w:pPr>
      <w:bookmarkStart w:id="818" w:name="_Event_%3E_Shrink_on%20the%20left"/>
      <w:bookmarkStart w:id="819" w:name="_Ref108438374"/>
      <w:bookmarkStart w:id="820" w:name="_Toc69130014"/>
      <w:bookmarkStart w:id="821" w:name="_Toc69129873"/>
      <w:bookmarkStart w:id="822" w:name="_Toc55213882"/>
      <w:bookmarkStart w:id="823" w:name="_Toc403472772"/>
      <w:bookmarkEnd w:id="818"/>
      <w:r w:rsidRPr="00155B02">
        <w:rPr>
          <w:rFonts w:cs="Times New Roman"/>
          <w:lang w:val="en-GB"/>
        </w:rPr>
        <w:t>Event &gt; Shrink on the left</w:t>
      </w:r>
      <w:bookmarkEnd w:id="819"/>
      <w:bookmarkEnd w:id="820"/>
      <w:bookmarkEnd w:id="821"/>
      <w:bookmarkEnd w:id="822"/>
      <w:bookmarkEnd w:id="823"/>
    </w:p>
    <w:p w14:paraId="59B74769" w14:textId="77777777" w:rsidR="000959A2" w:rsidRPr="00155B02" w:rsidRDefault="000959A2">
      <w:pPr>
        <w:pStyle w:val="Standard-BlockCharCharChar"/>
        <w:rPr>
          <w:iCs/>
          <w:lang w:val="en-GB"/>
        </w:rPr>
      </w:pPr>
      <w:r w:rsidRPr="00155B02">
        <w:rPr>
          <w:iCs/>
          <w:lang w:val="en-GB"/>
        </w:rPr>
        <w:t>(Shortcut: CTRL + </w:t>
      </w:r>
      <w:r w:rsidRPr="00155B02">
        <w:rPr>
          <w:lang w:val="en-GB"/>
        </w:rPr>
        <w:t xml:space="preserve">Alt </w:t>
      </w:r>
      <w:r w:rsidRPr="00155B02">
        <w:rPr>
          <w:iCs/>
          <w:lang w:val="en-GB"/>
        </w:rPr>
        <w:t xml:space="preserve">+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w:t>
      </w:r>
      <w:del w:id="824" w:author="Moritz Lautenbach" w:date="2014-04-16T09:16:00Z">
        <w:r w:rsidRPr="00155B02" w:rsidDel="004C1808">
          <w:rPr>
            <w:iCs/>
            <w:lang w:val="en-GB"/>
          </w:rPr>
          <w:delText xml:space="preserve">  </w:delText>
        </w:r>
      </w:del>
      <w:ins w:id="825" w:author="Moritz Lautenbach" w:date="2014-04-16T09:16:00Z">
        <w:r w:rsidRPr="00155B02">
          <w:rPr>
            <w:iCs/>
            <w:lang w:val="en-GB"/>
          </w:rPr>
          <w:t xml:space="preserve"> </w:t>
        </w:r>
      </w:ins>
      <w:r w:rsidRPr="00155B02">
        <w:rPr>
          <w:iCs/>
          <w:lang w:val="en-GB"/>
        </w:rPr>
        <w:t xml:space="preserve">Alt+ </w:t>
      </w:r>
      <w:r w:rsidRPr="00155B02">
        <w:rPr>
          <w:iCs/>
          <w:lang w:val="en-GB"/>
        </w:rPr>
        <w:t> on Mac)</w:t>
      </w:r>
    </w:p>
    <w:p w14:paraId="6CB98D12" w14:textId="77777777" w:rsidR="000959A2" w:rsidRPr="00155B02" w:rsidRDefault="000959A2">
      <w:pPr>
        <w:pStyle w:val="Standard-BlockCharCharChar"/>
        <w:rPr>
          <w:lang w:val="en-GB"/>
        </w:rPr>
      </w:pPr>
      <w:r w:rsidRPr="00155B02">
        <w:rPr>
          <w:lang w:val="en-GB"/>
        </w:rPr>
        <w:t>Shrinks the currently selected event by one time point from the left.</w:t>
      </w:r>
    </w:p>
    <w:p w14:paraId="4D96BD4C" w14:textId="77777777" w:rsidR="000959A2" w:rsidRPr="00155B02" w:rsidRDefault="000959A2" w:rsidP="003D491A">
      <w:pPr>
        <w:pStyle w:val="berschrift3"/>
        <w:ind w:left="482"/>
        <w:rPr>
          <w:rFonts w:cs="Times New Roman"/>
          <w:lang w:val="en-GB"/>
        </w:rPr>
      </w:pPr>
      <w:bookmarkStart w:id="826" w:name="_Event_%3E_Move_to%20the%20right"/>
      <w:bookmarkStart w:id="827" w:name="_Ref108438381"/>
      <w:bookmarkStart w:id="828" w:name="_Toc69130015"/>
      <w:bookmarkStart w:id="829" w:name="_Toc69129874"/>
      <w:bookmarkStart w:id="830" w:name="_Toc55213883"/>
      <w:bookmarkStart w:id="831" w:name="_Toc403472773"/>
      <w:bookmarkEnd w:id="826"/>
      <w:r w:rsidRPr="00155B02">
        <w:rPr>
          <w:rFonts w:cs="Times New Roman"/>
          <w:lang w:val="en-GB"/>
        </w:rPr>
        <w:t>Event &gt; Move to the right</w:t>
      </w:r>
      <w:bookmarkEnd w:id="827"/>
      <w:bookmarkEnd w:id="828"/>
      <w:bookmarkEnd w:id="829"/>
      <w:bookmarkEnd w:id="830"/>
      <w:bookmarkEnd w:id="831"/>
    </w:p>
    <w:p w14:paraId="2AE8E0AE" w14:textId="77777777" w:rsidR="000959A2" w:rsidRPr="00155B02" w:rsidRDefault="000959A2">
      <w:pPr>
        <w:pStyle w:val="Standard-BlockCharCharChar"/>
        <w:rPr>
          <w:iCs/>
          <w:lang w:val="en-GB"/>
        </w:rPr>
      </w:pPr>
      <w:r w:rsidRPr="00155B02">
        <w:rPr>
          <w:iCs/>
          <w:lang w:val="en-GB"/>
        </w:rPr>
        <w:t xml:space="preserve">(Shortcut: </w:t>
      </w:r>
      <w:r w:rsidRPr="00155B02">
        <w:rPr>
          <w:lang w:val="en-GB"/>
        </w:rPr>
        <w:t>CTRL + </w:t>
      </w:r>
      <w:r w:rsidRPr="00155B02">
        <w:rPr>
          <w:iCs/>
          <w:lang w:val="en-GB"/>
        </w:rPr>
        <w:t></w:t>
      </w:r>
      <w:r w:rsidRPr="00155B02">
        <w:rPr>
          <w:lang w:val="en-GB"/>
        </w:rPr>
        <w:t xml:space="preserve"> </w:t>
      </w:r>
      <w:r w:rsidRPr="00155B02">
        <w:rPr>
          <w:iCs/>
          <w:lang w:val="en-GB"/>
        </w:rPr>
        <w:t xml:space="preserve">on Windows, </w:t>
      </w:r>
      <w:r w:rsidRPr="00155B02">
        <w:rPr>
          <w:rFonts w:ascii="Cambria Math" w:eastAsia="Arial Unicode MS" w:hAnsi="Cambria Math" w:cs="Cambria Math"/>
          <w:lang w:val="en-GB"/>
        </w:rPr>
        <w:t>⌘</w:t>
      </w:r>
      <w:r w:rsidRPr="00155B02">
        <w:rPr>
          <w:lang w:val="en-GB"/>
        </w:rPr>
        <w:t> + </w:t>
      </w:r>
      <w:r w:rsidRPr="00155B02">
        <w:rPr>
          <w:iCs/>
          <w:lang w:val="en-GB"/>
        </w:rPr>
        <w:t></w:t>
      </w:r>
      <w:r w:rsidRPr="00155B02">
        <w:rPr>
          <w:lang w:val="en-GB"/>
        </w:rPr>
        <w:t xml:space="preserve"> </w:t>
      </w:r>
      <w:r w:rsidRPr="00155B02">
        <w:rPr>
          <w:iCs/>
          <w:lang w:val="en-GB"/>
        </w:rPr>
        <w:t>on Mac)</w:t>
      </w:r>
    </w:p>
    <w:p w14:paraId="7C738A95" w14:textId="77777777" w:rsidR="000959A2" w:rsidRPr="00155B02" w:rsidRDefault="000959A2">
      <w:pPr>
        <w:pStyle w:val="Standard-BlockCharCharChar"/>
        <w:rPr>
          <w:lang w:val="en-GB"/>
        </w:rPr>
      </w:pPr>
      <w:r w:rsidRPr="00155B02">
        <w:rPr>
          <w:lang w:val="en-GB"/>
        </w:rPr>
        <w:t>Moves the currently selected event to the right by one time point.</w:t>
      </w:r>
    </w:p>
    <w:p w14:paraId="2EAFF040" w14:textId="77777777" w:rsidR="000959A2" w:rsidRPr="00155B02" w:rsidRDefault="000959A2">
      <w:pPr>
        <w:pStyle w:val="Standard-BlockCharCharChar"/>
        <w:rPr>
          <w:lang w:val="en-GB"/>
        </w:rPr>
      </w:pPr>
      <w:r w:rsidRPr="00155B02">
        <w:rPr>
          <w:lang w:val="en-GB"/>
        </w:rPr>
        <w:t>Before:</w:t>
      </w:r>
    </w:p>
    <w:p w14:paraId="2EA0819F" w14:textId="77777777" w:rsidR="000959A2" w:rsidRPr="00155B02" w:rsidRDefault="002B43A4">
      <w:pPr>
        <w:pStyle w:val="BildChar"/>
        <w:rPr>
          <w:rFonts w:ascii="Times New Roman" w:hAnsi="Times New Roman"/>
          <w:lang w:val="en-GB"/>
        </w:rPr>
      </w:pPr>
      <w:r>
        <w:rPr>
          <w:rFonts w:ascii="Times New Roman" w:hAnsi="Times New Roman"/>
          <w:lang w:val="en-GB"/>
        </w:rPr>
        <w:pict w14:anchorId="374197A6">
          <v:shape id="_x0000_i1143" type="#_x0000_t75" style="width:255pt;height:55.5pt" filled="t">
            <v:fill color2="black"/>
            <v:imagedata r:id="rId224" o:title=""/>
          </v:shape>
        </w:pict>
      </w:r>
    </w:p>
    <w:p w14:paraId="408448DB" w14:textId="77777777" w:rsidR="000959A2" w:rsidRPr="00155B02" w:rsidRDefault="000959A2">
      <w:pPr>
        <w:pStyle w:val="Standard-BlockCharCharChar"/>
        <w:rPr>
          <w:lang w:val="en-GB"/>
        </w:rPr>
      </w:pPr>
      <w:r w:rsidRPr="00155B02">
        <w:rPr>
          <w:lang w:val="en-GB"/>
        </w:rPr>
        <w:t xml:space="preserve">After: </w:t>
      </w:r>
    </w:p>
    <w:p w14:paraId="2DEBC3E4" w14:textId="77777777" w:rsidR="000959A2" w:rsidRPr="00155B02" w:rsidRDefault="002B43A4">
      <w:pPr>
        <w:pStyle w:val="BildChar"/>
        <w:rPr>
          <w:rFonts w:ascii="Times New Roman" w:hAnsi="Times New Roman"/>
          <w:lang w:val="en-GB"/>
        </w:rPr>
      </w:pPr>
      <w:r>
        <w:rPr>
          <w:rFonts w:ascii="Times New Roman" w:hAnsi="Times New Roman"/>
          <w:lang w:val="en-GB"/>
        </w:rPr>
        <w:pict w14:anchorId="6A638C60">
          <v:shape id="_x0000_i1144" type="#_x0000_t75" style="width:255pt;height:55.5pt" filled="t">
            <v:fill color2="black"/>
            <v:imagedata r:id="rId225" o:title=""/>
          </v:shape>
        </w:pict>
      </w:r>
    </w:p>
    <w:p w14:paraId="0B3A3699" w14:textId="77777777" w:rsidR="000959A2" w:rsidRPr="00155B02" w:rsidRDefault="000959A2" w:rsidP="003D491A">
      <w:pPr>
        <w:pStyle w:val="berschrift3"/>
        <w:ind w:left="482"/>
        <w:rPr>
          <w:rFonts w:cs="Times New Roman"/>
          <w:lang w:val="en-GB"/>
        </w:rPr>
      </w:pPr>
      <w:bookmarkStart w:id="832" w:name="_Event_%3E_Move_to%20the%20left"/>
      <w:bookmarkStart w:id="833" w:name="_Ref108438389"/>
      <w:bookmarkStart w:id="834" w:name="_Toc69130016"/>
      <w:bookmarkStart w:id="835" w:name="_Toc69129875"/>
      <w:bookmarkStart w:id="836" w:name="_Toc55213884"/>
      <w:bookmarkStart w:id="837" w:name="_Toc403472774"/>
      <w:bookmarkEnd w:id="832"/>
      <w:r w:rsidRPr="00155B02">
        <w:rPr>
          <w:rFonts w:cs="Times New Roman"/>
          <w:lang w:val="en-GB"/>
        </w:rPr>
        <w:t>Event &gt; Move to the left</w:t>
      </w:r>
      <w:bookmarkEnd w:id="833"/>
      <w:bookmarkEnd w:id="834"/>
      <w:bookmarkEnd w:id="835"/>
      <w:bookmarkEnd w:id="836"/>
      <w:bookmarkEnd w:id="837"/>
    </w:p>
    <w:p w14:paraId="534D329E" w14:textId="77777777" w:rsidR="000959A2" w:rsidRPr="00155B02" w:rsidRDefault="000959A2">
      <w:pPr>
        <w:pStyle w:val="Standard-BlockCharCharChar"/>
        <w:rPr>
          <w:iCs/>
          <w:lang w:val="en-GB"/>
        </w:rPr>
      </w:pPr>
      <w:r w:rsidRPr="00155B02">
        <w:rPr>
          <w:iCs/>
          <w:lang w:val="en-GB"/>
        </w:rPr>
        <w:t>(Shortcut: CTRL + </w:t>
      </w:r>
      <w:r w:rsidRPr="00155B02">
        <w:rPr>
          <w:iCs/>
          <w:lang w:val="en-GB"/>
        </w:rPr>
        <w:t xml:space="preserve"> on Windows, </w:t>
      </w:r>
      <w:r w:rsidRPr="00155B02">
        <w:rPr>
          <w:rFonts w:ascii="Cambria Math" w:eastAsia="Arial Unicode MS" w:hAnsi="Cambria Math" w:cs="Cambria Math"/>
          <w:lang w:val="en-GB"/>
        </w:rPr>
        <w:t>⌘</w:t>
      </w:r>
      <w:r w:rsidRPr="00155B02">
        <w:rPr>
          <w:iCs/>
          <w:lang w:val="en-GB"/>
        </w:rPr>
        <w:t> + </w:t>
      </w:r>
      <w:r w:rsidRPr="00155B02">
        <w:rPr>
          <w:iCs/>
          <w:lang w:val="en-GB"/>
        </w:rPr>
        <w:t> on Mac)</w:t>
      </w:r>
    </w:p>
    <w:p w14:paraId="1A9178CE" w14:textId="77777777" w:rsidR="000959A2" w:rsidRPr="00155B02" w:rsidRDefault="000959A2">
      <w:pPr>
        <w:pStyle w:val="Standard-BlockCharCharChar"/>
        <w:rPr>
          <w:lang w:val="en-GB"/>
        </w:rPr>
      </w:pPr>
      <w:r w:rsidRPr="00155B02">
        <w:rPr>
          <w:lang w:val="en-GB"/>
        </w:rPr>
        <w:t>Moves the currently selected event to the left by one time point.</w:t>
      </w:r>
    </w:p>
    <w:p w14:paraId="6F10F76B" w14:textId="77777777" w:rsidR="000959A2" w:rsidRPr="00155B02" w:rsidRDefault="000959A2" w:rsidP="003D491A">
      <w:pPr>
        <w:pStyle w:val="berschrift3"/>
        <w:ind w:left="482"/>
        <w:rPr>
          <w:rFonts w:cs="Times New Roman"/>
          <w:lang w:val="en-GB"/>
        </w:rPr>
      </w:pPr>
      <w:bookmarkStart w:id="838" w:name="_Toc403472775"/>
      <w:r w:rsidRPr="00155B02">
        <w:rPr>
          <w:rFonts w:cs="Times New Roman"/>
          <w:lang w:val="en-GB"/>
        </w:rPr>
        <w:t>Event &gt; Find next event</w:t>
      </w:r>
      <w:bookmarkEnd w:id="838"/>
    </w:p>
    <w:p w14:paraId="78F0C711" w14:textId="77777777" w:rsidR="000959A2" w:rsidRPr="00155B02" w:rsidRDefault="000959A2">
      <w:pPr>
        <w:pStyle w:val="Standard-BlockCharCharChar"/>
        <w:rPr>
          <w:iCs/>
          <w:lang w:val="en-GB"/>
        </w:rPr>
      </w:pPr>
      <w:r w:rsidRPr="00155B02">
        <w:rPr>
          <w:iCs/>
          <w:lang w:val="en-GB"/>
        </w:rPr>
        <w:t>Looks for the next event in the tier that is currently active from position of the current selection.</w:t>
      </w:r>
    </w:p>
    <w:p w14:paraId="6FD0F25D" w14:textId="77777777" w:rsidR="000959A2" w:rsidRPr="00155B02" w:rsidRDefault="000959A2" w:rsidP="003D491A">
      <w:pPr>
        <w:pStyle w:val="berschrift3"/>
        <w:ind w:left="482"/>
        <w:rPr>
          <w:rFonts w:cs="Times New Roman"/>
          <w:lang w:val="en-GB"/>
        </w:rPr>
      </w:pPr>
      <w:bookmarkStart w:id="839" w:name="_Toc403472776"/>
      <w:r w:rsidRPr="00155B02">
        <w:rPr>
          <w:rFonts w:cs="Times New Roman"/>
          <w:lang w:val="en-GB"/>
        </w:rPr>
        <w:t>Event &gt; Insert Pause</w:t>
      </w:r>
      <w:bookmarkEnd w:id="839"/>
    </w:p>
    <w:p w14:paraId="3DEEB9D8" w14:textId="342CD121" w:rsidR="000959A2" w:rsidRPr="00155B02" w:rsidRDefault="000959A2">
      <w:pPr>
        <w:pStyle w:val="Standard-BlockCharCharChar"/>
        <w:rPr>
          <w:lang w:val="en-GB"/>
        </w:rPr>
      </w:pPr>
      <w:r w:rsidRPr="00155B02">
        <w:rPr>
          <w:lang w:val="en-GB"/>
        </w:rPr>
        <w:t xml:space="preserve">Inserts a pause into the selected event with the length of the current selection in the oscillogram. </w:t>
      </w:r>
      <w:r w:rsidRPr="00155B02">
        <w:rPr>
          <w:lang w:val="en-GB"/>
        </w:rPr>
        <w:lastRenderedPageBreak/>
        <w:t xml:space="preserve">The specific notation of the pause can be set via </w:t>
      </w:r>
      <w:r w:rsidR="00007CB6" w:rsidRPr="00155B02">
        <w:rPr>
          <w:lang w:val="en-GB"/>
        </w:rPr>
        <w:t>„</w:t>
      </w:r>
      <w:r w:rsidRPr="00155B02">
        <w:rPr>
          <w:lang w:val="en-GB"/>
        </w:rPr>
        <w:t>Edit &gt; Preferences &gt; Segmentation</w:t>
      </w:r>
      <w:ins w:id="840" w:author="Moritz Lautenbach" w:date="2014-04-16T09:35:00Z">
        <w:r w:rsidRPr="00155B02">
          <w:rPr>
            <w:lang w:val="en-GB"/>
          </w:rPr>
          <w:t>”</w:t>
        </w:r>
      </w:ins>
      <w:del w:id="841" w:author="Moritz Lautenbach" w:date="2014-04-16T09:35:00Z">
        <w:r w:rsidRPr="00155B02" w:rsidDel="00ED31DF">
          <w:rPr>
            <w:lang w:val="en-GB"/>
          </w:rPr>
          <w:delText xml:space="preserve"> </w:delText>
        </w:r>
      </w:del>
      <w:r w:rsidRPr="00155B02">
        <w:rPr>
          <w:lang w:val="en-GB"/>
        </w:rPr>
        <w:t>.</w:t>
      </w:r>
    </w:p>
    <w:p w14:paraId="0A5C6837" w14:textId="77777777" w:rsidR="000959A2" w:rsidRPr="00155B02" w:rsidRDefault="000959A2">
      <w:pPr>
        <w:rPr>
          <w:rFonts w:ascii="Times New Roman" w:hAnsi="Times New Roman" w:cs="Times New Roman"/>
          <w:lang w:val="en-GB"/>
          <w:rPrChange w:id="842" w:author="Moritz Lautenbach" w:date="2014-04-16T09:16:00Z">
            <w:rPr/>
          </w:rPrChange>
        </w:rPr>
      </w:pPr>
    </w:p>
    <w:p w14:paraId="1616CA2B" w14:textId="77777777" w:rsidR="000959A2" w:rsidRPr="00155B02" w:rsidRDefault="000959A2" w:rsidP="00F73227">
      <w:pPr>
        <w:pStyle w:val="berschrift2"/>
        <w:numPr>
          <w:ilvl w:val="1"/>
          <w:numId w:val="90"/>
        </w:numPr>
        <w:rPr>
          <w:lang w:val="en-GB"/>
        </w:rPr>
      </w:pPr>
      <w:bookmarkStart w:id="843" w:name="_Toc69130017"/>
      <w:bookmarkStart w:id="844" w:name="_Toc69129876"/>
      <w:bookmarkStart w:id="845" w:name="_Toc55213886"/>
      <w:bookmarkStart w:id="846" w:name="_Ref52614824"/>
      <w:bookmarkStart w:id="847" w:name="_Ref52614814"/>
      <w:bookmarkStart w:id="848" w:name="_Toc403472777"/>
      <w:commentRangeStart w:id="849"/>
      <w:r w:rsidRPr="00155B02">
        <w:rPr>
          <w:lang w:val="en-GB"/>
        </w:rPr>
        <w:t>Timeline Menu</w:t>
      </w:r>
      <w:bookmarkEnd w:id="843"/>
      <w:bookmarkEnd w:id="844"/>
      <w:bookmarkEnd w:id="845"/>
      <w:bookmarkEnd w:id="846"/>
      <w:bookmarkEnd w:id="847"/>
      <w:commentRangeEnd w:id="849"/>
      <w:r w:rsidRPr="00155B02">
        <w:rPr>
          <w:rStyle w:val="Kommentarzeichen"/>
          <w:rFonts w:eastAsia="SimSun"/>
          <w:b w:val="0"/>
          <w:bCs w:val="0"/>
          <w:iCs w:val="0"/>
          <w:lang w:val="en-GB"/>
        </w:rPr>
        <w:commentReference w:id="849"/>
      </w:r>
      <w:bookmarkEnd w:id="848"/>
    </w:p>
    <w:p w14:paraId="03569257"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605"/>
        <w:gridCol w:w="4820"/>
      </w:tblGrid>
      <w:tr w:rsidR="000959A2" w:rsidRPr="00155B02" w14:paraId="74BB6580" w14:textId="77777777">
        <w:tc>
          <w:tcPr>
            <w:tcW w:w="4605" w:type="dxa"/>
            <w:shd w:val="clear" w:color="auto" w:fill="auto"/>
          </w:tcPr>
          <w:p w14:paraId="2B38C85B"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80D2D40">
                <v:shape id="_x0000_i1145" type="#_x0000_t75" style="width:154.5pt;height:307.5pt" filled="t">
                  <v:fill color2="black"/>
                  <v:imagedata r:id="rId226" o:title=""/>
                </v:shape>
              </w:pict>
            </w:r>
          </w:p>
        </w:tc>
        <w:tc>
          <w:tcPr>
            <w:tcW w:w="4820" w:type="dxa"/>
            <w:shd w:val="clear" w:color="auto" w:fill="auto"/>
          </w:tcPr>
          <w:p w14:paraId="3C6B201A" w14:textId="77777777" w:rsidR="000959A2" w:rsidRPr="00155B02" w:rsidRDefault="000959A2">
            <w:pPr>
              <w:ind w:left="497"/>
              <w:rPr>
                <w:rFonts w:ascii="Times New Roman" w:hAnsi="Times New Roman" w:cs="Times New Roman"/>
                <w:lang w:val="en-GB"/>
              </w:rPr>
            </w:pPr>
          </w:p>
        </w:tc>
      </w:tr>
    </w:tbl>
    <w:p w14:paraId="5431DA75" w14:textId="77777777" w:rsidR="000959A2" w:rsidRPr="00155B02" w:rsidRDefault="000959A2">
      <w:pPr>
        <w:pStyle w:val="Standard-BlockCharCharChar"/>
        <w:rPr>
          <w:lang w:val="en-GB"/>
        </w:rPr>
      </w:pPr>
    </w:p>
    <w:p w14:paraId="17969731" w14:textId="77777777" w:rsidR="000959A2" w:rsidRPr="00155B02" w:rsidRDefault="000959A2" w:rsidP="003D491A">
      <w:pPr>
        <w:pStyle w:val="berschrift3"/>
        <w:ind w:left="482"/>
        <w:rPr>
          <w:rFonts w:cs="Times New Roman"/>
          <w:lang w:val="en-GB"/>
        </w:rPr>
      </w:pPr>
      <w:bookmarkStart w:id="850" w:name="_Timeline_%3E_Edit_timeline%20item..."/>
      <w:bookmarkStart w:id="851" w:name="_Ref108438399"/>
      <w:bookmarkStart w:id="852" w:name="_Toc69130018"/>
      <w:bookmarkStart w:id="853" w:name="_Toc69129877"/>
      <w:bookmarkStart w:id="854" w:name="_Toc55213887"/>
      <w:bookmarkStart w:id="855" w:name="_Toc403472778"/>
      <w:bookmarkEnd w:id="850"/>
      <w:r w:rsidRPr="00155B02">
        <w:rPr>
          <w:rFonts w:cs="Times New Roman"/>
          <w:lang w:val="en-GB"/>
        </w:rPr>
        <w:t>Timeline &gt; Edit timeline item...</w:t>
      </w:r>
      <w:bookmarkEnd w:id="851"/>
      <w:bookmarkEnd w:id="852"/>
      <w:bookmarkEnd w:id="853"/>
      <w:bookmarkEnd w:id="854"/>
      <w:bookmarkEnd w:id="855"/>
    </w:p>
    <w:p w14:paraId="073300BB" w14:textId="77777777" w:rsidR="000959A2" w:rsidRPr="00155B02" w:rsidRDefault="000959A2">
      <w:pPr>
        <w:pStyle w:val="Standard-BlockCharCharChar"/>
        <w:rPr>
          <w:lang w:val="en-GB"/>
        </w:rPr>
      </w:pPr>
      <w:r w:rsidRPr="00155B02">
        <w:rPr>
          <w:lang w:val="en-GB"/>
        </w:rPr>
        <w:t>Opens a dialog to edit the absolute time value of the currently selected event</w:t>
      </w:r>
      <w:ins w:id="856" w:author="Moritz Lautenbach" w:date="2014-04-16T09:37:00Z">
        <w:r w:rsidRPr="00155B02">
          <w:rPr>
            <w:lang w:val="en-GB"/>
          </w:rPr>
          <w:t>:</w:t>
        </w:r>
      </w:ins>
    </w:p>
    <w:p w14:paraId="51DEC906" w14:textId="77777777" w:rsidR="000959A2" w:rsidRPr="00155B02" w:rsidRDefault="002B43A4">
      <w:pPr>
        <w:pStyle w:val="BildChar"/>
        <w:rPr>
          <w:rFonts w:ascii="Times New Roman" w:hAnsi="Times New Roman"/>
          <w:lang w:val="en-GB"/>
        </w:rPr>
      </w:pPr>
      <w:r>
        <w:rPr>
          <w:rFonts w:ascii="Times New Roman" w:hAnsi="Times New Roman"/>
          <w:lang w:val="en-GB"/>
        </w:rPr>
        <w:pict w14:anchorId="7C8D92B7">
          <v:shape id="_x0000_i1146" type="#_x0000_t75" style="width:189pt;height:99pt" filled="t">
            <v:fill color2="black"/>
            <v:imagedata r:id="rId227" o:title=""/>
          </v:shape>
        </w:pict>
      </w:r>
    </w:p>
    <w:p w14:paraId="33B1D8EB" w14:textId="77777777" w:rsidR="000959A2" w:rsidRPr="00155B02" w:rsidRDefault="000959A2">
      <w:pPr>
        <w:pStyle w:val="Standard-BlockCharCharChar"/>
        <w:rPr>
          <w:lang w:val="en-GB"/>
        </w:rPr>
      </w:pPr>
      <w:r w:rsidRPr="00155B02">
        <w:rPr>
          <w:lang w:val="en-GB"/>
        </w:rPr>
        <w:t xml:space="preserve">The absolute time value can either be entered as a decimal number (i.e. in seconds) or as hh:mm:ss.xxx. The entries: </w:t>
      </w:r>
    </w:p>
    <w:p w14:paraId="29652BB4" w14:textId="41E3E3DE" w:rsidR="000959A2" w:rsidRPr="00155B02" w:rsidRDefault="000959A2">
      <w:pPr>
        <w:pStyle w:val="Eingerckt"/>
        <w:rPr>
          <w:lang w:val="en-GB"/>
        </w:rPr>
      </w:pPr>
      <w:r w:rsidRPr="00155B02">
        <w:rPr>
          <w:lang w:val="en-GB"/>
        </w:rPr>
        <w:t xml:space="preserve">   181.23</w:t>
      </w:r>
    </w:p>
    <w:p w14:paraId="294A6C16" w14:textId="77777777" w:rsidR="000959A2" w:rsidRPr="00155B02" w:rsidRDefault="000959A2">
      <w:pPr>
        <w:pStyle w:val="Eingerckt"/>
        <w:rPr>
          <w:lang w:val="en-GB"/>
        </w:rPr>
      </w:pPr>
      <w:r w:rsidRPr="00155B02">
        <w:rPr>
          <w:lang w:val="en-GB"/>
        </w:rPr>
        <w:t>00:03:01.23</w:t>
      </w:r>
    </w:p>
    <w:p w14:paraId="27215DB6" w14:textId="77777777" w:rsidR="000959A2" w:rsidRPr="00155B02" w:rsidRDefault="000959A2">
      <w:pPr>
        <w:pStyle w:val="Eingerckt"/>
        <w:rPr>
          <w:lang w:val="en-GB"/>
        </w:rPr>
      </w:pPr>
      <w:r w:rsidRPr="00155B02">
        <w:rPr>
          <w:lang w:val="en-GB"/>
        </w:rPr>
        <w:lastRenderedPageBreak/>
        <w:t xml:space="preserve">   03:01.230</w:t>
      </w:r>
    </w:p>
    <w:p w14:paraId="2A0EDE21" w14:textId="0E3771BD" w:rsidR="000959A2" w:rsidRPr="00155B02" w:rsidRDefault="000959A2">
      <w:pPr>
        <w:pStyle w:val="Standard-BlockCharCharChar"/>
        <w:rPr>
          <w:lang w:val="en-GB"/>
        </w:rPr>
      </w:pPr>
      <w:r w:rsidRPr="00155B02">
        <w:rPr>
          <w:lang w:val="en-GB"/>
        </w:rPr>
        <w:t xml:space="preserve">for example all represent the same, namely: </w:t>
      </w:r>
      <w:r w:rsidR="00007CB6" w:rsidRPr="00155B02">
        <w:rPr>
          <w:lang w:val="en-GB"/>
        </w:rPr>
        <w:t>„</w:t>
      </w:r>
      <w:r w:rsidRPr="00155B02">
        <w:rPr>
          <w:lang w:val="en-GB"/>
        </w:rPr>
        <w:t>3 minutes, 1 second and 230 milliseconds.</w:t>
      </w:r>
      <w:r w:rsidR="00E6350C" w:rsidRPr="00155B02">
        <w:rPr>
          <w:lang w:val="en-GB"/>
        </w:rPr>
        <w:t>“</w:t>
      </w:r>
    </w:p>
    <w:p w14:paraId="31839B4C" w14:textId="77777777" w:rsidR="000959A2" w:rsidRPr="00155B02" w:rsidRDefault="000959A2" w:rsidP="003D491A">
      <w:pPr>
        <w:pStyle w:val="berschrift3"/>
        <w:rPr>
          <w:rFonts w:cs="Times New Roman"/>
          <w:lang w:val="en-GB"/>
        </w:rPr>
      </w:pPr>
      <w:bookmarkStart w:id="857" w:name="_Timeline_%3E_Insert_timeline%20item"/>
      <w:bookmarkStart w:id="858" w:name="_Ref108438406"/>
      <w:bookmarkStart w:id="859" w:name="_Toc69130019"/>
      <w:bookmarkStart w:id="860" w:name="_Toc69129878"/>
      <w:bookmarkStart w:id="861" w:name="_Toc55213888"/>
      <w:bookmarkStart w:id="862" w:name="_Toc403472779"/>
      <w:bookmarkEnd w:id="857"/>
      <w:r w:rsidRPr="00155B02">
        <w:rPr>
          <w:rFonts w:cs="Times New Roman"/>
          <w:lang w:val="en-GB"/>
        </w:rPr>
        <w:t>Timeline &gt; Insert timeline item</w:t>
      </w:r>
      <w:bookmarkEnd w:id="858"/>
      <w:bookmarkEnd w:id="859"/>
      <w:bookmarkEnd w:id="860"/>
      <w:bookmarkEnd w:id="861"/>
      <w:bookmarkEnd w:id="862"/>
    </w:p>
    <w:p w14:paraId="20E99358" w14:textId="77777777" w:rsidR="000959A2" w:rsidRPr="00155B02" w:rsidRDefault="000959A2">
      <w:pPr>
        <w:pStyle w:val="Standard-BlockCharCharChar"/>
        <w:rPr>
          <w:lang w:val="en-GB"/>
        </w:rPr>
      </w:pPr>
      <w:r w:rsidRPr="00155B02">
        <w:rPr>
          <w:lang w:val="en-GB"/>
        </w:rPr>
        <w:t>Inserts a new time point to the left of the currently selected time point.</w:t>
      </w:r>
    </w:p>
    <w:p w14:paraId="43FFC81C" w14:textId="77777777" w:rsidR="000959A2" w:rsidRPr="00155B02" w:rsidRDefault="000959A2">
      <w:pPr>
        <w:pStyle w:val="Standard-BlockCharCharChar"/>
        <w:rPr>
          <w:lang w:val="en-GB"/>
        </w:rPr>
      </w:pPr>
      <w:r w:rsidRPr="00155B02">
        <w:rPr>
          <w:lang w:val="en-GB"/>
        </w:rPr>
        <w:t>Before:</w:t>
      </w:r>
    </w:p>
    <w:p w14:paraId="46ACA480" w14:textId="77777777" w:rsidR="000959A2" w:rsidRPr="00155B02" w:rsidRDefault="002B43A4">
      <w:pPr>
        <w:pStyle w:val="BildChar"/>
        <w:rPr>
          <w:rFonts w:ascii="Times New Roman" w:hAnsi="Times New Roman"/>
          <w:lang w:val="en-GB"/>
        </w:rPr>
      </w:pPr>
      <w:r>
        <w:rPr>
          <w:rFonts w:ascii="Times New Roman" w:hAnsi="Times New Roman"/>
          <w:lang w:val="en-GB"/>
        </w:rPr>
        <w:pict w14:anchorId="5E426599">
          <v:shape id="_x0000_i1147" type="#_x0000_t75" style="width:210pt;height:82.5pt" filled="t">
            <v:fill color2="black"/>
            <v:imagedata r:id="rId228" o:title=""/>
          </v:shape>
        </w:pict>
      </w:r>
    </w:p>
    <w:p w14:paraId="06A17ADE" w14:textId="77777777" w:rsidR="000959A2" w:rsidRPr="00155B02" w:rsidRDefault="000959A2">
      <w:pPr>
        <w:pStyle w:val="Standard-BlockCharCharChar"/>
        <w:rPr>
          <w:lang w:val="en-GB"/>
        </w:rPr>
      </w:pPr>
      <w:r w:rsidRPr="00155B02">
        <w:rPr>
          <w:lang w:val="en-GB"/>
        </w:rPr>
        <w:t>After:</w:t>
      </w:r>
    </w:p>
    <w:p w14:paraId="7BF33DAF" w14:textId="77777777" w:rsidR="000959A2" w:rsidRPr="00155B02" w:rsidRDefault="002B43A4">
      <w:pPr>
        <w:pStyle w:val="BildChar"/>
        <w:rPr>
          <w:rFonts w:ascii="Times New Roman" w:hAnsi="Times New Roman"/>
          <w:lang w:val="en-GB"/>
        </w:rPr>
      </w:pPr>
      <w:r>
        <w:rPr>
          <w:rFonts w:ascii="Times New Roman" w:hAnsi="Times New Roman"/>
          <w:lang w:val="en-GB"/>
        </w:rPr>
        <w:pict w14:anchorId="344086CF">
          <v:shape id="_x0000_i1148" type="#_x0000_t75" style="width:207pt;height:75pt" filled="t">
            <v:fill color2="black"/>
            <v:imagedata r:id="rId229" o:title=""/>
          </v:shape>
        </w:pict>
      </w:r>
    </w:p>
    <w:p w14:paraId="31CAB626" w14:textId="77777777" w:rsidR="000959A2" w:rsidRPr="00155B02" w:rsidRDefault="000959A2" w:rsidP="003D491A">
      <w:pPr>
        <w:pStyle w:val="berschrift3"/>
        <w:ind w:left="482"/>
        <w:rPr>
          <w:rFonts w:cs="Times New Roman"/>
          <w:lang w:val="en-GB"/>
        </w:rPr>
      </w:pPr>
      <w:bookmarkStart w:id="863" w:name="_Timeline_%3E_Remove_gap"/>
      <w:bookmarkStart w:id="864" w:name="_Ref108438416"/>
      <w:bookmarkStart w:id="865" w:name="_Toc69130020"/>
      <w:bookmarkStart w:id="866" w:name="_Toc69129879"/>
      <w:bookmarkStart w:id="867" w:name="_Toc55213889"/>
      <w:bookmarkStart w:id="868" w:name="_Toc403472780"/>
      <w:bookmarkEnd w:id="863"/>
      <w:r w:rsidRPr="00155B02">
        <w:rPr>
          <w:rFonts w:cs="Times New Roman"/>
          <w:lang w:val="en-GB"/>
        </w:rPr>
        <w:t>Timeline &gt; Remove gap</w:t>
      </w:r>
      <w:bookmarkEnd w:id="864"/>
      <w:bookmarkEnd w:id="865"/>
      <w:bookmarkEnd w:id="866"/>
      <w:bookmarkEnd w:id="867"/>
      <w:bookmarkEnd w:id="868"/>
    </w:p>
    <w:p w14:paraId="48BAAC91" w14:textId="77777777" w:rsidR="000959A2" w:rsidRPr="00155B02" w:rsidRDefault="000959A2">
      <w:pPr>
        <w:pStyle w:val="Standard-BlockCharCharChar"/>
        <w:rPr>
          <w:lang w:val="en-GB"/>
        </w:rPr>
      </w:pPr>
      <w:r w:rsidRPr="00155B02">
        <w:rPr>
          <w:lang w:val="en-GB"/>
        </w:rPr>
        <w:t>Removes the currently selected gap from the time axis. A gap is a space between consecutive time points that does not contain an event. When calling up this menu item, the first of these two time points is removed and thereafter the rest of the transcription is moved t</w:t>
      </w:r>
      <w:del w:id="869" w:author="Moritz Lautenbach" w:date="2014-04-16T09:38:00Z">
        <w:r w:rsidRPr="00155B02" w:rsidDel="000C559E">
          <w:rPr>
            <w:lang w:val="en-GB"/>
          </w:rPr>
          <w:delText>p</w:delText>
        </w:r>
      </w:del>
      <w:r w:rsidRPr="00155B02">
        <w:rPr>
          <w:lang w:val="en-GB"/>
        </w:rPr>
        <w:t>o the left by one time point.</w:t>
      </w:r>
    </w:p>
    <w:p w14:paraId="5777B229" w14:textId="77777777" w:rsidR="000959A2" w:rsidRPr="00155B02" w:rsidRDefault="000959A2">
      <w:pPr>
        <w:pStyle w:val="Standard-BlockCharCharChar"/>
        <w:rPr>
          <w:lang w:val="en-GB"/>
        </w:rPr>
      </w:pPr>
      <w:r w:rsidRPr="00155B02">
        <w:rPr>
          <w:lang w:val="en-GB"/>
        </w:rPr>
        <w:t>Before:</w:t>
      </w:r>
    </w:p>
    <w:p w14:paraId="25FAABBC" w14:textId="77777777" w:rsidR="000959A2" w:rsidRPr="00155B02" w:rsidRDefault="002B43A4">
      <w:pPr>
        <w:pStyle w:val="BildChar"/>
        <w:rPr>
          <w:rFonts w:ascii="Times New Roman" w:hAnsi="Times New Roman"/>
          <w:lang w:val="en-GB"/>
        </w:rPr>
      </w:pPr>
      <w:r>
        <w:rPr>
          <w:rFonts w:ascii="Times New Roman" w:hAnsi="Times New Roman"/>
          <w:lang w:val="en-GB"/>
        </w:rPr>
        <w:pict w14:anchorId="2A808014">
          <v:shape id="_x0000_i1149" type="#_x0000_t75" style="width:267pt;height:67.5pt" filled="t">
            <v:fill color2="black"/>
            <v:imagedata r:id="rId230" o:title=""/>
          </v:shape>
        </w:pict>
      </w:r>
    </w:p>
    <w:p w14:paraId="017A601D" w14:textId="77777777" w:rsidR="000959A2" w:rsidRPr="00155B02" w:rsidRDefault="000959A2">
      <w:pPr>
        <w:pStyle w:val="Standard-BlockCharCharChar"/>
        <w:rPr>
          <w:lang w:val="en-GB"/>
        </w:rPr>
      </w:pPr>
      <w:r w:rsidRPr="00155B02">
        <w:rPr>
          <w:lang w:val="en-GB"/>
        </w:rPr>
        <w:t>After:</w:t>
      </w:r>
    </w:p>
    <w:p w14:paraId="4EC5EF62" w14:textId="77777777" w:rsidR="000959A2" w:rsidRPr="00155B02" w:rsidRDefault="002B43A4">
      <w:pPr>
        <w:pStyle w:val="BildChar"/>
        <w:rPr>
          <w:rFonts w:ascii="Times New Roman" w:hAnsi="Times New Roman"/>
          <w:lang w:val="en-GB"/>
        </w:rPr>
      </w:pPr>
      <w:r>
        <w:rPr>
          <w:rFonts w:ascii="Times New Roman" w:hAnsi="Times New Roman"/>
          <w:lang w:val="en-GB"/>
        </w:rPr>
        <w:pict w14:anchorId="1EBE40AE">
          <v:shape id="_x0000_i1150" type="#_x0000_t75" style="width:267pt;height:73.5pt" filled="t">
            <v:fill color2="black"/>
            <v:imagedata r:id="rId231" o:title=""/>
          </v:shape>
        </w:pict>
      </w:r>
    </w:p>
    <w:p w14:paraId="1A7D5AF2" w14:textId="77777777" w:rsidR="000959A2" w:rsidRPr="00155B02" w:rsidRDefault="000959A2">
      <w:pPr>
        <w:pStyle w:val="Standard-BlockCharCharChar"/>
        <w:rPr>
          <w:lang w:val="en-GB"/>
        </w:rPr>
      </w:pPr>
    </w:p>
    <w:p w14:paraId="5616BAC6" w14:textId="77777777" w:rsidR="000959A2" w:rsidRPr="00155B02" w:rsidRDefault="000959A2" w:rsidP="003D491A">
      <w:pPr>
        <w:pStyle w:val="berschrift3"/>
        <w:ind w:left="482"/>
        <w:rPr>
          <w:rFonts w:cs="Times New Roman"/>
          <w:lang w:val="en-GB"/>
        </w:rPr>
      </w:pPr>
      <w:bookmarkStart w:id="870" w:name="_Timeline_%3E_Remove_all%20gaps"/>
      <w:bookmarkStart w:id="871" w:name="_Ref108438423"/>
      <w:bookmarkStart w:id="872" w:name="_Toc69130021"/>
      <w:bookmarkStart w:id="873" w:name="_Toc69129880"/>
      <w:bookmarkStart w:id="874" w:name="_Toc55213890"/>
      <w:bookmarkStart w:id="875" w:name="_Toc403472781"/>
      <w:bookmarkEnd w:id="870"/>
      <w:r w:rsidRPr="00155B02">
        <w:rPr>
          <w:rFonts w:cs="Times New Roman"/>
          <w:lang w:val="en-GB"/>
        </w:rPr>
        <w:t>Timeline &gt; Remove all gaps</w:t>
      </w:r>
      <w:bookmarkEnd w:id="871"/>
      <w:bookmarkEnd w:id="872"/>
      <w:bookmarkEnd w:id="873"/>
      <w:bookmarkEnd w:id="874"/>
      <w:bookmarkEnd w:id="875"/>
    </w:p>
    <w:p w14:paraId="410814FF" w14:textId="77777777" w:rsidR="000959A2" w:rsidRPr="00155B02" w:rsidRDefault="000959A2">
      <w:pPr>
        <w:pStyle w:val="Standard-BlockCharCharChar"/>
        <w:rPr>
          <w:lang w:val="en-GB"/>
        </w:rPr>
      </w:pPr>
      <w:r w:rsidRPr="00155B02">
        <w:rPr>
          <w:lang w:val="en-GB"/>
        </w:rPr>
        <w:t xml:space="preserve">Removes </w:t>
      </w:r>
      <w:r w:rsidRPr="00155B02">
        <w:rPr>
          <w:u w:val="single"/>
          <w:lang w:val="en-GB"/>
        </w:rPr>
        <w:t>all</w:t>
      </w:r>
      <w:r w:rsidRPr="00155B02">
        <w:rPr>
          <w:lang w:val="en-GB"/>
        </w:rPr>
        <w:t xml:space="preserve"> gaps from the transcription.</w:t>
      </w:r>
    </w:p>
    <w:p w14:paraId="6E1A5705" w14:textId="77777777" w:rsidR="000959A2" w:rsidRPr="00155B02" w:rsidRDefault="000959A2">
      <w:pPr>
        <w:pStyle w:val="Standard-BlockCharCharChar"/>
        <w:rPr>
          <w:lang w:val="en-GB"/>
        </w:rPr>
      </w:pPr>
    </w:p>
    <w:p w14:paraId="03895999" w14:textId="77777777" w:rsidR="000959A2" w:rsidRPr="00155B02" w:rsidRDefault="000959A2" w:rsidP="003D491A">
      <w:pPr>
        <w:pStyle w:val="berschrift3"/>
        <w:rPr>
          <w:rFonts w:cs="Times New Roman"/>
          <w:lang w:val="en-GB"/>
        </w:rPr>
      </w:pPr>
      <w:bookmarkStart w:id="876" w:name="_Timeline_%3E_Remove_unused%20timeline%2"/>
      <w:bookmarkStart w:id="877" w:name="_Ref108438433"/>
      <w:bookmarkStart w:id="878" w:name="_Toc69130022"/>
      <w:bookmarkStart w:id="879" w:name="_Toc69129881"/>
      <w:bookmarkStart w:id="880" w:name="_Toc55213891"/>
      <w:bookmarkStart w:id="881" w:name="_Toc403472782"/>
      <w:bookmarkEnd w:id="876"/>
      <w:r w:rsidRPr="00155B02">
        <w:rPr>
          <w:rFonts w:cs="Times New Roman"/>
          <w:lang w:val="en-GB"/>
        </w:rPr>
        <w:t>Timeline &gt; Remove unused timeline items</w:t>
      </w:r>
      <w:bookmarkEnd w:id="877"/>
      <w:bookmarkEnd w:id="878"/>
      <w:bookmarkEnd w:id="879"/>
      <w:bookmarkEnd w:id="880"/>
      <w:bookmarkEnd w:id="881"/>
    </w:p>
    <w:p w14:paraId="473F02F2" w14:textId="77777777" w:rsidR="000959A2" w:rsidRPr="00155B02" w:rsidRDefault="000959A2">
      <w:pPr>
        <w:pStyle w:val="Standard-BlockCharCharChar"/>
        <w:rPr>
          <w:lang w:val="en-GB"/>
        </w:rPr>
      </w:pPr>
      <w:r w:rsidRPr="00155B02">
        <w:rPr>
          <w:lang w:val="en-GB"/>
        </w:rPr>
        <w:t>Removes all unused timeline items from the transcription. A timepoint is unused when no event starts or ends on it.</w:t>
      </w:r>
    </w:p>
    <w:p w14:paraId="396CF6D9" w14:textId="77777777" w:rsidR="000959A2" w:rsidRPr="00155B02" w:rsidRDefault="000959A2">
      <w:pPr>
        <w:pStyle w:val="Standard-BlockCharCharChar"/>
        <w:rPr>
          <w:lang w:val="en-GB"/>
        </w:rPr>
      </w:pPr>
      <w:r w:rsidRPr="00155B02">
        <w:rPr>
          <w:lang w:val="en-GB"/>
        </w:rPr>
        <w:t>Before:</w:t>
      </w:r>
    </w:p>
    <w:p w14:paraId="2446A4C5" w14:textId="77777777" w:rsidR="000959A2" w:rsidRPr="00155B02" w:rsidRDefault="002B43A4">
      <w:pPr>
        <w:pStyle w:val="BildChar"/>
        <w:rPr>
          <w:rFonts w:ascii="Times New Roman" w:hAnsi="Times New Roman"/>
          <w:lang w:val="en-GB"/>
        </w:rPr>
      </w:pPr>
      <w:r>
        <w:rPr>
          <w:rFonts w:ascii="Times New Roman" w:hAnsi="Times New Roman"/>
          <w:lang w:val="en-GB"/>
        </w:rPr>
        <w:pict w14:anchorId="03C41CA5">
          <v:shape id="_x0000_i1151" type="#_x0000_t75" style="width:180pt;height:76.5pt" filled="t">
            <v:fill color2="black"/>
            <v:imagedata r:id="rId232" o:title=""/>
          </v:shape>
        </w:pict>
      </w:r>
    </w:p>
    <w:p w14:paraId="452BED69" w14:textId="77777777" w:rsidR="000959A2" w:rsidRPr="00155B02" w:rsidRDefault="000959A2">
      <w:pPr>
        <w:pStyle w:val="Standard-BlockCharCharChar"/>
        <w:rPr>
          <w:lang w:val="en-GB"/>
        </w:rPr>
      </w:pPr>
      <w:r w:rsidRPr="00155B02">
        <w:rPr>
          <w:lang w:val="en-GB"/>
        </w:rPr>
        <w:t>After:</w:t>
      </w:r>
    </w:p>
    <w:p w14:paraId="44A15A47" w14:textId="5EA9A61F" w:rsidR="000959A2" w:rsidRPr="003D491A" w:rsidRDefault="002B43A4" w:rsidP="003D491A">
      <w:pPr>
        <w:pStyle w:val="BildChar"/>
        <w:rPr>
          <w:rFonts w:ascii="Times New Roman" w:hAnsi="Times New Roman"/>
          <w:lang w:val="en-GB"/>
        </w:rPr>
      </w:pPr>
      <w:r>
        <w:rPr>
          <w:rFonts w:ascii="Times New Roman" w:hAnsi="Times New Roman"/>
          <w:lang w:val="en-GB"/>
        </w:rPr>
        <w:pict w14:anchorId="158B99B8">
          <v:shape id="_x0000_i1152" type="#_x0000_t75" style="width:181.5pt;height:76.5pt" filled="t">
            <v:fill color2="black"/>
            <v:imagedata r:id="rId233" o:title=""/>
          </v:shape>
        </w:pict>
      </w:r>
    </w:p>
    <w:p w14:paraId="7D112C68" w14:textId="77777777" w:rsidR="000959A2" w:rsidRPr="00155B02" w:rsidRDefault="000959A2" w:rsidP="003D491A">
      <w:pPr>
        <w:pStyle w:val="berschrift3"/>
        <w:ind w:left="482"/>
        <w:rPr>
          <w:rFonts w:cs="Times New Roman"/>
          <w:lang w:val="en-GB"/>
        </w:rPr>
      </w:pPr>
      <w:bookmarkStart w:id="882" w:name="_Timeline_%3E_Make_timeline%20consistent"/>
      <w:bookmarkStart w:id="883" w:name="_Ref108438441"/>
      <w:bookmarkStart w:id="884" w:name="_Toc69130023"/>
      <w:bookmarkStart w:id="885" w:name="_Toc69129882"/>
      <w:bookmarkStart w:id="886" w:name="_Toc55213892"/>
      <w:bookmarkStart w:id="887" w:name="_Toc403472783"/>
      <w:bookmarkEnd w:id="882"/>
      <w:r w:rsidRPr="00155B02">
        <w:rPr>
          <w:rFonts w:cs="Times New Roman"/>
          <w:lang w:val="en-GB"/>
        </w:rPr>
        <w:t>Timeline &gt; Make timeline consistent</w:t>
      </w:r>
      <w:bookmarkEnd w:id="883"/>
      <w:bookmarkEnd w:id="884"/>
      <w:bookmarkEnd w:id="885"/>
      <w:bookmarkEnd w:id="886"/>
      <w:bookmarkEnd w:id="887"/>
    </w:p>
    <w:p w14:paraId="16E19116" w14:textId="77777777" w:rsidR="000959A2" w:rsidRPr="00155B02" w:rsidRDefault="000959A2">
      <w:pPr>
        <w:pStyle w:val="Standard-BlockCharCharChar"/>
        <w:rPr>
          <w:lang w:val="en-GB"/>
        </w:rPr>
      </w:pPr>
      <w:r w:rsidRPr="00155B02">
        <w:rPr>
          <w:lang w:val="en-GB"/>
        </w:rPr>
        <w:t>Checks the time axis for inconsistencies, i.e. after absolute time values. Absolute time values that do not fit into a monotonously growing sequence are removed.</w:t>
      </w:r>
    </w:p>
    <w:p w14:paraId="017120EC" w14:textId="77777777" w:rsidR="000959A2" w:rsidRPr="00155B02" w:rsidRDefault="000959A2" w:rsidP="003D491A">
      <w:pPr>
        <w:pStyle w:val="berschrift3"/>
        <w:ind w:left="482"/>
        <w:rPr>
          <w:rFonts w:cs="Times New Roman"/>
          <w:lang w:val="en-GB"/>
        </w:rPr>
      </w:pPr>
      <w:bookmarkStart w:id="888" w:name="_Timeline_%3E_Interpolate_timeline"/>
      <w:bookmarkStart w:id="889" w:name="_Toc403472784"/>
      <w:bookmarkStart w:id="890" w:name="_Ref108438458"/>
      <w:bookmarkStart w:id="891" w:name="_Toc69130024"/>
      <w:bookmarkStart w:id="892" w:name="_Toc69129883"/>
      <w:bookmarkStart w:id="893" w:name="_Toc55213893"/>
      <w:bookmarkEnd w:id="888"/>
      <w:r w:rsidRPr="00155B02">
        <w:rPr>
          <w:rFonts w:cs="Times New Roman"/>
          <w:lang w:val="en-GB"/>
        </w:rPr>
        <w:t>Timeline &gt; Smooth timeline...</w:t>
      </w:r>
      <w:bookmarkEnd w:id="889"/>
    </w:p>
    <w:p w14:paraId="6C089CFA" w14:textId="77777777" w:rsidR="000959A2" w:rsidRPr="00155B02" w:rsidRDefault="000959A2">
      <w:pPr>
        <w:pStyle w:val="Standard-BlockCharCharChar"/>
        <w:rPr>
          <w:lang w:val="en-GB"/>
        </w:rPr>
      </w:pPr>
      <w:r w:rsidRPr="00155B02">
        <w:rPr>
          <w:lang w:val="en-GB"/>
        </w:rPr>
        <w:t>Smooths the time axis</w:t>
      </w:r>
      <w:del w:id="894" w:author="Moritz Lautenbach" w:date="2014-04-16T09:41:00Z">
        <w:r w:rsidRPr="00155B02" w:rsidDel="000C559E">
          <w:rPr>
            <w:lang w:val="en-GB"/>
          </w:rPr>
          <w:delText xml:space="preserve"> </w:delText>
        </w:r>
      </w:del>
      <w:r w:rsidRPr="00155B02">
        <w:rPr>
          <w:lang w:val="en-GB"/>
        </w:rPr>
        <w:t>, i.e. looks for time points who</w:t>
      </w:r>
      <w:del w:id="895" w:author="Moritz Lautenbach" w:date="2014-04-16T09:41:00Z">
        <w:r w:rsidRPr="00155B02" w:rsidDel="000C559E">
          <w:rPr>
            <w:lang w:val="en-GB"/>
          </w:rPr>
          <w:delText>'</w:delText>
        </w:r>
      </w:del>
      <w:r w:rsidRPr="00155B02">
        <w:rPr>
          <w:lang w:val="en-GB"/>
        </w:rPr>
        <w:t>s</w:t>
      </w:r>
      <w:ins w:id="896" w:author="Moritz Lautenbach" w:date="2014-04-16T09:41:00Z">
        <w:r w:rsidRPr="00155B02">
          <w:rPr>
            <w:lang w:val="en-GB"/>
          </w:rPr>
          <w:t>e</w:t>
        </w:r>
      </w:ins>
      <w:r w:rsidRPr="00155B02">
        <w:rPr>
          <w:lang w:val="en-GB"/>
        </w:rPr>
        <w:t xml:space="preserve"> absolute time values lie very close together and combines these to one time point. In the dialog a</w:t>
      </w:r>
      <w:ins w:id="897" w:author="Moritz Lautenbach" w:date="2014-04-16T09:42:00Z">
        <w:r w:rsidRPr="00155B02">
          <w:rPr>
            <w:lang w:val="en-GB"/>
          </w:rPr>
          <w:t>n</w:t>
        </w:r>
      </w:ins>
      <w:r w:rsidRPr="00155B02">
        <w:rPr>
          <w:lang w:val="en-GB"/>
        </w:rPr>
        <w:t xml:space="preserve"> upper limit can be set for the maximum interval (in seconds). For this operation, the default value (one hundredth of a second) is useful for many purposes.</w:t>
      </w:r>
    </w:p>
    <w:p w14:paraId="0A82EB56" w14:textId="77777777" w:rsidR="000959A2" w:rsidRPr="00155B02" w:rsidRDefault="002B43A4">
      <w:pPr>
        <w:pStyle w:val="Standard-BlockCharCharChar"/>
        <w:spacing w:line="100" w:lineRule="atLeast"/>
        <w:jc w:val="center"/>
        <w:rPr>
          <w:lang w:val="en-GB"/>
        </w:rPr>
      </w:pPr>
      <w:r>
        <w:rPr>
          <w:lang w:val="en-GB"/>
        </w:rPr>
        <w:pict w14:anchorId="2794EF07">
          <v:shape id="_x0000_i1153" type="#_x0000_t75" style="width:201pt;height:93pt" filled="t">
            <v:fill color2="black"/>
            <v:imagedata r:id="rId234" o:title=""/>
          </v:shape>
        </w:pict>
      </w:r>
    </w:p>
    <w:p w14:paraId="0C4D5A7D" w14:textId="77777777" w:rsidR="000959A2" w:rsidRPr="00155B02" w:rsidRDefault="000959A2" w:rsidP="003D491A">
      <w:pPr>
        <w:pStyle w:val="berschrift3"/>
        <w:ind w:left="482"/>
        <w:rPr>
          <w:rFonts w:cs="Times New Roman"/>
          <w:lang w:val="en-GB"/>
        </w:rPr>
      </w:pPr>
      <w:bookmarkStart w:id="898" w:name="_Toc403472785"/>
      <w:bookmarkStart w:id="899" w:name="_Toc403472786"/>
      <w:bookmarkStart w:id="900" w:name="_Toc403472787"/>
      <w:bookmarkEnd w:id="898"/>
      <w:bookmarkEnd w:id="899"/>
      <w:r w:rsidRPr="00155B02">
        <w:rPr>
          <w:rFonts w:cs="Times New Roman"/>
          <w:lang w:val="en-GB"/>
        </w:rPr>
        <w:t>Timeline &gt; Interpolate timeline</w:t>
      </w:r>
      <w:bookmarkEnd w:id="890"/>
      <w:bookmarkEnd w:id="891"/>
      <w:bookmarkEnd w:id="892"/>
      <w:bookmarkEnd w:id="893"/>
      <w:r w:rsidRPr="00155B02">
        <w:rPr>
          <w:rFonts w:cs="Times New Roman"/>
          <w:lang w:val="en-GB"/>
        </w:rPr>
        <w:t>...</w:t>
      </w:r>
      <w:bookmarkEnd w:id="900"/>
    </w:p>
    <w:p w14:paraId="0E951BCB"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17A2A873">
          <v:shape id="_x0000_i1154" type="#_x0000_t75" style="width:165pt;height:84pt" filled="t">
            <v:fill color2="black"/>
            <v:imagedata r:id="rId235" o:title=""/>
          </v:shape>
        </w:pict>
      </w:r>
    </w:p>
    <w:p w14:paraId="0957FEEF" w14:textId="77777777" w:rsidR="000959A2" w:rsidRPr="00155B02" w:rsidRDefault="000959A2">
      <w:pPr>
        <w:pStyle w:val="Standard-BlockCharCharChar"/>
        <w:rPr>
          <w:lang w:val="en-GB"/>
        </w:rPr>
      </w:pPr>
    </w:p>
    <w:p w14:paraId="0FDBD58B" w14:textId="77777777" w:rsidR="000959A2" w:rsidRPr="00155B02" w:rsidRDefault="000959A2">
      <w:pPr>
        <w:pStyle w:val="Standard-BlockCharCharChar"/>
        <w:rPr>
          <w:lang w:val="en-GB"/>
        </w:rPr>
      </w:pPr>
      <w:r w:rsidRPr="00155B02">
        <w:rPr>
          <w:lang w:val="en-GB"/>
        </w:rPr>
        <w:lastRenderedPageBreak/>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7F9BEA3E" w14:textId="77777777" w:rsidR="000959A2" w:rsidRPr="00155B02" w:rsidRDefault="000959A2">
      <w:pPr>
        <w:pStyle w:val="Standard-BlockCharCharChar"/>
        <w:rPr>
          <w:lang w:val="en-GB"/>
        </w:rPr>
      </w:pPr>
      <w:r w:rsidRPr="00155B02">
        <w:rPr>
          <w:lang w:val="en-GB"/>
        </w:rPr>
        <w:t>There are two method</w:t>
      </w:r>
      <w:ins w:id="901" w:author="Moritz Lautenbach" w:date="2014-04-16T09:42:00Z">
        <w:r w:rsidRPr="00155B02">
          <w:rPr>
            <w:lang w:val="en-GB"/>
          </w:rPr>
          <w:t>s</w:t>
        </w:r>
      </w:ins>
      <w:r w:rsidRPr="00155B02">
        <w:rPr>
          <w:lang w:val="en-GB"/>
        </w:rPr>
        <w:t xml:space="preserve"> of interpolation. For this, consider the following transcription in which no absolute time value is available at time point 2:</w:t>
      </w:r>
    </w:p>
    <w:p w14:paraId="23B25599" w14:textId="77777777" w:rsidR="000959A2" w:rsidRPr="00155B02" w:rsidRDefault="002B43A4">
      <w:pPr>
        <w:pStyle w:val="Standard-BlockCharCharChar"/>
        <w:spacing w:line="100" w:lineRule="atLeast"/>
        <w:jc w:val="center"/>
        <w:rPr>
          <w:lang w:val="en-GB"/>
        </w:rPr>
      </w:pPr>
      <w:r>
        <w:rPr>
          <w:lang w:val="en-GB"/>
        </w:rPr>
        <w:pict w14:anchorId="56251380">
          <v:shape id="_x0000_i1155" type="#_x0000_t75" style="width:304.5pt;height:45pt" filled="t">
            <v:fill color2="black"/>
            <v:imagedata r:id="rId236" o:title=""/>
          </v:shape>
        </w:pict>
      </w:r>
    </w:p>
    <w:p w14:paraId="5BEE6825" w14:textId="77777777" w:rsidR="000959A2" w:rsidRPr="00155B02" w:rsidRDefault="000959A2">
      <w:pPr>
        <w:pStyle w:val="Standard-BlockCharCharChar"/>
        <w:rPr>
          <w:lang w:val="en-GB"/>
        </w:rPr>
      </w:pPr>
      <w:r w:rsidRPr="00155B02">
        <w:rPr>
          <w:lang w:val="en-GB"/>
        </w:rPr>
        <w:t>The method Linear Interpolation inserts missing absolute time values according to the number of time points that lie between the previous and the next time point with an absolute time value</w:t>
      </w:r>
      <w:del w:id="902" w:author="Moritz Lautenbach" w:date="2014-04-16T09:43:00Z">
        <w:r w:rsidRPr="00155B02" w:rsidDel="000C559E">
          <w:rPr>
            <w:lang w:val="en-GB"/>
          </w:rPr>
          <w:delText>.</w:delText>
        </w:r>
      </w:del>
      <w:r w:rsidRPr="00155B02">
        <w:rPr>
          <w:lang w:val="en-GB"/>
        </w:rPr>
        <w:t>. In the example above time point 2 receives the value 1.0 + (4.0 – 1.0)/2 = 2.5:</w:t>
      </w:r>
    </w:p>
    <w:p w14:paraId="77B5B28E" w14:textId="77777777" w:rsidR="000959A2" w:rsidRPr="00155B02" w:rsidRDefault="002B43A4">
      <w:pPr>
        <w:pStyle w:val="Standard-BlockCharCharChar"/>
        <w:spacing w:line="100" w:lineRule="atLeast"/>
        <w:jc w:val="center"/>
        <w:rPr>
          <w:lang w:val="en-GB"/>
        </w:rPr>
      </w:pPr>
      <w:r>
        <w:rPr>
          <w:lang w:val="en-GB"/>
        </w:rPr>
        <w:pict w14:anchorId="6769F987">
          <v:shape id="_x0000_i1156" type="#_x0000_t75" style="width:301.5pt;height:43.5pt" filled="t">
            <v:fill color2="black"/>
            <v:imagedata r:id="rId237" o:title=""/>
          </v:shape>
        </w:pict>
      </w:r>
    </w:p>
    <w:p w14:paraId="7A7B63E3" w14:textId="77777777" w:rsidR="000959A2" w:rsidRPr="00155B02" w:rsidRDefault="000959A2">
      <w:pPr>
        <w:pStyle w:val="Standard-BlockCharCharChar"/>
        <w:rPr>
          <w:lang w:val="en-GB"/>
        </w:rPr>
      </w:pPr>
      <w:r w:rsidRPr="00155B02">
        <w:rPr>
          <w:lang w:val="en-GB"/>
        </w:rPr>
        <w:t>The method Character Count Interpolation, on the other hand, inserts missing absolute time values according to the symbols in the events in question. Events with longer descriptions are assigned to intervals of a longer duration.</w:t>
      </w:r>
    </w:p>
    <w:p w14:paraId="13E4D6CD" w14:textId="77777777" w:rsidR="000959A2" w:rsidRPr="00155B02" w:rsidRDefault="002B43A4">
      <w:pPr>
        <w:pStyle w:val="Standard-BlockCharCharChar"/>
        <w:spacing w:line="100" w:lineRule="atLeast"/>
        <w:jc w:val="center"/>
        <w:rPr>
          <w:lang w:val="en-GB"/>
        </w:rPr>
      </w:pPr>
      <w:r>
        <w:rPr>
          <w:lang w:val="en-GB"/>
        </w:rPr>
        <w:pict w14:anchorId="67969CB0">
          <v:shape id="_x0000_i1157" type="#_x0000_t75" style="width:301.5pt;height:45pt" filled="t">
            <v:fill color2="black"/>
            <v:imagedata r:id="rId238" o:title=""/>
          </v:shape>
        </w:pict>
      </w:r>
    </w:p>
    <w:p w14:paraId="296B9F75" w14:textId="77777777" w:rsidR="000959A2" w:rsidRPr="00155B02" w:rsidRDefault="000959A2">
      <w:pPr>
        <w:pStyle w:val="Standard-BlockCharCharChar"/>
        <w:spacing w:line="100" w:lineRule="atLeast"/>
        <w:jc w:val="left"/>
        <w:rPr>
          <w:lang w:val="en-GB"/>
        </w:rPr>
      </w:pPr>
      <w:r w:rsidRPr="00155B02">
        <w:rPr>
          <w:lang w:val="en-GB"/>
        </w:rPr>
        <w:t>The second method leads to better results in most cases. Interpolated time values are marked with an Asterisk [03.3*] in the timeline of the musical score.</w:t>
      </w:r>
    </w:p>
    <w:p w14:paraId="0DC709DE" w14:textId="77777777" w:rsidR="000959A2" w:rsidRPr="00155B02" w:rsidRDefault="000959A2" w:rsidP="003D491A">
      <w:pPr>
        <w:pStyle w:val="berschrift3"/>
        <w:ind w:left="482"/>
        <w:rPr>
          <w:rFonts w:cs="Times New Roman"/>
          <w:lang w:val="en-GB"/>
        </w:rPr>
      </w:pPr>
      <w:bookmarkStart w:id="903" w:name="_Timeline_%3E_Remove_interpolated%20time"/>
      <w:bookmarkStart w:id="904" w:name="_Ref108438473"/>
      <w:bookmarkStart w:id="905" w:name="_Toc69130025"/>
      <w:bookmarkStart w:id="906" w:name="_Toc69129884"/>
      <w:bookmarkStart w:id="907" w:name="_Toc55213894"/>
      <w:bookmarkStart w:id="908" w:name="_Toc403472788"/>
      <w:bookmarkEnd w:id="903"/>
      <w:r w:rsidRPr="00155B02">
        <w:rPr>
          <w:rFonts w:cs="Times New Roman"/>
          <w:lang w:val="en-GB"/>
        </w:rPr>
        <w:t>Timeline &gt; Remove interpolated times</w:t>
      </w:r>
      <w:bookmarkEnd w:id="904"/>
      <w:bookmarkEnd w:id="905"/>
      <w:bookmarkEnd w:id="906"/>
      <w:bookmarkEnd w:id="907"/>
      <w:bookmarkEnd w:id="908"/>
    </w:p>
    <w:p w14:paraId="27D237A8" w14:textId="77777777" w:rsidR="000959A2" w:rsidRPr="00155B02" w:rsidRDefault="000959A2">
      <w:pPr>
        <w:pStyle w:val="Standard-BlockCharCharChar"/>
        <w:rPr>
          <w:lang w:val="en-GB"/>
        </w:rPr>
      </w:pPr>
      <w:r w:rsidRPr="00155B02">
        <w:rPr>
          <w:lang w:val="en-GB"/>
        </w:rPr>
        <w:t>Removes absolute time values from the time axis that have been created by interpolating (see above).</w:t>
      </w:r>
    </w:p>
    <w:p w14:paraId="19D2F8FC" w14:textId="77777777" w:rsidR="000959A2" w:rsidRPr="00155B02" w:rsidRDefault="000959A2" w:rsidP="003D491A">
      <w:pPr>
        <w:pStyle w:val="berschrift3"/>
        <w:ind w:left="482"/>
        <w:rPr>
          <w:rFonts w:cs="Times New Roman"/>
          <w:lang w:val="en-GB"/>
        </w:rPr>
      </w:pPr>
      <w:bookmarkStart w:id="909" w:name="_Timeline_%3E_Add_bookmark%E2%80%A6"/>
      <w:bookmarkStart w:id="910" w:name="_Toc403472789"/>
      <w:bookmarkStart w:id="911" w:name="_Ref108438484"/>
      <w:bookmarkEnd w:id="909"/>
      <w:r w:rsidRPr="00155B02">
        <w:rPr>
          <w:rFonts w:cs="Times New Roman"/>
          <w:lang w:val="en-GB"/>
        </w:rPr>
        <w:t>Timeline &gt; Confirm timeline item(s)</w:t>
      </w:r>
      <w:bookmarkEnd w:id="910"/>
    </w:p>
    <w:p w14:paraId="4DA68E6C" w14:textId="04D7D085" w:rsidR="000959A2" w:rsidRPr="00155B02" w:rsidRDefault="000959A2">
      <w:pPr>
        <w:pStyle w:val="Standard-BlockCharCharChar"/>
        <w:rPr>
          <w:lang w:val="en-GB"/>
        </w:rPr>
      </w:pPr>
      <w:r w:rsidRPr="00155B02">
        <w:rPr>
          <w:lang w:val="en-GB"/>
        </w:rPr>
        <w:t xml:space="preserve">Confirms the absolute time values of all currently selected time points, i.e. sets their status from </w:t>
      </w:r>
      <w:r w:rsidR="00007CB6" w:rsidRPr="00155B02">
        <w:rPr>
          <w:lang w:val="en-GB"/>
        </w:rPr>
        <w:t>„</w:t>
      </w:r>
      <w:r w:rsidRPr="00155B02">
        <w:rPr>
          <w:lang w:val="en-GB"/>
        </w:rPr>
        <w:t>interpolated</w:t>
      </w:r>
      <w:r w:rsidR="00E6350C" w:rsidRPr="00155B02">
        <w:rPr>
          <w:lang w:val="en-GB"/>
        </w:rPr>
        <w:t>“</w:t>
      </w:r>
      <w:r w:rsidRPr="00155B02">
        <w:rPr>
          <w:lang w:val="en-GB"/>
        </w:rPr>
        <w:t xml:space="preserve"> to </w:t>
      </w:r>
      <w:r w:rsidR="00007CB6" w:rsidRPr="00155B02">
        <w:rPr>
          <w:lang w:val="en-GB"/>
        </w:rPr>
        <w:t>„</w:t>
      </w:r>
      <w:r w:rsidRPr="00155B02">
        <w:rPr>
          <w:lang w:val="en-GB"/>
        </w:rPr>
        <w:t>confirmed</w:t>
      </w:r>
      <w:r w:rsidR="00E6350C" w:rsidRPr="00155B02">
        <w:rPr>
          <w:lang w:val="en-GB"/>
        </w:rPr>
        <w:t>“</w:t>
      </w:r>
      <w:r w:rsidRPr="00155B02">
        <w:rPr>
          <w:lang w:val="en-GB"/>
        </w:rPr>
        <w:t xml:space="preserve">, if applicable. The Asterisk will then disappear and the time points in question will no longer be removed when executing </w:t>
      </w:r>
      <w:r w:rsidR="00007CB6" w:rsidRPr="00155B02">
        <w:rPr>
          <w:lang w:val="en-GB"/>
        </w:rPr>
        <w:t>„</w:t>
      </w:r>
      <w:r w:rsidRPr="00155B02">
        <w:rPr>
          <w:lang w:val="en-GB"/>
        </w:rPr>
        <w:t>Remove interpolated times</w:t>
      </w:r>
      <w:r w:rsidR="00E6350C" w:rsidRPr="00155B02">
        <w:rPr>
          <w:lang w:val="en-GB"/>
        </w:rPr>
        <w:t>“</w:t>
      </w:r>
      <w:del w:id="912" w:author="Moritz Lautenbach" w:date="2014-04-16T09:44:00Z">
        <w:r w:rsidRPr="00155B02" w:rsidDel="000C559E">
          <w:rPr>
            <w:lang w:val="en-GB"/>
          </w:rPr>
          <w:delText xml:space="preserve"> </w:delText>
        </w:r>
      </w:del>
      <w:r w:rsidRPr="00155B02">
        <w:rPr>
          <w:lang w:val="en-GB"/>
        </w:rPr>
        <w:t>.</w:t>
      </w:r>
    </w:p>
    <w:p w14:paraId="2678F776" w14:textId="77777777" w:rsidR="000959A2" w:rsidRPr="00155B02" w:rsidRDefault="000959A2" w:rsidP="003D491A">
      <w:pPr>
        <w:pStyle w:val="berschrift3"/>
        <w:rPr>
          <w:ins w:id="913" w:author="Moritz Lautenbach" w:date="2014-04-16T09:44:00Z"/>
          <w:rFonts w:cs="Times New Roman"/>
          <w:lang w:val="en-GB"/>
        </w:rPr>
      </w:pPr>
      <w:bookmarkStart w:id="914" w:name="_Toc403472790"/>
      <w:r w:rsidRPr="00155B02">
        <w:rPr>
          <w:rFonts w:cs="Times New Roman"/>
          <w:lang w:val="en-GB"/>
        </w:rPr>
        <w:t>Timeline &gt; Shift absolute times...</w:t>
      </w:r>
      <w:bookmarkEnd w:id="914"/>
    </w:p>
    <w:p w14:paraId="09BA3519" w14:textId="77777777" w:rsidR="000959A2" w:rsidRPr="00155B02" w:rsidRDefault="000959A2">
      <w:pPr>
        <w:pStyle w:val="Textkrper"/>
        <w:rPr>
          <w:rFonts w:cs="Times New Roman"/>
          <w:lang w:val="en-GB"/>
        </w:rPr>
        <w:pPrChange w:id="915" w:author="Moritz Lautenbach" w:date="2014-04-16T09:44:00Z">
          <w:pPr>
            <w:pStyle w:val="berschrift3"/>
          </w:pPr>
        </w:pPrChange>
      </w:pPr>
    </w:p>
    <w:p w14:paraId="4793C1A5" w14:textId="77777777" w:rsidR="000959A2" w:rsidRPr="00155B02" w:rsidRDefault="002B43A4">
      <w:pPr>
        <w:pStyle w:val="Standard-BlockCharCharChar"/>
        <w:spacing w:line="100" w:lineRule="atLeast"/>
        <w:jc w:val="center"/>
        <w:rPr>
          <w:lang w:val="en-GB"/>
        </w:rPr>
      </w:pPr>
      <w:r>
        <w:rPr>
          <w:lang w:val="en-GB"/>
        </w:rPr>
        <w:lastRenderedPageBreak/>
        <w:pict w14:anchorId="1805F451">
          <v:shape id="_x0000_i1158" type="#_x0000_t75" style="width:201pt;height:93pt" filled="t">
            <v:fill color2="black"/>
            <v:imagedata r:id="rId239" o:title=""/>
          </v:shape>
        </w:pict>
      </w:r>
    </w:p>
    <w:p w14:paraId="52C3DE98" w14:textId="77777777" w:rsidR="000959A2" w:rsidRPr="00155B02" w:rsidRDefault="000959A2">
      <w:pPr>
        <w:pStyle w:val="Standard-BlockCharCharChar"/>
        <w:rPr>
          <w:lang w:val="en-GB"/>
        </w:rPr>
      </w:pPr>
      <w:r w:rsidRPr="00155B02">
        <w:rPr>
          <w:lang w:val="en-GB"/>
        </w:rPr>
        <w:t>Moves all absolute time values in the time axis by the specified value. The value may also be negative.</w:t>
      </w:r>
    </w:p>
    <w:p w14:paraId="7CA698D0" w14:textId="77777777" w:rsidR="000959A2" w:rsidRPr="00155B02" w:rsidRDefault="000959A2" w:rsidP="003D491A">
      <w:pPr>
        <w:pStyle w:val="berschrift3"/>
        <w:rPr>
          <w:rFonts w:cs="Times New Roman"/>
          <w:lang w:val="en-GB"/>
        </w:rPr>
      </w:pPr>
      <w:bookmarkStart w:id="916" w:name="_Toc403472791"/>
      <w:r w:rsidRPr="00155B02">
        <w:rPr>
          <w:rFonts w:cs="Times New Roman"/>
          <w:lang w:val="en-GB"/>
        </w:rPr>
        <w:t>Timeline &gt; Add bookmark…</w:t>
      </w:r>
      <w:bookmarkEnd w:id="911"/>
      <w:bookmarkEnd w:id="916"/>
    </w:p>
    <w:p w14:paraId="1E4156CE" w14:textId="77777777" w:rsidR="000959A2" w:rsidRPr="00155B02" w:rsidRDefault="000959A2">
      <w:pPr>
        <w:pStyle w:val="Standard-BlockCharCharChar"/>
        <w:rPr>
          <w:lang w:val="en-GB"/>
        </w:rPr>
      </w:pPr>
      <w:r w:rsidRPr="00155B02">
        <w:rPr>
          <w:lang w:val="en-GB"/>
        </w:rPr>
        <w:t>Adds a bookmark to a point on the time axis or allows the renaming of an already existing bookmark. A bookmark can facilitate finding significant sections of a transcription again</w:t>
      </w:r>
      <w:del w:id="917" w:author="Moritz Lautenbach" w:date="2014-04-16T09:44:00Z">
        <w:r w:rsidRPr="00155B02" w:rsidDel="000C559E">
          <w:rPr>
            <w:lang w:val="en-GB"/>
          </w:rPr>
          <w:delText>.</w:delText>
        </w:r>
      </w:del>
      <w:r w:rsidRPr="00155B02">
        <w:rPr>
          <w:lang w:val="en-GB"/>
        </w:rPr>
        <w:t xml:space="preserve"> (see </w:t>
      </w:r>
      <w:commentRangeStart w:id="918"/>
      <w:r w:rsidRPr="00155B02">
        <w:rPr>
          <w:lang w:val="en-GB"/>
        </w:rPr>
        <w:t>Timeline &gt; Bookmarks</w:t>
      </w:r>
      <w:commentRangeEnd w:id="918"/>
      <w:r w:rsidRPr="00155B02">
        <w:rPr>
          <w:rStyle w:val="Kommentarzeichen"/>
          <w:rFonts w:eastAsia="SimSun"/>
          <w:lang w:val="en-GB"/>
        </w:rPr>
        <w:commentReference w:id="918"/>
      </w:r>
      <w:r w:rsidRPr="00155B02">
        <w:rPr>
          <w:lang w:val="en-GB"/>
        </w:rPr>
        <w:t xml:space="preserve">). Select the time point in question by clicking into it on the time axis. Then choose </w:t>
      </w:r>
      <w:commentRangeStart w:id="919"/>
      <w:r w:rsidRPr="00155B02">
        <w:rPr>
          <w:i/>
          <w:lang w:val="en-GB"/>
        </w:rPr>
        <w:t>Timeline &gt; Add bookmark</w:t>
      </w:r>
      <w:commentRangeEnd w:id="919"/>
      <w:r w:rsidRPr="00155B02">
        <w:rPr>
          <w:rStyle w:val="Kommentarzeichen"/>
          <w:rFonts w:eastAsia="SimSun"/>
          <w:lang w:val="en-GB"/>
        </w:rPr>
        <w:commentReference w:id="919"/>
      </w:r>
      <w:r w:rsidRPr="00155B02">
        <w:rPr>
          <w:i/>
          <w:lang w:val="en-GB"/>
        </w:rPr>
        <w:t>.</w:t>
      </w:r>
      <w:r w:rsidRPr="00155B02">
        <w:rPr>
          <w:lang w:val="en-GB"/>
        </w:rPr>
        <w:t xml:space="preserve"> </w:t>
      </w:r>
    </w:p>
    <w:p w14:paraId="1B7FC66C" w14:textId="77777777" w:rsidR="000959A2" w:rsidRPr="00155B02" w:rsidRDefault="002B43A4">
      <w:pPr>
        <w:pStyle w:val="BildChar"/>
        <w:rPr>
          <w:rFonts w:ascii="Times New Roman" w:hAnsi="Times New Roman"/>
          <w:lang w:val="en-GB"/>
        </w:rPr>
      </w:pPr>
      <w:r>
        <w:rPr>
          <w:rFonts w:ascii="Times New Roman" w:hAnsi="Times New Roman"/>
          <w:lang w:val="en-GB"/>
        </w:rPr>
        <w:pict w14:anchorId="377A7BE0">
          <v:shape id="_x0000_i1159" type="#_x0000_t75" style="width:217.5pt;height:66pt" filled="t">
            <v:fill color2="black"/>
            <v:imagedata r:id="rId240" o:title=""/>
          </v:shape>
        </w:pict>
      </w:r>
    </w:p>
    <w:p w14:paraId="0FEBEF22" w14:textId="77777777" w:rsidR="000959A2" w:rsidRPr="00155B02" w:rsidRDefault="000959A2">
      <w:pPr>
        <w:pStyle w:val="BildChar"/>
        <w:rPr>
          <w:rFonts w:ascii="Times New Roman" w:hAnsi="Times New Roman"/>
          <w:lang w:val="en-GB"/>
        </w:rPr>
      </w:pPr>
    </w:p>
    <w:p w14:paraId="6941B348" w14:textId="77777777" w:rsidR="000959A2" w:rsidRPr="00155B02" w:rsidRDefault="000959A2">
      <w:pPr>
        <w:pStyle w:val="Standard-BlockCharCharChar"/>
        <w:rPr>
          <w:lang w:val="en-GB"/>
        </w:rPr>
      </w:pPr>
      <w:r w:rsidRPr="00155B02">
        <w:rPr>
          <w:lang w:val="en-GB"/>
        </w:rPr>
        <w:t xml:space="preserve">Enter a name for the bookmark in the window that appears or rename the bookmark and click </w:t>
      </w:r>
      <w:r w:rsidRPr="00155B02">
        <w:rPr>
          <w:i/>
          <w:lang w:val="en-GB"/>
        </w:rPr>
        <w:t>OK</w:t>
      </w:r>
      <w:r w:rsidRPr="00155B02">
        <w:rPr>
          <w:lang w:val="en-GB"/>
        </w:rPr>
        <w:t xml:space="preserve"> upon completion of your entry. The name of the bookmark will appear in the time axis thereafter:</w:t>
      </w:r>
    </w:p>
    <w:p w14:paraId="29DFB17B"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70EF1FE8">
          <v:shape id="_x0000_i1160" type="#_x0000_t75" style="width:453pt;height:48pt" filled="t">
            <v:fill color2="black"/>
            <v:imagedata r:id="rId241" o:title=""/>
          </v:shape>
        </w:pict>
      </w:r>
    </w:p>
    <w:p w14:paraId="2BD3F183" w14:textId="77777777" w:rsidR="000959A2" w:rsidRPr="00155B02" w:rsidRDefault="000959A2" w:rsidP="003D491A">
      <w:pPr>
        <w:pStyle w:val="berschrift3"/>
        <w:ind w:left="482"/>
        <w:rPr>
          <w:rFonts w:cs="Times New Roman"/>
          <w:lang w:val="en-GB"/>
        </w:rPr>
      </w:pPr>
      <w:bookmarkStart w:id="920" w:name="_Timeline_%3E_Bookmarks%E2%80%A6"/>
      <w:bookmarkStart w:id="921" w:name="_Toc403472792"/>
      <w:bookmarkStart w:id="922" w:name="_Ref108438491"/>
      <w:bookmarkEnd w:id="920"/>
      <w:r w:rsidRPr="00155B02">
        <w:rPr>
          <w:rFonts w:cs="Times New Roman"/>
          <w:lang w:val="en-GB"/>
        </w:rPr>
        <w:t>Timeline &gt; Fine tuning mode</w:t>
      </w:r>
      <w:bookmarkEnd w:id="921"/>
    </w:p>
    <w:p w14:paraId="7CE508BA" w14:textId="52E39D7A" w:rsidR="000959A2" w:rsidRPr="00155B02" w:rsidRDefault="000959A2">
      <w:pPr>
        <w:pStyle w:val="Standard-BlockCharCharChar"/>
        <w:rPr>
          <w:lang w:val="en-GB"/>
        </w:rPr>
      </w:pPr>
      <w:r w:rsidRPr="00155B02">
        <w:rPr>
          <w:lang w:val="en-GB"/>
        </w:rPr>
        <w:t>Activate</w:t>
      </w:r>
      <w:del w:id="923" w:author="Moritz Lautenbach" w:date="2014-04-16T09:46:00Z">
        <w:r w:rsidRPr="00155B02" w:rsidDel="00250EB8">
          <w:rPr>
            <w:lang w:val="en-GB"/>
          </w:rPr>
          <w:delText>d</w:delText>
        </w:r>
      </w:del>
      <w:ins w:id="924" w:author="Moritz Lautenbach" w:date="2014-04-16T09:46:00Z">
        <w:r w:rsidRPr="00155B02">
          <w:rPr>
            <w:lang w:val="en-GB"/>
          </w:rPr>
          <w:t>s</w:t>
        </w:r>
      </w:ins>
      <w:r w:rsidRPr="00155B02">
        <w:rPr>
          <w:lang w:val="en-GB"/>
        </w:rPr>
        <w:t xml:space="preserve"> or deactivates the mode for fine tuning the absolute time references. If the mode is turned on the behavior of the </w:t>
      </w:r>
      <w:r w:rsidR="00C11634" w:rsidRPr="00155B02">
        <w:rPr>
          <w:lang w:val="en-GB"/>
        </w:rPr>
        <w:t>Editor</w:t>
      </w:r>
      <w:del w:id="925" w:author="Moritz Lautenbach" w:date="2014-04-16T13:12:00Z">
        <w:r w:rsidRPr="00155B02" w:rsidDel="001C3BD5">
          <w:rPr>
            <w:lang w:val="en-GB"/>
          </w:rPr>
          <w:delText xml:space="preserve"> </w:delText>
        </w:r>
      </w:del>
      <w:r w:rsidR="00C11634" w:rsidRPr="00155B02">
        <w:rPr>
          <w:lang w:val="en-GB"/>
        </w:rPr>
        <w:t>Editor</w:t>
      </w:r>
      <w:ins w:id="926" w:author="Moritz Lautenbach" w:date="2014-04-16T13:12:00Z">
        <w:r w:rsidRPr="00155B02">
          <w:rPr>
            <w:lang w:val="en-GB"/>
          </w:rPr>
          <w:t xml:space="preserve"> </w:t>
        </w:r>
      </w:ins>
      <w:r w:rsidRPr="00155B02">
        <w:rPr>
          <w:lang w:val="en-GB"/>
        </w:rPr>
        <w:t>will change as shown in the following:</w:t>
      </w:r>
    </w:p>
    <w:p w14:paraId="798CB51D"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By scrolling, the absolute time value of a selected time point can be increased or decreased by 0.1 seconds.</w:t>
      </w:r>
    </w:p>
    <w:p w14:paraId="260D08F5" w14:textId="77777777" w:rsidR="000959A2" w:rsidRPr="00155B02" w:rsidRDefault="000959A2" w:rsidP="000959A2">
      <w:pPr>
        <w:pStyle w:val="Standard-BlockCharCharChar"/>
        <w:numPr>
          <w:ilvl w:val="0"/>
          <w:numId w:val="3"/>
        </w:numPr>
        <w:tabs>
          <w:tab w:val="clear" w:pos="720"/>
          <w:tab w:val="num" w:pos="360"/>
        </w:tabs>
        <w:ind w:left="360"/>
        <w:rPr>
          <w:lang w:val="en-GB"/>
        </w:rPr>
      </w:pPr>
      <w:r w:rsidRPr="00155B02">
        <w:rPr>
          <w:lang w:val="en-GB"/>
        </w:rPr>
        <w:t xml:space="preserve">By pressing F1 </w:t>
      </w:r>
      <w:del w:id="927" w:author="Moritz Lautenbach" w:date="2014-04-16T09:47:00Z">
        <w:r w:rsidRPr="00155B02" w:rsidDel="00250EB8">
          <w:rPr>
            <w:lang w:val="en-GB"/>
          </w:rPr>
          <w:delText xml:space="preserve">plays </w:delText>
        </w:r>
      </w:del>
      <w:r w:rsidRPr="00155B02">
        <w:rPr>
          <w:lang w:val="en-GB"/>
        </w:rPr>
        <w:t>only the first second of the currently selected time intervals is played.</w:t>
      </w:r>
    </w:p>
    <w:p w14:paraId="5D1D5660" w14:textId="77777777" w:rsidR="000959A2" w:rsidRPr="00155B02" w:rsidRDefault="000959A2" w:rsidP="003D491A">
      <w:pPr>
        <w:pStyle w:val="berschrift3"/>
        <w:keepNext/>
        <w:ind w:left="482"/>
        <w:rPr>
          <w:rFonts w:cs="Times New Roman"/>
          <w:lang w:val="en-GB"/>
        </w:rPr>
      </w:pPr>
      <w:bookmarkStart w:id="928" w:name="_Toc403472793"/>
      <w:r w:rsidRPr="00155B02">
        <w:rPr>
          <w:rFonts w:cs="Times New Roman"/>
          <w:lang w:val="en-GB"/>
        </w:rPr>
        <w:lastRenderedPageBreak/>
        <w:t>Timeline &gt; Bookmarks…</w:t>
      </w:r>
      <w:bookmarkEnd w:id="922"/>
      <w:bookmarkEnd w:id="928"/>
    </w:p>
    <w:p w14:paraId="498783A1" w14:textId="77777777" w:rsidR="000959A2" w:rsidRPr="00155B02" w:rsidRDefault="000959A2">
      <w:pPr>
        <w:pStyle w:val="Standard-BlockCharCharChar"/>
        <w:keepNext/>
        <w:rPr>
          <w:lang w:val="en-GB"/>
        </w:rPr>
      </w:pPr>
      <w:r w:rsidRPr="00155B02">
        <w:rPr>
          <w:lang w:val="en-GB"/>
        </w:rPr>
        <w:t xml:space="preserve">Opens a window with the selection of all set bookmarks. </w:t>
      </w:r>
    </w:p>
    <w:p w14:paraId="7B113A8B" w14:textId="77777777" w:rsidR="000959A2" w:rsidRPr="00155B02" w:rsidRDefault="002B43A4">
      <w:pPr>
        <w:pStyle w:val="BildChar"/>
        <w:keepNext/>
        <w:rPr>
          <w:rFonts w:ascii="Times New Roman" w:hAnsi="Times New Roman"/>
          <w:lang w:val="en-GB"/>
        </w:rPr>
      </w:pPr>
      <w:r>
        <w:rPr>
          <w:rFonts w:ascii="Times New Roman" w:hAnsi="Times New Roman"/>
          <w:lang w:val="en-GB"/>
        </w:rPr>
        <w:pict w14:anchorId="20A7F7D3">
          <v:shape id="_x0000_i1161" type="#_x0000_t75" style="width:174pt;height:127.5pt" filled="t">
            <v:fill color2="black"/>
            <v:imagedata r:id="rId242" o:title=""/>
          </v:shape>
        </w:pict>
      </w:r>
    </w:p>
    <w:p w14:paraId="2ACCEAB3" w14:textId="77777777" w:rsidR="003D491A" w:rsidRDefault="003D491A">
      <w:pPr>
        <w:pStyle w:val="Kopfzeile"/>
        <w:rPr>
          <w:rFonts w:ascii="Times New Roman" w:hAnsi="Times New Roman"/>
          <w:sz w:val="20"/>
          <w:u w:val="none"/>
          <w:lang w:val="en-GB"/>
        </w:rPr>
      </w:pPr>
    </w:p>
    <w:p w14:paraId="19733C17" w14:textId="77777777" w:rsidR="000959A2" w:rsidRDefault="000959A2">
      <w:pPr>
        <w:pStyle w:val="Kopfzeile"/>
        <w:rPr>
          <w:rFonts w:ascii="Times New Roman" w:hAnsi="Times New Roman"/>
          <w:sz w:val="24"/>
          <w:szCs w:val="24"/>
          <w:u w:val="none"/>
          <w:lang w:val="en-GB"/>
        </w:rPr>
      </w:pPr>
      <w:r w:rsidRPr="003D491A">
        <w:rPr>
          <w:rFonts w:ascii="Times New Roman" w:hAnsi="Times New Roman"/>
          <w:sz w:val="24"/>
          <w:szCs w:val="24"/>
          <w:u w:val="none"/>
          <w:lang w:val="en-GB"/>
          <w:rPrChange w:id="929" w:author="Moritz Lautenbach" w:date="2014-04-16T09:48:00Z">
            <w:rPr>
              <w:lang w:val="en-US"/>
            </w:rPr>
          </w:rPrChange>
        </w:rPr>
        <w:t xml:space="preserve">Select the section in the transcription that you would like to access and click </w:t>
      </w:r>
      <w:r w:rsidRPr="003D491A">
        <w:rPr>
          <w:rFonts w:ascii="Times New Roman" w:hAnsi="Times New Roman"/>
          <w:i/>
          <w:sz w:val="24"/>
          <w:szCs w:val="24"/>
          <w:u w:val="none"/>
          <w:lang w:val="en-GB"/>
          <w:rPrChange w:id="930" w:author="Moritz Lautenbach" w:date="2014-04-16T09:48:00Z">
            <w:rPr>
              <w:i/>
              <w:lang w:val="en-US"/>
            </w:rPr>
          </w:rPrChange>
        </w:rPr>
        <w:t xml:space="preserve">Go to… </w:t>
      </w:r>
      <w:r w:rsidRPr="003D491A">
        <w:rPr>
          <w:rFonts w:ascii="Times New Roman" w:hAnsi="Times New Roman"/>
          <w:sz w:val="24"/>
          <w:szCs w:val="24"/>
          <w:u w:val="none"/>
          <w:lang w:val="en-GB"/>
          <w:rPrChange w:id="931" w:author="Moritz Lautenbach" w:date="2014-04-16T09:48:00Z">
            <w:rPr>
              <w:lang w:val="en-US"/>
            </w:rPr>
          </w:rPrChange>
        </w:rPr>
        <w:t>.</w:t>
      </w:r>
    </w:p>
    <w:p w14:paraId="1254A787" w14:textId="77777777" w:rsidR="003D491A" w:rsidRPr="003D491A" w:rsidRDefault="003D491A">
      <w:pPr>
        <w:pStyle w:val="Kopfzeile"/>
        <w:rPr>
          <w:rFonts w:ascii="Times New Roman" w:hAnsi="Times New Roman"/>
          <w:sz w:val="24"/>
          <w:szCs w:val="24"/>
          <w:u w:val="none"/>
          <w:lang w:val="en-GB"/>
          <w:rPrChange w:id="932" w:author="Moritz Lautenbach" w:date="2014-04-16T09:48:00Z">
            <w:rPr/>
          </w:rPrChange>
        </w:rPr>
      </w:pPr>
    </w:p>
    <w:p w14:paraId="74D4EE28" w14:textId="77777777" w:rsidR="000959A2" w:rsidRPr="00155B02" w:rsidRDefault="000959A2" w:rsidP="00F73227">
      <w:pPr>
        <w:pStyle w:val="berschrift2"/>
        <w:numPr>
          <w:ilvl w:val="1"/>
          <w:numId w:val="90"/>
        </w:numPr>
        <w:rPr>
          <w:rStyle w:val="Standard-BlockChar1"/>
          <w:rFonts w:ascii="Times New Roman" w:hAnsi="Times New Roman"/>
          <w:lang w:val="en-GB"/>
        </w:rPr>
      </w:pPr>
      <w:bookmarkStart w:id="933" w:name="_Toc69130026"/>
      <w:bookmarkStart w:id="934" w:name="_Toc69129885"/>
      <w:bookmarkStart w:id="935" w:name="_Toc55213895"/>
      <w:bookmarkStart w:id="936" w:name="_Toc403472794"/>
      <w:commentRangeStart w:id="937"/>
      <w:r w:rsidRPr="00155B02">
        <w:rPr>
          <w:lang w:val="en-GB"/>
        </w:rPr>
        <w:t>Fo</w:t>
      </w:r>
      <w:r w:rsidRPr="00155B02">
        <w:rPr>
          <w:rStyle w:val="Standard-BlockChar1"/>
          <w:rFonts w:ascii="Times New Roman" w:hAnsi="Times New Roman"/>
          <w:lang w:val="en-GB"/>
        </w:rPr>
        <w:t>rmat</w:t>
      </w:r>
      <w:commentRangeEnd w:id="937"/>
      <w:r w:rsidRPr="00155B02">
        <w:rPr>
          <w:rStyle w:val="Kommentarzeichen"/>
          <w:rFonts w:eastAsia="SimSun"/>
          <w:b w:val="0"/>
          <w:bCs w:val="0"/>
          <w:iCs w:val="0"/>
          <w:lang w:val="en-GB"/>
        </w:rPr>
        <w:commentReference w:id="937"/>
      </w:r>
      <w:r w:rsidRPr="00155B02">
        <w:rPr>
          <w:rStyle w:val="Standard-BlockChar1"/>
          <w:rFonts w:ascii="Times New Roman" w:hAnsi="Times New Roman"/>
          <w:lang w:val="en-GB"/>
        </w:rPr>
        <w:t>-Menu</w:t>
      </w:r>
      <w:bookmarkEnd w:id="933"/>
      <w:bookmarkEnd w:id="934"/>
      <w:bookmarkEnd w:id="935"/>
      <w:bookmarkEnd w:id="936"/>
    </w:p>
    <w:p w14:paraId="27C17064" w14:textId="77777777" w:rsidR="000959A2" w:rsidRPr="00155B02" w:rsidRDefault="000959A2">
      <w:pPr>
        <w:pStyle w:val="Standard-BlockCharCharChar"/>
        <w:rPr>
          <w:lang w:val="en-GB"/>
        </w:rPr>
      </w:pPr>
    </w:p>
    <w:tbl>
      <w:tblPr>
        <w:tblW w:w="0" w:type="auto"/>
        <w:tblLayout w:type="fixed"/>
        <w:tblCellMar>
          <w:left w:w="70" w:type="dxa"/>
          <w:right w:w="70" w:type="dxa"/>
        </w:tblCellMar>
        <w:tblLook w:val="0000" w:firstRow="0" w:lastRow="0" w:firstColumn="0" w:lastColumn="0" w:noHBand="0" w:noVBand="0"/>
      </w:tblPr>
      <w:tblGrid>
        <w:gridCol w:w="4560"/>
        <w:gridCol w:w="4651"/>
      </w:tblGrid>
      <w:tr w:rsidR="000959A2" w:rsidRPr="00155B02" w14:paraId="7617A166" w14:textId="77777777">
        <w:tc>
          <w:tcPr>
            <w:tcW w:w="4560" w:type="dxa"/>
            <w:shd w:val="clear" w:color="auto" w:fill="auto"/>
          </w:tcPr>
          <w:p w14:paraId="4301698B"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66DB2CE5">
                <v:shape id="_x0000_i1162" type="#_x0000_t75" style="width:160.5pt;height:265.5pt" filled="t">
                  <v:fill color2="black"/>
                  <v:imagedata r:id="rId243" o:title=""/>
                </v:shape>
              </w:pict>
            </w:r>
          </w:p>
        </w:tc>
        <w:tc>
          <w:tcPr>
            <w:tcW w:w="4651" w:type="dxa"/>
            <w:shd w:val="clear" w:color="auto" w:fill="auto"/>
          </w:tcPr>
          <w:p w14:paraId="283AE2B2" w14:textId="77777777" w:rsidR="000959A2" w:rsidRPr="00155B02" w:rsidRDefault="000959A2">
            <w:pPr>
              <w:ind w:left="497"/>
              <w:rPr>
                <w:rFonts w:ascii="Times New Roman" w:hAnsi="Times New Roman" w:cs="Times New Roman"/>
                <w:lang w:val="en-GB"/>
              </w:rPr>
            </w:pPr>
          </w:p>
        </w:tc>
      </w:tr>
    </w:tbl>
    <w:p w14:paraId="0397C4FD" w14:textId="77777777" w:rsidR="000959A2" w:rsidRPr="00155B02" w:rsidRDefault="000959A2">
      <w:pPr>
        <w:rPr>
          <w:rFonts w:ascii="Times New Roman" w:hAnsi="Times New Roman" w:cs="Times New Roman"/>
          <w:lang w:val="en-GB"/>
        </w:rPr>
      </w:pPr>
    </w:p>
    <w:p w14:paraId="706CC5FF" w14:textId="76165F72" w:rsidR="000959A2" w:rsidRPr="00155B02" w:rsidRDefault="000959A2">
      <w:pPr>
        <w:pStyle w:val="Standard-BlockCharCharChar"/>
        <w:rPr>
          <w:lang w:val="en-GB"/>
        </w:rPr>
      </w:pPr>
      <w:r w:rsidRPr="00155B02">
        <w:rPr>
          <w:lang w:val="en-GB"/>
        </w:rPr>
        <w:t>With the format menu the font type, font size, text and background colors etc. can be changed. The format options change both the way the musical score is displayed on the screen, as well as the way the output is displayed</w:t>
      </w:r>
      <w:del w:id="938" w:author="Moritz Lautenbach" w:date="2014-04-16T09:52:00Z">
        <w:r w:rsidRPr="00155B02" w:rsidDel="00CD4D3A">
          <w:rPr>
            <w:lang w:val="en-GB"/>
          </w:rPr>
          <w:delText>.</w:delText>
        </w:r>
      </w:del>
      <w:r w:rsidRPr="00155B02">
        <w:rPr>
          <w:lang w:val="en-GB"/>
        </w:rPr>
        <w:t xml:space="preserve"> (Print, RTF-, HTML- or SVG document). Font size and bold print should not be used as carriers of linguistic information. In EXMARaLDA these are exclusively coded with the used symbols or symbol chains</w:t>
      </w:r>
      <w:del w:id="939" w:author="Moritz Lautenbach" w:date="2014-04-16T09:52:00Z">
        <w:r w:rsidRPr="00155B02" w:rsidDel="00CD4D3A">
          <w:rPr>
            <w:lang w:val="en-GB"/>
          </w:rPr>
          <w:delText>.</w:delText>
        </w:r>
      </w:del>
      <w:r w:rsidRPr="00155B02">
        <w:rPr>
          <w:lang w:val="en-GB"/>
        </w:rPr>
        <w:t xml:space="preserve"> (see also </w:t>
      </w:r>
      <w:r w:rsidR="00007CB6" w:rsidRPr="00155B02">
        <w:rPr>
          <w:lang w:val="en-GB"/>
        </w:rPr>
        <w:t>„</w:t>
      </w:r>
      <w:r w:rsidRPr="00155B02">
        <w:rPr>
          <w:lang w:val="en-GB"/>
        </w:rPr>
        <w:t>Segmentation-Menu</w:t>
      </w:r>
      <w:r w:rsidR="00E6350C" w:rsidRPr="00155B02">
        <w:rPr>
          <w:lang w:val="en-GB"/>
        </w:rPr>
        <w:t>“</w:t>
      </w:r>
      <w:r w:rsidRPr="00155B02">
        <w:rPr>
          <w:lang w:val="en-GB"/>
        </w:rPr>
        <w:t xml:space="preserve">). Formatting is thus not an integral component of the actual transcription but is treated like additional information that is only relevant for the presentation in the </w:t>
      </w:r>
      <w:ins w:id="940" w:author="Moritz Lautenbach" w:date="2014-04-16T13:13:00Z">
        <w:r w:rsidRPr="00155B02">
          <w:rPr>
            <w:lang w:val="en-GB"/>
          </w:rPr>
          <w:t>E</w:t>
        </w:r>
      </w:ins>
      <w:r w:rsidR="00C11634" w:rsidRPr="00155B02">
        <w:rPr>
          <w:lang w:val="en-GB"/>
        </w:rPr>
        <w:t>Editor</w:t>
      </w:r>
      <w:r w:rsidRPr="00155B02">
        <w:rPr>
          <w:lang w:val="en-GB"/>
        </w:rPr>
        <w:t xml:space="preserve"> and the output. Furthermore it is saved as a separate file and not in the actual transcription. </w:t>
      </w:r>
    </w:p>
    <w:p w14:paraId="17F4A84C" w14:textId="77777777" w:rsidR="000959A2" w:rsidRPr="00155B02" w:rsidRDefault="000959A2">
      <w:pPr>
        <w:pStyle w:val="Standard-BlockCharCharChar"/>
        <w:rPr>
          <w:lang w:val="en-GB"/>
        </w:rPr>
      </w:pPr>
    </w:p>
    <w:p w14:paraId="1FE92B60" w14:textId="77777777" w:rsidR="000959A2" w:rsidRPr="00155B02" w:rsidRDefault="000959A2">
      <w:pPr>
        <w:pStyle w:val="Standard-BlockCharCharChar"/>
        <w:rPr>
          <w:lang w:val="en-GB"/>
        </w:rPr>
      </w:pPr>
      <w:r w:rsidRPr="00155B02">
        <w:rPr>
          <w:lang w:val="en-GB"/>
        </w:rPr>
        <w:lastRenderedPageBreak/>
        <w:t xml:space="preserve">The system architecture ensures that only </w:t>
      </w:r>
      <w:r w:rsidRPr="00155B02">
        <w:rPr>
          <w:u w:val="single"/>
          <w:lang w:val="en-GB"/>
        </w:rPr>
        <w:t>whole</w:t>
      </w:r>
      <w:r w:rsidRPr="00155B02">
        <w:rPr>
          <w:lang w:val="en-GB"/>
        </w:rPr>
        <w:t xml:space="preserve"> tiers or </w:t>
      </w:r>
      <w:r w:rsidRPr="00155B02">
        <w:rPr>
          <w:u w:val="single"/>
          <w:lang w:val="en-GB"/>
        </w:rPr>
        <w:t>all</w:t>
      </w:r>
      <w:r w:rsidRPr="00155B02">
        <w:rPr>
          <w:lang w:val="en-GB"/>
        </w:rPr>
        <w:t xml:space="preserve"> tier labels or </w:t>
      </w:r>
      <w:r w:rsidRPr="00155B02">
        <w:rPr>
          <w:u w:val="single"/>
          <w:lang w:val="en-GB"/>
        </w:rPr>
        <w:t>all</w:t>
      </w:r>
      <w:r w:rsidRPr="00155B02">
        <w:rPr>
          <w:lang w:val="en-GB"/>
        </w:rPr>
        <w:t xml:space="preserve"> time axis labels can be formatted. </w:t>
      </w:r>
      <w:commentRangeStart w:id="941"/>
      <w:r w:rsidRPr="00155B02">
        <w:rPr>
          <w:lang w:val="en-GB"/>
        </w:rPr>
        <w:t xml:space="preserve">It is </w:t>
      </w:r>
      <w:r w:rsidRPr="00155B02">
        <w:rPr>
          <w:u w:val="single"/>
          <w:lang w:val="en-GB"/>
        </w:rPr>
        <w:t>not possible</w:t>
      </w:r>
      <w:r w:rsidRPr="00155B02">
        <w:rPr>
          <w:lang w:val="en-GB"/>
        </w:rPr>
        <w:t xml:space="preserve"> to format individual sections of a tier, e.g. underlining single words in the transcription, print them in bold or change their font</w:t>
      </w:r>
      <w:commentRangeEnd w:id="941"/>
      <w:r w:rsidRPr="00155B02">
        <w:rPr>
          <w:rStyle w:val="Kommentarzeichen"/>
          <w:rFonts w:eastAsia="SimSun"/>
          <w:lang w:val="en-GB"/>
        </w:rPr>
        <w:commentReference w:id="941"/>
      </w:r>
      <w:r w:rsidRPr="00155B02">
        <w:rPr>
          <w:lang w:val="en-GB"/>
        </w:rPr>
        <w:t>.</w:t>
      </w:r>
      <w:del w:id="942" w:author="Moritz Lautenbach" w:date="2014-04-16T09:53:00Z">
        <w:r w:rsidRPr="00155B02" w:rsidDel="00CD4D3A">
          <w:rPr>
            <w:lang w:val="en-GB"/>
          </w:rPr>
          <w:delText xml:space="preserve"> . </w:delText>
        </w:r>
      </w:del>
    </w:p>
    <w:p w14:paraId="44570937" w14:textId="77777777" w:rsidR="000959A2" w:rsidRPr="00155B02" w:rsidRDefault="000959A2">
      <w:pPr>
        <w:pStyle w:val="Standard-BlockCharCharChar"/>
        <w:rPr>
          <w:lang w:val="en-GB"/>
        </w:rPr>
      </w:pPr>
      <w:r w:rsidRPr="00155B02">
        <w:rPr>
          <w:lang w:val="en-GB"/>
        </w:rPr>
        <w:t>The reason for this is that this kind of formatting can only be transformed into other file formats with some limitations. It is not possible, for example, to import underlinings or bold print into a data base</w:t>
      </w:r>
      <w:ins w:id="943" w:author="Moritz Lautenbach" w:date="2014-04-16T09:55:00Z">
        <w:r w:rsidRPr="00155B02">
          <w:rPr>
            <w:lang w:val="en-GB"/>
          </w:rPr>
          <w:t>.</w:t>
        </w:r>
      </w:ins>
      <w:r w:rsidRPr="00155B02">
        <w:rPr>
          <w:lang w:val="en-GB"/>
        </w:rPr>
        <w:t xml:space="preserve"> If you would solely like to use these features for display purposes, you can later apply the desired changes to an exported RTF</w:t>
      </w:r>
      <w:ins w:id="944" w:author="Moritz Lautenbach" w:date="2014-04-16T09:55:00Z">
        <w:r w:rsidRPr="00155B02">
          <w:rPr>
            <w:lang w:val="en-GB"/>
          </w:rPr>
          <w:t>-</w:t>
        </w:r>
      </w:ins>
      <w:del w:id="945" w:author="Moritz Lautenbach" w:date="2014-04-16T09:55:00Z">
        <w:r w:rsidRPr="00155B02" w:rsidDel="00CD4D3A">
          <w:rPr>
            <w:lang w:val="en-GB"/>
          </w:rPr>
          <w:delText xml:space="preserve"> </w:delText>
        </w:r>
      </w:del>
      <w:r w:rsidRPr="00155B02">
        <w:rPr>
          <w:lang w:val="en-GB"/>
        </w:rPr>
        <w:t>document. If they are part of your transcription conventions, however, (e.g. emphasized speech needs to be underlined according to your conventions)</w:t>
      </w:r>
      <w:del w:id="946" w:author="Moritz Lautenbach" w:date="2014-04-16T09:49:00Z">
        <w:r w:rsidRPr="00155B02" w:rsidDel="00CD4D3A">
          <w:rPr>
            <w:lang w:val="en-GB"/>
          </w:rPr>
          <w:delText xml:space="preserve">  </w:delText>
        </w:r>
      </w:del>
      <w:ins w:id="947" w:author="Moritz Lautenbach" w:date="2014-04-16T09:49:00Z">
        <w:r w:rsidRPr="00155B02">
          <w:rPr>
            <w:lang w:val="en-GB"/>
          </w:rPr>
          <w:t xml:space="preserve"> </w:t>
        </w:r>
      </w:ins>
      <w:r w:rsidRPr="00155B02">
        <w:rPr>
          <w:lang w:val="en-GB"/>
        </w:rPr>
        <w:t>you should consider whether you can express the marked phenomena with the help of symbolic means.</w:t>
      </w:r>
    </w:p>
    <w:p w14:paraId="35F2822D" w14:textId="1135E287" w:rsidR="000959A2" w:rsidRPr="00155B02" w:rsidRDefault="000959A2">
      <w:pPr>
        <w:pStyle w:val="Standard-BlockCharCharChar"/>
        <w:rPr>
          <w:lang w:val="en-GB"/>
        </w:rPr>
      </w:pPr>
      <w:r w:rsidRPr="00155B02">
        <w:rPr>
          <w:lang w:val="en-GB"/>
        </w:rPr>
        <w:t xml:space="preserve">The default format is automatically applied to every transcription made with the </w:t>
      </w:r>
      <w:ins w:id="948" w:author="Moritz Lautenbach" w:date="2014-04-16T13:13:00Z">
        <w:r w:rsidRPr="00155B02">
          <w:rPr>
            <w:lang w:val="en-GB"/>
          </w:rPr>
          <w:t>E</w:t>
        </w:r>
      </w:ins>
      <w:r w:rsidR="00C11634" w:rsidRPr="00155B02">
        <w:rPr>
          <w:lang w:val="en-GB"/>
        </w:rPr>
        <w:t>Editor</w:t>
      </w:r>
      <w:r w:rsidRPr="00155B02">
        <w:rPr>
          <w:lang w:val="en-GB"/>
        </w:rPr>
        <w:t xml:space="preserve"> (to configure the default font see </w:t>
      </w:r>
      <w:r w:rsidR="00007CB6" w:rsidRPr="00155B02">
        <w:rPr>
          <w:lang w:val="en-GB"/>
        </w:rPr>
        <w:t>„</w:t>
      </w:r>
      <w:r w:rsidRPr="00155B02">
        <w:rPr>
          <w:lang w:val="en-GB"/>
        </w:rPr>
        <w:t>Edit &gt; Edit Preferences…</w:t>
      </w:r>
      <w:r w:rsidR="00E6350C" w:rsidRPr="00155B02">
        <w:rPr>
          <w:lang w:val="en-GB"/>
        </w:rPr>
        <w:t>“</w:t>
      </w:r>
      <w:r w:rsidRPr="00155B02">
        <w:rPr>
          <w:lang w:val="en-GB"/>
        </w:rPr>
        <w:t xml:space="preserve">). Editing the format of a tier (or of the speaker labels or the time axis) is done by calling the following dialog via </w:t>
      </w:r>
      <w:r w:rsidR="00007CB6" w:rsidRPr="00155B02">
        <w:rPr>
          <w:lang w:val="en-GB"/>
        </w:rPr>
        <w:t>„</w:t>
      </w:r>
      <w:r w:rsidRPr="00155B02">
        <w:rPr>
          <w:lang w:val="en-GB"/>
          <w:rPrChange w:id="949" w:author="Moritz Lautenbach" w:date="2014-04-16T09:56:00Z">
            <w:rPr>
              <w:i/>
              <w:lang w:val="en-US"/>
            </w:rPr>
          </w:rPrChange>
        </w:rPr>
        <w:t>Format &gt; Edit format table</w:t>
      </w:r>
      <w:ins w:id="950" w:author="Moritz Lautenbach" w:date="2014-04-16T09:56:00Z">
        <w:r w:rsidRPr="00155B02">
          <w:rPr>
            <w:lang w:val="en-GB"/>
          </w:rPr>
          <w:t>”</w:t>
        </w:r>
      </w:ins>
      <w:r w:rsidRPr="00155B02">
        <w:rPr>
          <w:lang w:val="en-GB"/>
        </w:rPr>
        <w:t>:</w:t>
      </w:r>
    </w:p>
    <w:p w14:paraId="3A920ABA" w14:textId="77777777" w:rsidR="000959A2" w:rsidRPr="00155B02" w:rsidRDefault="002B43A4">
      <w:pPr>
        <w:pStyle w:val="BildChar"/>
        <w:rPr>
          <w:rFonts w:ascii="Times New Roman" w:hAnsi="Times New Roman"/>
          <w:lang w:val="en-GB"/>
        </w:rPr>
      </w:pPr>
      <w:r>
        <w:rPr>
          <w:rFonts w:ascii="Times New Roman" w:hAnsi="Times New Roman"/>
          <w:lang w:val="en-GB"/>
        </w:rPr>
        <w:pict w14:anchorId="015645D5">
          <v:shape id="_x0000_i1163" type="#_x0000_t75" style="width:418.5pt;height:298.5pt" filled="t">
            <v:fill color2="black"/>
            <v:imagedata r:id="rId244" o:title=""/>
          </v:shape>
        </w:pict>
      </w:r>
    </w:p>
    <w:p w14:paraId="460B181B" w14:textId="77777777" w:rsidR="000959A2" w:rsidRPr="00155B02" w:rsidRDefault="000959A2">
      <w:pPr>
        <w:pStyle w:val="Aufzhlungszeichen1"/>
        <w:numPr>
          <w:ilvl w:val="0"/>
          <w:numId w:val="31"/>
        </w:numPr>
        <w:tabs>
          <w:tab w:val="clear" w:pos="360"/>
          <w:tab w:val="left" w:pos="964"/>
        </w:tabs>
        <w:rPr>
          <w:lang w:val="en-GB"/>
        </w:rPr>
        <w:pPrChange w:id="951" w:author="Moritz Lautenbach" w:date="2014-04-16T09:57:00Z">
          <w:pPr>
            <w:pStyle w:val="Aufzhlungszeichen1"/>
            <w:tabs>
              <w:tab w:val="clear" w:pos="360"/>
              <w:tab w:val="left" w:pos="964"/>
            </w:tabs>
            <w:ind w:left="964" w:hanging="482"/>
          </w:pPr>
        </w:pPrChange>
      </w:pPr>
      <w:r w:rsidRPr="00155B02">
        <w:rPr>
          <w:lang w:val="en-GB"/>
        </w:rPr>
        <w:t>Font: sets the font.</w:t>
      </w:r>
    </w:p>
    <w:p w14:paraId="32A89063" w14:textId="1763E182" w:rsidR="000959A2" w:rsidRPr="00155B02" w:rsidRDefault="000959A2">
      <w:pPr>
        <w:pStyle w:val="Aufzhlungszeichen1"/>
        <w:numPr>
          <w:ilvl w:val="0"/>
          <w:numId w:val="31"/>
        </w:numPr>
        <w:tabs>
          <w:tab w:val="clear" w:pos="360"/>
          <w:tab w:val="left" w:pos="964"/>
        </w:tabs>
        <w:rPr>
          <w:lang w:val="en-GB"/>
        </w:rPr>
        <w:pPrChange w:id="952" w:author="Moritz Lautenbach" w:date="2014-04-16T09:57:00Z">
          <w:pPr>
            <w:pStyle w:val="Aufzhlungszeichen1"/>
            <w:tabs>
              <w:tab w:val="clear" w:pos="360"/>
              <w:tab w:val="left" w:pos="964"/>
            </w:tabs>
            <w:ind w:left="964" w:hanging="482"/>
          </w:pPr>
        </w:pPrChange>
      </w:pPr>
      <w:r w:rsidRPr="00155B02">
        <w:rPr>
          <w:lang w:val="en-GB"/>
        </w:rPr>
        <w:t>Font style: sets the font type (</w:t>
      </w:r>
      <w:r w:rsidR="00007CB6" w:rsidRPr="00155B02">
        <w:rPr>
          <w:lang w:val="en-GB"/>
        </w:rPr>
        <w:t>„</w:t>
      </w:r>
      <w:r w:rsidRPr="00155B02">
        <w:rPr>
          <w:lang w:val="en-GB"/>
        </w:rPr>
        <w:t>Plain</w:t>
      </w:r>
      <w:r w:rsidR="00E6350C" w:rsidRPr="00155B02">
        <w:rPr>
          <w:lang w:val="en-GB"/>
        </w:rPr>
        <w:t>“</w:t>
      </w:r>
      <w:r w:rsidRPr="00155B02">
        <w:rPr>
          <w:lang w:val="en-GB"/>
        </w:rPr>
        <w:t xml:space="preserve">, </w:t>
      </w:r>
      <w:r w:rsidR="00007CB6" w:rsidRPr="00155B02">
        <w:rPr>
          <w:lang w:val="en-GB"/>
        </w:rPr>
        <w:t>„</w:t>
      </w:r>
      <w:r w:rsidRPr="00155B02">
        <w:rPr>
          <w:lang w:val="en-GB"/>
        </w:rPr>
        <w:t>Bold</w:t>
      </w:r>
      <w:r w:rsidR="00E6350C" w:rsidRPr="00155B02">
        <w:rPr>
          <w:lang w:val="en-GB"/>
        </w:rPr>
        <w:t>“</w:t>
      </w:r>
      <w:r w:rsidRPr="00155B02">
        <w:rPr>
          <w:lang w:val="en-GB"/>
        </w:rPr>
        <w:t xml:space="preserve"> or </w:t>
      </w:r>
      <w:r w:rsidR="00007CB6" w:rsidRPr="00155B02">
        <w:rPr>
          <w:lang w:val="en-GB"/>
        </w:rPr>
        <w:t>„</w:t>
      </w:r>
      <w:r w:rsidRPr="00155B02">
        <w:rPr>
          <w:lang w:val="en-GB"/>
        </w:rPr>
        <w:t>Italic</w:t>
      </w:r>
      <w:r w:rsidR="00E6350C" w:rsidRPr="00155B02">
        <w:rPr>
          <w:lang w:val="en-GB"/>
        </w:rPr>
        <w:t>“</w:t>
      </w:r>
      <w:r w:rsidRPr="00155B02">
        <w:rPr>
          <w:lang w:val="en-GB"/>
        </w:rPr>
        <w:t>).</w:t>
      </w:r>
    </w:p>
    <w:p w14:paraId="07B7F1DF" w14:textId="77777777" w:rsidR="000959A2" w:rsidRPr="00155B02" w:rsidRDefault="000959A2">
      <w:pPr>
        <w:pStyle w:val="Aufzhlungszeichen1"/>
        <w:numPr>
          <w:ilvl w:val="0"/>
          <w:numId w:val="31"/>
        </w:numPr>
        <w:tabs>
          <w:tab w:val="clear" w:pos="360"/>
          <w:tab w:val="left" w:pos="964"/>
        </w:tabs>
        <w:rPr>
          <w:lang w:val="en-GB"/>
        </w:rPr>
        <w:pPrChange w:id="953" w:author="Moritz Lautenbach" w:date="2014-04-16T09:57:00Z">
          <w:pPr>
            <w:pStyle w:val="Aufzhlungszeichen1"/>
            <w:tabs>
              <w:tab w:val="clear" w:pos="360"/>
              <w:tab w:val="left" w:pos="964"/>
            </w:tabs>
            <w:ind w:left="964" w:hanging="482"/>
          </w:pPr>
        </w:pPrChange>
      </w:pPr>
      <w:r w:rsidRPr="00155B02">
        <w:rPr>
          <w:lang w:val="en-GB"/>
        </w:rPr>
        <w:t>Font size: sets the font size (in points)</w:t>
      </w:r>
      <w:del w:id="954" w:author="Moritz Lautenbach" w:date="2014-04-16T09:58:00Z">
        <w:r w:rsidRPr="00155B02" w:rsidDel="00CD4D3A">
          <w:rPr>
            <w:lang w:val="en-GB"/>
          </w:rPr>
          <w:delText xml:space="preserve"> </w:delText>
        </w:r>
      </w:del>
      <w:r w:rsidRPr="00155B02">
        <w:rPr>
          <w:lang w:val="en-GB"/>
        </w:rPr>
        <w:t>.</w:t>
      </w:r>
    </w:p>
    <w:p w14:paraId="7EB08BF3" w14:textId="77777777" w:rsidR="000959A2" w:rsidRPr="00155B02" w:rsidRDefault="000959A2">
      <w:pPr>
        <w:pStyle w:val="Standard-BlockCharCharChar"/>
        <w:rPr>
          <w:lang w:val="en-GB"/>
        </w:rPr>
      </w:pPr>
      <w:r w:rsidRPr="00155B02">
        <w:rPr>
          <w:lang w:val="en-GB"/>
        </w:rPr>
        <w:t>Example:</w:t>
      </w:r>
    </w:p>
    <w:p w14:paraId="55F5E4E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4360"/>
        <w:gridCol w:w="5103"/>
      </w:tblGrid>
      <w:tr w:rsidR="000959A2" w:rsidRPr="002B43A4" w14:paraId="4E16957F" w14:textId="77777777">
        <w:tc>
          <w:tcPr>
            <w:tcW w:w="4360" w:type="dxa"/>
            <w:shd w:val="clear" w:color="auto" w:fill="auto"/>
          </w:tcPr>
          <w:p w14:paraId="555B8D65" w14:textId="77777777" w:rsidR="000959A2" w:rsidRPr="00155B02" w:rsidRDefault="002B43A4">
            <w:pPr>
              <w:rPr>
                <w:rFonts w:ascii="Times New Roman" w:hAnsi="Times New Roman" w:cs="Times New Roman"/>
                <w:lang w:val="en-GB"/>
              </w:rPr>
            </w:pPr>
            <w:r>
              <w:rPr>
                <w:rFonts w:ascii="Times New Roman" w:hAnsi="Times New Roman" w:cs="Times New Roman"/>
                <w:lang w:val="en-GB"/>
              </w:rPr>
              <w:lastRenderedPageBreak/>
              <w:pict w14:anchorId="65C19A6C">
                <v:shape id="_x0000_i1164" type="#_x0000_t75" style="width:208.5pt;height:54pt" filled="t">
                  <v:fill color2="black"/>
                  <v:imagedata r:id="rId245" o:title=""/>
                </v:shape>
              </w:pict>
            </w:r>
          </w:p>
        </w:tc>
        <w:tc>
          <w:tcPr>
            <w:tcW w:w="5103" w:type="dxa"/>
            <w:shd w:val="clear" w:color="auto" w:fill="auto"/>
          </w:tcPr>
          <w:p w14:paraId="344C31DC" w14:textId="39208870" w:rsidR="000959A2" w:rsidRPr="00155B02" w:rsidRDefault="000959A2">
            <w:pPr>
              <w:pStyle w:val="Standard-BlockCharCharChar"/>
              <w:tabs>
                <w:tab w:val="left" w:pos="1309"/>
              </w:tabs>
              <w:jc w:val="left"/>
              <w:rPr>
                <w:lang w:val="en-GB"/>
              </w:rPr>
            </w:pPr>
            <w:r w:rsidRPr="00155B02">
              <w:rPr>
                <w:lang w:val="en-GB"/>
              </w:rPr>
              <w:t>Labels:</w:t>
            </w:r>
            <w:r w:rsidRPr="00155B02">
              <w:rPr>
                <w:lang w:val="en-GB"/>
              </w:rPr>
              <w:tab/>
            </w:r>
            <w:r w:rsidR="00007CB6" w:rsidRPr="00155B02">
              <w:rPr>
                <w:lang w:val="en-GB"/>
              </w:rPr>
              <w:t>„</w:t>
            </w:r>
            <w:r w:rsidRPr="00155B02">
              <w:rPr>
                <w:lang w:val="en-GB"/>
              </w:rPr>
              <w:t>Times New Roman, Bold, 10 pt</w:t>
            </w:r>
            <w:r w:rsidR="00E6350C" w:rsidRPr="00155B02">
              <w:rPr>
                <w:lang w:val="en-GB"/>
              </w:rPr>
              <w:t>“</w:t>
            </w:r>
          </w:p>
          <w:p w14:paraId="6A219A6A" w14:textId="77777777" w:rsidR="000959A2" w:rsidRPr="00155B02" w:rsidRDefault="000959A2">
            <w:pPr>
              <w:pStyle w:val="Standard-BlockCharCharChar"/>
              <w:tabs>
                <w:tab w:val="left" w:pos="1309"/>
              </w:tabs>
              <w:jc w:val="left"/>
              <w:rPr>
                <w:lang w:val="en-GB"/>
              </w:rPr>
            </w:pPr>
          </w:p>
          <w:p w14:paraId="262DB804" w14:textId="323FAA94" w:rsidR="000959A2" w:rsidRPr="00155B02" w:rsidRDefault="000959A2">
            <w:pPr>
              <w:pStyle w:val="Standard-BlockCharCharChar"/>
              <w:tabs>
                <w:tab w:val="left" w:pos="1309"/>
              </w:tabs>
              <w:jc w:val="left"/>
              <w:rPr>
                <w:lang w:val="en-GB"/>
              </w:rPr>
            </w:pPr>
            <w:r w:rsidRPr="00155B02">
              <w:rPr>
                <w:lang w:val="en-GB"/>
              </w:rPr>
              <w:t>Tier 1 and 3:</w:t>
            </w:r>
            <w:r w:rsidRPr="00155B02">
              <w:rPr>
                <w:lang w:val="en-GB"/>
              </w:rPr>
              <w:tab/>
            </w:r>
            <w:r w:rsidR="00007CB6" w:rsidRPr="00155B02">
              <w:rPr>
                <w:lang w:val="en-GB"/>
              </w:rPr>
              <w:t>„</w:t>
            </w:r>
            <w:r w:rsidRPr="00155B02">
              <w:rPr>
                <w:lang w:val="en-GB"/>
              </w:rPr>
              <w:t>Times New Roman, Plain, 12 pt</w:t>
            </w:r>
            <w:r w:rsidR="00E6350C" w:rsidRPr="00155B02">
              <w:rPr>
                <w:lang w:val="en-GB"/>
              </w:rPr>
              <w:t>“</w:t>
            </w:r>
          </w:p>
          <w:p w14:paraId="42F92D52" w14:textId="71D0EEB9" w:rsidR="000959A2" w:rsidRPr="00155B02" w:rsidRDefault="000959A2">
            <w:pPr>
              <w:pStyle w:val="Standard-BlockCharCharChar"/>
              <w:tabs>
                <w:tab w:val="left" w:pos="1309"/>
              </w:tabs>
              <w:jc w:val="left"/>
              <w:rPr>
                <w:lang w:val="en-GB"/>
              </w:rPr>
            </w:pPr>
            <w:r w:rsidRPr="00155B02">
              <w:rPr>
                <w:lang w:val="en-GB"/>
              </w:rPr>
              <w:t>Tier 2:</w:t>
            </w:r>
            <w:r w:rsidRPr="00155B02">
              <w:rPr>
                <w:lang w:val="en-GB"/>
              </w:rPr>
              <w:tab/>
            </w:r>
            <w:r w:rsidR="00007CB6" w:rsidRPr="00155B02">
              <w:rPr>
                <w:lang w:val="en-GB"/>
              </w:rPr>
              <w:t>„</w:t>
            </w:r>
            <w:r w:rsidRPr="00155B02">
              <w:rPr>
                <w:lang w:val="en-GB"/>
              </w:rPr>
              <w:t>Courier New</w:t>
            </w:r>
            <w:r w:rsidR="00E6350C" w:rsidRPr="00155B02">
              <w:rPr>
                <w:lang w:val="en-GB"/>
              </w:rPr>
              <w:t>“</w:t>
            </w:r>
            <w:r w:rsidRPr="00155B02">
              <w:rPr>
                <w:lang w:val="en-GB"/>
              </w:rPr>
              <w:t>, Italic, 8 </w:t>
            </w:r>
            <w:ins w:id="955" w:author="Moritz Lautenbach" w:date="2014-04-16T09:57:00Z">
              <w:r w:rsidRPr="00155B02">
                <w:rPr>
                  <w:lang w:val="en-GB"/>
                </w:rPr>
                <w:t>p</w:t>
              </w:r>
            </w:ins>
            <w:del w:id="956" w:author="Moritz Lautenbach" w:date="2014-04-16T09:57:00Z">
              <w:r w:rsidRPr="00155B02" w:rsidDel="00CD4D3A">
                <w:rPr>
                  <w:lang w:val="en-GB"/>
                </w:rPr>
                <w:delText>P</w:delText>
              </w:r>
            </w:del>
            <w:r w:rsidRPr="00155B02">
              <w:rPr>
                <w:lang w:val="en-GB"/>
              </w:rPr>
              <w:t>t</w:t>
            </w:r>
            <w:r w:rsidR="00E6350C" w:rsidRPr="00155B02">
              <w:rPr>
                <w:lang w:val="en-GB"/>
              </w:rPr>
              <w:t>“</w:t>
            </w:r>
          </w:p>
          <w:p w14:paraId="6C4C81A5" w14:textId="77777777" w:rsidR="000959A2" w:rsidRPr="00155B02" w:rsidRDefault="000959A2">
            <w:pPr>
              <w:pStyle w:val="Standard-BlockCharCharChar"/>
              <w:tabs>
                <w:tab w:val="left" w:pos="1309"/>
              </w:tabs>
              <w:jc w:val="left"/>
              <w:rPr>
                <w:lang w:val="en-GB"/>
              </w:rPr>
            </w:pPr>
          </w:p>
        </w:tc>
      </w:tr>
    </w:tbl>
    <w:p w14:paraId="56B85033" w14:textId="77777777" w:rsidR="000959A2" w:rsidRPr="00155B02" w:rsidRDefault="000959A2">
      <w:pPr>
        <w:pStyle w:val="Aufzhlungszeichen1"/>
        <w:numPr>
          <w:ilvl w:val="0"/>
          <w:numId w:val="32"/>
        </w:numPr>
        <w:tabs>
          <w:tab w:val="clear" w:pos="360"/>
          <w:tab w:val="left" w:pos="964"/>
        </w:tabs>
        <w:rPr>
          <w:lang w:val="en-GB"/>
        </w:rPr>
        <w:pPrChange w:id="957" w:author="Moritz Lautenbach" w:date="2014-04-16T09:58:00Z">
          <w:pPr>
            <w:pStyle w:val="Aufzhlungszeichen1"/>
            <w:tabs>
              <w:tab w:val="clear" w:pos="360"/>
              <w:tab w:val="left" w:pos="964"/>
            </w:tabs>
            <w:ind w:left="964" w:hanging="482"/>
          </w:pPr>
        </w:pPrChange>
      </w:pPr>
      <w:r w:rsidRPr="00155B02">
        <w:rPr>
          <w:lang w:val="en-GB"/>
        </w:rPr>
        <w:t>Text color: sets the color of the text.</w:t>
      </w:r>
    </w:p>
    <w:p w14:paraId="77E99CC0" w14:textId="77777777" w:rsidR="000959A2" w:rsidRPr="00155B02" w:rsidRDefault="000959A2">
      <w:pPr>
        <w:pStyle w:val="Aufzhlungszeichen1"/>
        <w:numPr>
          <w:ilvl w:val="0"/>
          <w:numId w:val="32"/>
        </w:numPr>
        <w:tabs>
          <w:tab w:val="clear" w:pos="360"/>
          <w:tab w:val="left" w:pos="964"/>
        </w:tabs>
        <w:rPr>
          <w:lang w:val="en-GB"/>
        </w:rPr>
        <w:pPrChange w:id="958" w:author="Moritz Lautenbach" w:date="2014-04-16T09:58:00Z">
          <w:pPr>
            <w:pStyle w:val="Aufzhlungszeichen1"/>
            <w:tabs>
              <w:tab w:val="clear" w:pos="360"/>
              <w:tab w:val="left" w:pos="964"/>
            </w:tabs>
            <w:ind w:left="964" w:hanging="482"/>
          </w:pPr>
        </w:pPrChange>
      </w:pPr>
      <w:r w:rsidRPr="00155B02">
        <w:rPr>
          <w:lang w:val="en-GB"/>
        </w:rPr>
        <w:t>Background color: sets the background color of the text.</w:t>
      </w:r>
    </w:p>
    <w:p w14:paraId="2D4225D6" w14:textId="77777777" w:rsidR="000959A2" w:rsidRPr="00155B02" w:rsidRDefault="000959A2">
      <w:pPr>
        <w:pStyle w:val="Standard-BlockCharCharChar"/>
        <w:rPr>
          <w:lang w:val="en-GB"/>
        </w:rPr>
      </w:pPr>
      <w:r w:rsidRPr="00155B02">
        <w:rPr>
          <w:lang w:val="en-GB"/>
        </w:rPr>
        <w:t>Choosing the color is done by selecting it from the dialog.</w:t>
      </w:r>
    </w:p>
    <w:p w14:paraId="5DB25A1B" w14:textId="77777777" w:rsidR="000959A2" w:rsidRPr="00155B02" w:rsidRDefault="000959A2">
      <w:pPr>
        <w:pStyle w:val="Standard-BlockCharCharChar"/>
        <w:rPr>
          <w:lang w:val="en-GB"/>
        </w:rPr>
      </w:pPr>
    </w:p>
    <w:p w14:paraId="1E37B612" w14:textId="77777777" w:rsidR="000959A2" w:rsidRPr="00155B02" w:rsidRDefault="002B43A4">
      <w:pPr>
        <w:pStyle w:val="BildChar"/>
        <w:rPr>
          <w:rFonts w:ascii="Times New Roman" w:hAnsi="Times New Roman"/>
          <w:lang w:val="en-GB"/>
        </w:rPr>
      </w:pPr>
      <w:r>
        <w:rPr>
          <w:rFonts w:ascii="Times New Roman" w:hAnsi="Times New Roman"/>
          <w:lang w:val="en-GB"/>
        </w:rPr>
        <w:pict w14:anchorId="4F4E1B38">
          <v:shape id="_x0000_i1165" type="#_x0000_t75" style="width:169.5pt;height:156pt" filled="t">
            <v:fill color2="black"/>
            <v:imagedata r:id="rId246" o:title=""/>
          </v:shape>
        </w:pict>
      </w:r>
    </w:p>
    <w:p w14:paraId="60F61BD1" w14:textId="07EB43B3" w:rsidR="000959A2" w:rsidRPr="00155B02" w:rsidRDefault="003D491A">
      <w:pPr>
        <w:pStyle w:val="Standard-BlockCharCharChar"/>
        <w:pageBreakBefore/>
        <w:rPr>
          <w:lang w:val="en-GB"/>
        </w:rPr>
      </w:pPr>
      <w:r>
        <w:rPr>
          <w:lang w:val="en-GB"/>
        </w:rPr>
        <w:lastRenderedPageBreak/>
        <w:t>E</w:t>
      </w:r>
      <w:r w:rsidR="000959A2" w:rsidRPr="00155B02">
        <w:rPr>
          <w:lang w:val="en-GB"/>
        </w:rPr>
        <w:t>xamples:</w:t>
      </w:r>
    </w:p>
    <w:tbl>
      <w:tblPr>
        <w:tblW w:w="9463" w:type="dxa"/>
        <w:tblLayout w:type="fixed"/>
        <w:tblLook w:val="0000" w:firstRow="0" w:lastRow="0" w:firstColumn="0" w:lastColumn="0" w:noHBand="0" w:noVBand="0"/>
      </w:tblPr>
      <w:tblGrid>
        <w:gridCol w:w="4360"/>
        <w:gridCol w:w="5103"/>
      </w:tblGrid>
      <w:tr w:rsidR="000959A2" w:rsidRPr="002B43A4" w14:paraId="66651849" w14:textId="77777777" w:rsidTr="003D491A">
        <w:tc>
          <w:tcPr>
            <w:tcW w:w="4360" w:type="dxa"/>
            <w:shd w:val="clear" w:color="auto" w:fill="auto"/>
          </w:tcPr>
          <w:p w14:paraId="0490770A"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2770D90">
                <v:shape id="_x0000_i1166" type="#_x0000_t75" style="width:208.5pt;height:55.5pt" filled="t">
                  <v:fill color2="black"/>
                  <v:imagedata r:id="rId247" o:title=""/>
                </v:shape>
              </w:pict>
            </w:r>
          </w:p>
        </w:tc>
        <w:tc>
          <w:tcPr>
            <w:tcW w:w="5103" w:type="dxa"/>
            <w:shd w:val="clear" w:color="auto" w:fill="auto"/>
          </w:tcPr>
          <w:p w14:paraId="35335DB3" w14:textId="77777777" w:rsidR="000959A2" w:rsidRPr="00155B02" w:rsidRDefault="000959A2">
            <w:pPr>
              <w:pStyle w:val="Standard-BlockCharCharChar"/>
              <w:tabs>
                <w:tab w:val="left" w:pos="1309"/>
              </w:tabs>
              <w:jc w:val="left"/>
              <w:rPr>
                <w:lang w:val="en-GB"/>
              </w:rPr>
            </w:pPr>
          </w:p>
          <w:p w14:paraId="0E9E762B" w14:textId="77777777" w:rsidR="000959A2" w:rsidRPr="00155B02" w:rsidRDefault="000959A2">
            <w:pPr>
              <w:pStyle w:val="Standard-BlockCharCharChar"/>
              <w:tabs>
                <w:tab w:val="left" w:pos="1309"/>
              </w:tabs>
              <w:jc w:val="left"/>
              <w:rPr>
                <w:lang w:val="en-GB"/>
              </w:rPr>
            </w:pPr>
            <w:r w:rsidRPr="00155B02">
              <w:rPr>
                <w:lang w:val="en-GB"/>
              </w:rPr>
              <w:t>Tier 1 to 3:</w:t>
            </w:r>
            <w:r w:rsidRPr="00155B02">
              <w:rPr>
                <w:lang w:val="en-GB"/>
              </w:rPr>
              <w:tab/>
              <w:t>Red, blue and green as text colors</w:t>
            </w:r>
          </w:p>
          <w:p w14:paraId="702816CD" w14:textId="77777777" w:rsidR="000959A2" w:rsidRPr="00155B02" w:rsidRDefault="000959A2">
            <w:pPr>
              <w:pStyle w:val="Standard-BlockCharCharChar"/>
              <w:tabs>
                <w:tab w:val="left" w:pos="1309"/>
              </w:tabs>
              <w:jc w:val="left"/>
              <w:rPr>
                <w:lang w:val="en-GB"/>
              </w:rPr>
            </w:pPr>
          </w:p>
          <w:p w14:paraId="4CFFA5BE" w14:textId="77777777" w:rsidR="000959A2" w:rsidRPr="00155B02" w:rsidRDefault="000959A2">
            <w:pPr>
              <w:pStyle w:val="Standard-BlockCharCharChar"/>
              <w:tabs>
                <w:tab w:val="left" w:pos="1309"/>
              </w:tabs>
              <w:jc w:val="left"/>
              <w:rPr>
                <w:lang w:val="en-GB"/>
              </w:rPr>
            </w:pPr>
          </w:p>
          <w:p w14:paraId="068639D3" w14:textId="77777777" w:rsidR="000959A2" w:rsidRPr="00155B02" w:rsidRDefault="000959A2">
            <w:pPr>
              <w:pStyle w:val="Standard-BlockCharCharChar"/>
              <w:tabs>
                <w:tab w:val="left" w:pos="1309"/>
              </w:tabs>
              <w:jc w:val="left"/>
              <w:rPr>
                <w:lang w:val="en-GB"/>
              </w:rPr>
            </w:pPr>
          </w:p>
        </w:tc>
      </w:tr>
      <w:tr w:rsidR="000959A2" w:rsidRPr="002B43A4" w14:paraId="4976D7BB" w14:textId="77777777" w:rsidTr="003D491A">
        <w:tc>
          <w:tcPr>
            <w:tcW w:w="4360" w:type="dxa"/>
            <w:shd w:val="clear" w:color="auto" w:fill="auto"/>
          </w:tcPr>
          <w:p w14:paraId="4F61910B"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2C4FF51A">
                <v:shape id="_x0000_i1167" type="#_x0000_t75" style="width:207pt;height:54pt" filled="t">
                  <v:fill color2="black"/>
                  <v:imagedata r:id="rId248" o:title=""/>
                </v:shape>
              </w:pict>
            </w:r>
          </w:p>
        </w:tc>
        <w:tc>
          <w:tcPr>
            <w:tcW w:w="5103" w:type="dxa"/>
            <w:shd w:val="clear" w:color="auto" w:fill="auto"/>
          </w:tcPr>
          <w:p w14:paraId="6D063BBE" w14:textId="77777777" w:rsidR="000959A2" w:rsidRPr="00155B02" w:rsidRDefault="000959A2">
            <w:pPr>
              <w:pStyle w:val="Standard-BlockCharCharChar"/>
              <w:tabs>
                <w:tab w:val="left" w:pos="1309"/>
              </w:tabs>
              <w:jc w:val="left"/>
              <w:rPr>
                <w:lang w:val="en-GB"/>
              </w:rPr>
            </w:pPr>
          </w:p>
          <w:p w14:paraId="232EE5AE" w14:textId="77777777" w:rsidR="000959A2" w:rsidRPr="00155B02" w:rsidRDefault="000959A2">
            <w:pPr>
              <w:pStyle w:val="Standard-BlockCharCharChar"/>
              <w:tabs>
                <w:tab w:val="left" w:pos="1309"/>
                <w:tab w:val="left" w:pos="1735"/>
              </w:tabs>
              <w:jc w:val="left"/>
              <w:rPr>
                <w:lang w:val="en-GB"/>
              </w:rPr>
            </w:pPr>
            <w:r w:rsidRPr="00155B02">
              <w:rPr>
                <w:lang w:val="en-GB"/>
              </w:rPr>
              <w:t>Tier 2:</w:t>
            </w:r>
            <w:r w:rsidRPr="00155B02">
              <w:rPr>
                <w:lang w:val="en-GB"/>
              </w:rPr>
              <w:tab/>
              <w:t>gray as a background color</w:t>
            </w:r>
          </w:p>
          <w:p w14:paraId="592E0F37" w14:textId="77777777" w:rsidR="000959A2" w:rsidRPr="00155B02" w:rsidRDefault="000959A2">
            <w:pPr>
              <w:pStyle w:val="Standard-BlockCharCharChar"/>
              <w:tabs>
                <w:tab w:val="left" w:pos="1309"/>
              </w:tabs>
              <w:jc w:val="left"/>
              <w:rPr>
                <w:lang w:val="en-GB"/>
              </w:rPr>
            </w:pPr>
            <w:r w:rsidRPr="00155B02">
              <w:rPr>
                <w:lang w:val="en-GB"/>
              </w:rPr>
              <w:t>(to emphasize the expansion of non-verbal events for example)</w:t>
            </w:r>
          </w:p>
          <w:p w14:paraId="570A8400" w14:textId="77777777" w:rsidR="000959A2" w:rsidRPr="00155B02" w:rsidRDefault="000959A2">
            <w:pPr>
              <w:pStyle w:val="Standard-BlockCharCharChar"/>
              <w:tabs>
                <w:tab w:val="left" w:pos="1309"/>
              </w:tabs>
              <w:jc w:val="left"/>
              <w:rPr>
                <w:lang w:val="en-GB"/>
              </w:rPr>
            </w:pPr>
          </w:p>
        </w:tc>
      </w:tr>
    </w:tbl>
    <w:p w14:paraId="5CCB7F40" w14:textId="0115076B" w:rsidR="000959A2" w:rsidRPr="00155B02" w:rsidRDefault="000959A2">
      <w:pPr>
        <w:pStyle w:val="Aufzhlungszeichen1"/>
        <w:numPr>
          <w:ilvl w:val="0"/>
          <w:numId w:val="33"/>
        </w:numPr>
        <w:tabs>
          <w:tab w:val="clear" w:pos="360"/>
          <w:tab w:val="left" w:pos="964"/>
        </w:tabs>
        <w:rPr>
          <w:lang w:val="en-GB"/>
        </w:rPr>
        <w:pPrChange w:id="959" w:author="Moritz Lautenbach" w:date="2014-04-16T09:58:00Z">
          <w:pPr>
            <w:pStyle w:val="Aufzhlungszeichen1"/>
            <w:tabs>
              <w:tab w:val="clear" w:pos="360"/>
              <w:tab w:val="left" w:pos="964"/>
            </w:tabs>
            <w:ind w:left="964" w:hanging="482"/>
          </w:pPr>
        </w:pPrChange>
      </w:pPr>
      <w:r w:rsidRPr="00155B02">
        <w:rPr>
          <w:lang w:val="en-GB"/>
        </w:rPr>
        <w:t xml:space="preserve">Alignment: sets the alignment of the text within the event description. This setting only takes effect in the </w:t>
      </w:r>
      <w:r w:rsidR="00C11634" w:rsidRPr="00155B02">
        <w:rPr>
          <w:lang w:val="en-GB"/>
        </w:rPr>
        <w:t>Editor</w:t>
      </w:r>
      <w:r w:rsidRPr="00155B02">
        <w:rPr>
          <w:lang w:val="en-GB"/>
        </w:rPr>
        <w:t>. For the output the font is always aligned to the left.</w:t>
      </w:r>
    </w:p>
    <w:p w14:paraId="2075C8CE" w14:textId="77777777" w:rsidR="000959A2" w:rsidRPr="00155B02" w:rsidRDefault="000959A2">
      <w:pPr>
        <w:pStyle w:val="Standard-BlockCharCharChar"/>
        <w:rPr>
          <w:lang w:val="en-GB"/>
        </w:rPr>
      </w:pPr>
      <w:r w:rsidRPr="00155B02">
        <w:rPr>
          <w:lang w:val="en-GB"/>
        </w:rPr>
        <w:t>Example:</w:t>
      </w:r>
    </w:p>
    <w:tbl>
      <w:tblPr>
        <w:tblW w:w="9463" w:type="dxa"/>
        <w:tblLayout w:type="fixed"/>
        <w:tblLook w:val="0000" w:firstRow="0" w:lastRow="0" w:firstColumn="0" w:lastColumn="0" w:noHBand="0" w:noVBand="0"/>
      </w:tblPr>
      <w:tblGrid>
        <w:gridCol w:w="4360"/>
        <w:gridCol w:w="5103"/>
      </w:tblGrid>
      <w:tr w:rsidR="000959A2" w:rsidRPr="00155B02" w14:paraId="283FAD91" w14:textId="77777777" w:rsidTr="003D491A">
        <w:tc>
          <w:tcPr>
            <w:tcW w:w="4360" w:type="dxa"/>
            <w:shd w:val="clear" w:color="auto" w:fill="auto"/>
          </w:tcPr>
          <w:p w14:paraId="1E5E36D6"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127AAB3C">
                <v:shape id="_x0000_i1168" type="#_x0000_t75" style="width:205.5pt;height:55.5pt" filled="t">
                  <v:fill color2="black"/>
                  <v:imagedata r:id="rId249" o:title=""/>
                </v:shape>
              </w:pict>
            </w:r>
          </w:p>
        </w:tc>
        <w:tc>
          <w:tcPr>
            <w:tcW w:w="5103" w:type="dxa"/>
            <w:shd w:val="clear" w:color="auto" w:fill="auto"/>
          </w:tcPr>
          <w:p w14:paraId="1F6A6A43" w14:textId="77777777" w:rsidR="000959A2" w:rsidRPr="00155B02" w:rsidRDefault="000959A2">
            <w:pPr>
              <w:pStyle w:val="Standard-BlockCharCharChar"/>
              <w:tabs>
                <w:tab w:val="left" w:pos="1309"/>
              </w:tabs>
              <w:jc w:val="left"/>
              <w:rPr>
                <w:lang w:val="en-GB"/>
              </w:rPr>
            </w:pPr>
          </w:p>
          <w:p w14:paraId="507B60DC" w14:textId="315E3511" w:rsidR="000959A2" w:rsidRPr="00155B02" w:rsidRDefault="000959A2">
            <w:pPr>
              <w:pStyle w:val="Standard-BlockCharCharChar"/>
              <w:tabs>
                <w:tab w:val="left" w:pos="1309"/>
                <w:tab w:val="left" w:pos="1742"/>
              </w:tabs>
              <w:jc w:val="left"/>
              <w:rPr>
                <w:lang w:val="en-GB"/>
              </w:rPr>
            </w:pPr>
            <w:r w:rsidRPr="00155B02">
              <w:rPr>
                <w:lang w:val="en-GB"/>
              </w:rPr>
              <w:t>Tier 2:</w:t>
            </w:r>
            <w:r w:rsidRPr="00155B02">
              <w:rPr>
                <w:lang w:val="en-GB"/>
              </w:rPr>
              <w:tab/>
              <w:t xml:space="preserve"> </w:t>
            </w:r>
            <w:r w:rsidR="00007CB6" w:rsidRPr="00155B02">
              <w:rPr>
                <w:lang w:val="en-GB"/>
              </w:rPr>
              <w:t>„</w:t>
            </w:r>
            <w:r w:rsidRPr="00155B02">
              <w:rPr>
                <w:lang w:val="en-GB"/>
              </w:rPr>
              <w:t>Center</w:t>
            </w:r>
            <w:r w:rsidR="00E6350C" w:rsidRPr="00155B02">
              <w:rPr>
                <w:lang w:val="en-GB"/>
              </w:rPr>
              <w:t>“</w:t>
            </w:r>
            <w:r w:rsidRPr="00155B02">
              <w:rPr>
                <w:lang w:val="en-GB"/>
              </w:rPr>
              <w:t xml:space="preserve"> </w:t>
            </w:r>
          </w:p>
        </w:tc>
      </w:tr>
    </w:tbl>
    <w:p w14:paraId="4629EC1A" w14:textId="77777777" w:rsidR="000959A2" w:rsidRPr="00155B02" w:rsidRDefault="000959A2">
      <w:pPr>
        <w:pStyle w:val="Aufzhlungszeichen1"/>
        <w:numPr>
          <w:ilvl w:val="0"/>
          <w:numId w:val="34"/>
        </w:numPr>
        <w:tabs>
          <w:tab w:val="clear" w:pos="360"/>
          <w:tab w:val="left" w:pos="964"/>
        </w:tabs>
        <w:rPr>
          <w:lang w:val="en-GB"/>
        </w:rPr>
        <w:pPrChange w:id="960" w:author="Moritz Lautenbach" w:date="2014-04-16T09:59:00Z">
          <w:pPr>
            <w:pStyle w:val="Aufzhlungszeichen1"/>
            <w:tabs>
              <w:tab w:val="clear" w:pos="360"/>
              <w:tab w:val="left" w:pos="964"/>
            </w:tabs>
            <w:ind w:left="964" w:hanging="482"/>
          </w:pPr>
        </w:pPrChange>
      </w:pPr>
      <w:r w:rsidRPr="00155B02">
        <w:rPr>
          <w:lang w:val="en-GB"/>
        </w:rPr>
        <w:t>Border sides: defines whether the events should be framed.</w:t>
      </w:r>
    </w:p>
    <w:p w14:paraId="5153810E" w14:textId="77777777" w:rsidR="000959A2" w:rsidRPr="00155B02" w:rsidRDefault="000959A2">
      <w:pPr>
        <w:pStyle w:val="Aufzhlungszeichen1"/>
        <w:numPr>
          <w:ilvl w:val="0"/>
          <w:numId w:val="34"/>
        </w:numPr>
        <w:tabs>
          <w:tab w:val="clear" w:pos="360"/>
          <w:tab w:val="left" w:pos="964"/>
        </w:tabs>
        <w:rPr>
          <w:lang w:val="en-GB"/>
        </w:rPr>
        <w:pPrChange w:id="961" w:author="Moritz Lautenbach" w:date="2014-04-16T09:59:00Z">
          <w:pPr>
            <w:pStyle w:val="Aufzhlungszeichen1"/>
            <w:tabs>
              <w:tab w:val="clear" w:pos="360"/>
              <w:tab w:val="left" w:pos="964"/>
            </w:tabs>
            <w:ind w:left="964" w:hanging="482"/>
          </w:pPr>
        </w:pPrChange>
      </w:pPr>
      <w:r w:rsidRPr="00155B02">
        <w:rPr>
          <w:lang w:val="en-GB"/>
        </w:rPr>
        <w:t>Border color: sets the frame color.</w:t>
      </w:r>
    </w:p>
    <w:p w14:paraId="0B8AC73D" w14:textId="4C221B13" w:rsidR="000959A2" w:rsidRPr="00155B02" w:rsidRDefault="000959A2">
      <w:pPr>
        <w:pStyle w:val="Aufzhlungszeichen1"/>
        <w:numPr>
          <w:ilvl w:val="0"/>
          <w:numId w:val="34"/>
        </w:numPr>
        <w:tabs>
          <w:tab w:val="clear" w:pos="360"/>
          <w:tab w:val="left" w:pos="964"/>
        </w:tabs>
        <w:rPr>
          <w:lang w:val="en-GB"/>
        </w:rPr>
        <w:pPrChange w:id="962" w:author="Moritz Lautenbach" w:date="2014-04-16T09:59:00Z">
          <w:pPr>
            <w:pStyle w:val="Aufzhlungszeichen1"/>
            <w:tabs>
              <w:tab w:val="clear" w:pos="360"/>
              <w:tab w:val="left" w:pos="964"/>
            </w:tabs>
            <w:ind w:left="964" w:hanging="482"/>
          </w:pPr>
        </w:pPrChange>
      </w:pPr>
      <w:r w:rsidRPr="00155B02">
        <w:rPr>
          <w:lang w:val="en-GB"/>
        </w:rPr>
        <w:t>Border style: defines the style of the border (</w:t>
      </w:r>
      <w:r w:rsidR="00007CB6" w:rsidRPr="00155B02">
        <w:rPr>
          <w:lang w:val="en-GB"/>
        </w:rPr>
        <w:t>„</w:t>
      </w:r>
      <w:r w:rsidRPr="00155B02">
        <w:rPr>
          <w:lang w:val="en-GB"/>
        </w:rPr>
        <w:t>solid</w:t>
      </w:r>
      <w:r w:rsidR="00E6350C" w:rsidRPr="00155B02">
        <w:rPr>
          <w:lang w:val="en-GB"/>
        </w:rPr>
        <w:t>“</w:t>
      </w:r>
      <w:r w:rsidRPr="00155B02">
        <w:rPr>
          <w:lang w:val="en-GB"/>
        </w:rPr>
        <w:t xml:space="preserve">, </w:t>
      </w:r>
      <w:r w:rsidR="00007CB6" w:rsidRPr="00155B02">
        <w:rPr>
          <w:lang w:val="en-GB"/>
        </w:rPr>
        <w:t>„</w:t>
      </w:r>
      <w:r w:rsidRPr="00155B02">
        <w:rPr>
          <w:lang w:val="en-GB"/>
        </w:rPr>
        <w:t>dashed</w:t>
      </w:r>
      <w:r w:rsidR="00E6350C" w:rsidRPr="00155B02">
        <w:rPr>
          <w:lang w:val="en-GB"/>
        </w:rPr>
        <w:t>“</w:t>
      </w:r>
      <w:r w:rsidRPr="00155B02">
        <w:rPr>
          <w:lang w:val="en-GB"/>
        </w:rPr>
        <w:t xml:space="preserve"> or </w:t>
      </w:r>
      <w:r w:rsidR="00007CB6" w:rsidRPr="00155B02">
        <w:rPr>
          <w:lang w:val="en-GB"/>
        </w:rPr>
        <w:t>„</w:t>
      </w:r>
      <w:r w:rsidRPr="00155B02">
        <w:rPr>
          <w:lang w:val="en-GB"/>
        </w:rPr>
        <w:t>dotted</w:t>
      </w:r>
      <w:r w:rsidR="00E6350C" w:rsidRPr="00155B02">
        <w:rPr>
          <w:lang w:val="en-GB"/>
        </w:rPr>
        <w:t>“</w:t>
      </w:r>
      <w:r w:rsidRPr="00155B02">
        <w:rPr>
          <w:lang w:val="en-GB"/>
        </w:rPr>
        <w:t>).</w:t>
      </w:r>
    </w:p>
    <w:p w14:paraId="2C3ECBA4" w14:textId="77777777" w:rsidR="000959A2" w:rsidRPr="00155B02" w:rsidRDefault="000959A2">
      <w:pPr>
        <w:pStyle w:val="Standard-BlockCharCharChar"/>
        <w:rPr>
          <w:lang w:val="en-GB"/>
        </w:rPr>
      </w:pPr>
      <w:r w:rsidRPr="00155B02">
        <w:rPr>
          <w:lang w:val="en-GB"/>
        </w:rPr>
        <w:t>Examples:</w:t>
      </w:r>
    </w:p>
    <w:tbl>
      <w:tblPr>
        <w:tblW w:w="9463" w:type="dxa"/>
        <w:tblLayout w:type="fixed"/>
        <w:tblLook w:val="0000" w:firstRow="0" w:lastRow="0" w:firstColumn="0" w:lastColumn="0" w:noHBand="0" w:noVBand="0"/>
      </w:tblPr>
      <w:tblGrid>
        <w:gridCol w:w="4360"/>
        <w:gridCol w:w="5103"/>
      </w:tblGrid>
      <w:tr w:rsidR="000959A2" w:rsidRPr="002B43A4" w14:paraId="00336ABD" w14:textId="77777777" w:rsidTr="003D491A">
        <w:tc>
          <w:tcPr>
            <w:tcW w:w="4360" w:type="dxa"/>
            <w:shd w:val="clear" w:color="auto" w:fill="auto"/>
          </w:tcPr>
          <w:p w14:paraId="118ED363"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707DD8A">
                <v:shape id="_x0000_i1169" type="#_x0000_t75" style="width:205.5pt;height:54pt" filled="t">
                  <v:fill color2="black"/>
                  <v:imagedata r:id="rId250" o:title=""/>
                </v:shape>
              </w:pict>
            </w:r>
          </w:p>
        </w:tc>
        <w:tc>
          <w:tcPr>
            <w:tcW w:w="5103" w:type="dxa"/>
            <w:shd w:val="clear" w:color="auto" w:fill="auto"/>
          </w:tcPr>
          <w:p w14:paraId="2F502E45" w14:textId="77777777" w:rsidR="000959A2" w:rsidRPr="00155B02" w:rsidRDefault="000959A2">
            <w:pPr>
              <w:pStyle w:val="Standard-BlockCharCharChar"/>
              <w:tabs>
                <w:tab w:val="left" w:pos="1309"/>
              </w:tabs>
              <w:jc w:val="left"/>
              <w:rPr>
                <w:lang w:val="en-GB"/>
              </w:rPr>
            </w:pPr>
          </w:p>
          <w:p w14:paraId="320BE221" w14:textId="77777777" w:rsidR="000959A2" w:rsidRPr="00155B02" w:rsidRDefault="000959A2">
            <w:pPr>
              <w:pStyle w:val="Standard-BlockCharCharChar"/>
              <w:tabs>
                <w:tab w:val="left" w:pos="1309"/>
              </w:tabs>
              <w:ind w:left="1309" w:hanging="1309"/>
              <w:jc w:val="left"/>
              <w:rPr>
                <w:lang w:val="en-GB"/>
              </w:rPr>
            </w:pPr>
            <w:r w:rsidRPr="00155B02">
              <w:rPr>
                <w:lang w:val="en-GB"/>
              </w:rPr>
              <w:t>Tier 1 and 3:</w:t>
            </w:r>
            <w:r w:rsidRPr="00155B02">
              <w:rPr>
                <w:lang w:val="en-GB"/>
              </w:rPr>
              <w:tab/>
              <w:t>gray solid border lines on the right</w:t>
            </w:r>
          </w:p>
          <w:p w14:paraId="0CEEE42F" w14:textId="77777777" w:rsidR="000959A2" w:rsidRPr="00155B02" w:rsidRDefault="000959A2">
            <w:pPr>
              <w:pStyle w:val="Standard-BlockCharCharChar"/>
              <w:tabs>
                <w:tab w:val="left" w:pos="1309"/>
              </w:tabs>
              <w:ind w:left="1309" w:hanging="1309"/>
              <w:jc w:val="left"/>
              <w:rPr>
                <w:lang w:val="en-GB"/>
              </w:rPr>
            </w:pPr>
          </w:p>
          <w:p w14:paraId="43B48A88" w14:textId="77777777" w:rsidR="000959A2" w:rsidRPr="00155B02" w:rsidRDefault="000959A2">
            <w:pPr>
              <w:pStyle w:val="Standard-BlockCharCharChar"/>
              <w:tabs>
                <w:tab w:val="left" w:pos="1309"/>
              </w:tabs>
              <w:ind w:left="1309" w:hanging="1309"/>
              <w:jc w:val="left"/>
              <w:rPr>
                <w:lang w:val="en-GB"/>
              </w:rPr>
            </w:pPr>
          </w:p>
        </w:tc>
      </w:tr>
      <w:tr w:rsidR="000959A2" w:rsidRPr="002B43A4" w14:paraId="41EC027F" w14:textId="77777777" w:rsidTr="003D491A">
        <w:tc>
          <w:tcPr>
            <w:tcW w:w="4360" w:type="dxa"/>
            <w:shd w:val="clear" w:color="auto" w:fill="auto"/>
          </w:tcPr>
          <w:p w14:paraId="4F927447" w14:textId="77777777" w:rsidR="000959A2" w:rsidRPr="00155B02" w:rsidRDefault="002B43A4">
            <w:pPr>
              <w:rPr>
                <w:rFonts w:ascii="Times New Roman" w:hAnsi="Times New Roman" w:cs="Times New Roman"/>
                <w:lang w:val="en-GB"/>
              </w:rPr>
            </w:pPr>
            <w:r>
              <w:rPr>
                <w:rFonts w:ascii="Times New Roman" w:hAnsi="Times New Roman" w:cs="Times New Roman"/>
                <w:lang w:val="en-GB"/>
              </w:rPr>
              <w:lastRenderedPageBreak/>
              <w:pict w14:anchorId="53CAA836">
                <v:shape id="_x0000_i1170" type="#_x0000_t75" style="width:207pt;height:55.5pt" filled="t">
                  <v:fill color2="black"/>
                  <v:imagedata r:id="rId251" o:title=""/>
                </v:shape>
              </w:pict>
            </w:r>
          </w:p>
        </w:tc>
        <w:tc>
          <w:tcPr>
            <w:tcW w:w="5103" w:type="dxa"/>
            <w:shd w:val="clear" w:color="auto" w:fill="auto"/>
          </w:tcPr>
          <w:p w14:paraId="4083BAA9" w14:textId="77777777" w:rsidR="000959A2" w:rsidRPr="00155B02" w:rsidRDefault="000959A2">
            <w:pPr>
              <w:pStyle w:val="Standard-BlockCharCharChar"/>
              <w:tabs>
                <w:tab w:val="left" w:pos="1309"/>
              </w:tabs>
              <w:ind w:left="1309" w:hanging="1309"/>
              <w:jc w:val="left"/>
              <w:rPr>
                <w:lang w:val="en-GB"/>
              </w:rPr>
            </w:pPr>
          </w:p>
          <w:p w14:paraId="189CB8B8" w14:textId="77777777" w:rsidR="000959A2" w:rsidRPr="00155B02" w:rsidRDefault="000959A2">
            <w:pPr>
              <w:pStyle w:val="Standard-BlockCharCharChar"/>
              <w:tabs>
                <w:tab w:val="left" w:pos="1309"/>
              </w:tabs>
              <w:ind w:left="1309" w:hanging="1309"/>
              <w:jc w:val="left"/>
              <w:rPr>
                <w:lang w:val="en-GB"/>
              </w:rPr>
            </w:pPr>
            <w:r w:rsidRPr="00155B02">
              <w:rPr>
                <w:lang w:val="en-GB"/>
              </w:rPr>
              <w:t>Tier 2:</w:t>
            </w:r>
            <w:r w:rsidRPr="00155B02">
              <w:rPr>
                <w:lang w:val="en-GB"/>
              </w:rPr>
              <w:tab/>
              <w:t xml:space="preserve">blue dotted border lines on the left, right, above and below </w:t>
            </w:r>
          </w:p>
          <w:p w14:paraId="4F671DB8" w14:textId="77777777" w:rsidR="000959A2" w:rsidRPr="00155B02" w:rsidRDefault="000959A2">
            <w:pPr>
              <w:pStyle w:val="Standard-BlockCharCharChar"/>
              <w:tabs>
                <w:tab w:val="left" w:pos="1323"/>
              </w:tabs>
              <w:jc w:val="left"/>
              <w:rPr>
                <w:lang w:val="en-GB"/>
              </w:rPr>
            </w:pPr>
            <w:r w:rsidRPr="00155B02">
              <w:rPr>
                <w:lang w:val="en-GB"/>
              </w:rPr>
              <w:t>(to emphasize the expansion of non-verbal events for example)</w:t>
            </w:r>
          </w:p>
        </w:tc>
      </w:tr>
    </w:tbl>
    <w:p w14:paraId="2E146195" w14:textId="77777777" w:rsidR="000959A2" w:rsidRPr="00155B02" w:rsidRDefault="000959A2">
      <w:pPr>
        <w:pStyle w:val="Aufzhlungszeichen2"/>
        <w:numPr>
          <w:ilvl w:val="0"/>
          <w:numId w:val="35"/>
        </w:numPr>
        <w:rPr>
          <w:lang w:val="en-GB"/>
        </w:rPr>
        <w:pPrChange w:id="963" w:author="Moritz Lautenbach" w:date="2014-04-16T10:00:00Z">
          <w:pPr>
            <w:pStyle w:val="Aufzhlungszeichen2"/>
            <w:ind w:hanging="312"/>
          </w:pPr>
        </w:pPrChange>
      </w:pPr>
      <w:r w:rsidRPr="00155B02">
        <w:rPr>
          <w:lang w:val="en-GB"/>
        </w:rPr>
        <w:t>Height calculation: defines by which method the tier height should be calculated. There are three alternatives:</w:t>
      </w:r>
    </w:p>
    <w:p w14:paraId="5EF052B1" w14:textId="77777777" w:rsidR="000959A2" w:rsidRPr="00155B02" w:rsidRDefault="000959A2">
      <w:pPr>
        <w:pStyle w:val="Aufzhlungszeichen2"/>
        <w:numPr>
          <w:ilvl w:val="1"/>
          <w:numId w:val="35"/>
        </w:numPr>
        <w:rPr>
          <w:lang w:val="en-GB"/>
        </w:rPr>
        <w:pPrChange w:id="964" w:author="Moritz Lautenbach" w:date="2014-04-16T10:00:00Z">
          <w:pPr>
            <w:pStyle w:val="Aufzhlungszeichen2"/>
          </w:pPr>
        </w:pPrChange>
      </w:pPr>
      <w:r w:rsidRPr="00155B02">
        <w:rPr>
          <w:lang w:val="en-GB"/>
        </w:rPr>
        <w:t>Generous: This is the default setting. The tier height is adjusted to the biggest symbol of the chosen font as a guideline, much like in text processing.</w:t>
      </w:r>
      <w:del w:id="965" w:author="Moritz Lautenbach" w:date="2014-04-16T10:00:00Z">
        <w:r w:rsidRPr="00155B02" w:rsidDel="004F2A90">
          <w:rPr>
            <w:lang w:val="en-GB"/>
          </w:rPr>
          <w:delText xml:space="preserve"> </w:delText>
        </w:r>
      </w:del>
    </w:p>
    <w:p w14:paraId="44A127AB" w14:textId="77777777" w:rsidR="000959A2" w:rsidRPr="00155B02" w:rsidRDefault="000959A2">
      <w:pPr>
        <w:pStyle w:val="Aufzhlungszeichen2"/>
        <w:numPr>
          <w:ilvl w:val="1"/>
          <w:numId w:val="35"/>
        </w:numPr>
        <w:rPr>
          <w:lang w:val="en-GB"/>
        </w:rPr>
        <w:pPrChange w:id="966" w:author="Moritz Lautenbach" w:date="2014-04-16T10:00:00Z">
          <w:pPr>
            <w:pStyle w:val="Aufzhlungszeichen2"/>
          </w:pPr>
        </w:pPrChange>
      </w:pPr>
      <w:r w:rsidRPr="00155B02">
        <w:rPr>
          <w:lang w:val="en-GB"/>
        </w:rPr>
        <w:t>Miserly: If this option is chosen the tier height is adjusted to the biggest symbol actually used in the tier in question.</w:t>
      </w:r>
    </w:p>
    <w:p w14:paraId="757B9D04" w14:textId="6071CB80" w:rsidR="000959A2" w:rsidRPr="00155B02" w:rsidRDefault="000959A2">
      <w:pPr>
        <w:pStyle w:val="Aufzhlungszeichen2"/>
        <w:numPr>
          <w:ilvl w:val="1"/>
          <w:numId w:val="35"/>
        </w:numPr>
        <w:rPr>
          <w:lang w:val="en-GB"/>
        </w:rPr>
        <w:pPrChange w:id="967" w:author="Moritz Lautenbach" w:date="2014-04-16T10:00:00Z">
          <w:pPr>
            <w:pStyle w:val="Aufzhlungszeichen2"/>
          </w:pPr>
        </w:pPrChange>
      </w:pPr>
      <w:r w:rsidRPr="00155B02">
        <w:rPr>
          <w:lang w:val="en-GB"/>
        </w:rPr>
        <w:t xml:space="preserve">Fixed: </w:t>
      </w:r>
      <w:del w:id="968" w:author="Moritz Lautenbach" w:date="2014-04-16T10:01:00Z">
        <w:r w:rsidRPr="00155B02" w:rsidDel="004F2A90">
          <w:rPr>
            <w:lang w:val="en-GB"/>
          </w:rPr>
          <w:delText xml:space="preserve">Is </w:delText>
        </w:r>
      </w:del>
      <w:ins w:id="969" w:author="Moritz Lautenbach" w:date="2014-04-16T10:01:00Z">
        <w:r w:rsidRPr="00155B02">
          <w:rPr>
            <w:lang w:val="en-GB"/>
          </w:rPr>
          <w:t xml:space="preserve">If </w:t>
        </w:r>
      </w:ins>
      <w:r w:rsidRPr="00155B02">
        <w:rPr>
          <w:lang w:val="en-GB"/>
        </w:rPr>
        <w:t xml:space="preserve">this option is chosen, the tier </w:t>
      </w:r>
      <w:del w:id="970" w:author="Moritz Lautenbach" w:date="2014-04-16T10:01:00Z">
        <w:r w:rsidRPr="00155B02" w:rsidDel="004F2A90">
          <w:rPr>
            <w:lang w:val="en-GB"/>
          </w:rPr>
          <w:delText xml:space="preserve">hat </w:delText>
        </w:r>
      </w:del>
      <w:ins w:id="971" w:author="Moritz Lautenbach" w:date="2014-04-16T10:01:00Z">
        <w:r w:rsidRPr="00155B02">
          <w:rPr>
            <w:lang w:val="en-GB"/>
          </w:rPr>
          <w:t xml:space="preserve">height </w:t>
        </w:r>
      </w:ins>
      <w:r w:rsidRPr="00155B02">
        <w:rPr>
          <w:lang w:val="en-GB"/>
        </w:rPr>
        <w:t xml:space="preserve">can be set by the user. The unit are Pixels (is equivalent to the font unit </w:t>
      </w:r>
      <w:r w:rsidR="00007CB6" w:rsidRPr="00155B02">
        <w:rPr>
          <w:lang w:val="en-GB"/>
        </w:rPr>
        <w:t>„</w:t>
      </w:r>
      <w:r w:rsidRPr="00155B02">
        <w:rPr>
          <w:lang w:val="en-GB"/>
        </w:rPr>
        <w:t>points</w:t>
      </w:r>
      <w:r w:rsidR="00E6350C" w:rsidRPr="00155B02">
        <w:rPr>
          <w:lang w:val="en-GB"/>
        </w:rPr>
        <w:t>“</w:t>
      </w:r>
      <w:r w:rsidRPr="00155B02">
        <w:rPr>
          <w:lang w:val="en-GB"/>
        </w:rPr>
        <w:t>).</w:t>
      </w:r>
    </w:p>
    <w:p w14:paraId="224390C0" w14:textId="77777777" w:rsidR="000959A2" w:rsidRPr="00155B02" w:rsidRDefault="000959A2">
      <w:pPr>
        <w:pStyle w:val="Standard-BlockCharCharChar"/>
        <w:rPr>
          <w:lang w:val="en-GB"/>
        </w:rPr>
      </w:pPr>
    </w:p>
    <w:p w14:paraId="1514D79D" w14:textId="77777777" w:rsidR="000959A2" w:rsidRPr="00155B02" w:rsidRDefault="000959A2" w:rsidP="003D491A">
      <w:pPr>
        <w:pStyle w:val="berschrift3"/>
        <w:pageBreakBefore/>
        <w:rPr>
          <w:rFonts w:cs="Times New Roman"/>
          <w:lang w:val="en-GB"/>
        </w:rPr>
      </w:pPr>
      <w:bookmarkStart w:id="972" w:name="_Format_%3E_Apply_stylesheet"/>
      <w:bookmarkStart w:id="973" w:name="_Ref108438744"/>
      <w:bookmarkStart w:id="974" w:name="_Toc69130027"/>
      <w:bookmarkStart w:id="975" w:name="_Toc69129886"/>
      <w:bookmarkStart w:id="976" w:name="_Toc55213900"/>
      <w:bookmarkStart w:id="977" w:name="_Toc403472795"/>
      <w:bookmarkStart w:id="978" w:name="_Toc55213896"/>
      <w:bookmarkEnd w:id="972"/>
      <w:r w:rsidRPr="00155B02">
        <w:rPr>
          <w:rFonts w:cs="Times New Roman"/>
          <w:lang w:val="en-GB"/>
        </w:rPr>
        <w:lastRenderedPageBreak/>
        <w:t>Format &gt; Apply stylesheet</w:t>
      </w:r>
      <w:bookmarkEnd w:id="973"/>
      <w:bookmarkEnd w:id="974"/>
      <w:bookmarkEnd w:id="975"/>
      <w:bookmarkEnd w:id="976"/>
      <w:bookmarkEnd w:id="977"/>
    </w:p>
    <w:p w14:paraId="5BA06EE9" w14:textId="00A59396" w:rsidR="000959A2" w:rsidRPr="00155B02" w:rsidRDefault="000959A2">
      <w:pPr>
        <w:pStyle w:val="Standard-BlockCharCharChar"/>
        <w:rPr>
          <w:lang w:val="en-GB"/>
        </w:rPr>
      </w:pPr>
      <w:r w:rsidRPr="00155B02">
        <w:rPr>
          <w:lang w:val="en-GB"/>
        </w:rPr>
        <w:t xml:space="preserve">Generates a new formatting for the current transcription from a stylesheet (see also Appendix D). The stylesheet that is specified in the user settings (see </w:t>
      </w:r>
      <w:r w:rsidR="00007CB6" w:rsidRPr="00155B02">
        <w:rPr>
          <w:lang w:val="en-GB"/>
        </w:rPr>
        <w:t>„</w:t>
      </w:r>
      <w:r w:rsidRPr="00155B02">
        <w:rPr>
          <w:lang w:val="en-GB"/>
        </w:rPr>
        <w:t>Edit &gt; Preferences...</w:t>
      </w:r>
      <w:r w:rsidR="00E6350C" w:rsidRPr="00155B02">
        <w:rPr>
          <w:lang w:val="en-GB"/>
        </w:rPr>
        <w:t>“</w:t>
      </w:r>
      <w:r w:rsidRPr="00155B02">
        <w:rPr>
          <w:lang w:val="en-GB"/>
        </w:rPr>
        <w:t xml:space="preserve">) in </w:t>
      </w:r>
      <w:r w:rsidR="00007CB6" w:rsidRPr="00155B02">
        <w:rPr>
          <w:lang w:val="en-GB"/>
        </w:rPr>
        <w:t>„</w:t>
      </w:r>
      <w:r w:rsidRPr="00155B02">
        <w:rPr>
          <w:lang w:val="en-GB"/>
        </w:rPr>
        <w:t>Transcription to format table</w:t>
      </w:r>
      <w:r w:rsidR="00E6350C" w:rsidRPr="00155B02">
        <w:rPr>
          <w:lang w:val="en-GB"/>
        </w:rPr>
        <w:t>“</w:t>
      </w:r>
      <w:r w:rsidRPr="00155B02">
        <w:rPr>
          <w:lang w:val="en-GB"/>
        </w:rPr>
        <w:t xml:space="preserve"> will be used. If there </w:t>
      </w:r>
      <w:ins w:id="979" w:author="Moritz Lautenbach" w:date="2014-04-16T10:02:00Z">
        <w:r w:rsidRPr="00155B02">
          <w:rPr>
            <w:lang w:val="en-GB"/>
          </w:rPr>
          <w:t>i</w:t>
        </w:r>
      </w:ins>
      <w:del w:id="980" w:author="Moritz Lautenbach" w:date="2014-04-16T10:02:00Z">
        <w:r w:rsidRPr="00155B02" w:rsidDel="004F2A90">
          <w:rPr>
            <w:lang w:val="en-GB"/>
          </w:rPr>
          <w:delText>u</w:delText>
        </w:r>
      </w:del>
      <w:r w:rsidRPr="00155B02">
        <w:rPr>
          <w:lang w:val="en-GB"/>
        </w:rPr>
        <w:t>s no entry, a local stylesheet will be used.</w:t>
      </w:r>
    </w:p>
    <w:p w14:paraId="08D4A0AB" w14:textId="77777777" w:rsidR="000959A2" w:rsidRPr="00155B02" w:rsidRDefault="000959A2" w:rsidP="003D491A">
      <w:pPr>
        <w:pStyle w:val="berschrift3"/>
        <w:rPr>
          <w:rFonts w:cs="Times New Roman"/>
          <w:lang w:val="en-GB"/>
        </w:rPr>
      </w:pPr>
      <w:bookmarkStart w:id="981" w:name="_Format_%3E_Open_format%20table..."/>
      <w:bookmarkStart w:id="982" w:name="_Ref108438751"/>
      <w:bookmarkStart w:id="983" w:name="_Toc69130028"/>
      <w:bookmarkStart w:id="984" w:name="_Toc69129887"/>
      <w:bookmarkStart w:id="985" w:name="_Toc55213897"/>
      <w:bookmarkStart w:id="986" w:name="_Toc403472796"/>
      <w:bookmarkEnd w:id="978"/>
      <w:bookmarkEnd w:id="981"/>
      <w:r w:rsidRPr="00155B02">
        <w:rPr>
          <w:rFonts w:cs="Times New Roman"/>
          <w:lang w:val="en-GB"/>
        </w:rPr>
        <w:t>Format &gt; Open format table...</w:t>
      </w:r>
      <w:bookmarkEnd w:id="982"/>
      <w:bookmarkEnd w:id="983"/>
      <w:bookmarkEnd w:id="984"/>
      <w:bookmarkEnd w:id="985"/>
      <w:bookmarkEnd w:id="986"/>
    </w:p>
    <w:p w14:paraId="602473E5" w14:textId="77777777" w:rsidR="000959A2" w:rsidRPr="00155B02" w:rsidRDefault="000959A2">
      <w:pPr>
        <w:pStyle w:val="Standard-BlockCharCharChar"/>
        <w:rPr>
          <w:lang w:val="en-GB"/>
        </w:rPr>
      </w:pPr>
      <w:r w:rsidRPr="00155B02">
        <w:rPr>
          <w:lang w:val="en-GB"/>
        </w:rPr>
        <w:t>Opens a saved format table and applies it to the currently opened transcription.</w:t>
      </w:r>
    </w:p>
    <w:p w14:paraId="310BEC91" w14:textId="77777777" w:rsidR="000959A2" w:rsidRPr="00155B02" w:rsidRDefault="000959A2" w:rsidP="003D491A">
      <w:pPr>
        <w:pStyle w:val="berschrift3"/>
        <w:rPr>
          <w:rFonts w:cs="Times New Roman"/>
          <w:lang w:val="en-GB"/>
        </w:rPr>
      </w:pPr>
      <w:bookmarkStart w:id="987" w:name="_Format_%3E_Save_format%20table"/>
      <w:bookmarkStart w:id="988" w:name="_Toc403472797"/>
      <w:bookmarkEnd w:id="987"/>
      <w:r w:rsidRPr="00155B02">
        <w:rPr>
          <w:rFonts w:cs="Times New Roman"/>
          <w:lang w:val="en-GB"/>
        </w:rPr>
        <w:t>Format &gt; Save format table as...</w:t>
      </w:r>
      <w:bookmarkEnd w:id="988"/>
    </w:p>
    <w:p w14:paraId="317F467A" w14:textId="77777777" w:rsidR="000959A2" w:rsidRPr="00155B02" w:rsidRDefault="000959A2">
      <w:pPr>
        <w:pStyle w:val="Standard-BlockCharCharChar"/>
        <w:rPr>
          <w:lang w:val="en-GB"/>
        </w:rPr>
      </w:pPr>
      <w:r w:rsidRPr="00155B02">
        <w:rPr>
          <w:lang w:val="en-GB"/>
        </w:rPr>
        <w:t>Saves the current format table as a separate file with a new name.</w:t>
      </w:r>
    </w:p>
    <w:p w14:paraId="1EDCCB2B" w14:textId="77777777" w:rsidR="000959A2" w:rsidRPr="00155B02" w:rsidRDefault="000959A2" w:rsidP="003D491A">
      <w:pPr>
        <w:pStyle w:val="berschrift3"/>
        <w:rPr>
          <w:rFonts w:cs="Times New Roman"/>
          <w:lang w:val="en-GB"/>
        </w:rPr>
      </w:pPr>
      <w:bookmarkStart w:id="989" w:name="_Format_%3E_Edit_format%20table..."/>
      <w:bookmarkStart w:id="990" w:name="_Ref108438777"/>
      <w:bookmarkStart w:id="991" w:name="_Toc69130031"/>
      <w:bookmarkStart w:id="992" w:name="_Toc69129890"/>
      <w:bookmarkStart w:id="993" w:name="_Toc55213901"/>
      <w:bookmarkStart w:id="994" w:name="_Toc403472798"/>
      <w:bookmarkEnd w:id="989"/>
      <w:r w:rsidRPr="00155B02">
        <w:rPr>
          <w:rFonts w:cs="Times New Roman"/>
          <w:lang w:val="en-GB"/>
        </w:rPr>
        <w:t>Format &gt; Edit format table...</w:t>
      </w:r>
      <w:bookmarkEnd w:id="990"/>
      <w:bookmarkEnd w:id="991"/>
      <w:bookmarkEnd w:id="992"/>
      <w:bookmarkEnd w:id="993"/>
      <w:bookmarkEnd w:id="994"/>
    </w:p>
    <w:p w14:paraId="176AF316" w14:textId="77777777" w:rsidR="000959A2" w:rsidRPr="00155B02" w:rsidRDefault="000959A2">
      <w:pPr>
        <w:pStyle w:val="Standard-BlockCharCharChar"/>
        <w:rPr>
          <w:lang w:val="en-GB"/>
        </w:rPr>
      </w:pPr>
      <w:r w:rsidRPr="00155B02">
        <w:rPr>
          <w:lang w:val="en-GB"/>
        </w:rPr>
        <w:t>Opens a dialog for editing numerous tier formats.</w:t>
      </w:r>
    </w:p>
    <w:p w14:paraId="75D1D3A2" w14:textId="77777777" w:rsidR="000959A2" w:rsidRPr="00155B02" w:rsidRDefault="002B43A4">
      <w:pPr>
        <w:pStyle w:val="BildChar"/>
        <w:rPr>
          <w:rFonts w:ascii="Times New Roman" w:hAnsi="Times New Roman"/>
          <w:lang w:val="en-GB"/>
        </w:rPr>
      </w:pPr>
      <w:r>
        <w:rPr>
          <w:rFonts w:ascii="Times New Roman" w:hAnsi="Times New Roman"/>
          <w:lang w:val="en-GB"/>
        </w:rPr>
        <w:pict w14:anchorId="20A3F87C">
          <v:shape id="_x0000_i1171" type="#_x0000_t75" style="width:330pt;height:274.5pt" filled="t">
            <v:fill color2="black"/>
            <v:imagedata r:id="rId252" o:title=""/>
          </v:shape>
        </w:pict>
      </w:r>
    </w:p>
    <w:p w14:paraId="55A9B7DA" w14:textId="7A331B60" w:rsidR="000959A2" w:rsidRPr="00155B02" w:rsidRDefault="000959A2">
      <w:pPr>
        <w:pStyle w:val="Standard-BlockCharCharChar"/>
        <w:rPr>
          <w:lang w:val="en-GB"/>
        </w:rPr>
      </w:pPr>
      <w:r w:rsidRPr="00155B02">
        <w:rPr>
          <w:lang w:val="en-GB"/>
        </w:rPr>
        <w:t>Choose the format from the list that you would like to edit and choose your required settings in the lower half of the dialog</w:t>
      </w:r>
      <w:del w:id="995" w:author="Moritz Lautenbach" w:date="2014-04-16T10:02:00Z">
        <w:r w:rsidRPr="00155B02" w:rsidDel="004F2A90">
          <w:rPr>
            <w:lang w:val="en-GB"/>
          </w:rPr>
          <w:delText>.</w:delText>
        </w:r>
      </w:del>
      <w:r w:rsidRPr="00155B02">
        <w:rPr>
          <w:lang w:val="en-GB"/>
        </w:rPr>
        <w:t xml:space="preserve">. You can enter sample text in the field </w:t>
      </w:r>
      <w:r w:rsidR="00007CB6" w:rsidRPr="00155B02">
        <w:rPr>
          <w:lang w:val="en-GB"/>
        </w:rPr>
        <w:t>„</w:t>
      </w:r>
      <w:r w:rsidRPr="00155B02">
        <w:rPr>
          <w:lang w:val="en-GB"/>
        </w:rPr>
        <w:t>Test Area</w:t>
      </w:r>
      <w:r w:rsidR="00E6350C" w:rsidRPr="00155B02">
        <w:rPr>
          <w:lang w:val="en-GB"/>
        </w:rPr>
        <w:t>“</w:t>
      </w:r>
      <w:del w:id="996" w:author="Moritz Lautenbach" w:date="2014-04-16T10:02:00Z">
        <w:r w:rsidRPr="00155B02" w:rsidDel="004F2A90">
          <w:rPr>
            <w:lang w:val="en-GB"/>
          </w:rPr>
          <w:delText xml:space="preserve"> </w:delText>
        </w:r>
      </w:del>
      <w:r w:rsidRPr="00155B02">
        <w:rPr>
          <w:lang w:val="en-GB"/>
        </w:rPr>
        <w:t xml:space="preserve">. Close the dialog by clicking </w:t>
      </w:r>
      <w:r w:rsidRPr="00155B02">
        <w:rPr>
          <w:i/>
          <w:lang w:val="en-GB"/>
        </w:rPr>
        <w:t>OK</w:t>
      </w:r>
      <w:r w:rsidRPr="00155B02">
        <w:rPr>
          <w:lang w:val="en-GB"/>
        </w:rPr>
        <w:t xml:space="preserve"> to apply changes.</w:t>
      </w:r>
    </w:p>
    <w:p w14:paraId="555D77AC" w14:textId="77777777" w:rsidR="000959A2" w:rsidRPr="00155B02" w:rsidRDefault="000959A2" w:rsidP="003D491A">
      <w:pPr>
        <w:pStyle w:val="berschrift3"/>
        <w:rPr>
          <w:rFonts w:cs="Times New Roman"/>
          <w:lang w:val="en-GB"/>
        </w:rPr>
      </w:pPr>
      <w:bookmarkStart w:id="997" w:name="_Format_%3E_Format_tier..."/>
      <w:bookmarkStart w:id="998" w:name="_Ref108438786"/>
      <w:bookmarkStart w:id="999" w:name="_Toc69130032"/>
      <w:bookmarkStart w:id="1000" w:name="_Toc69129891"/>
      <w:bookmarkStart w:id="1001" w:name="_Toc55213902"/>
      <w:bookmarkStart w:id="1002" w:name="_Toc403472799"/>
      <w:bookmarkEnd w:id="997"/>
      <w:r w:rsidRPr="00155B02">
        <w:rPr>
          <w:rFonts w:cs="Times New Roman"/>
          <w:lang w:val="en-GB"/>
        </w:rPr>
        <w:t>Format &gt; Format tier...</w:t>
      </w:r>
      <w:bookmarkEnd w:id="998"/>
      <w:bookmarkEnd w:id="999"/>
      <w:bookmarkEnd w:id="1000"/>
      <w:bookmarkEnd w:id="1001"/>
      <w:bookmarkEnd w:id="1002"/>
    </w:p>
    <w:p w14:paraId="7DC4DAB8" w14:textId="77777777" w:rsidR="000959A2" w:rsidRPr="00155B02" w:rsidRDefault="000959A2">
      <w:pPr>
        <w:pStyle w:val="Standard-BlockCharCharChar"/>
        <w:rPr>
          <w:iCs/>
          <w:lang w:val="en-GB"/>
        </w:rPr>
      </w:pPr>
      <w:r w:rsidRPr="00155B02">
        <w:rPr>
          <w:iCs/>
          <w:lang w:val="en-GB"/>
        </w:rPr>
        <w:t>(Shortcut: CTRL +</w:t>
      </w:r>
      <w:del w:id="1003" w:author="Moritz Lautenbach" w:date="2014-04-16T09:49:00Z">
        <w:r w:rsidRPr="00155B02" w:rsidDel="00CD4D3A">
          <w:rPr>
            <w:iCs/>
            <w:lang w:val="en-GB"/>
          </w:rPr>
          <w:delText xml:space="preserve">  </w:delText>
        </w:r>
      </w:del>
      <w:ins w:id="1004" w:author="Moritz Lautenbach" w:date="2014-04-16T09:49:00Z">
        <w:r w:rsidRPr="00155B02">
          <w:rPr>
            <w:iCs/>
            <w:lang w:val="en-GB"/>
          </w:rPr>
          <w:t xml:space="preserve"> </w:t>
        </w:r>
      </w:ins>
      <w:r w:rsidRPr="00155B02">
        <w:rPr>
          <w:iCs/>
          <w:lang w:val="en-GB"/>
        </w:rPr>
        <w:t xml:space="preserve">F on Windows, </w:t>
      </w:r>
      <w:r w:rsidRPr="00155B02">
        <w:rPr>
          <w:rFonts w:ascii="Cambria Math" w:eastAsia="Arial Unicode MS" w:hAnsi="Cambria Math" w:cs="Cambria Math"/>
          <w:lang w:val="en-GB"/>
        </w:rPr>
        <w:t>⌘</w:t>
      </w:r>
      <w:r w:rsidRPr="00155B02">
        <w:rPr>
          <w:iCs/>
          <w:lang w:val="en-GB"/>
        </w:rPr>
        <w:t> + F on Mac)</w:t>
      </w:r>
    </w:p>
    <w:p w14:paraId="3B0AB911" w14:textId="77777777" w:rsidR="000959A2" w:rsidRPr="00155B02" w:rsidRDefault="000959A2">
      <w:pPr>
        <w:pStyle w:val="Standard-BlockCharCharChar"/>
        <w:rPr>
          <w:lang w:val="en-GB"/>
        </w:rPr>
      </w:pPr>
      <w:r w:rsidRPr="00155B02">
        <w:rPr>
          <w:lang w:val="en-GB"/>
        </w:rPr>
        <w:t>Opens a dialog to format the currently selected tier.</w:t>
      </w:r>
    </w:p>
    <w:p w14:paraId="05AFDB4B" w14:textId="77777777" w:rsidR="000959A2" w:rsidRPr="00155B02" w:rsidRDefault="000959A2" w:rsidP="003D491A">
      <w:pPr>
        <w:pStyle w:val="berschrift3"/>
        <w:rPr>
          <w:rFonts w:cs="Times New Roman"/>
          <w:lang w:val="en-GB"/>
        </w:rPr>
      </w:pPr>
      <w:bookmarkStart w:id="1005" w:name="_Format_%3E_Format_tier%20labels..."/>
      <w:bookmarkStart w:id="1006" w:name="_Ref108438797"/>
      <w:bookmarkStart w:id="1007" w:name="_Toc69130033"/>
      <w:bookmarkStart w:id="1008" w:name="_Toc69129892"/>
      <w:bookmarkStart w:id="1009" w:name="_Toc55213903"/>
      <w:bookmarkStart w:id="1010" w:name="_Toc403472800"/>
      <w:bookmarkEnd w:id="1005"/>
      <w:r w:rsidRPr="00155B02">
        <w:rPr>
          <w:rFonts w:cs="Times New Roman"/>
          <w:lang w:val="en-GB"/>
        </w:rPr>
        <w:t>Format &gt; Format tier labels...</w:t>
      </w:r>
      <w:bookmarkEnd w:id="1006"/>
      <w:bookmarkEnd w:id="1007"/>
      <w:bookmarkEnd w:id="1008"/>
      <w:bookmarkEnd w:id="1009"/>
      <w:bookmarkEnd w:id="1010"/>
    </w:p>
    <w:p w14:paraId="467C7E00" w14:textId="77777777" w:rsidR="000959A2" w:rsidRPr="00155B02" w:rsidRDefault="000959A2">
      <w:pPr>
        <w:pStyle w:val="Standard-BlockCharCharChar"/>
        <w:rPr>
          <w:lang w:val="en-GB"/>
        </w:rPr>
      </w:pPr>
      <w:r w:rsidRPr="00155B02">
        <w:rPr>
          <w:lang w:val="en-GB"/>
        </w:rPr>
        <w:t>Opens a dialog that allows formatting of the speaker label:</w:t>
      </w:r>
    </w:p>
    <w:p w14:paraId="1793E6A5" w14:textId="77777777" w:rsidR="000959A2" w:rsidRPr="00155B02" w:rsidRDefault="000959A2" w:rsidP="003D491A">
      <w:pPr>
        <w:pStyle w:val="berschrift3"/>
        <w:keepNext/>
        <w:rPr>
          <w:rFonts w:cs="Times New Roman"/>
          <w:lang w:val="en-GB"/>
        </w:rPr>
      </w:pPr>
      <w:bookmarkStart w:id="1011" w:name="_Format_%3E_Format_timeline..."/>
      <w:bookmarkStart w:id="1012" w:name="_Ref108438809"/>
      <w:bookmarkStart w:id="1013" w:name="_Toc69130034"/>
      <w:bookmarkStart w:id="1014" w:name="_Toc69129893"/>
      <w:bookmarkStart w:id="1015" w:name="_Toc55213904"/>
      <w:bookmarkStart w:id="1016" w:name="_Toc403472801"/>
      <w:bookmarkEnd w:id="1011"/>
      <w:r w:rsidRPr="00155B02">
        <w:rPr>
          <w:rFonts w:cs="Times New Roman"/>
          <w:lang w:val="en-GB"/>
        </w:rPr>
        <w:lastRenderedPageBreak/>
        <w:t>Format &gt; Format timeline...</w:t>
      </w:r>
      <w:bookmarkEnd w:id="1012"/>
      <w:bookmarkEnd w:id="1013"/>
      <w:bookmarkEnd w:id="1014"/>
      <w:bookmarkEnd w:id="1015"/>
      <w:bookmarkEnd w:id="1016"/>
    </w:p>
    <w:p w14:paraId="20040D8D" w14:textId="77777777" w:rsidR="000959A2" w:rsidRPr="00155B02" w:rsidRDefault="000959A2">
      <w:pPr>
        <w:pStyle w:val="Standard-BlockCharCharChar"/>
        <w:keepNext/>
        <w:rPr>
          <w:lang w:val="en-GB"/>
        </w:rPr>
      </w:pPr>
      <w:r w:rsidRPr="00155B02">
        <w:rPr>
          <w:lang w:val="en-GB"/>
        </w:rPr>
        <w:t>Opens a dialog that allows formatting the time axis:</w:t>
      </w:r>
    </w:p>
    <w:p w14:paraId="53F80C6D" w14:textId="77777777" w:rsidR="000959A2" w:rsidRPr="00155B02" w:rsidRDefault="000959A2" w:rsidP="003D491A">
      <w:pPr>
        <w:pStyle w:val="berschrift3"/>
        <w:keepNext/>
        <w:rPr>
          <w:rFonts w:cs="Times New Roman"/>
          <w:lang w:val="en-GB"/>
        </w:rPr>
      </w:pPr>
      <w:bookmarkStart w:id="1017" w:name="_Format_%3E_Format_timeline%20items..."/>
      <w:bookmarkStart w:id="1018" w:name="_Ref108438816"/>
      <w:bookmarkStart w:id="1019" w:name="_Toc69130035"/>
      <w:bookmarkStart w:id="1020" w:name="_Toc69129894"/>
      <w:bookmarkStart w:id="1021" w:name="_Toc55213905"/>
      <w:bookmarkStart w:id="1022" w:name="_Toc403472802"/>
      <w:bookmarkEnd w:id="1017"/>
      <w:r w:rsidRPr="00155B02">
        <w:rPr>
          <w:rFonts w:cs="Times New Roman"/>
          <w:lang w:val="en-GB"/>
        </w:rPr>
        <w:t>Format &gt; Format timeline items...</w:t>
      </w:r>
      <w:bookmarkEnd w:id="1018"/>
      <w:bookmarkEnd w:id="1019"/>
      <w:bookmarkEnd w:id="1020"/>
      <w:bookmarkEnd w:id="1021"/>
      <w:bookmarkEnd w:id="1022"/>
    </w:p>
    <w:p w14:paraId="6E018DC2" w14:textId="4FAD23B0" w:rsidR="000959A2" w:rsidRPr="00155B02" w:rsidRDefault="000959A2">
      <w:pPr>
        <w:pStyle w:val="Standard-BlockCharCharChar"/>
        <w:keepNext/>
        <w:rPr>
          <w:lang w:val="en-GB"/>
        </w:rPr>
      </w:pPr>
      <w:r w:rsidRPr="00155B02">
        <w:rPr>
          <w:lang w:val="en-GB"/>
        </w:rPr>
        <w:t xml:space="preserve">Opens a dialog to set the format of the time points on the time axis. The settings will be displayed in the </w:t>
      </w:r>
      <w:ins w:id="1023" w:author="Moritz Lautenbach" w:date="2014-04-16T13:13:00Z">
        <w:r w:rsidRPr="00155B02">
          <w:rPr>
            <w:lang w:val="en-GB"/>
          </w:rPr>
          <w:t>E</w:t>
        </w:r>
      </w:ins>
      <w:r w:rsidR="00C11634" w:rsidRPr="00155B02">
        <w:rPr>
          <w:lang w:val="en-GB"/>
        </w:rPr>
        <w:t>Editor</w:t>
      </w:r>
      <w:r w:rsidRPr="00155B02">
        <w:rPr>
          <w:lang w:val="en-GB"/>
        </w:rPr>
        <w:t xml:space="preserve"> as well as used the RTF or HTML output or when printing. </w:t>
      </w:r>
    </w:p>
    <w:p w14:paraId="6C138A7F" w14:textId="77777777" w:rsidR="000959A2" w:rsidRPr="00155B02" w:rsidRDefault="002B43A4">
      <w:pPr>
        <w:pStyle w:val="BildChar"/>
        <w:rPr>
          <w:rFonts w:ascii="Times New Roman" w:hAnsi="Times New Roman"/>
          <w:lang w:val="en-GB"/>
        </w:rPr>
      </w:pPr>
      <w:r>
        <w:rPr>
          <w:rFonts w:ascii="Times New Roman" w:hAnsi="Times New Roman"/>
          <w:lang w:val="en-GB"/>
        </w:rPr>
        <w:pict w14:anchorId="4D8070DB">
          <v:shape id="_x0000_i1172" type="#_x0000_t75" style="width:184.5pt;height:81pt" filled="t">
            <v:fill color2="black"/>
            <v:imagedata r:id="rId253" o:title=""/>
          </v:shape>
        </w:pict>
      </w:r>
    </w:p>
    <w:p w14:paraId="44B50AF2" w14:textId="77777777" w:rsidR="000959A2" w:rsidRPr="00155B02" w:rsidRDefault="000959A2">
      <w:pPr>
        <w:pStyle w:val="BildChar"/>
        <w:rPr>
          <w:rFonts w:ascii="Times New Roman" w:hAnsi="Times New Roman"/>
          <w:lang w:val="en-GB"/>
        </w:rPr>
      </w:pPr>
    </w:p>
    <w:p w14:paraId="54FEB5FE" w14:textId="77777777" w:rsidR="000959A2" w:rsidRPr="00155B02" w:rsidRDefault="000959A2">
      <w:pPr>
        <w:pStyle w:val="Aufzhlungszeichen1"/>
        <w:numPr>
          <w:ilvl w:val="0"/>
          <w:numId w:val="36"/>
        </w:numPr>
        <w:tabs>
          <w:tab w:val="clear" w:pos="360"/>
          <w:tab w:val="left" w:pos="964"/>
        </w:tabs>
        <w:rPr>
          <w:lang w:val="en-GB"/>
        </w:rPr>
        <w:pPrChange w:id="1024" w:author="Moritz Lautenbach" w:date="2014-04-16T10:03:00Z">
          <w:pPr>
            <w:pStyle w:val="Aufzhlungszeichen1"/>
            <w:tabs>
              <w:tab w:val="clear" w:pos="360"/>
              <w:tab w:val="left" w:pos="964"/>
            </w:tabs>
            <w:ind w:left="964" w:hanging="482"/>
          </w:pPr>
        </w:pPrChange>
      </w:pPr>
      <w:r w:rsidRPr="00155B02">
        <w:rPr>
          <w:lang w:val="en-GB"/>
        </w:rPr>
        <w:t>Show every n-th numbering: every n-th numbering in the time axis will be shown. Enter 0 to have no numbering shown at all.</w:t>
      </w:r>
    </w:p>
    <w:p w14:paraId="4A98C27D" w14:textId="77777777" w:rsidR="000959A2" w:rsidRPr="00155B02" w:rsidRDefault="000959A2">
      <w:pPr>
        <w:pStyle w:val="Aufzhlungszeichen1"/>
        <w:numPr>
          <w:ilvl w:val="0"/>
          <w:numId w:val="36"/>
        </w:numPr>
        <w:tabs>
          <w:tab w:val="clear" w:pos="360"/>
          <w:tab w:val="left" w:pos="964"/>
        </w:tabs>
        <w:rPr>
          <w:lang w:val="en-GB"/>
        </w:rPr>
        <w:pPrChange w:id="1025" w:author="Moritz Lautenbach" w:date="2014-04-16T10:03:00Z">
          <w:pPr>
            <w:pStyle w:val="Aufzhlungszeichen1"/>
            <w:tabs>
              <w:tab w:val="clear" w:pos="360"/>
              <w:tab w:val="left" w:pos="964"/>
            </w:tabs>
            <w:ind w:left="964" w:hanging="482"/>
          </w:pPr>
        </w:pPrChange>
      </w:pPr>
      <w:r w:rsidRPr="00155B02">
        <w:rPr>
          <w:lang w:val="en-GB"/>
        </w:rPr>
        <w:t>Show every n-th absolute time: every n-th absolute time value on the time axis is shown. Enter 0 to have no absolute time values shown at all.</w:t>
      </w:r>
    </w:p>
    <w:p w14:paraId="616A20DB" w14:textId="6C4D7F12" w:rsidR="000959A2" w:rsidRPr="00155B02" w:rsidRDefault="000959A2">
      <w:pPr>
        <w:pStyle w:val="Aufzhlungszeichen1"/>
        <w:numPr>
          <w:ilvl w:val="0"/>
          <w:numId w:val="36"/>
        </w:numPr>
        <w:tabs>
          <w:tab w:val="clear" w:pos="360"/>
          <w:tab w:val="left" w:pos="964"/>
        </w:tabs>
        <w:rPr>
          <w:lang w:val="en-GB"/>
        </w:rPr>
        <w:pPrChange w:id="1026" w:author="Moritz Lautenbach" w:date="2014-04-16T10:03:00Z">
          <w:pPr>
            <w:pStyle w:val="Aufzhlungszeichen1"/>
            <w:tabs>
              <w:tab w:val="clear" w:pos="360"/>
              <w:tab w:val="left" w:pos="964"/>
            </w:tabs>
            <w:ind w:left="964" w:hanging="482"/>
          </w:pPr>
        </w:pPrChange>
      </w:pPr>
      <w:r w:rsidRPr="00155B02">
        <w:rPr>
          <w:lang w:val="en-GB"/>
        </w:rPr>
        <w:t xml:space="preserve">Absolute time format: defines whether the absolute time values are to be shown </w:t>
      </w:r>
      <w:r w:rsidR="00007CB6" w:rsidRPr="00155B02">
        <w:rPr>
          <w:lang w:val="en-GB"/>
        </w:rPr>
        <w:t>„</w:t>
      </w:r>
      <w:r w:rsidRPr="00155B02">
        <w:rPr>
          <w:lang w:val="en-GB"/>
        </w:rPr>
        <w:t>Decimal</w:t>
      </w:r>
      <w:r w:rsidR="00E6350C" w:rsidRPr="00155B02">
        <w:rPr>
          <w:lang w:val="en-GB"/>
        </w:rPr>
        <w:t>“</w:t>
      </w:r>
      <w:r w:rsidRPr="00155B02">
        <w:rPr>
          <w:lang w:val="en-GB"/>
        </w:rPr>
        <w:t>, hence in seconds, or as (</w:t>
      </w:r>
      <w:r w:rsidR="00007CB6" w:rsidRPr="00155B02">
        <w:rPr>
          <w:lang w:val="en-GB"/>
        </w:rPr>
        <w:t>„</w:t>
      </w:r>
      <w:r w:rsidRPr="00155B02">
        <w:rPr>
          <w:lang w:val="en-GB"/>
        </w:rPr>
        <w:t>Time</w:t>
      </w:r>
      <w:r w:rsidR="00E6350C" w:rsidRPr="00155B02">
        <w:rPr>
          <w:lang w:val="en-GB"/>
        </w:rPr>
        <w:t>“</w:t>
      </w:r>
      <w:r w:rsidRPr="00155B02">
        <w:rPr>
          <w:lang w:val="en-GB"/>
        </w:rPr>
        <w:t>) in the format hh:mm:ss.xxx. 183.21 (</w:t>
      </w:r>
      <w:r w:rsidR="00007CB6" w:rsidRPr="00155B02">
        <w:rPr>
          <w:lang w:val="en-GB"/>
        </w:rPr>
        <w:t>„</w:t>
      </w:r>
      <w:r w:rsidRPr="00155B02">
        <w:rPr>
          <w:lang w:val="en-GB"/>
        </w:rPr>
        <w:t>Decimal</w:t>
      </w:r>
      <w:r w:rsidR="00E6350C" w:rsidRPr="00155B02">
        <w:rPr>
          <w:lang w:val="en-GB"/>
        </w:rPr>
        <w:t>“</w:t>
      </w:r>
      <w:r w:rsidRPr="00155B02">
        <w:rPr>
          <w:lang w:val="en-GB"/>
        </w:rPr>
        <w:t>) and 03:03.21 (</w:t>
      </w:r>
      <w:r w:rsidR="00007CB6" w:rsidRPr="00155B02">
        <w:rPr>
          <w:lang w:val="en-GB"/>
        </w:rPr>
        <w:t>„</w:t>
      </w:r>
      <w:r w:rsidRPr="00155B02">
        <w:rPr>
          <w:lang w:val="en-GB"/>
        </w:rPr>
        <w:t>Time</w:t>
      </w:r>
      <w:r w:rsidR="00E6350C" w:rsidRPr="00155B02">
        <w:rPr>
          <w:lang w:val="en-GB"/>
        </w:rPr>
        <w:t>“</w:t>
      </w:r>
      <w:r w:rsidRPr="00155B02">
        <w:rPr>
          <w:lang w:val="en-GB"/>
        </w:rPr>
        <w:t xml:space="preserve">) represent the same, namely </w:t>
      </w:r>
      <w:r w:rsidR="00007CB6" w:rsidRPr="00155B02">
        <w:rPr>
          <w:lang w:val="en-GB"/>
        </w:rPr>
        <w:t>„</w:t>
      </w:r>
      <w:r w:rsidRPr="00155B02">
        <w:rPr>
          <w:lang w:val="en-GB"/>
        </w:rPr>
        <w:t>3 minutes, 1 seconds and 230 milliseconds</w:t>
      </w:r>
      <w:r w:rsidR="00E6350C" w:rsidRPr="00155B02">
        <w:rPr>
          <w:lang w:val="en-GB"/>
        </w:rPr>
        <w:t>“</w:t>
      </w:r>
      <w:r w:rsidRPr="00155B02">
        <w:rPr>
          <w:lang w:val="en-GB"/>
        </w:rPr>
        <w:t>.</w:t>
      </w:r>
    </w:p>
    <w:p w14:paraId="3F7B5D88" w14:textId="77777777" w:rsidR="000959A2" w:rsidRPr="00155B02" w:rsidRDefault="000959A2">
      <w:pPr>
        <w:pStyle w:val="Aufzhlungszeichen1"/>
        <w:numPr>
          <w:ilvl w:val="0"/>
          <w:numId w:val="36"/>
        </w:numPr>
        <w:tabs>
          <w:tab w:val="clear" w:pos="360"/>
          <w:tab w:val="left" w:pos="964"/>
        </w:tabs>
        <w:rPr>
          <w:lang w:val="en-GB"/>
        </w:rPr>
        <w:pPrChange w:id="1027" w:author="Moritz Lautenbach" w:date="2014-04-16T10:03:00Z">
          <w:pPr>
            <w:pStyle w:val="Aufzhlungszeichen1"/>
            <w:tabs>
              <w:tab w:val="clear" w:pos="360"/>
              <w:tab w:val="left" w:pos="964"/>
            </w:tabs>
            <w:ind w:left="964" w:hanging="482"/>
          </w:pPr>
        </w:pPrChange>
      </w:pPr>
      <w:r w:rsidRPr="00155B02">
        <w:rPr>
          <w:lang w:val="en-GB"/>
        </w:rPr>
        <w:t>Milliseconds digits: defines how many post decimal positions should be used when displaying milliseconds.</w:t>
      </w:r>
      <w:del w:id="1028" w:author="Moritz Lautenbach" w:date="2014-04-16T10:03:00Z">
        <w:r w:rsidRPr="00155B02" w:rsidDel="004F2A90">
          <w:rPr>
            <w:lang w:val="en-GB"/>
          </w:rPr>
          <w:delText>.</w:delText>
        </w:r>
      </w:del>
    </w:p>
    <w:p w14:paraId="31F72780" w14:textId="3DD8D527" w:rsidR="000959A2" w:rsidRPr="00155B02" w:rsidRDefault="003D491A">
      <w:pPr>
        <w:pStyle w:val="Standard-BlockCharCharChar"/>
        <w:rPr>
          <w:lang w:val="en-GB"/>
        </w:rPr>
      </w:pPr>
      <w:r>
        <w:rPr>
          <w:lang w:val="en-GB"/>
        </w:rPr>
        <w:t>E</w:t>
      </w:r>
      <w:r w:rsidR="000959A2" w:rsidRPr="00155B02">
        <w:rPr>
          <w:lang w:val="en-GB"/>
        </w:rPr>
        <w:t>xamples:</w:t>
      </w:r>
    </w:p>
    <w:tbl>
      <w:tblPr>
        <w:tblW w:w="9463" w:type="dxa"/>
        <w:tblLayout w:type="fixed"/>
        <w:tblLook w:val="0000" w:firstRow="0" w:lastRow="0" w:firstColumn="0" w:lastColumn="0" w:noHBand="0" w:noVBand="0"/>
      </w:tblPr>
      <w:tblGrid>
        <w:gridCol w:w="4360"/>
        <w:gridCol w:w="5103"/>
      </w:tblGrid>
      <w:tr w:rsidR="000959A2" w:rsidRPr="002B43A4" w14:paraId="159E83C6" w14:textId="77777777" w:rsidTr="003D491A">
        <w:tc>
          <w:tcPr>
            <w:tcW w:w="4360" w:type="dxa"/>
            <w:shd w:val="clear" w:color="auto" w:fill="auto"/>
          </w:tcPr>
          <w:p w14:paraId="03215E25"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53766A28">
                <v:shape id="_x0000_i1173" type="#_x0000_t75" style="width:207pt;height:61.5pt" filled="t">
                  <v:fill color2="black"/>
                  <v:imagedata r:id="rId254" o:title=""/>
                </v:shape>
              </w:pict>
            </w:r>
          </w:p>
        </w:tc>
        <w:tc>
          <w:tcPr>
            <w:tcW w:w="5103" w:type="dxa"/>
            <w:shd w:val="clear" w:color="auto" w:fill="auto"/>
          </w:tcPr>
          <w:p w14:paraId="322553D6" w14:textId="77777777" w:rsidR="000959A2" w:rsidRPr="00155B02" w:rsidRDefault="000959A2">
            <w:pPr>
              <w:pStyle w:val="Standard-BlockCharCharChar"/>
              <w:tabs>
                <w:tab w:val="left" w:pos="1309"/>
              </w:tabs>
              <w:ind w:left="1309" w:hanging="1309"/>
              <w:rPr>
                <w:lang w:val="en-GB"/>
              </w:rPr>
            </w:pPr>
          </w:p>
          <w:p w14:paraId="5D0DFA88" w14:textId="77777777" w:rsidR="000959A2" w:rsidRPr="00155B02" w:rsidRDefault="000959A2">
            <w:pPr>
              <w:pStyle w:val="Standard-BlockCharCharChar"/>
              <w:tabs>
                <w:tab w:val="left" w:pos="1309"/>
              </w:tabs>
              <w:ind w:left="1309" w:hanging="1309"/>
              <w:rPr>
                <w:lang w:val="en-GB"/>
              </w:rPr>
            </w:pPr>
            <w:r w:rsidRPr="00155B02">
              <w:rPr>
                <w:lang w:val="en-GB"/>
              </w:rPr>
              <w:t>Show every n-th numbering:</w:t>
            </w:r>
            <w:r w:rsidRPr="00155B02">
              <w:rPr>
                <w:lang w:val="en-GB"/>
              </w:rPr>
              <w:tab/>
              <w:t>1</w:t>
            </w:r>
          </w:p>
          <w:p w14:paraId="7C511050" w14:textId="77777777" w:rsidR="000959A2" w:rsidRPr="00155B02" w:rsidRDefault="000959A2">
            <w:pPr>
              <w:pStyle w:val="Standard-BlockCharCharChar"/>
              <w:tabs>
                <w:tab w:val="left" w:pos="1309"/>
              </w:tabs>
              <w:ind w:left="1309" w:hanging="1309"/>
              <w:rPr>
                <w:lang w:val="en-GB"/>
              </w:rPr>
            </w:pPr>
            <w:r w:rsidRPr="00155B02">
              <w:rPr>
                <w:lang w:val="en-GB"/>
              </w:rPr>
              <w:t>Show every n-th absolute time:</w:t>
            </w:r>
            <w:r w:rsidRPr="00155B02">
              <w:rPr>
                <w:lang w:val="en-GB"/>
              </w:rPr>
              <w:tab/>
              <w:t>1</w:t>
            </w:r>
          </w:p>
          <w:p w14:paraId="4CEBD64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0E876BEF"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C446E03" w14:textId="77777777" w:rsidR="000959A2" w:rsidRPr="00155B02" w:rsidRDefault="000959A2">
            <w:pPr>
              <w:pStyle w:val="Standard-BlockCharCharChar"/>
              <w:tabs>
                <w:tab w:val="left" w:pos="2869"/>
              </w:tabs>
              <w:ind w:left="1309" w:hanging="1309"/>
              <w:rPr>
                <w:lang w:val="en-GB"/>
              </w:rPr>
            </w:pPr>
          </w:p>
          <w:p w14:paraId="683D6026" w14:textId="77777777" w:rsidR="000959A2" w:rsidRPr="00155B02" w:rsidRDefault="000959A2">
            <w:pPr>
              <w:pStyle w:val="Standard-BlockCharCharChar"/>
              <w:tabs>
                <w:tab w:val="left" w:pos="2869"/>
              </w:tabs>
              <w:ind w:left="1309" w:hanging="1309"/>
              <w:rPr>
                <w:lang w:val="en-GB"/>
              </w:rPr>
            </w:pPr>
          </w:p>
        </w:tc>
      </w:tr>
      <w:tr w:rsidR="000959A2" w:rsidRPr="002B43A4" w14:paraId="6DA813D5" w14:textId="77777777" w:rsidTr="003D491A">
        <w:tc>
          <w:tcPr>
            <w:tcW w:w="4360" w:type="dxa"/>
            <w:shd w:val="clear" w:color="auto" w:fill="auto"/>
          </w:tcPr>
          <w:p w14:paraId="7D3200F8"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0D37041">
                <v:shape id="_x0000_i1174" type="#_x0000_t75" style="width:210pt;height:66pt" filled="t">
                  <v:fill color2="black"/>
                  <v:imagedata r:id="rId255" o:title=""/>
                </v:shape>
              </w:pict>
            </w:r>
          </w:p>
        </w:tc>
        <w:tc>
          <w:tcPr>
            <w:tcW w:w="5103" w:type="dxa"/>
            <w:shd w:val="clear" w:color="auto" w:fill="auto"/>
          </w:tcPr>
          <w:p w14:paraId="025C1339" w14:textId="77777777" w:rsidR="000959A2" w:rsidRPr="00155B02" w:rsidRDefault="000959A2">
            <w:pPr>
              <w:pStyle w:val="Standard-BlockCharCharChar"/>
              <w:tabs>
                <w:tab w:val="left" w:pos="1309"/>
              </w:tabs>
              <w:ind w:left="1309" w:hanging="1309"/>
              <w:rPr>
                <w:lang w:val="en-GB"/>
              </w:rPr>
            </w:pPr>
          </w:p>
          <w:p w14:paraId="215A1F31" w14:textId="77777777" w:rsidR="000959A2" w:rsidRPr="00155B02" w:rsidRDefault="000959A2">
            <w:pPr>
              <w:pStyle w:val="Standard-BlockCharCharChar"/>
              <w:tabs>
                <w:tab w:val="left" w:pos="1309"/>
              </w:tabs>
              <w:ind w:left="1309" w:hanging="1309"/>
              <w:rPr>
                <w:lang w:val="en-GB"/>
              </w:rPr>
            </w:pPr>
            <w:r w:rsidRPr="00155B02">
              <w:rPr>
                <w:lang w:val="en-GB"/>
              </w:rPr>
              <w:t>Show every n-th numbering:</w:t>
            </w:r>
            <w:r w:rsidRPr="00155B02">
              <w:rPr>
                <w:lang w:val="en-GB"/>
              </w:rPr>
              <w:tab/>
              <w:t>0</w:t>
            </w:r>
          </w:p>
          <w:p w14:paraId="196B5819" w14:textId="77777777" w:rsidR="000959A2" w:rsidRPr="00155B02" w:rsidRDefault="000959A2">
            <w:pPr>
              <w:pStyle w:val="Standard-BlockCharCharChar"/>
              <w:tabs>
                <w:tab w:val="left" w:pos="1309"/>
              </w:tabs>
              <w:ind w:left="1309" w:hanging="1309"/>
              <w:rPr>
                <w:lang w:val="en-GB"/>
              </w:rPr>
            </w:pPr>
            <w:r w:rsidRPr="00155B02">
              <w:rPr>
                <w:lang w:val="en-GB"/>
              </w:rPr>
              <w:lastRenderedPageBreak/>
              <w:t>Show every n-th absolute time:</w:t>
            </w:r>
            <w:r w:rsidRPr="00155B02">
              <w:rPr>
                <w:lang w:val="en-GB"/>
              </w:rPr>
              <w:tab/>
              <w:t>1</w:t>
            </w:r>
          </w:p>
          <w:p w14:paraId="461F7187"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Time</w:t>
            </w:r>
          </w:p>
          <w:p w14:paraId="3F531598"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3</w:t>
            </w:r>
          </w:p>
          <w:p w14:paraId="717041FB" w14:textId="77777777" w:rsidR="000959A2" w:rsidRPr="00155B02" w:rsidRDefault="000959A2">
            <w:pPr>
              <w:pStyle w:val="Standard-BlockCharCharChar"/>
              <w:tabs>
                <w:tab w:val="left" w:pos="2869"/>
              </w:tabs>
              <w:ind w:left="1309" w:hanging="1309"/>
              <w:rPr>
                <w:lang w:val="en-GB"/>
              </w:rPr>
            </w:pPr>
          </w:p>
          <w:p w14:paraId="7AA02B3F" w14:textId="77777777" w:rsidR="000959A2" w:rsidRPr="00155B02" w:rsidRDefault="000959A2">
            <w:pPr>
              <w:pStyle w:val="Standard-BlockCharCharChar"/>
              <w:tabs>
                <w:tab w:val="left" w:pos="2869"/>
              </w:tabs>
              <w:ind w:left="1309" w:hanging="1309"/>
              <w:rPr>
                <w:lang w:val="en-GB"/>
              </w:rPr>
            </w:pPr>
          </w:p>
        </w:tc>
      </w:tr>
      <w:tr w:rsidR="000959A2" w:rsidRPr="00155B02" w14:paraId="00213563" w14:textId="77777777" w:rsidTr="003D491A">
        <w:tc>
          <w:tcPr>
            <w:tcW w:w="4360" w:type="dxa"/>
            <w:shd w:val="clear" w:color="auto" w:fill="auto"/>
          </w:tcPr>
          <w:p w14:paraId="640DCDA2" w14:textId="77777777" w:rsidR="000959A2" w:rsidRPr="00155B02" w:rsidRDefault="002B43A4">
            <w:pPr>
              <w:rPr>
                <w:rFonts w:ascii="Times New Roman" w:hAnsi="Times New Roman" w:cs="Times New Roman"/>
                <w:lang w:val="en-GB"/>
              </w:rPr>
            </w:pPr>
            <w:r>
              <w:rPr>
                <w:rFonts w:ascii="Times New Roman" w:hAnsi="Times New Roman" w:cs="Times New Roman"/>
                <w:lang w:val="en-GB"/>
              </w:rPr>
              <w:lastRenderedPageBreak/>
              <w:pict w14:anchorId="4A861A6C">
                <v:shape id="_x0000_i1175" type="#_x0000_t75" style="width:207pt;height:61.5pt" filled="t">
                  <v:fill color2="black"/>
                  <v:imagedata r:id="rId256" o:title=""/>
                </v:shape>
              </w:pict>
            </w:r>
          </w:p>
        </w:tc>
        <w:tc>
          <w:tcPr>
            <w:tcW w:w="5103" w:type="dxa"/>
            <w:shd w:val="clear" w:color="auto" w:fill="auto"/>
          </w:tcPr>
          <w:p w14:paraId="0096B86A" w14:textId="77777777" w:rsidR="000959A2" w:rsidRPr="00155B02" w:rsidRDefault="000959A2">
            <w:pPr>
              <w:pStyle w:val="Standard-BlockCharCharChar"/>
              <w:tabs>
                <w:tab w:val="left" w:pos="1309"/>
              </w:tabs>
              <w:ind w:left="1309" w:hanging="1309"/>
              <w:rPr>
                <w:lang w:val="en-GB"/>
              </w:rPr>
            </w:pPr>
          </w:p>
          <w:p w14:paraId="312D77F3" w14:textId="77777777" w:rsidR="000959A2" w:rsidRPr="00155B02" w:rsidRDefault="000959A2">
            <w:pPr>
              <w:pStyle w:val="Standard-BlockCharCharChar"/>
              <w:tabs>
                <w:tab w:val="left" w:pos="1309"/>
              </w:tabs>
              <w:ind w:left="1309" w:hanging="1309"/>
              <w:rPr>
                <w:lang w:val="en-GB"/>
              </w:rPr>
            </w:pPr>
            <w:r w:rsidRPr="00155B02">
              <w:rPr>
                <w:lang w:val="en-GB"/>
              </w:rPr>
              <w:t>Show every n-th numbering:</w:t>
            </w:r>
            <w:r w:rsidRPr="00155B02">
              <w:rPr>
                <w:lang w:val="en-GB"/>
              </w:rPr>
              <w:tab/>
              <w:t>1</w:t>
            </w:r>
          </w:p>
          <w:p w14:paraId="385F7D05" w14:textId="77777777" w:rsidR="000959A2" w:rsidRPr="00155B02" w:rsidRDefault="000959A2">
            <w:pPr>
              <w:pStyle w:val="Standard-BlockCharCharChar"/>
              <w:tabs>
                <w:tab w:val="left" w:pos="1309"/>
              </w:tabs>
              <w:ind w:left="1309" w:hanging="1309"/>
              <w:rPr>
                <w:lang w:val="en-GB"/>
              </w:rPr>
            </w:pPr>
            <w:r w:rsidRPr="00155B02">
              <w:rPr>
                <w:lang w:val="en-GB"/>
              </w:rPr>
              <w:t>Show every n-th absolute time:</w:t>
            </w:r>
            <w:r w:rsidRPr="00155B02">
              <w:rPr>
                <w:lang w:val="en-GB"/>
              </w:rPr>
              <w:tab/>
              <w:t>2</w:t>
            </w:r>
          </w:p>
          <w:p w14:paraId="424C02B1" w14:textId="77777777" w:rsidR="000959A2" w:rsidRPr="00155B02" w:rsidRDefault="000959A2">
            <w:pPr>
              <w:pStyle w:val="Standard-BlockCharCharChar"/>
              <w:tabs>
                <w:tab w:val="left" w:pos="2869"/>
              </w:tabs>
              <w:ind w:left="1309" w:hanging="1309"/>
              <w:rPr>
                <w:lang w:val="en-GB"/>
              </w:rPr>
            </w:pPr>
            <w:r w:rsidRPr="00155B02">
              <w:rPr>
                <w:lang w:val="en-GB"/>
              </w:rPr>
              <w:t>Absolute time format:</w:t>
            </w:r>
            <w:r w:rsidRPr="00155B02">
              <w:rPr>
                <w:lang w:val="en-GB"/>
              </w:rPr>
              <w:tab/>
              <w:t>Decimal</w:t>
            </w:r>
          </w:p>
          <w:p w14:paraId="79102899" w14:textId="77777777" w:rsidR="000959A2" w:rsidRPr="00155B02" w:rsidRDefault="000959A2">
            <w:pPr>
              <w:pStyle w:val="Standard-BlockCharCharChar"/>
              <w:tabs>
                <w:tab w:val="left" w:pos="2869"/>
              </w:tabs>
              <w:ind w:left="1309" w:hanging="1309"/>
              <w:rPr>
                <w:lang w:val="en-GB"/>
              </w:rPr>
            </w:pPr>
            <w:r w:rsidRPr="00155B02">
              <w:rPr>
                <w:lang w:val="en-GB"/>
              </w:rPr>
              <w:t>Milliseconds Digits:</w:t>
            </w:r>
            <w:r w:rsidRPr="00155B02">
              <w:rPr>
                <w:lang w:val="en-GB"/>
              </w:rPr>
              <w:tab/>
              <w:t>1</w:t>
            </w:r>
          </w:p>
          <w:p w14:paraId="7BF26FC9" w14:textId="77777777" w:rsidR="000959A2" w:rsidRPr="00155B02" w:rsidRDefault="000959A2">
            <w:pPr>
              <w:pStyle w:val="Standard-BlockCharCharChar"/>
              <w:tabs>
                <w:tab w:val="left" w:pos="2869"/>
              </w:tabs>
              <w:ind w:left="1309" w:hanging="1309"/>
              <w:rPr>
                <w:lang w:val="en-GB"/>
              </w:rPr>
            </w:pPr>
          </w:p>
          <w:p w14:paraId="1EB77C1D" w14:textId="77777777" w:rsidR="000959A2" w:rsidRPr="00155B02" w:rsidRDefault="000959A2">
            <w:pPr>
              <w:pStyle w:val="Standard-BlockCharCharChar"/>
              <w:tabs>
                <w:tab w:val="left" w:pos="2869"/>
              </w:tabs>
              <w:ind w:left="1309" w:hanging="1309"/>
              <w:rPr>
                <w:lang w:val="en-GB"/>
              </w:rPr>
            </w:pPr>
          </w:p>
        </w:tc>
      </w:tr>
    </w:tbl>
    <w:p w14:paraId="427615DB" w14:textId="77777777" w:rsidR="003D491A" w:rsidRDefault="003D491A" w:rsidP="003D491A">
      <w:pPr>
        <w:pStyle w:val="berschrift3"/>
        <w:rPr>
          <w:rFonts w:cs="Times New Roman"/>
          <w:lang w:val="en-GB"/>
        </w:rPr>
      </w:pPr>
      <w:bookmarkStart w:id="1029" w:name="_Format_%3E_Set_frame%20end"/>
      <w:bookmarkStart w:id="1030" w:name="_Ref108438822"/>
      <w:bookmarkStart w:id="1031" w:name="_Toc69130036"/>
      <w:bookmarkStart w:id="1032" w:name="_Toc69129895"/>
      <w:bookmarkStart w:id="1033" w:name="_Toc55213906"/>
      <w:bookmarkStart w:id="1034" w:name="_Toc403472803"/>
      <w:bookmarkEnd w:id="1029"/>
    </w:p>
    <w:p w14:paraId="3399C35F" w14:textId="77777777" w:rsidR="000959A2" w:rsidRPr="00155B02" w:rsidRDefault="000959A2" w:rsidP="003D491A">
      <w:pPr>
        <w:pStyle w:val="berschrift3"/>
        <w:rPr>
          <w:rFonts w:cs="Times New Roman"/>
          <w:lang w:val="en-GB"/>
        </w:rPr>
      </w:pPr>
      <w:r w:rsidRPr="00155B02">
        <w:rPr>
          <w:rFonts w:cs="Times New Roman"/>
          <w:lang w:val="en-GB"/>
        </w:rPr>
        <w:t>Format &gt; Set frame end</w:t>
      </w:r>
      <w:bookmarkEnd w:id="1030"/>
      <w:bookmarkEnd w:id="1031"/>
      <w:bookmarkEnd w:id="1032"/>
      <w:bookmarkEnd w:id="1033"/>
      <w:bookmarkEnd w:id="1034"/>
    </w:p>
    <w:p w14:paraId="2CE8E983" w14:textId="43803BCF" w:rsidR="000959A2" w:rsidRPr="00155B02" w:rsidRDefault="000959A2">
      <w:pPr>
        <w:pStyle w:val="Standard-BlockCharCharChar"/>
        <w:rPr>
          <w:lang w:val="en-GB"/>
        </w:rPr>
      </w:pPr>
      <w:r w:rsidRPr="00155B02">
        <w:rPr>
          <w:lang w:val="en-GB"/>
        </w:rPr>
        <w:t xml:space="preserve">Specifies the position of the frame of the musical score. The default setting is set in such a way that all tiers lie within the musical score frame. If you would like to change this, reorder all the tiers so that the tiers you would like to </w:t>
      </w:r>
      <w:ins w:id="1035" w:author="Moritz Lautenbach" w:date="2014-04-16T10:04:00Z">
        <w:r w:rsidRPr="00155B02">
          <w:rPr>
            <w:lang w:val="en-GB"/>
          </w:rPr>
          <w:t xml:space="preserve">be </w:t>
        </w:r>
      </w:ins>
      <w:r w:rsidRPr="00155B02">
        <w:rPr>
          <w:lang w:val="en-GB"/>
        </w:rPr>
        <w:t>placed into the frame are on top</w:t>
      </w:r>
      <w:del w:id="1036" w:author="Moritz Lautenbach" w:date="2014-04-16T10:04:00Z">
        <w:r w:rsidRPr="00155B02" w:rsidDel="004F2A90">
          <w:rPr>
            <w:lang w:val="en-GB"/>
          </w:rPr>
          <w:delText>.</w:delText>
        </w:r>
      </w:del>
      <w:r w:rsidRPr="00155B02">
        <w:rPr>
          <w:lang w:val="en-GB"/>
        </w:rPr>
        <w:t xml:space="preserve"> (for this see also </w:t>
      </w:r>
      <w:r w:rsidR="00007CB6" w:rsidRPr="00155B02">
        <w:rPr>
          <w:lang w:val="en-GB"/>
        </w:rPr>
        <w:t>„</w:t>
      </w:r>
      <w:r w:rsidRPr="00155B02">
        <w:rPr>
          <w:lang w:val="en-GB"/>
        </w:rPr>
        <w:t>Tier &gt; Change tier order</w:t>
      </w:r>
      <w:r w:rsidR="00E6350C" w:rsidRPr="00155B02">
        <w:rPr>
          <w:lang w:val="en-GB"/>
        </w:rPr>
        <w:t>“</w:t>
      </w:r>
      <w:r w:rsidRPr="00155B02">
        <w:rPr>
          <w:lang w:val="en-GB"/>
        </w:rPr>
        <w:t xml:space="preserve">). Select the last tier that is supposed to be below the frame by clicking the tier label. Only choose the menu item hereafter. </w:t>
      </w:r>
    </w:p>
    <w:p w14:paraId="54805F9C" w14:textId="77777777" w:rsidR="000959A2" w:rsidRPr="00155B02" w:rsidRDefault="000959A2">
      <w:pPr>
        <w:pStyle w:val="Standard-BlockCharCharChar"/>
        <w:rPr>
          <w:lang w:val="en-GB"/>
        </w:rPr>
      </w:pPr>
      <w:r w:rsidRPr="00155B02">
        <w:rPr>
          <w:lang w:val="en-GB"/>
        </w:rPr>
        <w:t>(The position of the musical score frame can easily be seen by the tier labels on the screen</w:t>
      </w:r>
      <w:del w:id="1037" w:author="Moritz Lautenbach" w:date="2014-04-16T10:05:00Z">
        <w:r w:rsidRPr="00155B02" w:rsidDel="004F2A90">
          <w:rPr>
            <w:lang w:val="en-GB"/>
          </w:rPr>
          <w:delText xml:space="preserve"> </w:delText>
        </w:r>
      </w:del>
      <w:r w:rsidRPr="00155B02">
        <w:rPr>
          <w:lang w:val="en-GB"/>
        </w:rPr>
        <w:t>: The tier labels outside of the musical score ha</w:t>
      </w:r>
      <w:ins w:id="1038" w:author="Moritz Lautenbach" w:date="2014-04-16T10:05:00Z">
        <w:r w:rsidRPr="00155B02">
          <w:rPr>
            <w:lang w:val="en-GB"/>
          </w:rPr>
          <w:t>ve</w:t>
        </w:r>
      </w:ins>
      <w:del w:id="1039" w:author="Moritz Lautenbach" w:date="2014-04-16T10:05:00Z">
        <w:r w:rsidRPr="00155B02" w:rsidDel="004F2A90">
          <w:rPr>
            <w:lang w:val="en-GB"/>
          </w:rPr>
          <w:delText>s</w:delText>
        </w:r>
      </w:del>
      <w:r w:rsidRPr="00155B02">
        <w:rPr>
          <w:lang w:val="en-GB"/>
        </w:rPr>
        <w:t xml:space="preserve"> a different frame.)</w:t>
      </w:r>
    </w:p>
    <w:p w14:paraId="5760216F" w14:textId="77777777" w:rsidR="000959A2" w:rsidRPr="00155B02" w:rsidRDefault="000959A2">
      <w:pPr>
        <w:pStyle w:val="Standard-BlockCharCharChar"/>
        <w:rPr>
          <w:lang w:val="en-GB"/>
        </w:rPr>
      </w:pPr>
      <w:r w:rsidRPr="00155B02">
        <w:rPr>
          <w:lang w:val="en-GB"/>
        </w:rPr>
        <w:t>Examples:</w:t>
      </w:r>
    </w:p>
    <w:tbl>
      <w:tblPr>
        <w:tblW w:w="9463" w:type="dxa"/>
        <w:tblLayout w:type="fixed"/>
        <w:tblLook w:val="0000" w:firstRow="0" w:lastRow="0" w:firstColumn="0" w:lastColumn="0" w:noHBand="0" w:noVBand="0"/>
      </w:tblPr>
      <w:tblGrid>
        <w:gridCol w:w="4360"/>
        <w:gridCol w:w="5103"/>
      </w:tblGrid>
      <w:tr w:rsidR="000959A2" w:rsidRPr="00155B02" w14:paraId="6A767652" w14:textId="77777777" w:rsidTr="003D491A">
        <w:tc>
          <w:tcPr>
            <w:tcW w:w="4360" w:type="dxa"/>
            <w:shd w:val="clear" w:color="auto" w:fill="auto"/>
          </w:tcPr>
          <w:p w14:paraId="08ABBF0D"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15B06C8B">
                <v:shape id="_x0000_i1176" type="#_x0000_t75" style="width:207pt;height:66pt" filled="t">
                  <v:fill color2="black"/>
                  <v:imagedata r:id="rId257" o:title=""/>
                </v:shape>
              </w:pict>
            </w:r>
          </w:p>
        </w:tc>
        <w:tc>
          <w:tcPr>
            <w:tcW w:w="5103" w:type="dxa"/>
            <w:shd w:val="clear" w:color="auto" w:fill="auto"/>
          </w:tcPr>
          <w:p w14:paraId="3FCD14E3" w14:textId="77777777" w:rsidR="000959A2" w:rsidRPr="00155B02" w:rsidRDefault="000959A2">
            <w:pPr>
              <w:pStyle w:val="Standard-BlockCharCharChar"/>
              <w:tabs>
                <w:tab w:val="left" w:pos="1309"/>
              </w:tabs>
              <w:ind w:left="1309" w:hanging="1309"/>
              <w:rPr>
                <w:lang w:val="en-GB"/>
              </w:rPr>
            </w:pPr>
          </w:p>
          <w:p w14:paraId="39A72706" w14:textId="2A6A48EE" w:rsidR="000959A2" w:rsidRPr="00155B02" w:rsidRDefault="000959A2">
            <w:pPr>
              <w:pStyle w:val="Standard-BlockCharCharChar"/>
              <w:tabs>
                <w:tab w:val="left" w:pos="2869"/>
              </w:tabs>
              <w:ind w:left="1309" w:hanging="1309"/>
              <w:rPr>
                <w:lang w:val="en-GB"/>
              </w:rPr>
            </w:pPr>
            <w:r w:rsidRPr="00155B02">
              <w:rPr>
                <w:lang w:val="en-GB"/>
              </w:rPr>
              <w:t xml:space="preserve">no </w:t>
            </w:r>
            <w:r w:rsidR="00007CB6" w:rsidRPr="00155B02">
              <w:rPr>
                <w:lang w:val="en-GB"/>
              </w:rPr>
              <w:t>„</w:t>
            </w:r>
            <w:r w:rsidRPr="00155B02">
              <w:rPr>
                <w:lang w:val="en-GB"/>
              </w:rPr>
              <w:t>frame end</w:t>
            </w:r>
            <w:r w:rsidR="00E6350C" w:rsidRPr="00155B02">
              <w:rPr>
                <w:lang w:val="en-GB"/>
              </w:rPr>
              <w:t>“</w:t>
            </w:r>
          </w:p>
          <w:p w14:paraId="5C90F3DC" w14:textId="77777777" w:rsidR="000959A2" w:rsidRPr="00155B02" w:rsidRDefault="000959A2">
            <w:pPr>
              <w:pStyle w:val="Standard-BlockCharCharChar"/>
              <w:tabs>
                <w:tab w:val="left" w:pos="2869"/>
              </w:tabs>
              <w:ind w:left="1309" w:hanging="1309"/>
              <w:rPr>
                <w:lang w:val="en-GB"/>
              </w:rPr>
            </w:pPr>
          </w:p>
          <w:p w14:paraId="3FE8213A" w14:textId="77777777" w:rsidR="000959A2" w:rsidRPr="00155B02" w:rsidRDefault="000959A2">
            <w:pPr>
              <w:pStyle w:val="Standard-BlockCharCharChar"/>
              <w:tabs>
                <w:tab w:val="left" w:pos="2869"/>
              </w:tabs>
              <w:ind w:left="1309" w:hanging="1309"/>
              <w:rPr>
                <w:lang w:val="en-GB"/>
              </w:rPr>
            </w:pPr>
          </w:p>
          <w:p w14:paraId="474F93E6" w14:textId="77777777" w:rsidR="000959A2" w:rsidRPr="00155B02" w:rsidRDefault="000959A2">
            <w:pPr>
              <w:pStyle w:val="Standard-BlockCharCharChar"/>
              <w:tabs>
                <w:tab w:val="left" w:pos="2869"/>
              </w:tabs>
              <w:ind w:left="1309" w:hanging="1309"/>
              <w:rPr>
                <w:lang w:val="en-GB"/>
              </w:rPr>
            </w:pPr>
          </w:p>
          <w:p w14:paraId="52E9B2A0" w14:textId="77777777" w:rsidR="000959A2" w:rsidRPr="00155B02" w:rsidRDefault="000959A2">
            <w:pPr>
              <w:pStyle w:val="Standard-BlockCharCharChar"/>
              <w:tabs>
                <w:tab w:val="left" w:pos="2869"/>
              </w:tabs>
              <w:ind w:left="1309" w:hanging="1309"/>
              <w:rPr>
                <w:lang w:val="en-GB"/>
              </w:rPr>
            </w:pPr>
          </w:p>
        </w:tc>
      </w:tr>
      <w:tr w:rsidR="000959A2" w:rsidRPr="002B43A4" w14:paraId="5BB6B541" w14:textId="77777777" w:rsidTr="003D491A">
        <w:tc>
          <w:tcPr>
            <w:tcW w:w="4360" w:type="dxa"/>
            <w:shd w:val="clear" w:color="auto" w:fill="auto"/>
          </w:tcPr>
          <w:p w14:paraId="5DA60B98" w14:textId="77777777" w:rsidR="000959A2" w:rsidRPr="00155B02" w:rsidRDefault="002B43A4">
            <w:pPr>
              <w:rPr>
                <w:rFonts w:ascii="Times New Roman" w:hAnsi="Times New Roman" w:cs="Times New Roman"/>
                <w:lang w:val="en-GB"/>
              </w:rPr>
            </w:pPr>
            <w:r>
              <w:rPr>
                <w:rFonts w:ascii="Times New Roman" w:hAnsi="Times New Roman" w:cs="Times New Roman"/>
                <w:lang w:val="en-GB"/>
              </w:rPr>
              <w:lastRenderedPageBreak/>
              <w:pict w14:anchorId="2C40BE21">
                <v:shape id="_x0000_i1177" type="#_x0000_t75" style="width:205.5pt;height:61.5pt" filled="t">
                  <v:fill color2="black"/>
                  <v:imagedata r:id="rId258" o:title=""/>
                </v:shape>
              </w:pict>
            </w:r>
          </w:p>
        </w:tc>
        <w:tc>
          <w:tcPr>
            <w:tcW w:w="5103" w:type="dxa"/>
            <w:shd w:val="clear" w:color="auto" w:fill="auto"/>
          </w:tcPr>
          <w:p w14:paraId="46179DF6" w14:textId="77777777" w:rsidR="000959A2" w:rsidRPr="00155B02" w:rsidRDefault="000959A2">
            <w:pPr>
              <w:pStyle w:val="Standard-BlockCharCharChar"/>
              <w:tabs>
                <w:tab w:val="left" w:pos="1309"/>
              </w:tabs>
              <w:ind w:left="1309" w:hanging="1309"/>
              <w:rPr>
                <w:lang w:val="en-GB"/>
              </w:rPr>
            </w:pPr>
          </w:p>
          <w:p w14:paraId="1313B4BF" w14:textId="2B721D14" w:rsidR="000959A2" w:rsidRPr="00155B02" w:rsidRDefault="00007CB6">
            <w:pPr>
              <w:pStyle w:val="Standard-BlockCharCharChar"/>
              <w:tabs>
                <w:tab w:val="left" w:pos="1309"/>
              </w:tabs>
              <w:ind w:left="1309" w:hanging="1309"/>
              <w:rPr>
                <w:lang w:val="en-GB"/>
              </w:rPr>
            </w:pPr>
            <w:r w:rsidRPr="00155B02">
              <w:rPr>
                <w:lang w:val="en-GB"/>
              </w:rPr>
              <w:t>„</w:t>
            </w:r>
            <w:r w:rsidR="000959A2" w:rsidRPr="00155B02">
              <w:rPr>
                <w:lang w:val="en-GB"/>
              </w:rPr>
              <w:t>frame end</w:t>
            </w:r>
            <w:r w:rsidR="00E6350C" w:rsidRPr="00155B02">
              <w:rPr>
                <w:lang w:val="en-GB"/>
              </w:rPr>
              <w:t>“</w:t>
            </w:r>
            <w:r w:rsidR="000959A2" w:rsidRPr="00155B02">
              <w:rPr>
                <w:lang w:val="en-GB"/>
              </w:rPr>
              <w:t xml:space="preserve"> placed after the third tier </w:t>
            </w:r>
          </w:p>
          <w:p w14:paraId="7609B6B6" w14:textId="77777777" w:rsidR="000959A2" w:rsidRPr="00155B02" w:rsidRDefault="000959A2">
            <w:pPr>
              <w:pStyle w:val="Standard-BlockCharCharChar"/>
              <w:tabs>
                <w:tab w:val="left" w:pos="1309"/>
              </w:tabs>
              <w:ind w:left="1309" w:hanging="1309"/>
              <w:rPr>
                <w:lang w:val="en-GB"/>
              </w:rPr>
            </w:pPr>
          </w:p>
          <w:p w14:paraId="6DB34E37" w14:textId="77777777" w:rsidR="000959A2" w:rsidRPr="00155B02" w:rsidRDefault="000959A2">
            <w:pPr>
              <w:pStyle w:val="Standard-BlockCharCharChar"/>
              <w:tabs>
                <w:tab w:val="left" w:pos="1309"/>
              </w:tabs>
              <w:ind w:left="1309" w:hanging="1309"/>
              <w:rPr>
                <w:lang w:val="en-GB"/>
              </w:rPr>
            </w:pPr>
          </w:p>
          <w:p w14:paraId="12CC759D" w14:textId="77777777" w:rsidR="000959A2" w:rsidRPr="00155B02" w:rsidRDefault="000959A2">
            <w:pPr>
              <w:pStyle w:val="Standard-BlockCharCharChar"/>
              <w:tabs>
                <w:tab w:val="left" w:pos="1309"/>
              </w:tabs>
              <w:ind w:left="1309" w:hanging="1309"/>
              <w:rPr>
                <w:lang w:val="en-GB"/>
              </w:rPr>
            </w:pPr>
          </w:p>
          <w:p w14:paraId="48C8D596" w14:textId="77777777" w:rsidR="000959A2" w:rsidRPr="00155B02" w:rsidRDefault="000959A2">
            <w:pPr>
              <w:pStyle w:val="Standard-BlockCharCharChar"/>
              <w:tabs>
                <w:tab w:val="left" w:pos="1309"/>
              </w:tabs>
              <w:ind w:left="1309" w:hanging="1309"/>
              <w:rPr>
                <w:lang w:val="en-GB"/>
              </w:rPr>
            </w:pPr>
          </w:p>
        </w:tc>
      </w:tr>
    </w:tbl>
    <w:p w14:paraId="414D43B9" w14:textId="77777777" w:rsidR="000959A2" w:rsidRPr="00155B02" w:rsidRDefault="000959A2" w:rsidP="003D491A">
      <w:pPr>
        <w:pStyle w:val="berschrift3"/>
        <w:rPr>
          <w:rFonts w:cs="Times New Roman"/>
          <w:lang w:val="en-GB"/>
        </w:rPr>
      </w:pPr>
      <w:bookmarkStart w:id="1040" w:name="_Format_%3E_Reformat"/>
      <w:bookmarkStart w:id="1041" w:name="_Ref108438831"/>
      <w:bookmarkStart w:id="1042" w:name="_Toc69130037"/>
      <w:bookmarkStart w:id="1043" w:name="_Toc69129896"/>
      <w:bookmarkStart w:id="1044" w:name="_Toc403472804"/>
      <w:bookmarkEnd w:id="1040"/>
      <w:r w:rsidRPr="00155B02">
        <w:rPr>
          <w:rFonts w:cs="Times New Roman"/>
          <w:lang w:val="en-GB"/>
        </w:rPr>
        <w:t>Format &gt; Reformat</w:t>
      </w:r>
      <w:bookmarkEnd w:id="1041"/>
      <w:bookmarkEnd w:id="1042"/>
      <w:bookmarkEnd w:id="1043"/>
      <w:bookmarkEnd w:id="1044"/>
    </w:p>
    <w:p w14:paraId="4C2BDE0F" w14:textId="77777777" w:rsidR="000959A2" w:rsidRPr="00155B02" w:rsidRDefault="000959A2">
      <w:pPr>
        <w:pStyle w:val="Standard-BlockCharCharChar"/>
        <w:rPr>
          <w:lang w:val="en-GB"/>
        </w:rPr>
      </w:pPr>
      <w:r w:rsidRPr="00155B02">
        <w:rPr>
          <w:lang w:val="en-GB"/>
        </w:rPr>
        <w:t>Forces a recalculation of the musical score format. This can be of use when you</w:t>
      </w:r>
      <w:ins w:id="1045" w:author="Moritz Lautenbach" w:date="2014-04-16T10:06:00Z">
        <w:r w:rsidRPr="00155B02">
          <w:rPr>
            <w:lang w:val="en-GB"/>
          </w:rPr>
          <w:t xml:space="preserve"> ha</w:t>
        </w:r>
      </w:ins>
      <w:del w:id="1046" w:author="Moritz Lautenbach" w:date="2014-04-16T10:06:00Z">
        <w:r w:rsidRPr="00155B02" w:rsidDel="004F2A90">
          <w:rPr>
            <w:lang w:val="en-GB"/>
          </w:rPr>
          <w:delText>'</w:delText>
        </w:r>
      </w:del>
      <w:r w:rsidRPr="00155B02">
        <w:rPr>
          <w:lang w:val="en-GB"/>
        </w:rPr>
        <w:t>ve manually adjusted some intervals on the time axis for example.</w:t>
      </w:r>
    </w:p>
    <w:p w14:paraId="7F0BFDC9" w14:textId="77777777" w:rsidR="000959A2" w:rsidRPr="00155B02" w:rsidRDefault="000959A2" w:rsidP="003D491A">
      <w:pPr>
        <w:pStyle w:val="berschrift3"/>
        <w:rPr>
          <w:rFonts w:cs="Times New Roman"/>
          <w:lang w:val="en-GB"/>
        </w:rPr>
      </w:pPr>
      <w:bookmarkStart w:id="1047" w:name="_Toc403472805"/>
      <w:r w:rsidRPr="00155B02">
        <w:rPr>
          <w:rFonts w:cs="Times New Roman"/>
          <w:lang w:val="en-GB"/>
        </w:rPr>
        <w:t>Format &gt; Underline</w:t>
      </w:r>
      <w:bookmarkEnd w:id="1047"/>
    </w:p>
    <w:p w14:paraId="0A140D65" w14:textId="462A9896" w:rsidR="000959A2" w:rsidRPr="003D491A" w:rsidRDefault="000959A2">
      <w:pPr>
        <w:rPr>
          <w:rFonts w:ascii="Times New Roman" w:hAnsi="Times New Roman" w:cs="Times New Roman"/>
          <w:sz w:val="24"/>
          <w:szCs w:val="24"/>
          <w:lang w:val="en-GB"/>
        </w:rPr>
      </w:pPr>
      <w:r w:rsidRPr="003D491A">
        <w:rPr>
          <w:rFonts w:ascii="Times New Roman" w:hAnsi="Times New Roman" w:cs="Times New Roman"/>
          <w:sz w:val="24"/>
          <w:szCs w:val="24"/>
          <w:lang w:val="en-GB"/>
        </w:rPr>
        <w:t>Underlines the currently selected text. This underlining is not considered formatting in the conventional sense. The</w:t>
      </w:r>
      <w:del w:id="1048" w:author="Moritz Lautenbach" w:date="2014-04-16T10:06:00Z">
        <w:r w:rsidRPr="003D491A" w:rsidDel="004F2A90">
          <w:rPr>
            <w:rFonts w:ascii="Times New Roman" w:hAnsi="Times New Roman" w:cs="Times New Roman"/>
            <w:sz w:val="24"/>
            <w:szCs w:val="24"/>
            <w:lang w:val="en-GB"/>
          </w:rPr>
          <w:delText>y</w:delText>
        </w:r>
      </w:del>
      <w:r w:rsidRPr="003D491A">
        <w:rPr>
          <w:rFonts w:ascii="Times New Roman" w:hAnsi="Times New Roman" w:cs="Times New Roman"/>
          <w:sz w:val="24"/>
          <w:szCs w:val="24"/>
          <w:lang w:val="en-GB"/>
        </w:rPr>
        <w:t xml:space="preserve"> way it is executed depends on the settings found under </w:t>
      </w:r>
      <w:r w:rsidR="00007CB6" w:rsidRPr="003D491A">
        <w:rPr>
          <w:rFonts w:ascii="Times New Roman" w:hAnsi="Times New Roman" w:cs="Times New Roman"/>
          <w:sz w:val="24"/>
          <w:szCs w:val="24"/>
          <w:lang w:val="en-GB"/>
        </w:rPr>
        <w:t>„</w:t>
      </w:r>
      <w:r w:rsidRPr="003D491A">
        <w:rPr>
          <w:rFonts w:ascii="Times New Roman" w:hAnsi="Times New Roman" w:cs="Times New Roman"/>
          <w:sz w:val="24"/>
          <w:szCs w:val="24"/>
          <w:lang w:val="en-GB"/>
        </w:rPr>
        <w:t>Edit &gt; Preferences &gt; Font &gt; Underline Method</w:t>
      </w:r>
      <w:r w:rsidR="00E6350C" w:rsidRPr="003D491A">
        <w:rPr>
          <w:rFonts w:ascii="Times New Roman" w:hAnsi="Times New Roman" w:cs="Times New Roman"/>
          <w:sz w:val="24"/>
          <w:szCs w:val="24"/>
          <w:lang w:val="en-GB"/>
        </w:rPr>
        <w:t>“</w:t>
      </w:r>
      <w:r w:rsidRPr="003D491A">
        <w:rPr>
          <w:rFonts w:ascii="Times New Roman" w:hAnsi="Times New Roman" w:cs="Times New Roman"/>
          <w:sz w:val="24"/>
          <w:szCs w:val="24"/>
          <w:lang w:val="en-GB"/>
        </w:rPr>
        <w:t xml:space="preserve">. </w:t>
      </w:r>
    </w:p>
    <w:p w14:paraId="0222A116" w14:textId="29DF0A39" w:rsidR="000959A2" w:rsidRPr="003D491A" w:rsidRDefault="000959A2">
      <w:pPr>
        <w:rPr>
          <w:rFonts w:ascii="Times New Roman" w:hAnsi="Times New Roman" w:cs="Times New Roman"/>
          <w:sz w:val="24"/>
          <w:szCs w:val="24"/>
          <w:lang w:val="en-GB"/>
        </w:rPr>
      </w:pPr>
      <w:r w:rsidRPr="003D491A">
        <w:rPr>
          <w:rFonts w:ascii="Times New Roman" w:hAnsi="Times New Roman" w:cs="Times New Roman"/>
          <w:sz w:val="24"/>
          <w:szCs w:val="24"/>
          <w:lang w:val="en-GB"/>
        </w:rPr>
        <w:t xml:space="preserve">If </w:t>
      </w:r>
      <w:r w:rsidR="00007CB6" w:rsidRPr="003D491A">
        <w:rPr>
          <w:rFonts w:ascii="Times New Roman" w:hAnsi="Times New Roman" w:cs="Times New Roman"/>
          <w:sz w:val="24"/>
          <w:szCs w:val="24"/>
          <w:lang w:val="en-GB"/>
        </w:rPr>
        <w:t>„</w:t>
      </w:r>
      <w:r w:rsidRPr="003D491A">
        <w:rPr>
          <w:rFonts w:ascii="Times New Roman" w:hAnsi="Times New Roman" w:cs="Times New Roman"/>
          <w:sz w:val="24"/>
          <w:szCs w:val="24"/>
          <w:lang w:val="en-GB"/>
        </w:rPr>
        <w:t>Underline in a separate tier with category XXX</w:t>
      </w:r>
      <w:r w:rsidR="00E6350C" w:rsidRPr="003D491A">
        <w:rPr>
          <w:rFonts w:ascii="Times New Roman" w:hAnsi="Times New Roman" w:cs="Times New Roman"/>
          <w:sz w:val="24"/>
          <w:szCs w:val="24"/>
          <w:lang w:val="en-GB"/>
        </w:rPr>
        <w:t>“</w:t>
      </w:r>
      <w:r w:rsidRPr="003D491A">
        <w:rPr>
          <w:rFonts w:ascii="Times New Roman" w:hAnsi="Times New Roman" w:cs="Times New Roman"/>
          <w:sz w:val="24"/>
          <w:szCs w:val="24"/>
          <w:lang w:val="en-GB"/>
        </w:rPr>
        <w:t xml:space="preserve"> is selected the event in question is split and the entry is placed into an annotation in a</w:t>
      </w:r>
      <w:ins w:id="1049" w:author="Moritz Lautenbach" w:date="2014-04-16T10:06:00Z">
        <w:r w:rsidRPr="003D491A">
          <w:rPr>
            <w:rFonts w:ascii="Times New Roman" w:hAnsi="Times New Roman" w:cs="Times New Roman"/>
            <w:sz w:val="24"/>
            <w:szCs w:val="24"/>
            <w:lang w:val="en-GB"/>
          </w:rPr>
          <w:t>n</w:t>
        </w:r>
      </w:ins>
      <w:r w:rsidRPr="003D491A">
        <w:rPr>
          <w:rFonts w:ascii="Times New Roman" w:hAnsi="Times New Roman" w:cs="Times New Roman"/>
          <w:sz w:val="24"/>
          <w:szCs w:val="24"/>
          <w:lang w:val="en-GB"/>
        </w:rPr>
        <w:t xml:space="preserve"> associated tier. This complies with the recommended procedure for marking accents of the HIAT manual (Rehbein et al. 2004)</w:t>
      </w:r>
      <w:ins w:id="1050" w:author="Moritz Lautenbach" w:date="2014-04-16T10:07:00Z">
        <w:r w:rsidRPr="003D491A">
          <w:rPr>
            <w:rFonts w:ascii="Times New Roman" w:hAnsi="Times New Roman" w:cs="Times New Roman"/>
            <w:sz w:val="24"/>
            <w:szCs w:val="24"/>
            <w:lang w:val="en-GB"/>
          </w:rPr>
          <w:t>.</w:t>
        </w:r>
      </w:ins>
      <w:r w:rsidRPr="003D491A">
        <w:rPr>
          <w:rFonts w:ascii="Times New Roman" w:hAnsi="Times New Roman" w:cs="Times New Roman"/>
          <w:sz w:val="24"/>
          <w:szCs w:val="24"/>
          <w:lang w:val="en-GB"/>
        </w:rPr>
        <w:t xml:space="preserve"> </w:t>
      </w:r>
    </w:p>
    <w:p w14:paraId="2EF800B3" w14:textId="77777777" w:rsidR="000959A2" w:rsidRPr="003D491A" w:rsidRDefault="002B43A4">
      <w:pPr>
        <w:rPr>
          <w:rFonts w:ascii="Times New Roman" w:hAnsi="Times New Roman" w:cs="Times New Roman"/>
          <w:sz w:val="24"/>
          <w:szCs w:val="24"/>
          <w:lang w:val="en-GB"/>
        </w:rPr>
      </w:pPr>
      <w:r w:rsidRPr="003D491A">
        <w:rPr>
          <w:rFonts w:ascii="Times New Roman" w:hAnsi="Times New Roman" w:cs="Times New Roman"/>
          <w:sz w:val="24"/>
          <w:szCs w:val="24"/>
          <w:lang w:val="en-GB"/>
        </w:rPr>
        <w:pict w14:anchorId="4ACAC337">
          <v:shape id="_x0000_i1178" type="#_x0000_t75" style="width:3in;height:54pt" filled="t">
            <v:fill color2="black"/>
            <v:imagedata r:id="rId259" o:title=""/>
          </v:shape>
        </w:pict>
      </w:r>
      <w:del w:id="1051" w:author="Moritz Lautenbach" w:date="2014-04-16T09:49:00Z">
        <w:r w:rsidR="000959A2" w:rsidRPr="003D491A" w:rsidDel="00CD4D3A">
          <w:rPr>
            <w:rFonts w:ascii="Times New Roman" w:hAnsi="Times New Roman" w:cs="Times New Roman"/>
            <w:sz w:val="24"/>
            <w:szCs w:val="24"/>
            <w:lang w:val="en-GB"/>
          </w:rPr>
          <w:delText xml:space="preserve">  </w:delText>
        </w:r>
      </w:del>
      <w:ins w:id="1052" w:author="Moritz Lautenbach" w:date="2014-04-16T09:49:00Z">
        <w:r w:rsidR="000959A2" w:rsidRPr="003D491A">
          <w:rPr>
            <w:rFonts w:ascii="Times New Roman" w:hAnsi="Times New Roman" w:cs="Times New Roman"/>
            <w:sz w:val="24"/>
            <w:szCs w:val="24"/>
            <w:lang w:val="en-GB"/>
          </w:rPr>
          <w:t xml:space="preserve"> </w:t>
        </w:r>
      </w:ins>
      <w:del w:id="1053" w:author="Moritz Lautenbach" w:date="2014-04-16T09:49:00Z">
        <w:r w:rsidR="000959A2" w:rsidRPr="003D491A" w:rsidDel="00CD4D3A">
          <w:rPr>
            <w:rFonts w:ascii="Times New Roman" w:hAnsi="Times New Roman" w:cs="Times New Roman"/>
            <w:sz w:val="24"/>
            <w:szCs w:val="24"/>
            <w:lang w:val="en-GB"/>
          </w:rPr>
          <w:delText xml:space="preserve">  </w:delText>
        </w:r>
      </w:del>
      <w:ins w:id="1054" w:author="Moritz Lautenbach" w:date="2014-04-16T09:49:00Z">
        <w:r w:rsidR="000959A2" w:rsidRPr="003D491A">
          <w:rPr>
            <w:rFonts w:ascii="Times New Roman" w:hAnsi="Times New Roman" w:cs="Times New Roman"/>
            <w:sz w:val="24"/>
            <w:szCs w:val="24"/>
            <w:lang w:val="en-GB"/>
          </w:rPr>
          <w:t xml:space="preserve"> </w:t>
        </w:r>
      </w:ins>
      <w:r w:rsidR="000959A2" w:rsidRPr="003D491A">
        <w:rPr>
          <w:rFonts w:ascii="Times New Roman" w:hAnsi="Times New Roman" w:cs="Times New Roman"/>
          <w:sz w:val="24"/>
          <w:szCs w:val="24"/>
          <w:lang w:val="en-GB"/>
        </w:rPr>
        <w:t xml:space="preserve"> </w:t>
      </w:r>
      <w:r w:rsidRPr="003D491A">
        <w:rPr>
          <w:rFonts w:ascii="Times New Roman" w:hAnsi="Times New Roman" w:cs="Times New Roman"/>
          <w:sz w:val="24"/>
          <w:szCs w:val="24"/>
          <w:lang w:val="en-GB"/>
        </w:rPr>
        <w:pict w14:anchorId="5FAFFCE8">
          <v:shape id="_x0000_i1179" type="#_x0000_t75" style="width:211.5pt;height:69pt" filled="t">
            <v:fill color2="black"/>
            <v:imagedata r:id="rId260" o:title=""/>
          </v:shape>
        </w:pict>
      </w:r>
      <w:r w:rsidR="000959A2" w:rsidRPr="003D491A">
        <w:rPr>
          <w:rFonts w:ascii="Times New Roman" w:hAnsi="Times New Roman" w:cs="Times New Roman"/>
          <w:sz w:val="24"/>
          <w:szCs w:val="24"/>
          <w:lang w:val="en-GB"/>
        </w:rPr>
        <w:t xml:space="preserve"> </w:t>
      </w:r>
    </w:p>
    <w:p w14:paraId="501D0CCB" w14:textId="1A43B3F4" w:rsidR="000959A2" w:rsidRPr="003D491A" w:rsidRDefault="000959A2">
      <w:pPr>
        <w:rPr>
          <w:rFonts w:ascii="Times New Roman" w:hAnsi="Times New Roman" w:cs="Times New Roman"/>
          <w:sz w:val="24"/>
          <w:szCs w:val="24"/>
          <w:lang w:val="en-GB"/>
        </w:rPr>
      </w:pPr>
      <w:r w:rsidRPr="003D491A">
        <w:rPr>
          <w:rFonts w:ascii="Times New Roman" w:hAnsi="Times New Roman" w:cs="Times New Roman"/>
          <w:sz w:val="24"/>
          <w:szCs w:val="24"/>
          <w:lang w:val="en-GB"/>
        </w:rPr>
        <w:t xml:space="preserve">The settings </w:t>
      </w:r>
      <w:r w:rsidR="00007CB6" w:rsidRPr="003D491A">
        <w:rPr>
          <w:rFonts w:ascii="Times New Roman" w:hAnsi="Times New Roman" w:cs="Times New Roman"/>
          <w:sz w:val="24"/>
          <w:szCs w:val="24"/>
          <w:lang w:val="en-GB"/>
        </w:rPr>
        <w:t>„</w:t>
      </w:r>
      <w:r w:rsidRPr="003D491A">
        <w:rPr>
          <w:rFonts w:ascii="Times New Roman" w:hAnsi="Times New Roman" w:cs="Times New Roman"/>
          <w:sz w:val="24"/>
          <w:szCs w:val="24"/>
          <w:lang w:val="en-GB"/>
        </w:rPr>
        <w:t>Underline in the same tier (using a diacritic)</w:t>
      </w:r>
      <w:r w:rsidR="00E6350C" w:rsidRPr="003D491A">
        <w:rPr>
          <w:rFonts w:ascii="Times New Roman" w:hAnsi="Times New Roman" w:cs="Times New Roman"/>
          <w:sz w:val="24"/>
          <w:szCs w:val="24"/>
          <w:lang w:val="en-GB"/>
        </w:rPr>
        <w:t>“</w:t>
      </w:r>
      <w:r w:rsidRPr="003D491A">
        <w:rPr>
          <w:rFonts w:ascii="Times New Roman" w:hAnsi="Times New Roman" w:cs="Times New Roman"/>
          <w:sz w:val="24"/>
          <w:szCs w:val="24"/>
          <w:lang w:val="en-GB"/>
        </w:rPr>
        <w:t xml:space="preserve"> on the other hand, insert suitable diacritics into the currently selected tier that form an underlining.</w:t>
      </w:r>
    </w:p>
    <w:p w14:paraId="05809800" w14:textId="77777777" w:rsidR="000959A2" w:rsidRPr="00155B02" w:rsidRDefault="000959A2">
      <w:pPr>
        <w:rPr>
          <w:rFonts w:ascii="Times New Roman" w:hAnsi="Times New Roman" w:cs="Times New Roman"/>
          <w:lang w:val="en-GB"/>
        </w:rPr>
      </w:pPr>
    </w:p>
    <w:p w14:paraId="3153D9B8"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7D8627A5">
          <v:shape id="_x0000_i1180" type="#_x0000_t75" style="width:264pt;height:60pt" filled="t">
            <v:fill color2="black"/>
            <v:imagedata r:id="rId261" o:title=""/>
          </v:shape>
        </w:pict>
      </w:r>
    </w:p>
    <w:p w14:paraId="00677994" w14:textId="77777777" w:rsidR="000959A2" w:rsidRPr="003D491A" w:rsidRDefault="000959A2">
      <w:pPr>
        <w:rPr>
          <w:rFonts w:ascii="Times New Roman" w:hAnsi="Times New Roman" w:cs="Times New Roman"/>
          <w:sz w:val="24"/>
          <w:szCs w:val="24"/>
          <w:lang w:val="en-GB"/>
        </w:rPr>
      </w:pPr>
      <w:r w:rsidRPr="003D491A">
        <w:rPr>
          <w:rFonts w:ascii="Times New Roman" w:hAnsi="Times New Roman" w:cs="Times New Roman"/>
          <w:sz w:val="24"/>
          <w:szCs w:val="24"/>
          <w:lang w:val="en-GB"/>
        </w:rPr>
        <w:t>The latter method is more comfortable normally, but limits the systematic search-ability of the transcription.</w:t>
      </w:r>
    </w:p>
    <w:p w14:paraId="22EE40DA" w14:textId="77777777" w:rsidR="000959A2" w:rsidRPr="00155B02" w:rsidRDefault="000959A2">
      <w:pPr>
        <w:rPr>
          <w:rFonts w:ascii="Times New Roman" w:hAnsi="Times New Roman" w:cs="Times New Roman"/>
          <w:lang w:val="en-GB"/>
        </w:rPr>
      </w:pPr>
    </w:p>
    <w:p w14:paraId="293AAA83" w14:textId="77777777" w:rsidR="000959A2" w:rsidRPr="00155B02" w:rsidRDefault="000959A2" w:rsidP="00F73227">
      <w:pPr>
        <w:pStyle w:val="berschrift2"/>
        <w:numPr>
          <w:ilvl w:val="1"/>
          <w:numId w:val="90"/>
        </w:numPr>
        <w:rPr>
          <w:lang w:val="en-GB"/>
        </w:rPr>
      </w:pPr>
      <w:bookmarkStart w:id="1055" w:name="_Toc69130051"/>
      <w:bookmarkStart w:id="1056" w:name="_Toc69129910"/>
      <w:bookmarkStart w:id="1057" w:name="_Toc55213918"/>
      <w:bookmarkStart w:id="1058" w:name="_Toc403472806"/>
      <w:commentRangeStart w:id="1059"/>
      <w:r w:rsidRPr="00155B02">
        <w:rPr>
          <w:lang w:val="en-GB"/>
        </w:rPr>
        <w:t>Help-Menu</w:t>
      </w:r>
      <w:bookmarkEnd w:id="1055"/>
      <w:bookmarkEnd w:id="1056"/>
      <w:bookmarkEnd w:id="1057"/>
      <w:commentRangeEnd w:id="1059"/>
      <w:r w:rsidRPr="00155B02">
        <w:rPr>
          <w:rStyle w:val="Kommentarzeichen"/>
          <w:b w:val="0"/>
          <w:bCs w:val="0"/>
          <w:iCs w:val="0"/>
          <w:lang w:val="en-GB"/>
        </w:rPr>
        <w:commentReference w:id="1059"/>
      </w:r>
      <w:bookmarkEnd w:id="1058"/>
    </w:p>
    <w:p w14:paraId="4AAC29B9" w14:textId="77777777" w:rsidR="000959A2" w:rsidRPr="00155B02" w:rsidRDefault="000959A2">
      <w:pPr>
        <w:pStyle w:val="Standard-BlockCharCharChar"/>
        <w:rPr>
          <w:lang w:val="en-GB"/>
        </w:rPr>
      </w:pPr>
      <w:bookmarkStart w:id="1060" w:name="_Toc69130052"/>
      <w:bookmarkStart w:id="1061" w:name="_Toc69129911"/>
      <w:bookmarkStart w:id="1062" w:name="_Toc55213919"/>
    </w:p>
    <w:tbl>
      <w:tblPr>
        <w:tblW w:w="0" w:type="auto"/>
        <w:tblLayout w:type="fixed"/>
        <w:tblCellMar>
          <w:left w:w="70" w:type="dxa"/>
          <w:right w:w="70" w:type="dxa"/>
        </w:tblCellMar>
        <w:tblLook w:val="0000" w:firstRow="0" w:lastRow="0" w:firstColumn="0" w:lastColumn="0" w:noHBand="0" w:noVBand="0"/>
      </w:tblPr>
      <w:tblGrid>
        <w:gridCol w:w="4605"/>
        <w:gridCol w:w="4888"/>
      </w:tblGrid>
      <w:tr w:rsidR="000959A2" w:rsidRPr="00155B02" w14:paraId="41CBF96C" w14:textId="77777777">
        <w:tc>
          <w:tcPr>
            <w:tcW w:w="4605" w:type="dxa"/>
            <w:shd w:val="clear" w:color="auto" w:fill="auto"/>
          </w:tcPr>
          <w:p w14:paraId="49C978A5" w14:textId="77777777" w:rsidR="000959A2" w:rsidRPr="00155B02" w:rsidRDefault="002B43A4">
            <w:pPr>
              <w:rPr>
                <w:rFonts w:ascii="Times New Roman" w:hAnsi="Times New Roman" w:cs="Times New Roman"/>
                <w:lang w:val="en-GB"/>
              </w:rPr>
            </w:pPr>
            <w:r>
              <w:rPr>
                <w:rFonts w:ascii="Times New Roman" w:hAnsi="Times New Roman" w:cs="Times New Roman"/>
                <w:lang w:val="en-GB"/>
              </w:rPr>
              <w:lastRenderedPageBreak/>
              <w:pict w14:anchorId="1EABDD34">
                <v:shape id="_x0000_i1181" type="#_x0000_t75" style="width:112.5pt;height:60pt" filled="t">
                  <v:fill color2="black"/>
                  <v:imagedata r:id="rId262" o:title=""/>
                </v:shape>
              </w:pict>
            </w:r>
          </w:p>
        </w:tc>
        <w:tc>
          <w:tcPr>
            <w:tcW w:w="4888" w:type="dxa"/>
            <w:shd w:val="clear" w:color="auto" w:fill="auto"/>
          </w:tcPr>
          <w:p w14:paraId="512634FF" w14:textId="77777777" w:rsidR="000959A2" w:rsidRPr="00155B02" w:rsidRDefault="000959A2">
            <w:pPr>
              <w:ind w:left="497"/>
              <w:rPr>
                <w:rFonts w:ascii="Times New Roman" w:hAnsi="Times New Roman" w:cs="Times New Roman"/>
                <w:lang w:val="en-GB"/>
              </w:rPr>
            </w:pPr>
          </w:p>
        </w:tc>
      </w:tr>
    </w:tbl>
    <w:p w14:paraId="492C7575" w14:textId="77777777" w:rsidR="000959A2" w:rsidRPr="00155B02" w:rsidRDefault="000959A2">
      <w:pPr>
        <w:rPr>
          <w:rFonts w:ascii="Times New Roman" w:hAnsi="Times New Roman" w:cs="Times New Roman"/>
          <w:lang w:val="en-GB"/>
        </w:rPr>
      </w:pPr>
    </w:p>
    <w:p w14:paraId="49A2DF72" w14:textId="77777777" w:rsidR="000959A2" w:rsidRPr="00155B02" w:rsidRDefault="000959A2" w:rsidP="009F15F6">
      <w:pPr>
        <w:pStyle w:val="berschrift3"/>
        <w:ind w:left="482"/>
        <w:rPr>
          <w:rFonts w:cs="Times New Roman"/>
          <w:lang w:val="en-GB"/>
        </w:rPr>
      </w:pPr>
      <w:bookmarkStart w:id="1063" w:name="_Help_%3E_EXMARaLDA_on%20the%20web"/>
      <w:bookmarkStart w:id="1064" w:name="_Ref108439157"/>
      <w:bookmarkStart w:id="1065" w:name="_Toc403472807"/>
      <w:bookmarkEnd w:id="1063"/>
      <w:r w:rsidRPr="00155B02">
        <w:rPr>
          <w:rFonts w:cs="Times New Roman"/>
          <w:lang w:val="en-GB"/>
        </w:rPr>
        <w:t>Help &gt; EXMARaLDA on the web</w:t>
      </w:r>
      <w:bookmarkEnd w:id="1064"/>
      <w:bookmarkEnd w:id="1065"/>
    </w:p>
    <w:p w14:paraId="0862FF5F" w14:textId="4A7DFA4B" w:rsidR="000959A2" w:rsidRPr="00155B02" w:rsidRDefault="000959A2">
      <w:pPr>
        <w:pStyle w:val="Standard-BlockCharCharChar"/>
        <w:rPr>
          <w:lang w:val="en-GB"/>
        </w:rPr>
      </w:pPr>
      <w:r w:rsidRPr="00155B02">
        <w:rPr>
          <w:lang w:val="en-GB"/>
        </w:rPr>
        <w:t xml:space="preserve">On our EXMARaLDA homepage you can find an extensive assistance via the menu item </w:t>
      </w:r>
      <w:r w:rsidRPr="00155B02">
        <w:rPr>
          <w:i/>
          <w:lang w:val="en-GB"/>
        </w:rPr>
        <w:t>Help</w:t>
      </w:r>
      <w:r w:rsidRPr="00155B02">
        <w:rPr>
          <w:lang w:val="en-GB"/>
        </w:rPr>
        <w:t>, in particular a vast collection of examples for the practical work with the Partitur-</w:t>
      </w:r>
      <w:r w:rsidR="00C11634" w:rsidRPr="00155B02">
        <w:rPr>
          <w:lang w:val="en-GB"/>
        </w:rPr>
        <w:t>Editor</w:t>
      </w:r>
      <w:r w:rsidRPr="00155B02">
        <w:rPr>
          <w:lang w:val="en-GB"/>
        </w:rPr>
        <w:t xml:space="preserve">. </w:t>
      </w:r>
    </w:p>
    <w:p w14:paraId="5E0021C6" w14:textId="77777777" w:rsidR="000959A2" w:rsidRPr="00155B02" w:rsidRDefault="002B43A4">
      <w:pPr>
        <w:pStyle w:val="BildChar"/>
        <w:rPr>
          <w:rFonts w:ascii="Times New Roman" w:hAnsi="Times New Roman"/>
          <w:lang w:val="en-GB"/>
        </w:rPr>
      </w:pPr>
      <w:r>
        <w:rPr>
          <w:rFonts w:ascii="Times New Roman" w:hAnsi="Times New Roman"/>
          <w:lang w:val="en-GB"/>
        </w:rPr>
        <w:pict w14:anchorId="4251DBE6">
          <v:shape id="_x0000_i1182" type="#_x0000_t75" style="width:474pt;height:354pt" filled="t">
            <v:fill color2="black"/>
            <v:imagedata r:id="rId263" o:title=""/>
          </v:shape>
        </w:pict>
      </w:r>
    </w:p>
    <w:p w14:paraId="51277656" w14:textId="77777777" w:rsidR="000959A2" w:rsidRPr="00155B02" w:rsidRDefault="000959A2" w:rsidP="009F15F6">
      <w:pPr>
        <w:pStyle w:val="berschrift3"/>
        <w:ind w:left="482"/>
        <w:rPr>
          <w:rFonts w:cs="Times New Roman"/>
          <w:lang w:val="en-GB"/>
        </w:rPr>
      </w:pPr>
      <w:bookmarkStart w:id="1066" w:name="_Help_%3E_About%E2%80%A6"/>
      <w:bookmarkStart w:id="1067" w:name="_Ref108439166"/>
      <w:bookmarkStart w:id="1068" w:name="_Toc403472808"/>
      <w:bookmarkEnd w:id="1066"/>
      <w:r w:rsidRPr="00155B02">
        <w:rPr>
          <w:rFonts w:cs="Times New Roman"/>
          <w:lang w:val="en-GB"/>
        </w:rPr>
        <w:t>Help &gt; About</w:t>
      </w:r>
      <w:bookmarkEnd w:id="1060"/>
      <w:bookmarkEnd w:id="1061"/>
      <w:bookmarkEnd w:id="1062"/>
      <w:r w:rsidRPr="00155B02">
        <w:rPr>
          <w:rFonts w:cs="Times New Roman"/>
          <w:lang w:val="en-GB"/>
        </w:rPr>
        <w:t>…</w:t>
      </w:r>
      <w:bookmarkEnd w:id="1067"/>
      <w:bookmarkEnd w:id="1068"/>
    </w:p>
    <w:p w14:paraId="71F3B3CE" w14:textId="7F4D6AA2" w:rsidR="000959A2" w:rsidRPr="00155B02" w:rsidRDefault="000959A2">
      <w:pPr>
        <w:pStyle w:val="Standard-BlockCharCharChar"/>
        <w:rPr>
          <w:lang w:val="en-GB"/>
        </w:rPr>
      </w:pPr>
      <w:r w:rsidRPr="00155B02">
        <w:rPr>
          <w:lang w:val="en-GB"/>
        </w:rPr>
        <w:t>Displays an information dialog that lists the version of the EXMARaLDA Partitur-</w:t>
      </w:r>
      <w:r w:rsidR="00C11634" w:rsidRPr="00155B02">
        <w:rPr>
          <w:lang w:val="en-GB"/>
        </w:rPr>
        <w:t>Editor</w:t>
      </w:r>
      <w:r w:rsidRPr="00155B02">
        <w:rPr>
          <w:lang w:val="en-GB"/>
        </w:rPr>
        <w:t xml:space="preserve"> you are currently using. Furthermore the </w:t>
      </w:r>
      <w:r w:rsidR="00007CB6" w:rsidRPr="00155B02">
        <w:rPr>
          <w:lang w:val="en-GB"/>
        </w:rPr>
        <w:t>„</w:t>
      </w:r>
      <w:r w:rsidRPr="00155B02">
        <w:rPr>
          <w:lang w:val="en-GB"/>
        </w:rPr>
        <w:t>Java version</w:t>
      </w:r>
      <w:r w:rsidR="00E6350C" w:rsidRPr="00155B02">
        <w:rPr>
          <w:lang w:val="en-GB"/>
        </w:rPr>
        <w:t>“</w:t>
      </w:r>
      <w:r w:rsidRPr="00155B02">
        <w:rPr>
          <w:lang w:val="en-GB"/>
        </w:rPr>
        <w:t xml:space="preserve"> and the </w:t>
      </w:r>
      <w:r w:rsidR="00007CB6" w:rsidRPr="00155B02">
        <w:rPr>
          <w:lang w:val="en-GB"/>
        </w:rPr>
        <w:t>„</w:t>
      </w:r>
      <w:r w:rsidRPr="00155B02">
        <w:rPr>
          <w:lang w:val="en-GB"/>
        </w:rPr>
        <w:t>OS version</w:t>
      </w:r>
      <w:r w:rsidR="00E6350C" w:rsidRPr="00155B02">
        <w:rPr>
          <w:lang w:val="en-GB"/>
        </w:rPr>
        <w:t>“</w:t>
      </w:r>
      <w:r w:rsidRPr="00155B02">
        <w:rPr>
          <w:lang w:val="en-GB"/>
        </w:rPr>
        <w:t xml:space="preserve"> are listed:</w:t>
      </w:r>
    </w:p>
    <w:p w14:paraId="6C075147"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596DCF62">
          <v:shape id="_x0000_i1183" type="#_x0000_t75" style="width:418.5pt;height:327pt" filled="t">
            <v:fill color2="black"/>
            <v:imagedata r:id="rId264" o:title=""/>
          </v:shape>
        </w:pict>
      </w:r>
    </w:p>
    <w:p w14:paraId="6FC60DEC" w14:textId="77777777" w:rsidR="000959A2" w:rsidRPr="00155B02" w:rsidRDefault="000959A2">
      <w:pPr>
        <w:pStyle w:val="Standard-BlockCharCharChar"/>
        <w:rPr>
          <w:lang w:val="en-GB"/>
        </w:rPr>
      </w:pPr>
    </w:p>
    <w:p w14:paraId="1C10FDC3" w14:textId="2E50F0BD" w:rsidR="000959A2" w:rsidRPr="009F15F6" w:rsidRDefault="000959A2">
      <w:pPr>
        <w:rPr>
          <w:rFonts w:ascii="Times New Roman" w:hAnsi="Times New Roman" w:cs="Times New Roman"/>
          <w:sz w:val="24"/>
          <w:szCs w:val="24"/>
          <w:lang w:val="en-GB"/>
        </w:rPr>
      </w:pPr>
      <w:r w:rsidRPr="009F15F6">
        <w:rPr>
          <w:rFonts w:ascii="Times New Roman" w:hAnsi="Times New Roman" w:cs="Times New Roman"/>
          <w:sz w:val="24"/>
          <w:szCs w:val="24"/>
          <w:lang w:val="en-GB"/>
        </w:rPr>
        <w:t xml:space="preserve">The button </w:t>
      </w:r>
      <w:r w:rsidR="00007CB6" w:rsidRPr="009F15F6">
        <w:rPr>
          <w:rFonts w:ascii="Times New Roman" w:hAnsi="Times New Roman" w:cs="Times New Roman"/>
          <w:sz w:val="24"/>
          <w:szCs w:val="24"/>
          <w:lang w:val="en-GB"/>
        </w:rPr>
        <w:t>„</w:t>
      </w:r>
      <w:r w:rsidRPr="009F15F6">
        <w:rPr>
          <w:rFonts w:ascii="Times New Roman" w:hAnsi="Times New Roman" w:cs="Times New Roman"/>
          <w:sz w:val="24"/>
          <w:szCs w:val="24"/>
          <w:lang w:val="en-GB"/>
        </w:rPr>
        <w:t>Copy debug info…</w:t>
      </w:r>
      <w:r w:rsidR="00E6350C" w:rsidRPr="009F15F6">
        <w:rPr>
          <w:rFonts w:ascii="Times New Roman" w:hAnsi="Times New Roman" w:cs="Times New Roman"/>
          <w:sz w:val="24"/>
          <w:szCs w:val="24"/>
          <w:lang w:val="en-GB"/>
        </w:rPr>
        <w:t>“</w:t>
      </w:r>
      <w:r w:rsidRPr="009F15F6">
        <w:rPr>
          <w:rFonts w:ascii="Times New Roman" w:hAnsi="Times New Roman" w:cs="Times New Roman"/>
          <w:sz w:val="24"/>
          <w:szCs w:val="24"/>
          <w:lang w:val="en-GB"/>
        </w:rPr>
        <w:t xml:space="preserve"> allows the copying of the log file content (the error messages etc.) into the clipboard. This is especially useful if you encounter errors in the software and would like to send the error messages to the developers.</w:t>
      </w:r>
    </w:p>
    <w:p w14:paraId="0DD6A3EC" w14:textId="77777777" w:rsidR="000959A2" w:rsidRPr="00155B02" w:rsidRDefault="000959A2" w:rsidP="009F15F6">
      <w:pPr>
        <w:pStyle w:val="berschrift3"/>
        <w:rPr>
          <w:rFonts w:cs="Times New Roman"/>
          <w:lang w:val="en-GB"/>
        </w:rPr>
      </w:pPr>
      <w:bookmarkStart w:id="1069" w:name="_Toc403472809"/>
      <w:r w:rsidRPr="00155B02">
        <w:rPr>
          <w:rFonts w:cs="Times New Roman"/>
          <w:lang w:val="en-GB"/>
        </w:rPr>
        <w:t>Help &gt; Check for update…</w:t>
      </w:r>
      <w:bookmarkEnd w:id="1069"/>
    </w:p>
    <w:p w14:paraId="7E5B540C" w14:textId="6CAAD27C" w:rsidR="000959A2" w:rsidRPr="00155B02" w:rsidRDefault="000959A2">
      <w:pPr>
        <w:pStyle w:val="Standard-BlockCharCharChar"/>
        <w:rPr>
          <w:lang w:val="en-GB"/>
        </w:rPr>
      </w:pPr>
      <w:r w:rsidRPr="00155B02">
        <w:rPr>
          <w:lang w:val="en-GB"/>
        </w:rPr>
        <w:t>Shows you a web page that informs you whether the currently used version of the Partitur-</w:t>
      </w:r>
      <w:r w:rsidR="00C11634" w:rsidRPr="00155B02">
        <w:rPr>
          <w:lang w:val="en-GB"/>
        </w:rPr>
        <w:t>Editor</w:t>
      </w:r>
      <w:r w:rsidRPr="00155B02">
        <w:rPr>
          <w:lang w:val="en-GB"/>
        </w:rPr>
        <w:t xml:space="preserve"> is the newest.</w:t>
      </w:r>
    </w:p>
    <w:p w14:paraId="6D8F77FF"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64B9D1B8">
          <v:shape id="_x0000_i1184" type="#_x0000_t75" style="width:367.5pt;height:126pt" filled="t">
            <v:fill color2="black"/>
            <v:imagedata r:id="rId265" o:title=""/>
          </v:shape>
        </w:pict>
      </w:r>
    </w:p>
    <w:p w14:paraId="33FB54B1" w14:textId="77777777" w:rsidR="000959A2" w:rsidRPr="00155B02" w:rsidRDefault="000959A2" w:rsidP="00F73227">
      <w:pPr>
        <w:pStyle w:val="berschrift1"/>
        <w:numPr>
          <w:ilvl w:val="0"/>
          <w:numId w:val="85"/>
        </w:numPr>
      </w:pPr>
      <w:bookmarkStart w:id="1070" w:name="_Toc69130068"/>
      <w:bookmarkStart w:id="1071" w:name="_Toc69129927"/>
      <w:bookmarkStart w:id="1072" w:name="_Toc403472810"/>
      <w:r w:rsidRPr="00155B02">
        <w:t xml:space="preserve">Appendix A: </w:t>
      </w:r>
      <w:bookmarkEnd w:id="1070"/>
      <w:bookmarkEnd w:id="1071"/>
      <w:r w:rsidRPr="00155B02">
        <w:t>SIMPLE EXMARaLDA Conventions</w:t>
      </w:r>
      <w:bookmarkEnd w:id="1072"/>
    </w:p>
    <w:p w14:paraId="4BECE93C" w14:textId="016699B3" w:rsidR="000959A2" w:rsidRPr="00F73227" w:rsidRDefault="000959A2" w:rsidP="00F73227">
      <w:pPr>
        <w:rPr>
          <w:rFonts w:ascii="Times New Roman" w:hAnsi="Times New Roman" w:cs="Times New Roman"/>
          <w:sz w:val="24"/>
          <w:szCs w:val="24"/>
          <w:lang w:val="en-GB"/>
        </w:rPr>
      </w:pPr>
      <w:bookmarkStart w:id="1073" w:name="_Toc403472811"/>
      <w:r w:rsidRPr="00F73227">
        <w:rPr>
          <w:rFonts w:ascii="Times New Roman" w:hAnsi="Times New Roman" w:cs="Times New Roman"/>
          <w:sz w:val="24"/>
          <w:szCs w:val="24"/>
          <w:lang w:val="en-GB"/>
        </w:rPr>
        <w:t xml:space="preserve">Every line starts with a speaker abbreviation of the speaker making the utterance followed by a colon. Two speakers are not allowed to share the same abbreviation. Capitalization is relevant (i.e. </w:t>
      </w:r>
      <w:r w:rsidR="00007CB6" w:rsidRPr="00F73227">
        <w:rPr>
          <w:rFonts w:ascii="Times New Roman" w:hAnsi="Times New Roman" w:cs="Times New Roman"/>
          <w:sz w:val="24"/>
          <w:szCs w:val="24"/>
          <w:lang w:val="en-GB"/>
        </w:rPr>
        <w:t>„</w:t>
      </w:r>
      <w:r w:rsidRPr="00F73227">
        <w:rPr>
          <w:rFonts w:ascii="Times New Roman" w:hAnsi="Times New Roman" w:cs="Times New Roman"/>
          <w:sz w:val="24"/>
          <w:szCs w:val="24"/>
          <w:lang w:val="en-GB"/>
        </w:rPr>
        <w:t>Tom</w:t>
      </w:r>
      <w:r w:rsidR="00E6350C" w:rsidRPr="00F73227">
        <w:rPr>
          <w:rFonts w:ascii="Times New Roman" w:hAnsi="Times New Roman" w:cs="Times New Roman"/>
          <w:sz w:val="24"/>
          <w:szCs w:val="24"/>
          <w:lang w:val="en-GB"/>
        </w:rPr>
        <w:t>“</w:t>
      </w:r>
      <w:r w:rsidRPr="00F73227">
        <w:rPr>
          <w:rFonts w:ascii="Times New Roman" w:hAnsi="Times New Roman" w:cs="Times New Roman"/>
          <w:sz w:val="24"/>
          <w:szCs w:val="24"/>
          <w:lang w:val="en-GB"/>
        </w:rPr>
        <w:t xml:space="preserve"> and </w:t>
      </w:r>
      <w:r w:rsidR="00007CB6" w:rsidRPr="00F73227">
        <w:rPr>
          <w:rFonts w:ascii="Times New Roman" w:hAnsi="Times New Roman" w:cs="Times New Roman"/>
          <w:sz w:val="24"/>
          <w:szCs w:val="24"/>
          <w:lang w:val="en-GB"/>
        </w:rPr>
        <w:t>„</w:t>
      </w:r>
      <w:r w:rsidRPr="00F73227">
        <w:rPr>
          <w:rFonts w:ascii="Times New Roman" w:hAnsi="Times New Roman" w:cs="Times New Roman"/>
          <w:sz w:val="24"/>
          <w:szCs w:val="24"/>
          <w:lang w:val="en-GB"/>
        </w:rPr>
        <w:t>TOM</w:t>
      </w:r>
      <w:r w:rsidR="00E6350C" w:rsidRPr="00F73227">
        <w:rPr>
          <w:rFonts w:ascii="Times New Roman" w:hAnsi="Times New Roman" w:cs="Times New Roman"/>
          <w:sz w:val="24"/>
          <w:szCs w:val="24"/>
          <w:lang w:val="en-GB"/>
        </w:rPr>
        <w:t>“</w:t>
      </w:r>
      <w:r w:rsidRPr="00F73227">
        <w:rPr>
          <w:rFonts w:ascii="Times New Roman" w:hAnsi="Times New Roman" w:cs="Times New Roman"/>
          <w:sz w:val="24"/>
          <w:szCs w:val="24"/>
          <w:lang w:val="en-GB"/>
        </w:rPr>
        <w:t xml:space="preserve"> will be treated as two different speaker abbreviations ):</w:t>
      </w:r>
      <w:bookmarkEnd w:id="1073"/>
    </w:p>
    <w:p w14:paraId="5ABC81F4" w14:textId="77777777" w:rsidR="000959A2" w:rsidRPr="00155B02" w:rsidRDefault="000959A2">
      <w:pPr>
        <w:pStyle w:val="SimpleEXMARaLDA"/>
        <w:rPr>
          <w:rFonts w:ascii="Times New Roman" w:hAnsi="Times New Roman"/>
          <w:lang w:val="en-GB"/>
        </w:rPr>
      </w:pPr>
    </w:p>
    <w:p w14:paraId="0CD261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lastRenderedPageBreak/>
        <w:tab/>
        <w:t>TOM: .....</w:t>
      </w:r>
    </w:p>
    <w:p w14:paraId="7DFB1E17"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t>
      </w:r>
    </w:p>
    <w:p w14:paraId="25BE412F" w14:textId="77777777" w:rsidR="000959A2" w:rsidRPr="00155B02" w:rsidRDefault="000959A2">
      <w:pPr>
        <w:pStyle w:val="SimpleEXMARaLDA"/>
        <w:rPr>
          <w:rFonts w:ascii="Times New Roman" w:hAnsi="Times New Roman"/>
          <w:lang w:val="en-GB"/>
        </w:rPr>
      </w:pPr>
    </w:p>
    <w:p w14:paraId="0ED7600D" w14:textId="77777777" w:rsidR="000959A2" w:rsidRPr="00155B02" w:rsidRDefault="000959A2">
      <w:pPr>
        <w:pStyle w:val="Nummerierung1"/>
        <w:numPr>
          <w:ilvl w:val="0"/>
          <w:numId w:val="0"/>
        </w:numPr>
        <w:ind w:left="482"/>
        <w:rPr>
          <w:lang w:val="en-GB"/>
        </w:rPr>
        <w:pPrChange w:id="1074" w:author="Moritz Lautenbach" w:date="2014-04-16T10:12:00Z">
          <w:pPr>
            <w:pStyle w:val="Nummerierung1"/>
            <w:numPr>
              <w:numId w:val="2"/>
            </w:numPr>
            <w:tabs>
              <w:tab w:val="num" w:pos="360"/>
            </w:tabs>
            <w:ind w:left="0" w:firstLine="0"/>
          </w:pPr>
        </w:pPrChange>
      </w:pPr>
      <w:bookmarkStart w:id="1075" w:name="_Toc403472812"/>
      <w:ins w:id="1076" w:author="Moritz Lautenbach" w:date="2014-04-16T10:12:00Z">
        <w:r w:rsidRPr="00155B02">
          <w:rPr>
            <w:lang w:val="en-GB"/>
          </w:rPr>
          <w:t xml:space="preserve">2. </w:t>
        </w:r>
      </w:ins>
      <w:r w:rsidRPr="00155B02">
        <w:rPr>
          <w:lang w:val="en-GB"/>
        </w:rPr>
        <w:t xml:space="preserve">Per line, </w:t>
      </w:r>
      <w:commentRangeStart w:id="1077"/>
      <w:r w:rsidRPr="00155B02">
        <w:rPr>
          <w:lang w:val="en-GB"/>
        </w:rPr>
        <w:t xml:space="preserve">an </w:t>
      </w:r>
      <w:commentRangeEnd w:id="1077"/>
      <w:r w:rsidRPr="00155B02">
        <w:rPr>
          <w:rStyle w:val="Kommentarzeichen"/>
          <w:lang w:val="en-GB"/>
        </w:rPr>
        <w:commentReference w:id="1077"/>
      </w:r>
      <w:r w:rsidRPr="00155B02">
        <w:rPr>
          <w:lang w:val="en-GB"/>
        </w:rPr>
        <w:t>utterance is transcribed. Every line is ended with an end-of-line symbol (carriage return). Spaces are allowed for a clear structure.</w:t>
      </w:r>
      <w:bookmarkEnd w:id="1075"/>
    </w:p>
    <w:p w14:paraId="6336590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Hallo, Tim!</w:t>
      </w:r>
    </w:p>
    <w:p w14:paraId="3701F99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Hallo, Tom.</w:t>
      </w:r>
    </w:p>
    <w:p w14:paraId="61D121D2" w14:textId="77777777" w:rsidR="000959A2" w:rsidRPr="00155B02" w:rsidRDefault="000959A2">
      <w:pPr>
        <w:pStyle w:val="SimpleEXMARaLDA"/>
        <w:rPr>
          <w:rFonts w:ascii="Times New Roman" w:hAnsi="Times New Roman"/>
          <w:lang w:val="en-GB"/>
        </w:rPr>
      </w:pPr>
    </w:p>
    <w:p w14:paraId="2F0B5AD1" w14:textId="77777777" w:rsidR="000959A2" w:rsidRPr="00155B02" w:rsidRDefault="000959A2">
      <w:pPr>
        <w:pStyle w:val="Nummerierung1"/>
        <w:numPr>
          <w:ilvl w:val="0"/>
          <w:numId w:val="0"/>
        </w:numPr>
        <w:ind w:left="482"/>
        <w:rPr>
          <w:lang w:val="en-GB"/>
        </w:rPr>
        <w:pPrChange w:id="1078" w:author="Moritz Lautenbach" w:date="2014-04-16T10:12:00Z">
          <w:pPr>
            <w:pStyle w:val="Nummerierung1"/>
            <w:numPr>
              <w:numId w:val="2"/>
            </w:numPr>
            <w:tabs>
              <w:tab w:val="num" w:pos="360"/>
            </w:tabs>
            <w:ind w:left="0" w:firstLine="0"/>
          </w:pPr>
        </w:pPrChange>
      </w:pPr>
      <w:bookmarkStart w:id="1079" w:name="_Toc403472813"/>
      <w:ins w:id="1080" w:author="Moritz Lautenbach" w:date="2014-04-16T10:12:00Z">
        <w:r w:rsidRPr="00155B02">
          <w:rPr>
            <w:lang w:val="en-GB"/>
          </w:rPr>
          <w:t xml:space="preserve">3. </w:t>
        </w:r>
      </w:ins>
      <w:r w:rsidRPr="00155B02">
        <w:rPr>
          <w:lang w:val="en-GB"/>
        </w:rPr>
        <w:t xml:space="preserve">A transcription of non-verbal actions that accompany the utterances (i.e. that happen </w:t>
      </w:r>
      <w:del w:id="1081" w:author="Moritz Lautenbach" w:date="2014-04-16T10:16:00Z">
        <w:r w:rsidRPr="00155B02" w:rsidDel="00FC7598">
          <w:rPr>
            <w:lang w:val="en-GB"/>
          </w:rPr>
          <w:delText xml:space="preserve">parallel </w:delText>
        </w:r>
      </w:del>
      <w:ins w:id="1082" w:author="Moritz Lautenbach" w:date="2014-04-16T10:16:00Z">
        <w:r w:rsidRPr="00155B02">
          <w:rPr>
            <w:lang w:val="en-GB"/>
          </w:rPr>
          <w:t>simultaneous</w:t>
        </w:r>
      </w:ins>
      <w:ins w:id="1083" w:author="Moritz Lautenbach" w:date="2014-04-16T10:18:00Z">
        <w:r w:rsidRPr="00155B02">
          <w:rPr>
            <w:lang w:val="en-GB"/>
          </w:rPr>
          <w:t>ly</w:t>
        </w:r>
      </w:ins>
      <w:ins w:id="1084" w:author="Moritz Lautenbach" w:date="2014-04-16T10:16:00Z">
        <w:r w:rsidRPr="00155B02">
          <w:rPr>
            <w:lang w:val="en-GB"/>
          </w:rPr>
          <w:t xml:space="preserve"> </w:t>
        </w:r>
      </w:ins>
      <w:del w:id="1085" w:author="Moritz Lautenbach" w:date="2014-04-16T10:16:00Z">
        <w:r w:rsidRPr="00155B02" w:rsidDel="00FC7598">
          <w:rPr>
            <w:lang w:val="en-GB"/>
          </w:rPr>
          <w:delText>them</w:delText>
        </w:r>
      </w:del>
      <w:r w:rsidRPr="00155B02">
        <w:rPr>
          <w:lang w:val="en-GB"/>
        </w:rPr>
        <w:t>), can be placed in square brackets before the utterance.</w:t>
      </w:r>
      <w:bookmarkEnd w:id="1079"/>
    </w:p>
    <w:p w14:paraId="00A891B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w:t>
      </w:r>
    </w:p>
    <w:p w14:paraId="5DEB6EE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w:t>
      </w:r>
    </w:p>
    <w:p w14:paraId="00AF436E" w14:textId="77777777" w:rsidR="000959A2" w:rsidRPr="00155B02" w:rsidRDefault="000959A2">
      <w:pPr>
        <w:pStyle w:val="Nummerierung1"/>
        <w:numPr>
          <w:ilvl w:val="0"/>
          <w:numId w:val="0"/>
        </w:numPr>
        <w:ind w:left="482"/>
        <w:rPr>
          <w:lang w:val="en-GB"/>
        </w:rPr>
        <w:pPrChange w:id="1086" w:author="Moritz Lautenbach" w:date="2014-04-16T10:12:00Z">
          <w:pPr>
            <w:pStyle w:val="Nummerierung1"/>
            <w:numPr>
              <w:numId w:val="2"/>
            </w:numPr>
            <w:tabs>
              <w:tab w:val="num" w:pos="360"/>
            </w:tabs>
            <w:ind w:left="0" w:firstLine="0"/>
          </w:pPr>
        </w:pPrChange>
      </w:pPr>
      <w:bookmarkStart w:id="1087" w:name="_Toc403472814"/>
      <w:ins w:id="1088" w:author="Moritz Lautenbach" w:date="2014-04-16T10:12:00Z">
        <w:r w:rsidRPr="00155B02">
          <w:rPr>
            <w:lang w:val="en-GB"/>
          </w:rPr>
          <w:t xml:space="preserve">4. </w:t>
        </w:r>
      </w:ins>
      <w:r w:rsidRPr="00155B02">
        <w:rPr>
          <w:lang w:val="en-GB"/>
        </w:rPr>
        <w:t xml:space="preserve">An annotation of the utterance (e.g. a translation) can be placed in curly brackets behind the utterance. It is placed into </w:t>
      </w:r>
      <w:ins w:id="1089" w:author="Moritz Lautenbach" w:date="2014-04-16T10:18:00Z">
        <w:r w:rsidRPr="00155B02">
          <w:rPr>
            <w:lang w:val="en-GB"/>
          </w:rPr>
          <w:t xml:space="preserve">the </w:t>
        </w:r>
      </w:ins>
      <w:r w:rsidRPr="00155B02">
        <w:rPr>
          <w:lang w:val="en-GB"/>
        </w:rPr>
        <w:t>same line as the associated utterance.</w:t>
      </w:r>
      <w:bookmarkEnd w:id="1087"/>
    </w:p>
    <w:p w14:paraId="326B836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Tim! {Salut, Tim!}</w:t>
      </w:r>
    </w:p>
    <w:p w14:paraId="619C632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Hallo, Tom. {Salut, Tom!}</w:t>
      </w:r>
    </w:p>
    <w:p w14:paraId="0778954A" w14:textId="77777777" w:rsidR="000959A2" w:rsidRPr="00155B02" w:rsidRDefault="000959A2">
      <w:pPr>
        <w:pStyle w:val="Nummerierung1"/>
        <w:numPr>
          <w:ilvl w:val="0"/>
          <w:numId w:val="0"/>
        </w:numPr>
        <w:ind w:left="482"/>
        <w:rPr>
          <w:lang w:val="en-GB"/>
        </w:rPr>
        <w:pPrChange w:id="1090" w:author="Moritz Lautenbach" w:date="2014-04-16T10:12:00Z">
          <w:pPr>
            <w:pStyle w:val="Nummerierung1"/>
            <w:numPr>
              <w:numId w:val="2"/>
            </w:numPr>
            <w:tabs>
              <w:tab w:val="num" w:pos="360"/>
            </w:tabs>
            <w:ind w:left="0" w:firstLine="0"/>
          </w:pPr>
        </w:pPrChange>
      </w:pPr>
      <w:bookmarkStart w:id="1091" w:name="_Toc403472815"/>
      <w:ins w:id="1092" w:author="Moritz Lautenbach" w:date="2014-04-16T10:12:00Z">
        <w:r w:rsidRPr="00155B02">
          <w:rPr>
            <w:lang w:val="en-GB"/>
          </w:rPr>
          <w:t xml:space="preserve">5. </w:t>
        </w:r>
      </w:ins>
      <w:r w:rsidRPr="00155B02">
        <w:rPr>
          <w:lang w:val="en-GB"/>
        </w:rPr>
        <w:t>Overlapping parts of the utterances of different speakers are placed into angle brackets. The closing angle bracket is followed by any desired string that indexes the overlapping of the utterances, followed by another closing angle bracket. Indexing should b</w:t>
      </w:r>
      <w:ins w:id="1093" w:author="Moritz Lautenbach" w:date="2014-04-16T10:19:00Z">
        <w:r w:rsidRPr="00155B02">
          <w:rPr>
            <w:lang w:val="en-GB"/>
          </w:rPr>
          <w:t>e</w:t>
        </w:r>
      </w:ins>
      <w:del w:id="1094" w:author="Moritz Lautenbach" w:date="2014-04-16T10:19:00Z">
        <w:r w:rsidRPr="00155B02" w:rsidDel="00FC7598">
          <w:rPr>
            <w:lang w:val="en-GB"/>
          </w:rPr>
          <w:delText>y</w:delText>
        </w:r>
      </w:del>
      <w:r w:rsidRPr="00155B02">
        <w:rPr>
          <w:lang w:val="en-GB"/>
        </w:rPr>
        <w:t xml:space="preserve"> done with numbers to simplify the readability</w:t>
      </w:r>
      <w:del w:id="1095" w:author="Moritz Lautenbach" w:date="2014-04-16T10:19:00Z">
        <w:r w:rsidRPr="00155B02" w:rsidDel="00FC7598">
          <w:rPr>
            <w:lang w:val="en-GB"/>
          </w:rPr>
          <w:delText xml:space="preserve"> </w:delText>
        </w:r>
      </w:del>
      <w:r w:rsidRPr="00155B02">
        <w:rPr>
          <w:lang w:val="en-GB"/>
        </w:rPr>
        <w:t>. These numbers do not need to be in ascending order</w:t>
      </w:r>
      <w:ins w:id="1096" w:author="Moritz Lautenbach" w:date="2014-04-16T10:19:00Z">
        <w:r w:rsidRPr="00155B02">
          <w:rPr>
            <w:lang w:val="en-GB"/>
          </w:rPr>
          <w:t xml:space="preserve"> </w:t>
        </w:r>
      </w:ins>
      <w:r w:rsidRPr="00155B02">
        <w:rPr>
          <w:lang w:val="en-GB"/>
        </w:rPr>
        <w:t>(it is necessary, however, that they are unambiguous). For an improved readability overlapping utterances can be indented with the help of tabs or spaces.</w:t>
      </w:r>
      <w:bookmarkEnd w:id="1091"/>
      <w:r w:rsidRPr="00155B02">
        <w:rPr>
          <w:lang w:val="en-GB"/>
        </w:rPr>
        <w:t xml:space="preserve"> </w:t>
      </w:r>
    </w:p>
    <w:p w14:paraId="0BA5005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TOM: [waves] Hallo, &lt;Tim!&gt;1&gt; {Salut, Tim!}</w:t>
      </w:r>
    </w:p>
    <w:p w14:paraId="540B9459"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ab/>
        <w:t>TIM: [waves] &lt;Hallo&gt;1&gt;, Tom. {Salut, Tom!}</w:t>
      </w:r>
    </w:p>
    <w:p w14:paraId="5B470CBF" w14:textId="77777777" w:rsidR="000959A2" w:rsidRPr="00155B02" w:rsidRDefault="000959A2">
      <w:pPr>
        <w:pStyle w:val="SimpleEXMARaLDA"/>
        <w:rPr>
          <w:rFonts w:ascii="Times New Roman" w:hAnsi="Times New Roman"/>
          <w:lang w:val="en-GB"/>
        </w:rPr>
      </w:pPr>
    </w:p>
    <w:p w14:paraId="4FC0E33D" w14:textId="77777777" w:rsidR="000959A2" w:rsidRPr="00155B02" w:rsidRDefault="000959A2">
      <w:pPr>
        <w:pStyle w:val="Nummerierung1"/>
        <w:numPr>
          <w:ilvl w:val="0"/>
          <w:numId w:val="0"/>
        </w:numPr>
        <w:ind w:left="482"/>
        <w:rPr>
          <w:rStyle w:val="Nummerierung1Char"/>
          <w:rFonts w:ascii="Times New Roman" w:hAnsi="Times New Roman"/>
          <w:sz w:val="20"/>
          <w:lang w:val="en-GB"/>
        </w:rPr>
        <w:pPrChange w:id="1097" w:author="Moritz Lautenbach" w:date="2014-04-16T10:12:00Z">
          <w:pPr>
            <w:pStyle w:val="Nummerierung1"/>
            <w:numPr>
              <w:numId w:val="2"/>
            </w:numPr>
            <w:tabs>
              <w:tab w:val="num" w:pos="360"/>
            </w:tabs>
            <w:ind w:left="0" w:firstLine="0"/>
          </w:pPr>
        </w:pPrChange>
      </w:pPr>
      <w:bookmarkStart w:id="1098" w:name="_Toc403472816"/>
      <w:ins w:id="1099" w:author="Moritz Lautenbach" w:date="2014-04-16T10:12:00Z">
        <w:r w:rsidRPr="00155B02">
          <w:rPr>
            <w:rStyle w:val="Nummerierung1Char"/>
            <w:rFonts w:ascii="Times New Roman" w:hAnsi="Times New Roman"/>
            <w:lang w:val="en-GB"/>
          </w:rPr>
          <w:t xml:space="preserve">6. </w:t>
        </w:r>
      </w:ins>
      <w:r w:rsidRPr="00155B02">
        <w:rPr>
          <w:rStyle w:val="Nummerierung1Char"/>
          <w:rFonts w:ascii="Times New Roman" w:hAnsi="Times New Roman"/>
          <w:lang w:val="en-GB"/>
        </w:rPr>
        <w:t>Square, curly and angle brackets may only be used as specified above. They should not occur within the transcription in any other way.</w:t>
      </w:r>
      <w:bookmarkEnd w:id="1098"/>
    </w:p>
    <w:p w14:paraId="35DA6B8F" w14:textId="77777777" w:rsidR="000959A2" w:rsidRPr="00155B02" w:rsidRDefault="000959A2" w:rsidP="009F15F6">
      <w:pPr>
        <w:pStyle w:val="berschrift3"/>
        <w:rPr>
          <w:rFonts w:cs="Times New Roman"/>
          <w:lang w:val="en-GB"/>
        </w:rPr>
      </w:pPr>
      <w:bookmarkStart w:id="1100" w:name="_Toc403472817"/>
      <w:bookmarkEnd w:id="1100"/>
    </w:p>
    <w:p w14:paraId="175D22F8" w14:textId="77777777" w:rsidR="000959A2" w:rsidRPr="00155B02" w:rsidRDefault="000959A2">
      <w:pPr>
        <w:rPr>
          <w:rFonts w:ascii="Times New Roman" w:hAnsi="Times New Roman" w:cs="Times New Roman"/>
          <w:lang w:val="en-GB"/>
          <w:rPrChange w:id="1101" w:author="Moritz Lautenbach" w:date="2014-04-16T10:11:00Z">
            <w:rPr/>
          </w:rPrChange>
        </w:rPr>
        <w:sectPr w:rsidR="000959A2" w:rsidRPr="00155B02" w:rsidSect="00BC7D6E">
          <w:headerReference w:type="default" r:id="rId266"/>
          <w:footerReference w:type="even" r:id="rId267"/>
          <w:footerReference w:type="default" r:id="rId268"/>
          <w:headerReference w:type="first" r:id="rId269"/>
          <w:footerReference w:type="first" r:id="rId270"/>
          <w:pgSz w:w="11906" w:h="16838"/>
          <w:pgMar w:top="1417" w:right="1417" w:bottom="1134" w:left="1417" w:header="708" w:footer="708" w:gutter="0"/>
          <w:cols w:space="708"/>
          <w:docGrid w:linePitch="360"/>
        </w:sectPr>
      </w:pPr>
    </w:p>
    <w:p w14:paraId="6B134BA6" w14:textId="77777777" w:rsidR="000959A2" w:rsidRPr="00155B02" w:rsidRDefault="000959A2" w:rsidP="00F73227">
      <w:pPr>
        <w:pStyle w:val="berschrift1"/>
        <w:numPr>
          <w:ilvl w:val="0"/>
          <w:numId w:val="85"/>
        </w:numPr>
      </w:pPr>
      <w:bookmarkStart w:id="1107" w:name="_Toc69130065"/>
      <w:bookmarkStart w:id="1108" w:name="_Toc69129924"/>
      <w:bookmarkStart w:id="1109" w:name="_Toc55213932"/>
      <w:bookmarkStart w:id="1110" w:name="_Toc403472818"/>
      <w:r w:rsidRPr="00155B02">
        <w:lastRenderedPageBreak/>
        <w:t>Appendix B: Segmentation Algorithms</w:t>
      </w:r>
      <w:bookmarkEnd w:id="1107"/>
      <w:bookmarkEnd w:id="1108"/>
      <w:bookmarkEnd w:id="1109"/>
      <w:bookmarkEnd w:id="1110"/>
    </w:p>
    <w:p w14:paraId="5E4A0B0D" w14:textId="77777777" w:rsidR="000959A2" w:rsidRPr="00155B02" w:rsidRDefault="000959A2">
      <w:pPr>
        <w:pStyle w:val="berschrift2"/>
        <w:rPr>
          <w:lang w:val="en-GB"/>
        </w:rPr>
      </w:pPr>
      <w:bookmarkStart w:id="1111" w:name="_Toc403472819"/>
      <w:r w:rsidRPr="00155B02">
        <w:rPr>
          <w:lang w:val="en-GB"/>
        </w:rPr>
        <w:t>General Information on Segmentation</w:t>
      </w:r>
      <w:bookmarkEnd w:id="1111"/>
    </w:p>
    <w:p w14:paraId="5996D35A" w14:textId="0497BE6E" w:rsidR="000959A2" w:rsidRPr="00155B02" w:rsidRDefault="000959A2" w:rsidP="009F15F6">
      <w:pPr>
        <w:pStyle w:val="berschrift3"/>
        <w:rPr>
          <w:rFonts w:cs="Times New Roman"/>
          <w:lang w:val="en-GB"/>
        </w:rPr>
      </w:pPr>
      <w:bookmarkStart w:id="1112" w:name="_Toc227559818"/>
      <w:bookmarkStart w:id="1113" w:name="_Toc69130039"/>
      <w:bookmarkStart w:id="1114" w:name="_Toc69129898"/>
      <w:bookmarkStart w:id="1115" w:name="_Toc403472820"/>
      <w:r w:rsidRPr="00155B02">
        <w:rPr>
          <w:rFonts w:cs="Times New Roman"/>
          <w:lang w:val="en-GB"/>
        </w:rPr>
        <w:t>Introduction</w:t>
      </w:r>
      <w:bookmarkEnd w:id="1112"/>
      <w:bookmarkEnd w:id="1113"/>
      <w:bookmarkEnd w:id="1114"/>
      <w:bookmarkEnd w:id="1115"/>
    </w:p>
    <w:p w14:paraId="0A37178A" w14:textId="77777777" w:rsidR="000959A2" w:rsidRPr="00155B02" w:rsidRDefault="000959A2">
      <w:pPr>
        <w:pStyle w:val="Standard-BlockCharCharChar"/>
        <w:rPr>
          <w:lang w:val="en-GB"/>
        </w:rPr>
      </w:pPr>
      <w:r w:rsidRPr="00155B02">
        <w:rPr>
          <w:lang w:val="en-GB"/>
        </w:rPr>
        <w:t xml:space="preserve">Segmentation is an operation that is normally applied to the transcription after it has been completed. Segmentation can be used for numerous purposes which can be summarized with the following keywords: </w:t>
      </w:r>
    </w:p>
    <w:p w14:paraId="7E8EB590" w14:textId="12B3A8D3" w:rsidR="000959A2" w:rsidRPr="00155B02" w:rsidRDefault="000959A2">
      <w:pPr>
        <w:pStyle w:val="Aufzhlungszeichen1"/>
        <w:numPr>
          <w:ilvl w:val="0"/>
          <w:numId w:val="38"/>
        </w:numPr>
        <w:tabs>
          <w:tab w:val="clear" w:pos="360"/>
          <w:tab w:val="left" w:pos="482"/>
          <w:tab w:val="left" w:pos="964"/>
        </w:tabs>
        <w:rPr>
          <w:lang w:val="en-GB"/>
        </w:rPr>
        <w:pPrChange w:id="1116" w:author="Moritz Lautenbach" w:date="2014-04-16T10:20:00Z">
          <w:pPr>
            <w:pStyle w:val="Aufzhlungszeichen1"/>
            <w:tabs>
              <w:tab w:val="clear" w:pos="360"/>
              <w:tab w:val="left" w:pos="482"/>
              <w:tab w:val="left" w:pos="964"/>
            </w:tabs>
            <w:ind w:left="964" w:hanging="482"/>
          </w:pPr>
        </w:pPrChange>
      </w:pPr>
      <w:r w:rsidRPr="00155B02">
        <w:rPr>
          <w:lang w:val="en-GB"/>
        </w:rPr>
        <w:t xml:space="preserve">The automatic generating of additional </w:t>
      </w:r>
      <w:r w:rsidRPr="00155B02">
        <w:rPr>
          <w:u w:val="single"/>
          <w:lang w:val="en-GB"/>
        </w:rPr>
        <w:t>representations</w:t>
      </w:r>
      <w:r w:rsidRPr="00155B02">
        <w:rPr>
          <w:lang w:val="en-GB"/>
        </w:rPr>
        <w:t xml:space="preserve"> for a transcription for example the output of a transcription as an utterance list (cf. e.g. </w:t>
      </w:r>
      <w:r w:rsidR="00007CB6" w:rsidRPr="00155B02">
        <w:rPr>
          <w:lang w:val="en-GB"/>
        </w:rPr>
        <w:t>„</w:t>
      </w:r>
      <w:r w:rsidRPr="00155B02">
        <w:rPr>
          <w:lang w:val="en-GB"/>
        </w:rPr>
        <w:t>Transcription &gt; Transformation</w:t>
      </w:r>
      <w:r w:rsidR="00E6350C" w:rsidRPr="00155B02">
        <w:rPr>
          <w:lang w:val="en-GB"/>
        </w:rPr>
        <w:t>“</w:t>
      </w:r>
      <w:r w:rsidRPr="00155B02">
        <w:rPr>
          <w:lang w:val="en-GB"/>
        </w:rPr>
        <w:t xml:space="preserve"> or </w:t>
      </w:r>
      <w:r w:rsidR="00007CB6" w:rsidRPr="00155B02">
        <w:rPr>
          <w:lang w:val="en-GB"/>
        </w:rPr>
        <w:t>„</w:t>
      </w:r>
      <w:r w:rsidRPr="00155B02">
        <w:rPr>
          <w:lang w:val="en-GB"/>
        </w:rPr>
        <w:t>File &gt; Output &gt; GAT transcript</w:t>
      </w:r>
      <w:r w:rsidR="00E6350C" w:rsidRPr="00155B02">
        <w:rPr>
          <w:lang w:val="en-GB"/>
        </w:rPr>
        <w:t>“</w:t>
      </w:r>
      <w:r w:rsidRPr="00155B02">
        <w:rPr>
          <w:lang w:val="en-GB"/>
        </w:rPr>
        <w:t>).</w:t>
      </w:r>
    </w:p>
    <w:p w14:paraId="43D84A80" w14:textId="3DCC667F" w:rsidR="000959A2" w:rsidRPr="00155B02" w:rsidRDefault="000959A2">
      <w:pPr>
        <w:pStyle w:val="Aufzhlungszeichen1"/>
        <w:numPr>
          <w:ilvl w:val="0"/>
          <w:numId w:val="38"/>
        </w:numPr>
        <w:tabs>
          <w:tab w:val="clear" w:pos="360"/>
          <w:tab w:val="left" w:pos="482"/>
          <w:tab w:val="left" w:pos="964"/>
        </w:tabs>
        <w:rPr>
          <w:spacing w:val="-4"/>
          <w:lang w:val="en-GB"/>
        </w:rPr>
        <w:pPrChange w:id="1117" w:author="Moritz Lautenbach" w:date="2014-04-16T10:20:00Z">
          <w:pPr>
            <w:pStyle w:val="Aufzhlungszeichen1"/>
            <w:tabs>
              <w:tab w:val="clear" w:pos="360"/>
              <w:tab w:val="left" w:pos="482"/>
              <w:tab w:val="left" w:pos="964"/>
            </w:tabs>
            <w:ind w:left="964" w:hanging="482"/>
          </w:pPr>
        </w:pPrChange>
      </w:pPr>
      <w:r w:rsidRPr="00155B02">
        <w:rPr>
          <w:spacing w:val="-4"/>
          <w:lang w:val="en-GB"/>
        </w:rPr>
        <w:t xml:space="preserve">The splitting of the transcription into relevant (linguistic) </w:t>
      </w:r>
      <w:r w:rsidRPr="00155B02">
        <w:rPr>
          <w:spacing w:val="-4"/>
          <w:u w:val="single"/>
          <w:lang w:val="en-GB"/>
        </w:rPr>
        <w:t>analysis units</w:t>
      </w:r>
      <w:r w:rsidRPr="00155B02">
        <w:rPr>
          <w:spacing w:val="-4"/>
          <w:lang w:val="en-GB"/>
        </w:rPr>
        <w:t xml:space="preserve"> that are used in the computer-assisted evaluation of a transcription or a transcription corpus. The analysis instrument </w:t>
      </w:r>
      <w:r w:rsidR="00007CB6" w:rsidRPr="00155B02">
        <w:rPr>
          <w:spacing w:val="-4"/>
          <w:lang w:val="en-GB"/>
        </w:rPr>
        <w:t>„</w:t>
      </w:r>
      <w:r w:rsidRPr="00155B02">
        <w:rPr>
          <w:spacing w:val="-4"/>
          <w:lang w:val="en-GB"/>
        </w:rPr>
        <w:t>Alphabetic Wordlist</w:t>
      </w:r>
      <w:r w:rsidR="00E6350C" w:rsidRPr="00155B02">
        <w:rPr>
          <w:spacing w:val="-4"/>
          <w:lang w:val="en-GB"/>
        </w:rPr>
        <w:t>“</w:t>
      </w:r>
      <w:r w:rsidRPr="00155B02">
        <w:rPr>
          <w:spacing w:val="-4"/>
          <w:lang w:val="en-GB"/>
        </w:rPr>
        <w:t xml:space="preserve"> (cf. e. g. </w:t>
      </w:r>
      <w:r w:rsidR="00007CB6" w:rsidRPr="00155B02">
        <w:rPr>
          <w:spacing w:val="-4"/>
          <w:lang w:val="en-GB"/>
        </w:rPr>
        <w:t>„</w:t>
      </w:r>
      <w:r w:rsidRPr="00155B02">
        <w:rPr>
          <w:spacing w:val="-4"/>
          <w:lang w:val="en-GB"/>
        </w:rPr>
        <w:t>Transcription &gt; Word list</w:t>
      </w:r>
      <w:r w:rsidR="00E6350C" w:rsidRPr="00155B02">
        <w:rPr>
          <w:spacing w:val="-4"/>
          <w:lang w:val="en-GB"/>
        </w:rPr>
        <w:t>“</w:t>
      </w:r>
      <w:r w:rsidRPr="00155B02">
        <w:rPr>
          <w:spacing w:val="-4"/>
          <w:lang w:val="en-GB"/>
        </w:rPr>
        <w:t xml:space="preserve">) requires the transcription to be segmented into words, and the counting of segments (cf. e. g. </w:t>
      </w:r>
      <w:r w:rsidR="00007CB6" w:rsidRPr="00155B02">
        <w:rPr>
          <w:spacing w:val="-4"/>
          <w:lang w:val="en-GB"/>
        </w:rPr>
        <w:t>„</w:t>
      </w:r>
      <w:r w:rsidRPr="00155B02">
        <w:rPr>
          <w:spacing w:val="-4"/>
          <w:lang w:val="en-GB"/>
        </w:rPr>
        <w:t>Transcription &gt; Count segments</w:t>
      </w:r>
      <w:r w:rsidR="00E6350C" w:rsidRPr="00155B02">
        <w:rPr>
          <w:spacing w:val="-4"/>
          <w:lang w:val="en-GB"/>
        </w:rPr>
        <w:t>“</w:t>
      </w:r>
      <w:r w:rsidRPr="00155B02">
        <w:rPr>
          <w:spacing w:val="-4"/>
          <w:lang w:val="en-GB"/>
        </w:rPr>
        <w:t>) requires the prior segmentation of the units to be counted.</w:t>
      </w:r>
    </w:p>
    <w:p w14:paraId="60DF5796" w14:textId="77777777" w:rsidR="000959A2" w:rsidRPr="00155B02" w:rsidRDefault="000959A2">
      <w:pPr>
        <w:pStyle w:val="Standard-BlockCharCharChar"/>
        <w:rPr>
          <w:lang w:val="en-GB"/>
        </w:rPr>
      </w:pPr>
      <w:r w:rsidRPr="00155B02">
        <w:rPr>
          <w:lang w:val="en-GB"/>
        </w:rPr>
        <w:t>This introduction sheds light on the general segmentation functionality. For a detailed description of individual menu items, see the respective section in the function reference.</w:t>
      </w:r>
    </w:p>
    <w:p w14:paraId="127E9039" w14:textId="77777777" w:rsidR="000959A2" w:rsidRPr="00155B02" w:rsidRDefault="000959A2" w:rsidP="009F15F6">
      <w:pPr>
        <w:pStyle w:val="berschrift3"/>
        <w:rPr>
          <w:rFonts w:cs="Times New Roman"/>
          <w:lang w:val="en-GB"/>
        </w:rPr>
      </w:pPr>
      <w:bookmarkStart w:id="1118" w:name="_Toc227559819"/>
      <w:bookmarkStart w:id="1119" w:name="_Toc69130040"/>
      <w:bookmarkStart w:id="1120" w:name="_Toc69129899"/>
      <w:bookmarkStart w:id="1121" w:name="_Toc403472821"/>
      <w:r w:rsidRPr="00155B02">
        <w:rPr>
          <w:rFonts w:cs="Times New Roman"/>
          <w:lang w:val="en-GB"/>
        </w:rPr>
        <w:t>What to segment</w:t>
      </w:r>
      <w:bookmarkEnd w:id="1118"/>
      <w:bookmarkEnd w:id="1119"/>
      <w:bookmarkEnd w:id="1120"/>
      <w:bookmarkEnd w:id="1121"/>
    </w:p>
    <w:p w14:paraId="1C6FA4F7" w14:textId="347C0396" w:rsidR="000959A2" w:rsidRPr="00155B02" w:rsidRDefault="000959A2">
      <w:pPr>
        <w:pStyle w:val="Standard-BlockCharCharChar"/>
        <w:rPr>
          <w:lang w:val="en-GB"/>
        </w:rPr>
      </w:pPr>
      <w:r w:rsidRPr="00155B02">
        <w:rPr>
          <w:lang w:val="en-GB"/>
        </w:rPr>
        <w:t xml:space="preserve">Firstly it should be noted that the material to be segmented is normally only located </w:t>
      </w:r>
      <w:r w:rsidRPr="00155B02">
        <w:rPr>
          <w:u w:val="single"/>
          <w:lang w:val="en-GB"/>
        </w:rPr>
        <w:t>in the tiers of type T(ranscription)</w:t>
      </w:r>
      <w:r w:rsidRPr="00155B02">
        <w:rPr>
          <w:lang w:val="en-GB"/>
        </w:rPr>
        <w:t>, i.e. there, where the verbal action of a speaker is transcribed orthographically or literally. Neither tiers of type D(escription), for non</w:t>
      </w:r>
      <w:ins w:id="1122" w:author="Moritz Lautenbach" w:date="2014-04-16T10:22:00Z">
        <w:r w:rsidRPr="00155B02">
          <w:rPr>
            <w:lang w:val="en-GB"/>
          </w:rPr>
          <w:t>-</w:t>
        </w:r>
      </w:ins>
      <w:del w:id="1123" w:author="Moritz Lautenbach" w:date="2014-04-16T10:22:00Z">
        <w:r w:rsidRPr="00155B02" w:rsidDel="00EB1B43">
          <w:rPr>
            <w:lang w:val="en-GB"/>
          </w:rPr>
          <w:delText xml:space="preserve"> </w:delText>
        </w:r>
      </w:del>
      <w:r w:rsidRPr="00155B02">
        <w:rPr>
          <w:lang w:val="en-GB"/>
        </w:rPr>
        <w:t xml:space="preserve">verbal action, gestures and facial expressions etc., nor tiers of type A(nnotation), for annotated elements such as translations and comments, are </w:t>
      </w:r>
      <w:del w:id="1124" w:author="Moritz Lautenbach" w:date="2014-04-16T10:23:00Z">
        <w:r w:rsidRPr="00155B02" w:rsidDel="00EB1B43">
          <w:rPr>
            <w:lang w:val="en-GB"/>
          </w:rPr>
          <w:delText xml:space="preserve">not </w:delText>
        </w:r>
      </w:del>
      <w:r w:rsidRPr="00155B02">
        <w:rPr>
          <w:lang w:val="en-GB"/>
        </w:rPr>
        <w:t xml:space="preserve">segmented normally. In the following transcription extracts only the first and third tier are considered for segmentation, while the second and fourth tier (that are of type </w:t>
      </w:r>
      <w:r w:rsidR="00007CB6" w:rsidRPr="00155B02">
        <w:rPr>
          <w:lang w:val="en-GB"/>
        </w:rPr>
        <w:t>„</w:t>
      </w:r>
      <w:r w:rsidRPr="00155B02">
        <w:rPr>
          <w:lang w:val="en-GB"/>
        </w:rPr>
        <w:t>A</w:t>
      </w:r>
      <w:r w:rsidR="00E6350C" w:rsidRPr="00155B02">
        <w:rPr>
          <w:lang w:val="en-GB"/>
        </w:rPr>
        <w:t>“</w:t>
      </w:r>
      <w:r w:rsidRPr="00155B02">
        <w:rPr>
          <w:lang w:val="en-GB"/>
        </w:rPr>
        <w:t xml:space="preserve"> because they are translations) are not considered:</w:t>
      </w:r>
    </w:p>
    <w:p w14:paraId="7912A189"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47AF67FE">
          <v:shape id="_x0000_i1185" type="#_x0000_t75" style="width:466.5pt;height:70.5pt" filled="t">
            <v:fill color2="black"/>
            <v:imagedata r:id="rId271" o:title=""/>
          </v:shape>
        </w:pict>
      </w:r>
    </w:p>
    <w:p w14:paraId="5DFC2352" w14:textId="31E61CA0" w:rsidR="000959A2" w:rsidRPr="009F15F6" w:rsidRDefault="000959A2">
      <w:pPr>
        <w:rPr>
          <w:rFonts w:ascii="Times New Roman" w:hAnsi="Times New Roman" w:cs="Times New Roman"/>
          <w:sz w:val="24"/>
          <w:szCs w:val="24"/>
          <w:lang w:val="en-GB"/>
        </w:rPr>
      </w:pPr>
      <w:r w:rsidRPr="009F15F6">
        <w:rPr>
          <w:rFonts w:ascii="Times New Roman" w:hAnsi="Times New Roman" w:cs="Times New Roman"/>
          <w:sz w:val="24"/>
          <w:szCs w:val="24"/>
          <w:lang w:val="en-GB"/>
        </w:rPr>
        <w:t xml:space="preserve">Within a tier of type </w:t>
      </w:r>
      <w:r w:rsidR="00007CB6" w:rsidRPr="009F15F6">
        <w:rPr>
          <w:rFonts w:ascii="Times New Roman" w:hAnsi="Times New Roman" w:cs="Times New Roman"/>
          <w:sz w:val="24"/>
          <w:szCs w:val="24"/>
          <w:lang w:val="en-GB"/>
        </w:rPr>
        <w:t>„</w:t>
      </w:r>
      <w:r w:rsidRPr="009F15F6">
        <w:rPr>
          <w:rFonts w:ascii="Times New Roman" w:hAnsi="Times New Roman" w:cs="Times New Roman"/>
          <w:sz w:val="24"/>
          <w:szCs w:val="24"/>
          <w:lang w:val="en-GB"/>
        </w:rPr>
        <w:t>T</w:t>
      </w:r>
      <w:r w:rsidR="00E6350C" w:rsidRPr="009F15F6">
        <w:rPr>
          <w:rFonts w:ascii="Times New Roman" w:hAnsi="Times New Roman" w:cs="Times New Roman"/>
          <w:sz w:val="24"/>
          <w:szCs w:val="24"/>
          <w:lang w:val="en-GB"/>
        </w:rPr>
        <w:t>“</w:t>
      </w:r>
      <w:r w:rsidRPr="009F15F6">
        <w:rPr>
          <w:rFonts w:ascii="Times New Roman" w:hAnsi="Times New Roman" w:cs="Times New Roman"/>
          <w:sz w:val="24"/>
          <w:szCs w:val="24"/>
          <w:lang w:val="en-GB"/>
        </w:rPr>
        <w:t xml:space="preserve"> segmentation is a step by step process along the </w:t>
      </w:r>
      <w:r w:rsidRPr="009F15F6">
        <w:rPr>
          <w:rFonts w:ascii="Times New Roman" w:hAnsi="Times New Roman" w:cs="Times New Roman"/>
          <w:sz w:val="24"/>
          <w:szCs w:val="24"/>
          <w:u w:val="single"/>
          <w:lang w:val="en-GB"/>
        </w:rPr>
        <w:t>segment chain</w:t>
      </w:r>
      <w:r w:rsidRPr="009F15F6">
        <w:rPr>
          <w:rFonts w:ascii="Times New Roman" w:hAnsi="Times New Roman" w:cs="Times New Roman"/>
          <w:sz w:val="24"/>
          <w:szCs w:val="24"/>
          <w:lang w:val="en-GB"/>
        </w:rPr>
        <w:t xml:space="preserve"> unit. Such a segment chain is defined as a chain of events with temporal interruptions. These segment chains can easily be spotted in the </w:t>
      </w:r>
      <w:r w:rsidR="00C11634" w:rsidRPr="009F15F6">
        <w:rPr>
          <w:rFonts w:ascii="Times New Roman" w:hAnsi="Times New Roman" w:cs="Times New Roman"/>
          <w:sz w:val="24"/>
          <w:szCs w:val="24"/>
          <w:lang w:val="en-GB"/>
        </w:rPr>
        <w:t>Editor</w:t>
      </w:r>
      <w:r w:rsidRPr="009F15F6">
        <w:rPr>
          <w:rFonts w:ascii="Times New Roman" w:hAnsi="Times New Roman" w:cs="Times New Roman"/>
          <w:sz w:val="24"/>
          <w:szCs w:val="24"/>
          <w:lang w:val="en-GB"/>
        </w:rPr>
        <w:t>: By default they are highlighted in white between two sections highlighted in gray by default. The example above thus contains four segment chains :</w:t>
      </w:r>
    </w:p>
    <w:p w14:paraId="3E04B01D" w14:textId="77777777" w:rsidR="000959A2" w:rsidRPr="00B0162A" w:rsidRDefault="000959A2">
      <w:pPr>
        <w:pStyle w:val="SimpleEXMARaLDA"/>
        <w:tabs>
          <w:tab w:val="left" w:pos="1134"/>
        </w:tabs>
        <w:ind w:left="482"/>
        <w:rPr>
          <w:rFonts w:ascii="Times New Roman" w:hAnsi="Times New Roman"/>
          <w:rPrChange w:id="1125" w:author="Moritz Lautenbach" w:date="2014-04-16T10:11:00Z">
            <w:rPr>
              <w:lang w:val="en-US"/>
            </w:rPr>
          </w:rPrChange>
        </w:rPr>
      </w:pPr>
      <w:r w:rsidRPr="009F15F6">
        <w:rPr>
          <w:rFonts w:ascii="Times New Roman" w:hAnsi="Times New Roman"/>
          <w:b/>
        </w:rPr>
        <w:t>KLA:</w:t>
      </w:r>
      <w:r w:rsidRPr="009F15F6">
        <w:rPr>
          <w:rFonts w:ascii="Times New Roman" w:hAnsi="Times New Roman"/>
        </w:rPr>
        <w:tab/>
        <w:t xml:space="preserve">Oh, da kommt einer. </w:t>
      </w:r>
      <w:r w:rsidRPr="00B0162A">
        <w:rPr>
          <w:rFonts w:ascii="Times New Roman" w:hAnsi="Times New Roman"/>
          <w:rPrChange w:id="1126" w:author="Moritz Lautenbach" w:date="2014-04-16T10:11:00Z">
            <w:rPr>
              <w:lang w:val="en-US"/>
            </w:rPr>
          </w:rPrChange>
        </w:rPr>
        <w:t>Kommt noch einer. ((hustet)) Wa/?</w:t>
      </w:r>
    </w:p>
    <w:p w14:paraId="54E52F56" w14:textId="77777777" w:rsidR="000959A2" w:rsidRPr="00B0162A" w:rsidRDefault="000959A2">
      <w:pPr>
        <w:pStyle w:val="SimpleEXMARaLDA"/>
        <w:tabs>
          <w:tab w:val="left" w:pos="1134"/>
        </w:tabs>
        <w:ind w:left="482"/>
        <w:rPr>
          <w:rFonts w:ascii="Times New Roman" w:hAnsi="Times New Roman"/>
          <w:lang w:val="pl-PL"/>
          <w:rPrChange w:id="1127" w:author="Moritz Lautenbach" w:date="2014-04-16T10:11:00Z">
            <w:rPr>
              <w:lang w:val="en-US"/>
            </w:rPr>
          </w:rPrChange>
        </w:rPr>
      </w:pPr>
      <w:r w:rsidRPr="00B0162A">
        <w:rPr>
          <w:rFonts w:ascii="Times New Roman" w:hAnsi="Times New Roman"/>
          <w:b/>
          <w:lang w:val="pl-PL"/>
          <w:rPrChange w:id="1128" w:author="Moritz Lautenbach" w:date="2014-04-16T10:11:00Z">
            <w:rPr>
              <w:b/>
              <w:lang w:val="en-US"/>
            </w:rPr>
          </w:rPrChange>
        </w:rPr>
        <w:t>ERW:</w:t>
      </w:r>
      <w:r w:rsidRPr="00B0162A">
        <w:rPr>
          <w:rFonts w:ascii="Times New Roman" w:hAnsi="Times New Roman"/>
          <w:lang w:val="pl-PL"/>
          <w:rPrChange w:id="1129" w:author="Moritz Lautenbach" w:date="2014-04-16T10:11:00Z">
            <w:rPr>
              <w:lang w:val="en-US"/>
            </w:rPr>
          </w:rPrChange>
        </w:rPr>
        <w:tab/>
        <w:t>((hustet)).</w:t>
      </w:r>
    </w:p>
    <w:p w14:paraId="7755D82C" w14:textId="77777777" w:rsidR="000959A2" w:rsidRPr="00B0162A" w:rsidRDefault="000959A2">
      <w:pPr>
        <w:pStyle w:val="SimpleEXMARaLDA"/>
        <w:tabs>
          <w:tab w:val="left" w:pos="1134"/>
        </w:tabs>
        <w:ind w:left="482"/>
        <w:rPr>
          <w:rFonts w:ascii="Times New Roman" w:hAnsi="Times New Roman"/>
          <w:lang w:val="pl-PL"/>
          <w:rPrChange w:id="1130" w:author="Moritz Lautenbach" w:date="2014-04-16T10:11:00Z">
            <w:rPr>
              <w:lang w:val="en-US"/>
            </w:rPr>
          </w:rPrChange>
        </w:rPr>
      </w:pPr>
      <w:r w:rsidRPr="00B0162A">
        <w:rPr>
          <w:rFonts w:ascii="Times New Roman" w:hAnsi="Times New Roman"/>
          <w:b/>
          <w:lang w:val="pl-PL"/>
          <w:rPrChange w:id="1131" w:author="Moritz Lautenbach" w:date="2014-04-16T10:11:00Z">
            <w:rPr>
              <w:b/>
              <w:lang w:val="en-US"/>
            </w:rPr>
          </w:rPrChange>
        </w:rPr>
        <w:t>ERW:</w:t>
      </w:r>
      <w:r w:rsidRPr="00B0162A">
        <w:rPr>
          <w:rFonts w:ascii="Times New Roman" w:hAnsi="Times New Roman"/>
          <w:lang w:val="pl-PL"/>
          <w:rPrChange w:id="1132" w:author="Moritz Lautenbach" w:date="2014-04-16T10:11:00Z">
            <w:rPr>
              <w:lang w:val="en-US"/>
            </w:rPr>
          </w:rPrChange>
        </w:rPr>
        <w:tab/>
        <w:t>Och nee, dat jiwet ja nich.</w:t>
      </w:r>
    </w:p>
    <w:p w14:paraId="3352F956" w14:textId="77777777" w:rsidR="000959A2" w:rsidRPr="00B0162A" w:rsidRDefault="000959A2">
      <w:pPr>
        <w:pStyle w:val="SimpleEXMARaLDA"/>
        <w:tabs>
          <w:tab w:val="left" w:pos="1134"/>
        </w:tabs>
        <w:ind w:left="482"/>
        <w:rPr>
          <w:rFonts w:ascii="Times New Roman" w:hAnsi="Times New Roman"/>
          <w:rPrChange w:id="1133" w:author="Moritz Lautenbach" w:date="2014-04-16T10:11:00Z">
            <w:rPr>
              <w:lang w:val="en-US"/>
            </w:rPr>
          </w:rPrChange>
        </w:rPr>
      </w:pPr>
      <w:r w:rsidRPr="00B0162A">
        <w:rPr>
          <w:rFonts w:ascii="Times New Roman" w:hAnsi="Times New Roman"/>
          <w:b/>
          <w:rPrChange w:id="1134" w:author="Moritz Lautenbach" w:date="2014-04-16T10:11:00Z">
            <w:rPr>
              <w:b/>
              <w:lang w:val="en-US"/>
            </w:rPr>
          </w:rPrChange>
        </w:rPr>
        <w:t>KLA:</w:t>
      </w:r>
      <w:r w:rsidRPr="00B0162A">
        <w:rPr>
          <w:rFonts w:ascii="Times New Roman" w:hAnsi="Times New Roman"/>
          <w:rPrChange w:id="1135" w:author="Moritz Lautenbach" w:date="2014-04-16T10:11:00Z">
            <w:rPr>
              <w:lang w:val="en-US"/>
            </w:rPr>
          </w:rPrChange>
        </w:rPr>
        <w:tab/>
        <w:t>Oh, dat kann ja nich wahr sein.</w:t>
      </w:r>
    </w:p>
    <w:p w14:paraId="16F149A7" w14:textId="77777777" w:rsidR="000959A2" w:rsidRPr="00155B02" w:rsidRDefault="000959A2" w:rsidP="009F15F6">
      <w:pPr>
        <w:pStyle w:val="berschrift3"/>
        <w:rPr>
          <w:rFonts w:cs="Times New Roman"/>
          <w:lang w:val="en-GB"/>
        </w:rPr>
      </w:pPr>
      <w:bookmarkStart w:id="1136" w:name="_Toc227559820"/>
      <w:bookmarkStart w:id="1137" w:name="_Toc69130041"/>
      <w:bookmarkStart w:id="1138" w:name="_Toc69129900"/>
      <w:bookmarkStart w:id="1139" w:name="_Toc403472822"/>
      <w:r w:rsidRPr="00155B02">
        <w:rPr>
          <w:rFonts w:cs="Times New Roman"/>
          <w:lang w:val="en-GB"/>
        </w:rPr>
        <w:t>How to segment</w:t>
      </w:r>
      <w:bookmarkEnd w:id="1136"/>
      <w:bookmarkEnd w:id="1137"/>
      <w:bookmarkEnd w:id="1138"/>
      <w:bookmarkEnd w:id="1139"/>
    </w:p>
    <w:p w14:paraId="41A3527A" w14:textId="55EA9CC0" w:rsidR="000959A2" w:rsidRPr="00155B02" w:rsidRDefault="000959A2">
      <w:pPr>
        <w:pStyle w:val="Standard-BlockCharCharChar"/>
        <w:rPr>
          <w:lang w:val="en-GB"/>
        </w:rPr>
      </w:pPr>
      <w:r w:rsidRPr="00155B02">
        <w:rPr>
          <w:lang w:val="en-GB"/>
        </w:rPr>
        <w:t xml:space="preserve">The actual segmentation takes place by applying a </w:t>
      </w:r>
      <w:r w:rsidR="00007CB6" w:rsidRPr="00155B02">
        <w:rPr>
          <w:lang w:val="en-GB"/>
        </w:rPr>
        <w:t>„</w:t>
      </w:r>
      <w:r w:rsidRPr="00155B02">
        <w:rPr>
          <w:lang w:val="en-GB"/>
        </w:rPr>
        <w:t>Finite State Machine</w:t>
      </w:r>
      <w:r w:rsidR="00E6350C" w:rsidRPr="00155B02">
        <w:rPr>
          <w:lang w:val="en-GB"/>
        </w:rPr>
        <w:t>“</w:t>
      </w:r>
      <w:r w:rsidRPr="00155B02">
        <w:rPr>
          <w:lang w:val="en-GB"/>
        </w:rPr>
        <w:t xml:space="preserve"> onto the tiers to be </w:t>
      </w:r>
      <w:r w:rsidRPr="00155B02">
        <w:rPr>
          <w:lang w:val="en-GB"/>
        </w:rPr>
        <w:lastRenderedPageBreak/>
        <w:t>segmented. This is a simple algorithm that recognizes end of utterance symbols and word separators etc. and by using this information</w:t>
      </w:r>
      <w:ins w:id="1140" w:author="Moritz Lautenbach" w:date="2014-04-16T10:44:00Z">
        <w:r w:rsidRPr="00155B02">
          <w:rPr>
            <w:lang w:val="en-GB"/>
          </w:rPr>
          <w:t>,</w:t>
        </w:r>
      </w:ins>
      <w:r w:rsidRPr="00155B02">
        <w:rPr>
          <w:lang w:val="en-GB"/>
        </w:rPr>
        <w:t xml:space="preserve"> splits segment chains into smaller units</w:t>
      </w:r>
      <w:del w:id="1141" w:author="Moritz Lautenbach" w:date="2014-04-16T10:44:00Z">
        <w:r w:rsidRPr="00155B02" w:rsidDel="00133DC0">
          <w:rPr>
            <w:lang w:val="en-GB"/>
          </w:rPr>
          <w:delText>.</w:delText>
        </w:r>
      </w:del>
      <w:r w:rsidRPr="00155B02">
        <w:rPr>
          <w:lang w:val="en-GB"/>
        </w:rPr>
        <w:t>. Due to the fact that both name and meaning of these units differ from one transcription system to the next (e.</w:t>
      </w:r>
      <w:del w:id="1142" w:author="Moritz Lautenbach" w:date="2014-04-16T10:45:00Z">
        <w:r w:rsidRPr="00155B02" w:rsidDel="00133DC0">
          <w:rPr>
            <w:lang w:val="en-GB"/>
          </w:rPr>
          <w:delText> </w:delText>
        </w:r>
      </w:del>
      <w:r w:rsidRPr="00155B02">
        <w:rPr>
          <w:lang w:val="en-GB"/>
        </w:rPr>
        <w:t xml:space="preserve">g. utterances in HIAT vs. </w:t>
      </w:r>
      <w:commentRangeStart w:id="1143"/>
      <w:r w:rsidRPr="00155B02">
        <w:rPr>
          <w:lang w:val="en-GB"/>
        </w:rPr>
        <w:t>(Phrasierungseinheit) (Phrasal Units???) in GAT) and every transcription system makes use of different end of utterance symbols for its units (e.</w:t>
      </w:r>
      <w:del w:id="1144" w:author="Moritz Lautenbach" w:date="2014-04-16T10:45:00Z">
        <w:r w:rsidRPr="00155B02" w:rsidDel="00133DC0">
          <w:rPr>
            <w:lang w:val="en-GB"/>
          </w:rPr>
          <w:delText> </w:delText>
        </w:r>
      </w:del>
      <w:r w:rsidRPr="00155B02">
        <w:rPr>
          <w:lang w:val="en-GB"/>
        </w:rPr>
        <w:t xml:space="preserve">g. the five end of utterance symbols in HIAT vs. the five symbols for a (abschließende Tonhöhenbewegung???) in GAT), </w:t>
      </w:r>
      <w:commentRangeEnd w:id="1143"/>
      <w:r w:rsidRPr="00155B02">
        <w:rPr>
          <w:rStyle w:val="Kommentarzeichen"/>
          <w:lang w:val="en-GB"/>
        </w:rPr>
        <w:commentReference w:id="1143"/>
      </w:r>
      <w:r w:rsidRPr="00155B02">
        <w:rPr>
          <w:lang w:val="en-GB"/>
        </w:rPr>
        <w:t>the Partitur-</w:t>
      </w:r>
      <w:r w:rsidR="00C11634" w:rsidRPr="00155B02">
        <w:rPr>
          <w:lang w:val="en-GB"/>
        </w:rPr>
        <w:t>Editor</w:t>
      </w:r>
      <w:r w:rsidRPr="00155B02">
        <w:rPr>
          <w:lang w:val="en-GB"/>
        </w:rPr>
        <w:t xml:space="preserve"> has a number of different finite state machines for different transcription systems. Which of these the </w:t>
      </w:r>
      <w:ins w:id="1145" w:author="Moritz Lautenbach" w:date="2014-04-16T10:46:00Z">
        <w:r w:rsidRPr="00155B02">
          <w:rPr>
            <w:lang w:val="en-GB"/>
          </w:rPr>
          <w:t>e</w:t>
        </w:r>
      </w:ins>
      <w:r w:rsidR="00C11634" w:rsidRPr="00155B02">
        <w:rPr>
          <w:lang w:val="en-GB"/>
        </w:rPr>
        <w:t>Editor</w:t>
      </w:r>
      <w:r w:rsidRPr="00155B02">
        <w:rPr>
          <w:lang w:val="en-GB"/>
        </w:rPr>
        <w:t xml:space="preserve"> should use can be set via </w:t>
      </w:r>
      <w:r w:rsidR="00007CB6" w:rsidRPr="00155B02">
        <w:rPr>
          <w:lang w:val="en-GB"/>
        </w:rPr>
        <w:t>„</w:t>
      </w:r>
      <w:r w:rsidRPr="00155B02">
        <w:rPr>
          <w:lang w:val="en-GB"/>
        </w:rPr>
        <w:t>Edit &gt; Preferences...</w:t>
      </w:r>
      <w:r w:rsidR="00E6350C" w:rsidRPr="00155B02">
        <w:rPr>
          <w:lang w:val="en-GB"/>
        </w:rPr>
        <w:t>“</w:t>
      </w:r>
      <w:del w:id="1146" w:author="Moritz Lautenbach" w:date="2014-04-16T10:46:00Z">
        <w:r w:rsidRPr="00155B02" w:rsidDel="00133DC0">
          <w:rPr>
            <w:lang w:val="en-GB"/>
          </w:rPr>
          <w:delText xml:space="preserve"> </w:delText>
        </w:r>
      </w:del>
      <w:r w:rsidRPr="00155B02">
        <w:rPr>
          <w:lang w:val="en-GB"/>
        </w:rPr>
        <w:t>.</w:t>
      </w:r>
    </w:p>
    <w:p w14:paraId="5D3129B7" w14:textId="77777777" w:rsidR="000959A2" w:rsidRPr="00155B02" w:rsidRDefault="000959A2">
      <w:pPr>
        <w:pStyle w:val="Standard-BlockCharCharChar"/>
        <w:rPr>
          <w:lang w:val="en-GB"/>
        </w:rPr>
      </w:pPr>
      <w:r w:rsidRPr="00155B02">
        <w:rPr>
          <w:lang w:val="en-GB"/>
        </w:rPr>
        <w:t>The finite machine uses the irregularities of the individual transcription systems to split segment chains into smaller units</w:t>
      </w:r>
      <w:del w:id="1147" w:author="Moritz Lautenbach" w:date="2014-04-16T10:46:00Z">
        <w:r w:rsidRPr="00155B02" w:rsidDel="00133DC0">
          <w:rPr>
            <w:lang w:val="en-GB"/>
          </w:rPr>
          <w:delText>.</w:delText>
        </w:r>
      </w:del>
      <w:r w:rsidRPr="00155B02">
        <w:rPr>
          <w:lang w:val="en-GB"/>
        </w:rPr>
        <w:t>. As shown in the</w:t>
      </w:r>
      <w:ins w:id="1148" w:author="Moritz Lautenbach" w:date="2014-04-16T10:46:00Z">
        <w:r w:rsidRPr="00155B02">
          <w:rPr>
            <w:lang w:val="en-GB"/>
          </w:rPr>
          <w:t xml:space="preserve"> </w:t>
        </w:r>
      </w:ins>
      <w:r w:rsidRPr="00155B02">
        <w:rPr>
          <w:lang w:val="en-GB"/>
        </w:rPr>
        <w:t xml:space="preserve">given example a splitting of the segment chains into </w:t>
      </w:r>
      <w:r w:rsidRPr="00155B02">
        <w:rPr>
          <w:u w:val="single"/>
          <w:lang w:val="en-GB"/>
        </w:rPr>
        <w:t xml:space="preserve">utterances </w:t>
      </w:r>
      <w:r w:rsidRPr="00155B02">
        <w:rPr>
          <w:lang w:val="en-GB"/>
        </w:rPr>
        <w:t>can take place with the HIAT segmentation by means of the full stops and question marks made use of (that complete an utterance according to HIAT )</w:t>
      </w:r>
      <w:del w:id="1149" w:author="Moritz Lautenbach" w:date="2014-04-16T10:47:00Z">
        <w:r w:rsidRPr="00155B02" w:rsidDel="00133DC0">
          <w:rPr>
            <w:lang w:val="en-GB"/>
          </w:rPr>
          <w:delText xml:space="preserve"> </w:delText>
        </w:r>
      </w:del>
      <w:r w:rsidRPr="00155B02">
        <w:rPr>
          <w:lang w:val="en-GB"/>
        </w:rPr>
        <w:t>:</w:t>
      </w:r>
    </w:p>
    <w:p w14:paraId="023BCC1C" w14:textId="77777777" w:rsidR="000959A2" w:rsidRPr="00B0162A" w:rsidRDefault="000959A2">
      <w:pPr>
        <w:pStyle w:val="SimpleEXMARaLDA"/>
        <w:tabs>
          <w:tab w:val="left" w:pos="1134"/>
        </w:tabs>
        <w:ind w:left="482"/>
        <w:rPr>
          <w:rFonts w:ascii="Times New Roman" w:hAnsi="Times New Roman"/>
          <w:rPrChange w:id="1150" w:author="Moritz Lautenbach" w:date="2014-04-16T10:11:00Z">
            <w:rPr>
              <w:lang w:val="en-US"/>
            </w:rPr>
          </w:rPrChange>
        </w:rPr>
      </w:pPr>
      <w:r w:rsidRPr="00B0162A">
        <w:rPr>
          <w:rFonts w:ascii="Times New Roman" w:hAnsi="Times New Roman"/>
          <w:b/>
          <w:rPrChange w:id="1151" w:author="Moritz Lautenbach" w:date="2014-04-16T10:11:00Z">
            <w:rPr>
              <w:b/>
              <w:lang w:val="en-US"/>
            </w:rPr>
          </w:rPrChange>
        </w:rPr>
        <w:t>KLA:</w:t>
      </w:r>
      <w:r w:rsidRPr="00B0162A">
        <w:rPr>
          <w:rFonts w:ascii="Times New Roman" w:hAnsi="Times New Roman"/>
          <w:rPrChange w:id="1152" w:author="Moritz Lautenbach" w:date="2014-04-16T10:11:00Z">
            <w:rPr>
              <w:lang w:val="en-US"/>
            </w:rPr>
          </w:rPrChange>
        </w:rPr>
        <w:tab/>
        <w:t>Oh, da kommt einer</w:t>
      </w:r>
      <w:r w:rsidRPr="00B0162A">
        <w:rPr>
          <w:rFonts w:ascii="Times New Roman" w:hAnsi="Times New Roman"/>
          <w:b/>
          <w:rPrChange w:id="1153" w:author="Moritz Lautenbach" w:date="2014-04-16T10:11:00Z">
            <w:rPr>
              <w:b/>
              <w:lang w:val="en-US"/>
            </w:rPr>
          </w:rPrChange>
        </w:rPr>
        <w:t>.</w:t>
      </w:r>
      <w:r w:rsidRPr="00B0162A">
        <w:rPr>
          <w:rFonts w:ascii="Times New Roman" w:hAnsi="Times New Roman"/>
          <w:rPrChange w:id="1154" w:author="Moritz Lautenbach" w:date="2014-04-16T10:11:00Z">
            <w:rPr>
              <w:lang w:val="en-US"/>
            </w:rPr>
          </w:rPrChange>
        </w:rPr>
        <w:t xml:space="preserve"> </w:t>
      </w:r>
    </w:p>
    <w:p w14:paraId="4B12041F" w14:textId="77777777" w:rsidR="000959A2" w:rsidRPr="00B0162A" w:rsidRDefault="000959A2">
      <w:pPr>
        <w:pStyle w:val="SimpleEXMARaLDA"/>
        <w:tabs>
          <w:tab w:val="left" w:pos="1134"/>
        </w:tabs>
        <w:ind w:left="482"/>
        <w:rPr>
          <w:rFonts w:ascii="Times New Roman" w:hAnsi="Times New Roman"/>
          <w:b/>
          <w:rPrChange w:id="1155" w:author="Moritz Lautenbach" w:date="2014-04-16T10:11:00Z">
            <w:rPr>
              <w:b/>
              <w:lang w:val="en-US"/>
            </w:rPr>
          </w:rPrChange>
        </w:rPr>
      </w:pPr>
      <w:r w:rsidRPr="00B0162A">
        <w:rPr>
          <w:rFonts w:ascii="Times New Roman" w:hAnsi="Times New Roman"/>
          <w:b/>
          <w:rPrChange w:id="1156" w:author="Moritz Lautenbach" w:date="2014-04-16T10:11:00Z">
            <w:rPr>
              <w:b/>
              <w:lang w:val="en-US"/>
            </w:rPr>
          </w:rPrChange>
        </w:rPr>
        <w:t>ERW:</w:t>
      </w:r>
      <w:r w:rsidRPr="00B0162A">
        <w:rPr>
          <w:rFonts w:ascii="Times New Roman" w:hAnsi="Times New Roman"/>
          <w:rPrChange w:id="1157" w:author="Moritz Lautenbach" w:date="2014-04-16T10:11:00Z">
            <w:rPr>
              <w:lang w:val="en-US"/>
            </w:rPr>
          </w:rPrChange>
        </w:rPr>
        <w:tab/>
        <w:t>((hustet))</w:t>
      </w:r>
      <w:r w:rsidRPr="00B0162A">
        <w:rPr>
          <w:rFonts w:ascii="Times New Roman" w:hAnsi="Times New Roman"/>
          <w:b/>
          <w:rPrChange w:id="1158" w:author="Moritz Lautenbach" w:date="2014-04-16T10:11:00Z">
            <w:rPr>
              <w:b/>
              <w:lang w:val="en-US"/>
            </w:rPr>
          </w:rPrChange>
        </w:rPr>
        <w:t>.</w:t>
      </w:r>
    </w:p>
    <w:p w14:paraId="0D34EAB7" w14:textId="77777777" w:rsidR="000959A2" w:rsidRPr="00B0162A" w:rsidRDefault="000959A2">
      <w:pPr>
        <w:pStyle w:val="SimpleEXMARaLDA"/>
        <w:tabs>
          <w:tab w:val="left" w:pos="1134"/>
        </w:tabs>
        <w:ind w:left="482"/>
        <w:rPr>
          <w:rFonts w:ascii="Times New Roman" w:hAnsi="Times New Roman"/>
          <w:rPrChange w:id="1159" w:author="Moritz Lautenbach" w:date="2014-04-16T10:11:00Z">
            <w:rPr>
              <w:lang w:val="en-US"/>
            </w:rPr>
          </w:rPrChange>
        </w:rPr>
      </w:pPr>
      <w:r w:rsidRPr="00B0162A">
        <w:rPr>
          <w:rFonts w:ascii="Times New Roman" w:hAnsi="Times New Roman"/>
          <w:b/>
          <w:rPrChange w:id="1160" w:author="Moritz Lautenbach" w:date="2014-04-16T10:11:00Z">
            <w:rPr>
              <w:b/>
              <w:lang w:val="en-US"/>
            </w:rPr>
          </w:rPrChange>
        </w:rPr>
        <w:t>KLA:</w:t>
      </w:r>
      <w:r w:rsidRPr="00B0162A">
        <w:rPr>
          <w:rFonts w:ascii="Times New Roman" w:hAnsi="Times New Roman"/>
          <w:rPrChange w:id="1161" w:author="Moritz Lautenbach" w:date="2014-04-16T10:11:00Z">
            <w:rPr>
              <w:lang w:val="en-US"/>
            </w:rPr>
          </w:rPrChange>
        </w:rPr>
        <w:tab/>
        <w:t>Kommt noch einer</w:t>
      </w:r>
      <w:r w:rsidRPr="00B0162A">
        <w:rPr>
          <w:rFonts w:ascii="Times New Roman" w:hAnsi="Times New Roman"/>
          <w:b/>
          <w:rPrChange w:id="1162" w:author="Moritz Lautenbach" w:date="2014-04-16T10:11:00Z">
            <w:rPr>
              <w:b/>
              <w:lang w:val="en-US"/>
            </w:rPr>
          </w:rPrChange>
        </w:rPr>
        <w:t>.</w:t>
      </w:r>
      <w:r w:rsidRPr="00B0162A">
        <w:rPr>
          <w:rFonts w:ascii="Times New Roman" w:hAnsi="Times New Roman"/>
          <w:rPrChange w:id="1163" w:author="Moritz Lautenbach" w:date="2014-04-16T10:11:00Z">
            <w:rPr>
              <w:lang w:val="en-US"/>
            </w:rPr>
          </w:rPrChange>
        </w:rPr>
        <w:t xml:space="preserve"> </w:t>
      </w:r>
    </w:p>
    <w:p w14:paraId="421D239B" w14:textId="77777777" w:rsidR="000959A2" w:rsidRPr="00B0162A" w:rsidRDefault="000959A2">
      <w:pPr>
        <w:pStyle w:val="SimpleEXMARaLDA"/>
        <w:tabs>
          <w:tab w:val="left" w:pos="1134"/>
        </w:tabs>
        <w:ind w:left="482"/>
        <w:rPr>
          <w:rFonts w:ascii="Times New Roman" w:hAnsi="Times New Roman"/>
          <w:b/>
          <w:lang w:val="pl-PL"/>
          <w:rPrChange w:id="1164" w:author="Moritz Lautenbach" w:date="2014-04-16T10:11:00Z">
            <w:rPr>
              <w:b/>
              <w:lang w:val="en-US"/>
            </w:rPr>
          </w:rPrChange>
        </w:rPr>
      </w:pPr>
      <w:r w:rsidRPr="00B0162A">
        <w:rPr>
          <w:rFonts w:ascii="Times New Roman" w:hAnsi="Times New Roman"/>
          <w:b/>
          <w:lang w:val="pl-PL"/>
          <w:rPrChange w:id="1165" w:author="Moritz Lautenbach" w:date="2014-04-16T10:11:00Z">
            <w:rPr>
              <w:b/>
              <w:lang w:val="en-US"/>
            </w:rPr>
          </w:rPrChange>
        </w:rPr>
        <w:t>KLA:</w:t>
      </w:r>
      <w:r w:rsidRPr="00B0162A">
        <w:rPr>
          <w:rFonts w:ascii="Times New Roman" w:hAnsi="Times New Roman"/>
          <w:lang w:val="pl-PL"/>
          <w:rPrChange w:id="1166" w:author="Moritz Lautenbach" w:date="2014-04-16T10:11:00Z">
            <w:rPr>
              <w:lang w:val="en-US"/>
            </w:rPr>
          </w:rPrChange>
        </w:rPr>
        <w:tab/>
        <w:t>((hustet)) Wa/</w:t>
      </w:r>
      <w:r w:rsidRPr="00B0162A">
        <w:rPr>
          <w:rFonts w:ascii="Times New Roman" w:hAnsi="Times New Roman"/>
          <w:b/>
          <w:lang w:val="pl-PL"/>
          <w:rPrChange w:id="1167" w:author="Moritz Lautenbach" w:date="2014-04-16T10:11:00Z">
            <w:rPr>
              <w:b/>
              <w:lang w:val="en-US"/>
            </w:rPr>
          </w:rPrChange>
        </w:rPr>
        <w:t>?</w:t>
      </w:r>
    </w:p>
    <w:p w14:paraId="72EBC2D4" w14:textId="77777777" w:rsidR="000959A2" w:rsidRPr="00B0162A" w:rsidRDefault="000959A2">
      <w:pPr>
        <w:pStyle w:val="SimpleEXMARaLDA"/>
        <w:tabs>
          <w:tab w:val="left" w:pos="1134"/>
        </w:tabs>
        <w:ind w:left="482"/>
        <w:rPr>
          <w:rFonts w:ascii="Times New Roman" w:hAnsi="Times New Roman"/>
          <w:b/>
          <w:lang w:val="pl-PL"/>
          <w:rPrChange w:id="1168" w:author="Moritz Lautenbach" w:date="2014-04-16T10:11:00Z">
            <w:rPr>
              <w:b/>
              <w:lang w:val="en-US"/>
            </w:rPr>
          </w:rPrChange>
        </w:rPr>
      </w:pPr>
      <w:r w:rsidRPr="00B0162A">
        <w:rPr>
          <w:rFonts w:ascii="Times New Roman" w:hAnsi="Times New Roman"/>
          <w:b/>
          <w:lang w:val="pl-PL"/>
          <w:rPrChange w:id="1169" w:author="Moritz Lautenbach" w:date="2014-04-16T10:11:00Z">
            <w:rPr>
              <w:b/>
              <w:lang w:val="en-US"/>
            </w:rPr>
          </w:rPrChange>
        </w:rPr>
        <w:t>ERW:</w:t>
      </w:r>
      <w:r w:rsidRPr="00B0162A">
        <w:rPr>
          <w:rFonts w:ascii="Times New Roman" w:hAnsi="Times New Roman"/>
          <w:lang w:val="pl-PL"/>
          <w:rPrChange w:id="1170" w:author="Moritz Lautenbach" w:date="2014-04-16T10:11:00Z">
            <w:rPr>
              <w:lang w:val="en-US"/>
            </w:rPr>
          </w:rPrChange>
        </w:rPr>
        <w:tab/>
        <w:t>Och nee, dat jiwet ja nich</w:t>
      </w:r>
      <w:r w:rsidRPr="00B0162A">
        <w:rPr>
          <w:rFonts w:ascii="Times New Roman" w:hAnsi="Times New Roman"/>
          <w:b/>
          <w:lang w:val="pl-PL"/>
          <w:rPrChange w:id="1171" w:author="Moritz Lautenbach" w:date="2014-04-16T10:11:00Z">
            <w:rPr>
              <w:b/>
              <w:lang w:val="en-US"/>
            </w:rPr>
          </w:rPrChange>
        </w:rPr>
        <w:t>.</w:t>
      </w:r>
    </w:p>
    <w:p w14:paraId="599E30D5" w14:textId="77777777" w:rsidR="000959A2" w:rsidRPr="00B0162A" w:rsidRDefault="000959A2">
      <w:pPr>
        <w:pStyle w:val="SimpleEXMARaLDA"/>
        <w:tabs>
          <w:tab w:val="left" w:pos="1134"/>
        </w:tabs>
        <w:ind w:left="482"/>
        <w:rPr>
          <w:rFonts w:ascii="Times New Roman" w:hAnsi="Times New Roman"/>
          <w:b/>
          <w:rPrChange w:id="1172" w:author="Moritz Lautenbach" w:date="2014-04-16T10:11:00Z">
            <w:rPr>
              <w:b/>
              <w:lang w:val="en-US"/>
            </w:rPr>
          </w:rPrChange>
        </w:rPr>
      </w:pPr>
      <w:r w:rsidRPr="00B0162A">
        <w:rPr>
          <w:rFonts w:ascii="Times New Roman" w:hAnsi="Times New Roman"/>
          <w:b/>
          <w:rPrChange w:id="1173" w:author="Moritz Lautenbach" w:date="2014-04-16T10:11:00Z">
            <w:rPr>
              <w:b/>
              <w:lang w:val="en-US"/>
            </w:rPr>
          </w:rPrChange>
        </w:rPr>
        <w:t>KLA:</w:t>
      </w:r>
      <w:r w:rsidRPr="00B0162A">
        <w:rPr>
          <w:rFonts w:ascii="Times New Roman" w:hAnsi="Times New Roman"/>
          <w:rPrChange w:id="1174" w:author="Moritz Lautenbach" w:date="2014-04-16T10:11:00Z">
            <w:rPr>
              <w:lang w:val="en-US"/>
            </w:rPr>
          </w:rPrChange>
        </w:rPr>
        <w:tab/>
      </w:r>
      <w:r w:rsidRPr="00B0162A">
        <w:rPr>
          <w:rFonts w:ascii="Times New Roman" w:hAnsi="Times New Roman"/>
          <w:rPrChange w:id="1175" w:author="Moritz Lautenbach" w:date="2014-04-16T10:11:00Z">
            <w:rPr>
              <w:lang w:val="en-US"/>
            </w:rPr>
          </w:rPrChange>
        </w:rPr>
        <w:tab/>
        <w:t>Oh, dat kann ja nich wahr sein</w:t>
      </w:r>
      <w:r w:rsidRPr="00B0162A">
        <w:rPr>
          <w:rFonts w:ascii="Times New Roman" w:hAnsi="Times New Roman"/>
          <w:b/>
          <w:rPrChange w:id="1176" w:author="Moritz Lautenbach" w:date="2014-04-16T10:11:00Z">
            <w:rPr>
              <w:b/>
              <w:lang w:val="en-US"/>
            </w:rPr>
          </w:rPrChange>
        </w:rPr>
        <w:t>.</w:t>
      </w:r>
    </w:p>
    <w:p w14:paraId="162E3C68" w14:textId="77777777" w:rsidR="009F15F6" w:rsidRDefault="009F15F6">
      <w:pPr>
        <w:rPr>
          <w:rFonts w:ascii="Times New Roman" w:hAnsi="Times New Roman" w:cs="Times New Roman"/>
          <w:lang w:val="en-GB"/>
        </w:rPr>
      </w:pPr>
    </w:p>
    <w:p w14:paraId="15BBFCB5" w14:textId="77777777" w:rsidR="000959A2" w:rsidRPr="009F15F6" w:rsidRDefault="000959A2">
      <w:pPr>
        <w:rPr>
          <w:rFonts w:ascii="Times New Roman" w:hAnsi="Times New Roman" w:cs="Times New Roman"/>
          <w:sz w:val="24"/>
          <w:szCs w:val="24"/>
          <w:lang w:val="en-GB"/>
        </w:rPr>
      </w:pPr>
      <w:r w:rsidRPr="009F15F6">
        <w:rPr>
          <w:rFonts w:ascii="Times New Roman" w:hAnsi="Times New Roman" w:cs="Times New Roman"/>
          <w:sz w:val="24"/>
          <w:szCs w:val="24"/>
          <w:lang w:val="en-GB"/>
        </w:rPr>
        <w:t>In the same way i</w:t>
      </w:r>
      <w:ins w:id="1177" w:author="Moritz Lautenbach" w:date="2014-04-16T10:47:00Z">
        <w:r w:rsidRPr="009F15F6">
          <w:rPr>
            <w:rFonts w:ascii="Times New Roman" w:hAnsi="Times New Roman" w:cs="Times New Roman"/>
            <w:sz w:val="24"/>
            <w:szCs w:val="24"/>
            <w:lang w:val="en-GB"/>
          </w:rPr>
          <w:t>t</w:t>
        </w:r>
      </w:ins>
      <w:del w:id="1178" w:author="Moritz Lautenbach" w:date="2014-04-16T10:47:00Z">
        <w:r w:rsidRPr="009F15F6" w:rsidDel="00133DC0">
          <w:rPr>
            <w:rFonts w:ascii="Times New Roman" w:hAnsi="Times New Roman" w:cs="Times New Roman"/>
            <w:sz w:val="24"/>
            <w:szCs w:val="24"/>
            <w:lang w:val="en-GB"/>
          </w:rPr>
          <w:delText>s</w:delText>
        </w:r>
      </w:del>
      <w:r w:rsidRPr="009F15F6">
        <w:rPr>
          <w:rFonts w:ascii="Times New Roman" w:hAnsi="Times New Roman" w:cs="Times New Roman"/>
          <w:sz w:val="24"/>
          <w:szCs w:val="24"/>
          <w:lang w:val="en-GB"/>
        </w:rPr>
        <w:t xml:space="preserve"> is recognized that the embedded chain of symbols in the double brackets describes </w:t>
      </w:r>
      <w:r w:rsidRPr="009F15F6">
        <w:rPr>
          <w:rFonts w:ascii="Times New Roman" w:hAnsi="Times New Roman" w:cs="Times New Roman"/>
          <w:sz w:val="24"/>
          <w:szCs w:val="24"/>
          <w:u w:val="single"/>
          <w:lang w:val="en-GB"/>
        </w:rPr>
        <w:t>non phonological material</w:t>
      </w:r>
      <w:r w:rsidRPr="009F15F6">
        <w:rPr>
          <w:rFonts w:ascii="Times New Roman" w:hAnsi="Times New Roman" w:cs="Times New Roman"/>
          <w:sz w:val="24"/>
          <w:szCs w:val="24"/>
          <w:lang w:val="en-GB"/>
        </w:rPr>
        <w:t>:</w:t>
      </w:r>
    </w:p>
    <w:p w14:paraId="43A03CC6" w14:textId="77777777" w:rsidR="000959A2" w:rsidRPr="00B0162A" w:rsidRDefault="000959A2">
      <w:pPr>
        <w:pStyle w:val="SimpleEXMARaLDA"/>
        <w:ind w:left="482"/>
        <w:rPr>
          <w:rFonts w:ascii="Times New Roman" w:hAnsi="Times New Roman"/>
          <w:rPrChange w:id="1179" w:author="Moritz Lautenbach" w:date="2014-04-16T10:11:00Z">
            <w:rPr>
              <w:lang w:val="en-US"/>
            </w:rPr>
          </w:rPrChange>
        </w:rPr>
      </w:pPr>
      <w:r w:rsidRPr="00B0162A">
        <w:rPr>
          <w:rFonts w:ascii="Times New Roman" w:hAnsi="Times New Roman"/>
          <w:b/>
          <w:rPrChange w:id="1180" w:author="Moritz Lautenbach" w:date="2014-04-16T10:11:00Z">
            <w:rPr>
              <w:b/>
              <w:lang w:val="en-US"/>
            </w:rPr>
          </w:rPrChange>
        </w:rPr>
        <w:t>KLA:</w:t>
      </w:r>
      <w:r w:rsidRPr="00B0162A">
        <w:rPr>
          <w:rFonts w:ascii="Times New Roman" w:hAnsi="Times New Roman"/>
          <w:rPrChange w:id="1181" w:author="Moritz Lautenbach" w:date="2014-04-16T10:11:00Z">
            <w:rPr>
              <w:lang w:val="en-US"/>
            </w:rPr>
          </w:rPrChange>
        </w:rPr>
        <w:tab/>
        <w:t>...</w:t>
      </w:r>
    </w:p>
    <w:p w14:paraId="7548452E" w14:textId="77777777" w:rsidR="000959A2" w:rsidRPr="00B0162A" w:rsidRDefault="000959A2">
      <w:pPr>
        <w:pStyle w:val="SimpleEXMARaLDA"/>
        <w:ind w:left="482"/>
        <w:rPr>
          <w:rFonts w:ascii="Times New Roman" w:hAnsi="Times New Roman"/>
          <w:rPrChange w:id="1182" w:author="Moritz Lautenbach" w:date="2014-04-16T10:11:00Z">
            <w:rPr>
              <w:lang w:val="en-US"/>
            </w:rPr>
          </w:rPrChange>
        </w:rPr>
      </w:pPr>
      <w:r w:rsidRPr="00B0162A">
        <w:rPr>
          <w:rFonts w:ascii="Times New Roman" w:hAnsi="Times New Roman"/>
          <w:b/>
          <w:rPrChange w:id="1183" w:author="Moritz Lautenbach" w:date="2014-04-16T10:11:00Z">
            <w:rPr>
              <w:b/>
              <w:lang w:val="en-US"/>
            </w:rPr>
          </w:rPrChange>
        </w:rPr>
        <w:t>ERW:</w:t>
      </w:r>
      <w:r w:rsidRPr="00B0162A">
        <w:rPr>
          <w:rFonts w:ascii="Times New Roman" w:hAnsi="Times New Roman"/>
          <w:rPrChange w:id="1184" w:author="Moritz Lautenbach" w:date="2014-04-16T10:11:00Z">
            <w:rPr>
              <w:lang w:val="en-US"/>
            </w:rPr>
          </w:rPrChange>
        </w:rPr>
        <w:tab/>
      </w:r>
      <w:r w:rsidRPr="00B0162A">
        <w:rPr>
          <w:rFonts w:ascii="Times New Roman" w:hAnsi="Times New Roman"/>
          <w:b/>
          <w:rPrChange w:id="1185" w:author="Moritz Lautenbach" w:date="2014-04-16T10:11:00Z">
            <w:rPr>
              <w:b/>
              <w:lang w:val="en-US"/>
            </w:rPr>
          </w:rPrChange>
        </w:rPr>
        <w:t>((</w:t>
      </w:r>
      <w:r w:rsidRPr="00B0162A">
        <w:rPr>
          <w:rFonts w:ascii="Times New Roman" w:hAnsi="Times New Roman"/>
          <w:rPrChange w:id="1186" w:author="Moritz Lautenbach" w:date="2014-04-16T10:11:00Z">
            <w:rPr>
              <w:lang w:val="en-US"/>
            </w:rPr>
          </w:rPrChange>
        </w:rPr>
        <w:t>hustet</w:t>
      </w:r>
      <w:r w:rsidRPr="00B0162A">
        <w:rPr>
          <w:rFonts w:ascii="Times New Roman" w:hAnsi="Times New Roman"/>
          <w:b/>
          <w:rPrChange w:id="1187" w:author="Moritz Lautenbach" w:date="2014-04-16T10:11:00Z">
            <w:rPr>
              <w:b/>
              <w:lang w:val="en-US"/>
            </w:rPr>
          </w:rPrChange>
        </w:rPr>
        <w:t>))</w:t>
      </w:r>
      <w:r w:rsidRPr="00B0162A">
        <w:rPr>
          <w:rFonts w:ascii="Times New Roman" w:hAnsi="Times New Roman"/>
          <w:rPrChange w:id="1188" w:author="Moritz Lautenbach" w:date="2014-04-16T10:11:00Z">
            <w:rPr>
              <w:lang w:val="en-US"/>
            </w:rPr>
          </w:rPrChange>
        </w:rPr>
        <w:t>.</w:t>
      </w:r>
    </w:p>
    <w:p w14:paraId="7092D9F6" w14:textId="77777777" w:rsidR="000959A2" w:rsidRPr="00B0162A" w:rsidRDefault="000959A2">
      <w:pPr>
        <w:pStyle w:val="SimpleEXMARaLDA"/>
        <w:ind w:left="482"/>
        <w:rPr>
          <w:rFonts w:ascii="Times New Roman" w:hAnsi="Times New Roman"/>
          <w:rPrChange w:id="1189" w:author="Moritz Lautenbach" w:date="2014-04-16T10:11:00Z">
            <w:rPr>
              <w:lang w:val="en-US"/>
            </w:rPr>
          </w:rPrChange>
        </w:rPr>
      </w:pPr>
      <w:r w:rsidRPr="00B0162A">
        <w:rPr>
          <w:rFonts w:ascii="Times New Roman" w:hAnsi="Times New Roman"/>
          <w:b/>
          <w:rPrChange w:id="1190" w:author="Moritz Lautenbach" w:date="2014-04-16T10:11:00Z">
            <w:rPr>
              <w:b/>
              <w:lang w:val="en-US"/>
            </w:rPr>
          </w:rPrChange>
        </w:rPr>
        <w:t>KLA:</w:t>
      </w:r>
      <w:r w:rsidRPr="00B0162A">
        <w:rPr>
          <w:rFonts w:ascii="Times New Roman" w:hAnsi="Times New Roman"/>
          <w:rPrChange w:id="1191" w:author="Moritz Lautenbach" w:date="2014-04-16T10:11:00Z">
            <w:rPr>
              <w:lang w:val="en-US"/>
            </w:rPr>
          </w:rPrChange>
        </w:rPr>
        <w:tab/>
        <w:t>...</w:t>
      </w:r>
    </w:p>
    <w:p w14:paraId="4CC0B411" w14:textId="77777777" w:rsidR="000959A2" w:rsidRPr="00B0162A" w:rsidRDefault="000959A2">
      <w:pPr>
        <w:pStyle w:val="SimpleEXMARaLDA"/>
        <w:ind w:left="482"/>
        <w:rPr>
          <w:rFonts w:ascii="Times New Roman" w:hAnsi="Times New Roman"/>
          <w:rPrChange w:id="1192" w:author="Moritz Lautenbach" w:date="2014-04-16T10:11:00Z">
            <w:rPr>
              <w:lang w:val="en-US"/>
            </w:rPr>
          </w:rPrChange>
        </w:rPr>
      </w:pPr>
      <w:r w:rsidRPr="00B0162A">
        <w:rPr>
          <w:rFonts w:ascii="Times New Roman" w:hAnsi="Times New Roman"/>
          <w:b/>
          <w:rPrChange w:id="1193" w:author="Moritz Lautenbach" w:date="2014-04-16T10:11:00Z">
            <w:rPr>
              <w:b/>
              <w:lang w:val="en-US"/>
            </w:rPr>
          </w:rPrChange>
        </w:rPr>
        <w:t>KLA:</w:t>
      </w:r>
      <w:r w:rsidRPr="00B0162A">
        <w:rPr>
          <w:rFonts w:ascii="Times New Roman" w:hAnsi="Times New Roman"/>
          <w:rPrChange w:id="1194" w:author="Moritz Lautenbach" w:date="2014-04-16T10:11:00Z">
            <w:rPr>
              <w:lang w:val="en-US"/>
            </w:rPr>
          </w:rPrChange>
        </w:rPr>
        <w:tab/>
      </w:r>
      <w:r w:rsidRPr="00B0162A">
        <w:rPr>
          <w:rFonts w:ascii="Times New Roman" w:hAnsi="Times New Roman"/>
          <w:b/>
          <w:rPrChange w:id="1195" w:author="Moritz Lautenbach" w:date="2014-04-16T10:11:00Z">
            <w:rPr>
              <w:b/>
              <w:lang w:val="en-US"/>
            </w:rPr>
          </w:rPrChange>
        </w:rPr>
        <w:t>((</w:t>
      </w:r>
      <w:r w:rsidRPr="00B0162A">
        <w:rPr>
          <w:rFonts w:ascii="Times New Roman" w:hAnsi="Times New Roman"/>
          <w:rPrChange w:id="1196" w:author="Moritz Lautenbach" w:date="2014-04-16T10:11:00Z">
            <w:rPr>
              <w:lang w:val="en-US"/>
            </w:rPr>
          </w:rPrChange>
        </w:rPr>
        <w:t>hustet</w:t>
      </w:r>
      <w:r w:rsidRPr="00B0162A">
        <w:rPr>
          <w:rFonts w:ascii="Times New Roman" w:hAnsi="Times New Roman"/>
          <w:b/>
          <w:rPrChange w:id="1197" w:author="Moritz Lautenbach" w:date="2014-04-16T10:11:00Z">
            <w:rPr>
              <w:b/>
              <w:lang w:val="en-US"/>
            </w:rPr>
          </w:rPrChange>
        </w:rPr>
        <w:t>))</w:t>
      </w:r>
      <w:r w:rsidRPr="00B0162A">
        <w:rPr>
          <w:rFonts w:ascii="Times New Roman" w:hAnsi="Times New Roman"/>
          <w:rPrChange w:id="1198" w:author="Moritz Lautenbach" w:date="2014-04-16T10:11:00Z">
            <w:rPr>
              <w:lang w:val="en-US"/>
            </w:rPr>
          </w:rPrChange>
        </w:rPr>
        <w:t xml:space="preserve"> Wa/?</w:t>
      </w:r>
    </w:p>
    <w:p w14:paraId="17C8DA34" w14:textId="77777777" w:rsidR="000959A2" w:rsidRPr="00B0162A" w:rsidRDefault="000959A2">
      <w:pPr>
        <w:pStyle w:val="Standard-BlockCharCharChar"/>
        <w:rPr>
          <w:rPrChange w:id="1199" w:author="Moritz Lautenbach" w:date="2014-04-16T10:11:00Z">
            <w:rPr>
              <w:lang w:val="en-US"/>
            </w:rPr>
          </w:rPrChange>
        </w:rPr>
      </w:pPr>
    </w:p>
    <w:p w14:paraId="0F67B132" w14:textId="77777777" w:rsidR="000959A2" w:rsidRPr="00155B02" w:rsidRDefault="000959A2" w:rsidP="009F15F6">
      <w:pPr>
        <w:pStyle w:val="berschrift3"/>
        <w:rPr>
          <w:rFonts w:cs="Times New Roman"/>
          <w:lang w:val="en-GB"/>
        </w:rPr>
      </w:pPr>
      <w:bookmarkStart w:id="1200" w:name="_Toc227559821"/>
      <w:bookmarkStart w:id="1201" w:name="_Toc69130042"/>
      <w:bookmarkStart w:id="1202" w:name="_Toc69129901"/>
      <w:bookmarkStart w:id="1203" w:name="_Toc403472823"/>
      <w:r w:rsidRPr="00155B02">
        <w:rPr>
          <w:rFonts w:cs="Times New Roman"/>
          <w:lang w:val="en-GB"/>
        </w:rPr>
        <w:t>Troubleshooting and Segmentation</w:t>
      </w:r>
      <w:bookmarkEnd w:id="1200"/>
      <w:bookmarkEnd w:id="1201"/>
      <w:bookmarkEnd w:id="1202"/>
      <w:bookmarkEnd w:id="1203"/>
    </w:p>
    <w:p w14:paraId="18057667" w14:textId="77777777" w:rsidR="000959A2" w:rsidRPr="00155B02" w:rsidRDefault="000959A2">
      <w:pPr>
        <w:pStyle w:val="Standard-BlockCharCharChar"/>
        <w:rPr>
          <w:lang w:val="en-GB"/>
        </w:rPr>
      </w:pPr>
      <w:r w:rsidRPr="00155B02">
        <w:rPr>
          <w:lang w:val="en-GB"/>
        </w:rPr>
        <w:t>Due to the fact that the segmentation algorithm relies on the regularities of the transcription system, segmentation problems may arise when these regularities are not adhered to while transcribing,</w:t>
      </w:r>
      <w:del w:id="1204" w:author="Moritz Lautenbach" w:date="2014-04-16T10:11:00Z">
        <w:r w:rsidRPr="00155B02" w:rsidDel="00FC7598">
          <w:rPr>
            <w:lang w:val="en-GB"/>
          </w:rPr>
          <w:delText xml:space="preserve">  </w:delText>
        </w:r>
      </w:del>
      <w:ins w:id="1205" w:author="Moritz Lautenbach" w:date="2014-04-16T10:11:00Z">
        <w:r w:rsidRPr="00155B02">
          <w:rPr>
            <w:lang w:val="en-GB"/>
          </w:rPr>
          <w:t xml:space="preserve"> </w:t>
        </w:r>
      </w:ins>
      <w:r w:rsidRPr="00155B02">
        <w:rPr>
          <w:lang w:val="en-GB"/>
        </w:rPr>
        <w:t>i.e. when certain transcription symbols are not used as specified by the convention.</w:t>
      </w:r>
    </w:p>
    <w:p w14:paraId="249BF97A" w14:textId="379E161C" w:rsidR="000959A2" w:rsidRPr="00155B02" w:rsidRDefault="000959A2">
      <w:pPr>
        <w:pStyle w:val="Standard-BlockCharCharChar"/>
        <w:rPr>
          <w:lang w:val="en-GB"/>
        </w:rPr>
      </w:pPr>
      <w:r w:rsidRPr="00155B02">
        <w:rPr>
          <w:lang w:val="en-GB"/>
        </w:rPr>
        <w:t>In the following example the non</w:t>
      </w:r>
      <w:ins w:id="1206" w:author="Moritz Lautenbach" w:date="2014-04-16T10:48:00Z">
        <w:r w:rsidRPr="00155B02">
          <w:rPr>
            <w:lang w:val="en-GB"/>
          </w:rPr>
          <w:t>-</w:t>
        </w:r>
      </w:ins>
      <w:del w:id="1207" w:author="Moritz Lautenbach" w:date="2014-04-16T10:48:00Z">
        <w:r w:rsidRPr="00155B02" w:rsidDel="00133DC0">
          <w:rPr>
            <w:lang w:val="en-GB"/>
          </w:rPr>
          <w:delText xml:space="preserve"> </w:delText>
        </w:r>
      </w:del>
      <w:r w:rsidRPr="00155B02">
        <w:rPr>
          <w:lang w:val="en-GB"/>
        </w:rPr>
        <w:t xml:space="preserve">phonological unit </w:t>
      </w:r>
      <w:r w:rsidR="00007CB6" w:rsidRPr="00155B02">
        <w:rPr>
          <w:lang w:val="en-GB"/>
        </w:rPr>
        <w:t>„</w:t>
      </w:r>
      <w:r w:rsidRPr="00155B02">
        <w:rPr>
          <w:lang w:val="en-GB"/>
        </w:rPr>
        <w:t>coughs</w:t>
      </w:r>
      <w:r w:rsidR="00E6350C" w:rsidRPr="00155B02">
        <w:rPr>
          <w:lang w:val="en-GB"/>
        </w:rPr>
        <w:t>“</w:t>
      </w:r>
      <w:r w:rsidRPr="00155B02">
        <w:rPr>
          <w:lang w:val="en-GB"/>
        </w:rPr>
        <w:t xml:space="preserve"> is not marked as defined by the convention, i.e. with a pair of round brackets at the beginning and at the end, as specified in HIAT. Here the brackets at the end are missing</w:t>
      </w:r>
      <w:del w:id="1208" w:author="Moritz Lautenbach" w:date="2014-04-16T10:48:00Z">
        <w:r w:rsidRPr="00155B02" w:rsidDel="00133DC0">
          <w:rPr>
            <w:lang w:val="en-GB"/>
          </w:rPr>
          <w:delText xml:space="preserve"> </w:delText>
        </w:r>
      </w:del>
      <w:r w:rsidRPr="00155B02">
        <w:rPr>
          <w:lang w:val="en-GB"/>
        </w:rPr>
        <w:t>:</w:t>
      </w:r>
    </w:p>
    <w:p w14:paraId="3F9A5E80" w14:textId="77777777" w:rsidR="000959A2" w:rsidRPr="00155B02" w:rsidRDefault="002B43A4">
      <w:pPr>
        <w:pStyle w:val="BildChar"/>
        <w:rPr>
          <w:rFonts w:ascii="Times New Roman" w:hAnsi="Times New Roman"/>
          <w:lang w:val="en-GB"/>
        </w:rPr>
      </w:pPr>
      <w:r>
        <w:rPr>
          <w:rFonts w:ascii="Times New Roman" w:hAnsi="Times New Roman"/>
          <w:lang w:val="en-GB"/>
        </w:rPr>
        <w:pict w14:anchorId="2F35678C">
          <v:shape id="_x0000_i1186" type="#_x0000_t75" style="width:327pt;height:61.5pt" filled="t">
            <v:fill color2="black"/>
            <v:imagedata r:id="rId272" o:title=""/>
          </v:shape>
        </w:pict>
      </w:r>
    </w:p>
    <w:p w14:paraId="3EF9E320" w14:textId="44A01889" w:rsidR="000959A2" w:rsidRPr="00155B02" w:rsidRDefault="000959A2">
      <w:pPr>
        <w:pStyle w:val="Standard-BlockCharCharChar"/>
        <w:rPr>
          <w:lang w:val="en-GB"/>
        </w:rPr>
      </w:pPr>
      <w:r w:rsidRPr="00155B02">
        <w:rPr>
          <w:lang w:val="en-GB"/>
        </w:rPr>
        <w:t xml:space="preserve">Menu items that require a segmentation (e.g. </w:t>
      </w:r>
      <w:r w:rsidR="00007CB6" w:rsidRPr="00155B02">
        <w:rPr>
          <w:lang w:val="en-GB"/>
        </w:rPr>
        <w:t>„</w:t>
      </w:r>
      <w:r w:rsidRPr="00155B02">
        <w:rPr>
          <w:lang w:val="en-GB"/>
        </w:rPr>
        <w:t>Transcription &gt; Count segments...</w:t>
      </w:r>
      <w:ins w:id="1209" w:author="Moritz Lautenbach" w:date="2014-04-16T10:48:00Z">
        <w:r w:rsidRPr="00155B02">
          <w:rPr>
            <w:lang w:val="en-GB"/>
          </w:rPr>
          <w:t>”</w:t>
        </w:r>
      </w:ins>
      <w:r w:rsidRPr="00155B02">
        <w:rPr>
          <w:lang w:val="en-GB"/>
        </w:rPr>
        <w:t>) will prompt the following error message:</w:t>
      </w:r>
    </w:p>
    <w:p w14:paraId="59BBDF51"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2ED22B65">
          <v:shape id="_x0000_i1187" type="#_x0000_t75" style="width:201pt;height:100.5pt" filled="t">
            <v:fill color2="black"/>
            <v:imagedata r:id="rId273" o:title=""/>
          </v:shape>
        </w:pict>
      </w:r>
    </w:p>
    <w:p w14:paraId="3398AE76" w14:textId="48412D7E" w:rsidR="000959A2" w:rsidRPr="00155B02" w:rsidRDefault="000959A2">
      <w:pPr>
        <w:pStyle w:val="Standard-BlockCharCharChar"/>
        <w:rPr>
          <w:lang w:val="en-GB"/>
        </w:rPr>
      </w:pPr>
      <w:r w:rsidRPr="00155B02">
        <w:rPr>
          <w:lang w:val="en-GB"/>
        </w:rPr>
        <w:t xml:space="preserve">This contains information on the cause of the error – </w:t>
      </w:r>
      <w:r w:rsidR="00007CB6" w:rsidRPr="00155B02">
        <w:rPr>
          <w:lang w:val="en-GB"/>
        </w:rPr>
        <w:t>„</w:t>
      </w:r>
      <w:r w:rsidRPr="00155B02">
        <w:rPr>
          <w:lang w:val="en-GB"/>
        </w:rPr>
        <w:t>Only close parenthesis allowed</w:t>
      </w:r>
      <w:r w:rsidR="00E6350C" w:rsidRPr="00155B02">
        <w:rPr>
          <w:lang w:val="en-GB"/>
        </w:rPr>
        <w:t>“</w:t>
      </w:r>
      <w:r w:rsidRPr="00155B02">
        <w:rPr>
          <w:lang w:val="en-GB"/>
        </w:rPr>
        <w:t xml:space="preserve">, means that at the position in question only one closing bracket may be inserted and allows the editing of all segmentation errors in one dialog (see </w:t>
      </w:r>
      <w:r w:rsidR="00007CB6" w:rsidRPr="00155B02">
        <w:rPr>
          <w:lang w:val="en-GB"/>
        </w:rPr>
        <w:t>„</w:t>
      </w:r>
      <w:r w:rsidRPr="00155B02">
        <w:rPr>
          <w:lang w:val="en-GB"/>
        </w:rPr>
        <w:t>Transcription &gt; Segmentation Errors...</w:t>
      </w:r>
      <w:r w:rsidR="00E6350C" w:rsidRPr="00155B02">
        <w:rPr>
          <w:lang w:val="en-GB"/>
        </w:rPr>
        <w:t>“</w:t>
      </w:r>
      <w:r w:rsidRPr="00155B02">
        <w:rPr>
          <w:lang w:val="en-GB"/>
        </w:rPr>
        <w:t>).</w:t>
      </w:r>
    </w:p>
    <w:p w14:paraId="70E23524" w14:textId="1EB96203" w:rsidR="000959A2" w:rsidRPr="00155B02" w:rsidRDefault="000959A2">
      <w:pPr>
        <w:pStyle w:val="berschrift2"/>
        <w:rPr>
          <w:lang w:val="en-GB"/>
        </w:rPr>
      </w:pPr>
      <w:bookmarkStart w:id="1210" w:name="_Toc69130066"/>
      <w:bookmarkStart w:id="1211" w:name="_Toc69129925"/>
      <w:bookmarkStart w:id="1212" w:name="_Toc55213933"/>
      <w:bookmarkStart w:id="1213" w:name="_Toc403472824"/>
      <w:r w:rsidRPr="00155B02">
        <w:rPr>
          <w:lang w:val="en-GB"/>
        </w:rPr>
        <w:t>Segmentation: </w:t>
      </w:r>
      <w:r w:rsidR="00E6350C" w:rsidRPr="00155B02">
        <w:rPr>
          <w:lang w:val="en-GB"/>
        </w:rPr>
        <w:t>“</w:t>
      </w:r>
      <w:r w:rsidRPr="00155B02">
        <w:rPr>
          <w:lang w:val="en-GB"/>
        </w:rPr>
        <w:t>HIAT: Utterance and Words</w:t>
      </w:r>
      <w:r w:rsidR="00E6350C" w:rsidRPr="00155B02">
        <w:rPr>
          <w:lang w:val="en-GB"/>
        </w:rPr>
        <w:t>“</w:t>
      </w:r>
      <w:bookmarkEnd w:id="1210"/>
      <w:bookmarkEnd w:id="1211"/>
      <w:bookmarkEnd w:id="1212"/>
      <w:bookmarkEnd w:id="1213"/>
    </w:p>
    <w:p w14:paraId="5592D72B" w14:textId="21BEA1F2"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214" w:author="Moritz Lautenbach" w:date="2014-04-16T10:49:00Z">
        <w:r w:rsidRPr="00155B02" w:rsidDel="00133DC0">
          <w:rPr>
            <w:lang w:val="en-GB"/>
          </w:rPr>
          <w:delText xml:space="preserve">non </w:delText>
        </w:r>
      </w:del>
      <w:ins w:id="1215" w:author="Moritz Lautenbach" w:date="2014-04-16T10:49:00Z">
        <w:r w:rsidRPr="00155B02">
          <w:rPr>
            <w:lang w:val="en-GB"/>
          </w:rPr>
          <w:t>non-</w:t>
        </w:r>
      </w:ins>
      <w:r w:rsidRPr="00155B02">
        <w:rPr>
          <w:lang w:val="en-GB"/>
        </w:rPr>
        <w:t>phonological entry).</w:t>
      </w:r>
    </w:p>
    <w:tbl>
      <w:tblPr>
        <w:tblW w:w="9180" w:type="dxa"/>
        <w:tblLayout w:type="fixed"/>
        <w:tblLook w:val="0000" w:firstRow="0" w:lastRow="0" w:firstColumn="0" w:lastColumn="0" w:noHBand="0" w:noVBand="0"/>
      </w:tblPr>
      <w:tblGrid>
        <w:gridCol w:w="2539"/>
        <w:gridCol w:w="2578"/>
        <w:gridCol w:w="4063"/>
      </w:tblGrid>
      <w:tr w:rsidR="000959A2" w:rsidRPr="00155B02" w14:paraId="4288BC04"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D9D9D9"/>
          </w:tcPr>
          <w:p w14:paraId="4EF27DEE"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578" w:type="dxa"/>
            <w:tcBorders>
              <w:top w:val="single" w:sz="4" w:space="0" w:color="000000"/>
              <w:left w:val="single" w:sz="4" w:space="0" w:color="000000"/>
              <w:bottom w:val="single" w:sz="4" w:space="0" w:color="000000"/>
              <w:right w:val="single" w:sz="4" w:space="0" w:color="000000"/>
            </w:tcBorders>
            <w:shd w:val="clear" w:color="auto" w:fill="D9D9D9"/>
          </w:tcPr>
          <w:p w14:paraId="47D5E49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063" w:type="dxa"/>
            <w:tcBorders>
              <w:top w:val="single" w:sz="4" w:space="0" w:color="000000"/>
              <w:left w:val="single" w:sz="4" w:space="0" w:color="000000"/>
              <w:bottom w:val="single" w:sz="4" w:space="0" w:color="000000"/>
              <w:right w:val="single" w:sz="4" w:space="0" w:color="000000"/>
            </w:tcBorders>
            <w:shd w:val="clear" w:color="auto" w:fill="D9D9D9"/>
          </w:tcPr>
          <w:p w14:paraId="73B003A5"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2B43A4" w14:paraId="41BDE429"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12A1AEA9" w14:textId="77777777" w:rsidR="000959A2" w:rsidRPr="00155B02" w:rsidRDefault="000959A2">
            <w:pPr>
              <w:rPr>
                <w:rFonts w:ascii="Times New Roman" w:hAnsi="Times New Roman" w:cs="Times New Roman"/>
                <w:bCs/>
                <w:lang w:val="en-GB"/>
              </w:rPr>
            </w:pPr>
            <w:bookmarkStart w:id="1216" w:name="UtteranceEndSymbols"/>
            <w:r w:rsidRPr="00155B02">
              <w:rPr>
                <w:rFonts w:ascii="Times New Roman" w:hAnsi="Times New Roman" w:cs="Times New Roman"/>
                <w:bCs/>
                <w:lang w:val="en-GB"/>
              </w:rPr>
              <w:t>UtteranceEnd</w:t>
            </w:r>
            <w:ins w:id="1217" w:author="Moritz Lautenbach" w:date="2014-04-16T10:53: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Symbols</w:t>
            </w:r>
            <w:bookmarkEnd w:id="1216"/>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FB64EA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FF34A08" w14:textId="77777777" w:rsidR="000959A2" w:rsidRPr="00155B02" w:rsidRDefault="000959A2">
            <w:pPr>
              <w:pStyle w:val="Standard-BlockCharCharChar"/>
              <w:spacing w:line="100" w:lineRule="atLeast"/>
              <w:jc w:val="left"/>
              <w:rPr>
                <w:lang w:val="en-GB"/>
              </w:rPr>
            </w:pPr>
            <w:r w:rsidRPr="00155B02">
              <w:rPr>
                <w:lang w:val="en-GB"/>
              </w:rPr>
              <w:t>Mark the end of an utterance (followed by a space if desired).</w:t>
            </w:r>
          </w:p>
          <w:p w14:paraId="636C030D" w14:textId="77777777" w:rsidR="000959A2" w:rsidRPr="00155B02" w:rsidRDefault="000959A2">
            <w:pPr>
              <w:pStyle w:val="Standard-BlockCharCharChar"/>
              <w:spacing w:line="100" w:lineRule="atLeast"/>
              <w:jc w:val="left"/>
              <w:rPr>
                <w:lang w:val="en-GB"/>
              </w:rPr>
            </w:pPr>
          </w:p>
        </w:tc>
      </w:tr>
      <w:tr w:rsidR="000959A2" w:rsidRPr="002B43A4" w14:paraId="21F0C237"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E6DBF4" w14:textId="77777777" w:rsidR="000959A2" w:rsidRPr="00155B02" w:rsidRDefault="000959A2">
            <w:pPr>
              <w:rPr>
                <w:rFonts w:ascii="Times New Roman" w:hAnsi="Times New Roman" w:cs="Times New Roman"/>
                <w:bCs/>
                <w:lang w:val="en-GB"/>
              </w:rPr>
            </w:pPr>
            <w:bookmarkStart w:id="1218" w:name="SpaceSymbols"/>
            <w:r w:rsidRPr="00155B02">
              <w:rPr>
                <w:rFonts w:ascii="Times New Roman" w:hAnsi="Times New Roman" w:cs="Times New Roman"/>
                <w:bCs/>
                <w:lang w:val="en-GB"/>
              </w:rPr>
              <w:t>SpaceSymbol</w:t>
            </w:r>
            <w:bookmarkEnd w:id="1218"/>
            <w:del w:id="1219" w:author="Moritz Lautenbach" w:date="2014-04-16T10:49:00Z">
              <w:r w:rsidRPr="00155B02" w:rsidDel="00133DC0">
                <w:rPr>
                  <w:rFonts w:ascii="Times New Roman" w:hAnsi="Times New Roman" w:cs="Times New Roman"/>
                  <w:bCs/>
                  <w:lang w:val="en-GB"/>
                </w:rPr>
                <w:delText>s</w:delText>
              </w:r>
            </w:del>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2F90D810"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color w:val="C0C0C0"/>
                <w:lang w:val="en-GB"/>
              </w:rPr>
              <w:t xml:space="preserve">|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62BDAF08" w14:textId="15433A3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the end of a word or is placed after a</w:t>
            </w:r>
            <w:ins w:id="1220" w:author="Moritz Lautenbach" w:date="2014-04-16T10:49:00Z">
              <w:r w:rsidRPr="00155B02">
                <w:rPr>
                  <w:rFonts w:ascii="Times New Roman" w:hAnsi="Times New Roman" w:cs="Times New Roman"/>
                  <w:lang w:val="en-GB"/>
                </w:rPr>
                <w:t>n</w:t>
              </w:r>
            </w:ins>
            <w:r w:rsidRPr="00155B02">
              <w:rPr>
                <w:rFonts w:ascii="Times New Roman" w:hAnsi="Times New Roman" w:cs="Times New Roman"/>
                <w:lang w:val="en-GB"/>
              </w:rPr>
              <w:t xml:space="preserve"> Utterance End Symbol or </w:t>
            </w:r>
            <w:r w:rsidR="00007CB6" w:rsidRPr="00155B02">
              <w:rPr>
                <w:rFonts w:ascii="Times New Roman" w:hAnsi="Times New Roman" w:cs="Times New Roman"/>
                <w:lang w:val="en-GB"/>
              </w:rPr>
              <w:t>„</w:t>
            </w:r>
            <w:r w:rsidRPr="00155B02">
              <w:rPr>
                <w:rFonts w:ascii="Times New Roman" w:hAnsi="Times New Roman" w:cs="Times New Roman"/>
                <w:lang w:val="en-GB"/>
              </w:rPr>
              <w:t>other punctuation</w:t>
            </w:r>
            <w:r w:rsidR="00E6350C" w:rsidRPr="00155B02">
              <w:rPr>
                <w:rFonts w:ascii="Times New Roman" w:hAnsi="Times New Roman" w:cs="Times New Roman"/>
                <w:lang w:val="en-GB"/>
              </w:rPr>
              <w:t>“</w:t>
            </w:r>
            <w:r w:rsidRPr="00155B02">
              <w:rPr>
                <w:rFonts w:ascii="Times New Roman" w:hAnsi="Times New Roman" w:cs="Times New Roman"/>
                <w:lang w:val="en-GB"/>
              </w:rPr>
              <w:t>.</w:t>
            </w:r>
          </w:p>
        </w:tc>
      </w:tr>
      <w:tr w:rsidR="000959A2" w:rsidRPr="002B43A4" w14:paraId="4E6F905E"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C577892" w14:textId="77777777" w:rsidR="000959A2" w:rsidRPr="00155B02" w:rsidRDefault="000959A2">
            <w:pPr>
              <w:rPr>
                <w:rFonts w:ascii="Times New Roman" w:hAnsi="Times New Roman" w:cs="Times New Roman"/>
                <w:bCs/>
                <w:lang w:val="en-GB"/>
              </w:rPr>
            </w:pPr>
            <w:bookmarkStart w:id="1221" w:name="Quote"/>
            <w:r w:rsidRPr="00155B02">
              <w:rPr>
                <w:rFonts w:ascii="Times New Roman" w:hAnsi="Times New Roman" w:cs="Times New Roman"/>
                <w:bCs/>
                <w:lang w:val="en-GB"/>
              </w:rPr>
              <w:t>Quote</w:t>
            </w:r>
            <w:bookmarkEnd w:id="1221"/>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32B9428B" w14:textId="0D1EDC70" w:rsidR="000959A2" w:rsidRPr="00155B02" w:rsidRDefault="00007CB6">
            <w:pPr>
              <w:rPr>
                <w:rFonts w:ascii="Times New Roman" w:hAnsi="Times New Roman" w:cs="Times New Roman"/>
                <w:b/>
                <w:color w:val="C0C0C0"/>
                <w:lang w:val="en-GB"/>
              </w:rPr>
            </w:pPr>
            <w:r w:rsidRPr="00155B02">
              <w:rPr>
                <w:rFonts w:ascii="Times New Roman" w:hAnsi="Times New Roman" w:cs="Times New Roman"/>
                <w:b/>
                <w:bCs/>
                <w:lang w:val="en-GB"/>
              </w:rPr>
              <w:t>„</w:t>
            </w:r>
            <w:r w:rsidR="000959A2"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083AAF9B" w14:textId="77777777" w:rsidR="000959A2" w:rsidRPr="00155B02" w:rsidRDefault="000959A2" w:rsidP="00E17DA5">
            <w:pPr>
              <w:pStyle w:val="Standard-BlockCharCharChar"/>
              <w:spacing w:line="100" w:lineRule="atLeast"/>
              <w:jc w:val="left"/>
              <w:rPr>
                <w:lang w:val="en-GB"/>
              </w:rPr>
            </w:pPr>
            <w:r w:rsidRPr="00155B02">
              <w:rPr>
                <w:lang w:val="en-GB"/>
              </w:rPr>
              <w:t xml:space="preserve">Marks the beginning and the end of </w:t>
            </w:r>
            <w:del w:id="1222" w:author="Moritz Lautenbach" w:date="2014-04-16T10:50:00Z">
              <w:r w:rsidRPr="00155B02" w:rsidDel="00133DC0">
                <w:rPr>
                  <w:lang w:val="en-GB"/>
                </w:rPr>
                <w:delText xml:space="preserve">the </w:delText>
              </w:r>
            </w:del>
            <w:r w:rsidRPr="00155B02">
              <w:rPr>
                <w:lang w:val="en-GB"/>
              </w:rPr>
              <w:t>reported speech</w:t>
            </w:r>
            <w:del w:id="1223" w:author="Moritz Lautenbach" w:date="2014-04-16T10:50:00Z">
              <w:r w:rsidRPr="00155B02" w:rsidDel="00133DC0">
                <w:rPr>
                  <w:lang w:val="en-GB"/>
                </w:rPr>
                <w:delText xml:space="preserve"> </w:delText>
              </w:r>
            </w:del>
            <w:r w:rsidRPr="00155B02">
              <w:rPr>
                <w:lang w:val="en-GB"/>
              </w:rPr>
              <w:t>. Utterance End Symbols within reported speech are ignored.</w:t>
            </w:r>
          </w:p>
        </w:tc>
      </w:tr>
      <w:tr w:rsidR="000959A2" w:rsidRPr="00155B02" w14:paraId="3E7C4E8C"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290255CB" w14:textId="77777777" w:rsidR="000959A2" w:rsidRPr="00155B02" w:rsidRDefault="000959A2">
            <w:pPr>
              <w:rPr>
                <w:rFonts w:ascii="Times New Roman" w:hAnsi="Times New Roman" w:cs="Times New Roman"/>
                <w:bCs/>
                <w:lang w:val="en-GB"/>
              </w:rPr>
            </w:pPr>
            <w:bookmarkStart w:id="1224" w:name="OpenParenthesis"/>
            <w:r w:rsidRPr="00155B02">
              <w:rPr>
                <w:rFonts w:ascii="Times New Roman" w:hAnsi="Times New Roman" w:cs="Times New Roman"/>
                <w:bCs/>
                <w:lang w:val="en-GB"/>
              </w:rPr>
              <w:t>OpenParenthesis</w:t>
            </w:r>
            <w:bookmarkEnd w:id="1224"/>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59A218F2"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3AA3F1B4" w14:textId="1213BFB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beginning of a </w:t>
            </w:r>
            <w:del w:id="1225" w:author="Moritz Lautenbach" w:date="2014-04-16T10:50:00Z">
              <w:r w:rsidRPr="00155B02" w:rsidDel="00133DC0">
                <w:rPr>
                  <w:lang w:val="en-GB"/>
                </w:rPr>
                <w:delText xml:space="preserve">non </w:delText>
              </w:r>
            </w:del>
            <w:ins w:id="1226"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r w:rsidRPr="00155B02">
              <w:rPr>
                <w:lang w:val="en-GB"/>
              </w:rPr>
              <w:t>.</w:t>
            </w:r>
          </w:p>
        </w:tc>
      </w:tr>
      <w:tr w:rsidR="000959A2" w:rsidRPr="00155B02" w14:paraId="3F3010C9"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41DE27A0" w14:textId="77777777" w:rsidR="000959A2" w:rsidRPr="00155B02" w:rsidRDefault="000959A2">
            <w:pPr>
              <w:rPr>
                <w:rFonts w:ascii="Times New Roman" w:hAnsi="Times New Roman" w:cs="Times New Roman"/>
                <w:bCs/>
                <w:lang w:val="en-GB"/>
              </w:rPr>
            </w:pPr>
            <w:bookmarkStart w:id="1227" w:name="CloseParenthesis"/>
            <w:r w:rsidRPr="00155B02">
              <w:rPr>
                <w:rFonts w:ascii="Times New Roman" w:hAnsi="Times New Roman" w:cs="Times New Roman"/>
                <w:bCs/>
                <w:lang w:val="en-GB"/>
              </w:rPr>
              <w:t>CloseParenthesis</w:t>
            </w:r>
            <w:bookmarkEnd w:id="1227"/>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2A30C01"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41044E6" w14:textId="0BF50E90" w:rsidR="000959A2" w:rsidRPr="00155B02" w:rsidRDefault="000959A2" w:rsidP="00E17DA5">
            <w:pPr>
              <w:pStyle w:val="Standard-BlockCharCharChar"/>
              <w:spacing w:line="100" w:lineRule="atLeast"/>
              <w:jc w:val="left"/>
              <w:rPr>
                <w:lang w:val="en-GB"/>
              </w:rPr>
            </w:pPr>
            <w:r w:rsidRPr="00155B02">
              <w:rPr>
                <w:lang w:val="en-GB"/>
              </w:rPr>
              <w:t xml:space="preserve">A double occurrence marks the end of a </w:t>
            </w:r>
            <w:del w:id="1228" w:author="Moritz Lautenbach" w:date="2014-04-16T10:50:00Z">
              <w:r w:rsidRPr="00155B02" w:rsidDel="00133DC0">
                <w:rPr>
                  <w:lang w:val="en-GB"/>
                </w:rPr>
                <w:delText xml:space="preserve">non </w:delText>
              </w:r>
            </w:del>
            <w:ins w:id="1229" w:author="Moritz Lautenbach" w:date="2014-04-16T10:50:00Z">
              <w:r w:rsidRPr="00155B02">
                <w:rPr>
                  <w:lang w:val="en-GB"/>
                </w:rPr>
                <w:t>non-</w:t>
              </w:r>
            </w:ins>
            <w:r w:rsidRPr="00155B02">
              <w:rPr>
                <w:lang w:val="en-GB"/>
              </w:rPr>
              <w:t xml:space="preserve">phonological segment. A single occurrence is treated like </w:t>
            </w:r>
            <w:r w:rsidR="00007CB6" w:rsidRPr="00155B02">
              <w:rPr>
                <w:lang w:val="en-GB"/>
              </w:rPr>
              <w:t>„</w:t>
            </w:r>
            <w:r w:rsidRPr="00155B02">
              <w:rPr>
                <w:lang w:val="en-GB"/>
              </w:rPr>
              <w:t>other punctuation</w:t>
            </w:r>
            <w:r w:rsidR="00E6350C" w:rsidRPr="00155B02">
              <w:rPr>
                <w:lang w:val="en-GB"/>
              </w:rPr>
              <w:t>“</w:t>
            </w:r>
            <w:del w:id="1230" w:author="Moritz Lautenbach" w:date="2014-04-16T10:50:00Z">
              <w:r w:rsidRPr="00155B02" w:rsidDel="00133DC0">
                <w:rPr>
                  <w:lang w:val="en-GB"/>
                </w:rPr>
                <w:delText xml:space="preserve"> </w:delText>
              </w:r>
            </w:del>
            <w:r w:rsidRPr="00155B02">
              <w:rPr>
                <w:lang w:val="en-GB"/>
              </w:rPr>
              <w:softHyphen/>
              <w:t>.</w:t>
            </w:r>
          </w:p>
        </w:tc>
      </w:tr>
      <w:tr w:rsidR="000959A2" w:rsidRPr="002B43A4" w14:paraId="43D8677E"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3200C8B6" w14:textId="77777777" w:rsidR="000959A2" w:rsidRPr="00155B02" w:rsidRDefault="000959A2">
            <w:pPr>
              <w:rPr>
                <w:rFonts w:ascii="Times New Roman" w:hAnsi="Times New Roman" w:cs="Times New Roman"/>
                <w:bCs/>
                <w:lang w:val="en-GB"/>
              </w:rPr>
            </w:pPr>
            <w:bookmarkStart w:id="1231" w:name="MiscellaneousPunctuation"/>
            <w:r w:rsidRPr="00155B02">
              <w:rPr>
                <w:rFonts w:ascii="Times New Roman" w:hAnsi="Times New Roman" w:cs="Times New Roman"/>
                <w:bCs/>
                <w:lang w:val="en-GB"/>
              </w:rPr>
              <w:t>MiscellaneousPunctuation</w:t>
            </w:r>
            <w:bookmarkEnd w:id="1231"/>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6320B1DA"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_</w:t>
            </w:r>
            <w:r w:rsidRPr="00155B02">
              <w:rPr>
                <w:rFonts w:ascii="Times New Roman" w:hAnsi="Times New Roman" w:cs="Times New Roman"/>
                <w:b/>
                <w:color w:val="C0C0C0"/>
                <w:lang w:val="en-GB"/>
              </w:rPr>
              <w:t xml:space="preserve"> | </w:t>
            </w:r>
            <w:r w:rsidRPr="00155B02">
              <w:rPr>
                <w:rFonts w:ascii="MS Gothic" w:hAnsi="MS Gothic" w:cs="MS Gothic"/>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7853D9D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Marks intra-segmental phenomena and is segmented like punctuation.</w:t>
            </w:r>
          </w:p>
        </w:tc>
      </w:tr>
      <w:tr w:rsidR="000959A2" w:rsidRPr="002B43A4" w14:paraId="4C75D203" w14:textId="77777777" w:rsidTr="009F15F6">
        <w:trPr>
          <w:trHeight w:val="737"/>
        </w:trPr>
        <w:tc>
          <w:tcPr>
            <w:tcW w:w="2539" w:type="dxa"/>
            <w:tcBorders>
              <w:top w:val="single" w:sz="4" w:space="0" w:color="000000"/>
              <w:left w:val="single" w:sz="4" w:space="0" w:color="000000"/>
              <w:bottom w:val="single" w:sz="4" w:space="0" w:color="000000"/>
              <w:right w:val="single" w:sz="4" w:space="0" w:color="000000"/>
            </w:tcBorders>
            <w:shd w:val="clear" w:color="auto" w:fill="auto"/>
          </w:tcPr>
          <w:p w14:paraId="60071FB8" w14:textId="77777777" w:rsidR="000959A2" w:rsidRPr="00155B02" w:rsidRDefault="000959A2">
            <w:pPr>
              <w:rPr>
                <w:rFonts w:ascii="Times New Roman" w:hAnsi="Times New Roman" w:cs="Times New Roman"/>
                <w:bCs/>
                <w:lang w:val="en-GB"/>
              </w:rPr>
            </w:pPr>
            <w:bookmarkStart w:id="1232" w:name="PauseSymbols"/>
            <w:r w:rsidRPr="00155B02">
              <w:rPr>
                <w:rFonts w:ascii="Times New Roman" w:hAnsi="Times New Roman" w:cs="Times New Roman"/>
                <w:bCs/>
                <w:lang w:val="en-GB"/>
              </w:rPr>
              <w:t>PauseSymbols</w:t>
            </w:r>
            <w:bookmarkEnd w:id="1232"/>
          </w:p>
        </w:tc>
        <w:tc>
          <w:tcPr>
            <w:tcW w:w="2578" w:type="dxa"/>
            <w:tcBorders>
              <w:top w:val="single" w:sz="4" w:space="0" w:color="000000"/>
              <w:left w:val="single" w:sz="4" w:space="0" w:color="000000"/>
              <w:bottom w:val="single" w:sz="4" w:space="0" w:color="000000"/>
              <w:right w:val="single" w:sz="4" w:space="0" w:color="000000"/>
            </w:tcBorders>
            <w:shd w:val="clear" w:color="auto" w:fill="auto"/>
          </w:tcPr>
          <w:p w14:paraId="0C58B29C" w14:textId="77777777" w:rsidR="000959A2" w:rsidRPr="00155B02" w:rsidRDefault="000959A2">
            <w:pPr>
              <w:rPr>
                <w:rFonts w:ascii="Times New Roman" w:hAnsi="Times New Roman" w:cs="Times New Roman"/>
                <w:b/>
                <w:color w:val="C0C0C0"/>
                <w:lang w:val="en-GB"/>
              </w:rPr>
            </w:pP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b/>
                <w:color w:val="C0C0C0"/>
                <w:lang w:val="en-GB"/>
              </w:rPr>
              <w:t xml:space="preserve"> | </w:t>
            </w:r>
          </w:p>
        </w:tc>
        <w:tc>
          <w:tcPr>
            <w:tcW w:w="4063" w:type="dxa"/>
            <w:tcBorders>
              <w:top w:val="single" w:sz="4" w:space="0" w:color="000000"/>
              <w:left w:val="single" w:sz="4" w:space="0" w:color="000000"/>
              <w:bottom w:val="single" w:sz="4" w:space="0" w:color="000000"/>
              <w:right w:val="single" w:sz="4" w:space="0" w:color="000000"/>
            </w:tcBorders>
            <w:shd w:val="clear" w:color="auto" w:fill="auto"/>
          </w:tcPr>
          <w:p w14:paraId="41C8B934" w14:textId="77777777" w:rsidR="000959A2" w:rsidRPr="00155B02" w:rsidRDefault="000959A2" w:rsidP="00E17DA5">
            <w:pPr>
              <w:pStyle w:val="Standard-BlockCharCharChar"/>
              <w:spacing w:line="100" w:lineRule="atLeast"/>
              <w:jc w:val="left"/>
              <w:rPr>
                <w:lang w:val="en-GB"/>
              </w:rPr>
            </w:pPr>
            <w:r w:rsidRPr="00155B02">
              <w:rPr>
                <w:lang w:val="en-GB"/>
              </w:rPr>
              <w:t xml:space="preserve">Mark pauses and are segmented like </w:t>
            </w:r>
            <w:del w:id="1233" w:author="Moritz Lautenbach" w:date="2014-04-16T10:51:00Z">
              <w:r w:rsidRPr="00155B02" w:rsidDel="00133DC0">
                <w:rPr>
                  <w:lang w:val="en-GB"/>
                </w:rPr>
                <w:lastRenderedPageBreak/>
                <w:delText xml:space="preserve">non </w:delText>
              </w:r>
            </w:del>
            <w:ins w:id="1234" w:author="Moritz Lautenbach" w:date="2014-04-16T10:51:00Z">
              <w:r w:rsidRPr="00155B02">
                <w:rPr>
                  <w:lang w:val="en-GB"/>
                </w:rPr>
                <w:t>non-</w:t>
              </w:r>
            </w:ins>
            <w:r w:rsidRPr="00155B02">
              <w:rPr>
                <w:lang w:val="en-GB"/>
              </w:rPr>
              <w:t>phonological date.</w:t>
            </w:r>
          </w:p>
        </w:tc>
      </w:tr>
    </w:tbl>
    <w:p w14:paraId="5F0699ED" w14:textId="77777777" w:rsidR="000959A2" w:rsidRPr="00155B02" w:rsidRDefault="000959A2">
      <w:pPr>
        <w:rPr>
          <w:rFonts w:ascii="Times New Roman" w:hAnsi="Times New Roman" w:cs="Times New Roman"/>
          <w:lang w:val="en-GB"/>
        </w:rPr>
      </w:pPr>
    </w:p>
    <w:p w14:paraId="1B4BF4F6" w14:textId="77777777" w:rsidR="000959A2" w:rsidRPr="00155B02" w:rsidRDefault="000959A2">
      <w:pPr>
        <w:pStyle w:val="Standard-BlockCharCharChar"/>
        <w:rPr>
          <w:lang w:val="en-GB"/>
        </w:rPr>
      </w:pPr>
      <w:r w:rsidRPr="00155B02">
        <w:rPr>
          <w:lang w:val="en-GB"/>
        </w:rPr>
        <w:t>Example:</w:t>
      </w:r>
    </w:p>
    <w:p w14:paraId="694EA65B" w14:textId="587CC006" w:rsidR="000959A2" w:rsidRPr="00155B02" w:rsidRDefault="000959A2">
      <w:pPr>
        <w:pStyle w:val="Standard-BlockCharCharChar"/>
        <w:rPr>
          <w:lang w:val="en-GB"/>
        </w:rPr>
      </w:pPr>
      <w:r w:rsidRPr="00155B02">
        <w:rPr>
          <w:lang w:val="en-GB"/>
        </w:rPr>
        <w:t>The second segment chain of speaker A is segmented with the segmentation: </w:t>
      </w:r>
      <w:r w:rsidR="00E6350C" w:rsidRPr="00155B02">
        <w:rPr>
          <w:lang w:val="en-GB"/>
        </w:rPr>
        <w:t>“</w:t>
      </w:r>
      <w:r w:rsidRPr="00155B02">
        <w:rPr>
          <w:lang w:val="en-GB"/>
        </w:rPr>
        <w:t>HIAT: Utterance and Words</w:t>
      </w:r>
      <w:r w:rsidR="00E6350C" w:rsidRPr="00155B02">
        <w:rPr>
          <w:lang w:val="en-GB"/>
        </w:rPr>
        <w:t>“</w:t>
      </w:r>
      <w:del w:id="1235" w:author="Moritz Lautenbach" w:date="2014-04-16T10:51:00Z">
        <w:r w:rsidRPr="00155B02" w:rsidDel="00133DC0">
          <w:rPr>
            <w:lang w:val="en-GB"/>
          </w:rPr>
          <w:delText xml:space="preserve"> </w:delText>
        </w:r>
      </w:del>
      <w:r w:rsidRPr="00155B02">
        <w:rPr>
          <w:lang w:val="en-GB"/>
        </w:rPr>
        <w:t>...</w:t>
      </w:r>
    </w:p>
    <w:p w14:paraId="010AEB9A"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4FD78ABF">
          <v:shape id="_x0000_i1188" type="#_x0000_t75" style="width:468pt;height:57pt" filled="t">
            <v:fill color2="black"/>
            <v:imagedata r:id="rId274" o:title=""/>
          </v:shape>
        </w:pict>
      </w:r>
    </w:p>
    <w:p w14:paraId="7D8105DA" w14:textId="77777777" w:rsidR="000959A2" w:rsidRPr="00155B02" w:rsidRDefault="000959A2">
      <w:pPr>
        <w:pStyle w:val="Standard-BlockCharCharChar"/>
        <w:rPr>
          <w:lang w:val="en-GB"/>
        </w:rPr>
      </w:pPr>
      <w:r w:rsidRPr="00155B02">
        <w:rPr>
          <w:lang w:val="en-GB"/>
        </w:rPr>
        <w:t xml:space="preserve">... into utterance, words (W), punctuation (IP) and </w:t>
      </w:r>
      <w:del w:id="1236" w:author="Moritz Lautenbach" w:date="2014-04-16T10:52:00Z">
        <w:r w:rsidRPr="00155B02" w:rsidDel="00133DC0">
          <w:rPr>
            <w:lang w:val="en-GB"/>
          </w:rPr>
          <w:delText xml:space="preserve">non </w:delText>
        </w:r>
      </w:del>
      <w:ins w:id="1237" w:author="Moritz Lautenbach" w:date="2014-04-16T10:52:00Z">
        <w:r w:rsidRPr="00155B02">
          <w:rPr>
            <w:lang w:val="en-GB"/>
          </w:rPr>
          <w:t>non-</w:t>
        </w:r>
      </w:ins>
      <w:r w:rsidRPr="00155B02">
        <w:rPr>
          <w:lang w:val="en-GB"/>
        </w:rPr>
        <w:t>phonological segments (Non-pho):</w:t>
      </w:r>
    </w:p>
    <w:tbl>
      <w:tblPr>
        <w:tblW w:w="9353" w:type="dxa"/>
        <w:tblLayout w:type="fixed"/>
        <w:tblLook w:val="0000" w:firstRow="0" w:lastRow="0" w:firstColumn="0" w:lastColumn="0" w:noHBand="0" w:noVBand="0"/>
      </w:tblPr>
      <w:tblGrid>
        <w:gridCol w:w="584"/>
        <w:gridCol w:w="192"/>
        <w:gridCol w:w="393"/>
        <w:gridCol w:w="62"/>
        <w:gridCol w:w="672"/>
        <w:gridCol w:w="454"/>
        <w:gridCol w:w="672"/>
        <w:gridCol w:w="457"/>
        <w:gridCol w:w="671"/>
        <w:gridCol w:w="456"/>
        <w:gridCol w:w="672"/>
        <w:gridCol w:w="456"/>
        <w:gridCol w:w="689"/>
        <w:gridCol w:w="456"/>
        <w:gridCol w:w="799"/>
        <w:gridCol w:w="455"/>
        <w:gridCol w:w="672"/>
        <w:gridCol w:w="541"/>
      </w:tblGrid>
      <w:tr w:rsidR="000959A2" w:rsidRPr="00155B02" w14:paraId="162DD2BA" w14:textId="77777777" w:rsidTr="009F15F6">
        <w:trPr>
          <w:gridAfter w:val="17"/>
          <w:wAfter w:w="8769"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D9D9D9"/>
          </w:tcPr>
          <w:p w14:paraId="46BE862A" w14:textId="77777777" w:rsidR="000959A2" w:rsidRPr="00155B02" w:rsidRDefault="000959A2">
            <w:pPr>
              <w:pStyle w:val="Zwischenberschrift"/>
              <w:spacing w:after="0" w:line="100" w:lineRule="atLeast"/>
              <w:jc w:val="center"/>
              <w:rPr>
                <w:lang w:val="en-GB"/>
              </w:rPr>
            </w:pPr>
            <w:r w:rsidRPr="00155B02">
              <w:rPr>
                <w:lang w:val="en-GB"/>
              </w:rPr>
              <w:t>Segment chain</w:t>
            </w:r>
          </w:p>
        </w:tc>
      </w:tr>
      <w:tr w:rsidR="000959A2" w:rsidRPr="00155B02" w14:paraId="2B1B5214" w14:textId="77777777" w:rsidTr="009F15F6">
        <w:trPr>
          <w:gridAfter w:val="15"/>
          <w:wAfter w:w="8184" w:type="dxa"/>
          <w:trHeight w:val="737"/>
        </w:trPr>
        <w:tc>
          <w:tcPr>
            <w:tcW w:w="584" w:type="dxa"/>
            <w:tcBorders>
              <w:top w:val="single" w:sz="4" w:space="0" w:color="000000"/>
              <w:left w:val="single" w:sz="4" w:space="0" w:color="000000"/>
              <w:bottom w:val="single" w:sz="4" w:space="0" w:color="000000"/>
              <w:right w:val="single" w:sz="4" w:space="0" w:color="000000"/>
            </w:tcBorders>
            <w:shd w:val="clear" w:color="auto" w:fill="B3B3B3"/>
          </w:tcPr>
          <w:p w14:paraId="76F9D866" w14:textId="77777777" w:rsidR="000959A2" w:rsidRPr="00155B02" w:rsidRDefault="000959A2">
            <w:pPr>
              <w:pStyle w:val="Zwischenberschrift"/>
              <w:spacing w:after="0" w:line="100" w:lineRule="atLeast"/>
              <w:jc w:val="center"/>
              <w:rPr>
                <w:lang w:val="en-GB"/>
              </w:rPr>
            </w:pPr>
            <w:r w:rsidRPr="00155B02">
              <w:rPr>
                <w:lang w:val="en-GB"/>
              </w:rPr>
              <w:t>Utterance</w:t>
            </w:r>
          </w:p>
        </w:tc>
        <w:tc>
          <w:tcPr>
            <w:tcW w:w="585" w:type="dxa"/>
            <w:gridSpan w:val="2"/>
            <w:tcBorders>
              <w:top w:val="single" w:sz="4" w:space="0" w:color="000000"/>
              <w:left w:val="single" w:sz="4" w:space="0" w:color="000000"/>
              <w:bottom w:val="single" w:sz="4" w:space="0" w:color="000000"/>
              <w:right w:val="single" w:sz="4" w:space="0" w:color="000000"/>
            </w:tcBorders>
            <w:shd w:val="clear" w:color="auto" w:fill="B3B3B3"/>
          </w:tcPr>
          <w:p w14:paraId="69EFAF0C" w14:textId="77777777" w:rsidR="000959A2" w:rsidRPr="00155B02" w:rsidRDefault="000959A2">
            <w:pPr>
              <w:pStyle w:val="Zwischenberschrift"/>
              <w:spacing w:after="0" w:line="100" w:lineRule="atLeast"/>
              <w:jc w:val="center"/>
              <w:rPr>
                <w:lang w:val="en-GB"/>
              </w:rPr>
            </w:pPr>
            <w:r w:rsidRPr="00155B02">
              <w:rPr>
                <w:lang w:val="en-GB"/>
              </w:rPr>
              <w:t>Utterance</w:t>
            </w:r>
          </w:p>
        </w:tc>
      </w:tr>
      <w:tr w:rsidR="000959A2" w:rsidRPr="00155B02" w14:paraId="387C07A7" w14:textId="77777777" w:rsidTr="009F15F6">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FFFFCC"/>
          </w:tcPr>
          <w:p w14:paraId="52288043"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CCFFCC"/>
          </w:tcPr>
          <w:p w14:paraId="76CD709D"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CCCC"/>
          </w:tcPr>
          <w:p w14:paraId="426634EA"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4" w:type="dxa"/>
            <w:tcBorders>
              <w:top w:val="single" w:sz="4" w:space="0" w:color="000000"/>
              <w:left w:val="single" w:sz="4" w:space="0" w:color="000000"/>
              <w:bottom w:val="single" w:sz="4" w:space="0" w:color="000000"/>
              <w:right w:val="single" w:sz="4" w:space="0" w:color="000000"/>
            </w:tcBorders>
            <w:shd w:val="clear" w:color="auto" w:fill="CCFFCC"/>
          </w:tcPr>
          <w:p w14:paraId="6608D4D7"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7BDA2228"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7" w:type="dxa"/>
            <w:tcBorders>
              <w:top w:val="single" w:sz="4" w:space="0" w:color="000000"/>
              <w:left w:val="single" w:sz="4" w:space="0" w:color="000000"/>
              <w:bottom w:val="single" w:sz="4" w:space="0" w:color="000000"/>
              <w:right w:val="single" w:sz="4" w:space="0" w:color="000000"/>
            </w:tcBorders>
            <w:shd w:val="clear" w:color="auto" w:fill="CCFFCC"/>
          </w:tcPr>
          <w:p w14:paraId="7A5D4181"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1" w:type="dxa"/>
            <w:tcBorders>
              <w:top w:val="single" w:sz="4" w:space="0" w:color="000000"/>
              <w:left w:val="single" w:sz="4" w:space="0" w:color="000000"/>
              <w:bottom w:val="single" w:sz="4" w:space="0" w:color="000000"/>
              <w:right w:val="single" w:sz="4" w:space="0" w:color="000000"/>
            </w:tcBorders>
            <w:shd w:val="clear" w:color="auto" w:fill="FFFFCC"/>
          </w:tcPr>
          <w:p w14:paraId="66A6DE2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AA4AA53"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27022E"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158B51E4"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89" w:type="dxa"/>
            <w:tcBorders>
              <w:top w:val="single" w:sz="4" w:space="0" w:color="000000"/>
              <w:left w:val="single" w:sz="4" w:space="0" w:color="000000"/>
              <w:bottom w:val="single" w:sz="4" w:space="0" w:color="000000"/>
              <w:right w:val="single" w:sz="4" w:space="0" w:color="000000"/>
            </w:tcBorders>
            <w:shd w:val="clear" w:color="auto" w:fill="FFFFCC"/>
          </w:tcPr>
          <w:p w14:paraId="1CD14DA1"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456" w:type="dxa"/>
            <w:tcBorders>
              <w:top w:val="single" w:sz="4" w:space="0" w:color="000000"/>
              <w:left w:val="single" w:sz="4" w:space="0" w:color="000000"/>
              <w:bottom w:val="single" w:sz="4" w:space="0" w:color="000000"/>
              <w:right w:val="single" w:sz="4" w:space="0" w:color="000000"/>
            </w:tcBorders>
            <w:shd w:val="clear" w:color="auto" w:fill="CCFFCC"/>
          </w:tcPr>
          <w:p w14:paraId="249BDD00"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799" w:type="dxa"/>
            <w:tcBorders>
              <w:top w:val="single" w:sz="4" w:space="0" w:color="000000"/>
              <w:left w:val="single" w:sz="4" w:space="0" w:color="000000"/>
              <w:bottom w:val="single" w:sz="4" w:space="0" w:color="000000"/>
              <w:right w:val="single" w:sz="4" w:space="0" w:color="000000"/>
            </w:tcBorders>
            <w:shd w:val="clear" w:color="auto" w:fill="FFCCCC"/>
          </w:tcPr>
          <w:p w14:paraId="0A7A15BB" w14:textId="77777777" w:rsidR="000959A2" w:rsidRPr="00155B02" w:rsidRDefault="000959A2">
            <w:pPr>
              <w:pStyle w:val="Standard-BlockCharCharChar"/>
              <w:spacing w:line="100" w:lineRule="atLeast"/>
              <w:jc w:val="center"/>
              <w:rPr>
                <w:b/>
                <w:lang w:val="en-GB"/>
              </w:rPr>
            </w:pPr>
            <w:r w:rsidRPr="00155B02">
              <w:rPr>
                <w:b/>
                <w:lang w:val="en-GB"/>
              </w:rPr>
              <w:t>Non-Pho</w:t>
            </w:r>
          </w:p>
        </w:tc>
        <w:tc>
          <w:tcPr>
            <w:tcW w:w="455" w:type="dxa"/>
            <w:tcBorders>
              <w:top w:val="single" w:sz="4" w:space="0" w:color="000000"/>
              <w:left w:val="single" w:sz="4" w:space="0" w:color="000000"/>
              <w:bottom w:val="single" w:sz="4" w:space="0" w:color="000000"/>
              <w:right w:val="single" w:sz="4" w:space="0" w:color="000000"/>
            </w:tcBorders>
            <w:shd w:val="clear" w:color="auto" w:fill="CCFFCC"/>
          </w:tcPr>
          <w:p w14:paraId="08A05A6A" w14:textId="77777777" w:rsidR="000959A2" w:rsidRPr="00155B02" w:rsidRDefault="000959A2">
            <w:pPr>
              <w:pStyle w:val="Standard-BlockCharCharChar"/>
              <w:spacing w:line="100" w:lineRule="atLeast"/>
              <w:jc w:val="center"/>
              <w:rPr>
                <w:b/>
                <w:lang w:val="en-GB"/>
              </w:rPr>
            </w:pPr>
            <w:r w:rsidRPr="00155B02">
              <w:rPr>
                <w:b/>
                <w:lang w:val="en-GB"/>
              </w:rPr>
              <w:t>IP</w:t>
            </w:r>
          </w:p>
        </w:tc>
        <w:tc>
          <w:tcPr>
            <w:tcW w:w="672" w:type="dxa"/>
            <w:tcBorders>
              <w:top w:val="single" w:sz="4" w:space="0" w:color="000000"/>
              <w:left w:val="single" w:sz="4" w:space="0" w:color="000000"/>
              <w:bottom w:val="single" w:sz="4" w:space="0" w:color="000000"/>
              <w:right w:val="single" w:sz="4" w:space="0" w:color="000000"/>
            </w:tcBorders>
            <w:shd w:val="clear" w:color="auto" w:fill="FFFFCC"/>
          </w:tcPr>
          <w:p w14:paraId="0AB93FD2" w14:textId="77777777" w:rsidR="000959A2" w:rsidRPr="00155B02" w:rsidRDefault="000959A2">
            <w:pPr>
              <w:pStyle w:val="Standard-BlockCharCharChar"/>
              <w:spacing w:line="100" w:lineRule="atLeast"/>
              <w:jc w:val="center"/>
              <w:rPr>
                <w:b/>
                <w:lang w:val="en-GB"/>
              </w:rPr>
            </w:pPr>
            <w:r w:rsidRPr="00155B02">
              <w:rPr>
                <w:b/>
                <w:lang w:val="en-GB"/>
              </w:rPr>
              <w:t>W</w:t>
            </w:r>
          </w:p>
        </w:tc>
        <w:tc>
          <w:tcPr>
            <w:tcW w:w="541" w:type="dxa"/>
            <w:tcBorders>
              <w:top w:val="single" w:sz="4" w:space="0" w:color="000000"/>
              <w:left w:val="single" w:sz="4" w:space="0" w:color="000000"/>
              <w:bottom w:val="single" w:sz="4" w:space="0" w:color="000000"/>
              <w:right w:val="single" w:sz="4" w:space="0" w:color="000000"/>
            </w:tcBorders>
            <w:shd w:val="clear" w:color="auto" w:fill="CCFFCC"/>
          </w:tcPr>
          <w:p w14:paraId="7FD20E50" w14:textId="77777777" w:rsidR="000959A2" w:rsidRPr="00155B02" w:rsidRDefault="000959A2">
            <w:pPr>
              <w:pStyle w:val="Standard-BlockCharCharChar"/>
              <w:spacing w:line="100" w:lineRule="atLeast"/>
              <w:jc w:val="center"/>
              <w:rPr>
                <w:b/>
                <w:lang w:val="en-GB"/>
              </w:rPr>
            </w:pPr>
            <w:r w:rsidRPr="00155B02">
              <w:rPr>
                <w:b/>
                <w:lang w:val="en-GB"/>
              </w:rPr>
              <w:t>IP</w:t>
            </w:r>
          </w:p>
        </w:tc>
      </w:tr>
      <w:tr w:rsidR="000959A2" w:rsidRPr="00155B02" w14:paraId="3E4A6CCA" w14:textId="77777777" w:rsidTr="009F15F6">
        <w:trPr>
          <w:trHeight w:val="737"/>
        </w:trPr>
        <w:tc>
          <w:tcPr>
            <w:tcW w:w="776" w:type="dxa"/>
            <w:gridSpan w:val="2"/>
            <w:tcBorders>
              <w:top w:val="single" w:sz="4" w:space="0" w:color="000000"/>
              <w:left w:val="single" w:sz="4" w:space="0" w:color="000000"/>
              <w:bottom w:val="single" w:sz="4" w:space="0" w:color="000000"/>
              <w:right w:val="single" w:sz="4" w:space="0" w:color="000000"/>
            </w:tcBorders>
            <w:shd w:val="clear" w:color="auto" w:fill="auto"/>
          </w:tcPr>
          <w:p w14:paraId="093E5D6D" w14:textId="77777777" w:rsidR="000959A2" w:rsidRPr="00155B02" w:rsidRDefault="000959A2">
            <w:pPr>
              <w:pStyle w:val="Standard-BlockCharCharChar"/>
              <w:spacing w:line="100" w:lineRule="atLeast"/>
              <w:jc w:val="center"/>
              <w:rPr>
                <w:lang w:val="en-GB"/>
              </w:rPr>
            </w:pPr>
            <w:r w:rsidRPr="00155B02">
              <w:rPr>
                <w:lang w:val="en-GB"/>
              </w:rPr>
              <w:t>Wie</w:t>
            </w:r>
          </w:p>
        </w:tc>
        <w:tc>
          <w:tcPr>
            <w:tcW w:w="455" w:type="dxa"/>
            <w:gridSpan w:val="2"/>
            <w:tcBorders>
              <w:top w:val="single" w:sz="4" w:space="0" w:color="000000"/>
              <w:left w:val="single" w:sz="4" w:space="0" w:color="000000"/>
              <w:bottom w:val="single" w:sz="4" w:space="0" w:color="000000"/>
              <w:right w:val="single" w:sz="4" w:space="0" w:color="000000"/>
            </w:tcBorders>
            <w:shd w:val="clear" w:color="auto" w:fill="auto"/>
          </w:tcPr>
          <w:p w14:paraId="3892C43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717E2C7F" w14:textId="77777777" w:rsidR="000959A2" w:rsidRPr="00155B02" w:rsidRDefault="000959A2">
            <w:pPr>
              <w:pStyle w:val="Standard-BlockCharCharChar"/>
              <w:spacing w:line="100" w:lineRule="atLeast"/>
              <w:jc w:val="center"/>
              <w:rPr>
                <w:lang w:val="en-GB"/>
              </w:rPr>
            </w:pPr>
            <w:r w:rsidRPr="00155B02">
              <w:rPr>
                <w:lang w:val="en-GB"/>
              </w:rPr>
              <w:t>•</w:t>
            </w:r>
          </w:p>
        </w:tc>
        <w:tc>
          <w:tcPr>
            <w:tcW w:w="454" w:type="dxa"/>
            <w:tcBorders>
              <w:top w:val="single" w:sz="4" w:space="0" w:color="000000"/>
              <w:left w:val="single" w:sz="4" w:space="0" w:color="000000"/>
              <w:bottom w:val="single" w:sz="4" w:space="0" w:color="000000"/>
              <w:right w:val="single" w:sz="4" w:space="0" w:color="000000"/>
            </w:tcBorders>
            <w:shd w:val="clear" w:color="auto" w:fill="auto"/>
          </w:tcPr>
          <w:p w14:paraId="107DFF06"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CAD3876" w14:textId="77777777" w:rsidR="000959A2" w:rsidRPr="00155B02" w:rsidRDefault="000959A2">
            <w:pPr>
              <w:pStyle w:val="Standard-BlockCharCharChar"/>
              <w:spacing w:line="100" w:lineRule="atLeast"/>
              <w:jc w:val="center"/>
              <w:rPr>
                <w:lang w:val="en-GB"/>
              </w:rPr>
            </w:pPr>
            <w:r w:rsidRPr="00155B02">
              <w:rPr>
                <w:lang w:val="en-GB"/>
              </w:rPr>
              <w:t>geht</w:t>
            </w:r>
          </w:p>
        </w:tc>
        <w:tc>
          <w:tcPr>
            <w:tcW w:w="457" w:type="dxa"/>
            <w:tcBorders>
              <w:top w:val="single" w:sz="4" w:space="0" w:color="000000"/>
              <w:left w:val="single" w:sz="4" w:space="0" w:color="000000"/>
              <w:bottom w:val="single" w:sz="4" w:space="0" w:color="000000"/>
              <w:right w:val="single" w:sz="4" w:space="0" w:color="000000"/>
            </w:tcBorders>
            <w:shd w:val="clear" w:color="auto" w:fill="auto"/>
          </w:tcPr>
          <w:p w14:paraId="2C5BD1F2" w14:textId="77777777" w:rsidR="000959A2" w:rsidRPr="00155B02" w:rsidRDefault="000959A2">
            <w:pPr>
              <w:pStyle w:val="Standard-BlockCharCharChar"/>
              <w:spacing w:line="100" w:lineRule="atLeast"/>
              <w:jc w:val="center"/>
              <w:rPr>
                <w:lang w:val="en-GB"/>
              </w:rPr>
            </w:pPr>
          </w:p>
        </w:tc>
        <w:tc>
          <w:tcPr>
            <w:tcW w:w="671" w:type="dxa"/>
            <w:tcBorders>
              <w:top w:val="single" w:sz="4" w:space="0" w:color="000000"/>
              <w:left w:val="single" w:sz="4" w:space="0" w:color="000000"/>
              <w:bottom w:val="single" w:sz="4" w:space="0" w:color="000000"/>
              <w:right w:val="single" w:sz="4" w:space="0" w:color="000000"/>
            </w:tcBorders>
            <w:shd w:val="clear" w:color="auto" w:fill="auto"/>
          </w:tcPr>
          <w:p w14:paraId="59920AE7" w14:textId="77777777" w:rsidR="000959A2" w:rsidRPr="00155B02" w:rsidRDefault="000959A2">
            <w:pPr>
              <w:pStyle w:val="Standard-BlockCharCharChar"/>
              <w:spacing w:line="100" w:lineRule="atLeast"/>
              <w:jc w:val="center"/>
              <w:rPr>
                <w:lang w:val="en-GB"/>
              </w:rPr>
            </w:pPr>
            <w:r w:rsidRPr="00155B02">
              <w:rPr>
                <w:lang w:val="en-GB"/>
              </w:rPr>
              <w:t>es</w:t>
            </w:r>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52B91F87" w14:textId="77777777" w:rsidR="000959A2" w:rsidRPr="00155B02" w:rsidRDefault="000959A2">
            <w:pPr>
              <w:pStyle w:val="Standard-BlockCharCharChar"/>
              <w:spacing w:line="100" w:lineRule="atLeast"/>
              <w:jc w:val="center"/>
              <w:rPr>
                <w:lang w:val="en-GB"/>
              </w:rPr>
            </w:pP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22FB4F31" w14:textId="77777777" w:rsidR="000959A2" w:rsidRPr="00155B02" w:rsidRDefault="000959A2">
            <w:pPr>
              <w:pStyle w:val="Standard-BlockCharCharChar"/>
              <w:spacing w:line="100" w:lineRule="atLeast"/>
              <w:jc w:val="center"/>
              <w:rPr>
                <w:lang w:val="en-GB"/>
              </w:rPr>
            </w:pPr>
            <w:r w:rsidRPr="00155B02">
              <w:rPr>
                <w:lang w:val="en-GB"/>
              </w:rPr>
              <w:t>Dir</w:t>
            </w:r>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1E19D9C7" w14:textId="77777777" w:rsidR="000959A2" w:rsidRPr="00155B02" w:rsidRDefault="000959A2">
            <w:pPr>
              <w:pStyle w:val="Standard-BlockCharCharChar"/>
              <w:spacing w:line="100" w:lineRule="atLeast"/>
              <w:jc w:val="center"/>
              <w:rPr>
                <w:lang w:val="en-GB"/>
              </w:rPr>
            </w:pPr>
            <w:r w:rsidRPr="00155B02">
              <w:rPr>
                <w:lang w:val="en-GB"/>
              </w:rPr>
              <w:t>?</w:t>
            </w:r>
          </w:p>
        </w:tc>
        <w:tc>
          <w:tcPr>
            <w:tcW w:w="689" w:type="dxa"/>
            <w:tcBorders>
              <w:top w:val="single" w:sz="4" w:space="0" w:color="000000"/>
              <w:left w:val="single" w:sz="4" w:space="0" w:color="000000"/>
              <w:bottom w:val="single" w:sz="4" w:space="0" w:color="000000"/>
              <w:right w:val="single" w:sz="4" w:space="0" w:color="000000"/>
            </w:tcBorders>
            <w:shd w:val="clear" w:color="auto" w:fill="auto"/>
          </w:tcPr>
          <w:p w14:paraId="60C46C00" w14:textId="77777777" w:rsidR="000959A2" w:rsidRPr="00155B02" w:rsidRDefault="000959A2">
            <w:pPr>
              <w:pStyle w:val="Standard-BlockCharCharChar"/>
              <w:spacing w:line="100" w:lineRule="atLeast"/>
              <w:jc w:val="center"/>
              <w:rPr>
                <w:lang w:val="en-GB"/>
              </w:rPr>
            </w:pPr>
            <w:r w:rsidRPr="00155B02">
              <w:rPr>
                <w:lang w:val="en-GB"/>
              </w:rPr>
              <w:t>Alles</w:t>
            </w:r>
          </w:p>
        </w:tc>
        <w:tc>
          <w:tcPr>
            <w:tcW w:w="456" w:type="dxa"/>
            <w:tcBorders>
              <w:top w:val="single" w:sz="4" w:space="0" w:color="000000"/>
              <w:left w:val="single" w:sz="4" w:space="0" w:color="000000"/>
              <w:bottom w:val="single" w:sz="4" w:space="0" w:color="000000"/>
              <w:right w:val="single" w:sz="4" w:space="0" w:color="000000"/>
            </w:tcBorders>
            <w:shd w:val="clear" w:color="auto" w:fill="auto"/>
          </w:tcPr>
          <w:p w14:paraId="6A702B7E" w14:textId="77777777" w:rsidR="000959A2" w:rsidRPr="00155B02" w:rsidRDefault="000959A2">
            <w:pPr>
              <w:pStyle w:val="Standard-BlockCharCharChar"/>
              <w:spacing w:line="100" w:lineRule="atLeast"/>
              <w:jc w:val="center"/>
              <w:rPr>
                <w:lang w:val="en-GB"/>
              </w:rPr>
            </w:pPr>
            <w:r w:rsidRPr="00155B02">
              <w:rPr>
                <w:lang w:val="en-GB"/>
              </w:rPr>
              <w:t>((</w:t>
            </w:r>
          </w:p>
        </w:tc>
        <w:tc>
          <w:tcPr>
            <w:tcW w:w="799" w:type="dxa"/>
            <w:tcBorders>
              <w:top w:val="single" w:sz="4" w:space="0" w:color="000000"/>
              <w:left w:val="single" w:sz="4" w:space="0" w:color="000000"/>
              <w:bottom w:val="single" w:sz="4" w:space="0" w:color="000000"/>
              <w:right w:val="single" w:sz="4" w:space="0" w:color="000000"/>
            </w:tcBorders>
            <w:shd w:val="clear" w:color="auto" w:fill="auto"/>
          </w:tcPr>
          <w:p w14:paraId="6C416566" w14:textId="77777777" w:rsidR="000959A2" w:rsidRPr="00155B02" w:rsidRDefault="000959A2">
            <w:pPr>
              <w:pStyle w:val="Standard-BlockCharCharChar"/>
              <w:spacing w:line="100" w:lineRule="atLeast"/>
              <w:jc w:val="center"/>
              <w:rPr>
                <w:lang w:val="en-GB"/>
              </w:rPr>
            </w:pPr>
            <w:r w:rsidRPr="00155B02">
              <w:rPr>
                <w:lang w:val="en-GB"/>
              </w:rPr>
              <w:t>hustet</w:t>
            </w:r>
          </w:p>
        </w:tc>
        <w:tc>
          <w:tcPr>
            <w:tcW w:w="455" w:type="dxa"/>
            <w:tcBorders>
              <w:top w:val="single" w:sz="4" w:space="0" w:color="000000"/>
              <w:left w:val="single" w:sz="4" w:space="0" w:color="000000"/>
              <w:bottom w:val="single" w:sz="4" w:space="0" w:color="000000"/>
              <w:right w:val="single" w:sz="4" w:space="0" w:color="000000"/>
            </w:tcBorders>
            <w:shd w:val="clear" w:color="auto" w:fill="auto"/>
          </w:tcPr>
          <w:p w14:paraId="23DBF816" w14:textId="77777777" w:rsidR="000959A2" w:rsidRPr="00155B02" w:rsidRDefault="000959A2">
            <w:pPr>
              <w:pStyle w:val="Standard-BlockCharCharChar"/>
              <w:spacing w:line="100" w:lineRule="atLeast"/>
              <w:jc w:val="center"/>
              <w:rPr>
                <w:lang w:val="en-GB"/>
              </w:rPr>
            </w:pPr>
            <w:r w:rsidRPr="00155B02">
              <w:rPr>
                <w:lang w:val="en-GB"/>
              </w:rPr>
              <w:t>))</w:t>
            </w:r>
          </w:p>
        </w:tc>
        <w:tc>
          <w:tcPr>
            <w:tcW w:w="672" w:type="dxa"/>
            <w:tcBorders>
              <w:top w:val="single" w:sz="4" w:space="0" w:color="000000"/>
              <w:left w:val="single" w:sz="4" w:space="0" w:color="000000"/>
              <w:bottom w:val="single" w:sz="4" w:space="0" w:color="000000"/>
              <w:right w:val="single" w:sz="4" w:space="0" w:color="000000"/>
            </w:tcBorders>
            <w:shd w:val="clear" w:color="auto" w:fill="auto"/>
          </w:tcPr>
          <w:p w14:paraId="48C92B8C" w14:textId="77777777" w:rsidR="000959A2" w:rsidRPr="00155B02" w:rsidRDefault="000959A2">
            <w:pPr>
              <w:pStyle w:val="Standard-BlockCharCharChar"/>
              <w:spacing w:line="100" w:lineRule="atLeast"/>
              <w:jc w:val="center"/>
              <w:rPr>
                <w:lang w:val="en-GB"/>
              </w:rPr>
            </w:pPr>
            <w:r w:rsidRPr="00155B02">
              <w:rPr>
                <w:lang w:val="en-GB"/>
              </w:rPr>
              <w:t>klar</w:t>
            </w:r>
          </w:p>
        </w:tc>
        <w:tc>
          <w:tcPr>
            <w:tcW w:w="541" w:type="dxa"/>
            <w:tcBorders>
              <w:top w:val="single" w:sz="4" w:space="0" w:color="000000"/>
              <w:left w:val="single" w:sz="4" w:space="0" w:color="000000"/>
              <w:bottom w:val="single" w:sz="4" w:space="0" w:color="000000"/>
              <w:right w:val="single" w:sz="4" w:space="0" w:color="000000"/>
            </w:tcBorders>
            <w:shd w:val="clear" w:color="auto" w:fill="auto"/>
          </w:tcPr>
          <w:p w14:paraId="6898859B" w14:textId="77777777" w:rsidR="000959A2" w:rsidRPr="00155B02" w:rsidRDefault="000959A2">
            <w:pPr>
              <w:pStyle w:val="Standard-BlockCharCharChar"/>
              <w:spacing w:line="100" w:lineRule="atLeast"/>
              <w:jc w:val="center"/>
              <w:rPr>
                <w:lang w:val="en-GB"/>
              </w:rPr>
            </w:pPr>
            <w:r w:rsidRPr="00155B02">
              <w:rPr>
                <w:lang w:val="en-GB"/>
              </w:rPr>
              <w:t>?</w:t>
            </w:r>
          </w:p>
        </w:tc>
      </w:tr>
    </w:tbl>
    <w:p w14:paraId="483C6749" w14:textId="77777777" w:rsidR="000959A2" w:rsidRPr="00155B02" w:rsidRDefault="000959A2">
      <w:pPr>
        <w:pStyle w:val="Standard-BlockCharCharChar"/>
        <w:rPr>
          <w:lang w:val="en-GB"/>
        </w:rPr>
      </w:pPr>
    </w:p>
    <w:p w14:paraId="5053368F" w14:textId="77777777" w:rsidR="000959A2" w:rsidRPr="00155B02" w:rsidRDefault="000959A2">
      <w:pPr>
        <w:pStyle w:val="Standard-BlockCharCharChar"/>
        <w:rPr>
          <w:lang w:val="en-GB"/>
        </w:rPr>
      </w:pPr>
    </w:p>
    <w:p w14:paraId="2360DA07"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34"/>
        <w:gridCol w:w="284"/>
        <w:gridCol w:w="2835"/>
        <w:gridCol w:w="3403"/>
      </w:tblGrid>
      <w:tr w:rsidR="000959A2" w:rsidRPr="00155B02" w14:paraId="691629A4" w14:textId="77777777">
        <w:trPr>
          <w:gridAfter w:val="2"/>
          <w:wAfter w:w="6238" w:type="dxa"/>
          <w:trHeight w:val="737"/>
          <w:tblHeader/>
        </w:trPr>
        <w:tc>
          <w:tcPr>
            <w:tcW w:w="3118"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8FC5C"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3935C0CC" w14:textId="77777777">
        <w:trPr>
          <w:trHeight w:val="737"/>
          <w:tblHeader/>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24858B7" w14:textId="77777777" w:rsidR="000959A2" w:rsidRPr="00155B02" w:rsidRDefault="000959A2">
            <w:pPr>
              <w:pStyle w:val="Zwischenberschrift"/>
              <w:rPr>
                <w:lang w:val="en-GB"/>
              </w:rPr>
            </w:pPr>
            <w:r w:rsidRPr="00155B02">
              <w:rPr>
                <w:lang w:val="en-GB"/>
              </w:rPr>
              <w:t>Causes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C8019AD" w14:textId="77777777" w:rsidR="000959A2" w:rsidRPr="00155B02" w:rsidRDefault="000959A2">
            <w:pPr>
              <w:pStyle w:val="Zwischenberschrift"/>
              <w:rPr>
                <w:lang w:val="en-GB"/>
              </w:rPr>
            </w:pPr>
            <w:r w:rsidRPr="00155B02">
              <w:rPr>
                <w:lang w:val="en-GB"/>
              </w:rPr>
              <w:t>Example</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96600B3" w14:textId="77777777" w:rsidR="000959A2" w:rsidRPr="00155B02" w:rsidRDefault="000959A2">
            <w:pPr>
              <w:pStyle w:val="Zwischenberschrift"/>
              <w:tabs>
                <w:tab w:val="left" w:pos="2392"/>
              </w:tabs>
              <w:rPr>
                <w:lang w:val="en-GB"/>
              </w:rPr>
            </w:pPr>
            <w:r w:rsidRPr="00155B02">
              <w:rPr>
                <w:lang w:val="en-GB"/>
              </w:rPr>
              <w:t>Error</w:t>
            </w:r>
          </w:p>
        </w:tc>
      </w:tr>
      <w:tr w:rsidR="000959A2" w:rsidRPr="002B43A4" w14:paraId="2B938A18"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E322FEB" w14:textId="77777777" w:rsidR="000959A2" w:rsidRPr="00155B02" w:rsidRDefault="000959A2">
            <w:pPr>
              <w:pStyle w:val="Standard-BlockCharCharChar"/>
              <w:rPr>
                <w:lang w:val="en-GB"/>
              </w:rPr>
            </w:pPr>
            <w:r w:rsidRPr="00155B02">
              <w:rPr>
                <w:lang w:val="en-GB"/>
              </w:rPr>
              <w:t>Speaker utterance starts with closing parentheses.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46653418" w14:textId="77777777" w:rsidR="000959A2" w:rsidRPr="00155B02" w:rsidRDefault="000959A2">
            <w:pPr>
              <w:pStyle w:val="Standard-BlockCharCharChar"/>
              <w:rPr>
                <w:lang w:val="en-GB"/>
              </w:rPr>
            </w:pPr>
            <w:r w:rsidRPr="00155B02">
              <w:rPr>
                <w:b/>
                <w:lang w:val="en-GB"/>
              </w:rPr>
              <w:t>)</w:t>
            </w:r>
            <w:r w:rsidRPr="00155B02">
              <w:rPr>
                <w:lang w:val="en-GB"/>
              </w:rPr>
              <w:t xml:space="preserve"> 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38C61D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2B43A4" w14:paraId="7E5C9269"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56258BA4" w14:textId="77777777" w:rsidR="000959A2" w:rsidRPr="00155B02" w:rsidRDefault="000959A2" w:rsidP="00E17DA5">
            <w:pPr>
              <w:pStyle w:val="Standard-BlockCharCharChar"/>
              <w:rPr>
                <w:lang w:val="en-GB"/>
              </w:rPr>
            </w:pPr>
            <w:r w:rsidRPr="00155B02">
              <w:rPr>
                <w:lang w:val="en-GB"/>
              </w:rPr>
              <w:t>Speaker utterance starts with a</w:t>
            </w:r>
            <w:ins w:id="1238" w:author="Moritz Lautenbach" w:date="2014-04-16T10:52:00Z">
              <w:r w:rsidRPr="00155B02">
                <w:rPr>
                  <w:lang w:val="en-GB"/>
                </w:rPr>
                <w:t>n</w:t>
              </w:r>
            </w:ins>
            <w:r w:rsidRPr="00155B02">
              <w:rPr>
                <w:lang w:val="en-GB"/>
              </w:rPr>
              <w:t xml:space="preserve"> </w:t>
            </w:r>
            <w:ins w:id="1239" w:author="Moritz Lautenbach" w:date="2014-04-16T10:56:00Z">
              <w:r w:rsidRPr="00155B02">
                <w:rPr>
                  <w:lang w:val="en-GB"/>
                </w:rPr>
                <w:t>u</w:t>
              </w:r>
            </w:ins>
            <w:del w:id="1240" w:author="Moritz Lautenbach" w:date="2014-04-16T10:56:00Z">
              <w:r w:rsidRPr="00155B02" w:rsidDel="002515F1">
                <w:rPr>
                  <w:lang w:val="en-GB"/>
                </w:rPr>
                <w:delText>U</w:delText>
              </w:r>
            </w:del>
            <w:r w:rsidRPr="00155B02">
              <w:rPr>
                <w:lang w:val="en-GB"/>
              </w:rPr>
              <w:t xml:space="preserve">tterance </w:t>
            </w:r>
            <w:ins w:id="1241" w:author="Moritz Lautenbach" w:date="2014-04-16T10:56:00Z">
              <w:r w:rsidRPr="00155B02">
                <w:rPr>
                  <w:lang w:val="en-GB"/>
                </w:rPr>
                <w:t>e</w:t>
              </w:r>
            </w:ins>
            <w:del w:id="1242" w:author="Moritz Lautenbach" w:date="2014-04-16T10:56:00Z">
              <w:r w:rsidRPr="00155B02" w:rsidDel="002515F1">
                <w:rPr>
                  <w:lang w:val="en-GB"/>
                </w:rPr>
                <w:delText>E</w:delText>
              </w:r>
            </w:del>
            <w:r w:rsidRPr="00155B02">
              <w:rPr>
                <w:lang w:val="en-GB"/>
              </w:rPr>
              <w:t xml:space="preserve">nd </w:t>
            </w:r>
            <w:del w:id="1243" w:author="Moritz Lautenbach" w:date="2014-04-16T10:56:00Z">
              <w:r w:rsidRPr="00155B02" w:rsidDel="002515F1">
                <w:rPr>
                  <w:lang w:val="en-GB"/>
                </w:rPr>
                <w:delText>Symbol</w:delText>
              </w:r>
            </w:del>
            <w:ins w:id="1244" w:author="Moritz Lautenbach" w:date="2014-04-16T10:56:00Z">
              <w:r w:rsidRPr="00155B02">
                <w:rPr>
                  <w:lang w:val="en-GB"/>
                </w:rPr>
                <w:t xml:space="preserve"> symbol</w:t>
              </w:r>
            </w:ins>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96AF302" w14:textId="77777777" w:rsidR="000959A2" w:rsidRPr="00155B02" w:rsidRDefault="000959A2">
            <w:pPr>
              <w:pStyle w:val="Standard-BlockCharCharChar"/>
              <w:rPr>
                <w:lang w:val="en-GB"/>
              </w:rPr>
            </w:pPr>
            <w:r w:rsidRPr="00155B02">
              <w:rPr>
                <w:b/>
                <w:lang w:val="en-GB"/>
              </w:rPr>
              <w:t>!</w:t>
            </w:r>
            <w:r w:rsidRPr="00155B02">
              <w:rPr>
                <w:lang w:val="en-GB"/>
              </w:rPr>
              <w:t xml:space="preserve"> 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6F98B2A"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parentheses closing, No utterance end symbol, No end of input allowed</w:t>
            </w:r>
          </w:p>
        </w:tc>
      </w:tr>
      <w:tr w:rsidR="000959A2" w:rsidRPr="002B43A4" w14:paraId="37E29ECF"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069C346" w14:textId="77777777" w:rsidR="000959A2" w:rsidRPr="00155B02" w:rsidRDefault="000959A2">
            <w:pPr>
              <w:pStyle w:val="Standard-BlockCharCharChar"/>
              <w:rPr>
                <w:lang w:val="en-GB"/>
              </w:rPr>
            </w:pPr>
            <w:r w:rsidRPr="00155B02">
              <w:rPr>
                <w:lang w:val="en-GB"/>
              </w:rPr>
              <w:t>Utterance end symbol is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34753B75" w14:textId="77777777" w:rsidR="000959A2" w:rsidRPr="00155B02" w:rsidRDefault="000959A2">
            <w:pPr>
              <w:pStyle w:val="Standard-BlockCharCharChar"/>
              <w:rPr>
                <w:b/>
                <w:lang w:val="en-GB"/>
              </w:rPr>
            </w:pPr>
            <w:r w:rsidRPr="00155B02">
              <w:rPr>
                <w:lang w:val="en-GB"/>
              </w:rPr>
              <w:t>Ich mache eine (Äußerung.</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076C7F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2B43A4" w14:paraId="24F9B82C"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BF32EA3" w14:textId="77777777" w:rsidR="000959A2" w:rsidRPr="00155B02" w:rsidRDefault="000959A2" w:rsidP="00E17DA5">
            <w:pPr>
              <w:pStyle w:val="Standard-BlockCharCharChar"/>
              <w:rPr>
                <w:lang w:val="en-GB"/>
              </w:rPr>
            </w:pPr>
            <w:r w:rsidRPr="00155B02">
              <w:rPr>
                <w:lang w:val="en-GB"/>
              </w:rPr>
              <w:t>Utterance end symbol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B50E8FA" w14:textId="77777777" w:rsidR="000959A2" w:rsidRPr="00155B02" w:rsidRDefault="000959A2">
            <w:pPr>
              <w:pStyle w:val="Standard-BlockCharCharChar"/>
              <w:rPr>
                <w:b/>
                <w:lang w:val="en-GB"/>
              </w:rPr>
            </w:pPr>
            <w:r w:rsidRPr="00155B02">
              <w:rPr>
                <w:lang w:val="en-GB"/>
              </w:rPr>
              <w:t>Ich mache eine Äußerung.</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3A06766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closed parenthesis, no further utterance end symbol allowed</w:t>
            </w:r>
          </w:p>
        </w:tc>
      </w:tr>
      <w:tr w:rsidR="000959A2" w:rsidRPr="002B43A4" w14:paraId="5AE3F55E"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B1B2689" w14:textId="77777777" w:rsidR="000959A2" w:rsidRPr="00155B02" w:rsidRDefault="000959A2">
            <w:pPr>
              <w:pStyle w:val="Standard-BlockCharCharChar"/>
              <w:rPr>
                <w:lang w:val="en-GB"/>
              </w:rPr>
            </w:pPr>
            <w:r w:rsidRPr="00155B02">
              <w:rPr>
                <w:lang w:val="en-GB"/>
              </w:rPr>
              <w:t>Utterance end symbol and space are followed by parentheses closing.</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BA2123C" w14:textId="77777777" w:rsidR="000959A2" w:rsidRPr="00155B02" w:rsidRDefault="000959A2">
            <w:pPr>
              <w:pStyle w:val="Standard-BlockCharCharChar"/>
              <w:rPr>
                <w:b/>
                <w:lang w:val="en-GB"/>
              </w:rPr>
            </w:pPr>
            <w:r w:rsidRPr="00155B02">
              <w:rPr>
                <w:lang w:val="en-GB"/>
              </w:rPr>
              <w:t xml:space="preserve">Ich mache eine (Äußerung. </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13A2780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close parenthesis, no utterance end symbol allowed</w:t>
            </w:r>
          </w:p>
        </w:tc>
      </w:tr>
      <w:tr w:rsidR="000959A2" w:rsidRPr="002B43A4" w14:paraId="26E2C08B"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7648F9E7" w14:textId="77777777" w:rsidR="000959A2" w:rsidRPr="00155B02" w:rsidRDefault="000959A2">
            <w:pPr>
              <w:pStyle w:val="Standard-BlockCharCharChar"/>
              <w:rPr>
                <w:lang w:val="en-GB"/>
              </w:rPr>
            </w:pPr>
            <w:r w:rsidRPr="00155B02">
              <w:rPr>
                <w:lang w:val="en-GB"/>
              </w:rPr>
              <w:t>Utterance end symbol and space are followed by utterance end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8A7FC31" w14:textId="77777777" w:rsidR="000959A2" w:rsidRPr="00155B02" w:rsidRDefault="000959A2">
            <w:pPr>
              <w:pStyle w:val="Standard-BlockCharCharChar"/>
              <w:rPr>
                <w:b/>
                <w:lang w:val="en-GB"/>
              </w:rPr>
            </w:pPr>
            <w:r w:rsidRPr="00155B02">
              <w:rPr>
                <w:lang w:val="en-GB"/>
              </w:rPr>
              <w:t xml:space="preserve">Ich mache eine Äußerung. </w:t>
            </w:r>
            <w:r w:rsidRPr="00155B02">
              <w:rPr>
                <w:b/>
                <w:lang w:val="en-GB"/>
              </w:rPr>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82C596"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 close </w:t>
            </w:r>
            <w:commentRangeStart w:id="1245"/>
            <w:r w:rsidRPr="00155B02">
              <w:rPr>
                <w:rFonts w:ascii="Times New Roman" w:hAnsi="Times New Roman"/>
                <w:lang w:val="en-GB"/>
              </w:rPr>
              <w:t>parenthesis</w:t>
            </w:r>
            <w:commentRangeEnd w:id="1245"/>
            <w:r w:rsidRPr="00155B02">
              <w:rPr>
                <w:rStyle w:val="Kommentarzeichen"/>
                <w:rFonts w:ascii="Times New Roman" w:hAnsi="Times New Roman"/>
                <w:lang w:val="en-GB"/>
              </w:rPr>
              <w:commentReference w:id="1245"/>
            </w:r>
            <w:r w:rsidRPr="00155B02">
              <w:rPr>
                <w:rFonts w:ascii="Times New Roman" w:hAnsi="Times New Roman"/>
                <w:lang w:val="en-GB"/>
              </w:rPr>
              <w:t>, no utterance end symbol allowed</w:t>
            </w:r>
          </w:p>
        </w:tc>
      </w:tr>
      <w:tr w:rsidR="000959A2" w:rsidRPr="002B43A4" w14:paraId="4079A9EA"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4015F0C" w14:textId="77777777" w:rsidR="000959A2" w:rsidRPr="00155B02" w:rsidRDefault="000959A2">
            <w:pPr>
              <w:pStyle w:val="Standard-BlockCharCharChar"/>
              <w:rPr>
                <w:lang w:val="en-GB"/>
              </w:rPr>
            </w:pPr>
            <w:r w:rsidRPr="00155B02">
              <w:rPr>
                <w:lang w:val="en-GB"/>
              </w:rPr>
              <w:t>Pause symbols in double parenthesis.</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3A8454C" w14:textId="77777777" w:rsidR="000959A2" w:rsidRPr="00B0162A" w:rsidRDefault="000959A2">
            <w:pPr>
              <w:pStyle w:val="Standard-BlockCharCharChar"/>
              <w:rPr>
                <w:rPrChange w:id="1246" w:author="Moritz Lautenbach" w:date="2014-04-16T10:11:00Z">
                  <w:rPr>
                    <w:lang w:val="en-US"/>
                  </w:rPr>
                </w:rPrChange>
              </w:rPr>
            </w:pPr>
            <w:r w:rsidRPr="00B0162A">
              <w:rPr>
                <w:rPrChange w:id="1247" w:author="Moritz Lautenbach" w:date="2014-04-16T10:11:00Z">
                  <w:rPr>
                    <w:lang w:val="en-US"/>
                  </w:rPr>
                </w:rPrChange>
              </w:rPr>
              <w:t xml:space="preserve">Ich ((geht •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9774AB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2B43A4" w14:paraId="1F9CF82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6785DA3" w14:textId="77777777" w:rsidR="000959A2" w:rsidRPr="00155B02" w:rsidRDefault="000959A2">
            <w:pPr>
              <w:pStyle w:val="Standard-BlockCharCharChar"/>
              <w:rPr>
                <w:lang w:val="en-GB"/>
              </w:rPr>
            </w:pPr>
            <w:r w:rsidRPr="00155B02">
              <w:rPr>
                <w:lang w:val="en-GB"/>
              </w:rPr>
              <w:t>A third opening parentheses .</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2ACF1B6" w14:textId="77777777" w:rsidR="000959A2" w:rsidRPr="00B0162A" w:rsidRDefault="000959A2">
            <w:pPr>
              <w:pStyle w:val="Standard-BlockCharCharChar"/>
              <w:rPr>
                <w:rPrChange w:id="1248" w:author="Moritz Lautenbach" w:date="2014-04-16T10:11:00Z">
                  <w:rPr>
                    <w:lang w:val="en-US"/>
                  </w:rPr>
                </w:rPrChange>
              </w:rPr>
            </w:pPr>
            <w:r w:rsidRPr="00B0162A">
              <w:rPr>
                <w:rPrChange w:id="1249" w:author="Moritz Lautenbach" w:date="2014-04-16T10:11:00Z">
                  <w:rPr>
                    <w:lang w:val="en-US"/>
                  </w:rPr>
                </w:rPrChange>
              </w:rPr>
              <w:t xml:space="preserve">Ich ((geht </w:t>
            </w:r>
            <w:r w:rsidRPr="00B0162A">
              <w:rPr>
                <w:b/>
                <w:rPrChange w:id="1250" w:author="Moritz Lautenbach" w:date="2014-04-16T10:11:00Z">
                  <w:rPr>
                    <w:b/>
                    <w:lang w:val="en-US"/>
                  </w:rPr>
                </w:rPrChange>
              </w:rPr>
              <w:t>(</w:t>
            </w:r>
            <w:r w:rsidRPr="00B0162A">
              <w:rPr>
                <w:rPrChange w:id="1251" w:author="Moritz Lautenbach" w:date="2014-04-16T10:11:00Z">
                  <w:rPr>
                    <w:lang w:val="en-US"/>
                  </w:rPr>
                </w:rPrChange>
              </w:rPr>
              <w:t xml:space="preserve">oder rennt) zur Tür)) hau ab.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5FC18F22"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2B43A4" w14:paraId="7336FB21"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63E899C0" w14:textId="77777777" w:rsidR="000959A2" w:rsidRPr="00155B02" w:rsidRDefault="000959A2">
            <w:pPr>
              <w:pStyle w:val="Standard-BlockCharCharChar"/>
              <w:rPr>
                <w:lang w:val="en-GB"/>
              </w:rPr>
            </w:pPr>
            <w:r w:rsidRPr="00155B02">
              <w:rPr>
                <w:lang w:val="en-GB"/>
              </w:rPr>
              <w:t>Utterance ends without the double parenthesis having been closed</w:t>
            </w:r>
            <w:del w:id="1252"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D5F53AF" w14:textId="77777777" w:rsidR="000959A2" w:rsidRPr="00155B02" w:rsidRDefault="000959A2">
            <w:pPr>
              <w:pStyle w:val="Standard-BlockCharCharChar"/>
              <w:rPr>
                <w:lang w:val="en-GB"/>
              </w:rPr>
            </w:pPr>
            <w:r w:rsidRPr="00155B02">
              <w:rPr>
                <w:lang w:val="en-GB"/>
              </w:rPr>
              <w:t>Ich hab Husten ((hustet.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7D1A40DB"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no open parenthesis, no pause symbol allowed</w:t>
            </w:r>
          </w:p>
        </w:tc>
      </w:tr>
      <w:tr w:rsidR="000959A2" w:rsidRPr="002B43A4" w14:paraId="5A23EC8D"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F4D1EA5" w14:textId="77777777" w:rsidR="000959A2" w:rsidRPr="00155B02" w:rsidRDefault="000959A2">
            <w:pPr>
              <w:pStyle w:val="Standard-BlockCharCharChar"/>
              <w:rPr>
                <w:lang w:val="en-GB"/>
              </w:rPr>
            </w:pPr>
            <w:r w:rsidRPr="00155B02">
              <w:rPr>
                <w:lang w:val="en-GB"/>
              </w:rPr>
              <w:t>After a double opening parentheses only one has been closed followed by another symbol.</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C9D6AF1" w14:textId="77777777" w:rsidR="000959A2" w:rsidRPr="00B0162A" w:rsidRDefault="000959A2">
            <w:pPr>
              <w:pStyle w:val="Standard-BlockCharCharChar"/>
              <w:rPr>
                <w:rPrChange w:id="1253" w:author="Moritz Lautenbach" w:date="2014-04-16T10:11:00Z">
                  <w:rPr>
                    <w:lang w:val="en-US"/>
                  </w:rPr>
                </w:rPrChange>
              </w:rPr>
            </w:pPr>
            <w:r w:rsidRPr="00B0162A">
              <w:rPr>
                <w:rPrChange w:id="1254" w:author="Moritz Lautenbach" w:date="2014-04-16T10:11:00Z">
                  <w:rPr>
                    <w:lang w:val="en-US"/>
                  </w:rPr>
                </w:rPrChange>
              </w:rPr>
              <w:t>Ich ((hustet)</w:t>
            </w:r>
            <w:r w:rsidRPr="00B0162A">
              <w:rPr>
                <w:b/>
                <w:rPrChange w:id="1255" w:author="Moritz Lautenbach" w:date="2014-04-16T10:11:00Z">
                  <w:rPr>
                    <w:b/>
                    <w:lang w:val="en-US"/>
                  </w:rPr>
                </w:rPrChange>
              </w:rPr>
              <w:t>m</w:t>
            </w:r>
            <w:r w:rsidRPr="00B0162A">
              <w:rPr>
                <w:rPrChange w:id="1256" w:author="Moritz Lautenbach" w:date="2014-04-16T10:11:00Z">
                  <w:rPr>
                    <w:lang w:val="en-US"/>
                  </w:rPr>
                </w:rPrChange>
              </w:rPr>
              <w:t xml:space="preserve">ache eine Äußerung. </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6E1C98EF"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Only close parenthesis allowed</w:t>
            </w:r>
          </w:p>
        </w:tc>
      </w:tr>
      <w:tr w:rsidR="000959A2" w:rsidRPr="002B43A4" w14:paraId="304E1E66"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F36D46F" w14:textId="77777777" w:rsidR="000959A2" w:rsidRPr="00155B02" w:rsidRDefault="000959A2">
            <w:pPr>
              <w:pStyle w:val="Standard-BlockCharCharChar"/>
              <w:rPr>
                <w:lang w:val="en-GB"/>
              </w:rPr>
            </w:pPr>
            <w:r w:rsidRPr="00155B02">
              <w:rPr>
                <w:lang w:val="en-GB"/>
              </w:rPr>
              <w:lastRenderedPageBreak/>
              <w:t>Reported speech begins within a word</w:t>
            </w:r>
            <w:del w:id="1257"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65807FC9" w14:textId="681BA087" w:rsidR="000959A2" w:rsidRPr="00B0162A" w:rsidRDefault="000959A2">
            <w:pPr>
              <w:pStyle w:val="Standard-BlockCharCharChar"/>
              <w:rPr>
                <w:rPrChange w:id="1258" w:author="Moritz Lautenbach" w:date="2014-04-16T10:11:00Z">
                  <w:rPr>
                    <w:lang w:val="en-US"/>
                  </w:rPr>
                </w:rPrChange>
              </w:rPr>
            </w:pPr>
            <w:r w:rsidRPr="00B0162A">
              <w:rPr>
                <w:rPrChange w:id="1259" w:author="Moritz Lautenbach" w:date="2014-04-16T10:11:00Z">
                  <w:rPr>
                    <w:lang w:val="en-US"/>
                  </w:rPr>
                </w:rPrChange>
              </w:rPr>
              <w:t>Ich mach</w:t>
            </w:r>
            <w:r w:rsidR="00E6350C" w:rsidRPr="00B0162A">
              <w:rPr>
                <w:b/>
              </w:rPr>
              <w:t>“</w:t>
            </w:r>
            <w:r w:rsidRPr="00B0162A">
              <w:rPr>
                <w:rPrChange w:id="1260" w:author="Moritz Lautenbach" w:date="2014-04-16T10:11:00Z">
                  <w:rPr>
                    <w:lang w:val="en-US"/>
                  </w:rPr>
                </w:rPrChange>
              </w:rPr>
              <w:t>e eine Äußerung.</w:t>
            </w:r>
            <w:r w:rsidR="00E6350C" w:rsidRPr="00B0162A">
              <w:t>“</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DB33D9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opening quote allowed</w:t>
            </w:r>
          </w:p>
        </w:tc>
      </w:tr>
      <w:tr w:rsidR="000959A2" w:rsidRPr="002B43A4" w14:paraId="23EBEB94" w14:textId="77777777">
        <w:trPr>
          <w:trHeight w:val="737"/>
        </w:trPr>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FF0FB68" w14:textId="77777777" w:rsidR="000959A2" w:rsidRPr="00155B02" w:rsidRDefault="000959A2">
            <w:pPr>
              <w:pStyle w:val="Standard-BlockCharCharChar"/>
              <w:rPr>
                <w:lang w:val="en-GB"/>
              </w:rPr>
            </w:pPr>
            <w:r w:rsidRPr="00155B02">
              <w:rPr>
                <w:lang w:val="en-GB"/>
              </w:rPr>
              <w:t>Utterance ends without reported speech having been ended by quotation marks</w:t>
            </w:r>
            <w:del w:id="1261" w:author="Moritz Lautenbach" w:date="2014-04-16T11:00:00Z">
              <w:r w:rsidRPr="00155B02" w:rsidDel="002515F1">
                <w:rPr>
                  <w:lang w:val="en-GB"/>
                </w:rPr>
                <w:delText xml:space="preserve"> </w:delText>
              </w:r>
            </w:del>
            <w:r w:rsidRPr="00155B02">
              <w:rPr>
                <w:lang w:val="en-GB"/>
              </w:rPr>
              <w:t>.</w:t>
            </w:r>
          </w:p>
        </w:tc>
        <w:tc>
          <w:tcPr>
            <w:tcW w:w="3119" w:type="dxa"/>
            <w:gridSpan w:val="2"/>
            <w:tcBorders>
              <w:top w:val="single" w:sz="4" w:space="0" w:color="000000"/>
              <w:left w:val="single" w:sz="4" w:space="0" w:color="000000"/>
              <w:bottom w:val="single" w:sz="4" w:space="0" w:color="000000"/>
              <w:right w:val="single" w:sz="4" w:space="0" w:color="000000"/>
            </w:tcBorders>
            <w:shd w:val="clear" w:color="auto" w:fill="auto"/>
          </w:tcPr>
          <w:p w14:paraId="1AE9A225" w14:textId="4DCA2159" w:rsidR="000959A2" w:rsidRPr="00B0162A" w:rsidRDefault="000959A2">
            <w:pPr>
              <w:pStyle w:val="Standard-BlockCharCharChar"/>
              <w:rPr>
                <w:rPrChange w:id="1262" w:author="Moritz Lautenbach" w:date="2014-04-16T10:11:00Z">
                  <w:rPr>
                    <w:lang w:val="en-US"/>
                  </w:rPr>
                </w:rPrChange>
              </w:rPr>
            </w:pPr>
            <w:r w:rsidRPr="00B0162A">
              <w:rPr>
                <w:rPrChange w:id="1263" w:author="Moritz Lautenbach" w:date="2014-04-16T10:11:00Z">
                  <w:rPr>
                    <w:lang w:val="en-US"/>
                  </w:rPr>
                </w:rPrChange>
              </w:rPr>
              <w:t xml:space="preserve">Und er sagt: </w:t>
            </w:r>
            <w:r w:rsidR="00007CB6" w:rsidRPr="00B0162A">
              <w:t>„</w:t>
            </w:r>
            <w:r w:rsidRPr="00B0162A">
              <w:rPr>
                <w:rPrChange w:id="1264" w:author="Moritz Lautenbach" w:date="2014-04-16T10:11:00Z">
                  <w:rPr>
                    <w:lang w:val="en-US"/>
                  </w:rPr>
                </w:rPrChange>
              </w:rPr>
              <w:t>Ich mache eine Äußerung</w:t>
            </w:r>
          </w:p>
        </w:tc>
        <w:tc>
          <w:tcPr>
            <w:tcW w:w="3403" w:type="dxa"/>
            <w:tcBorders>
              <w:top w:val="single" w:sz="4" w:space="0" w:color="000000"/>
              <w:left w:val="single" w:sz="4" w:space="0" w:color="000000"/>
              <w:bottom w:val="single" w:sz="4" w:space="0" w:color="000000"/>
              <w:right w:val="single" w:sz="4" w:space="0" w:color="000000"/>
            </w:tcBorders>
            <w:shd w:val="clear" w:color="auto" w:fill="auto"/>
          </w:tcPr>
          <w:p w14:paraId="0FFE255C"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end of input allowed</w:t>
            </w:r>
          </w:p>
        </w:tc>
      </w:tr>
    </w:tbl>
    <w:p w14:paraId="2CB9463D" w14:textId="77777777" w:rsidR="000959A2" w:rsidRPr="00155B02" w:rsidRDefault="000959A2">
      <w:pPr>
        <w:rPr>
          <w:rFonts w:ascii="Times New Roman" w:hAnsi="Times New Roman" w:cs="Times New Roman"/>
          <w:lang w:val="en-GB"/>
        </w:rPr>
      </w:pPr>
    </w:p>
    <w:p w14:paraId="5AC851D9" w14:textId="29CD6DBE" w:rsidR="000959A2" w:rsidRPr="00155B02" w:rsidRDefault="000959A2">
      <w:pPr>
        <w:pStyle w:val="berschrift2"/>
        <w:pageBreakBefore/>
        <w:rPr>
          <w:lang w:val="en-GB"/>
        </w:rPr>
      </w:pPr>
      <w:bookmarkStart w:id="1265" w:name="_Toc69130067"/>
      <w:bookmarkStart w:id="1266" w:name="_Toc69129926"/>
      <w:bookmarkStart w:id="1267" w:name="_Toc55213934"/>
      <w:bookmarkStart w:id="1268" w:name="_Toc403472825"/>
      <w:r w:rsidRPr="00155B02">
        <w:rPr>
          <w:lang w:val="en-GB"/>
        </w:rPr>
        <w:lastRenderedPageBreak/>
        <w:t>Segmentation: </w:t>
      </w:r>
      <w:r w:rsidR="00E6350C" w:rsidRPr="00155B02">
        <w:rPr>
          <w:lang w:val="en-GB"/>
        </w:rPr>
        <w:t>“</w:t>
      </w:r>
      <w:r w:rsidRPr="00155B02">
        <w:rPr>
          <w:lang w:val="en-GB"/>
        </w:rPr>
        <w:t>DIDA: Words</w:t>
      </w:r>
      <w:r w:rsidR="00E6350C" w:rsidRPr="00155B02">
        <w:rPr>
          <w:lang w:val="en-GB"/>
        </w:rPr>
        <w:t>“</w:t>
      </w:r>
      <w:bookmarkEnd w:id="1265"/>
      <w:bookmarkEnd w:id="1266"/>
      <w:bookmarkEnd w:id="1267"/>
      <w:bookmarkEnd w:id="1268"/>
    </w:p>
    <w:p w14:paraId="51F8DACE" w14:textId="1E604C3D" w:rsidR="000959A2" w:rsidRPr="00155B02" w:rsidRDefault="000959A2">
      <w:pPr>
        <w:pStyle w:val="Standard-BlockCharCharChar"/>
        <w:rPr>
          <w:lang w:val="en-GB"/>
        </w:rPr>
      </w:pPr>
      <w:r w:rsidRPr="00155B02">
        <w:rPr>
          <w:lang w:val="en-GB"/>
        </w:rPr>
        <w:t>All signs that are not listed in the following table will be treated as parts of words in the EXMARaLDA Partitur-</w:t>
      </w:r>
      <w:r w:rsidR="00C11634" w:rsidRPr="00155B02">
        <w:rPr>
          <w:lang w:val="en-GB"/>
        </w:rPr>
        <w:t>Editor</w:t>
      </w:r>
      <w:r w:rsidRPr="00155B02">
        <w:rPr>
          <w:lang w:val="en-GB"/>
        </w:rPr>
        <w:t xml:space="preserve"> (Unless they are part of a </w:t>
      </w:r>
      <w:del w:id="1269" w:author="Moritz Lautenbach" w:date="2014-04-16T11:00:00Z">
        <w:r w:rsidRPr="00155B02" w:rsidDel="002515F1">
          <w:rPr>
            <w:lang w:val="en-GB"/>
          </w:rPr>
          <w:delText xml:space="preserve">non </w:delText>
        </w:r>
      </w:del>
      <w:ins w:id="1270" w:author="Moritz Lautenbach" w:date="2014-04-16T11:00:00Z">
        <w:r w:rsidRPr="00155B02">
          <w:rPr>
            <w:lang w:val="en-GB"/>
          </w:rPr>
          <w:t>non-</w:t>
        </w:r>
      </w:ins>
      <w:r w:rsidRPr="00155B02">
        <w:rPr>
          <w:lang w:val="en-GB"/>
        </w:rPr>
        <w:t>phonological entry).</w:t>
      </w:r>
    </w:p>
    <w:tbl>
      <w:tblPr>
        <w:tblW w:w="9356" w:type="dxa"/>
        <w:tblLayout w:type="fixed"/>
        <w:tblLook w:val="0000" w:firstRow="0" w:lastRow="0" w:firstColumn="0" w:lastColumn="0" w:noHBand="0" w:noVBand="0"/>
      </w:tblPr>
      <w:tblGrid>
        <w:gridCol w:w="2976"/>
        <w:gridCol w:w="2409"/>
        <w:gridCol w:w="3971"/>
      </w:tblGrid>
      <w:tr w:rsidR="000959A2" w:rsidRPr="00155B02" w14:paraId="31DB9E5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356E00D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Pr>
          <w:p w14:paraId="5822DEEB"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3971" w:type="dxa"/>
            <w:tcBorders>
              <w:top w:val="single" w:sz="4" w:space="0" w:color="000000"/>
              <w:left w:val="single" w:sz="4" w:space="0" w:color="000000"/>
              <w:bottom w:val="single" w:sz="4" w:space="0" w:color="000000"/>
              <w:right w:val="single" w:sz="4" w:space="0" w:color="000000"/>
            </w:tcBorders>
            <w:shd w:val="clear" w:color="auto" w:fill="D9D9D9"/>
          </w:tcPr>
          <w:p w14:paraId="4CCEBAA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Explanation</w:t>
            </w:r>
          </w:p>
        </w:tc>
      </w:tr>
      <w:tr w:rsidR="000959A2" w:rsidRPr="002B43A4" w14:paraId="065B3FC6"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1564B3E" w14:textId="77777777" w:rsidR="000959A2" w:rsidRPr="00155B02" w:rsidRDefault="000959A2">
            <w:pPr>
              <w:rPr>
                <w:rFonts w:ascii="Times New Roman" w:hAnsi="Times New Roman" w:cs="Times New Roman"/>
                <w:bCs/>
                <w:lang w:val="en-GB"/>
              </w:rPr>
            </w:pPr>
            <w:bookmarkStart w:id="1271" w:name="CAPITALS"/>
            <w:r w:rsidRPr="00155B02">
              <w:rPr>
                <w:rFonts w:ascii="Times New Roman" w:hAnsi="Times New Roman" w:cs="Times New Roman"/>
                <w:bCs/>
                <w:lang w:val="en-GB"/>
              </w:rPr>
              <w:t>CAPITALS</w:t>
            </w:r>
            <w:bookmarkEnd w:id="1271"/>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769168F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B</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C</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D</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E</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F</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H</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I</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J</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K</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M</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N</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O</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P</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Q</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R</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S</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U</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V</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X</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Y</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Z</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Ä</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Ö</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Ü</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754EC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Only for the description of non </w:t>
            </w:r>
            <w:commentRangeStart w:id="1272"/>
            <w:r w:rsidRPr="00155B02">
              <w:rPr>
                <w:rFonts w:ascii="Times New Roman" w:hAnsi="Times New Roman" w:cs="Times New Roman"/>
                <w:bCs/>
                <w:lang w:val="en-GB"/>
              </w:rPr>
              <w:t>morphemized??? utterances</w:t>
            </w:r>
            <w:commentRangeEnd w:id="1272"/>
            <w:r w:rsidRPr="00155B02">
              <w:rPr>
                <w:rStyle w:val="Kommentarzeichen"/>
                <w:rFonts w:ascii="Times New Roman" w:hAnsi="Times New Roman" w:cs="Times New Roman"/>
                <w:lang w:val="en-GB"/>
              </w:rPr>
              <w:commentReference w:id="1272"/>
            </w:r>
            <w:r w:rsidRPr="00155B02">
              <w:rPr>
                <w:rFonts w:ascii="Times New Roman" w:hAnsi="Times New Roman" w:cs="Times New Roman"/>
                <w:bCs/>
                <w:lang w:val="en-GB"/>
              </w:rPr>
              <w:t>, not as part of a word.</w:t>
            </w:r>
          </w:p>
        </w:tc>
      </w:tr>
      <w:tr w:rsidR="000959A2" w:rsidRPr="002B43A4" w14:paraId="31CA4F2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AA337E" w14:textId="77777777" w:rsidR="000959A2" w:rsidRPr="00155B02" w:rsidRDefault="000959A2">
            <w:pPr>
              <w:rPr>
                <w:rFonts w:ascii="Times New Roman" w:hAnsi="Times New Roman" w:cs="Times New Roman"/>
                <w:bCs/>
                <w:lang w:val="en-GB"/>
              </w:rPr>
            </w:pPr>
            <w:bookmarkStart w:id="1273" w:name="PLUS"/>
            <w:r w:rsidRPr="00155B02">
              <w:rPr>
                <w:rFonts w:ascii="Times New Roman" w:hAnsi="Times New Roman" w:cs="Times New Roman"/>
                <w:bCs/>
                <w:lang w:val="en-GB"/>
              </w:rPr>
              <w:t>PLUS</w:t>
            </w:r>
            <w:bookmarkEnd w:id="1273"/>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D865B3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665285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a quick connection to the beginning of a segment chain.</w:t>
            </w:r>
          </w:p>
        </w:tc>
      </w:tr>
      <w:tr w:rsidR="000959A2" w:rsidRPr="002B43A4" w14:paraId="4F2C6637"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94B5D11" w14:textId="77777777" w:rsidR="000959A2" w:rsidRPr="00155B02" w:rsidRDefault="000959A2">
            <w:pPr>
              <w:rPr>
                <w:rFonts w:ascii="Times New Roman" w:hAnsi="Times New Roman" w:cs="Times New Roman"/>
                <w:bCs/>
                <w:lang w:val="en-GB"/>
              </w:rPr>
            </w:pPr>
            <w:bookmarkStart w:id="1274" w:name="NUMBERS_AND_COMMA"/>
            <w:r w:rsidRPr="00155B02">
              <w:rPr>
                <w:rFonts w:ascii="Times New Roman" w:hAnsi="Times New Roman" w:cs="Times New Roman"/>
                <w:bCs/>
                <w:lang w:val="en-GB"/>
              </w:rPr>
              <w:t>NUMBERS_AND_COMMA</w:t>
            </w:r>
            <w:bookmarkEnd w:id="1274"/>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B3E1D1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0</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1</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2</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3</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4</w:t>
            </w:r>
            <w:r w:rsidRPr="00155B02">
              <w:rPr>
                <w:rFonts w:ascii="Times New Roman" w:hAnsi="Times New Roman" w:cs="Times New Roman"/>
                <w:color w:val="C0C0C0"/>
                <w:lang w:val="en-GB"/>
              </w:rPr>
              <w:t xml:space="preserve"> | </w:t>
            </w:r>
          </w:p>
          <w:p w14:paraId="38EF7D09"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5</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6</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7</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8</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9</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569C8F25"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as part of time (as part of a pause or an incomprehensible section).</w:t>
            </w:r>
          </w:p>
        </w:tc>
      </w:tr>
      <w:tr w:rsidR="000959A2" w:rsidRPr="002B43A4" w14:paraId="58ECB3FB"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55A3BC5" w14:textId="77777777" w:rsidR="000959A2" w:rsidRPr="00155B02" w:rsidRDefault="000959A2">
            <w:pPr>
              <w:rPr>
                <w:rFonts w:ascii="Times New Roman" w:hAnsi="Times New Roman" w:cs="Times New Roman"/>
                <w:bCs/>
                <w:lang w:val="en-GB"/>
              </w:rPr>
            </w:pPr>
            <w:bookmarkStart w:id="1275" w:name="PAUSE"/>
            <w:r w:rsidRPr="00155B02">
              <w:rPr>
                <w:rFonts w:ascii="Times New Roman" w:hAnsi="Times New Roman" w:cs="Times New Roman"/>
                <w:bCs/>
                <w:lang w:val="en-GB"/>
              </w:rPr>
              <w:t>PAUSE</w:t>
            </w:r>
            <w:bookmarkEnd w:id="127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1B3F51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0FCD7ACD"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and the end of a pause.</w:t>
            </w:r>
          </w:p>
        </w:tc>
      </w:tr>
      <w:tr w:rsidR="000959A2" w:rsidRPr="002B43A4" w14:paraId="08584303"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C19627" w14:textId="77777777" w:rsidR="000959A2" w:rsidRPr="00155B02" w:rsidRDefault="000959A2">
            <w:pPr>
              <w:rPr>
                <w:rFonts w:ascii="Times New Roman" w:hAnsi="Times New Roman" w:cs="Times New Roman"/>
                <w:bCs/>
                <w:lang w:val="en-GB"/>
              </w:rPr>
            </w:pPr>
            <w:bookmarkStart w:id="1276" w:name="WORD_SEPARATORS"/>
            <w:r w:rsidRPr="00155B02">
              <w:rPr>
                <w:rFonts w:ascii="Times New Roman" w:hAnsi="Times New Roman" w:cs="Times New Roman"/>
                <w:bCs/>
                <w:lang w:val="en-GB"/>
              </w:rPr>
              <w:t>WORD_SEPARATORS</w:t>
            </w:r>
            <w:bookmarkEnd w:id="127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AA143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Cambria Math" w:hAnsi="Cambria Math" w:cs="Cambria Math"/>
                <w:b/>
                <w:bCs/>
                <w:lang w:val="en-GB"/>
              </w:rPr>
              <w:t>↟</w:t>
            </w:r>
            <w:r w:rsidRPr="00155B02">
              <w:rPr>
                <w:rFonts w:ascii="Times New Roman" w:hAnsi="Times New Roman" w:cs="Times New Roman"/>
                <w:color w:val="C0C0C0"/>
                <w:lang w:val="en-GB"/>
              </w:rPr>
              <w:t xml:space="preserve">|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&lt;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3D61E61"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Symbols for suprasegmental phenomena, are not part of words</w:t>
            </w:r>
            <w:del w:id="1277" w:author="Moritz Lautenbach" w:date="2014-04-16T11:01: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2B43A4" w14:paraId="696ADF23"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D0F806A" w14:textId="77777777" w:rsidR="000959A2" w:rsidRPr="00155B02" w:rsidRDefault="000959A2">
            <w:pPr>
              <w:rPr>
                <w:rFonts w:ascii="Times New Roman" w:hAnsi="Times New Roman" w:cs="Times New Roman"/>
                <w:bCs/>
                <w:lang w:val="en-GB"/>
              </w:rPr>
            </w:pPr>
            <w:bookmarkStart w:id="1278" w:name="EQUALS_SIGN"/>
            <w:r w:rsidRPr="00155B02">
              <w:rPr>
                <w:rFonts w:ascii="Times New Roman" w:hAnsi="Times New Roman" w:cs="Times New Roman"/>
                <w:bCs/>
                <w:lang w:val="en-GB"/>
              </w:rPr>
              <w:t>EQUALS_SIGN</w:t>
            </w:r>
            <w:bookmarkEnd w:id="127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6BE307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954E892" w14:textId="77777777" w:rsidR="000959A2" w:rsidRPr="00155B02" w:rsidRDefault="000959A2">
            <w:pPr>
              <w:rPr>
                <w:rFonts w:ascii="Times New Roman" w:hAnsi="Times New Roman" w:cs="Times New Roman"/>
                <w:bCs/>
                <w:lang w:val="en-GB"/>
              </w:rPr>
            </w:pPr>
            <w:commentRangeStart w:id="1279"/>
            <w:r w:rsidRPr="00155B02">
              <w:rPr>
                <w:rFonts w:ascii="Times New Roman" w:hAnsi="Times New Roman" w:cs="Times New Roman"/>
                <w:bCs/>
                <w:lang w:val="en-GB"/>
              </w:rPr>
              <w:t>Marks a (Verschleifung???) or is placed into a non morphemized???</w:t>
            </w:r>
            <w:commentRangeEnd w:id="1279"/>
            <w:r w:rsidRPr="00155B02">
              <w:rPr>
                <w:rStyle w:val="Kommentarzeichen"/>
                <w:rFonts w:ascii="Times New Roman" w:hAnsi="Times New Roman" w:cs="Times New Roman"/>
                <w:lang w:val="en-GB"/>
              </w:rPr>
              <w:commentReference w:id="1279"/>
            </w:r>
            <w:r w:rsidRPr="00155B02">
              <w:rPr>
                <w:rFonts w:ascii="Times New Roman" w:hAnsi="Times New Roman" w:cs="Times New Roman"/>
                <w:bCs/>
                <w:lang w:val="en-GB"/>
              </w:rPr>
              <w:t xml:space="preserve"> utterance.</w:t>
            </w:r>
          </w:p>
        </w:tc>
      </w:tr>
      <w:tr w:rsidR="000959A2" w:rsidRPr="002B43A4" w14:paraId="49C8E461"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3FF2119" w14:textId="77777777" w:rsidR="000959A2" w:rsidRPr="00155B02" w:rsidRDefault="000959A2">
            <w:pPr>
              <w:rPr>
                <w:rFonts w:ascii="Times New Roman" w:hAnsi="Times New Roman" w:cs="Times New Roman"/>
                <w:bCs/>
                <w:lang w:val="en-GB"/>
              </w:rPr>
            </w:pPr>
            <w:bookmarkStart w:id="1280" w:name="SPACE"/>
            <w:r w:rsidRPr="00155B02">
              <w:rPr>
                <w:rFonts w:ascii="Times New Roman" w:hAnsi="Times New Roman" w:cs="Times New Roman"/>
                <w:bCs/>
                <w:lang w:val="en-GB"/>
              </w:rPr>
              <w:t>SPACE</w:t>
            </w:r>
            <w:bookmarkEnd w:id="128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DA59EB0"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45C5A146" w14:textId="77777777" w:rsidR="000959A2" w:rsidRPr="00155B02" w:rsidRDefault="000959A2" w:rsidP="00E17DA5">
            <w:pPr>
              <w:rPr>
                <w:rFonts w:ascii="Times New Roman" w:hAnsi="Times New Roman" w:cs="Times New Roman"/>
                <w:lang w:val="en-GB"/>
              </w:rPr>
            </w:pPr>
            <w:r w:rsidRPr="00155B02">
              <w:rPr>
                <w:rFonts w:ascii="Times New Roman" w:hAnsi="Times New Roman" w:cs="Times New Roman"/>
                <w:lang w:val="en-GB"/>
              </w:rPr>
              <w:t xml:space="preserve">Space can occur in various places, often marks the </w:t>
            </w:r>
            <w:ins w:id="1281" w:author="Moritz Lautenbach" w:date="2014-04-16T11:02:00Z">
              <w:r w:rsidRPr="00155B02">
                <w:rPr>
                  <w:rFonts w:ascii="Times New Roman" w:hAnsi="Times New Roman" w:cs="Times New Roman"/>
                  <w:lang w:val="en-GB"/>
                </w:rPr>
                <w:t>b</w:t>
              </w:r>
            </w:ins>
            <w:del w:id="1282" w:author="Moritz Lautenbach" w:date="2014-04-16T11:02:00Z">
              <w:r w:rsidRPr="00155B02" w:rsidDel="002515F1">
                <w:rPr>
                  <w:rFonts w:ascii="Times New Roman" w:hAnsi="Times New Roman" w:cs="Times New Roman"/>
                  <w:lang w:val="en-GB"/>
                </w:rPr>
                <w:delText>B</w:delText>
              </w:r>
            </w:del>
            <w:r w:rsidRPr="00155B02">
              <w:rPr>
                <w:rFonts w:ascii="Times New Roman" w:hAnsi="Times New Roman" w:cs="Times New Roman"/>
                <w:lang w:val="en-GB"/>
              </w:rPr>
              <w:t xml:space="preserve">eginning or </w:t>
            </w:r>
            <w:del w:id="1283" w:author="Moritz Lautenbach" w:date="2014-04-16T11:02:00Z">
              <w:r w:rsidRPr="00155B02" w:rsidDel="002515F1">
                <w:rPr>
                  <w:rFonts w:ascii="Times New Roman" w:hAnsi="Times New Roman" w:cs="Times New Roman"/>
                  <w:lang w:val="en-GB"/>
                </w:rPr>
                <w:delText>the E</w:delText>
              </w:r>
            </w:del>
            <w:ins w:id="1284" w:author="Moritz Lautenbach" w:date="2014-04-16T11:02:00Z">
              <w:r w:rsidRPr="00155B02">
                <w:rPr>
                  <w:rFonts w:ascii="Times New Roman" w:hAnsi="Times New Roman" w:cs="Times New Roman"/>
                  <w:lang w:val="en-GB"/>
                </w:rPr>
                <w:t>e</w:t>
              </w:r>
            </w:ins>
            <w:r w:rsidRPr="00155B02">
              <w:rPr>
                <w:rFonts w:ascii="Times New Roman" w:hAnsi="Times New Roman" w:cs="Times New Roman"/>
                <w:lang w:val="en-GB"/>
              </w:rPr>
              <w:t>nd of a Segment .</w:t>
            </w:r>
          </w:p>
        </w:tc>
      </w:tr>
      <w:tr w:rsidR="000959A2" w:rsidRPr="002B43A4" w14:paraId="5EE63E5D"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AEE30EF" w14:textId="77777777" w:rsidR="000959A2" w:rsidRPr="00155B02" w:rsidRDefault="000959A2">
            <w:pPr>
              <w:rPr>
                <w:rFonts w:ascii="Times New Roman" w:hAnsi="Times New Roman" w:cs="Times New Roman"/>
                <w:bCs/>
                <w:lang w:val="en-GB"/>
              </w:rPr>
            </w:pPr>
            <w:bookmarkStart w:id="1285" w:name="OPEN_PARENTHESIS"/>
            <w:r w:rsidRPr="00155B02">
              <w:rPr>
                <w:rFonts w:ascii="Times New Roman" w:hAnsi="Times New Roman" w:cs="Times New Roman"/>
                <w:bCs/>
                <w:lang w:val="en-GB"/>
              </w:rPr>
              <w:t>OPEN_PARENTHESIS</w:t>
            </w:r>
            <w:bookmarkEnd w:id="1285"/>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ED8168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22E5A48B" w14:textId="77777777" w:rsidR="000959A2" w:rsidRPr="00155B02" w:rsidRDefault="000959A2">
            <w:pPr>
              <w:rPr>
                <w:rFonts w:ascii="Times New Roman" w:hAnsi="Times New Roman" w:cs="Times New Roman"/>
                <w:bCs/>
                <w:spacing w:val="-2"/>
                <w:lang w:val="en-GB"/>
              </w:rPr>
            </w:pPr>
            <w:r w:rsidRPr="00155B02">
              <w:rPr>
                <w:rFonts w:ascii="Times New Roman" w:hAnsi="Times New Roman" w:cs="Times New Roman"/>
                <w:bCs/>
                <w:spacing w:val="-2"/>
                <w:lang w:val="en-GB"/>
              </w:rPr>
              <w:t>Marks the beginning of an incomprehensible section or one that is difficult to comprehend.</w:t>
            </w:r>
          </w:p>
        </w:tc>
      </w:tr>
      <w:tr w:rsidR="000959A2" w:rsidRPr="002B43A4" w14:paraId="65747A5A"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1F355C5" w14:textId="77777777" w:rsidR="000959A2" w:rsidRPr="00155B02" w:rsidRDefault="000959A2">
            <w:pPr>
              <w:rPr>
                <w:rFonts w:ascii="Times New Roman" w:hAnsi="Times New Roman" w:cs="Times New Roman"/>
                <w:bCs/>
                <w:lang w:val="en-GB"/>
              </w:rPr>
            </w:pPr>
            <w:bookmarkStart w:id="1286" w:name="CLOSE_PARENTHESIS"/>
            <w:r w:rsidRPr="00155B02">
              <w:rPr>
                <w:rFonts w:ascii="Times New Roman" w:hAnsi="Times New Roman" w:cs="Times New Roman"/>
                <w:bCs/>
                <w:lang w:val="en-GB"/>
              </w:rPr>
              <w:t>CLOSE_PARENTHESIS</w:t>
            </w:r>
            <w:bookmarkEnd w:id="1286"/>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F2E343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A951C89"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incomprehensible section or one that is difficult to comprehend.</w:t>
            </w:r>
          </w:p>
        </w:tc>
      </w:tr>
      <w:tr w:rsidR="000959A2" w:rsidRPr="002B43A4" w14:paraId="537D7939"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086AC95" w14:textId="77777777" w:rsidR="000959A2" w:rsidRPr="00155B02" w:rsidRDefault="000959A2">
            <w:pPr>
              <w:rPr>
                <w:rFonts w:ascii="Times New Roman" w:hAnsi="Times New Roman" w:cs="Times New Roman"/>
                <w:bCs/>
                <w:lang w:val="en-GB"/>
              </w:rPr>
            </w:pPr>
            <w:bookmarkStart w:id="1287" w:name="OPEN_SQUARE_BRACKET"/>
            <w:r w:rsidRPr="00155B02">
              <w:rPr>
                <w:rFonts w:ascii="Times New Roman" w:hAnsi="Times New Roman" w:cs="Times New Roman"/>
                <w:bCs/>
                <w:lang w:val="en-GB"/>
              </w:rPr>
              <w:t>OPEN_SQUARE_BRACKET</w:t>
            </w:r>
            <w:bookmarkEnd w:id="1287"/>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09979A7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80D5B8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an ellipsis.</w:t>
            </w:r>
          </w:p>
        </w:tc>
      </w:tr>
      <w:tr w:rsidR="000959A2" w:rsidRPr="002B43A4" w14:paraId="3DCCC17E"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A07379" w14:textId="77777777" w:rsidR="000959A2" w:rsidRPr="00155B02" w:rsidRDefault="000959A2">
            <w:pPr>
              <w:rPr>
                <w:rFonts w:ascii="Times New Roman" w:hAnsi="Times New Roman" w:cs="Times New Roman"/>
                <w:bCs/>
                <w:lang w:val="en-GB"/>
              </w:rPr>
            </w:pPr>
            <w:bookmarkStart w:id="1288" w:name="CLOSE_SQUARE_BRACKET"/>
            <w:r w:rsidRPr="00155B02">
              <w:rPr>
                <w:rFonts w:ascii="Times New Roman" w:hAnsi="Times New Roman" w:cs="Times New Roman"/>
                <w:bCs/>
                <w:lang w:val="en-GB"/>
              </w:rPr>
              <w:t>CLOSE_SQUARE_BRACKET</w:t>
            </w:r>
            <w:bookmarkEnd w:id="1288"/>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97AB4CA"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37655F8"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an ellipsis.</w:t>
            </w:r>
          </w:p>
        </w:tc>
      </w:tr>
      <w:tr w:rsidR="000959A2" w:rsidRPr="002B43A4" w14:paraId="42E97149"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27D3AA" w14:textId="77777777" w:rsidR="000959A2" w:rsidRPr="00155B02" w:rsidRDefault="000959A2">
            <w:pPr>
              <w:rPr>
                <w:rFonts w:ascii="Times New Roman" w:hAnsi="Times New Roman" w:cs="Times New Roman"/>
                <w:bCs/>
                <w:lang w:val="en-GB"/>
              </w:rPr>
            </w:pPr>
            <w:bookmarkStart w:id="1289" w:name="AMPERSAND"/>
            <w:r w:rsidRPr="00155B02">
              <w:rPr>
                <w:rFonts w:ascii="Times New Roman" w:hAnsi="Times New Roman" w:cs="Times New Roman"/>
                <w:bCs/>
                <w:lang w:val="en-GB"/>
              </w:rPr>
              <w:t>AMPERSAND</w:t>
            </w:r>
            <w:bookmarkEnd w:id="1289"/>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59F0193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&amp;</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6B053C5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A double occurrences marks the reference section in the speaker tier.</w:t>
            </w:r>
          </w:p>
        </w:tc>
      </w:tr>
      <w:tr w:rsidR="000959A2" w:rsidRPr="00155B02" w14:paraId="381B70C4"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10ABCBAC" w14:textId="77777777" w:rsidR="000959A2" w:rsidRPr="00155B02" w:rsidRDefault="000959A2">
            <w:pPr>
              <w:rPr>
                <w:rFonts w:ascii="Times New Roman" w:hAnsi="Times New Roman" w:cs="Times New Roman"/>
                <w:bCs/>
                <w:lang w:val="en-GB"/>
              </w:rPr>
            </w:pPr>
            <w:bookmarkStart w:id="1290" w:name="PERIOD_OR_ELLIPSIS"/>
            <w:r w:rsidRPr="00155B02">
              <w:rPr>
                <w:rFonts w:ascii="Times New Roman" w:hAnsi="Times New Roman" w:cs="Times New Roman"/>
                <w:bCs/>
                <w:lang w:val="en-GB"/>
              </w:rPr>
              <w:t>PERIOD_OR_ELLIPSIS</w:t>
            </w:r>
            <w:bookmarkEnd w:id="1290"/>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29B14A4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17B092B"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Only within incomprehensible sections</w:t>
            </w:r>
            <w:del w:id="1291" w:author="Moritz Lautenbach" w:date="2014-04-16T11:03:00Z">
              <w:r w:rsidRPr="00155B02" w:rsidDel="002515F1">
                <w:rPr>
                  <w:rFonts w:ascii="Times New Roman" w:hAnsi="Times New Roman" w:cs="Times New Roman"/>
                  <w:bCs/>
                  <w:lang w:val="en-GB"/>
                </w:rPr>
                <w:delText xml:space="preserve"> </w:delText>
              </w:r>
            </w:del>
            <w:r w:rsidRPr="00155B02">
              <w:rPr>
                <w:rFonts w:ascii="Times New Roman" w:hAnsi="Times New Roman" w:cs="Times New Roman"/>
                <w:bCs/>
                <w:lang w:val="en-GB"/>
              </w:rPr>
              <w:t>.</w:t>
            </w:r>
          </w:p>
        </w:tc>
      </w:tr>
      <w:tr w:rsidR="000959A2" w:rsidRPr="002B43A4" w14:paraId="6BF0DBF2" w14:textId="77777777" w:rsidTr="009F15F6">
        <w:trPr>
          <w:trHeight w:val="794"/>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FC1E73F" w14:textId="77777777" w:rsidR="000959A2" w:rsidRPr="00155B02" w:rsidRDefault="000959A2">
            <w:pPr>
              <w:rPr>
                <w:rFonts w:ascii="Times New Roman" w:hAnsi="Times New Roman" w:cs="Times New Roman"/>
                <w:bCs/>
                <w:lang w:val="en-GB"/>
              </w:rPr>
            </w:pPr>
            <w:bookmarkStart w:id="1292" w:name="COLON"/>
            <w:r w:rsidRPr="00155B02">
              <w:rPr>
                <w:rFonts w:ascii="Times New Roman" w:hAnsi="Times New Roman" w:cs="Times New Roman"/>
                <w:bCs/>
                <w:lang w:val="en-GB"/>
              </w:rPr>
              <w:lastRenderedPageBreak/>
              <w:t>COLON</w:t>
            </w:r>
            <w:bookmarkEnd w:id="1292"/>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14:paraId="1CD11FC6"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3971" w:type="dxa"/>
            <w:tcBorders>
              <w:top w:val="single" w:sz="4" w:space="0" w:color="000000"/>
              <w:left w:val="single" w:sz="4" w:space="0" w:color="000000"/>
              <w:bottom w:val="single" w:sz="4" w:space="0" w:color="000000"/>
              <w:right w:val="single" w:sz="4" w:space="0" w:color="000000"/>
            </w:tcBorders>
            <w:shd w:val="clear" w:color="auto" w:fill="auto"/>
          </w:tcPr>
          <w:p w14:paraId="1DBCB823" w14:textId="77777777" w:rsidR="000959A2" w:rsidRPr="00155B02" w:rsidRDefault="000959A2" w:rsidP="00E17DA5">
            <w:pPr>
              <w:rPr>
                <w:rFonts w:ascii="Times New Roman" w:hAnsi="Times New Roman" w:cs="Times New Roman"/>
                <w:bCs/>
                <w:lang w:val="en-GB"/>
              </w:rPr>
            </w:pPr>
            <w:commentRangeStart w:id="1293"/>
            <w:r w:rsidRPr="00155B02">
              <w:rPr>
                <w:rFonts w:ascii="Times New Roman" w:hAnsi="Times New Roman" w:cs="Times New Roman"/>
                <w:bCs/>
                <w:lang w:val="en-GB"/>
              </w:rPr>
              <w:t>Either within a word (as a ((Dehnungszeichen??))) or as part of time</w:t>
            </w:r>
            <w:del w:id="1294" w:author="Moritz Lautenbach" w:date="2014-04-16T11:03:00Z">
              <w:r w:rsidRPr="00155B02" w:rsidDel="002515F1">
                <w:rPr>
                  <w:rFonts w:ascii="Times New Roman" w:hAnsi="Times New Roman" w:cs="Times New Roman"/>
                  <w:bCs/>
                  <w:lang w:val="en-GB"/>
                </w:rPr>
                <w:delText xml:space="preserve"> </w:delText>
              </w:r>
            </w:del>
            <w:commentRangeEnd w:id="1293"/>
            <w:r w:rsidRPr="00155B02">
              <w:rPr>
                <w:rStyle w:val="Kommentarzeichen"/>
                <w:rFonts w:ascii="Times New Roman" w:hAnsi="Times New Roman" w:cs="Times New Roman"/>
                <w:lang w:val="en-GB"/>
              </w:rPr>
              <w:commentReference w:id="1293"/>
            </w:r>
            <w:r w:rsidRPr="00155B02">
              <w:rPr>
                <w:rFonts w:ascii="Times New Roman" w:hAnsi="Times New Roman" w:cs="Times New Roman"/>
                <w:bCs/>
                <w:lang w:val="en-GB"/>
              </w:rPr>
              <w:t>.</w:t>
            </w:r>
          </w:p>
        </w:tc>
      </w:tr>
    </w:tbl>
    <w:p w14:paraId="1232CCD3" w14:textId="77777777" w:rsidR="000959A2" w:rsidRPr="00155B02" w:rsidRDefault="000959A2">
      <w:pPr>
        <w:pStyle w:val="Standard-BlockCharCharChar"/>
        <w:rPr>
          <w:lang w:val="en-GB"/>
        </w:rPr>
      </w:pPr>
    </w:p>
    <w:p w14:paraId="41E88282" w14:textId="77777777" w:rsidR="000959A2" w:rsidRPr="00155B02" w:rsidRDefault="000959A2">
      <w:pPr>
        <w:pStyle w:val="Standard-BlockCharCharChar"/>
        <w:pageBreakBefore/>
        <w:rPr>
          <w:bCs/>
          <w:lang w:val="en-GB"/>
        </w:rPr>
      </w:pPr>
      <w:r w:rsidRPr="00155B02">
        <w:rPr>
          <w:bCs/>
          <w:lang w:val="en-GB"/>
        </w:rPr>
        <w:lastRenderedPageBreak/>
        <w:t>Example:</w:t>
      </w:r>
    </w:p>
    <w:p w14:paraId="2910E40C" w14:textId="2267057D" w:rsidR="000959A2" w:rsidRPr="00155B02" w:rsidRDefault="000959A2">
      <w:pPr>
        <w:pStyle w:val="Standard-BlockCharCharChar"/>
        <w:rPr>
          <w:lang w:val="en-GB"/>
        </w:rPr>
      </w:pPr>
      <w:r w:rsidRPr="00155B02">
        <w:rPr>
          <w:lang w:val="en-GB"/>
        </w:rPr>
        <w:t>The second segment chain of speaker X is segmented with the segmentation: </w:t>
      </w:r>
      <w:r w:rsidR="00E6350C" w:rsidRPr="00155B02">
        <w:rPr>
          <w:lang w:val="en-GB"/>
        </w:rPr>
        <w:t>“</w:t>
      </w:r>
      <w:r w:rsidRPr="00155B02">
        <w:rPr>
          <w:lang w:val="en-GB"/>
        </w:rPr>
        <w:t>DIDA: Utterance and Words</w:t>
      </w:r>
      <w:r w:rsidR="00E6350C" w:rsidRPr="00155B02">
        <w:rPr>
          <w:lang w:val="en-GB"/>
        </w:rPr>
        <w:t>“</w:t>
      </w:r>
      <w:ins w:id="1295" w:author="Moritz Lautenbach" w:date="2014-04-16T11:04:00Z">
        <w:r w:rsidRPr="00155B02">
          <w:rPr>
            <w:lang w:val="en-GB"/>
          </w:rPr>
          <w:t>…</w:t>
        </w:r>
      </w:ins>
      <w:del w:id="1296" w:author="Moritz Lautenbach" w:date="2014-04-16T11:04:00Z">
        <w:r w:rsidRPr="00155B02" w:rsidDel="002515F1">
          <w:rPr>
            <w:lang w:val="en-GB"/>
          </w:rPr>
          <w:delText xml:space="preserve"> </w:delText>
        </w:r>
      </w:del>
    </w:p>
    <w:p w14:paraId="6AEA5301"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1AF29F0D">
          <v:shape id="_x0000_i1189" type="#_x0000_t75" style="width:204pt;height:39pt" filled="t">
            <v:fill color2="black"/>
            <v:imagedata r:id="rId275" o:title=""/>
          </v:shape>
        </w:pict>
      </w:r>
    </w:p>
    <w:p w14:paraId="3E31C3A1" w14:textId="77777777" w:rsidR="000959A2" w:rsidRPr="009F15F6" w:rsidRDefault="000959A2">
      <w:pPr>
        <w:rPr>
          <w:rFonts w:ascii="Times New Roman" w:hAnsi="Times New Roman" w:cs="Times New Roman"/>
          <w:sz w:val="24"/>
          <w:szCs w:val="24"/>
          <w:lang w:val="en-GB"/>
        </w:rPr>
      </w:pPr>
      <w:r w:rsidRPr="009F15F6">
        <w:rPr>
          <w:rFonts w:ascii="Times New Roman" w:hAnsi="Times New Roman" w:cs="Times New Roman"/>
          <w:sz w:val="24"/>
          <w:szCs w:val="24"/>
          <w:lang w:val="en-GB"/>
        </w:rPr>
        <w:t xml:space="preserve">... into utterances, words (W), punctuation (IP) and </w:t>
      </w:r>
      <w:commentRangeStart w:id="1297"/>
      <w:del w:id="1298" w:author="Moritz Lautenbach" w:date="2014-04-16T11:04:00Z">
        <w:r w:rsidRPr="009F15F6" w:rsidDel="002515F1">
          <w:rPr>
            <w:rFonts w:ascii="Times New Roman" w:hAnsi="Times New Roman" w:cs="Times New Roman"/>
            <w:sz w:val="24"/>
            <w:szCs w:val="24"/>
            <w:lang w:val="en-GB"/>
          </w:rPr>
          <w:delText xml:space="preserve">non </w:delText>
        </w:r>
      </w:del>
      <w:ins w:id="1299" w:author="Moritz Lautenbach" w:date="2014-04-16T11:04:00Z">
        <w:r w:rsidRPr="009F15F6">
          <w:rPr>
            <w:rFonts w:ascii="Times New Roman" w:hAnsi="Times New Roman" w:cs="Times New Roman"/>
            <w:sz w:val="24"/>
            <w:szCs w:val="24"/>
            <w:lang w:val="en-GB"/>
          </w:rPr>
          <w:t>non-</w:t>
        </w:r>
      </w:ins>
      <w:r w:rsidRPr="009F15F6">
        <w:rPr>
          <w:rFonts w:ascii="Times New Roman" w:hAnsi="Times New Roman" w:cs="Times New Roman"/>
          <w:sz w:val="24"/>
          <w:szCs w:val="24"/>
          <w:lang w:val="en-GB"/>
        </w:rPr>
        <w:t xml:space="preserve">morphemized??? </w:t>
      </w:r>
      <w:commentRangeEnd w:id="1297"/>
      <w:r w:rsidRPr="009F15F6">
        <w:rPr>
          <w:rStyle w:val="Kommentarzeichen"/>
          <w:rFonts w:ascii="Times New Roman" w:hAnsi="Times New Roman" w:cs="Times New Roman"/>
          <w:sz w:val="24"/>
          <w:szCs w:val="24"/>
          <w:lang w:val="en-GB"/>
        </w:rPr>
        <w:commentReference w:id="1297"/>
      </w:r>
      <w:r w:rsidRPr="009F15F6">
        <w:rPr>
          <w:rFonts w:ascii="Times New Roman" w:hAnsi="Times New Roman" w:cs="Times New Roman"/>
          <w:sz w:val="24"/>
          <w:szCs w:val="24"/>
          <w:lang w:val="en-GB"/>
        </w:rPr>
        <w:t>utterances (NMÄ) and pauses (PAUSE) :</w:t>
      </w:r>
    </w:p>
    <w:tbl>
      <w:tblPr>
        <w:tblW w:w="0" w:type="auto"/>
        <w:tblLayout w:type="fixed"/>
        <w:tblLook w:val="0000" w:firstRow="0" w:lastRow="0" w:firstColumn="0" w:lastColumn="0" w:noHBand="0" w:noVBand="0"/>
      </w:tblPr>
      <w:tblGrid>
        <w:gridCol w:w="575"/>
        <w:gridCol w:w="61"/>
        <w:gridCol w:w="487"/>
        <w:gridCol w:w="1016"/>
        <w:gridCol w:w="549"/>
        <w:gridCol w:w="549"/>
        <w:gridCol w:w="665"/>
        <w:gridCol w:w="549"/>
        <w:gridCol w:w="549"/>
        <w:gridCol w:w="661"/>
        <w:gridCol w:w="549"/>
        <w:gridCol w:w="905"/>
        <w:gridCol w:w="550"/>
        <w:gridCol w:w="694"/>
        <w:gridCol w:w="557"/>
      </w:tblGrid>
      <w:tr w:rsidR="000959A2" w:rsidRPr="00155B02" w14:paraId="2B4C9482" w14:textId="77777777">
        <w:trPr>
          <w:gridAfter w:val="13"/>
          <w:wAfter w:w="8280" w:type="dxa"/>
          <w:trHeight w:val="794"/>
        </w:trPr>
        <w:tc>
          <w:tcPr>
            <w:tcW w:w="636" w:type="dxa"/>
            <w:gridSpan w:val="2"/>
            <w:tcBorders>
              <w:top w:val="single" w:sz="4" w:space="0" w:color="000000"/>
              <w:left w:val="single" w:sz="4" w:space="0" w:color="000000"/>
              <w:bottom w:val="single" w:sz="4" w:space="0" w:color="000000"/>
              <w:right w:val="single" w:sz="4" w:space="0" w:color="000000"/>
            </w:tcBorders>
            <w:shd w:val="clear" w:color="auto" w:fill="C0C0C0"/>
          </w:tcPr>
          <w:p w14:paraId="05DDDBF9" w14:textId="77777777" w:rsidR="000959A2" w:rsidRPr="00155B02" w:rsidRDefault="000959A2">
            <w:pPr>
              <w:pStyle w:val="Zwischenberschrift"/>
              <w:jc w:val="center"/>
              <w:rPr>
                <w:lang w:val="en-GB"/>
              </w:rPr>
            </w:pPr>
            <w:r w:rsidRPr="00155B02">
              <w:rPr>
                <w:lang w:val="en-GB"/>
              </w:rPr>
              <w:t>Segment chain</w:t>
            </w:r>
          </w:p>
        </w:tc>
      </w:tr>
      <w:tr w:rsidR="000959A2" w:rsidRPr="00155B02" w14:paraId="742D8068"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FFFF99"/>
          </w:tcPr>
          <w:p w14:paraId="33EA09C8" w14:textId="77777777" w:rsidR="000959A2" w:rsidRPr="00155B02" w:rsidRDefault="000959A2">
            <w:pPr>
              <w:pStyle w:val="Standard-BlockCharCharChar"/>
              <w:jc w:val="center"/>
              <w:rPr>
                <w:b/>
                <w:lang w:val="en-GB"/>
              </w:rPr>
            </w:pPr>
            <w:r w:rsidRPr="00155B02">
              <w:rPr>
                <w:b/>
                <w:lang w:val="en-GB"/>
              </w:rPr>
              <w:t>W</w:t>
            </w:r>
          </w:p>
          <w:p w14:paraId="34860D3B" w14:textId="77777777" w:rsidR="000959A2" w:rsidRPr="00155B02" w:rsidRDefault="000959A2">
            <w:pPr>
              <w:rPr>
                <w:rFonts w:ascii="Times New Roman" w:hAnsi="Times New Roman" w:cs="Times New Roman"/>
                <w:lang w:val="en-GB"/>
              </w:rPr>
            </w:pP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CCFFCC"/>
          </w:tcPr>
          <w:p w14:paraId="15B66687" w14:textId="77777777" w:rsidR="000959A2" w:rsidRPr="00155B02" w:rsidRDefault="000959A2">
            <w:pPr>
              <w:pStyle w:val="Standard-BlockCharCharChar"/>
              <w:jc w:val="center"/>
              <w:rPr>
                <w:b/>
                <w:lang w:val="en-GB"/>
              </w:rPr>
            </w:pPr>
            <w:r w:rsidRPr="00155B02">
              <w:rPr>
                <w:b/>
                <w:lang w:val="en-GB"/>
              </w:rPr>
              <w:t>IP</w:t>
            </w:r>
          </w:p>
        </w:tc>
        <w:tc>
          <w:tcPr>
            <w:tcW w:w="1016" w:type="dxa"/>
            <w:tcBorders>
              <w:top w:val="single" w:sz="4" w:space="0" w:color="000000"/>
              <w:left w:val="single" w:sz="4" w:space="0" w:color="000000"/>
              <w:bottom w:val="single" w:sz="4" w:space="0" w:color="000000"/>
              <w:right w:val="single" w:sz="4" w:space="0" w:color="000000"/>
            </w:tcBorders>
            <w:shd w:val="clear" w:color="auto" w:fill="FFCC00"/>
          </w:tcPr>
          <w:p w14:paraId="11881792" w14:textId="77777777" w:rsidR="000959A2" w:rsidRPr="00155B02" w:rsidRDefault="000959A2">
            <w:pPr>
              <w:pStyle w:val="Standard-BlockCharCharChar"/>
              <w:jc w:val="center"/>
              <w:rPr>
                <w:b/>
                <w:lang w:val="en-GB"/>
              </w:rPr>
            </w:pPr>
            <w:r w:rsidRPr="00155B02">
              <w:rPr>
                <w:b/>
                <w:lang w:val="en-GB"/>
              </w:rPr>
              <w:t>NMÄ</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2CFCFD4E"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008E54D5" w14:textId="77777777" w:rsidR="000959A2" w:rsidRPr="00155B02" w:rsidRDefault="000959A2">
            <w:pPr>
              <w:pStyle w:val="Standard-BlockCharCharChar"/>
              <w:jc w:val="center"/>
              <w:rPr>
                <w:b/>
                <w:lang w:val="en-GB"/>
              </w:rPr>
            </w:pPr>
            <w:r w:rsidRPr="00155B02">
              <w:rPr>
                <w:b/>
                <w:lang w:val="en-GB"/>
              </w:rPr>
              <w:t>IP</w:t>
            </w:r>
          </w:p>
        </w:tc>
        <w:tc>
          <w:tcPr>
            <w:tcW w:w="665" w:type="dxa"/>
            <w:tcBorders>
              <w:top w:val="single" w:sz="4" w:space="0" w:color="000000"/>
              <w:left w:val="single" w:sz="4" w:space="0" w:color="000000"/>
              <w:bottom w:val="single" w:sz="4" w:space="0" w:color="000000"/>
              <w:right w:val="single" w:sz="4" w:space="0" w:color="000000"/>
            </w:tcBorders>
            <w:shd w:val="clear" w:color="auto" w:fill="FFFF99"/>
          </w:tcPr>
          <w:p w14:paraId="6F592B65"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4AE2AE7D" w14:textId="77777777" w:rsidR="000959A2" w:rsidRPr="00155B02" w:rsidRDefault="000959A2">
            <w:pPr>
              <w:pStyle w:val="Standard-BlockCharCharChar"/>
              <w:jc w:val="center"/>
              <w:rPr>
                <w:b/>
                <w:lang w:val="en-GB"/>
              </w:rPr>
            </w:pPr>
            <w:r w:rsidRPr="00155B02">
              <w:rPr>
                <w:b/>
                <w:lang w:val="en-GB"/>
              </w:rPr>
              <w:t>IP</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54CCCE5" w14:textId="77777777" w:rsidR="000959A2" w:rsidRPr="00155B02" w:rsidRDefault="000959A2">
            <w:pPr>
              <w:pStyle w:val="Standard-BlockCharCharChar"/>
              <w:jc w:val="center"/>
              <w:rPr>
                <w:b/>
                <w:lang w:val="en-GB"/>
              </w:rPr>
            </w:pPr>
            <w:r w:rsidRPr="00155B02">
              <w:rPr>
                <w:b/>
                <w:lang w:val="en-GB"/>
              </w:rPr>
              <w:t>IP</w:t>
            </w:r>
          </w:p>
        </w:tc>
        <w:tc>
          <w:tcPr>
            <w:tcW w:w="661" w:type="dxa"/>
            <w:tcBorders>
              <w:top w:val="single" w:sz="4" w:space="0" w:color="000000"/>
              <w:left w:val="single" w:sz="4" w:space="0" w:color="000000"/>
              <w:bottom w:val="single" w:sz="4" w:space="0" w:color="000000"/>
              <w:right w:val="single" w:sz="4" w:space="0" w:color="000000"/>
            </w:tcBorders>
            <w:shd w:val="clear" w:color="auto" w:fill="FFFF99"/>
          </w:tcPr>
          <w:p w14:paraId="1E5D6514" w14:textId="77777777" w:rsidR="000959A2" w:rsidRPr="00155B02" w:rsidRDefault="000959A2">
            <w:pPr>
              <w:pStyle w:val="Standard-BlockCharCharChar"/>
              <w:jc w:val="center"/>
              <w:rPr>
                <w:b/>
                <w:lang w:val="en-GB"/>
              </w:rPr>
            </w:pPr>
            <w:r w:rsidRPr="00155B02">
              <w:rPr>
                <w:b/>
                <w:lang w:val="en-GB"/>
              </w:rPr>
              <w:t>W</w:t>
            </w:r>
          </w:p>
        </w:tc>
        <w:tc>
          <w:tcPr>
            <w:tcW w:w="549" w:type="dxa"/>
            <w:tcBorders>
              <w:top w:val="single" w:sz="4" w:space="0" w:color="000000"/>
              <w:left w:val="single" w:sz="4" w:space="0" w:color="000000"/>
              <w:bottom w:val="single" w:sz="4" w:space="0" w:color="000000"/>
              <w:right w:val="single" w:sz="4" w:space="0" w:color="000000"/>
            </w:tcBorders>
            <w:shd w:val="clear" w:color="auto" w:fill="CCFFCC"/>
          </w:tcPr>
          <w:p w14:paraId="7FFB7BB7" w14:textId="77777777" w:rsidR="000959A2" w:rsidRPr="00155B02" w:rsidRDefault="000959A2">
            <w:pPr>
              <w:pStyle w:val="Standard-BlockCharCharChar"/>
              <w:jc w:val="center"/>
              <w:rPr>
                <w:b/>
                <w:lang w:val="en-GB"/>
              </w:rPr>
            </w:pPr>
            <w:r w:rsidRPr="00155B02">
              <w:rPr>
                <w:b/>
                <w:lang w:val="en-GB"/>
              </w:rPr>
              <w:t>IP</w:t>
            </w:r>
          </w:p>
        </w:tc>
        <w:tc>
          <w:tcPr>
            <w:tcW w:w="905" w:type="dxa"/>
            <w:tcBorders>
              <w:top w:val="single" w:sz="4" w:space="0" w:color="000000"/>
              <w:left w:val="single" w:sz="4" w:space="0" w:color="000000"/>
              <w:bottom w:val="single" w:sz="4" w:space="0" w:color="000000"/>
              <w:right w:val="single" w:sz="4" w:space="0" w:color="000000"/>
            </w:tcBorders>
            <w:shd w:val="clear" w:color="auto" w:fill="FFCC00"/>
          </w:tcPr>
          <w:p w14:paraId="6DC6184F" w14:textId="77777777" w:rsidR="000959A2" w:rsidRPr="00155B02" w:rsidRDefault="000959A2">
            <w:pPr>
              <w:pStyle w:val="Standard-BlockCharCharChar"/>
              <w:jc w:val="center"/>
              <w:rPr>
                <w:b/>
                <w:lang w:val="en-GB"/>
              </w:rPr>
            </w:pPr>
            <w:r w:rsidRPr="00155B02">
              <w:rPr>
                <w:b/>
                <w:lang w:val="en-GB"/>
              </w:rPr>
              <w:t>PAUSE</w:t>
            </w:r>
          </w:p>
        </w:tc>
        <w:tc>
          <w:tcPr>
            <w:tcW w:w="550" w:type="dxa"/>
            <w:tcBorders>
              <w:top w:val="single" w:sz="4" w:space="0" w:color="000000"/>
              <w:left w:val="single" w:sz="4" w:space="0" w:color="000000"/>
              <w:bottom w:val="single" w:sz="4" w:space="0" w:color="000000"/>
              <w:right w:val="single" w:sz="4" w:space="0" w:color="000000"/>
            </w:tcBorders>
            <w:shd w:val="clear" w:color="auto" w:fill="CCFFCC"/>
          </w:tcPr>
          <w:p w14:paraId="639F8037" w14:textId="77777777" w:rsidR="000959A2" w:rsidRPr="00155B02" w:rsidRDefault="000959A2">
            <w:pPr>
              <w:pStyle w:val="Standard-BlockCharCharChar"/>
              <w:jc w:val="center"/>
              <w:rPr>
                <w:b/>
                <w:lang w:val="en-GB"/>
              </w:rPr>
            </w:pPr>
            <w:r w:rsidRPr="00155B02">
              <w:rPr>
                <w:b/>
                <w:lang w:val="en-GB"/>
              </w:rPr>
              <w:t>IP</w:t>
            </w:r>
          </w:p>
        </w:tc>
        <w:tc>
          <w:tcPr>
            <w:tcW w:w="694" w:type="dxa"/>
            <w:tcBorders>
              <w:top w:val="single" w:sz="4" w:space="0" w:color="000000"/>
              <w:left w:val="single" w:sz="4" w:space="0" w:color="000000"/>
              <w:bottom w:val="single" w:sz="4" w:space="0" w:color="000000"/>
              <w:right w:val="single" w:sz="4" w:space="0" w:color="000000"/>
            </w:tcBorders>
            <w:shd w:val="clear" w:color="auto" w:fill="FFFF99"/>
          </w:tcPr>
          <w:p w14:paraId="79069F02" w14:textId="77777777" w:rsidR="000959A2" w:rsidRPr="00155B02" w:rsidRDefault="000959A2">
            <w:pPr>
              <w:pStyle w:val="Standard-BlockCharCharChar"/>
              <w:jc w:val="center"/>
              <w:rPr>
                <w:b/>
                <w:lang w:val="en-GB"/>
              </w:rPr>
            </w:pPr>
            <w:r w:rsidRPr="00155B02">
              <w:rPr>
                <w:b/>
                <w:lang w:val="en-GB"/>
              </w:rPr>
              <w:t>W</w:t>
            </w:r>
          </w:p>
        </w:tc>
        <w:tc>
          <w:tcPr>
            <w:tcW w:w="557" w:type="dxa"/>
            <w:tcBorders>
              <w:top w:val="single" w:sz="4" w:space="0" w:color="000000"/>
              <w:left w:val="single" w:sz="4" w:space="0" w:color="000000"/>
              <w:bottom w:val="single" w:sz="4" w:space="0" w:color="000000"/>
              <w:right w:val="single" w:sz="4" w:space="0" w:color="000000"/>
            </w:tcBorders>
            <w:shd w:val="clear" w:color="auto" w:fill="CCFFCC"/>
          </w:tcPr>
          <w:p w14:paraId="0E0F188D" w14:textId="77777777" w:rsidR="000959A2" w:rsidRPr="00155B02" w:rsidRDefault="000959A2">
            <w:pPr>
              <w:pStyle w:val="Standard-BlockCharCharChar"/>
              <w:jc w:val="center"/>
              <w:rPr>
                <w:b/>
                <w:lang w:val="en-GB"/>
              </w:rPr>
            </w:pPr>
            <w:r w:rsidRPr="00155B02">
              <w:rPr>
                <w:b/>
                <w:lang w:val="en-GB"/>
              </w:rPr>
              <w:t>IP</w:t>
            </w:r>
          </w:p>
        </w:tc>
      </w:tr>
      <w:tr w:rsidR="000959A2" w:rsidRPr="00155B02" w14:paraId="7381AC9D" w14:textId="77777777">
        <w:trPr>
          <w:trHeight w:val="794"/>
        </w:trPr>
        <w:tc>
          <w:tcPr>
            <w:tcW w:w="575" w:type="dxa"/>
            <w:tcBorders>
              <w:top w:val="single" w:sz="4" w:space="0" w:color="000000"/>
              <w:left w:val="single" w:sz="4" w:space="0" w:color="000000"/>
              <w:bottom w:val="single" w:sz="4" w:space="0" w:color="000000"/>
              <w:right w:val="single" w:sz="4" w:space="0" w:color="000000"/>
            </w:tcBorders>
            <w:shd w:val="clear" w:color="auto" w:fill="auto"/>
          </w:tcPr>
          <w:p w14:paraId="10A415E9" w14:textId="710B04E3"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ja:</w:t>
            </w:r>
            <w:r w:rsidR="00E6350C" w:rsidRPr="00155B02">
              <w:rPr>
                <w:rFonts w:ascii="Times New Roman" w:hAnsi="Times New Roman" w:cs="Times New Roman"/>
                <w:lang w:val="en-GB"/>
              </w:rPr>
              <w:t>“</w:t>
            </w:r>
          </w:p>
        </w:tc>
        <w:tc>
          <w:tcPr>
            <w:tcW w:w="548" w:type="dxa"/>
            <w:gridSpan w:val="2"/>
            <w:tcBorders>
              <w:top w:val="single" w:sz="4" w:space="0" w:color="000000"/>
              <w:left w:val="single" w:sz="4" w:space="0" w:color="000000"/>
              <w:bottom w:val="single" w:sz="4" w:space="0" w:color="000000"/>
              <w:right w:val="single" w:sz="4" w:space="0" w:color="000000"/>
            </w:tcBorders>
            <w:shd w:val="clear" w:color="auto" w:fill="auto"/>
          </w:tcPr>
          <w:p w14:paraId="01E95681" w14:textId="77777777" w:rsidR="000959A2" w:rsidRPr="00155B02" w:rsidRDefault="000959A2">
            <w:pPr>
              <w:jc w:val="center"/>
              <w:rPr>
                <w:rFonts w:ascii="Times New Roman" w:hAnsi="Times New Roman" w:cs="Times New Roman"/>
                <w:lang w:val="en-GB"/>
              </w:rPr>
            </w:pPr>
          </w:p>
        </w:tc>
        <w:tc>
          <w:tcPr>
            <w:tcW w:w="1016" w:type="dxa"/>
            <w:tcBorders>
              <w:top w:val="single" w:sz="4" w:space="0" w:color="000000"/>
              <w:left w:val="single" w:sz="4" w:space="0" w:color="000000"/>
              <w:bottom w:val="single" w:sz="4" w:space="0" w:color="000000"/>
              <w:right w:val="single" w:sz="4" w:space="0" w:color="000000"/>
            </w:tcBorders>
            <w:shd w:val="clear" w:color="auto" w:fill="auto"/>
          </w:tcPr>
          <w:p w14:paraId="6FA83195"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HUSTET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2830D1B" w14:textId="77777777" w:rsidR="000959A2" w:rsidRPr="00155B02" w:rsidRDefault="000959A2">
            <w:pPr>
              <w:jc w:val="center"/>
              <w:rPr>
                <w:rFonts w:ascii="Times New Roman" w:hAnsi="Times New Roman" w:cs="Times New Roman"/>
                <w:lang w:val="en-GB"/>
              </w:rPr>
            </w:pP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89A8579"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665" w:type="dxa"/>
            <w:tcBorders>
              <w:top w:val="single" w:sz="4" w:space="0" w:color="000000"/>
              <w:left w:val="single" w:sz="4" w:space="0" w:color="000000"/>
              <w:bottom w:val="single" w:sz="4" w:space="0" w:color="000000"/>
              <w:right w:val="single" w:sz="4" w:space="0" w:color="000000"/>
            </w:tcBorders>
            <w:shd w:val="clear" w:color="auto" w:fill="auto"/>
          </w:tcPr>
          <w:p w14:paraId="7AFF436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was</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DCAAFF3"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3CCC0C9" w14:textId="77777777" w:rsidR="000959A2" w:rsidRPr="00155B02" w:rsidRDefault="000959A2">
            <w:pPr>
              <w:jc w:val="center"/>
              <w:rPr>
                <w:rFonts w:ascii="Times New Roman" w:hAnsi="Times New Roman" w:cs="Times New Roman"/>
                <w:lang w:val="en-GB"/>
              </w:rPr>
            </w:pP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14:paraId="710CD21B"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denn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3E55604" w14:textId="77777777" w:rsidR="000959A2" w:rsidRPr="00155B02" w:rsidRDefault="000959A2">
            <w:pPr>
              <w:jc w:val="center"/>
              <w:rPr>
                <w:rFonts w:ascii="Times New Roman" w:hAnsi="Times New Roman" w:cs="Times New Roman"/>
                <w:lang w:val="en-GB"/>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tcPr>
          <w:p w14:paraId="602182D6" w14:textId="77777777" w:rsidR="000959A2" w:rsidRPr="00155B02" w:rsidRDefault="000959A2">
            <w:pPr>
              <w:jc w:val="center"/>
              <w:rPr>
                <w:rFonts w:ascii="Times New Roman" w:hAnsi="Times New Roman" w:cs="Times New Roman"/>
                <w:bCs/>
                <w:lang w:val="en-GB"/>
              </w:rPr>
            </w:pPr>
            <w:r w:rsidRPr="00155B02">
              <w:rPr>
                <w:rFonts w:ascii="Times New Roman" w:hAnsi="Times New Roman" w:cs="Times New Roman"/>
                <w:bCs/>
                <w:lang w:val="en-GB"/>
              </w:rPr>
              <w:t>*1,5*</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00A52C1B" w14:textId="77777777" w:rsidR="000959A2" w:rsidRPr="00155B02" w:rsidRDefault="000959A2">
            <w:pPr>
              <w:jc w:val="center"/>
              <w:rPr>
                <w:rFonts w:ascii="Times New Roman" w:hAnsi="Times New Roman" w:cs="Times New Roman"/>
                <w:lang w:val="en-GB"/>
              </w:rPr>
            </w:pPr>
          </w:p>
        </w:tc>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99AB8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sonst</w:t>
            </w:r>
          </w:p>
        </w:tc>
        <w:tc>
          <w:tcPr>
            <w:tcW w:w="557" w:type="dxa"/>
            <w:tcBorders>
              <w:top w:val="single" w:sz="4" w:space="0" w:color="000000"/>
              <w:left w:val="single" w:sz="4" w:space="0" w:color="000000"/>
              <w:bottom w:val="single" w:sz="4" w:space="0" w:color="000000"/>
              <w:right w:val="single" w:sz="4" w:space="0" w:color="000000"/>
            </w:tcBorders>
            <w:shd w:val="clear" w:color="auto" w:fill="auto"/>
          </w:tcPr>
          <w:p w14:paraId="31570C5A"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r>
    </w:tbl>
    <w:p w14:paraId="50C7EDA8" w14:textId="77777777" w:rsidR="000959A2" w:rsidRPr="00155B02" w:rsidRDefault="000959A2">
      <w:pPr>
        <w:rPr>
          <w:rFonts w:ascii="Times New Roman" w:hAnsi="Times New Roman" w:cs="Times New Roman"/>
          <w:lang w:val="en-GB"/>
        </w:rPr>
      </w:pPr>
    </w:p>
    <w:p w14:paraId="20F53228" w14:textId="77777777" w:rsidR="000959A2" w:rsidRPr="00155B02" w:rsidRDefault="000959A2">
      <w:pPr>
        <w:pStyle w:val="Standard-BlockCharCharChar"/>
        <w:rPr>
          <w:lang w:val="en-GB"/>
        </w:rPr>
      </w:pPr>
    </w:p>
    <w:tbl>
      <w:tblPr>
        <w:tblW w:w="0" w:type="auto"/>
        <w:tblLayout w:type="fixed"/>
        <w:tblLook w:val="0000" w:firstRow="0" w:lastRow="0" w:firstColumn="0" w:lastColumn="0" w:noHBand="0" w:noVBand="0"/>
      </w:tblPr>
      <w:tblGrid>
        <w:gridCol w:w="2869"/>
        <w:gridCol w:w="251"/>
        <w:gridCol w:w="2905"/>
        <w:gridCol w:w="3336"/>
      </w:tblGrid>
      <w:tr w:rsidR="000959A2" w:rsidRPr="00155B02" w14:paraId="6C502348" w14:textId="77777777">
        <w:trPr>
          <w:gridAfter w:val="2"/>
          <w:wAfter w:w="6241" w:type="dxa"/>
          <w:trHeight w:val="794"/>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991E020"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11DD34CF"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59668481"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4CF632BD"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C054964" w14:textId="77777777" w:rsidR="000959A2" w:rsidRPr="00155B02" w:rsidRDefault="000959A2">
            <w:pPr>
              <w:pStyle w:val="Zwischenberschrift"/>
              <w:tabs>
                <w:tab w:val="left" w:pos="2392"/>
              </w:tabs>
              <w:rPr>
                <w:lang w:val="en-GB"/>
              </w:rPr>
            </w:pPr>
            <w:r w:rsidRPr="00155B02">
              <w:rPr>
                <w:lang w:val="en-GB"/>
              </w:rPr>
              <w:t>Error</w:t>
            </w:r>
          </w:p>
        </w:tc>
      </w:tr>
      <w:tr w:rsidR="000959A2" w:rsidRPr="002B43A4" w14:paraId="06EE2CC1"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6E3F9481" w14:textId="77777777" w:rsidR="000959A2" w:rsidRPr="00155B02" w:rsidRDefault="000959A2">
            <w:pPr>
              <w:pStyle w:val="Standard-BlockCharCharChar"/>
              <w:rPr>
                <w:lang w:val="en-GB"/>
              </w:rPr>
            </w:pPr>
            <w:r w:rsidRPr="00155B02">
              <w:rPr>
                <w:lang w:val="en-GB"/>
              </w:rPr>
              <w:t>Capital letters within words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831189E" w14:textId="77777777" w:rsidR="000959A2" w:rsidRPr="00155B02" w:rsidRDefault="000959A2">
            <w:pPr>
              <w:pStyle w:val="Standard-BlockCharCharChar"/>
              <w:rPr>
                <w:b/>
                <w:lang w:val="en-GB"/>
              </w:rPr>
            </w:pPr>
            <w:r w:rsidRPr="00155B02">
              <w:rPr>
                <w:lang w:val="en-GB"/>
              </w:rPr>
              <w:t>j</w:t>
            </w:r>
            <w:r w:rsidRPr="00155B02">
              <w:rPr>
                <w:b/>
                <w:lang w:val="en-GB"/>
              </w:rPr>
              <w:t>A</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2E8A33B3"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Capital letter, open parentheses, closed parentheses, full stop or ellipsis, number or comma </w:t>
            </w:r>
          </w:p>
        </w:tc>
      </w:tr>
      <w:tr w:rsidR="000959A2" w:rsidRPr="002B43A4" w14:paraId="53770133"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A37899A" w14:textId="77777777" w:rsidR="000959A2" w:rsidRPr="00155B02" w:rsidRDefault="000959A2" w:rsidP="00E17DA5">
            <w:pPr>
              <w:pStyle w:val="Standard-BlockCharCharChar"/>
              <w:rPr>
                <w:ins w:id="1300" w:author="Moritz Lautenbach" w:date="2014-04-16T11:05:00Z"/>
                <w:lang w:val="en-GB"/>
              </w:rPr>
            </w:pPr>
            <w:r w:rsidRPr="00155B02">
              <w:rPr>
                <w:lang w:val="en-GB"/>
              </w:rPr>
              <w:t xml:space="preserve">Small letters within </w:t>
            </w:r>
          </w:p>
          <w:p w14:paraId="3FA6E091" w14:textId="77777777" w:rsidR="000959A2" w:rsidRPr="00155B02" w:rsidRDefault="000959A2" w:rsidP="00E17DA5">
            <w:pPr>
              <w:pStyle w:val="Standard-BlockCharCharChar"/>
              <w:rPr>
                <w:lang w:val="en-GB"/>
              </w:rPr>
            </w:pPr>
            <w:commentRangeStart w:id="1301"/>
            <w:r w:rsidRPr="00155B02">
              <w:rPr>
                <w:lang w:val="en-GB"/>
              </w:rPr>
              <w:t>non</w:t>
            </w:r>
            <w:ins w:id="1302" w:author="Moritz Lautenbach" w:date="2014-04-16T11:05:00Z">
              <w:r w:rsidRPr="00155B02">
                <w:rPr>
                  <w:lang w:val="en-GB"/>
                </w:rPr>
                <w:t>-</w:t>
              </w:r>
            </w:ins>
            <w:del w:id="1303" w:author="Moritz Lautenbach" w:date="2014-04-16T11:05:00Z">
              <w:r w:rsidRPr="00155B02" w:rsidDel="002515F1">
                <w:rPr>
                  <w:lang w:val="en-GB"/>
                </w:rPr>
                <w:delText xml:space="preserve"> </w:delText>
              </w:r>
            </w:del>
            <w:r w:rsidRPr="00155B02">
              <w:rPr>
                <w:lang w:val="en-GB"/>
              </w:rPr>
              <w:t>morphemized???</w:t>
            </w:r>
            <w:commentRangeEnd w:id="1301"/>
            <w:r w:rsidRPr="00155B02">
              <w:rPr>
                <w:rStyle w:val="Kommentarzeichen"/>
                <w:lang w:val="en-GB"/>
              </w:rPr>
              <w:commentReference w:id="1301"/>
            </w:r>
            <w:r w:rsidRPr="00155B02">
              <w:rPr>
                <w:lang w:val="en-GB"/>
              </w:rPr>
              <w:t xml:space="preserve"> utterances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0001EBD4" w14:textId="77777777" w:rsidR="000959A2" w:rsidRPr="00155B02" w:rsidRDefault="000959A2">
            <w:pPr>
              <w:pStyle w:val="Standard-BlockCharCharChar"/>
              <w:rPr>
                <w:lang w:val="en-GB"/>
              </w:rPr>
            </w:pPr>
            <w:r w:rsidRPr="00155B02">
              <w:rPr>
                <w:lang w:val="en-GB"/>
              </w:rPr>
              <w:t>Ich mache</w:t>
            </w:r>
            <w:r w:rsidRPr="00155B02">
              <w:rPr>
                <w:b/>
                <w:lang w:val="en-GB"/>
              </w:rPr>
              <w:t>]</w:t>
            </w:r>
            <w:r w:rsidRPr="00155B02">
              <w:rPr>
                <w:lang w:val="en-GB"/>
              </w:rPr>
              <w:t xml:space="preserve"> eine Äußerung.</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4C0CCA0"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 xml:space="preserve">Error: Not allowed: open parentheses, closed parentheses, number or comma, colon, full stop or ellipsis, pause symbols, </w:t>
            </w:r>
            <w:commentRangeStart w:id="1304"/>
            <w:r w:rsidRPr="00155B02">
              <w:rPr>
                <w:rFonts w:ascii="Times New Roman" w:hAnsi="Times New Roman"/>
                <w:lang w:val="en-GB"/>
              </w:rPr>
              <w:t xml:space="preserve">((Prosodiezeichen???) </w:t>
            </w:r>
            <w:commentRangeEnd w:id="1304"/>
            <w:r w:rsidRPr="00155B02">
              <w:rPr>
                <w:rStyle w:val="Kommentarzeichen"/>
                <w:rFonts w:ascii="Times New Roman" w:hAnsi="Times New Roman"/>
                <w:lang w:val="en-GB"/>
              </w:rPr>
              <w:commentReference w:id="1304"/>
            </w:r>
            <w:r w:rsidRPr="00155B02">
              <w:rPr>
                <w:rFonts w:ascii="Times New Roman" w:hAnsi="Times New Roman"/>
                <w:lang w:val="en-GB"/>
              </w:rPr>
              <w:t xml:space="preserve">, parts of words </w:t>
            </w:r>
          </w:p>
        </w:tc>
      </w:tr>
      <w:tr w:rsidR="000959A2" w:rsidRPr="00155B02" w14:paraId="18020CBC" w14:textId="77777777">
        <w:trPr>
          <w:trHeight w:val="794"/>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1775D886" w14:textId="77777777" w:rsidR="000959A2" w:rsidRPr="00155B02" w:rsidRDefault="000959A2">
            <w:pPr>
              <w:pStyle w:val="Standard-BlockCharCharChar"/>
              <w:rPr>
                <w:lang w:val="en-GB"/>
              </w:rPr>
            </w:pPr>
            <w:r w:rsidRPr="00155B02">
              <w:rPr>
                <w:lang w:val="en-GB"/>
              </w:rPr>
              <w:t>...</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1F003BBD" w14:textId="77777777" w:rsidR="000959A2" w:rsidRPr="00155B02" w:rsidRDefault="000959A2">
            <w:pPr>
              <w:pStyle w:val="Standard-BlockCharCharChar"/>
              <w:rPr>
                <w:lang w:val="en-GB"/>
              </w:rPr>
            </w:pPr>
            <w:r w:rsidRPr="00155B02">
              <w:rPr>
                <w:lang w:val="en-GB"/>
              </w:rPr>
              <w:t>...</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670077D5"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w:t>
            </w:r>
          </w:p>
        </w:tc>
      </w:tr>
    </w:tbl>
    <w:p w14:paraId="21AF406C" w14:textId="77777777" w:rsidR="000959A2" w:rsidRPr="00155B02" w:rsidRDefault="000959A2">
      <w:pPr>
        <w:rPr>
          <w:rFonts w:ascii="Times New Roman" w:hAnsi="Times New Roman" w:cs="Times New Roman"/>
          <w:lang w:val="en-GB"/>
        </w:rPr>
      </w:pPr>
    </w:p>
    <w:p w14:paraId="5B472495" w14:textId="68F5CE3F" w:rsidR="000959A2" w:rsidRPr="00155B02" w:rsidRDefault="000959A2">
      <w:pPr>
        <w:pStyle w:val="berschrift2"/>
        <w:pageBreakBefore/>
        <w:rPr>
          <w:lang w:val="en-GB"/>
        </w:rPr>
      </w:pPr>
      <w:bookmarkStart w:id="1305" w:name="_Toc403472826"/>
      <w:r w:rsidRPr="00155B02">
        <w:rPr>
          <w:lang w:val="en-GB"/>
        </w:rPr>
        <w:lastRenderedPageBreak/>
        <w:t>Segmentation: </w:t>
      </w:r>
      <w:r w:rsidR="00E6350C" w:rsidRPr="00155B02">
        <w:rPr>
          <w:lang w:val="en-GB"/>
        </w:rPr>
        <w:t>“</w:t>
      </w:r>
      <w:r w:rsidRPr="00155B02">
        <w:rPr>
          <w:lang w:val="en-GB"/>
        </w:rPr>
        <w:t>GAT: Intonation Units</w:t>
      </w:r>
      <w:r w:rsidR="00E6350C" w:rsidRPr="00155B02">
        <w:rPr>
          <w:lang w:val="en-GB"/>
        </w:rPr>
        <w:t>“</w:t>
      </w:r>
      <w:bookmarkEnd w:id="1305"/>
    </w:p>
    <w:tbl>
      <w:tblPr>
        <w:tblW w:w="9180" w:type="dxa"/>
        <w:tblLayout w:type="fixed"/>
        <w:tblLook w:val="0000" w:firstRow="0" w:lastRow="0" w:firstColumn="0" w:lastColumn="0" w:noHBand="0" w:noVBand="0"/>
      </w:tblPr>
      <w:tblGrid>
        <w:gridCol w:w="2416"/>
        <w:gridCol w:w="2048"/>
        <w:gridCol w:w="4716"/>
      </w:tblGrid>
      <w:tr w:rsidR="000959A2" w:rsidRPr="00155B02" w14:paraId="7B654828"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D9D9D9"/>
          </w:tcPr>
          <w:p w14:paraId="3DF9830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D9D9D9"/>
          </w:tcPr>
          <w:p w14:paraId="2824EE3A"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cPr>
          <w:p w14:paraId="2BD3E783" w14:textId="77777777" w:rsidR="000959A2" w:rsidRPr="00155B02" w:rsidRDefault="000959A2">
            <w:pPr>
              <w:pStyle w:val="Standard-BlockCharCharChar"/>
              <w:spacing w:line="100" w:lineRule="atLeast"/>
              <w:rPr>
                <w:b/>
                <w:lang w:val="en-GB"/>
              </w:rPr>
            </w:pPr>
            <w:r w:rsidRPr="00155B02">
              <w:rPr>
                <w:b/>
                <w:lang w:val="en-GB"/>
              </w:rPr>
              <w:t>Explanation</w:t>
            </w:r>
          </w:p>
        </w:tc>
      </w:tr>
      <w:tr w:rsidR="000959A2" w:rsidRPr="00155B02" w14:paraId="65CF0314"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778E0FE1" w14:textId="77777777" w:rsidR="000959A2" w:rsidRPr="00155B02" w:rsidRDefault="000959A2">
            <w:pPr>
              <w:rPr>
                <w:rFonts w:ascii="Times New Roman" w:hAnsi="Times New Roman" w:cs="Times New Roman"/>
                <w:bCs/>
                <w:lang w:val="en-GB"/>
              </w:rPr>
            </w:pPr>
            <w:bookmarkStart w:id="1306" w:name="IU_END_SYMBOLS"/>
            <w:r w:rsidRPr="00155B02">
              <w:rPr>
                <w:rFonts w:ascii="Times New Roman" w:hAnsi="Times New Roman" w:cs="Times New Roman"/>
                <w:bCs/>
                <w:lang w:val="en-GB"/>
              </w:rPr>
              <w:t>IU_END_SYMBOLS</w:t>
            </w:r>
            <w:bookmarkEnd w:id="1306"/>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20041391"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76F59A5" w14:textId="77777777" w:rsidR="000959A2" w:rsidRPr="00B0162A" w:rsidRDefault="000959A2">
            <w:pPr>
              <w:rPr>
                <w:rFonts w:ascii="Times New Roman" w:hAnsi="Times New Roman" w:cs="Times New Roman"/>
                <w:bCs/>
                <w:rPrChange w:id="1307" w:author="Moritz Lautenbach" w:date="2014-04-16T10:11:00Z">
                  <w:rPr>
                    <w:rFonts w:ascii="Times New Roman" w:hAnsi="Times New Roman"/>
                    <w:bCs/>
                    <w:lang w:val="en-US"/>
                  </w:rPr>
                </w:rPrChange>
              </w:rPr>
            </w:pPr>
            <w:commentRangeStart w:id="1308"/>
            <w:r w:rsidRPr="00B0162A">
              <w:rPr>
                <w:rFonts w:ascii="Times New Roman" w:hAnsi="Times New Roman" w:cs="Times New Roman"/>
                <w:bCs/>
                <w:rPrChange w:id="1309" w:author="Moritz Lautenbach" w:date="2014-04-16T10:11:00Z">
                  <w:rPr>
                    <w:rFonts w:ascii="Times New Roman" w:hAnsi="Times New Roman"/>
                    <w:bCs/>
                    <w:lang w:val="en-US"/>
                  </w:rPr>
                </w:rPrChange>
              </w:rPr>
              <w:t>(Markiert abschließend die Tonhöhenbewegung einer Phrasierungseinheit)???</w:t>
            </w:r>
            <w:commentRangeEnd w:id="1308"/>
            <w:r w:rsidRPr="00155B02">
              <w:rPr>
                <w:rStyle w:val="Kommentarzeichen"/>
                <w:rFonts w:ascii="Times New Roman" w:hAnsi="Times New Roman" w:cs="Times New Roman"/>
                <w:lang w:val="en-GB"/>
              </w:rPr>
              <w:commentReference w:id="1308"/>
            </w:r>
          </w:p>
        </w:tc>
      </w:tr>
      <w:tr w:rsidR="000959A2" w:rsidRPr="002B43A4" w14:paraId="51701C7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1B604E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OPEN_PARENTHESIS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EE82987"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3B8DFEAE"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beginning of a pause or of a section that is difficult to understand</w:t>
            </w:r>
            <w:del w:id="1310" w:author="Moritz Lautenbach" w:date="2014-04-16T11:06: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311"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stops in between round brackets will not be considered end of utterance symbols of a (</w:t>
            </w:r>
            <w:commentRangeStart w:id="1312"/>
            <w:r w:rsidRPr="00155B02">
              <w:rPr>
                <w:rFonts w:ascii="Times New Roman" w:hAnsi="Times New Roman" w:cs="Times New Roman"/>
                <w:bCs/>
                <w:lang w:val="en-GB"/>
              </w:rPr>
              <w:t>Phrasierungseinheit?</w:t>
            </w:r>
            <w:commentRangeEnd w:id="1312"/>
            <w:r w:rsidRPr="00155B02">
              <w:rPr>
                <w:rStyle w:val="Kommentarzeichen"/>
                <w:rFonts w:ascii="Times New Roman" w:hAnsi="Times New Roman" w:cs="Times New Roman"/>
                <w:lang w:val="en-GB"/>
              </w:rPr>
              <w:commentReference w:id="1312"/>
            </w:r>
            <w:r w:rsidRPr="00155B02">
              <w:rPr>
                <w:rFonts w:ascii="Times New Roman" w:hAnsi="Times New Roman" w:cs="Times New Roman"/>
                <w:bCs/>
                <w:lang w:val="en-GB"/>
              </w:rPr>
              <w:t xml:space="preserve">?). </w:t>
            </w:r>
          </w:p>
        </w:tc>
      </w:tr>
      <w:tr w:rsidR="000959A2" w:rsidRPr="002B43A4" w14:paraId="167AFD3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502125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CLOSE_PARENTHESIS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B85B9FE"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43D15D2"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Marks the end of a pause or of a section that is difficult to understand</w:t>
            </w:r>
            <w:del w:id="1313" w:author="Moritz Lautenbach" w:date="2014-04-16T11:07:00Z">
              <w:r w:rsidRPr="00155B02" w:rsidDel="004C0FA9">
                <w:rPr>
                  <w:rFonts w:ascii="Times New Roman" w:hAnsi="Times New Roman" w:cs="Times New Roman"/>
                  <w:bCs/>
                  <w:lang w:val="en-GB"/>
                </w:rPr>
                <w:delText xml:space="preserve"> </w:delText>
              </w:r>
            </w:del>
            <w:r w:rsidRPr="00155B02">
              <w:rPr>
                <w:rFonts w:ascii="Times New Roman" w:hAnsi="Times New Roman" w:cs="Times New Roman"/>
                <w:bCs/>
                <w:lang w:val="en-GB"/>
              </w:rPr>
              <w:t>. Full</w:t>
            </w:r>
            <w:ins w:id="1314" w:author="Moritz Lautenbach" w:date="2014-04-16T11:10:00Z">
              <w:r w:rsidRPr="00155B02">
                <w:rPr>
                  <w:rFonts w:ascii="Times New Roman" w:hAnsi="Times New Roman" w:cs="Times New Roman"/>
                  <w:bCs/>
                  <w:lang w:val="en-GB"/>
                </w:rPr>
                <w:t xml:space="preserve"> </w:t>
              </w:r>
            </w:ins>
            <w:r w:rsidRPr="00155B02">
              <w:rPr>
                <w:rFonts w:ascii="Times New Roman" w:hAnsi="Times New Roman" w:cs="Times New Roman"/>
                <w:bCs/>
                <w:lang w:val="en-GB"/>
              </w:rPr>
              <w:t xml:space="preserve">stops in between round brackets will not be considered end of utterance symbols of a </w:t>
            </w:r>
            <w:commentRangeStart w:id="1315"/>
            <w:r w:rsidRPr="00155B02">
              <w:rPr>
                <w:rFonts w:ascii="Times New Roman" w:hAnsi="Times New Roman" w:cs="Times New Roman"/>
                <w:bCs/>
                <w:lang w:val="en-GB"/>
              </w:rPr>
              <w:t>(Phrasierungseinheit</w:t>
            </w:r>
            <w:commentRangeEnd w:id="1315"/>
            <w:r w:rsidRPr="00155B02">
              <w:rPr>
                <w:rStyle w:val="Kommentarzeichen"/>
                <w:rFonts w:ascii="Times New Roman" w:hAnsi="Times New Roman" w:cs="Times New Roman"/>
                <w:lang w:val="en-GB"/>
              </w:rPr>
              <w:commentReference w:id="1315"/>
            </w:r>
            <w:r w:rsidRPr="00155B02">
              <w:rPr>
                <w:rFonts w:ascii="Times New Roman" w:hAnsi="Times New Roman" w:cs="Times New Roman"/>
                <w:bCs/>
                <w:lang w:val="en-GB"/>
              </w:rPr>
              <w:t>??).</w:t>
            </w:r>
          </w:p>
        </w:tc>
      </w:tr>
      <w:tr w:rsidR="000959A2" w:rsidRPr="002B43A4" w14:paraId="47196ECC"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07521934" w14:textId="77777777" w:rsidR="000959A2" w:rsidRPr="00155B02" w:rsidRDefault="000959A2">
            <w:pPr>
              <w:rPr>
                <w:rFonts w:ascii="Times New Roman" w:hAnsi="Times New Roman" w:cs="Times New Roman"/>
                <w:bCs/>
                <w:lang w:val="en-GB"/>
              </w:rPr>
            </w:pPr>
            <w:bookmarkStart w:id="1316" w:name="CLOSE_ANGLE"/>
            <w:r w:rsidRPr="00155B02">
              <w:rPr>
                <w:rFonts w:ascii="Times New Roman" w:hAnsi="Times New Roman" w:cs="Times New Roman"/>
                <w:bCs/>
                <w:lang w:val="en-GB"/>
              </w:rPr>
              <w:t>CLOSE_ANGLE</w:t>
            </w:r>
            <w:bookmarkEnd w:id="1316"/>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739DA605"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&gt;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01F70E9F"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 xml:space="preserve">Marks the end of a commentary annotation </w:t>
            </w:r>
          </w:p>
          <w:p w14:paraId="7DF8A686"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(e.g.: &lt;laughing&lt; what?&gt;) and can occur after the final symbol of the P</w:t>
            </w:r>
            <w:commentRangeStart w:id="1317"/>
            <w:r w:rsidRPr="00155B02">
              <w:rPr>
                <w:rFonts w:ascii="Times New Roman" w:hAnsi="Times New Roman" w:cs="Times New Roman"/>
                <w:bCs/>
                <w:lang w:val="en-GB"/>
              </w:rPr>
              <w:t>hrasierungseinheit</w:t>
            </w:r>
            <w:commentRangeEnd w:id="1317"/>
            <w:r w:rsidRPr="00155B02">
              <w:rPr>
                <w:rStyle w:val="Kommentarzeichen"/>
                <w:rFonts w:ascii="Times New Roman" w:hAnsi="Times New Roman" w:cs="Times New Roman"/>
                <w:lang w:val="en-GB"/>
              </w:rPr>
              <w:commentReference w:id="1317"/>
            </w:r>
            <w:r w:rsidRPr="00155B02">
              <w:rPr>
                <w:rFonts w:ascii="Times New Roman" w:hAnsi="Times New Roman" w:cs="Times New Roman"/>
                <w:bCs/>
                <w:lang w:val="en-GB"/>
              </w:rPr>
              <w:t>??? .</w:t>
            </w:r>
          </w:p>
        </w:tc>
      </w:tr>
      <w:tr w:rsidR="000959A2" w:rsidRPr="002B43A4" w14:paraId="75CD3953"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35BC6C4A"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1893271B"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color w:val="C0C0C0"/>
                <w:lang w:val="en-GB"/>
              </w:rPr>
              <w:t xml:space="preserve">|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604FF094"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lang w:val="en-GB"/>
              </w:rPr>
              <w:t xml:space="preserve">Can occur after the final symbol of the </w:t>
            </w:r>
            <w:r w:rsidRPr="00155B02">
              <w:rPr>
                <w:rFonts w:ascii="Times New Roman" w:hAnsi="Times New Roman" w:cs="Times New Roman"/>
                <w:bCs/>
                <w:lang w:val="en-GB"/>
              </w:rPr>
              <w:t>P</w:t>
            </w:r>
            <w:commentRangeStart w:id="1318"/>
            <w:r w:rsidRPr="00155B02">
              <w:rPr>
                <w:rFonts w:ascii="Times New Roman" w:hAnsi="Times New Roman" w:cs="Times New Roman"/>
                <w:bCs/>
                <w:lang w:val="en-GB"/>
              </w:rPr>
              <w:t>hrasierungseinheit</w:t>
            </w:r>
            <w:commentRangeEnd w:id="1318"/>
            <w:r w:rsidRPr="00155B02">
              <w:rPr>
                <w:rStyle w:val="Kommentarzeichen"/>
                <w:rFonts w:ascii="Times New Roman" w:hAnsi="Times New Roman" w:cs="Times New Roman"/>
                <w:lang w:val="en-GB"/>
              </w:rPr>
              <w:commentReference w:id="1318"/>
            </w:r>
            <w:r w:rsidRPr="00155B02">
              <w:rPr>
                <w:rFonts w:ascii="Times New Roman" w:hAnsi="Times New Roman" w:cs="Times New Roman"/>
                <w:bCs/>
                <w:lang w:val="en-GB"/>
              </w:rPr>
              <w:t xml:space="preserve">??? </w:t>
            </w:r>
          </w:p>
        </w:tc>
      </w:tr>
      <w:tr w:rsidR="000959A2" w:rsidRPr="00155B02" w14:paraId="2DD7D49F" w14:textId="77777777" w:rsidTr="009F15F6">
        <w:trPr>
          <w:trHeight w:val="794"/>
        </w:trPr>
        <w:tc>
          <w:tcPr>
            <w:tcW w:w="2416" w:type="dxa"/>
            <w:tcBorders>
              <w:top w:val="single" w:sz="4" w:space="0" w:color="000000"/>
              <w:left w:val="single" w:sz="4" w:space="0" w:color="000000"/>
              <w:bottom w:val="single" w:sz="4" w:space="0" w:color="000000"/>
              <w:right w:val="single" w:sz="4" w:space="0" w:color="000000"/>
            </w:tcBorders>
            <w:shd w:val="clear" w:color="auto" w:fill="auto"/>
          </w:tcPr>
          <w:p w14:paraId="5D1D2401" w14:textId="77777777" w:rsidR="000959A2" w:rsidRPr="00155B02" w:rsidRDefault="000959A2">
            <w:pPr>
              <w:rPr>
                <w:rFonts w:ascii="Times New Roman" w:hAnsi="Times New Roman" w:cs="Times New Roman"/>
                <w:bCs/>
                <w:lang w:val="en-GB"/>
              </w:rPr>
            </w:pPr>
            <w:bookmarkStart w:id="1319" w:name="EQUALS"/>
            <w:r w:rsidRPr="00155B02">
              <w:rPr>
                <w:rFonts w:ascii="Times New Roman" w:hAnsi="Times New Roman" w:cs="Times New Roman"/>
                <w:bCs/>
                <w:lang w:val="en-GB"/>
              </w:rPr>
              <w:t>EQUALS</w:t>
            </w:r>
            <w:bookmarkEnd w:id="1319"/>
          </w:p>
        </w:tc>
        <w:tc>
          <w:tcPr>
            <w:tcW w:w="2048" w:type="dxa"/>
            <w:tcBorders>
              <w:top w:val="single" w:sz="4" w:space="0" w:color="000000"/>
              <w:left w:val="single" w:sz="4" w:space="0" w:color="000000"/>
              <w:bottom w:val="single" w:sz="4" w:space="0" w:color="000000"/>
              <w:right w:val="single" w:sz="4" w:space="0" w:color="000000"/>
            </w:tcBorders>
            <w:shd w:val="clear" w:color="auto" w:fill="auto"/>
          </w:tcPr>
          <w:p w14:paraId="41FB2822"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 </w:t>
            </w:r>
          </w:p>
        </w:tc>
        <w:tc>
          <w:tcPr>
            <w:tcW w:w="4716" w:type="dxa"/>
            <w:tcBorders>
              <w:top w:val="single" w:sz="4" w:space="0" w:color="000000"/>
              <w:left w:val="single" w:sz="4" w:space="0" w:color="000000"/>
              <w:bottom w:val="single" w:sz="4" w:space="0" w:color="000000"/>
              <w:right w:val="single" w:sz="4" w:space="0" w:color="000000"/>
            </w:tcBorders>
            <w:shd w:val="clear" w:color="auto" w:fill="auto"/>
          </w:tcPr>
          <w:p w14:paraId="5B3F7E29" w14:textId="77777777" w:rsidR="000959A2" w:rsidRPr="00155B02" w:rsidRDefault="000959A2">
            <w:pPr>
              <w:rPr>
                <w:rFonts w:ascii="Times New Roman" w:hAnsi="Times New Roman" w:cs="Times New Roman"/>
                <w:bCs/>
                <w:lang w:val="en-GB"/>
              </w:rPr>
            </w:pPr>
            <w:r w:rsidRPr="00B0162A">
              <w:rPr>
                <w:rFonts w:ascii="Times New Roman" w:hAnsi="Times New Roman" w:cs="Times New Roman"/>
                <w:bCs/>
                <w:rPrChange w:id="1320" w:author="Moritz Lautenbach" w:date="2014-04-16T10:11:00Z">
                  <w:rPr>
                    <w:rFonts w:ascii="Times New Roman" w:hAnsi="Times New Roman"/>
                    <w:bCs/>
                    <w:lang w:val="en-US"/>
                  </w:rPr>
                </w:rPrChange>
              </w:rPr>
              <w:t>Marks a V</w:t>
            </w:r>
            <w:commentRangeStart w:id="1321"/>
            <w:r w:rsidRPr="00B0162A">
              <w:rPr>
                <w:rFonts w:ascii="Times New Roman" w:hAnsi="Times New Roman" w:cs="Times New Roman"/>
                <w:bCs/>
                <w:rPrChange w:id="1322" w:author="Moritz Lautenbach" w:date="2014-04-16T10:11:00Z">
                  <w:rPr>
                    <w:rFonts w:ascii="Times New Roman" w:hAnsi="Times New Roman"/>
                    <w:bCs/>
                    <w:lang w:val="en-US"/>
                  </w:rPr>
                </w:rPrChange>
              </w:rPr>
              <w:t>erschleifung</w:t>
            </w:r>
            <w:commentRangeEnd w:id="1321"/>
            <w:r w:rsidRPr="00155B02">
              <w:rPr>
                <w:rStyle w:val="Kommentarzeichen"/>
                <w:rFonts w:ascii="Times New Roman" w:hAnsi="Times New Roman" w:cs="Times New Roman"/>
                <w:lang w:val="en-GB"/>
              </w:rPr>
              <w:commentReference w:id="1321"/>
            </w:r>
            <w:r w:rsidRPr="00B0162A">
              <w:rPr>
                <w:rFonts w:ascii="Times New Roman" w:hAnsi="Times New Roman" w:cs="Times New Roman"/>
                <w:bCs/>
                <w:rPrChange w:id="1323" w:author="Moritz Lautenbach" w:date="2014-04-16T10:11:00Z">
                  <w:rPr>
                    <w:rFonts w:ascii="Times New Roman" w:hAnsi="Times New Roman"/>
                    <w:bCs/>
                    <w:lang w:val="en-US"/>
                  </w:rPr>
                </w:rPrChange>
              </w:rPr>
              <w:t>??? of two P</w:t>
            </w:r>
            <w:commentRangeStart w:id="1324"/>
            <w:r w:rsidRPr="00B0162A">
              <w:rPr>
                <w:rFonts w:ascii="Times New Roman" w:hAnsi="Times New Roman" w:cs="Times New Roman"/>
                <w:bCs/>
                <w:rPrChange w:id="1325" w:author="Moritz Lautenbach" w:date="2014-04-16T10:11:00Z">
                  <w:rPr>
                    <w:rFonts w:ascii="Times New Roman" w:hAnsi="Times New Roman"/>
                    <w:bCs/>
                    <w:lang w:val="en-US"/>
                  </w:rPr>
                </w:rPrChange>
              </w:rPr>
              <w:t>hrasierungseinheiten</w:t>
            </w:r>
            <w:commentRangeEnd w:id="1324"/>
            <w:r w:rsidRPr="00155B02">
              <w:rPr>
                <w:rStyle w:val="Kommentarzeichen"/>
                <w:rFonts w:ascii="Times New Roman" w:hAnsi="Times New Roman" w:cs="Times New Roman"/>
                <w:lang w:val="en-GB"/>
              </w:rPr>
              <w:commentReference w:id="1324"/>
            </w:r>
            <w:r w:rsidRPr="00B0162A">
              <w:rPr>
                <w:rFonts w:ascii="Times New Roman" w:hAnsi="Times New Roman" w:cs="Times New Roman"/>
                <w:bCs/>
                <w:rPrChange w:id="1326" w:author="Moritz Lautenbach" w:date="2014-04-16T10:11:00Z">
                  <w:rPr>
                    <w:rFonts w:ascii="Times New Roman" w:hAnsi="Times New Roman"/>
                    <w:bCs/>
                    <w:lang w:val="en-US"/>
                  </w:rPr>
                </w:rPrChange>
              </w:rPr>
              <w:t xml:space="preserve">.(???) </w:t>
            </w:r>
            <w:r w:rsidRPr="00155B02">
              <w:rPr>
                <w:rFonts w:ascii="Times New Roman" w:hAnsi="Times New Roman" w:cs="Times New Roman"/>
                <w:bCs/>
                <w:lang w:val="en-GB"/>
              </w:rPr>
              <w:t xml:space="preserve">If it occurs twice, the first symbol will be assigned to the first </w:t>
            </w:r>
            <w:commentRangeStart w:id="1327"/>
            <w:r w:rsidRPr="00155B02">
              <w:rPr>
                <w:rFonts w:ascii="Times New Roman" w:hAnsi="Times New Roman" w:cs="Times New Roman"/>
                <w:bCs/>
                <w:lang w:val="en-GB"/>
              </w:rPr>
              <w:t>Phrasierungseinheit(??) and the second symbol will be assigned to the second Phrasierungseinheit??? . If it occurs once, the use of the space determines which Phrasierungseinheit??</w:t>
            </w:r>
            <w:commentRangeEnd w:id="1327"/>
            <w:r w:rsidRPr="00155B02">
              <w:rPr>
                <w:rStyle w:val="Kommentarzeichen"/>
                <w:rFonts w:ascii="Times New Roman" w:hAnsi="Times New Roman" w:cs="Times New Roman"/>
                <w:lang w:val="en-GB"/>
              </w:rPr>
              <w:commentReference w:id="1327"/>
            </w:r>
            <w:r w:rsidRPr="00155B02">
              <w:rPr>
                <w:rFonts w:ascii="Times New Roman" w:hAnsi="Times New Roman" w:cs="Times New Roman"/>
                <w:bCs/>
                <w:lang w:val="en-GB"/>
              </w:rPr>
              <w:t xml:space="preserve">? </w:t>
            </w:r>
            <w:ins w:id="1328" w:author="Moritz Lautenbach" w:date="2014-04-16T11:07:00Z">
              <w:r w:rsidRPr="00155B02">
                <w:rPr>
                  <w:rFonts w:ascii="Times New Roman" w:hAnsi="Times New Roman" w:cs="Times New Roman"/>
                  <w:bCs/>
                  <w:lang w:val="en-GB"/>
                </w:rPr>
                <w:t>T</w:t>
              </w:r>
            </w:ins>
            <w:del w:id="1329" w:author="Moritz Lautenbach" w:date="2014-04-16T11:07:00Z">
              <w:r w:rsidRPr="00155B02" w:rsidDel="004C0FA9">
                <w:rPr>
                  <w:rFonts w:ascii="Times New Roman" w:hAnsi="Times New Roman" w:cs="Times New Roman"/>
                  <w:bCs/>
                  <w:lang w:val="en-GB"/>
                </w:rPr>
                <w:delText>t</w:delText>
              </w:r>
            </w:del>
            <w:r w:rsidRPr="00155B02">
              <w:rPr>
                <w:rFonts w:ascii="Times New Roman" w:hAnsi="Times New Roman" w:cs="Times New Roman"/>
                <w:bCs/>
                <w:lang w:val="en-GB"/>
              </w:rPr>
              <w:t>he symbol will be assigned to.</w:t>
            </w:r>
          </w:p>
        </w:tc>
      </w:tr>
    </w:tbl>
    <w:p w14:paraId="6710814D" w14:textId="77777777" w:rsidR="000959A2" w:rsidRPr="00155B02" w:rsidRDefault="000959A2">
      <w:pPr>
        <w:pStyle w:val="Standard-BlockCharCharChar"/>
        <w:rPr>
          <w:lang w:val="en-GB"/>
        </w:rPr>
      </w:pPr>
      <w:r w:rsidRPr="00155B02">
        <w:rPr>
          <w:lang w:val="en-GB"/>
        </w:rPr>
        <w:t>Example:</w:t>
      </w:r>
    </w:p>
    <w:p w14:paraId="7055EA68" w14:textId="05DFA228" w:rsidR="000959A2" w:rsidRPr="00155B02" w:rsidRDefault="000959A2">
      <w:pPr>
        <w:pStyle w:val="Standard-BlockCharCharChar"/>
        <w:rPr>
          <w:lang w:val="en-GB"/>
        </w:rPr>
      </w:pPr>
      <w:r w:rsidRPr="00155B02">
        <w:rPr>
          <w:lang w:val="en-GB"/>
        </w:rPr>
        <w:t xml:space="preserve">The following segment chain of speaker S1 is segmented into </w:t>
      </w:r>
      <w:commentRangeStart w:id="1330"/>
      <w:r w:rsidRPr="00155B02">
        <w:rPr>
          <w:lang w:val="en-GB"/>
        </w:rPr>
        <w:t>Phrasierungseinheiten</w:t>
      </w:r>
      <w:commentRangeEnd w:id="1330"/>
      <w:r w:rsidRPr="00155B02">
        <w:rPr>
          <w:rStyle w:val="Kommentarzeichen"/>
          <w:lang w:val="en-GB"/>
        </w:rPr>
        <w:commentReference w:id="1330"/>
      </w:r>
      <w:r w:rsidRPr="00155B02">
        <w:rPr>
          <w:lang w:val="en-GB"/>
        </w:rPr>
        <w:t xml:space="preserve"> (PE)??? with the segmentation: </w:t>
      </w:r>
      <w:r w:rsidR="00E6350C" w:rsidRPr="00155B02">
        <w:rPr>
          <w:lang w:val="en-GB"/>
        </w:rPr>
        <w:t>“</w:t>
      </w:r>
      <w:r w:rsidRPr="00155B02">
        <w:rPr>
          <w:lang w:val="en-GB"/>
        </w:rPr>
        <w:t>GAT: Intonation Units</w:t>
      </w:r>
      <w:r w:rsidR="00E6350C" w:rsidRPr="00155B02">
        <w:rPr>
          <w:lang w:val="en-GB"/>
        </w:rPr>
        <w:t>“</w:t>
      </w:r>
      <w:r w:rsidRPr="00155B02">
        <w:rPr>
          <w:lang w:val="en-GB"/>
        </w:rPr>
        <w:t xml:space="preserve"> ...</w:t>
      </w:r>
    </w:p>
    <w:p w14:paraId="689BFF4B" w14:textId="77777777" w:rsidR="000959A2" w:rsidRPr="00155B02" w:rsidRDefault="002B43A4">
      <w:pPr>
        <w:pStyle w:val="BildChar"/>
        <w:rPr>
          <w:rFonts w:ascii="Times New Roman" w:hAnsi="Times New Roman"/>
          <w:lang w:val="en-GB"/>
        </w:rPr>
      </w:pPr>
      <w:r>
        <w:rPr>
          <w:rFonts w:ascii="Times New Roman" w:hAnsi="Times New Roman"/>
          <w:lang w:val="en-GB"/>
        </w:rPr>
        <w:pict w14:anchorId="68CC6B25">
          <v:shape id="_x0000_i1190" type="#_x0000_t75" style="width:468pt;height:48pt" filled="t">
            <v:fill color2="black"/>
            <v:imagedata r:id="rId276" o:title=""/>
          </v:shape>
        </w:pict>
      </w:r>
    </w:p>
    <w:tbl>
      <w:tblPr>
        <w:tblW w:w="9179" w:type="dxa"/>
        <w:tblLayout w:type="fixed"/>
        <w:tblLook w:val="0000" w:firstRow="0" w:lastRow="0" w:firstColumn="0" w:lastColumn="0" w:noHBand="0" w:noVBand="0"/>
      </w:tblPr>
      <w:tblGrid>
        <w:gridCol w:w="563"/>
        <w:gridCol w:w="1731"/>
        <w:gridCol w:w="489"/>
        <w:gridCol w:w="3458"/>
        <w:gridCol w:w="2938"/>
      </w:tblGrid>
      <w:tr w:rsidR="000959A2" w:rsidRPr="00155B02" w14:paraId="04A7D0D9" w14:textId="77777777" w:rsidTr="004B7471">
        <w:trPr>
          <w:gridAfter w:val="3"/>
          <w:wAfter w:w="6885" w:type="dxa"/>
          <w:trHeight w:val="794"/>
        </w:trPr>
        <w:tc>
          <w:tcPr>
            <w:tcW w:w="2294"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0E3F85" w14:textId="6E8EB146" w:rsidR="000959A2" w:rsidRPr="00155B02" w:rsidRDefault="000959A2">
            <w:pPr>
              <w:jc w:val="center"/>
              <w:rPr>
                <w:rFonts w:ascii="Times New Roman" w:hAnsi="Times New Roman" w:cs="Times New Roman"/>
                <w:b/>
                <w:lang w:val="en-GB"/>
              </w:rPr>
            </w:pPr>
            <w:r w:rsidRPr="00155B02">
              <w:rPr>
                <w:rFonts w:ascii="Times New Roman" w:hAnsi="Times New Roman" w:cs="Times New Roman"/>
                <w:lang w:val="en-GB"/>
              </w:rPr>
              <w:t>... :</w:t>
            </w:r>
            <w:ins w:id="1331" w:author="Moritz Lautenbach" w:date="2014-04-16T11:15:00Z">
              <w:r w:rsidRPr="00155B02">
                <w:rPr>
                  <w:rFonts w:ascii="Times New Roman" w:hAnsi="Times New Roman" w:cs="Times New Roman"/>
                  <w:lang w:val="en-GB"/>
                </w:rPr>
                <w:cr/>
              </w:r>
            </w:ins>
            <w:r w:rsidRPr="00155B02">
              <w:rPr>
                <w:rFonts w:ascii="Times New Roman" w:hAnsi="Times New Roman" w:cs="Times New Roman"/>
                <w:b/>
                <w:lang w:val="en-GB"/>
              </w:rPr>
              <w:t>Segment chain</w:t>
            </w:r>
          </w:p>
        </w:tc>
      </w:tr>
      <w:tr w:rsidR="000959A2" w:rsidRPr="00155B02" w14:paraId="19A8CD96" w14:textId="77777777" w:rsidTr="004B7471">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FFFF99"/>
          </w:tcPr>
          <w:p w14:paraId="3503CE4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FFFF99"/>
          </w:tcPr>
          <w:p w14:paraId="6E0E460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3458" w:type="dxa"/>
            <w:tcBorders>
              <w:top w:val="single" w:sz="4" w:space="0" w:color="000000"/>
              <w:left w:val="single" w:sz="4" w:space="0" w:color="000000"/>
              <w:bottom w:val="single" w:sz="4" w:space="0" w:color="000000"/>
              <w:right w:val="single" w:sz="4" w:space="0" w:color="000000"/>
            </w:tcBorders>
            <w:shd w:val="clear" w:color="auto" w:fill="FFFF99"/>
          </w:tcPr>
          <w:p w14:paraId="34A13D2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c>
          <w:tcPr>
            <w:tcW w:w="2938" w:type="dxa"/>
            <w:tcBorders>
              <w:top w:val="single" w:sz="4" w:space="0" w:color="000000"/>
              <w:left w:val="single" w:sz="4" w:space="0" w:color="000000"/>
              <w:bottom w:val="single" w:sz="4" w:space="0" w:color="000000"/>
              <w:right w:val="single" w:sz="4" w:space="0" w:color="000000"/>
            </w:tcBorders>
            <w:shd w:val="clear" w:color="auto" w:fill="FFFF99"/>
          </w:tcPr>
          <w:p w14:paraId="28B3ED7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PE</w:t>
            </w:r>
          </w:p>
        </w:tc>
      </w:tr>
      <w:tr w:rsidR="000959A2" w:rsidRPr="00155B02" w14:paraId="49DF6517" w14:textId="77777777" w:rsidTr="004B7471">
        <w:trPr>
          <w:trHeight w:val="794"/>
        </w:trPr>
        <w:tc>
          <w:tcPr>
            <w:tcW w:w="563" w:type="dxa"/>
            <w:tcBorders>
              <w:top w:val="single" w:sz="4" w:space="0" w:color="000000"/>
              <w:left w:val="single" w:sz="4" w:space="0" w:color="000000"/>
              <w:bottom w:val="single" w:sz="4" w:space="0" w:color="000000"/>
              <w:right w:val="single" w:sz="4" w:space="0" w:color="000000"/>
            </w:tcBorders>
            <w:shd w:val="clear" w:color="auto" w:fill="auto"/>
          </w:tcPr>
          <w:p w14:paraId="7BE3BC8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ja:;</w:t>
            </w:r>
          </w:p>
        </w:tc>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tcPr>
          <w:p w14:paraId="6AC5248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die VIERziger generation so;=</w:t>
            </w:r>
          </w:p>
        </w:tc>
        <w:tc>
          <w:tcPr>
            <w:tcW w:w="3458" w:type="dxa"/>
            <w:tcBorders>
              <w:top w:val="single" w:sz="4" w:space="0" w:color="000000"/>
              <w:left w:val="single" w:sz="4" w:space="0" w:color="000000"/>
              <w:bottom w:val="single" w:sz="4" w:space="0" w:color="000000"/>
              <w:right w:val="single" w:sz="4" w:space="0" w:color="000000"/>
            </w:tcBorders>
            <w:shd w:val="clear" w:color="auto" w:fill="auto"/>
          </w:tcPr>
          <w:p w14:paraId="2816DE41" w14:textId="77777777" w:rsidR="000959A2" w:rsidRPr="00B0162A" w:rsidRDefault="000959A2">
            <w:pPr>
              <w:rPr>
                <w:rFonts w:ascii="Times New Roman" w:hAnsi="Times New Roman" w:cs="Times New Roman"/>
                <w:rPrChange w:id="1332" w:author="Moritz Lautenbach" w:date="2014-04-16T10:11:00Z">
                  <w:rPr>
                    <w:rFonts w:ascii="Times New Roman" w:hAnsi="Times New Roman"/>
                    <w:lang w:val="en-US"/>
                  </w:rPr>
                </w:rPrChange>
              </w:rPr>
            </w:pPr>
            <w:r w:rsidRPr="00B0162A">
              <w:rPr>
                <w:rFonts w:ascii="Times New Roman" w:hAnsi="Times New Roman" w:cs="Times New Roman"/>
                <w:rPrChange w:id="1333" w:author="Moritz Lautenbach" w:date="2014-04-16T10:11:00Z">
                  <w:rPr>
                    <w:rFonts w:ascii="Times New Roman" w:hAnsi="Times New Roman"/>
                    <w:lang w:val="en-US"/>
                  </w:rPr>
                </w:rPrChange>
              </w:rPr>
              <w:t>=das=s: !WA:HN!sinnig viele die sich da ham SCHEIden lassen.=</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14:paraId="105938A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=oder scheiden lassen ÜBERhaupt.</w:t>
            </w:r>
          </w:p>
        </w:tc>
      </w:tr>
    </w:tbl>
    <w:p w14:paraId="1A35F7F4" w14:textId="77777777" w:rsidR="000959A2" w:rsidRPr="00155B02" w:rsidRDefault="000959A2">
      <w:pPr>
        <w:rPr>
          <w:rFonts w:ascii="Times New Roman" w:hAnsi="Times New Roman" w:cs="Times New Roman"/>
          <w:lang w:val="en-GB"/>
        </w:rPr>
      </w:pPr>
    </w:p>
    <w:p w14:paraId="237601E4" w14:textId="724DD9BD" w:rsidR="000959A2" w:rsidRPr="00155B02" w:rsidRDefault="000959A2">
      <w:pPr>
        <w:pStyle w:val="berschrift2"/>
        <w:pageBreakBefore/>
        <w:rPr>
          <w:lang w:val="en-GB"/>
        </w:rPr>
      </w:pPr>
      <w:bookmarkStart w:id="1334" w:name="_Toc403472827"/>
      <w:r w:rsidRPr="00155B02">
        <w:rPr>
          <w:lang w:val="en-GB"/>
        </w:rPr>
        <w:lastRenderedPageBreak/>
        <w:t>Segmentation: </w:t>
      </w:r>
      <w:r w:rsidR="00E6350C" w:rsidRPr="00155B02">
        <w:rPr>
          <w:lang w:val="en-GB"/>
        </w:rPr>
        <w:t>“</w:t>
      </w:r>
      <w:r w:rsidRPr="00155B02">
        <w:rPr>
          <w:lang w:val="en-GB"/>
        </w:rPr>
        <w:t>CHAT: Utterance</w:t>
      </w:r>
      <w:r w:rsidR="00E6350C" w:rsidRPr="00155B02">
        <w:rPr>
          <w:lang w:val="en-GB"/>
        </w:rPr>
        <w:t>“</w:t>
      </w:r>
      <w:bookmarkEnd w:id="1334"/>
    </w:p>
    <w:tbl>
      <w:tblPr>
        <w:tblW w:w="0" w:type="auto"/>
        <w:tblLayout w:type="fixed"/>
        <w:tblLook w:val="0000" w:firstRow="0" w:lastRow="0" w:firstColumn="0" w:lastColumn="0" w:noHBand="0" w:noVBand="0"/>
      </w:tblPr>
      <w:tblGrid>
        <w:gridCol w:w="2976"/>
        <w:gridCol w:w="2410"/>
      </w:tblGrid>
      <w:tr w:rsidR="000959A2" w:rsidRPr="00155B02" w14:paraId="454DD4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28624F63"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5E8C3EB0"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65BB3D33"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5D8136D" w14:textId="77777777" w:rsidR="000959A2" w:rsidRPr="00155B02" w:rsidRDefault="000959A2">
            <w:pPr>
              <w:rPr>
                <w:rFonts w:ascii="Times New Roman" w:hAnsi="Times New Roman" w:cs="Times New Roman"/>
                <w:bCs/>
                <w:lang w:val="en-GB"/>
              </w:rPr>
            </w:pPr>
            <w:bookmarkStart w:id="1335" w:name="PERIOD"/>
            <w:r w:rsidRPr="00155B02">
              <w:rPr>
                <w:rFonts w:ascii="Times New Roman" w:hAnsi="Times New Roman" w:cs="Times New Roman"/>
                <w:bCs/>
                <w:lang w:val="en-GB"/>
              </w:rPr>
              <w:t>PERIOD</w:t>
            </w:r>
            <w:bookmarkEnd w:id="1335"/>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D6E262C"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282C5BA0"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B27B7D9" w14:textId="77777777" w:rsidR="000959A2" w:rsidRPr="00155B02" w:rsidRDefault="000959A2">
            <w:pPr>
              <w:rPr>
                <w:rFonts w:ascii="Times New Roman" w:hAnsi="Times New Roman" w:cs="Times New Roman"/>
                <w:bCs/>
                <w:lang w:val="en-GB"/>
              </w:rPr>
            </w:pPr>
            <w:bookmarkStart w:id="1336" w:name="QUESTION_MARK"/>
            <w:r w:rsidRPr="00155B02">
              <w:rPr>
                <w:rFonts w:ascii="Times New Roman" w:hAnsi="Times New Roman" w:cs="Times New Roman"/>
                <w:bCs/>
                <w:lang w:val="en-GB"/>
              </w:rPr>
              <w:t>QUESTION_MARK</w:t>
            </w:r>
            <w:bookmarkEnd w:id="1336"/>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C4F65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7C06E72"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48C3DD0B" w14:textId="77777777" w:rsidR="000959A2" w:rsidRPr="00155B02" w:rsidRDefault="000959A2">
            <w:pPr>
              <w:rPr>
                <w:rFonts w:ascii="Times New Roman" w:hAnsi="Times New Roman" w:cs="Times New Roman"/>
                <w:bCs/>
                <w:lang w:val="en-GB"/>
              </w:rPr>
            </w:pPr>
            <w:bookmarkStart w:id="1337" w:name="EXCLAMATION_MARK"/>
            <w:r w:rsidRPr="00155B02">
              <w:rPr>
                <w:rFonts w:ascii="Times New Roman" w:hAnsi="Times New Roman" w:cs="Times New Roman"/>
                <w:bCs/>
                <w:lang w:val="en-GB"/>
              </w:rPr>
              <w:t>EXCLAMATION_MARK</w:t>
            </w:r>
            <w:bookmarkEnd w:id="1337"/>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03D99F" w14:textId="77777777" w:rsidR="000959A2" w:rsidRPr="00155B02" w:rsidRDefault="000959A2">
            <w:pPr>
              <w:rPr>
                <w:rFonts w:ascii="Times New Roman" w:hAnsi="Times New Roman" w:cs="Times New Roman"/>
                <w:color w:val="C0C0C0"/>
                <w:lang w:val="en-GB"/>
              </w:rPr>
            </w:pPr>
            <w:r w:rsidRPr="00155B02">
              <w:rPr>
                <w:rFonts w:ascii="Times New Roman" w:hAnsi="Times New Roman" w:cs="Times New Roman"/>
                <w:b/>
                <w:bCs/>
                <w:lang w:val="en-GB"/>
              </w:rPr>
              <w:t>!</w:t>
            </w:r>
            <w:r w:rsidRPr="00155B02">
              <w:rPr>
                <w:rFonts w:ascii="Times New Roman" w:hAnsi="Times New Roman" w:cs="Times New Roman"/>
                <w:color w:val="C0C0C0"/>
                <w:lang w:val="en-GB"/>
              </w:rPr>
              <w:t xml:space="preserve"> </w:t>
            </w:r>
          </w:p>
        </w:tc>
      </w:tr>
      <w:tr w:rsidR="000959A2" w:rsidRPr="00155B02" w14:paraId="38B5D21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C59E267"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SPACE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F4F8533" w14:textId="77777777" w:rsidR="000959A2" w:rsidRPr="00155B02" w:rsidRDefault="000959A2">
            <w:pPr>
              <w:rPr>
                <w:rFonts w:ascii="Times New Roman" w:hAnsi="Times New Roman" w:cs="Times New Roman"/>
                <w:lang w:val="en-GB"/>
              </w:rPr>
            </w:pPr>
          </w:p>
        </w:tc>
      </w:tr>
    </w:tbl>
    <w:p w14:paraId="3248962A" w14:textId="77777777" w:rsidR="000959A2" w:rsidRPr="00155B02" w:rsidRDefault="000959A2">
      <w:pPr>
        <w:rPr>
          <w:rFonts w:ascii="Times New Roman" w:hAnsi="Times New Roman" w:cs="Times New Roman"/>
          <w:lang w:val="en-GB"/>
        </w:rPr>
      </w:pPr>
    </w:p>
    <w:p w14:paraId="25B5A7BF" w14:textId="766C83F2"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xml:space="preserve">Explanation: All </w:t>
      </w:r>
      <w:commentRangeStart w:id="1338"/>
      <w:r w:rsidRPr="00155B02">
        <w:rPr>
          <w:rFonts w:ascii="Times New Roman" w:hAnsi="Times New Roman" w:cs="Times New Roman"/>
          <w:lang w:val="en-GB"/>
        </w:rPr>
        <w:t xml:space="preserve">Utterance End Symbols </w:t>
      </w:r>
      <w:commentRangeEnd w:id="1338"/>
      <w:r w:rsidRPr="00155B02">
        <w:rPr>
          <w:rStyle w:val="Kommentarzeichen"/>
          <w:rFonts w:ascii="Times New Roman" w:hAnsi="Times New Roman" w:cs="Times New Roman"/>
          <w:lang w:val="en-GB"/>
        </w:rPr>
        <w:commentReference w:id="1338"/>
      </w:r>
      <w:r w:rsidRPr="00155B02">
        <w:rPr>
          <w:rFonts w:ascii="Times New Roman" w:hAnsi="Times New Roman" w:cs="Times New Roman"/>
          <w:lang w:val="en-GB"/>
        </w:rPr>
        <w:t xml:space="preserve">CHAT (both the </w:t>
      </w:r>
      <w:r w:rsidR="00007CB6" w:rsidRPr="00155B02">
        <w:rPr>
          <w:rFonts w:ascii="Times New Roman" w:hAnsi="Times New Roman" w:cs="Times New Roman"/>
          <w:lang w:val="en-GB"/>
        </w:rPr>
        <w:t>„</w:t>
      </w:r>
      <w:r w:rsidRPr="00155B02">
        <w:rPr>
          <w:rFonts w:ascii="Times New Roman" w:hAnsi="Times New Roman" w:cs="Times New Roman"/>
          <w:lang w:val="en-GB"/>
        </w:rPr>
        <w:t>Basic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xml:space="preserve"> as well as the </w:t>
      </w:r>
      <w:r w:rsidR="00007CB6" w:rsidRPr="00155B02">
        <w:rPr>
          <w:rFonts w:ascii="Times New Roman" w:hAnsi="Times New Roman" w:cs="Times New Roman"/>
          <w:lang w:val="en-GB"/>
        </w:rPr>
        <w:t>„</w:t>
      </w:r>
      <w:r w:rsidRPr="00155B02">
        <w:rPr>
          <w:rFonts w:ascii="Times New Roman" w:hAnsi="Times New Roman" w:cs="Times New Roman"/>
          <w:lang w:val="en-GB"/>
        </w:rPr>
        <w:t>Special Utterance Terminators</w:t>
      </w:r>
      <w:r w:rsidR="00E6350C" w:rsidRPr="00155B02">
        <w:rPr>
          <w:rFonts w:ascii="Times New Roman" w:hAnsi="Times New Roman" w:cs="Times New Roman"/>
          <w:lang w:val="en-GB"/>
        </w:rPr>
        <w:t>“</w:t>
      </w:r>
      <w:r w:rsidRPr="00155B02">
        <w:rPr>
          <w:rFonts w:ascii="Times New Roman" w:hAnsi="Times New Roman" w:cs="Times New Roman"/>
          <w:lang w:val="en-GB"/>
        </w:rPr>
        <w:t>, cf. MacWhiney 2000: 60 und 66 ff</w:t>
      </w:r>
      <w:ins w:id="1339" w:author="Moritz Lautenbach" w:date="2014-04-16T11:09:00Z">
        <w:r w:rsidRPr="00155B02">
          <w:rPr>
            <w:rFonts w:ascii="Times New Roman" w:hAnsi="Times New Roman" w:cs="Times New Roman"/>
            <w:lang w:val="en-GB"/>
          </w:rPr>
          <w:t>.</w:t>
        </w:r>
      </w:ins>
      <w:r w:rsidRPr="00155B02">
        <w:rPr>
          <w:rFonts w:ascii="Times New Roman" w:hAnsi="Times New Roman" w:cs="Times New Roman"/>
          <w:lang w:val="en-GB"/>
        </w:rPr>
        <w:t xml:space="preserve">) are put together </w:t>
      </w:r>
      <w:commentRangeStart w:id="1340"/>
      <w:r w:rsidRPr="00155B02">
        <w:rPr>
          <w:rFonts w:ascii="Times New Roman" w:hAnsi="Times New Roman" w:cs="Times New Roman"/>
          <w:lang w:val="en-GB"/>
        </w:rPr>
        <w:t xml:space="preserve">from??? </w:t>
      </w:r>
      <w:r w:rsidRPr="00B0162A">
        <w:rPr>
          <w:rFonts w:ascii="Times New Roman" w:hAnsi="Times New Roman" w:cs="Times New Roman"/>
          <w:rPrChange w:id="1341" w:author="Moritz Lautenbach" w:date="2014-04-16T10:11:00Z">
            <w:rPr>
              <w:lang w:val="en-US"/>
            </w:rPr>
          </w:rPrChange>
        </w:rPr>
        <w:t xml:space="preserve">Zeichenketten??? (setzen sich aus Zeichenketten zusammen,) </w:t>
      </w:r>
      <w:commentRangeEnd w:id="1340"/>
      <w:r w:rsidRPr="00155B02">
        <w:rPr>
          <w:rStyle w:val="Kommentarzeichen"/>
          <w:rFonts w:ascii="Times New Roman" w:hAnsi="Times New Roman" w:cs="Times New Roman"/>
          <w:lang w:val="en-GB"/>
        </w:rPr>
        <w:commentReference w:id="1340"/>
      </w:r>
      <w:r w:rsidRPr="00B0162A">
        <w:rPr>
          <w:rFonts w:ascii="Times New Roman" w:hAnsi="Times New Roman" w:cs="Times New Roman"/>
          <w:rPrChange w:id="1342" w:author="Moritz Lautenbach" w:date="2014-04-16T10:11:00Z">
            <w:rPr>
              <w:lang w:val="en-US"/>
            </w:rPr>
          </w:rPrChange>
        </w:rPr>
        <w:t xml:space="preserve">that end in a full stop, a question mark or an exclamation mark. </w:t>
      </w:r>
      <w:r w:rsidRPr="00155B02">
        <w:rPr>
          <w:rFonts w:ascii="Times New Roman" w:hAnsi="Times New Roman" w:cs="Times New Roman"/>
          <w:lang w:val="en-GB"/>
        </w:rPr>
        <w:t>In addition, the segmentation algorithm allows one (optional) space after the utterance end symbol.</w:t>
      </w:r>
    </w:p>
    <w:p w14:paraId="6C8FB5B9" w14:textId="77777777" w:rsidR="000959A2" w:rsidRPr="00155B02" w:rsidRDefault="000959A2">
      <w:pPr>
        <w:pStyle w:val="Standard-BlockCharCharChar"/>
        <w:rPr>
          <w:lang w:val="en-GB"/>
        </w:rPr>
      </w:pPr>
      <w:r w:rsidRPr="00155B02">
        <w:rPr>
          <w:lang w:val="en-GB"/>
        </w:rPr>
        <w:t>Example:</w:t>
      </w:r>
    </w:p>
    <w:p w14:paraId="60D1AE22" w14:textId="21A678CC" w:rsidR="000959A2" w:rsidRPr="00155B02" w:rsidRDefault="000959A2">
      <w:pPr>
        <w:pStyle w:val="Standard-BlockCharCharChar"/>
        <w:rPr>
          <w:lang w:val="en-GB"/>
        </w:rPr>
      </w:pPr>
      <w:r w:rsidRPr="00155B02">
        <w:rPr>
          <w:lang w:val="en-GB"/>
        </w:rPr>
        <w:t>The following segment chain of speaker CHI is segmented into utterances (U) segmented with the segmentation: </w:t>
      </w:r>
      <w:r w:rsidR="00E6350C" w:rsidRPr="00155B02">
        <w:rPr>
          <w:lang w:val="en-GB"/>
        </w:rPr>
        <w:t>“</w:t>
      </w:r>
      <w:r w:rsidRPr="00155B02">
        <w:rPr>
          <w:lang w:val="en-GB"/>
        </w:rPr>
        <w:t>CHAT: Utterance</w:t>
      </w:r>
      <w:r w:rsidR="00E6350C" w:rsidRPr="00155B02">
        <w:rPr>
          <w:lang w:val="en-GB"/>
        </w:rPr>
        <w:t>“</w:t>
      </w:r>
      <w:r w:rsidRPr="00155B02">
        <w:rPr>
          <w:lang w:val="en-GB"/>
        </w:rPr>
        <w:t xml:space="preserve"> </w:t>
      </w:r>
    </w:p>
    <w:p w14:paraId="42A4A30B"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053757D7">
          <v:shape id="_x0000_i1191" type="#_x0000_t75" style="width:301.5pt;height:42pt" filled="t">
            <v:fill color2="black"/>
            <v:imagedata r:id="rId277" o:title=""/>
          </v:shape>
        </w:pict>
      </w:r>
    </w:p>
    <w:p w14:paraId="1555C55A"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 :</w:t>
      </w:r>
    </w:p>
    <w:tbl>
      <w:tblPr>
        <w:tblW w:w="0" w:type="auto"/>
        <w:tblLayout w:type="fixed"/>
        <w:tblLook w:val="0000" w:firstRow="0" w:lastRow="0" w:firstColumn="0" w:lastColumn="0" w:noHBand="0" w:noVBand="0"/>
      </w:tblPr>
      <w:tblGrid>
        <w:gridCol w:w="829"/>
        <w:gridCol w:w="473"/>
        <w:gridCol w:w="1214"/>
        <w:gridCol w:w="1843"/>
        <w:gridCol w:w="850"/>
      </w:tblGrid>
      <w:tr w:rsidR="000959A2" w:rsidRPr="00155B02" w14:paraId="04CF3C7C" w14:textId="77777777">
        <w:trPr>
          <w:gridAfter w:val="3"/>
          <w:wAfter w:w="3907" w:type="dxa"/>
          <w:trHeight w:hRule="exact" w:val="397"/>
        </w:trPr>
        <w:tc>
          <w:tcPr>
            <w:tcW w:w="1302" w:type="dxa"/>
            <w:gridSpan w:val="2"/>
            <w:tcBorders>
              <w:top w:val="single" w:sz="4" w:space="0" w:color="000000"/>
              <w:left w:val="single" w:sz="4" w:space="0" w:color="000000"/>
              <w:bottom w:val="single" w:sz="4" w:space="0" w:color="000000"/>
              <w:right w:val="single" w:sz="4" w:space="0" w:color="000000"/>
            </w:tcBorders>
            <w:shd w:val="clear" w:color="auto" w:fill="C0C0C0"/>
          </w:tcPr>
          <w:p w14:paraId="6864F9C7"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4E5BFE55"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FFFF99"/>
          </w:tcPr>
          <w:p w14:paraId="1D5017D2"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FFFF99"/>
          </w:tcPr>
          <w:p w14:paraId="24AEA4A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1843" w:type="dxa"/>
            <w:tcBorders>
              <w:top w:val="single" w:sz="4" w:space="0" w:color="000000"/>
              <w:left w:val="single" w:sz="4" w:space="0" w:color="000000"/>
              <w:bottom w:val="single" w:sz="4" w:space="0" w:color="000000"/>
              <w:right w:val="single" w:sz="4" w:space="0" w:color="000000"/>
            </w:tcBorders>
            <w:shd w:val="clear" w:color="auto" w:fill="FFFF99"/>
          </w:tcPr>
          <w:p w14:paraId="5AEFCB46"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c>
          <w:tcPr>
            <w:tcW w:w="850" w:type="dxa"/>
            <w:tcBorders>
              <w:top w:val="single" w:sz="4" w:space="0" w:color="000000"/>
              <w:left w:val="single" w:sz="4" w:space="0" w:color="000000"/>
              <w:bottom w:val="single" w:sz="4" w:space="0" w:color="000000"/>
              <w:right w:val="single" w:sz="4" w:space="0" w:color="000000"/>
            </w:tcBorders>
            <w:shd w:val="clear" w:color="auto" w:fill="FFFF99"/>
          </w:tcPr>
          <w:p w14:paraId="3C561B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U</w:t>
            </w:r>
          </w:p>
        </w:tc>
      </w:tr>
      <w:tr w:rsidR="000959A2" w:rsidRPr="00155B02" w14:paraId="50710F06" w14:textId="77777777">
        <w:trPr>
          <w:trHeight w:hRule="exact" w:val="397"/>
        </w:trPr>
        <w:tc>
          <w:tcPr>
            <w:tcW w:w="829" w:type="dxa"/>
            <w:tcBorders>
              <w:top w:val="single" w:sz="4" w:space="0" w:color="000000"/>
              <w:left w:val="single" w:sz="4" w:space="0" w:color="000000"/>
              <w:bottom w:val="single" w:sz="4" w:space="0" w:color="000000"/>
              <w:right w:val="single" w:sz="4" w:space="0" w:color="000000"/>
            </w:tcBorders>
            <w:shd w:val="clear" w:color="auto" w:fill="auto"/>
          </w:tcPr>
          <w:p w14:paraId="3A38DCF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Mummy!</w:t>
            </w:r>
          </w:p>
        </w:tc>
        <w:tc>
          <w:tcPr>
            <w:tcW w:w="1687" w:type="dxa"/>
            <w:gridSpan w:val="2"/>
            <w:tcBorders>
              <w:top w:val="single" w:sz="4" w:space="0" w:color="000000"/>
              <w:left w:val="single" w:sz="4" w:space="0" w:color="000000"/>
              <w:bottom w:val="single" w:sz="4" w:space="0" w:color="000000"/>
              <w:right w:val="single" w:sz="4" w:space="0" w:color="000000"/>
            </w:tcBorders>
            <w:shd w:val="clear" w:color="auto" w:fill="auto"/>
          </w:tcPr>
          <w:p w14:paraId="3280F0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 want something+...</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1788EF0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Something to drink.</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B463BCD"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Can I?</w:t>
            </w:r>
          </w:p>
        </w:tc>
      </w:tr>
    </w:tbl>
    <w:p w14:paraId="1C5A3438" w14:textId="77777777" w:rsidR="000959A2" w:rsidRPr="00155B02" w:rsidRDefault="000959A2">
      <w:pPr>
        <w:rPr>
          <w:rFonts w:ascii="Times New Roman" w:hAnsi="Times New Roman" w:cs="Times New Roman"/>
          <w:lang w:val="en-GB"/>
        </w:rPr>
      </w:pPr>
    </w:p>
    <w:p w14:paraId="4B92166B" w14:textId="5DC214A2" w:rsidR="000959A2" w:rsidRPr="00155B02" w:rsidRDefault="000959A2">
      <w:pPr>
        <w:pStyle w:val="berschrift2"/>
        <w:pageBreakBefore/>
        <w:rPr>
          <w:lang w:val="en-GB"/>
        </w:rPr>
      </w:pPr>
      <w:bookmarkStart w:id="1343" w:name="_Toc403472828"/>
      <w:r w:rsidRPr="00155B02">
        <w:rPr>
          <w:lang w:val="en-GB"/>
        </w:rPr>
        <w:lastRenderedPageBreak/>
        <w:t>Segmentation: </w:t>
      </w:r>
      <w:r w:rsidR="00E6350C" w:rsidRPr="00155B02">
        <w:rPr>
          <w:lang w:val="en-GB"/>
        </w:rPr>
        <w:t>“</w:t>
      </w:r>
      <w:r w:rsidRPr="00155B02">
        <w:rPr>
          <w:lang w:val="en-GB"/>
        </w:rPr>
        <w:t>IPA: Words and Syllables</w:t>
      </w:r>
      <w:r w:rsidR="00E6350C" w:rsidRPr="00155B02">
        <w:rPr>
          <w:lang w:val="en-GB"/>
        </w:rPr>
        <w:t>“</w:t>
      </w:r>
      <w:bookmarkEnd w:id="1343"/>
    </w:p>
    <w:p w14:paraId="3E72EB0D"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The IPA segmentation algorithm segments a transcription done according to the IPA</w:t>
      </w:r>
      <w:ins w:id="1344" w:author="Moritz Lautenbach" w:date="2014-04-16T11:16:00Z">
        <w:r w:rsidRPr="004B7471">
          <w:rPr>
            <w:rFonts w:ascii="Times New Roman" w:hAnsi="Times New Roman" w:cs="Times New Roman"/>
            <w:sz w:val="24"/>
            <w:szCs w:val="24"/>
            <w:lang w:val="en-GB"/>
          </w:rPr>
          <w:t>-</w:t>
        </w:r>
      </w:ins>
      <w:del w:id="1345" w:author="Moritz Lautenbach" w:date="2014-04-16T11:16:00Z">
        <w:r w:rsidRPr="004B7471" w:rsidDel="000F7791">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 xml:space="preserve">conventions . Details on these conventions were presented by </w:t>
      </w:r>
    </w:p>
    <w:p w14:paraId="55AC6EAF"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Thoma, Dieter &amp; Tracy, Rosemarie (2005): L1 and Early L2: What's the difference? Presentation, DGfS-Jahrestagung in Köln.</w:t>
      </w:r>
    </w:p>
    <w:p w14:paraId="68FB1634" w14:textId="77777777" w:rsidR="000959A2" w:rsidRPr="004B7471" w:rsidRDefault="000959A2">
      <w:pPr>
        <w:rPr>
          <w:rFonts w:ascii="Times New Roman" w:hAnsi="Times New Roman" w:cs="Times New Roman"/>
          <w:sz w:val="24"/>
          <w:szCs w:val="24"/>
          <w:lang w:val="en-GB"/>
        </w:rPr>
      </w:pPr>
      <w:del w:id="1346" w:author="Moritz Lautenbach" w:date="2014-04-16T11:17:00Z">
        <w:r w:rsidRPr="004B7471" w:rsidDel="000F7791">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A written version of these conventions is currently not available. The conventions in respect to the symbols relevant for segmentation are relatively simple: word endings are marked by spaces, different syllables of a word are separated from another by full</w:t>
      </w:r>
      <w:ins w:id="1347" w:author="Moritz Lautenbach" w:date="2014-04-16T11:11:00Z">
        <w:r w:rsidRPr="004B7471">
          <w:rPr>
            <w:rFonts w:ascii="Times New Roman" w:hAnsi="Times New Roman" w:cs="Times New Roman"/>
            <w:sz w:val="24"/>
            <w:szCs w:val="24"/>
            <w:lang w:val="en-GB"/>
          </w:rPr>
          <w:t xml:space="preserve"> </w:t>
        </w:r>
      </w:ins>
      <w:r w:rsidRPr="004B7471">
        <w:rPr>
          <w:rFonts w:ascii="Times New Roman" w:hAnsi="Times New Roman" w:cs="Times New Roman"/>
          <w:sz w:val="24"/>
          <w:szCs w:val="24"/>
          <w:lang w:val="en-GB"/>
        </w:rPr>
        <w:t>stops. Marking syllable boundaries is optional, i.e. word segmentation will take place independent of further separation into syllables.</w:t>
      </w:r>
    </w:p>
    <w:p w14:paraId="3B5C6F56"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As opposed to the other segmentation algorithms, IPA</w:t>
      </w:r>
      <w:ins w:id="1348" w:author="Moritz Lautenbach" w:date="2014-04-16T11:18:00Z">
        <w:r w:rsidRPr="004B7471">
          <w:rPr>
            <w:rFonts w:ascii="Times New Roman" w:hAnsi="Times New Roman" w:cs="Times New Roman"/>
            <w:sz w:val="24"/>
            <w:szCs w:val="24"/>
            <w:lang w:val="en-GB"/>
          </w:rPr>
          <w:t>-</w:t>
        </w:r>
      </w:ins>
      <w:del w:id="1349" w:author="Moritz Lautenbach" w:date="2014-04-16T11:18:00Z">
        <w:r w:rsidRPr="004B7471" w:rsidDel="000F7791">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segmentation</w:t>
      </w:r>
      <w:ins w:id="1350" w:author="Moritz Lautenbach" w:date="2014-04-16T11:18:00Z">
        <w:r w:rsidRPr="004B7471">
          <w:rPr>
            <w:rFonts w:ascii="Times New Roman" w:hAnsi="Times New Roman" w:cs="Times New Roman"/>
            <w:sz w:val="24"/>
            <w:szCs w:val="24"/>
            <w:lang w:val="en-GB"/>
          </w:rPr>
          <w:t>s</w:t>
        </w:r>
      </w:ins>
      <w:r w:rsidRPr="004B7471">
        <w:rPr>
          <w:rFonts w:ascii="Times New Roman" w:hAnsi="Times New Roman" w:cs="Times New Roman"/>
          <w:sz w:val="24"/>
          <w:szCs w:val="24"/>
          <w:lang w:val="en-GB"/>
        </w:rPr>
        <w:t xml:space="preserve"> are not segmented into tiers of type 'T' by default. Only those that have been assigned the category 'v-pho' (please note that it</w:t>
      </w:r>
      <w:del w:id="1351" w:author="Moritz Lautenbach" w:date="2014-04-16T11:19:00Z">
        <w:r w:rsidRPr="004B7471" w:rsidDel="000F7791">
          <w:rPr>
            <w:rFonts w:ascii="Times New Roman" w:hAnsi="Times New Roman" w:cs="Times New Roman"/>
            <w:sz w:val="24"/>
            <w:szCs w:val="24"/>
            <w:lang w:val="en-GB"/>
          </w:rPr>
          <w:delText>'</w:delText>
        </w:r>
      </w:del>
      <w:ins w:id="1352" w:author="Moritz Lautenbach" w:date="2014-04-16T11:19:00Z">
        <w:r w:rsidRPr="004B7471">
          <w:rPr>
            <w:rFonts w:ascii="Times New Roman" w:hAnsi="Times New Roman" w:cs="Times New Roman"/>
            <w:sz w:val="24"/>
            <w:szCs w:val="24"/>
            <w:lang w:val="en-GB"/>
          </w:rPr>
          <w:t xml:space="preserve"> i</w:t>
        </w:r>
      </w:ins>
      <w:r w:rsidRPr="004B7471">
        <w:rPr>
          <w:rFonts w:ascii="Times New Roman" w:hAnsi="Times New Roman" w:cs="Times New Roman"/>
          <w:sz w:val="24"/>
          <w:szCs w:val="24"/>
          <w:lang w:val="en-GB"/>
        </w:rPr>
        <w:t>s written in lower case) will be segmented into type 'T'.</w:t>
      </w:r>
    </w:p>
    <w:tbl>
      <w:tblPr>
        <w:tblW w:w="0" w:type="auto"/>
        <w:tblLayout w:type="fixed"/>
        <w:tblLook w:val="0000" w:firstRow="0" w:lastRow="0" w:firstColumn="0" w:lastColumn="0" w:noHBand="0" w:noVBand="0"/>
      </w:tblPr>
      <w:tblGrid>
        <w:gridCol w:w="2976"/>
        <w:gridCol w:w="2410"/>
      </w:tblGrid>
      <w:tr w:rsidR="000959A2" w:rsidRPr="00155B02" w14:paraId="2CCC3256"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6D3D86F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Name</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Pr>
          <w:p w14:paraId="6C705726"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Standard Values</w:t>
            </w:r>
          </w:p>
        </w:tc>
      </w:tr>
      <w:tr w:rsidR="000959A2" w:rsidRPr="00155B02" w14:paraId="3B212E58"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0B3C584"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WordBoundaries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BAD1C3C"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&lt;SPACE&gt;</w:t>
            </w:r>
          </w:p>
        </w:tc>
      </w:tr>
      <w:tr w:rsidR="000959A2" w:rsidRPr="00155B02" w14:paraId="3233A341" w14:textId="77777777">
        <w:trPr>
          <w:trHeight w:hRule="exact" w:val="397"/>
        </w:trPr>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FBCC40" w14:textId="77777777" w:rsidR="000959A2" w:rsidRPr="00155B02" w:rsidRDefault="000959A2">
            <w:pPr>
              <w:rPr>
                <w:rFonts w:ascii="Times New Roman" w:hAnsi="Times New Roman" w:cs="Times New Roman"/>
                <w:bCs/>
                <w:lang w:val="en-GB"/>
              </w:rPr>
            </w:pPr>
            <w:r w:rsidRPr="00155B02">
              <w:rPr>
                <w:rFonts w:ascii="Times New Roman" w:hAnsi="Times New Roman" w:cs="Times New Roman"/>
                <w:bCs/>
                <w:lang w:val="en-GB"/>
              </w:rPr>
              <w:t>SyllableBoundaries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0D76468" w14:textId="77777777" w:rsidR="000959A2" w:rsidRPr="00155B02" w:rsidRDefault="000959A2">
            <w:pPr>
              <w:rPr>
                <w:rFonts w:ascii="Times New Roman" w:hAnsi="Times New Roman" w:cs="Times New Roman"/>
                <w:b/>
                <w:bCs/>
                <w:lang w:val="en-GB"/>
              </w:rPr>
            </w:pPr>
            <w:r w:rsidRPr="00155B02">
              <w:rPr>
                <w:rFonts w:ascii="Times New Roman" w:hAnsi="Times New Roman" w:cs="Times New Roman"/>
                <w:b/>
                <w:bCs/>
                <w:lang w:val="en-GB"/>
              </w:rPr>
              <w:t>.</w:t>
            </w:r>
          </w:p>
        </w:tc>
      </w:tr>
    </w:tbl>
    <w:p w14:paraId="020ACB4F" w14:textId="77777777" w:rsidR="000959A2" w:rsidRPr="00155B02" w:rsidRDefault="000959A2">
      <w:pPr>
        <w:rPr>
          <w:rFonts w:ascii="Times New Roman" w:hAnsi="Times New Roman" w:cs="Times New Roman"/>
          <w:lang w:val="en-GB"/>
        </w:rPr>
      </w:pPr>
    </w:p>
    <w:p w14:paraId="73264F3E"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Explanation: Words are separated from each other by spaces, syllables (optional) are separated from each other by full</w:t>
      </w:r>
      <w:ins w:id="1353" w:author="Moritz Lautenbach" w:date="2014-04-16T11:11:00Z">
        <w:r w:rsidRPr="004B7471">
          <w:rPr>
            <w:rFonts w:ascii="Times New Roman" w:hAnsi="Times New Roman" w:cs="Times New Roman"/>
            <w:sz w:val="24"/>
            <w:szCs w:val="24"/>
            <w:lang w:val="en-GB"/>
          </w:rPr>
          <w:t xml:space="preserve"> </w:t>
        </w:r>
      </w:ins>
      <w:r w:rsidRPr="004B7471">
        <w:rPr>
          <w:rFonts w:ascii="Times New Roman" w:hAnsi="Times New Roman" w:cs="Times New Roman"/>
          <w:sz w:val="24"/>
          <w:szCs w:val="24"/>
          <w:lang w:val="en-GB"/>
        </w:rPr>
        <w:t>stops. There is no additional check whether the transcription symbols have been applied according to convention. In particular it is not checked, whether the symbols used are part of the IPA inventory. All symbols except for spaces and full</w:t>
      </w:r>
      <w:ins w:id="1354" w:author="Moritz Lautenbach" w:date="2014-04-16T11:11:00Z">
        <w:r w:rsidRPr="004B7471">
          <w:rPr>
            <w:rFonts w:ascii="Times New Roman" w:hAnsi="Times New Roman" w:cs="Times New Roman"/>
            <w:sz w:val="24"/>
            <w:szCs w:val="24"/>
            <w:lang w:val="en-GB"/>
          </w:rPr>
          <w:t xml:space="preserve"> </w:t>
        </w:r>
      </w:ins>
      <w:r w:rsidRPr="004B7471">
        <w:rPr>
          <w:rFonts w:ascii="Times New Roman" w:hAnsi="Times New Roman" w:cs="Times New Roman"/>
          <w:sz w:val="24"/>
          <w:szCs w:val="24"/>
          <w:lang w:val="en-GB"/>
        </w:rPr>
        <w:t>stops, are interpreted as words or syllables.</w:t>
      </w:r>
    </w:p>
    <w:p w14:paraId="60C4D25A" w14:textId="77777777" w:rsidR="000959A2" w:rsidRPr="004B7471" w:rsidRDefault="000959A2">
      <w:pPr>
        <w:pStyle w:val="Standard-BlockCharCharChar"/>
        <w:rPr>
          <w:szCs w:val="24"/>
          <w:lang w:val="en-GB"/>
        </w:rPr>
      </w:pPr>
      <w:r w:rsidRPr="004B7471">
        <w:rPr>
          <w:szCs w:val="24"/>
          <w:lang w:val="en-GB"/>
        </w:rPr>
        <w:t>Example:</w:t>
      </w:r>
    </w:p>
    <w:p w14:paraId="557C48C2" w14:textId="1F3873D3" w:rsidR="000959A2" w:rsidRPr="004B7471" w:rsidRDefault="000959A2">
      <w:pPr>
        <w:pStyle w:val="Standard-BlockCharCharChar"/>
        <w:rPr>
          <w:szCs w:val="24"/>
          <w:lang w:val="en-GB"/>
        </w:rPr>
      </w:pPr>
      <w:r w:rsidRPr="004B7471">
        <w:rPr>
          <w:szCs w:val="24"/>
          <w:lang w:val="en-GB"/>
        </w:rPr>
        <w:t>The following segment chain of speaker X is segmented with the segmentation: </w:t>
      </w:r>
      <w:ins w:id="1355" w:author="Moritz Lautenbach" w:date="2014-04-16T11:20:00Z">
        <w:r w:rsidRPr="004B7471" w:rsidDel="000F7791">
          <w:rPr>
            <w:szCs w:val="24"/>
            <w:lang w:val="en-GB"/>
          </w:rPr>
          <w:t xml:space="preserve"> </w:t>
        </w:r>
      </w:ins>
      <w:r w:rsidR="00007CB6" w:rsidRPr="004B7471">
        <w:rPr>
          <w:szCs w:val="24"/>
          <w:lang w:val="en-GB"/>
        </w:rPr>
        <w:t>„</w:t>
      </w:r>
      <w:del w:id="1356" w:author="Moritz Lautenbach" w:date="2014-04-16T11:20:00Z">
        <w:r w:rsidRPr="004B7471" w:rsidDel="000F7791">
          <w:rPr>
            <w:szCs w:val="24"/>
            <w:lang w:val="en-GB"/>
          </w:rPr>
          <w:delText>DIDA:</w:delText>
        </w:r>
      </w:del>
      <w:r w:rsidR="00E6350C" w:rsidRPr="004B7471">
        <w:rPr>
          <w:szCs w:val="24"/>
          <w:lang w:val="en-GB"/>
        </w:rPr>
        <w:t>“</w:t>
      </w:r>
      <w:r w:rsidRPr="004B7471">
        <w:rPr>
          <w:szCs w:val="24"/>
          <w:lang w:val="en-GB"/>
        </w:rPr>
        <w:t>IPA: Words and syllables</w:t>
      </w:r>
      <w:r w:rsidR="00E6350C" w:rsidRPr="004B7471">
        <w:rPr>
          <w:szCs w:val="24"/>
          <w:lang w:val="en-GB"/>
        </w:rPr>
        <w:t>“</w:t>
      </w:r>
      <w:r w:rsidRPr="004B7471">
        <w:rPr>
          <w:szCs w:val="24"/>
          <w:lang w:val="en-GB"/>
        </w:rPr>
        <w:t xml:space="preserve"> </w:t>
      </w:r>
    </w:p>
    <w:p w14:paraId="4ADBB04E" w14:textId="77777777" w:rsidR="000959A2" w:rsidRPr="00155B02" w:rsidRDefault="002B43A4">
      <w:pPr>
        <w:rPr>
          <w:rFonts w:ascii="Times New Roman" w:hAnsi="Times New Roman" w:cs="Times New Roman"/>
          <w:lang w:val="en-GB"/>
        </w:rPr>
      </w:pPr>
      <w:r>
        <w:rPr>
          <w:rFonts w:ascii="Times New Roman" w:hAnsi="Times New Roman" w:cs="Times New Roman"/>
          <w:lang w:val="en-GB"/>
        </w:rPr>
        <w:pict w14:anchorId="37318E13">
          <v:shape id="_x0000_i1192" type="#_x0000_t75" style="width:328.5pt;height:48pt" filled="t">
            <v:fill color2="black"/>
            <v:imagedata r:id="rId278" o:title=""/>
          </v:shape>
        </w:pict>
      </w:r>
    </w:p>
    <w:p w14:paraId="5D1536F8"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 into words (w), syllables (sl), word boundaries (wb) and syllable boundaries (sb):</w:t>
      </w:r>
    </w:p>
    <w:tbl>
      <w:tblPr>
        <w:tblW w:w="9361" w:type="dxa"/>
        <w:tblLayout w:type="fixed"/>
        <w:tblLook w:val="0000" w:firstRow="0" w:lastRow="0" w:firstColumn="0" w:lastColumn="0" w:noHBand="0" w:noVBand="0"/>
      </w:tblPr>
      <w:tblGrid>
        <w:gridCol w:w="531"/>
        <w:gridCol w:w="19"/>
        <w:gridCol w:w="373"/>
        <w:gridCol w:w="177"/>
        <w:gridCol w:w="280"/>
        <w:gridCol w:w="271"/>
        <w:gridCol w:w="154"/>
        <w:gridCol w:w="396"/>
        <w:gridCol w:w="130"/>
        <w:gridCol w:w="425"/>
        <w:gridCol w:w="416"/>
        <w:gridCol w:w="135"/>
        <w:gridCol w:w="290"/>
        <w:gridCol w:w="260"/>
        <w:gridCol w:w="81"/>
        <w:gridCol w:w="391"/>
        <w:gridCol w:w="78"/>
        <w:gridCol w:w="372"/>
        <w:gridCol w:w="179"/>
        <w:gridCol w:w="550"/>
        <w:gridCol w:w="550"/>
        <w:gridCol w:w="551"/>
        <w:gridCol w:w="550"/>
        <w:gridCol w:w="550"/>
        <w:gridCol w:w="551"/>
        <w:gridCol w:w="550"/>
        <w:gridCol w:w="551"/>
      </w:tblGrid>
      <w:tr w:rsidR="000959A2" w:rsidRPr="00155B02" w14:paraId="43EEDEA9" w14:textId="77777777" w:rsidTr="004B7471">
        <w:trPr>
          <w:gridAfter w:val="25"/>
          <w:wAfter w:w="8811"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C0C0C0"/>
          </w:tcPr>
          <w:p w14:paraId="739205A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Segment chain</w:t>
            </w:r>
          </w:p>
        </w:tc>
      </w:tr>
      <w:tr w:rsidR="000959A2" w:rsidRPr="00155B02" w14:paraId="7314CD7C" w14:textId="77777777" w:rsidTr="004B7471">
        <w:trPr>
          <w:gridAfter w:val="25"/>
          <w:wAfter w:w="8811" w:type="dxa"/>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DE0C5E6" w14:textId="77777777" w:rsidR="000959A2" w:rsidRPr="00B0162A" w:rsidRDefault="000959A2">
            <w:pPr>
              <w:jc w:val="center"/>
              <w:rPr>
                <w:rFonts w:ascii="Times New Roman" w:hAnsi="Times New Roman" w:cs="Times New Roman"/>
                <w:b/>
              </w:rPr>
            </w:pPr>
            <w:r w:rsidRPr="00B0162A">
              <w:rPr>
                <w:rFonts w:ascii="Times New Roman" w:hAnsi="Times New Roman" w:cs="Times New Roman"/>
                <w:b/>
              </w:rPr>
              <w:t>hɜns.xen klain giŋ a.lain ɪn di: wai.tə wɜlt hi.nain</w:t>
            </w:r>
          </w:p>
        </w:tc>
      </w:tr>
      <w:tr w:rsidR="000959A2" w:rsidRPr="00155B02" w14:paraId="51308021" w14:textId="77777777" w:rsidTr="004B7471">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01C1273"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4FFC77C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238B06E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00FF00"/>
          </w:tcPr>
          <w:p w14:paraId="2793867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5" w:type="dxa"/>
            <w:gridSpan w:val="2"/>
            <w:tcBorders>
              <w:top w:val="single" w:sz="4" w:space="0" w:color="000000"/>
              <w:left w:val="single" w:sz="4" w:space="0" w:color="000000"/>
              <w:bottom w:val="single" w:sz="4" w:space="0" w:color="000000"/>
              <w:right w:val="single" w:sz="4" w:space="0" w:color="000000"/>
            </w:tcBorders>
            <w:shd w:val="clear" w:color="auto" w:fill="FFFF99"/>
          </w:tcPr>
          <w:p w14:paraId="619B04FB"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00FF00"/>
          </w:tcPr>
          <w:p w14:paraId="131B0B65"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FFFF99"/>
          </w:tcPr>
          <w:p w14:paraId="0F90DE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00FF00"/>
          </w:tcPr>
          <w:p w14:paraId="43C7335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FFFF99"/>
          </w:tcPr>
          <w:p w14:paraId="4C09DA5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1090801"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4284D92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1" w:type="dxa"/>
            <w:tcBorders>
              <w:top w:val="single" w:sz="4" w:space="0" w:color="000000"/>
              <w:left w:val="single" w:sz="4" w:space="0" w:color="000000"/>
              <w:bottom w:val="single" w:sz="4" w:space="0" w:color="000000"/>
              <w:right w:val="single" w:sz="4" w:space="0" w:color="000000"/>
            </w:tcBorders>
            <w:shd w:val="clear" w:color="auto" w:fill="00FF00"/>
          </w:tcPr>
          <w:p w14:paraId="7D8B1E8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0" w:type="dxa"/>
            <w:tcBorders>
              <w:top w:val="single" w:sz="4" w:space="0" w:color="000000"/>
              <w:left w:val="single" w:sz="4" w:space="0" w:color="000000"/>
              <w:bottom w:val="single" w:sz="4" w:space="0" w:color="000000"/>
              <w:right w:val="single" w:sz="4" w:space="0" w:color="000000"/>
            </w:tcBorders>
            <w:shd w:val="clear" w:color="auto" w:fill="FFFF99"/>
          </w:tcPr>
          <w:p w14:paraId="5D201DAD"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41F6BD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3479B3FC"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c>
          <w:tcPr>
            <w:tcW w:w="550" w:type="dxa"/>
            <w:tcBorders>
              <w:top w:val="single" w:sz="4" w:space="0" w:color="000000"/>
              <w:left w:val="single" w:sz="4" w:space="0" w:color="000000"/>
              <w:bottom w:val="single" w:sz="4" w:space="0" w:color="000000"/>
              <w:right w:val="single" w:sz="4" w:space="0" w:color="000000"/>
            </w:tcBorders>
            <w:shd w:val="clear" w:color="auto" w:fill="00FF00"/>
          </w:tcPr>
          <w:p w14:paraId="3BFA94F4"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wb</w:t>
            </w:r>
          </w:p>
        </w:tc>
        <w:tc>
          <w:tcPr>
            <w:tcW w:w="551" w:type="dxa"/>
            <w:tcBorders>
              <w:top w:val="single" w:sz="4" w:space="0" w:color="000000"/>
              <w:left w:val="single" w:sz="4" w:space="0" w:color="000000"/>
              <w:bottom w:val="single" w:sz="4" w:space="0" w:color="000000"/>
              <w:right w:val="single" w:sz="4" w:space="0" w:color="000000"/>
            </w:tcBorders>
            <w:shd w:val="clear" w:color="auto" w:fill="FFFF99"/>
          </w:tcPr>
          <w:p w14:paraId="1731164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w:t>
            </w:r>
          </w:p>
        </w:tc>
      </w:tr>
      <w:tr w:rsidR="000959A2" w:rsidRPr="00155B02" w14:paraId="322A82F3" w14:textId="77777777" w:rsidTr="004B7471">
        <w:trPr>
          <w:trHeight w:hRule="exact" w:val="397"/>
        </w:trPr>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4CB03FC3"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hɜns.xen</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208B0A83"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111F01EF"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klain</w:t>
            </w: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6D99E618" w14:textId="77777777" w:rsidR="000959A2" w:rsidRPr="00155B02" w:rsidRDefault="000959A2">
            <w:pPr>
              <w:jc w:val="center"/>
              <w:rPr>
                <w:rFonts w:ascii="Times New Roman" w:hAnsi="Times New Roman" w:cs="Times New Roman"/>
                <w:lang w:val="en-GB"/>
              </w:rPr>
            </w:pPr>
          </w:p>
        </w:tc>
        <w:tc>
          <w:tcPr>
            <w:tcW w:w="555" w:type="dxa"/>
            <w:gridSpan w:val="2"/>
            <w:tcBorders>
              <w:top w:val="single" w:sz="4" w:space="0" w:color="000000"/>
              <w:left w:val="single" w:sz="4" w:space="0" w:color="000000"/>
              <w:bottom w:val="single" w:sz="4" w:space="0" w:color="000000"/>
              <w:right w:val="single" w:sz="4" w:space="0" w:color="000000"/>
            </w:tcBorders>
            <w:shd w:val="clear" w:color="auto" w:fill="auto"/>
          </w:tcPr>
          <w:p w14:paraId="441D105E"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giŋ</w:t>
            </w: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A09C47C" w14:textId="77777777" w:rsidR="000959A2" w:rsidRPr="00155B02" w:rsidRDefault="000959A2">
            <w:pPr>
              <w:jc w:val="center"/>
              <w:rPr>
                <w:rFonts w:ascii="Times New Roman" w:hAnsi="Times New Roman" w:cs="Times New Roman"/>
                <w:lang w:val="en-GB"/>
              </w:rPr>
            </w:pPr>
          </w:p>
        </w:tc>
        <w:tc>
          <w:tcPr>
            <w:tcW w:w="550" w:type="dxa"/>
            <w:gridSpan w:val="2"/>
            <w:tcBorders>
              <w:top w:val="single" w:sz="4" w:space="0" w:color="000000"/>
              <w:left w:val="single" w:sz="4" w:space="0" w:color="000000"/>
              <w:bottom w:val="single" w:sz="4" w:space="0" w:color="000000"/>
              <w:right w:val="single" w:sz="4" w:space="0" w:color="000000"/>
            </w:tcBorders>
            <w:shd w:val="clear" w:color="auto" w:fill="auto"/>
          </w:tcPr>
          <w:p w14:paraId="53C396D2"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a.lain</w:t>
            </w:r>
          </w:p>
        </w:tc>
        <w:tc>
          <w:tcPr>
            <w:tcW w:w="550" w:type="dxa"/>
            <w:gridSpan w:val="3"/>
            <w:tcBorders>
              <w:top w:val="single" w:sz="4" w:space="0" w:color="000000"/>
              <w:left w:val="single" w:sz="4" w:space="0" w:color="000000"/>
              <w:bottom w:val="single" w:sz="4" w:space="0" w:color="000000"/>
              <w:right w:val="single" w:sz="4" w:space="0" w:color="000000"/>
            </w:tcBorders>
            <w:shd w:val="clear" w:color="auto" w:fill="auto"/>
          </w:tcPr>
          <w:p w14:paraId="117DE4F6" w14:textId="77777777" w:rsidR="000959A2" w:rsidRPr="00155B02" w:rsidRDefault="000959A2">
            <w:pPr>
              <w:jc w:val="center"/>
              <w:rPr>
                <w:rFonts w:ascii="Times New Roman" w:hAnsi="Times New Roman" w:cs="Times New Roman"/>
                <w:lang w:val="en-GB"/>
              </w:rPr>
            </w:pPr>
          </w:p>
        </w:tc>
        <w:tc>
          <w:tcPr>
            <w:tcW w:w="551" w:type="dxa"/>
            <w:gridSpan w:val="2"/>
            <w:tcBorders>
              <w:top w:val="single" w:sz="4" w:space="0" w:color="000000"/>
              <w:left w:val="single" w:sz="4" w:space="0" w:color="000000"/>
              <w:bottom w:val="single" w:sz="4" w:space="0" w:color="000000"/>
              <w:right w:val="single" w:sz="4" w:space="0" w:color="000000"/>
            </w:tcBorders>
            <w:shd w:val="clear" w:color="auto" w:fill="auto"/>
          </w:tcPr>
          <w:p w14:paraId="25C56FB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ɪn</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25B5164"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44E2C9E"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di:</w:t>
            </w: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66126138" w14:textId="77777777" w:rsidR="000959A2" w:rsidRPr="00155B02" w:rsidRDefault="000959A2">
            <w:pPr>
              <w:jc w:val="center"/>
              <w:rPr>
                <w:rFonts w:ascii="Times New Roman" w:hAnsi="Times New Roman" w:cs="Times New Roman"/>
                <w:lang w:val="en-GB"/>
              </w:rPr>
            </w:pP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A28878B"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wai.tə</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2FE4D66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790237B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wɜlt</w:t>
            </w:r>
          </w:p>
        </w:tc>
        <w:tc>
          <w:tcPr>
            <w:tcW w:w="550" w:type="dxa"/>
            <w:tcBorders>
              <w:top w:val="single" w:sz="4" w:space="0" w:color="000000"/>
              <w:left w:val="single" w:sz="4" w:space="0" w:color="000000"/>
              <w:bottom w:val="single" w:sz="4" w:space="0" w:color="000000"/>
              <w:right w:val="single" w:sz="4" w:space="0" w:color="000000"/>
            </w:tcBorders>
            <w:shd w:val="clear" w:color="auto" w:fill="auto"/>
          </w:tcPr>
          <w:p w14:paraId="65210CF9" w14:textId="77777777" w:rsidR="000959A2" w:rsidRPr="00155B02" w:rsidRDefault="000959A2">
            <w:pPr>
              <w:jc w:val="center"/>
              <w:rPr>
                <w:rFonts w:ascii="Times New Roman" w:hAnsi="Times New Roman" w:cs="Times New Roman"/>
                <w:lang w:val="en-GB"/>
              </w:rPr>
            </w:pPr>
          </w:p>
        </w:tc>
        <w:tc>
          <w:tcPr>
            <w:tcW w:w="551" w:type="dxa"/>
            <w:tcBorders>
              <w:top w:val="single" w:sz="4" w:space="0" w:color="000000"/>
              <w:left w:val="single" w:sz="4" w:space="0" w:color="000000"/>
              <w:bottom w:val="single" w:sz="4" w:space="0" w:color="000000"/>
              <w:right w:val="single" w:sz="4" w:space="0" w:color="000000"/>
            </w:tcBorders>
            <w:shd w:val="clear" w:color="auto" w:fill="auto"/>
          </w:tcPr>
          <w:p w14:paraId="3FFB9907"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hi.nain</w:t>
            </w:r>
          </w:p>
        </w:tc>
      </w:tr>
      <w:tr w:rsidR="000959A2" w:rsidRPr="00155B02" w14:paraId="72FC61DD" w14:textId="77777777" w:rsidTr="004B7471">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00FFFF"/>
          </w:tcPr>
          <w:p w14:paraId="23EE8337"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 xml:space="preserve">sl </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99CC00"/>
          </w:tcPr>
          <w:p w14:paraId="102C8DC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sb</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847D8FF"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425" w:type="dxa"/>
            <w:gridSpan w:val="2"/>
            <w:tcBorders>
              <w:top w:val="single" w:sz="4" w:space="0" w:color="000000"/>
              <w:left w:val="single" w:sz="4" w:space="0" w:color="000000"/>
              <w:right w:val="single" w:sz="4" w:space="0" w:color="000000"/>
            </w:tcBorders>
            <w:shd w:val="clear" w:color="auto" w:fill="auto"/>
          </w:tcPr>
          <w:p w14:paraId="175C6FFA"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00FFFF"/>
          </w:tcPr>
          <w:p w14:paraId="50408C4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425" w:type="dxa"/>
            <w:tcBorders>
              <w:top w:val="single" w:sz="4" w:space="0" w:color="000000"/>
              <w:left w:val="single" w:sz="4" w:space="0" w:color="000000"/>
              <w:right w:val="single" w:sz="4" w:space="0" w:color="000000"/>
            </w:tcBorders>
            <w:shd w:val="clear" w:color="auto" w:fill="auto"/>
          </w:tcPr>
          <w:p w14:paraId="5752846A"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00FFFF"/>
          </w:tcPr>
          <w:p w14:paraId="13AEC3AE"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425" w:type="dxa"/>
            <w:gridSpan w:val="2"/>
            <w:tcBorders>
              <w:top w:val="single" w:sz="4" w:space="0" w:color="000000"/>
              <w:left w:val="single" w:sz="4" w:space="0" w:color="000000"/>
              <w:right w:val="single" w:sz="4" w:space="0" w:color="000000"/>
            </w:tcBorders>
            <w:shd w:val="clear" w:color="auto" w:fill="auto"/>
          </w:tcPr>
          <w:p w14:paraId="3295B6A4"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00FFFF"/>
          </w:tcPr>
          <w:p w14:paraId="348C6F8B"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391" w:type="dxa"/>
            <w:tcBorders>
              <w:top w:val="single" w:sz="4" w:space="0" w:color="000000"/>
              <w:left w:val="single" w:sz="4" w:space="0" w:color="000000"/>
              <w:bottom w:val="single" w:sz="4" w:space="0" w:color="000000"/>
              <w:right w:val="single" w:sz="4" w:space="0" w:color="000000"/>
            </w:tcBorders>
            <w:shd w:val="clear" w:color="auto" w:fill="99CC00"/>
          </w:tcPr>
          <w:p w14:paraId="0AA009A8"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sb</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00FFFF"/>
          </w:tcPr>
          <w:p w14:paraId="389F238F"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sl</w:t>
            </w:r>
          </w:p>
        </w:tc>
        <w:tc>
          <w:tcPr>
            <w:tcW w:w="1830"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4C240143" w14:textId="77777777" w:rsidR="000959A2" w:rsidRPr="00155B02" w:rsidRDefault="000959A2">
            <w:pPr>
              <w:jc w:val="center"/>
              <w:rPr>
                <w:rFonts w:ascii="Times New Roman" w:hAnsi="Times New Roman" w:cs="Times New Roman"/>
                <w:b/>
                <w:lang w:val="en-GB"/>
              </w:rPr>
            </w:pPr>
          </w:p>
          <w:p w14:paraId="1C5138CA"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r>
      <w:tr w:rsidR="000959A2" w:rsidRPr="00155B02" w14:paraId="73E0D51B" w14:textId="77777777" w:rsidTr="004B7471">
        <w:trPr>
          <w:gridAfter w:val="5"/>
          <w:wAfter w:w="2752" w:type="dxa"/>
          <w:trHeight w:hRule="exact" w:val="397"/>
        </w:trPr>
        <w:tc>
          <w:tcPr>
            <w:tcW w:w="531" w:type="dxa"/>
            <w:tcBorders>
              <w:top w:val="single" w:sz="4" w:space="0" w:color="000000"/>
              <w:left w:val="single" w:sz="4" w:space="0" w:color="000000"/>
              <w:bottom w:val="single" w:sz="4" w:space="0" w:color="000000"/>
              <w:right w:val="single" w:sz="4" w:space="0" w:color="000000"/>
            </w:tcBorders>
            <w:shd w:val="clear" w:color="auto" w:fill="auto"/>
          </w:tcPr>
          <w:p w14:paraId="57435C3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hɜns</w:t>
            </w:r>
          </w:p>
        </w:tc>
        <w:tc>
          <w:tcPr>
            <w:tcW w:w="392" w:type="dxa"/>
            <w:gridSpan w:val="2"/>
            <w:tcBorders>
              <w:top w:val="single" w:sz="4" w:space="0" w:color="000000"/>
              <w:left w:val="single" w:sz="4" w:space="0" w:color="000000"/>
              <w:bottom w:val="single" w:sz="4" w:space="0" w:color="000000"/>
              <w:right w:val="single" w:sz="4" w:space="0" w:color="000000"/>
            </w:tcBorders>
            <w:shd w:val="clear" w:color="auto" w:fill="auto"/>
          </w:tcPr>
          <w:p w14:paraId="4E365ADD"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w:t>
            </w:r>
          </w:p>
        </w:tc>
        <w:tc>
          <w:tcPr>
            <w:tcW w:w="457" w:type="dxa"/>
            <w:gridSpan w:val="2"/>
            <w:tcBorders>
              <w:top w:val="single" w:sz="4" w:space="0" w:color="000000"/>
              <w:left w:val="single" w:sz="4" w:space="0" w:color="000000"/>
              <w:bottom w:val="single" w:sz="4" w:space="0" w:color="000000"/>
              <w:right w:val="single" w:sz="4" w:space="0" w:color="000000"/>
            </w:tcBorders>
            <w:shd w:val="clear" w:color="auto" w:fill="auto"/>
          </w:tcPr>
          <w:p w14:paraId="1648ADCC"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xen</w:t>
            </w:r>
          </w:p>
        </w:tc>
        <w:tc>
          <w:tcPr>
            <w:tcW w:w="425" w:type="dxa"/>
            <w:gridSpan w:val="2"/>
            <w:tcBorders>
              <w:left w:val="single" w:sz="4" w:space="0" w:color="000000"/>
              <w:right w:val="single" w:sz="4" w:space="0" w:color="000000"/>
            </w:tcBorders>
            <w:shd w:val="clear" w:color="auto" w:fill="auto"/>
          </w:tcPr>
          <w:p w14:paraId="7D4038F5" w14:textId="77777777" w:rsidR="000959A2" w:rsidRPr="00155B02" w:rsidRDefault="000959A2">
            <w:pPr>
              <w:jc w:val="center"/>
              <w:rPr>
                <w:rFonts w:ascii="Times New Roman" w:hAnsi="Times New Roman" w:cs="Times New Roman"/>
                <w:b/>
                <w:lang w:val="en-GB"/>
              </w:rPr>
            </w:pPr>
          </w:p>
        </w:tc>
        <w:tc>
          <w:tcPr>
            <w:tcW w:w="526" w:type="dxa"/>
            <w:gridSpan w:val="2"/>
            <w:tcBorders>
              <w:top w:val="single" w:sz="4" w:space="0" w:color="000000"/>
              <w:left w:val="single" w:sz="4" w:space="0" w:color="000000"/>
              <w:bottom w:val="single" w:sz="4" w:space="0" w:color="000000"/>
              <w:right w:val="single" w:sz="4" w:space="0" w:color="000000"/>
            </w:tcBorders>
            <w:shd w:val="clear" w:color="auto" w:fill="auto"/>
          </w:tcPr>
          <w:p w14:paraId="23D604A5"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klain</w:t>
            </w:r>
          </w:p>
        </w:tc>
        <w:tc>
          <w:tcPr>
            <w:tcW w:w="425" w:type="dxa"/>
            <w:tcBorders>
              <w:left w:val="single" w:sz="4" w:space="0" w:color="000000"/>
              <w:right w:val="single" w:sz="4" w:space="0" w:color="000000"/>
            </w:tcBorders>
            <w:shd w:val="clear" w:color="auto" w:fill="auto"/>
          </w:tcPr>
          <w:p w14:paraId="647CE84F" w14:textId="77777777" w:rsidR="000959A2" w:rsidRPr="00155B02" w:rsidRDefault="000959A2">
            <w:pPr>
              <w:jc w:val="center"/>
              <w:rPr>
                <w:rFonts w:ascii="Times New Roman" w:hAnsi="Times New Roman" w:cs="Times New Roman"/>
                <w:b/>
                <w:lang w:val="en-GB"/>
              </w:rPr>
            </w:pPr>
          </w:p>
        </w:tc>
        <w:tc>
          <w:tcPr>
            <w:tcW w:w="416" w:type="dxa"/>
            <w:tcBorders>
              <w:top w:val="single" w:sz="4" w:space="0" w:color="000000"/>
              <w:left w:val="single" w:sz="4" w:space="0" w:color="000000"/>
              <w:bottom w:val="single" w:sz="4" w:space="0" w:color="000000"/>
              <w:right w:val="single" w:sz="4" w:space="0" w:color="000000"/>
            </w:tcBorders>
            <w:shd w:val="clear" w:color="auto" w:fill="auto"/>
          </w:tcPr>
          <w:p w14:paraId="26E90BA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giŋ</w:t>
            </w:r>
          </w:p>
        </w:tc>
        <w:tc>
          <w:tcPr>
            <w:tcW w:w="425" w:type="dxa"/>
            <w:gridSpan w:val="2"/>
            <w:tcBorders>
              <w:left w:val="single" w:sz="4" w:space="0" w:color="000000"/>
              <w:right w:val="single" w:sz="4" w:space="0" w:color="000000"/>
            </w:tcBorders>
            <w:shd w:val="clear" w:color="auto" w:fill="auto"/>
          </w:tcPr>
          <w:p w14:paraId="557096D3" w14:textId="77777777" w:rsidR="000959A2" w:rsidRPr="00155B02" w:rsidRDefault="000959A2">
            <w:pPr>
              <w:jc w:val="center"/>
              <w:rPr>
                <w:rFonts w:ascii="Times New Roman" w:hAnsi="Times New Roman" w:cs="Times New Roman"/>
                <w:b/>
                <w:lang w:val="en-GB"/>
              </w:rPr>
            </w:pPr>
          </w:p>
        </w:tc>
        <w:tc>
          <w:tcPr>
            <w:tcW w:w="341" w:type="dxa"/>
            <w:gridSpan w:val="2"/>
            <w:tcBorders>
              <w:top w:val="single" w:sz="4" w:space="0" w:color="000000"/>
              <w:left w:val="single" w:sz="4" w:space="0" w:color="000000"/>
              <w:bottom w:val="single" w:sz="4" w:space="0" w:color="000000"/>
              <w:right w:val="single" w:sz="4" w:space="0" w:color="000000"/>
            </w:tcBorders>
            <w:shd w:val="clear" w:color="auto" w:fill="auto"/>
          </w:tcPr>
          <w:p w14:paraId="5B570D58"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a</w:t>
            </w:r>
          </w:p>
        </w:tc>
        <w:tc>
          <w:tcPr>
            <w:tcW w:w="391" w:type="dxa"/>
            <w:tcBorders>
              <w:top w:val="single" w:sz="4" w:space="0" w:color="000000"/>
              <w:left w:val="single" w:sz="4" w:space="0" w:color="000000"/>
              <w:bottom w:val="single" w:sz="4" w:space="0" w:color="000000"/>
              <w:right w:val="single" w:sz="4" w:space="0" w:color="000000"/>
            </w:tcBorders>
            <w:shd w:val="clear" w:color="auto" w:fill="auto"/>
          </w:tcPr>
          <w:p w14:paraId="35A7CA00" w14:textId="77777777" w:rsidR="000959A2" w:rsidRPr="00155B02" w:rsidRDefault="000959A2">
            <w:pPr>
              <w:jc w:val="center"/>
              <w:rPr>
                <w:rFonts w:ascii="Times New Roman" w:hAnsi="Times New Roman" w:cs="Times New Roman"/>
                <w:b/>
                <w:lang w:val="en-GB"/>
              </w:rPr>
            </w:pPr>
            <w:r w:rsidRPr="00155B02">
              <w:rPr>
                <w:rFonts w:ascii="Times New Roman" w:hAnsi="Times New Roman" w:cs="Times New Roman"/>
                <w:b/>
                <w:lang w:val="en-GB"/>
              </w:rPr>
              <w:t>.</w:t>
            </w:r>
          </w:p>
        </w:tc>
        <w:tc>
          <w:tcPr>
            <w:tcW w:w="450"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4476" w14:textId="77777777" w:rsidR="000959A2" w:rsidRPr="00155B02" w:rsidRDefault="000959A2">
            <w:pPr>
              <w:jc w:val="center"/>
              <w:rPr>
                <w:rFonts w:ascii="Times New Roman" w:hAnsi="Times New Roman" w:cs="Times New Roman"/>
                <w:lang w:val="en-GB"/>
              </w:rPr>
            </w:pPr>
            <w:r w:rsidRPr="00155B02">
              <w:rPr>
                <w:rFonts w:ascii="Times New Roman" w:hAnsi="Times New Roman" w:cs="Times New Roman"/>
                <w:lang w:val="en-GB"/>
              </w:rPr>
              <w:t>lain</w:t>
            </w:r>
          </w:p>
        </w:tc>
        <w:tc>
          <w:tcPr>
            <w:tcW w:w="1830"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F3809E8" w14:textId="77777777" w:rsidR="000959A2" w:rsidRPr="00155B02" w:rsidRDefault="000959A2">
            <w:pPr>
              <w:jc w:val="center"/>
              <w:rPr>
                <w:rFonts w:ascii="Times New Roman" w:hAnsi="Times New Roman" w:cs="Times New Roman"/>
                <w:b/>
                <w:lang w:val="en-GB"/>
              </w:rPr>
            </w:pPr>
          </w:p>
        </w:tc>
      </w:tr>
    </w:tbl>
    <w:p w14:paraId="135C719F" w14:textId="77777777" w:rsidR="000959A2" w:rsidRPr="00155B02" w:rsidRDefault="000959A2">
      <w:pPr>
        <w:rPr>
          <w:rFonts w:ascii="Times New Roman" w:hAnsi="Times New Roman" w:cs="Times New Roman"/>
          <w:lang w:val="en-GB"/>
        </w:rPr>
      </w:pPr>
    </w:p>
    <w:p w14:paraId="5C7FA5EB" w14:textId="77777777" w:rsidR="000959A2" w:rsidRPr="00155B02" w:rsidRDefault="000959A2">
      <w:pPr>
        <w:rPr>
          <w:rFonts w:ascii="Times New Roman" w:hAnsi="Times New Roman" w:cs="Times New Roman"/>
          <w:lang w:val="en-GB"/>
        </w:rPr>
      </w:pPr>
    </w:p>
    <w:p w14:paraId="280D1B50"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2869"/>
        <w:gridCol w:w="251"/>
        <w:gridCol w:w="2905"/>
        <w:gridCol w:w="3336"/>
        <w:tblGridChange w:id="1357">
          <w:tblGrid>
            <w:gridCol w:w="5"/>
            <w:gridCol w:w="2864"/>
            <w:gridCol w:w="5"/>
            <w:gridCol w:w="251"/>
            <w:gridCol w:w="2900"/>
            <w:gridCol w:w="5"/>
            <w:gridCol w:w="3331"/>
            <w:gridCol w:w="5"/>
          </w:tblGrid>
        </w:tblGridChange>
      </w:tblGrid>
      <w:tr w:rsidR="000959A2" w:rsidRPr="00155B02" w14:paraId="651BB8A4" w14:textId="77777777">
        <w:trPr>
          <w:gridAfter w:val="2"/>
          <w:wAfter w:w="6241" w:type="dxa"/>
          <w:trHeight w:hRule="exact" w:val="397"/>
        </w:trPr>
        <w:tc>
          <w:tcPr>
            <w:tcW w:w="31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9DD97F8" w14:textId="77777777" w:rsidR="000959A2" w:rsidRPr="00155B02" w:rsidRDefault="000959A2">
            <w:pPr>
              <w:pStyle w:val="Zwischenberschrift"/>
              <w:pageBreakBefore/>
              <w:jc w:val="center"/>
              <w:rPr>
                <w:lang w:val="en-GB"/>
              </w:rPr>
            </w:pPr>
            <w:r w:rsidRPr="00155B02">
              <w:rPr>
                <w:lang w:val="en-GB"/>
              </w:rPr>
              <w:lastRenderedPageBreak/>
              <w:t>Possible errors</w:t>
            </w:r>
          </w:p>
        </w:tc>
      </w:tr>
      <w:tr w:rsidR="000959A2" w:rsidRPr="00155B02" w14:paraId="651F5300" w14:textId="77777777">
        <w:trPr>
          <w:trHeight w:hRule="exact" w:val="397"/>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73876A94" w14:textId="77777777" w:rsidR="000959A2" w:rsidRPr="00155B02" w:rsidRDefault="000959A2">
            <w:pPr>
              <w:pStyle w:val="Zwischenberschrift"/>
              <w:rPr>
                <w:lang w:val="en-GB"/>
              </w:rPr>
            </w:pPr>
            <w:r w:rsidRPr="00155B02">
              <w:rPr>
                <w:lang w:val="en-GB"/>
              </w:rPr>
              <w:t>Causes</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2D10AB66" w14:textId="77777777" w:rsidR="000959A2" w:rsidRPr="00155B02" w:rsidRDefault="000959A2">
            <w:pPr>
              <w:pStyle w:val="Zwischenberschrift"/>
              <w:rPr>
                <w:lang w:val="en-GB"/>
              </w:rPr>
            </w:pPr>
            <w:r w:rsidRPr="00155B02">
              <w:rPr>
                <w:lang w:val="en-GB"/>
              </w:rPr>
              <w:t>Example</w:t>
            </w: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738C36CD" w14:textId="77777777" w:rsidR="000959A2" w:rsidRPr="00155B02" w:rsidRDefault="000959A2">
            <w:pPr>
              <w:pStyle w:val="Zwischenberschrift"/>
              <w:tabs>
                <w:tab w:val="left" w:pos="2392"/>
              </w:tabs>
              <w:rPr>
                <w:lang w:val="en-GB"/>
              </w:rPr>
            </w:pPr>
            <w:r w:rsidRPr="00155B02">
              <w:rPr>
                <w:lang w:val="en-GB"/>
              </w:rPr>
              <w:t>Error</w:t>
            </w:r>
          </w:p>
        </w:tc>
      </w:tr>
      <w:tr w:rsidR="000959A2" w:rsidRPr="002B43A4" w14:paraId="6E9C6DDD" w14:textId="77777777" w:rsidTr="00E17DA5">
        <w:tblPrEx>
          <w:tblW w:w="0" w:type="auto"/>
          <w:tblLayout w:type="fixed"/>
          <w:tblLook w:val="0000" w:firstRow="0" w:lastRow="0" w:firstColumn="0" w:lastColumn="0" w:noHBand="0" w:noVBand="0"/>
          <w:tblPrExChange w:id="1358" w:author="Moritz Lautenbach" w:date="2014-04-16T11:20:00Z">
            <w:tblPrEx>
              <w:tblW w:w="0" w:type="auto"/>
              <w:tblLayout w:type="fixed"/>
              <w:tblLook w:val="0000" w:firstRow="0" w:lastRow="0" w:firstColumn="0" w:lastColumn="0" w:noHBand="0" w:noVBand="0"/>
            </w:tblPrEx>
          </w:tblPrExChange>
        </w:tblPrEx>
        <w:trPr>
          <w:trHeight w:hRule="exact" w:val="1051"/>
          <w:trPrChange w:id="1359" w:author="Moritz Lautenbach" w:date="2014-04-16T11:20:00Z">
            <w:trPr>
              <w:gridAfter w:val="0"/>
              <w:trHeight w:hRule="exact" w:val="721"/>
            </w:trPr>
          </w:trPrChange>
        </w:trPr>
        <w:tc>
          <w:tcPr>
            <w:tcW w:w="2869" w:type="dxa"/>
            <w:tcBorders>
              <w:top w:val="single" w:sz="4" w:space="0" w:color="000000"/>
              <w:left w:val="single" w:sz="4" w:space="0" w:color="000000"/>
              <w:bottom w:val="single" w:sz="4" w:space="0" w:color="000000"/>
              <w:right w:val="single" w:sz="4" w:space="0" w:color="000000"/>
            </w:tcBorders>
            <w:shd w:val="clear" w:color="auto" w:fill="auto"/>
            <w:tcPrChange w:id="1360" w:author="Moritz Lautenbach" w:date="2014-04-16T11:20:00Z">
              <w:tcPr>
                <w:tcW w:w="2869"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7DC02301" w14:textId="77777777" w:rsidR="000959A2" w:rsidRPr="00155B02" w:rsidRDefault="000959A2">
            <w:pPr>
              <w:pStyle w:val="Standard-BlockCharCharChar"/>
              <w:rPr>
                <w:lang w:val="en-GB"/>
              </w:rPr>
            </w:pPr>
            <w:r w:rsidRPr="00155B02">
              <w:rPr>
                <w:lang w:val="en-GB"/>
              </w:rPr>
              <w:t xml:space="preserve">Two syllables or word boundaries come after one another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Change w:id="1361" w:author="Moritz Lautenbach" w:date="2014-04-16T11:20:00Z">
              <w:tcPr>
                <w:tcW w:w="3156" w:type="dxa"/>
                <w:gridSpan w:val="3"/>
                <w:tcBorders>
                  <w:top w:val="single" w:sz="4" w:space="0" w:color="000000"/>
                  <w:left w:val="single" w:sz="4" w:space="0" w:color="000000"/>
                  <w:bottom w:val="single" w:sz="4" w:space="0" w:color="000000"/>
                  <w:right w:val="single" w:sz="4" w:space="0" w:color="000000"/>
                </w:tcBorders>
                <w:shd w:val="clear" w:color="auto" w:fill="auto"/>
              </w:tcPr>
            </w:tcPrChange>
          </w:tcPr>
          <w:p w14:paraId="4F0BCECE" w14:textId="77777777" w:rsidR="000959A2" w:rsidRPr="00155B02" w:rsidRDefault="000959A2">
            <w:pPr>
              <w:jc w:val="center"/>
              <w:rPr>
                <w:rFonts w:ascii="Times New Roman" w:hAnsi="Times New Roman" w:cs="Times New Roman"/>
                <w:sz w:val="28"/>
                <w:szCs w:val="28"/>
                <w:lang w:val="en-GB"/>
              </w:rPr>
            </w:pPr>
            <w:r w:rsidRPr="00155B02">
              <w:rPr>
                <w:rFonts w:ascii="Times New Roman" w:hAnsi="Times New Roman" w:cs="Times New Roman"/>
                <w:sz w:val="28"/>
                <w:szCs w:val="28"/>
                <w:lang w:val="en-GB"/>
              </w:rPr>
              <w:t>hɜns</w:t>
            </w:r>
            <w:r w:rsidRPr="00155B02">
              <w:rPr>
                <w:rFonts w:ascii="Times New Roman" w:hAnsi="Times New Roman" w:cs="Times New Roman"/>
                <w:b/>
                <w:sz w:val="28"/>
                <w:szCs w:val="28"/>
                <w:lang w:val="en-GB"/>
              </w:rPr>
              <w:t>..</w:t>
            </w:r>
            <w:r w:rsidRPr="00155B02">
              <w:rPr>
                <w:rFonts w:ascii="Times New Roman" w:hAnsi="Times New Roman" w:cs="Times New Roman"/>
                <w:sz w:val="28"/>
                <w:szCs w:val="28"/>
                <w:lang w:val="en-GB"/>
              </w:rPr>
              <w:t>xen</w:t>
            </w:r>
          </w:p>
          <w:p w14:paraId="13098EFA" w14:textId="77777777" w:rsidR="000959A2" w:rsidRPr="00155B02" w:rsidRDefault="000959A2">
            <w:pPr>
              <w:jc w:val="center"/>
              <w:rPr>
                <w:ins w:id="1362" w:author="Moritz Lautenbach" w:date="2014-04-16T11:20:00Z"/>
                <w:rFonts w:ascii="Times New Roman" w:hAnsi="Times New Roman" w:cs="Times New Roman"/>
                <w:sz w:val="28"/>
                <w:szCs w:val="28"/>
                <w:lang w:val="en-GB"/>
              </w:rPr>
            </w:pPr>
            <w:r w:rsidRPr="00155B02">
              <w:rPr>
                <w:rFonts w:ascii="Times New Roman" w:hAnsi="Times New Roman" w:cs="Times New Roman"/>
                <w:sz w:val="28"/>
                <w:szCs w:val="28"/>
                <w:lang w:val="en-GB"/>
              </w:rPr>
              <w:t>hɜns</w:t>
            </w:r>
            <w:r w:rsidRPr="00155B02">
              <w:rPr>
                <w:rFonts w:ascii="Times New Roman" w:hAnsi="Times New Roman" w:cs="Times New Roman"/>
                <w:b/>
                <w:sz w:val="28"/>
                <w:szCs w:val="28"/>
                <w:lang w:val="en-GB"/>
              </w:rPr>
              <w:t xml:space="preserve"> .</w:t>
            </w:r>
            <w:r w:rsidRPr="00155B02">
              <w:rPr>
                <w:rFonts w:ascii="Times New Roman" w:hAnsi="Times New Roman" w:cs="Times New Roman"/>
                <w:sz w:val="28"/>
                <w:szCs w:val="28"/>
                <w:lang w:val="en-GB"/>
              </w:rPr>
              <w:t>xen</w:t>
            </w:r>
          </w:p>
          <w:p w14:paraId="70BED400"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Change w:id="1363" w:author="Moritz Lautenbach" w:date="2014-04-16T11:20:00Z">
              <w:tcPr>
                <w:tcW w:w="3336" w:type="dxa"/>
                <w:gridSpan w:val="2"/>
                <w:tcBorders>
                  <w:top w:val="single" w:sz="4" w:space="0" w:color="000000"/>
                  <w:left w:val="single" w:sz="4" w:space="0" w:color="000000"/>
                  <w:bottom w:val="single" w:sz="4" w:space="0" w:color="000000"/>
                  <w:right w:val="single" w:sz="4" w:space="0" w:color="000000"/>
                </w:tcBorders>
                <w:shd w:val="clear" w:color="auto" w:fill="auto"/>
              </w:tcPr>
            </w:tcPrChange>
          </w:tcPr>
          <w:p w14:paraId="63D7F344"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r w:rsidR="000959A2" w:rsidRPr="002B43A4" w14:paraId="31E3A97E" w14:textId="77777777" w:rsidTr="004B7471">
        <w:trPr>
          <w:trHeight w:hRule="exact" w:val="1150"/>
        </w:trPr>
        <w:tc>
          <w:tcPr>
            <w:tcW w:w="2869" w:type="dxa"/>
            <w:tcBorders>
              <w:top w:val="single" w:sz="4" w:space="0" w:color="000000"/>
              <w:left w:val="single" w:sz="4" w:space="0" w:color="000000"/>
              <w:bottom w:val="single" w:sz="4" w:space="0" w:color="000000"/>
              <w:right w:val="single" w:sz="4" w:space="0" w:color="000000"/>
            </w:tcBorders>
            <w:shd w:val="clear" w:color="auto" w:fill="auto"/>
          </w:tcPr>
          <w:p w14:paraId="022FA249" w14:textId="77777777" w:rsidR="000959A2" w:rsidRPr="00155B02" w:rsidRDefault="000959A2">
            <w:pPr>
              <w:pStyle w:val="Standard-BlockCharCharChar"/>
              <w:rPr>
                <w:lang w:val="en-GB"/>
              </w:rPr>
            </w:pPr>
            <w:r w:rsidRPr="00155B02">
              <w:rPr>
                <w:lang w:val="en-GB"/>
              </w:rPr>
              <w:t xml:space="preserve">A segment chain begins with a word or syllable boundary </w:t>
            </w:r>
          </w:p>
        </w:tc>
        <w:tc>
          <w:tcPr>
            <w:tcW w:w="3156" w:type="dxa"/>
            <w:gridSpan w:val="2"/>
            <w:tcBorders>
              <w:top w:val="single" w:sz="4" w:space="0" w:color="000000"/>
              <w:left w:val="single" w:sz="4" w:space="0" w:color="000000"/>
              <w:bottom w:val="single" w:sz="4" w:space="0" w:color="000000"/>
              <w:right w:val="single" w:sz="4" w:space="0" w:color="000000"/>
            </w:tcBorders>
            <w:shd w:val="clear" w:color="auto" w:fill="auto"/>
          </w:tcPr>
          <w:p w14:paraId="78718CAE" w14:textId="77777777" w:rsidR="000959A2" w:rsidRPr="00155B02" w:rsidRDefault="000959A2">
            <w:pPr>
              <w:jc w:val="center"/>
              <w:rPr>
                <w:rFonts w:ascii="Times New Roman" w:hAnsi="Times New Roman" w:cs="Times New Roman"/>
                <w:sz w:val="28"/>
                <w:szCs w:val="28"/>
                <w:lang w:val="en-GB"/>
              </w:rPr>
            </w:pPr>
            <w:r w:rsidRPr="00155B02">
              <w:rPr>
                <w:rFonts w:ascii="Times New Roman" w:hAnsi="Times New Roman" w:cs="Times New Roman"/>
                <w:b/>
                <w:sz w:val="28"/>
                <w:szCs w:val="28"/>
                <w:lang w:val="en-GB"/>
              </w:rPr>
              <w:t>.</w:t>
            </w:r>
            <w:r w:rsidRPr="00155B02">
              <w:rPr>
                <w:rFonts w:ascii="Times New Roman" w:hAnsi="Times New Roman" w:cs="Times New Roman"/>
                <w:sz w:val="28"/>
                <w:szCs w:val="28"/>
                <w:lang w:val="en-GB"/>
              </w:rPr>
              <w:t>hɜns.xen</w:t>
            </w:r>
          </w:p>
          <w:p w14:paraId="372ED7F7" w14:textId="77777777" w:rsidR="000959A2" w:rsidRPr="00155B02" w:rsidRDefault="000959A2">
            <w:pPr>
              <w:jc w:val="center"/>
              <w:rPr>
                <w:rFonts w:ascii="Times New Roman" w:hAnsi="Times New Roman" w:cs="Times New Roman"/>
                <w:sz w:val="28"/>
                <w:szCs w:val="28"/>
                <w:lang w:val="en-GB"/>
              </w:rPr>
            </w:pPr>
          </w:p>
        </w:tc>
        <w:tc>
          <w:tcPr>
            <w:tcW w:w="3336" w:type="dxa"/>
            <w:tcBorders>
              <w:top w:val="single" w:sz="4" w:space="0" w:color="000000"/>
              <w:left w:val="single" w:sz="4" w:space="0" w:color="000000"/>
              <w:bottom w:val="single" w:sz="4" w:space="0" w:color="000000"/>
              <w:right w:val="single" w:sz="4" w:space="0" w:color="000000"/>
            </w:tcBorders>
            <w:shd w:val="clear" w:color="auto" w:fill="auto"/>
          </w:tcPr>
          <w:p w14:paraId="1B1FE6BD" w14:textId="77777777" w:rsidR="000959A2" w:rsidRPr="00155B02" w:rsidRDefault="000959A2">
            <w:pPr>
              <w:pStyle w:val="SimpleEXMARaLDA"/>
              <w:rPr>
                <w:rFonts w:ascii="Times New Roman" w:hAnsi="Times New Roman"/>
                <w:lang w:val="en-GB"/>
              </w:rPr>
            </w:pPr>
            <w:r w:rsidRPr="00155B02">
              <w:rPr>
                <w:rFonts w:ascii="Times New Roman" w:hAnsi="Times New Roman"/>
                <w:lang w:val="en-GB"/>
              </w:rPr>
              <w:t>Error: No syllable or word boundary, no end of input allowed</w:t>
            </w:r>
          </w:p>
        </w:tc>
      </w:tr>
    </w:tbl>
    <w:p w14:paraId="05EA0F88" w14:textId="77777777" w:rsidR="000959A2" w:rsidRPr="00155B02" w:rsidRDefault="000959A2">
      <w:pPr>
        <w:rPr>
          <w:rFonts w:ascii="Times New Roman" w:hAnsi="Times New Roman" w:cs="Times New Roman"/>
          <w:lang w:val="en-GB"/>
        </w:rPr>
      </w:pPr>
    </w:p>
    <w:p w14:paraId="7F629631" w14:textId="77777777" w:rsidR="000959A2" w:rsidRPr="00155B02" w:rsidRDefault="000959A2" w:rsidP="00F73227">
      <w:pPr>
        <w:pStyle w:val="berschrift1"/>
        <w:numPr>
          <w:ilvl w:val="0"/>
          <w:numId w:val="85"/>
        </w:numPr>
      </w:pPr>
      <w:bookmarkStart w:id="1364" w:name="_Toc403472829"/>
      <w:bookmarkStart w:id="1365" w:name="_Toc69130069"/>
      <w:bookmarkStart w:id="1366" w:name="_Toc69129928"/>
      <w:r w:rsidRPr="00155B02">
        <w:t>Appendix C: EXMARALDA and stylesheets</w:t>
      </w:r>
      <w:bookmarkEnd w:id="1364"/>
    </w:p>
    <w:p w14:paraId="2AAA1883" w14:textId="77777777" w:rsidR="000959A2" w:rsidRPr="00155B02" w:rsidRDefault="000959A2" w:rsidP="004B7471">
      <w:pPr>
        <w:pStyle w:val="berschrift3"/>
        <w:ind w:left="482"/>
        <w:rPr>
          <w:rFonts w:cs="Times New Roman"/>
          <w:lang w:val="en-GB"/>
        </w:rPr>
      </w:pPr>
      <w:bookmarkStart w:id="1367" w:name="_Toc403472830"/>
      <w:r w:rsidRPr="00155B02">
        <w:rPr>
          <w:rFonts w:cs="Times New Roman"/>
          <w:lang w:val="en-GB"/>
        </w:rPr>
        <w:t>What is a Stylesheet?</w:t>
      </w:r>
      <w:bookmarkEnd w:id="1367"/>
    </w:p>
    <w:p w14:paraId="5A7B299D" w14:textId="0B267D73"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A style sheet is an XML</w:t>
      </w:r>
      <w:ins w:id="1368" w:author="Moritz Lautenbach" w:date="2014-04-16T11:22:00Z">
        <w:r w:rsidRPr="004B7471">
          <w:rPr>
            <w:rFonts w:ascii="Times New Roman" w:hAnsi="Times New Roman" w:cs="Times New Roman"/>
            <w:sz w:val="24"/>
            <w:szCs w:val="24"/>
            <w:lang w:val="en-GB"/>
          </w:rPr>
          <w:t>-</w:t>
        </w:r>
      </w:ins>
      <w:del w:id="1369" w:author="Moritz Lautenbach" w:date="2014-04-16T11:22: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 xml:space="preserve">document that contains instructions that can be </w:t>
      </w:r>
      <w:r w:rsidR="00007CB6"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understood</w:t>
      </w:r>
      <w:r w:rsidR="00E6350C"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 xml:space="preserve"> and implemented by software (a stylesheet processor) designed to implement it. Normally a stylesheet is used to create a new XML</w:t>
      </w:r>
      <w:ins w:id="1370" w:author="Moritz Lautenbach" w:date="2014-04-16T11:22:00Z">
        <w:r w:rsidRPr="004B7471">
          <w:rPr>
            <w:rFonts w:ascii="Times New Roman" w:hAnsi="Times New Roman" w:cs="Times New Roman"/>
            <w:sz w:val="24"/>
            <w:szCs w:val="24"/>
            <w:lang w:val="en-GB"/>
          </w:rPr>
          <w:t>-</w:t>
        </w:r>
      </w:ins>
      <w:r w:rsidRPr="004B7471">
        <w:rPr>
          <w:rFonts w:ascii="Times New Roman" w:hAnsi="Times New Roman" w:cs="Times New Roman"/>
          <w:sz w:val="24"/>
          <w:szCs w:val="24"/>
          <w:lang w:val="en-GB"/>
        </w:rPr>
        <w:t xml:space="preserve"> or HTML</w:t>
      </w:r>
      <w:ins w:id="1371" w:author="Moritz Lautenbach" w:date="2014-04-16T11:22:00Z">
        <w:r w:rsidRPr="004B7471">
          <w:rPr>
            <w:rFonts w:ascii="Times New Roman" w:hAnsi="Times New Roman" w:cs="Times New Roman"/>
            <w:sz w:val="24"/>
            <w:szCs w:val="24"/>
            <w:lang w:val="en-GB"/>
          </w:rPr>
          <w:t>-</w:t>
        </w:r>
      </w:ins>
      <w:del w:id="1372" w:author="Moritz Lautenbach" w:date="2014-04-16T11:22: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document from a given XML</w:t>
      </w:r>
      <w:ins w:id="1373" w:author="Moritz Lautenbach" w:date="2014-04-16T11:23:00Z">
        <w:r w:rsidRPr="004B7471">
          <w:rPr>
            <w:rFonts w:ascii="Times New Roman" w:hAnsi="Times New Roman" w:cs="Times New Roman"/>
            <w:sz w:val="24"/>
            <w:szCs w:val="24"/>
            <w:lang w:val="en-GB"/>
          </w:rPr>
          <w:t>-</w:t>
        </w:r>
      </w:ins>
      <w:del w:id="1374" w:author="Moritz Lautenbach" w:date="2014-04-16T11:23: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document. Due to the fact that EXMARaLDA</w:t>
      </w:r>
      <w:ins w:id="1375" w:author="Moritz Lautenbach" w:date="2014-04-16T11:23:00Z">
        <w:r w:rsidRPr="004B7471">
          <w:rPr>
            <w:rFonts w:ascii="Times New Roman" w:hAnsi="Times New Roman" w:cs="Times New Roman"/>
            <w:sz w:val="24"/>
            <w:szCs w:val="24"/>
            <w:lang w:val="en-GB"/>
          </w:rPr>
          <w:t>-</w:t>
        </w:r>
      </w:ins>
      <w:del w:id="1376" w:author="Moritz Lautenbach" w:date="2014-04-16T11:23: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data is always XML</w:t>
      </w:r>
      <w:ins w:id="1377" w:author="Moritz Lautenbach" w:date="2014-04-16T11:23:00Z">
        <w:r w:rsidRPr="004B7471">
          <w:rPr>
            <w:rFonts w:ascii="Times New Roman" w:hAnsi="Times New Roman" w:cs="Times New Roman"/>
            <w:sz w:val="24"/>
            <w:szCs w:val="24"/>
            <w:lang w:val="en-GB"/>
          </w:rPr>
          <w:t>-</w:t>
        </w:r>
      </w:ins>
      <w:del w:id="1378" w:author="Moritz Lautenbach" w:date="2014-04-16T11:23: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data, the style sheet technology is most suitable in data processing to establish a high flexibility with a relatively low amount of programming involved. It is not necessary</w:t>
      </w:r>
      <w:del w:id="1379" w:author="Moritz Lautenbach" w:date="2014-04-16T11:23:00Z">
        <w:r w:rsidRPr="004B7471" w:rsidDel="00891EC0">
          <w:rPr>
            <w:rFonts w:ascii="Times New Roman" w:hAnsi="Times New Roman" w:cs="Times New Roman"/>
            <w:sz w:val="24"/>
            <w:szCs w:val="24"/>
            <w:lang w:val="en-GB"/>
          </w:rPr>
          <w:delText xml:space="preserve"> to understand</w:delText>
        </w:r>
      </w:del>
      <w:r w:rsidRPr="004B7471">
        <w:rPr>
          <w:rFonts w:ascii="Times New Roman" w:hAnsi="Times New Roman" w:cs="Times New Roman"/>
          <w:sz w:val="24"/>
          <w:szCs w:val="24"/>
          <w:lang w:val="en-GB"/>
        </w:rPr>
        <w:t xml:space="preserve"> to fully understand this technology in order to make use of style</w:t>
      </w:r>
      <w:del w:id="1380" w:author="Moritz Lautenbach" w:date="2014-04-16T11:23: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sheets in the Partitur-</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effectively. Therefore, no detailed explanation is delivered in this manual</w:t>
      </w:r>
      <w:del w:id="1381" w:author="Moritz Lautenbach" w:date="2014-04-16T11:23: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 xml:space="preserve">. Should you be interested to take a deeper look at this technology, we recommend the following as an introductory work: </w:t>
      </w:r>
    </w:p>
    <w:p w14:paraId="6C91F490" w14:textId="77777777" w:rsidR="000959A2" w:rsidRDefault="000959A2">
      <w:pPr>
        <w:pStyle w:val="Literaturliste"/>
        <w:rPr>
          <w:szCs w:val="24"/>
          <w:lang w:val="en-GB"/>
        </w:rPr>
      </w:pPr>
      <w:r w:rsidRPr="004B7471">
        <w:rPr>
          <w:szCs w:val="24"/>
          <w:lang w:val="en-GB"/>
        </w:rPr>
        <w:t>Michael Fitzgerald (2003): Learning XSLT. O’Reilly.</w:t>
      </w:r>
    </w:p>
    <w:p w14:paraId="0EEEB8C2" w14:textId="77777777" w:rsidR="004B7471" w:rsidRPr="004B7471" w:rsidRDefault="004B7471">
      <w:pPr>
        <w:pStyle w:val="Literaturliste"/>
        <w:rPr>
          <w:szCs w:val="24"/>
          <w:lang w:val="en-GB"/>
        </w:rPr>
      </w:pPr>
    </w:p>
    <w:p w14:paraId="210C583E" w14:textId="77777777" w:rsidR="000959A2" w:rsidRPr="00155B02" w:rsidRDefault="000959A2" w:rsidP="004B7471">
      <w:pPr>
        <w:pStyle w:val="berschrift3"/>
        <w:ind w:left="482"/>
        <w:rPr>
          <w:rFonts w:cs="Times New Roman"/>
          <w:lang w:val="en-GB"/>
        </w:rPr>
      </w:pPr>
      <w:bookmarkStart w:id="1382" w:name="_Toc403472831"/>
      <w:r w:rsidRPr="00155B02">
        <w:rPr>
          <w:rFonts w:cs="Times New Roman"/>
          <w:lang w:val="en-GB"/>
        </w:rPr>
        <w:t>The use of Stylesheets</w:t>
      </w:r>
      <w:bookmarkEnd w:id="1382"/>
    </w:p>
    <w:p w14:paraId="71A1FCF7" w14:textId="0EE8D33C"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Within EXMARaLDA the purpose of the stylesheet </w:t>
      </w:r>
      <w:ins w:id="1383" w:author="Moritz Lautenbach" w:date="2014-04-16T11:24:00Z">
        <w:r w:rsidRPr="004B7471">
          <w:rPr>
            <w:rFonts w:ascii="Times New Roman" w:hAnsi="Times New Roman" w:cs="Times New Roman"/>
            <w:sz w:val="24"/>
            <w:szCs w:val="24"/>
            <w:lang w:val="en-GB"/>
          </w:rPr>
          <w:t xml:space="preserve">is </w:t>
        </w:r>
      </w:ins>
      <w:r w:rsidRPr="004B7471">
        <w:rPr>
          <w:rFonts w:ascii="Times New Roman" w:hAnsi="Times New Roman" w:cs="Times New Roman"/>
          <w:sz w:val="24"/>
          <w:szCs w:val="24"/>
          <w:lang w:val="en-GB"/>
        </w:rPr>
        <w:t>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the </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possessed a number of functions that allow for user defined parameters to be set for stylesheets.</w:t>
      </w:r>
    </w:p>
    <w:p w14:paraId="3A312AC8"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Examples of these tasks are:</w:t>
      </w:r>
    </w:p>
    <w:p w14:paraId="263FABC7" w14:textId="54BAE9BE" w:rsidR="000959A2" w:rsidRPr="004B7471" w:rsidRDefault="000959A2" w:rsidP="000959A2">
      <w:pPr>
        <w:pStyle w:val="Nummerierung1"/>
        <w:numPr>
          <w:ilvl w:val="0"/>
          <w:numId w:val="40"/>
        </w:numPr>
        <w:rPr>
          <w:szCs w:val="24"/>
          <w:lang w:val="en-GB"/>
        </w:rPr>
      </w:pPr>
      <w:bookmarkStart w:id="1384" w:name="_Toc403472832"/>
      <w:r w:rsidRPr="004B7471">
        <w:rPr>
          <w:szCs w:val="24"/>
          <w:lang w:val="en-GB"/>
        </w:rPr>
        <w:t xml:space="preserve">When creating a tier, a specific number of tiers should be added for every speaker automatically. The parameters for this task can depend on the transcription conventions used, for example. E.g., if a transcription is made according to the </w:t>
      </w:r>
      <w:del w:id="1385" w:author="Moritz Lautenbach" w:date="2014-04-16T11:25:00Z">
        <w:r w:rsidRPr="004B7471" w:rsidDel="00891EC0">
          <w:rPr>
            <w:szCs w:val="24"/>
            <w:lang w:val="en-GB"/>
          </w:rPr>
          <w:delText xml:space="preserve">HIAT </w:delText>
        </w:r>
      </w:del>
      <w:ins w:id="1386" w:author="Moritz Lautenbach" w:date="2014-04-16T11:25:00Z">
        <w:r w:rsidRPr="004B7471">
          <w:rPr>
            <w:szCs w:val="24"/>
            <w:lang w:val="en-GB"/>
          </w:rPr>
          <w:t>HIAT-</w:t>
        </w:r>
      </w:ins>
      <w:r w:rsidRPr="004B7471">
        <w:rPr>
          <w:szCs w:val="24"/>
          <w:lang w:val="en-GB"/>
        </w:rPr>
        <w:t>conventions</w:t>
      </w:r>
      <w:del w:id="1387" w:author="Moritz Lautenbach" w:date="2014-04-16T11:26:00Z">
        <w:r w:rsidRPr="004B7471" w:rsidDel="00891EC0">
          <w:rPr>
            <w:szCs w:val="24"/>
            <w:lang w:val="en-GB"/>
          </w:rPr>
          <w:delText xml:space="preserve"> </w:delText>
        </w:r>
      </w:del>
      <w:r w:rsidRPr="004B7471">
        <w:rPr>
          <w:szCs w:val="24"/>
          <w:lang w:val="en-GB"/>
        </w:rPr>
        <w:t xml:space="preserve">, every speaker needs a verbal tier, a tier for special pronunciation and a tier for comments. For a </w:t>
      </w:r>
      <w:del w:id="1388" w:author="Moritz Lautenbach" w:date="2014-04-16T11:25:00Z">
        <w:r w:rsidRPr="004B7471" w:rsidDel="00891EC0">
          <w:rPr>
            <w:szCs w:val="24"/>
            <w:lang w:val="en-GB"/>
          </w:rPr>
          <w:delText xml:space="preserve">DIDA </w:delText>
        </w:r>
      </w:del>
      <w:ins w:id="1389" w:author="Moritz Lautenbach" w:date="2014-04-16T11:25:00Z">
        <w:r w:rsidRPr="004B7471">
          <w:rPr>
            <w:szCs w:val="24"/>
            <w:lang w:val="en-GB"/>
          </w:rPr>
          <w:t>DIDA-</w:t>
        </w:r>
      </w:ins>
      <w:r w:rsidRPr="004B7471">
        <w:rPr>
          <w:szCs w:val="24"/>
          <w:lang w:val="en-GB"/>
        </w:rPr>
        <w:t>transcription, only a verbal tier and a comment tier are required per speaker, as well as a gol</w:t>
      </w:r>
      <w:del w:id="1390" w:author="Moritz Lautenbach" w:date="2014-04-16T11:26:00Z">
        <w:r w:rsidRPr="004B7471" w:rsidDel="00891EC0">
          <w:rPr>
            <w:szCs w:val="24"/>
            <w:lang w:val="en-GB"/>
          </w:rPr>
          <w:delText>a</w:delText>
        </w:r>
      </w:del>
      <w:r w:rsidRPr="004B7471">
        <w:rPr>
          <w:szCs w:val="24"/>
          <w:lang w:val="en-GB"/>
        </w:rPr>
        <w:t>b</w:t>
      </w:r>
      <w:ins w:id="1391" w:author="Moritz Lautenbach" w:date="2014-04-16T11:26:00Z">
        <w:r w:rsidRPr="004B7471">
          <w:rPr>
            <w:szCs w:val="24"/>
            <w:lang w:val="en-GB"/>
          </w:rPr>
          <w:t>a</w:t>
        </w:r>
      </w:ins>
      <w:r w:rsidRPr="004B7471">
        <w:rPr>
          <w:szCs w:val="24"/>
          <w:lang w:val="en-GB"/>
        </w:rPr>
        <w:t xml:space="preserve">l comment tier. By using a suitable stylesheet in combination with the function </w:t>
      </w:r>
      <w:r w:rsidR="00007CB6" w:rsidRPr="004B7471">
        <w:rPr>
          <w:szCs w:val="24"/>
          <w:lang w:val="en-GB"/>
        </w:rPr>
        <w:t>„</w:t>
      </w:r>
      <w:r w:rsidRPr="004B7471">
        <w:rPr>
          <w:szCs w:val="24"/>
          <w:lang w:val="en-GB"/>
          <w:rPrChange w:id="1392" w:author="Moritz Lautenbach" w:date="2014-04-16T11:26:00Z">
            <w:rPr>
              <w:i/>
              <w:lang w:val="en-US"/>
            </w:rPr>
          </w:rPrChange>
        </w:rPr>
        <w:t>File &gt; New from speakertable</w:t>
      </w:r>
      <w:ins w:id="1393" w:author="Moritz Lautenbach" w:date="2014-04-16T11:26:00Z">
        <w:r w:rsidRPr="004B7471">
          <w:rPr>
            <w:szCs w:val="24"/>
            <w:lang w:val="en-GB"/>
          </w:rPr>
          <w:t>”</w:t>
        </w:r>
      </w:ins>
      <w:r w:rsidRPr="004B7471">
        <w:rPr>
          <w:szCs w:val="24"/>
          <w:lang w:val="en-GB"/>
        </w:rPr>
        <w:t>, this task can be automated:</w:t>
      </w:r>
      <w:bookmarkEnd w:id="1384"/>
    </w:p>
    <w:p w14:paraId="73ADBB65" w14:textId="77777777" w:rsidR="000959A2" w:rsidRPr="004B7471" w:rsidRDefault="000959A2">
      <w:pPr>
        <w:rPr>
          <w:rFonts w:ascii="Times New Roman" w:hAnsi="Times New Roman" w:cs="Times New Roman"/>
          <w:sz w:val="24"/>
          <w:szCs w:val="24"/>
          <w:lang w:val="en-GB"/>
        </w:rPr>
      </w:pPr>
    </w:p>
    <w:p w14:paraId="6AFB042E"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032446DF">
          <v:shape id="_x0000_i1193" type="#_x0000_t75" style="width:373.5pt;height:169.5pt" filled="t">
            <v:fill color2="black"/>
            <v:imagedata r:id="rId279" o:title=""/>
          </v:shape>
        </w:pict>
      </w:r>
    </w:p>
    <w:p w14:paraId="3ADC4788" w14:textId="77777777" w:rsidR="000959A2" w:rsidRPr="00155B02" w:rsidRDefault="000959A2">
      <w:pPr>
        <w:rPr>
          <w:rFonts w:ascii="Times New Roman" w:hAnsi="Times New Roman" w:cs="Times New Roman"/>
          <w:lang w:val="en-GB"/>
        </w:rPr>
      </w:pPr>
    </w:p>
    <w:p w14:paraId="2FB0F8C2" w14:textId="1279F3CD" w:rsidR="000959A2" w:rsidRPr="00155B02" w:rsidRDefault="000959A2">
      <w:pPr>
        <w:pStyle w:val="Nummerierung1"/>
        <w:numPr>
          <w:ilvl w:val="0"/>
          <w:numId w:val="0"/>
        </w:numPr>
        <w:rPr>
          <w:lang w:val="en-GB"/>
        </w:rPr>
        <w:pPrChange w:id="1394" w:author="Moritz Lautenbach" w:date="2014-04-16T11:26:00Z">
          <w:pPr>
            <w:pStyle w:val="Nummerierung1"/>
            <w:numPr>
              <w:numId w:val="7"/>
            </w:numPr>
            <w:ind w:left="360"/>
          </w:pPr>
        </w:pPrChange>
      </w:pPr>
      <w:bookmarkStart w:id="1395" w:name="_Toc403472833"/>
      <w:ins w:id="1396" w:author="Moritz Lautenbach" w:date="2014-04-16T11:26:00Z">
        <w:r w:rsidRPr="00155B02">
          <w:rPr>
            <w:lang w:val="en-GB"/>
          </w:rPr>
          <w:t xml:space="preserve">2. </w:t>
        </w:r>
      </w:ins>
      <w:r w:rsidRPr="00155B02">
        <w:rPr>
          <w:lang w:val="en-GB"/>
        </w:rPr>
        <w:t xml:space="preserve">An existing transcription is to be formatted automatically subject to the tier types e.g. all tiers of category </w:t>
      </w:r>
      <w:r w:rsidR="00007CB6" w:rsidRPr="00155B02">
        <w:rPr>
          <w:lang w:val="en-GB"/>
        </w:rPr>
        <w:t>„</w:t>
      </w:r>
      <w:r w:rsidRPr="00155B02">
        <w:rPr>
          <w:lang w:val="en-GB"/>
        </w:rPr>
        <w:t>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Arial, 12pt, bold</w:t>
      </w:r>
      <w:r w:rsidR="00E6350C" w:rsidRPr="00155B02">
        <w:rPr>
          <w:lang w:val="en-GB"/>
        </w:rPr>
        <w:t>“</w:t>
      </w:r>
      <w:r w:rsidRPr="00155B02">
        <w:rPr>
          <w:lang w:val="en-GB"/>
        </w:rPr>
        <w:t xml:space="preserve"> and all tiers of category </w:t>
      </w:r>
      <w:r w:rsidR="00007CB6" w:rsidRPr="00155B02">
        <w:rPr>
          <w:lang w:val="en-GB"/>
        </w:rPr>
        <w:t>„</w:t>
      </w:r>
      <w:r w:rsidRPr="00155B02">
        <w:rPr>
          <w:lang w:val="en-GB"/>
        </w:rPr>
        <w:t>nv</w:t>
      </w:r>
      <w:r w:rsidR="00E6350C" w:rsidRPr="00155B02">
        <w:rPr>
          <w:lang w:val="en-GB"/>
        </w:rPr>
        <w:t>“</w:t>
      </w:r>
      <w:r w:rsidRPr="00155B02">
        <w:rPr>
          <w:lang w:val="en-GB"/>
        </w:rPr>
        <w:t xml:space="preserve"> should be formatted in </w:t>
      </w:r>
      <w:r w:rsidR="00007CB6" w:rsidRPr="00155B02">
        <w:rPr>
          <w:lang w:val="en-GB"/>
        </w:rPr>
        <w:t>„</w:t>
      </w:r>
      <w:r w:rsidRPr="00155B02">
        <w:rPr>
          <w:lang w:val="en-GB"/>
        </w:rPr>
        <w:t>Times, 10pt, italic</w:t>
      </w:r>
      <w:r w:rsidR="00E6350C" w:rsidRPr="00155B02">
        <w:rPr>
          <w:lang w:val="en-GB"/>
        </w:rPr>
        <w:t>“</w:t>
      </w:r>
      <w:r w:rsidRPr="00155B02">
        <w:rPr>
          <w:lang w:val="en-GB"/>
        </w:rPr>
        <w:t>.</w:t>
      </w:r>
      <w:bookmarkEnd w:id="1395"/>
    </w:p>
    <w:p w14:paraId="334407D7" w14:textId="77777777" w:rsidR="000959A2" w:rsidRPr="00155B02" w:rsidRDefault="000959A2">
      <w:pPr>
        <w:pStyle w:val="Nummerierung1"/>
        <w:numPr>
          <w:ilvl w:val="0"/>
          <w:numId w:val="0"/>
        </w:numPr>
        <w:rPr>
          <w:lang w:val="en-GB"/>
        </w:rPr>
        <w:pPrChange w:id="1397" w:author="Moritz Lautenbach" w:date="2014-04-16T11:26:00Z">
          <w:pPr>
            <w:pStyle w:val="Nummerierung1"/>
            <w:numPr>
              <w:numId w:val="7"/>
            </w:numPr>
            <w:ind w:left="360"/>
          </w:pPr>
        </w:pPrChange>
      </w:pPr>
      <w:bookmarkStart w:id="1398" w:name="_Toc403472834"/>
      <w:ins w:id="1399" w:author="Moritz Lautenbach" w:date="2014-04-16T11:26:00Z">
        <w:r w:rsidRPr="00155B02">
          <w:rPr>
            <w:lang w:val="en-GB"/>
          </w:rPr>
          <w:t xml:space="preserve">3. </w:t>
        </w:r>
      </w:ins>
      <w:r w:rsidRPr="00155B02">
        <w:rPr>
          <w:lang w:val="en-GB"/>
        </w:rPr>
        <w:t xml:space="preserve">A </w:t>
      </w:r>
      <w:del w:id="1400" w:author="Moritz Lautenbach" w:date="2014-04-16T11:27:00Z">
        <w:r w:rsidRPr="00155B02" w:rsidDel="00891EC0">
          <w:rPr>
            <w:lang w:val="en-GB"/>
          </w:rPr>
          <w:delText xml:space="preserve">HIAT </w:delText>
        </w:r>
      </w:del>
      <w:ins w:id="1401" w:author="Moritz Lautenbach" w:date="2014-04-16T11:27:00Z">
        <w:r w:rsidRPr="00155B02">
          <w:rPr>
            <w:lang w:val="en-GB"/>
          </w:rPr>
          <w:t>HIAT-</w:t>
        </w:r>
      </w:ins>
      <w:r w:rsidRPr="00155B02">
        <w:rPr>
          <w:lang w:val="en-GB"/>
        </w:rPr>
        <w:t xml:space="preserve">utterance list should be issued as an </w:t>
      </w:r>
      <w:del w:id="1402" w:author="Moritz Lautenbach" w:date="2014-04-16T11:27:00Z">
        <w:r w:rsidRPr="00155B02" w:rsidDel="00891EC0">
          <w:rPr>
            <w:lang w:val="en-GB"/>
          </w:rPr>
          <w:delText xml:space="preserve">HTML </w:delText>
        </w:r>
      </w:del>
      <w:ins w:id="1403" w:author="Moritz Lautenbach" w:date="2014-04-16T11:27:00Z">
        <w:r w:rsidRPr="00155B02">
          <w:rPr>
            <w:lang w:val="en-GB"/>
          </w:rPr>
          <w:t>HTML-</w:t>
        </w:r>
      </w:ins>
      <w:r w:rsidRPr="00155B02">
        <w:rPr>
          <w:lang w:val="en-GB"/>
        </w:rPr>
        <w:t>file, the individual utterances should be numbered and all annotation and description should be hidden.</w:t>
      </w:r>
      <w:bookmarkEnd w:id="1398"/>
    </w:p>
    <w:p w14:paraId="59C82E55" w14:textId="77777777" w:rsidR="000959A2" w:rsidRPr="00155B02" w:rsidRDefault="000959A2" w:rsidP="00BC7D6E">
      <w:pPr>
        <w:pStyle w:val="berschrift3"/>
        <w:numPr>
          <w:ilvl w:val="2"/>
          <w:numId w:val="84"/>
        </w:numPr>
        <w:ind w:left="482" w:hanging="482"/>
        <w:rPr>
          <w:rFonts w:cs="Times New Roman"/>
          <w:lang w:val="en-GB"/>
        </w:rPr>
      </w:pPr>
      <w:bookmarkStart w:id="1404" w:name="_Toc403472835"/>
      <w:r w:rsidRPr="00155B02">
        <w:rPr>
          <w:rFonts w:cs="Times New Roman"/>
          <w:lang w:val="en-GB"/>
        </w:rPr>
        <w:t>Where to get Stylesheets?</w:t>
      </w:r>
      <w:bookmarkEnd w:id="1404"/>
    </w:p>
    <w:p w14:paraId="6FA652B6" w14:textId="2F352E3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There are three ways to get stylesheets for the use in the Partitur-</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w:t>
      </w:r>
    </w:p>
    <w:p w14:paraId="1153B8C0" w14:textId="77777777" w:rsidR="000959A2" w:rsidRPr="004B7471" w:rsidRDefault="000959A2" w:rsidP="00AF28D3">
      <w:pPr>
        <w:pStyle w:val="Nummerierung1"/>
        <w:numPr>
          <w:ilvl w:val="0"/>
          <w:numId w:val="101"/>
        </w:numPr>
        <w:tabs>
          <w:tab w:val="clear" w:pos="482"/>
        </w:tabs>
        <w:ind w:left="482" w:hanging="482"/>
        <w:rPr>
          <w:szCs w:val="24"/>
          <w:lang w:val="en-GB"/>
        </w:rPr>
      </w:pPr>
      <w:bookmarkStart w:id="1405" w:name="_Toc403472836"/>
      <w:r w:rsidRPr="004B7471">
        <w:rPr>
          <w:szCs w:val="24"/>
          <w:lang w:val="en-GB"/>
        </w:rPr>
        <w:t>Download of a ready to use stylesheet from the EXMARaLDA website:</w:t>
      </w:r>
      <w:bookmarkEnd w:id="1405"/>
      <w:r w:rsidRPr="004B7471">
        <w:rPr>
          <w:szCs w:val="24"/>
          <w:lang w:val="en-GB"/>
        </w:rPr>
        <w:t xml:space="preserve"> </w:t>
      </w:r>
    </w:p>
    <w:p w14:paraId="53E34B28" w14:textId="77777777" w:rsidR="000959A2" w:rsidRPr="004B7471" w:rsidDel="00891EC0" w:rsidRDefault="000959A2">
      <w:pPr>
        <w:pStyle w:val="Eingerckt"/>
        <w:rPr>
          <w:del w:id="1406" w:author="Moritz Lautenbach" w:date="2014-04-16T11:28:00Z"/>
          <w:spacing w:val="-4"/>
          <w:szCs w:val="24"/>
          <w:lang w:val="en-GB"/>
        </w:rPr>
      </w:pPr>
      <w:r w:rsidRPr="004B7471">
        <w:rPr>
          <w:spacing w:val="-4"/>
          <w:szCs w:val="24"/>
          <w:lang w:val="en-GB"/>
        </w:rPr>
        <w:t>The EXMARaLDA website offers a number of ready to use stylesheets to download. The majority of these stylesheets is designed for transcriptions with the transcription systems HIAT and DIDA.</w:t>
      </w:r>
    </w:p>
    <w:p w14:paraId="51C71A37" w14:textId="77777777" w:rsidR="000959A2" w:rsidRPr="004B7471" w:rsidRDefault="000959A2">
      <w:pPr>
        <w:pStyle w:val="Eingerckt"/>
        <w:rPr>
          <w:ins w:id="1407" w:author="Moritz Lautenbach" w:date="2014-04-16T11:28:00Z"/>
          <w:spacing w:val="-4"/>
          <w:szCs w:val="24"/>
          <w:lang w:val="en-GB"/>
        </w:rPr>
      </w:pPr>
    </w:p>
    <w:p w14:paraId="5E45A445" w14:textId="77777777" w:rsidR="000959A2" w:rsidRPr="004B7471" w:rsidRDefault="000959A2">
      <w:pPr>
        <w:pStyle w:val="Eingerckt"/>
        <w:rPr>
          <w:szCs w:val="24"/>
          <w:lang w:val="en-GB"/>
        </w:rPr>
        <w:pPrChange w:id="1408" w:author="Moritz Lautenbach" w:date="2014-04-16T11:28:00Z">
          <w:pPr>
            <w:pStyle w:val="Nummerierung1"/>
            <w:numPr>
              <w:numId w:val="7"/>
            </w:numPr>
            <w:ind w:left="360"/>
          </w:pPr>
        </w:pPrChange>
      </w:pPr>
      <w:ins w:id="1409" w:author="Moritz Lautenbach" w:date="2014-04-16T11:28:00Z">
        <w:r w:rsidRPr="004B7471">
          <w:rPr>
            <w:szCs w:val="24"/>
            <w:lang w:val="en-GB"/>
          </w:rPr>
          <w:t xml:space="preserve">2. </w:t>
        </w:r>
      </w:ins>
      <w:r w:rsidRPr="004B7471">
        <w:rPr>
          <w:szCs w:val="24"/>
          <w:lang w:val="en-GB"/>
        </w:rPr>
        <w:t>Adapting an already existing stylesheet:</w:t>
      </w:r>
    </w:p>
    <w:p w14:paraId="30BBC14F" w14:textId="38051B56" w:rsidR="000959A2" w:rsidRPr="00155B02" w:rsidRDefault="000959A2">
      <w:pPr>
        <w:pStyle w:val="Eingerckt"/>
        <w:rPr>
          <w:lang w:val="en-GB"/>
        </w:rPr>
      </w:pPr>
      <w:r w:rsidRPr="004B7471">
        <w:rPr>
          <w:szCs w:val="24"/>
          <w:lang w:val="en-GB"/>
        </w:rPr>
        <w:t xml:space="preserve">The actual purpose of a stylesheet </w:t>
      </w:r>
      <w:ins w:id="1410" w:author="Moritz Lautenbach" w:date="2014-04-16T11:28:00Z">
        <w:r w:rsidRPr="004B7471">
          <w:rPr>
            <w:szCs w:val="24"/>
            <w:lang w:val="en-GB"/>
          </w:rPr>
          <w:t xml:space="preserve">– i.e. </w:t>
        </w:r>
      </w:ins>
      <w:del w:id="1411" w:author="Moritz Lautenbach" w:date="2014-04-16T11:28:00Z">
        <w:r w:rsidRPr="004B7471" w:rsidDel="00891EC0">
          <w:rPr>
            <w:szCs w:val="24"/>
            <w:lang w:val="en-GB"/>
          </w:rPr>
          <w:delText xml:space="preserve">- i.e. </w:delText>
        </w:r>
      </w:del>
      <w:r w:rsidRPr="004B7471">
        <w:rPr>
          <w:szCs w:val="24"/>
          <w:lang w:val="en-GB"/>
        </w:rPr>
        <w:t xml:space="preserve">the user-dependent setting of parameters as an automated task – can only be fulfilled if the user creates the stylesheet in question himself. For many users creating a stylesheet </w:t>
      </w:r>
      <w:r w:rsidR="00007CB6" w:rsidRPr="004B7471">
        <w:rPr>
          <w:szCs w:val="24"/>
          <w:lang w:val="en-GB"/>
        </w:rPr>
        <w:t>„</w:t>
      </w:r>
      <w:r w:rsidRPr="004B7471">
        <w:rPr>
          <w:szCs w:val="24"/>
          <w:lang w:val="en-GB"/>
        </w:rPr>
        <w:t>from scratch</w:t>
      </w:r>
      <w:r w:rsidR="00E6350C" w:rsidRPr="004B7471">
        <w:rPr>
          <w:szCs w:val="24"/>
          <w:lang w:val="en-GB"/>
        </w:rPr>
        <w:t>“</w:t>
      </w:r>
      <w:r w:rsidRPr="004B7471">
        <w:rPr>
          <w:szCs w:val="24"/>
          <w:lang w:val="en-GB"/>
        </w:rPr>
        <w:t xml:space="preserve"> would be of too much effort. It often suffices to adjust a simple already existing stylesheet to the needs of the user</w:t>
      </w:r>
      <w:del w:id="1412" w:author="Moritz Lautenbach" w:date="2014-04-16T11:29:00Z">
        <w:r w:rsidRPr="004B7471" w:rsidDel="00891EC0">
          <w:rPr>
            <w:szCs w:val="24"/>
            <w:lang w:val="en-GB"/>
          </w:rPr>
          <w:delText>.</w:delText>
        </w:r>
      </w:del>
      <w:r w:rsidRPr="004B7471">
        <w:rPr>
          <w:szCs w:val="24"/>
          <w:lang w:val="en-GB"/>
        </w:rPr>
        <w:t xml:space="preserve"> (e.g. one of those found on the EXMARaLDA website)</w:t>
      </w:r>
      <w:ins w:id="1413" w:author="Moritz Lautenbach" w:date="2014-04-16T11:29:00Z">
        <w:r w:rsidRPr="004B7471">
          <w:rPr>
            <w:szCs w:val="24"/>
            <w:lang w:val="en-GB"/>
          </w:rPr>
          <w:t>.</w:t>
        </w:r>
      </w:ins>
      <w:r w:rsidRPr="004B7471">
        <w:rPr>
          <w:szCs w:val="24"/>
          <w:lang w:val="en-GB"/>
        </w:rPr>
        <w:t xml:space="preserve"> The following example illustrates why this option can be easier than learning the entire stylesheet language: The section to the left is a part of a stylesheet from the EXMARaLDA website. It assist</w:t>
      </w:r>
      <w:ins w:id="1414" w:author="Moritz Lautenbach" w:date="2014-04-16T11:29:00Z">
        <w:r w:rsidRPr="004B7471">
          <w:rPr>
            <w:szCs w:val="24"/>
            <w:lang w:val="en-GB"/>
          </w:rPr>
          <w:t>s</w:t>
        </w:r>
      </w:ins>
      <w:r w:rsidRPr="004B7471">
        <w:rPr>
          <w:szCs w:val="24"/>
          <w:lang w:val="en-GB"/>
        </w:rPr>
        <w:t xml:space="preserve"> in generating a format table. It defines that a tier</w:t>
      </w:r>
      <w:del w:id="1415" w:author="Moritz Lautenbach" w:date="2014-04-16T11:29:00Z">
        <w:r w:rsidRPr="004B7471" w:rsidDel="00891EC0">
          <w:rPr>
            <w:szCs w:val="24"/>
            <w:lang w:val="en-GB"/>
          </w:rPr>
          <w:delText>e</w:delText>
        </w:r>
      </w:del>
      <w:r w:rsidRPr="004B7471">
        <w:rPr>
          <w:szCs w:val="24"/>
          <w:lang w:val="en-GB"/>
        </w:rPr>
        <w:t xml:space="preserve"> of category </w:t>
      </w:r>
      <w:r w:rsidR="00007CB6" w:rsidRPr="004B7471">
        <w:rPr>
          <w:szCs w:val="24"/>
          <w:lang w:val="en-GB"/>
        </w:rPr>
        <w:t>„</w:t>
      </w:r>
      <w:r w:rsidRPr="004B7471">
        <w:rPr>
          <w:szCs w:val="24"/>
          <w:lang w:val="en-GB"/>
        </w:rPr>
        <w:t>v</w:t>
      </w:r>
      <w:r w:rsidR="00E6350C" w:rsidRPr="004B7471">
        <w:rPr>
          <w:szCs w:val="24"/>
          <w:lang w:val="en-GB"/>
        </w:rPr>
        <w:t>“</w:t>
      </w:r>
      <w:r w:rsidRPr="004B7471">
        <w:rPr>
          <w:szCs w:val="24"/>
          <w:lang w:val="en-GB"/>
        </w:rPr>
        <w:t xml:space="preserve"> should be formatted in </w:t>
      </w:r>
      <w:r w:rsidR="00007CB6" w:rsidRPr="004B7471">
        <w:rPr>
          <w:szCs w:val="24"/>
          <w:lang w:val="en-GB"/>
        </w:rPr>
        <w:t>„</w:t>
      </w:r>
      <w:r w:rsidRPr="004B7471">
        <w:rPr>
          <w:szCs w:val="24"/>
          <w:lang w:val="en-GB"/>
        </w:rPr>
        <w:t>Arial, normal, 16pt, black</w:t>
      </w:r>
      <w:r w:rsidR="00E6350C" w:rsidRPr="004B7471">
        <w:rPr>
          <w:szCs w:val="24"/>
          <w:lang w:val="en-GB"/>
        </w:rPr>
        <w:t>“</w:t>
      </w:r>
      <w:r w:rsidRPr="004B7471">
        <w:rPr>
          <w:szCs w:val="24"/>
          <w:lang w:val="en-GB"/>
        </w:rPr>
        <w:t>. A modification of the stylesheet (see the section to the right) can leave the majority of the instructions unaltered and only change the sections highlighted in yellow:</w:t>
      </w:r>
    </w:p>
    <w:p w14:paraId="2DF3D02A" w14:textId="77777777" w:rsidR="000959A2" w:rsidRPr="00155B02" w:rsidRDefault="000959A2">
      <w:pPr>
        <w:ind w:left="360"/>
        <w:rPr>
          <w:rFonts w:ascii="Times New Roman" w:hAnsi="Times New Roman" w:cs="Times New Roman"/>
          <w:lang w:val="en-GB"/>
        </w:rPr>
      </w:pPr>
    </w:p>
    <w:tbl>
      <w:tblPr>
        <w:tblW w:w="0" w:type="auto"/>
        <w:tblLayout w:type="fixed"/>
        <w:tblLook w:val="0000" w:firstRow="0" w:lastRow="0" w:firstColumn="0" w:lastColumn="0" w:noHBand="0" w:noVBand="0"/>
      </w:tblPr>
      <w:tblGrid>
        <w:gridCol w:w="4394"/>
        <w:gridCol w:w="4394"/>
      </w:tblGrid>
      <w:tr w:rsidR="000959A2" w:rsidRPr="00155B02" w14:paraId="04C44C0B"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D85944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p>
          <w:p w14:paraId="08964A6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08B10665" w14:textId="160C69B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0A4F1448" w14:textId="6CED9BF4"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16C9BB7E" w14:textId="6BDA524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tierref</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42A8021" w14:textId="576C73FD"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xsl:value-of</w:t>
            </w:r>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D824408"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0000FF"/>
                <w:shd w:val="clear" w:color="auto" w:fill="FFFFFF"/>
                <w:lang w:val="en-GB"/>
              </w:rPr>
              <w:t>&gt;</w:t>
            </w:r>
          </w:p>
          <w:p w14:paraId="0978E324" w14:textId="0BE6A7E5"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Arial&lt;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DAE95D8" w14:textId="2F56CEE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Plain</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DB78165" w14:textId="59EDD21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16</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3EBD854" w14:textId="6B98C79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font-color</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FF"/>
                <w:lang w:val="en-GB"/>
              </w:rPr>
              <w:t>black</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39D70A26"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09AD228F"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&gt;</w:t>
            </w:r>
          </w:p>
          <w:p w14:paraId="521377C1"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&gt;</w:t>
            </w:r>
          </w:p>
          <w:p w14:paraId="4FE5FC9B" w14:textId="77777777" w:rsidR="000959A2" w:rsidRPr="00155B02" w:rsidRDefault="000959A2">
            <w:pPr>
              <w:rPr>
                <w:rFonts w:ascii="Times New Roman" w:hAnsi="Times New Roman" w:cs="Times New Roman"/>
                <w:lang w:val="en-GB"/>
              </w:rPr>
            </w:pP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4518A9D0" w14:textId="77777777" w:rsidR="000959A2" w:rsidRPr="00155B02" w:rsidRDefault="000959A2">
            <w:pPr>
              <w:rPr>
                <w:rFonts w:ascii="Times New Roman" w:hAnsi="Times New Roman" w:cs="Times New Roman"/>
                <w:lang w:val="en-GB"/>
              </w:rPr>
            </w:pPr>
          </w:p>
          <w:p w14:paraId="5E3772CB"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8080"/>
                <w:shd w:val="clear" w:color="auto" w:fill="FFFFFF"/>
                <w:lang w:val="en-GB"/>
              </w:rPr>
              <w:t xml:space="preserve"> Format for verbal tiers</w:t>
            </w:r>
            <w:r w:rsidRPr="00155B02">
              <w:rPr>
                <w:rFonts w:ascii="Times New Roman" w:hAnsi="Times New Roman" w:cs="Times New Roman"/>
                <w:color w:val="0000FF"/>
                <w:shd w:val="clear" w:color="auto" w:fill="FFFFFF"/>
                <w:lang w:val="en-GB"/>
              </w:rPr>
              <w:t>--&gt;</w:t>
            </w:r>
          </w:p>
          <w:p w14:paraId="103BB49C" w14:textId="20DFBFFC"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 xml:space="preserve"> test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@category='v'</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5D8C767F" w14:textId="7AD6C8A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tier-format</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70AADE52" w14:textId="074AFFB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tierref</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61FD71D" w14:textId="2ABF6280"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lastRenderedPageBreak/>
              <w:tab/>
            </w: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xsl:value-of</w:t>
            </w:r>
            <w:r w:rsidRPr="00155B02">
              <w:rPr>
                <w:rFonts w:ascii="Times New Roman" w:hAnsi="Times New Roman" w:cs="Times New Roman"/>
                <w:color w:val="FF0000"/>
                <w:shd w:val="clear" w:color="auto" w:fill="FFFFFF"/>
                <w:lang w:val="en-GB"/>
              </w:rPr>
              <w:t xml:space="preserve"> select</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@id</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p>
          <w:p w14:paraId="6E8C5FF4"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xsl:attribute</w:t>
            </w:r>
            <w:r w:rsidRPr="00155B02">
              <w:rPr>
                <w:rFonts w:ascii="Times New Roman" w:hAnsi="Times New Roman" w:cs="Times New Roman"/>
                <w:color w:val="0000FF"/>
                <w:shd w:val="clear" w:color="auto" w:fill="FFFFFF"/>
                <w:lang w:val="en-GB"/>
              </w:rPr>
              <w:t>&gt;</w:t>
            </w:r>
          </w:p>
          <w:p w14:paraId="1A4A0D7A" w14:textId="2E7CACF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font-name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Times</w:t>
            </w:r>
            <w:r w:rsidRPr="00155B02">
              <w:rPr>
                <w:rFonts w:ascii="Times New Roman" w:hAnsi="Times New Roman" w:cs="Times New Roman"/>
                <w:shd w:val="clear" w:color="auto" w:fill="FFFFFF"/>
                <w:lang w:val="en-GB"/>
              </w:rPr>
              <w:t>&lt;</w:t>
            </w:r>
            <w:r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25F3C249" w14:textId="23260A32"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font-face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Italic</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13713081" w14:textId="177C5D7F"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font-size</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12</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785E915D" w14:textId="513B0B71"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shd w:val="clear" w:color="auto" w:fill="FFFFFF"/>
                <w:lang w:val="en-GB"/>
              </w:rPr>
              <w:tab/>
            </w:r>
            <w:r w:rsidRPr="00155B02">
              <w:rPr>
                <w:rFonts w:ascii="Times New Roman" w:hAnsi="Times New Roman" w:cs="Times New Roman"/>
                <w:shd w:val="clear" w:color="auto" w:fill="FFFFFF"/>
                <w:lang w:val="en-GB"/>
              </w:rPr>
              <w:tab/>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FF0000"/>
                <w:shd w:val="clear" w:color="auto" w:fill="FFFFFF"/>
                <w:lang w:val="en-GB"/>
              </w:rPr>
              <w:t xml:space="preserve"> name</w:t>
            </w:r>
            <w:r w:rsidRPr="00155B02">
              <w:rPr>
                <w:rFonts w:ascii="Times New Roman" w:hAnsi="Times New Roman" w:cs="Times New Roman"/>
                <w:color w:val="0000FF"/>
                <w:shd w:val="clear" w:color="auto" w:fill="FFFFFF"/>
                <w:lang w:val="en-GB"/>
              </w:rPr>
              <w:t>=</w:t>
            </w:r>
            <w:r w:rsidR="00007CB6" w:rsidRPr="00155B02">
              <w:rPr>
                <w:rFonts w:ascii="Times New Roman" w:hAnsi="Times New Roman" w:cs="Times New Roman"/>
                <w:color w:val="0000FF"/>
                <w:shd w:val="clear" w:color="auto" w:fill="FFFFFF"/>
                <w:lang w:val="en-GB"/>
              </w:rPr>
              <w:t>„</w:t>
            </w:r>
            <w:r w:rsidRPr="00155B02">
              <w:rPr>
                <w:rFonts w:ascii="Times New Roman" w:hAnsi="Times New Roman" w:cs="Times New Roman"/>
                <w:shd w:val="clear" w:color="auto" w:fill="FFFFFF"/>
                <w:lang w:val="en-GB"/>
              </w:rPr>
              <w:t>font-color</w:t>
            </w:r>
            <w:r w:rsidR="00E6350C" w:rsidRPr="00155B02">
              <w:rPr>
                <w:rFonts w:ascii="Times New Roman" w:hAnsi="Times New Roman" w:cs="Times New Roman"/>
                <w:color w:val="0000FF"/>
                <w:shd w:val="clear" w:color="auto" w:fill="FFFFFF"/>
                <w:lang w:val="en-GB"/>
              </w:rPr>
              <w:t>“</w:t>
            </w:r>
            <w:r w:rsidRPr="00155B02">
              <w:rPr>
                <w:rFonts w:ascii="Times New Roman" w:hAnsi="Times New Roman" w:cs="Times New Roman"/>
                <w:color w:val="0000FF"/>
                <w:shd w:val="clear" w:color="auto" w:fill="FFFFFF"/>
                <w:lang w:val="en-GB"/>
              </w:rPr>
              <w:t>&gt;</w:t>
            </w:r>
            <w:r w:rsidRPr="00155B02">
              <w:rPr>
                <w:rFonts w:ascii="Times New Roman" w:hAnsi="Times New Roman" w:cs="Times New Roman"/>
                <w:shd w:val="clear" w:color="auto" w:fill="FFFF00"/>
                <w:lang w:val="en-GB"/>
              </w:rPr>
              <w:t>blue</w:t>
            </w: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property</w:t>
            </w:r>
            <w:r w:rsidRPr="00155B02">
              <w:rPr>
                <w:rFonts w:ascii="Times New Roman" w:hAnsi="Times New Roman" w:cs="Times New Roman"/>
                <w:color w:val="0000FF"/>
                <w:shd w:val="clear" w:color="auto" w:fill="FFFFFF"/>
                <w:lang w:val="en-GB"/>
              </w:rPr>
              <w:t>&gt;</w:t>
            </w:r>
          </w:p>
          <w:p w14:paraId="5EFB8815"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0000FF"/>
                <w:shd w:val="clear" w:color="auto" w:fill="FFFFFF"/>
                <w:lang w:val="en-GB"/>
              </w:rPr>
            </w:pPr>
            <w:r w:rsidRPr="00155B02">
              <w:rPr>
                <w:rFonts w:ascii="Times New Roman" w:hAnsi="Times New Roman" w:cs="Times New Roman"/>
                <w:color w:val="0000FF"/>
                <w:shd w:val="clear" w:color="auto" w:fill="FFFFFF"/>
                <w:lang w:val="en-GB"/>
              </w:rPr>
              <w:tab/>
            </w:r>
            <w:r w:rsidRPr="00155B02">
              <w:rPr>
                <w:rFonts w:ascii="Times New Roman" w:hAnsi="Times New Roman" w:cs="Times New Roman"/>
                <w:color w:val="0000FF"/>
                <w:shd w:val="clear" w:color="auto" w:fill="FFFFFF"/>
                <w:lang w:val="en-GB"/>
              </w:rPr>
              <w:tab/>
              <w:t>[…]</w:t>
            </w:r>
          </w:p>
          <w:p w14:paraId="72A06BA9"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ab/>
              <w:t>&lt;/</w:t>
            </w:r>
            <w:r w:rsidRPr="00155B02">
              <w:rPr>
                <w:rFonts w:ascii="Times New Roman" w:hAnsi="Times New Roman" w:cs="Times New Roman"/>
                <w:color w:val="800000"/>
                <w:shd w:val="clear" w:color="auto" w:fill="FFFFFF"/>
                <w:lang w:val="en-GB"/>
              </w:rPr>
              <w:t>xsl:element</w:t>
            </w:r>
            <w:r w:rsidRPr="00155B02">
              <w:rPr>
                <w:rFonts w:ascii="Times New Roman" w:hAnsi="Times New Roman" w:cs="Times New Roman"/>
                <w:color w:val="FF0000"/>
                <w:shd w:val="clear" w:color="auto" w:fill="FFFFFF"/>
                <w:lang w:val="en-GB"/>
              </w:rPr>
              <w:t>&gt;</w:t>
            </w:r>
          </w:p>
          <w:p w14:paraId="0F4F3107"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rPr>
                <w:rFonts w:ascii="Times New Roman" w:hAnsi="Times New Roman" w:cs="Times New Roman"/>
                <w:color w:val="FF0000"/>
                <w:shd w:val="clear" w:color="auto" w:fill="FFFFFF"/>
                <w:lang w:val="en-GB"/>
              </w:rPr>
            </w:pPr>
            <w:r w:rsidRPr="00155B02">
              <w:rPr>
                <w:rFonts w:ascii="Times New Roman" w:hAnsi="Times New Roman" w:cs="Times New Roman"/>
                <w:color w:val="0000FF"/>
                <w:shd w:val="clear" w:color="auto" w:fill="FFFFFF"/>
                <w:lang w:val="en-GB"/>
              </w:rPr>
              <w:t>&lt;/</w:t>
            </w:r>
            <w:r w:rsidRPr="00155B02">
              <w:rPr>
                <w:rFonts w:ascii="Times New Roman" w:hAnsi="Times New Roman" w:cs="Times New Roman"/>
                <w:color w:val="800000"/>
                <w:shd w:val="clear" w:color="auto" w:fill="FFFFFF"/>
                <w:lang w:val="en-GB"/>
              </w:rPr>
              <w:t>xsl:when</w:t>
            </w:r>
            <w:r w:rsidRPr="00155B02">
              <w:rPr>
                <w:rFonts w:ascii="Times New Roman" w:hAnsi="Times New Roman" w:cs="Times New Roman"/>
                <w:color w:val="FF0000"/>
                <w:shd w:val="clear" w:color="auto" w:fill="FFFFFF"/>
                <w:lang w:val="en-GB"/>
              </w:rPr>
              <w:t>&gt;</w:t>
            </w:r>
          </w:p>
          <w:p w14:paraId="6C188C1E" w14:textId="77777777" w:rsidR="000959A2" w:rsidRPr="00155B02" w:rsidRDefault="000959A2">
            <w:pPr>
              <w:rPr>
                <w:rFonts w:ascii="Times New Roman" w:hAnsi="Times New Roman" w:cs="Times New Roman"/>
                <w:lang w:val="en-GB"/>
              </w:rPr>
            </w:pPr>
          </w:p>
        </w:tc>
      </w:tr>
      <w:tr w:rsidR="000959A2" w:rsidRPr="00155B02" w14:paraId="693F2E48" w14:textId="77777777">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9A60042" w14:textId="77777777" w:rsidR="000959A2" w:rsidRPr="00155B02" w:rsidRDefault="000959A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jc w:val="center"/>
              <w:rPr>
                <w:rFonts w:ascii="Times New Roman" w:hAnsi="Times New Roman" w:cs="Times New Roman"/>
                <w:shd w:val="clear" w:color="auto" w:fill="FFFFFF"/>
                <w:lang w:val="en-GB"/>
              </w:rPr>
            </w:pPr>
            <w:r w:rsidRPr="00155B02">
              <w:rPr>
                <w:rFonts w:ascii="Times New Roman" w:hAnsi="Times New Roman" w:cs="Times New Roman"/>
                <w:shd w:val="clear" w:color="auto" w:fill="FFFFFF"/>
                <w:lang w:val="en-GB"/>
              </w:rPr>
              <w:lastRenderedPageBreak/>
              <w:t>Arial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Pr>
          <w:p w14:paraId="7064E201" w14:textId="77777777" w:rsidR="000959A2" w:rsidRPr="00155B02" w:rsidRDefault="000959A2">
            <w:pPr>
              <w:jc w:val="center"/>
              <w:rPr>
                <w:rFonts w:ascii="Times New Roman" w:hAnsi="Times New Roman" w:cs="Times New Roman"/>
                <w:i/>
                <w:color w:val="0000FF"/>
                <w:lang w:val="en-GB"/>
              </w:rPr>
            </w:pPr>
            <w:r w:rsidRPr="00155B02">
              <w:rPr>
                <w:rFonts w:ascii="Times New Roman" w:hAnsi="Times New Roman" w:cs="Times New Roman"/>
                <w:i/>
                <w:color w:val="0000FF"/>
                <w:lang w:val="en-GB"/>
              </w:rPr>
              <w:t>Times</w:t>
            </w:r>
          </w:p>
        </w:tc>
      </w:tr>
    </w:tbl>
    <w:p w14:paraId="37DF6BFB" w14:textId="77777777" w:rsidR="000959A2" w:rsidRPr="00155B02" w:rsidRDefault="000959A2">
      <w:pPr>
        <w:rPr>
          <w:rFonts w:ascii="Times New Roman" w:hAnsi="Times New Roman" w:cs="Times New Roman"/>
          <w:lang w:val="en-GB"/>
        </w:rPr>
      </w:pPr>
    </w:p>
    <w:p w14:paraId="113E3E46" w14:textId="77777777" w:rsidR="000959A2" w:rsidRPr="00155B02" w:rsidRDefault="000959A2">
      <w:pPr>
        <w:pStyle w:val="Nummerierung1"/>
        <w:numPr>
          <w:ilvl w:val="0"/>
          <w:numId w:val="0"/>
        </w:numPr>
        <w:rPr>
          <w:lang w:val="en-GB"/>
        </w:rPr>
        <w:pPrChange w:id="1416" w:author="Moritz Lautenbach" w:date="2014-04-16T11:29:00Z">
          <w:pPr>
            <w:pStyle w:val="Nummerierung1"/>
            <w:numPr>
              <w:numId w:val="7"/>
            </w:numPr>
            <w:ind w:left="360"/>
          </w:pPr>
        </w:pPrChange>
      </w:pPr>
      <w:bookmarkStart w:id="1417" w:name="_Toc403472837"/>
      <w:ins w:id="1418" w:author="Moritz Lautenbach" w:date="2014-04-16T11:29:00Z">
        <w:r w:rsidRPr="00155B02">
          <w:rPr>
            <w:lang w:val="en-GB"/>
          </w:rPr>
          <w:t xml:space="preserve">3. </w:t>
        </w:r>
      </w:ins>
      <w:r w:rsidRPr="00155B02">
        <w:rPr>
          <w:lang w:val="en-GB"/>
        </w:rPr>
        <w:t>Creating own stylesheets:</w:t>
      </w:r>
      <w:bookmarkEnd w:id="1417"/>
    </w:p>
    <w:p w14:paraId="1BE7BEDA" w14:textId="385E69D1" w:rsidR="000959A2" w:rsidRPr="00155B02" w:rsidRDefault="000959A2">
      <w:pPr>
        <w:pStyle w:val="Eingerckt"/>
        <w:rPr>
          <w:lang w:val="en-GB"/>
        </w:rPr>
      </w:pPr>
      <w:r w:rsidRPr="00155B02">
        <w:rPr>
          <w:lang w:val="en-GB"/>
        </w:rPr>
        <w:t>Creating own stylesheets is both the most complex and the most extensive method. A knowledge of the code of the Partitur-</w:t>
      </w:r>
      <w:r w:rsidR="00C11634" w:rsidRPr="00155B02">
        <w:rPr>
          <w:lang w:val="en-GB"/>
        </w:rPr>
        <w:t>Editor</w:t>
      </w:r>
      <w:r w:rsidRPr="00155B02">
        <w:rPr>
          <w:lang w:val="en-GB"/>
        </w:rPr>
        <w:t xml:space="preserve"> is not required</w:t>
      </w:r>
      <w:del w:id="1419" w:author="Moritz Lautenbach" w:date="2014-04-16T11:30:00Z">
        <w:r w:rsidRPr="00155B02" w:rsidDel="00891EC0">
          <w:rPr>
            <w:lang w:val="en-GB"/>
          </w:rPr>
          <w:delText xml:space="preserve"> </w:delText>
        </w:r>
      </w:del>
      <w:r w:rsidRPr="00155B02">
        <w:rPr>
          <w:lang w:val="en-GB"/>
        </w:rPr>
        <w:t xml:space="preserve">, it suffices to be familiar with the structures of </w:t>
      </w:r>
      <w:del w:id="1420" w:author="Moritz Lautenbach" w:date="2014-04-16T11:30:00Z">
        <w:r w:rsidRPr="00155B02" w:rsidDel="00891EC0">
          <w:rPr>
            <w:lang w:val="en-GB"/>
          </w:rPr>
          <w:delText xml:space="preserve">EXMARaLDA </w:delText>
        </w:r>
      </w:del>
      <w:ins w:id="1421" w:author="Moritz Lautenbach" w:date="2014-04-16T11:30:00Z">
        <w:r w:rsidRPr="00155B02">
          <w:rPr>
            <w:lang w:val="en-GB"/>
          </w:rPr>
          <w:t>EXMARaLDA-</w:t>
        </w:r>
      </w:ins>
      <w:del w:id="1422" w:author="Moritz Lautenbach" w:date="2014-04-16T11:30:00Z">
        <w:r w:rsidRPr="00155B02" w:rsidDel="00891EC0">
          <w:rPr>
            <w:lang w:val="en-GB"/>
          </w:rPr>
          <w:delText xml:space="preserve">XML </w:delText>
        </w:r>
      </w:del>
      <w:ins w:id="1423" w:author="Moritz Lautenbach" w:date="2014-04-16T11:30:00Z">
        <w:r w:rsidRPr="00155B02">
          <w:rPr>
            <w:lang w:val="en-GB"/>
          </w:rPr>
          <w:t>XML-</w:t>
        </w:r>
      </w:ins>
      <w:r w:rsidRPr="00155B02">
        <w:rPr>
          <w:lang w:val="en-GB"/>
        </w:rPr>
        <w:t>files.</w:t>
      </w:r>
    </w:p>
    <w:p w14:paraId="790C4970" w14:textId="5368B5F4" w:rsidR="000959A2" w:rsidRPr="00155B02" w:rsidRDefault="000959A2" w:rsidP="00F73227">
      <w:pPr>
        <w:pStyle w:val="berschrift3"/>
        <w:rPr>
          <w:rFonts w:cs="Times New Roman"/>
          <w:lang w:val="en-GB"/>
        </w:rPr>
      </w:pPr>
      <w:bookmarkStart w:id="1424" w:name="_Toc403472838"/>
      <w:r w:rsidRPr="00155B02">
        <w:rPr>
          <w:rFonts w:cs="Times New Roman"/>
          <w:lang w:val="en-GB"/>
        </w:rPr>
        <w:t>Using Stylesheets in the Partitur-</w:t>
      </w:r>
      <w:r w:rsidR="00C11634" w:rsidRPr="00155B02">
        <w:rPr>
          <w:rFonts w:cs="Times New Roman"/>
          <w:lang w:val="en-GB"/>
        </w:rPr>
        <w:t>Editor</w:t>
      </w:r>
      <w:bookmarkEnd w:id="1424"/>
    </w:p>
    <w:p w14:paraId="676A439F" w14:textId="230AF095"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To be able to use stylesheets in the Partitur-</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the stylesheets that you would like to make use of need to be defined under: </w:t>
      </w:r>
      <w:r w:rsidRPr="004B7471">
        <w:rPr>
          <w:rFonts w:ascii="Times New Roman" w:hAnsi="Times New Roman" w:cs="Times New Roman"/>
          <w:i/>
          <w:sz w:val="24"/>
          <w:szCs w:val="24"/>
          <w:lang w:val="en-GB"/>
        </w:rPr>
        <w:t>Edit &gt; Preferences &gt; Stylesheets.</w:t>
      </w:r>
      <w:r w:rsidRPr="004B7471">
        <w:rPr>
          <w:rFonts w:ascii="Times New Roman" w:hAnsi="Times New Roman" w:cs="Times New Roman"/>
          <w:sz w:val="24"/>
          <w:szCs w:val="24"/>
          <w:lang w:val="en-GB"/>
        </w:rPr>
        <w:t xml:space="preserve"> Thereafter the functions in question can be called</w:t>
      </w:r>
      <w:del w:id="1425" w:author="Moritz Lautenbach" w:date="2014-04-16T11:30:00Z">
        <w:r w:rsidRPr="004B7471" w:rsidDel="00891EC0">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 There are five functions in the Partitur-</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that allow their parameter to be set with stylesheets:</w:t>
      </w:r>
    </w:p>
    <w:p w14:paraId="11401D9D" w14:textId="77777777" w:rsidR="000959A2" w:rsidRPr="004B7471" w:rsidRDefault="000959A2" w:rsidP="000959A2">
      <w:pPr>
        <w:pStyle w:val="Nummerierung1"/>
        <w:numPr>
          <w:ilvl w:val="0"/>
          <w:numId w:val="39"/>
        </w:numPr>
        <w:rPr>
          <w:i/>
          <w:szCs w:val="24"/>
          <w:lang w:val="en-GB"/>
        </w:rPr>
      </w:pPr>
      <w:bookmarkStart w:id="1426" w:name="_Toc403472839"/>
      <w:bookmarkStart w:id="1427" w:name="_GoBack"/>
      <w:bookmarkEnd w:id="1427"/>
      <w:r w:rsidRPr="004B7471">
        <w:rPr>
          <w:i/>
          <w:szCs w:val="24"/>
          <w:lang w:val="en-GB"/>
        </w:rPr>
        <w:t>File &gt; New from speakertable</w:t>
      </w:r>
      <w:bookmarkEnd w:id="1426"/>
    </w:p>
    <w:p w14:paraId="63BCC934" w14:textId="77777777" w:rsidR="000959A2" w:rsidRPr="004B7471" w:rsidRDefault="000959A2">
      <w:pPr>
        <w:pStyle w:val="Eingerckt"/>
        <w:rPr>
          <w:szCs w:val="24"/>
          <w:lang w:val="en-GB"/>
        </w:rPr>
      </w:pPr>
      <w:r w:rsidRPr="004B7471">
        <w:rPr>
          <w:szCs w:val="24"/>
          <w:lang w:val="en-GB"/>
        </w:rPr>
        <w:t>This is the above illustrated option</w:t>
      </w:r>
      <w:ins w:id="1428" w:author="Moritz Lautenbach" w:date="2014-04-16T11:32:00Z">
        <w:r w:rsidRPr="004B7471">
          <w:rPr>
            <w:szCs w:val="24"/>
            <w:lang w:val="en-GB"/>
          </w:rPr>
          <w:t>. It</w:t>
        </w:r>
      </w:ins>
      <w:r w:rsidRPr="004B7471">
        <w:rPr>
          <w:szCs w:val="24"/>
          <w:lang w:val="en-GB"/>
        </w:rPr>
        <w:t xml:space="preserve"> allows tiers in a new transcription to be generated automatically from the speakertable</w:t>
      </w:r>
      <w:del w:id="1429" w:author="Moritz Lautenbach" w:date="2014-04-16T11:32:00Z">
        <w:r w:rsidRPr="004B7471" w:rsidDel="009F4496">
          <w:rPr>
            <w:szCs w:val="24"/>
            <w:lang w:val="en-GB"/>
          </w:rPr>
          <w:delText xml:space="preserve"> </w:delText>
        </w:r>
      </w:del>
      <w:r w:rsidRPr="004B7471">
        <w:rPr>
          <w:szCs w:val="24"/>
          <w:lang w:val="en-GB"/>
        </w:rPr>
        <w:t>.</w:t>
      </w:r>
    </w:p>
    <w:p w14:paraId="2C06356C" w14:textId="77777777" w:rsidR="000959A2" w:rsidRPr="004B7471" w:rsidRDefault="000959A2" w:rsidP="000959A2">
      <w:pPr>
        <w:pStyle w:val="Nummerierung1"/>
        <w:numPr>
          <w:ilvl w:val="0"/>
          <w:numId w:val="39"/>
        </w:numPr>
        <w:rPr>
          <w:i/>
          <w:szCs w:val="24"/>
          <w:lang w:val="en-GB"/>
        </w:rPr>
      </w:pPr>
      <w:bookmarkStart w:id="1430" w:name="_Toc403472840"/>
      <w:r w:rsidRPr="004B7471">
        <w:rPr>
          <w:i/>
          <w:szCs w:val="24"/>
          <w:lang w:val="en-GB"/>
        </w:rPr>
        <w:t>File &gt; Visualize &gt; HTML partitur</w:t>
      </w:r>
      <w:bookmarkEnd w:id="1430"/>
    </w:p>
    <w:p w14:paraId="053C3493" w14:textId="77777777" w:rsidR="000959A2" w:rsidRPr="004B7471" w:rsidRDefault="000959A2">
      <w:pPr>
        <w:pStyle w:val="Eingerckt"/>
        <w:rPr>
          <w:szCs w:val="24"/>
          <w:lang w:val="en-GB"/>
        </w:rPr>
      </w:pPr>
      <w:r w:rsidRPr="004B7471">
        <w:rPr>
          <w:szCs w:val="24"/>
          <w:lang w:val="en-GB"/>
        </w:rPr>
        <w:t>Here, a stylesheet can be used to issue meta information and speakertables (the so-called transcription head) in a user-defined way. For example, different stylesheets can be used to issue the attribute name in different languages:</w:t>
      </w:r>
    </w:p>
    <w:p w14:paraId="71B991B0" w14:textId="77777777" w:rsidR="000959A2" w:rsidRPr="004B7471" w:rsidRDefault="000959A2">
      <w:pPr>
        <w:pStyle w:val="Eingerckt"/>
        <w:pageBreakBefore/>
        <w:rPr>
          <w:szCs w:val="24"/>
          <w:lang w:val="en-GB"/>
        </w:rPr>
      </w:pPr>
      <w:r w:rsidRPr="004B7471">
        <w:rPr>
          <w:szCs w:val="24"/>
          <w:lang w:val="en-GB"/>
        </w:rPr>
        <w:lastRenderedPageBreak/>
        <w:t>Without stylesheet:</w:t>
      </w:r>
    </w:p>
    <w:p w14:paraId="7717062B" w14:textId="77777777" w:rsidR="000959A2" w:rsidRPr="00155B02" w:rsidRDefault="000959A2">
      <w:pPr>
        <w:pStyle w:val="Eingerckt"/>
        <w:rPr>
          <w:lang w:val="en-GB"/>
        </w:rPr>
      </w:pPr>
    </w:p>
    <w:p w14:paraId="49549BED" w14:textId="77777777" w:rsidR="000959A2" w:rsidRPr="00155B02" w:rsidRDefault="002B43A4">
      <w:pPr>
        <w:pStyle w:val="BildChar"/>
        <w:rPr>
          <w:rFonts w:ascii="Times New Roman" w:hAnsi="Times New Roman"/>
          <w:lang w:val="en-GB"/>
        </w:rPr>
      </w:pPr>
      <w:r>
        <w:rPr>
          <w:rFonts w:ascii="Times New Roman" w:hAnsi="Times New Roman"/>
          <w:lang w:val="en-GB"/>
        </w:rPr>
        <w:pict w14:anchorId="21BF95EE">
          <v:shape id="_x0000_i1194" type="#_x0000_t75" style="width:253.5pt;height:198pt" filled="t">
            <v:fill color2="black"/>
            <v:imagedata r:id="rId280" o:title=""/>
          </v:shape>
        </w:pict>
      </w:r>
    </w:p>
    <w:p w14:paraId="5A672E19" w14:textId="75044DC5"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Head2HTML_de.xsl</w:t>
      </w:r>
      <w:r w:rsidR="00E6350C" w:rsidRPr="00155B02">
        <w:rPr>
          <w:lang w:val="en-GB"/>
        </w:rPr>
        <w:t>“</w:t>
      </w:r>
      <w:r w:rsidRPr="00155B02">
        <w:rPr>
          <w:lang w:val="en-GB"/>
        </w:rPr>
        <w:t>:</w:t>
      </w:r>
    </w:p>
    <w:p w14:paraId="61393FF9"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4DE798CA">
          <v:shape id="_x0000_i1195" type="#_x0000_t75" style="width:258pt;height:178.5pt" filled="t">
            <v:fill color2="black"/>
            <v:imagedata r:id="rId281" o:title=""/>
          </v:shape>
        </w:pict>
      </w:r>
    </w:p>
    <w:p w14:paraId="6B990704" w14:textId="77777777" w:rsidR="000959A2" w:rsidRPr="00155B02" w:rsidRDefault="000959A2" w:rsidP="000959A2">
      <w:pPr>
        <w:pStyle w:val="Nummerierung1"/>
        <w:numPr>
          <w:ilvl w:val="0"/>
          <w:numId w:val="39"/>
        </w:numPr>
        <w:rPr>
          <w:i/>
          <w:lang w:val="en-GB"/>
        </w:rPr>
      </w:pPr>
      <w:bookmarkStart w:id="1431" w:name="_Toc403472841"/>
      <w:r w:rsidRPr="00155B02">
        <w:rPr>
          <w:i/>
          <w:lang w:val="en-GB"/>
        </w:rPr>
        <w:t>File &gt; Visualize &gt; Free stylesheet visualization</w:t>
      </w:r>
      <w:bookmarkEnd w:id="1431"/>
    </w:p>
    <w:p w14:paraId="68AF0F4C" w14:textId="77777777" w:rsidR="000959A2" w:rsidRPr="00155B02" w:rsidRDefault="000959A2">
      <w:pPr>
        <w:pStyle w:val="Eingerckt"/>
        <w:rPr>
          <w:lang w:val="en-GB"/>
        </w:rPr>
      </w:pPr>
      <w:r w:rsidRPr="00155B02">
        <w:rPr>
          <w:lang w:val="en-GB"/>
        </w:rPr>
        <w:t>Here the stylesheet is applied to the entire basic transcription. In this manner, representations of the transcription in musical score or column notation or as a list of events for example are generated:</w:t>
      </w:r>
    </w:p>
    <w:p w14:paraId="326239AF" w14:textId="49661F6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BT2ColumnHTML.xsl</w:t>
      </w:r>
      <w:r w:rsidR="00E6350C" w:rsidRPr="00155B02">
        <w:rPr>
          <w:lang w:val="en-GB"/>
        </w:rPr>
        <w:t>“</w:t>
      </w:r>
      <w:r w:rsidRPr="00155B02">
        <w:rPr>
          <w:lang w:val="en-GB"/>
        </w:rPr>
        <w:t>:</w:t>
      </w:r>
    </w:p>
    <w:p w14:paraId="7D4BBCDF" w14:textId="77777777" w:rsidR="000959A2" w:rsidRPr="00155B02" w:rsidRDefault="000959A2">
      <w:pPr>
        <w:pStyle w:val="Eingerckt"/>
        <w:rPr>
          <w:lang w:val="en-GB"/>
        </w:rPr>
      </w:pPr>
    </w:p>
    <w:p w14:paraId="5D99B018"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48DD593F">
          <v:shape id="_x0000_i1196" type="#_x0000_t75" style="width:370.5pt;height:139.5pt" filled="t">
            <v:fill color2="black"/>
            <v:imagedata r:id="rId282" o:title=""/>
          </v:shape>
        </w:pict>
      </w:r>
    </w:p>
    <w:p w14:paraId="6C0576F0" w14:textId="77777777" w:rsidR="000959A2" w:rsidRPr="00155B02" w:rsidRDefault="000959A2">
      <w:pPr>
        <w:rPr>
          <w:rFonts w:ascii="Times New Roman" w:hAnsi="Times New Roman" w:cs="Times New Roman"/>
          <w:lang w:val="en-GB"/>
        </w:rPr>
      </w:pPr>
    </w:p>
    <w:p w14:paraId="28B0B672" w14:textId="30E20418" w:rsidR="000959A2" w:rsidRPr="00155B02" w:rsidRDefault="000959A2">
      <w:pPr>
        <w:pStyle w:val="Eingerckt"/>
        <w:pageBreakBefore/>
        <w:rPr>
          <w:lang w:val="en-GB"/>
        </w:rPr>
      </w:pPr>
      <w:r w:rsidRPr="00155B02">
        <w:rPr>
          <w:lang w:val="en-GB"/>
        </w:rPr>
        <w:lastRenderedPageBreak/>
        <w:t xml:space="preserve">With </w:t>
      </w:r>
      <w:r w:rsidR="00007CB6" w:rsidRPr="00155B02">
        <w:rPr>
          <w:lang w:val="en-GB"/>
        </w:rPr>
        <w:t>„</w:t>
      </w:r>
      <w:r w:rsidRPr="00155B02">
        <w:rPr>
          <w:lang w:val="en-GB"/>
        </w:rPr>
        <w:t>BT2PartiturHTML.xsl</w:t>
      </w:r>
      <w:r w:rsidR="00E6350C" w:rsidRPr="00155B02">
        <w:rPr>
          <w:lang w:val="en-GB"/>
        </w:rPr>
        <w:t>“</w:t>
      </w:r>
      <w:r w:rsidRPr="00155B02">
        <w:rPr>
          <w:lang w:val="en-GB"/>
        </w:rPr>
        <w:t>:</w:t>
      </w:r>
    </w:p>
    <w:p w14:paraId="183FD74A" w14:textId="77777777" w:rsidR="000959A2" w:rsidRPr="00155B02" w:rsidRDefault="002B43A4">
      <w:pPr>
        <w:pStyle w:val="BildChar"/>
        <w:rPr>
          <w:rFonts w:ascii="Times New Roman" w:hAnsi="Times New Roman"/>
          <w:lang w:val="en-GB"/>
        </w:rPr>
      </w:pPr>
      <w:r>
        <w:rPr>
          <w:rFonts w:ascii="Times New Roman" w:hAnsi="Times New Roman"/>
          <w:lang w:val="en-GB"/>
        </w:rPr>
        <w:pict w14:anchorId="6EB593E2">
          <v:shape id="_x0000_i1197" type="#_x0000_t75" style="width:381pt;height:118.5pt" filled="t">
            <v:fill color2="black"/>
            <v:imagedata r:id="rId283" o:title=""/>
          </v:shape>
        </w:pict>
      </w:r>
    </w:p>
    <w:p w14:paraId="122AEE5A" w14:textId="1C17861F"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BT2EventListHTML.xsl</w:t>
      </w:r>
      <w:r w:rsidR="00E6350C" w:rsidRPr="00155B02">
        <w:rPr>
          <w:lang w:val="en-GB"/>
        </w:rPr>
        <w:t>“</w:t>
      </w:r>
      <w:r w:rsidRPr="00155B02">
        <w:rPr>
          <w:lang w:val="en-GB"/>
        </w:rPr>
        <w:t>:</w:t>
      </w:r>
    </w:p>
    <w:p w14:paraId="5FBFA508" w14:textId="77777777" w:rsidR="000959A2" w:rsidRPr="00155B02" w:rsidRDefault="002B43A4">
      <w:pPr>
        <w:pStyle w:val="BildChar"/>
        <w:rPr>
          <w:rFonts w:ascii="Times New Roman" w:hAnsi="Times New Roman"/>
          <w:lang w:val="en-GB"/>
        </w:rPr>
      </w:pPr>
      <w:r>
        <w:rPr>
          <w:rFonts w:ascii="Times New Roman" w:hAnsi="Times New Roman"/>
          <w:lang w:val="en-GB"/>
        </w:rPr>
        <w:pict w14:anchorId="46F748AD">
          <v:shape id="_x0000_i1198" type="#_x0000_t75" style="width:214.5pt;height:196.5pt" filled="t">
            <v:fill color2="black"/>
            <v:imagedata r:id="rId284" o:title=""/>
          </v:shape>
        </w:pict>
      </w:r>
    </w:p>
    <w:p w14:paraId="562B11AD" w14:textId="77777777" w:rsidR="000959A2" w:rsidRPr="00155B02" w:rsidRDefault="000959A2">
      <w:pPr>
        <w:jc w:val="center"/>
        <w:rPr>
          <w:rFonts w:ascii="Times New Roman" w:hAnsi="Times New Roman" w:cs="Times New Roman"/>
          <w:lang w:val="en-GB"/>
        </w:rPr>
      </w:pPr>
    </w:p>
    <w:p w14:paraId="4D51F7A8" w14:textId="77777777" w:rsidR="000959A2" w:rsidRPr="00155B02" w:rsidRDefault="000959A2" w:rsidP="000959A2">
      <w:pPr>
        <w:pStyle w:val="Nummerierung1"/>
        <w:numPr>
          <w:ilvl w:val="0"/>
          <w:numId w:val="39"/>
        </w:numPr>
        <w:rPr>
          <w:i/>
          <w:lang w:val="en-GB"/>
        </w:rPr>
      </w:pPr>
      <w:bookmarkStart w:id="1432" w:name="_Toc403472842"/>
      <w:r w:rsidRPr="00155B02">
        <w:rPr>
          <w:i/>
          <w:lang w:val="en-GB"/>
        </w:rPr>
        <w:t>Format &gt; Apply Stylesheet</w:t>
      </w:r>
      <w:bookmarkEnd w:id="1432"/>
    </w:p>
    <w:p w14:paraId="5C96D1C1" w14:textId="515A7F38" w:rsidR="000959A2" w:rsidRPr="00155B02" w:rsidRDefault="000959A2">
      <w:pPr>
        <w:pStyle w:val="Eingerckt"/>
        <w:rPr>
          <w:lang w:val="en-GB"/>
        </w:rPr>
      </w:pPr>
      <w:r w:rsidRPr="00155B02">
        <w:rPr>
          <w:lang w:val="en-GB"/>
        </w:rPr>
        <w:t xml:space="preserve">Here a format table is created from the transcription with the help of a stylesheet and used in the </w:t>
      </w:r>
      <w:r w:rsidR="00C11634" w:rsidRPr="00155B02">
        <w:rPr>
          <w:lang w:val="en-GB"/>
        </w:rPr>
        <w:t>Editor</w:t>
      </w:r>
      <w:r w:rsidRPr="00155B02">
        <w:rPr>
          <w:lang w:val="en-GB"/>
        </w:rPr>
        <w:t xml:space="preserve"> afterward.</w:t>
      </w:r>
    </w:p>
    <w:p w14:paraId="20F9BE45" w14:textId="77777777" w:rsidR="000959A2" w:rsidRPr="00155B02" w:rsidRDefault="000959A2">
      <w:pPr>
        <w:pStyle w:val="Eingerckt"/>
        <w:rPr>
          <w:lang w:val="en-GB"/>
        </w:rPr>
      </w:pPr>
    </w:p>
    <w:p w14:paraId="280518C9" w14:textId="77777777" w:rsidR="000959A2" w:rsidRPr="00155B02" w:rsidRDefault="000959A2" w:rsidP="000959A2">
      <w:pPr>
        <w:pStyle w:val="Nummerierung1"/>
        <w:pageBreakBefore/>
        <w:numPr>
          <w:ilvl w:val="0"/>
          <w:numId w:val="39"/>
        </w:numPr>
        <w:rPr>
          <w:i/>
          <w:lang w:val="en-GB"/>
        </w:rPr>
      </w:pPr>
      <w:bookmarkStart w:id="1433" w:name="_Toc403472843"/>
      <w:r w:rsidRPr="00155B02">
        <w:rPr>
          <w:i/>
          <w:lang w:val="en-GB"/>
        </w:rPr>
        <w:lastRenderedPageBreak/>
        <w:t>Segmentation &gt; HIAT segmentation &gt; Utterance list (HTML)</w:t>
      </w:r>
      <w:bookmarkEnd w:id="1433"/>
    </w:p>
    <w:p w14:paraId="6694A7F1" w14:textId="77777777" w:rsidR="000959A2" w:rsidRPr="00155B02" w:rsidRDefault="000959A2">
      <w:pPr>
        <w:pStyle w:val="Eingerckt"/>
        <w:rPr>
          <w:lang w:val="en-GB"/>
        </w:rPr>
      </w:pPr>
      <w:r w:rsidRPr="00155B02">
        <w:rPr>
          <w:lang w:val="en-GB"/>
        </w:rPr>
        <w:t>Here a stylesheet is applied to a</w:t>
      </w:r>
      <w:ins w:id="1434" w:author="Moritz Lautenbach" w:date="2014-04-16T11:34:00Z">
        <w:r w:rsidRPr="00155B02">
          <w:rPr>
            <w:lang w:val="en-GB"/>
          </w:rPr>
          <w:t>n</w:t>
        </w:r>
      </w:ins>
      <w:r w:rsidRPr="00155B02">
        <w:rPr>
          <w:lang w:val="en-GB"/>
        </w:rPr>
        <w:t xml:space="preserve"> utterance list</w:t>
      </w:r>
      <w:del w:id="1435" w:author="Moritz Lautenbach" w:date="2014-04-16T11:34:00Z">
        <w:r w:rsidRPr="00155B02" w:rsidDel="009F4496">
          <w:rPr>
            <w:lang w:val="en-GB"/>
          </w:rPr>
          <w:delText xml:space="preserve"> - this</w:delText>
        </w:r>
      </w:del>
      <w:ins w:id="1436" w:author="Moritz Lautenbach" w:date="2014-04-16T11:34:00Z">
        <w:r w:rsidRPr="00155B02">
          <w:rPr>
            <w:lang w:val="en-GB"/>
          </w:rPr>
          <w:t xml:space="preserve"> – this</w:t>
        </w:r>
      </w:ins>
      <w:del w:id="1437" w:author="Moritz Lautenbach" w:date="2014-04-16T11:46:00Z">
        <w:r w:rsidRPr="00155B02" w:rsidDel="00A00564">
          <w:rPr>
            <w:lang w:val="en-GB"/>
          </w:rPr>
          <w:delText xml:space="preserve"> </w:delText>
        </w:r>
      </w:del>
      <w:ins w:id="1438" w:author="Moritz Lautenbach" w:date="2014-04-16T11:46:00Z">
        <w:r w:rsidRPr="00155B02">
          <w:rPr>
            <w:lang w:val="en-GB"/>
          </w:rPr>
          <w:t xml:space="preserve"> </w:t>
        </w:r>
      </w:ins>
      <w:r w:rsidRPr="00155B02">
        <w:rPr>
          <w:lang w:val="en-GB"/>
        </w:rPr>
        <w:t>is a list transcription that is segmented into utterances in accordance to HIAT:</w:t>
      </w:r>
    </w:p>
    <w:p w14:paraId="248E9C9F" w14:textId="77777777" w:rsidR="000959A2" w:rsidRPr="00155B02" w:rsidRDefault="000959A2">
      <w:pPr>
        <w:pStyle w:val="Eingerckt"/>
        <w:rPr>
          <w:lang w:val="en-GB"/>
        </w:rPr>
      </w:pPr>
      <w:r w:rsidRPr="00155B02">
        <w:rPr>
          <w:lang w:val="en-GB"/>
        </w:rPr>
        <w:t>Without stylesheet:</w:t>
      </w:r>
    </w:p>
    <w:p w14:paraId="47A2D923" w14:textId="77777777" w:rsidR="000959A2" w:rsidRPr="00155B02" w:rsidRDefault="002B43A4">
      <w:pPr>
        <w:pStyle w:val="BildChar"/>
        <w:rPr>
          <w:rFonts w:ascii="Times New Roman" w:hAnsi="Times New Roman"/>
          <w:lang w:val="en-GB"/>
        </w:rPr>
      </w:pPr>
      <w:r>
        <w:rPr>
          <w:rFonts w:ascii="Times New Roman" w:hAnsi="Times New Roman"/>
          <w:lang w:val="en-GB"/>
        </w:rPr>
        <w:pict w14:anchorId="17ABED31">
          <v:shape id="_x0000_i1199" type="#_x0000_t75" style="width:211.5pt;height:232.5pt" filled="t">
            <v:fill color2="black"/>
            <v:imagedata r:id="rId285" o:title=""/>
          </v:shape>
        </w:pict>
      </w:r>
    </w:p>
    <w:p w14:paraId="024A5BC2" w14:textId="6E47A027"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HIAT_PlainUtteranceList_Tbl.xsl</w:t>
      </w:r>
      <w:r w:rsidR="00E6350C" w:rsidRPr="00155B02">
        <w:rPr>
          <w:lang w:val="en-GB"/>
        </w:rPr>
        <w:t>“</w:t>
      </w:r>
      <w:r w:rsidRPr="00155B02">
        <w:rPr>
          <w:lang w:val="en-GB"/>
        </w:rPr>
        <w:t>:</w:t>
      </w:r>
    </w:p>
    <w:p w14:paraId="44E152A8" w14:textId="77777777" w:rsidR="000959A2" w:rsidRPr="00155B02" w:rsidRDefault="002B43A4">
      <w:pPr>
        <w:pStyle w:val="BildChar"/>
        <w:rPr>
          <w:rFonts w:ascii="Times New Roman" w:hAnsi="Times New Roman"/>
          <w:lang w:val="en-GB"/>
        </w:rPr>
      </w:pPr>
      <w:r>
        <w:rPr>
          <w:rFonts w:ascii="Times New Roman" w:hAnsi="Times New Roman"/>
          <w:lang w:val="en-GB"/>
        </w:rPr>
        <w:pict w14:anchorId="39B72A32">
          <v:shape id="_x0000_i1200" type="#_x0000_t75" style="width:210pt;height:118.5pt" filled="t">
            <v:fill color2="black"/>
            <v:imagedata r:id="rId286" o:title=""/>
          </v:shape>
        </w:pict>
      </w:r>
    </w:p>
    <w:p w14:paraId="3AD6FB5B" w14:textId="1066940B"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HIAT_PlainUtteranceList_Txt.xsl</w:t>
      </w:r>
      <w:r w:rsidR="00E6350C" w:rsidRPr="00155B02">
        <w:rPr>
          <w:lang w:val="en-GB"/>
        </w:rPr>
        <w:t>“</w:t>
      </w:r>
      <w:r w:rsidRPr="00155B02">
        <w:rPr>
          <w:lang w:val="en-GB"/>
        </w:rPr>
        <w:t>:</w:t>
      </w:r>
    </w:p>
    <w:p w14:paraId="0EFA8321"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42DA9F40">
          <v:shape id="_x0000_i1201" type="#_x0000_t75" style="width:211.5pt;height:73.5pt" filled="t">
            <v:fill color2="black"/>
            <v:imagedata r:id="rId287" o:title=""/>
          </v:shape>
        </w:pict>
      </w:r>
    </w:p>
    <w:p w14:paraId="03561CEC" w14:textId="197BCF92" w:rsidR="000959A2" w:rsidRPr="00155B02" w:rsidRDefault="000959A2">
      <w:pPr>
        <w:pStyle w:val="Eingerckt"/>
        <w:rPr>
          <w:lang w:val="en-GB"/>
        </w:rPr>
      </w:pPr>
      <w:r w:rsidRPr="00155B02">
        <w:rPr>
          <w:lang w:val="en-GB"/>
        </w:rPr>
        <w:t xml:space="preserve">With </w:t>
      </w:r>
      <w:r w:rsidR="00007CB6" w:rsidRPr="00155B02">
        <w:rPr>
          <w:lang w:val="en-GB"/>
        </w:rPr>
        <w:t>„</w:t>
      </w:r>
      <w:r w:rsidRPr="00155B02">
        <w:rPr>
          <w:lang w:val="en-GB"/>
        </w:rPr>
        <w:t>HIAT_ColoredUtteranceList.xsl</w:t>
      </w:r>
      <w:r w:rsidR="00E6350C" w:rsidRPr="00155B02">
        <w:rPr>
          <w:lang w:val="en-GB"/>
        </w:rPr>
        <w:t>“</w:t>
      </w:r>
      <w:r w:rsidRPr="00155B02">
        <w:rPr>
          <w:lang w:val="en-GB"/>
        </w:rPr>
        <w:t>:</w:t>
      </w:r>
    </w:p>
    <w:p w14:paraId="19A032B9" w14:textId="77777777" w:rsidR="000959A2" w:rsidRPr="00155B02" w:rsidRDefault="000959A2">
      <w:pPr>
        <w:pStyle w:val="Eingerckt"/>
        <w:rPr>
          <w:lang w:val="en-GB"/>
        </w:rPr>
      </w:pPr>
    </w:p>
    <w:p w14:paraId="31C6A465"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lastRenderedPageBreak/>
        <w:pict w14:anchorId="581C20FB">
          <v:shape id="_x0000_i1202" type="#_x0000_t75" style="width:211.5pt;height:75pt" filled="t">
            <v:fill color2="black"/>
            <v:imagedata r:id="rId288" o:title=""/>
          </v:shape>
        </w:pict>
      </w:r>
    </w:p>
    <w:p w14:paraId="2C9D9195" w14:textId="77777777" w:rsidR="000959A2" w:rsidRPr="00155B02" w:rsidRDefault="000959A2">
      <w:pPr>
        <w:pStyle w:val="Kopfzeile"/>
        <w:rPr>
          <w:rFonts w:ascii="Times New Roman" w:hAnsi="Times New Roman"/>
          <w:lang w:val="en-GB"/>
        </w:rPr>
      </w:pPr>
    </w:p>
    <w:p w14:paraId="33E6C145" w14:textId="77777777" w:rsidR="000959A2" w:rsidRPr="00155B02" w:rsidRDefault="000959A2">
      <w:pPr>
        <w:rPr>
          <w:rFonts w:ascii="Times New Roman" w:hAnsi="Times New Roman" w:cs="Times New Roman"/>
          <w:lang w:val="en-GB"/>
        </w:rPr>
        <w:sectPr w:rsidR="000959A2" w:rsidRPr="00155B02" w:rsidSect="00BC7D6E">
          <w:headerReference w:type="default" r:id="rId289"/>
          <w:footerReference w:type="even" r:id="rId290"/>
          <w:footerReference w:type="default" r:id="rId291"/>
          <w:headerReference w:type="first" r:id="rId292"/>
          <w:footerReference w:type="first" r:id="rId293"/>
          <w:pgSz w:w="11906" w:h="16838"/>
          <w:pgMar w:top="1417" w:right="1417" w:bottom="1134" w:left="1417" w:header="708" w:footer="708" w:gutter="0"/>
          <w:cols w:space="708"/>
          <w:docGrid w:linePitch="360"/>
        </w:sectPr>
      </w:pPr>
    </w:p>
    <w:p w14:paraId="36913A20" w14:textId="77777777" w:rsidR="000959A2" w:rsidRPr="00155B02" w:rsidRDefault="000959A2" w:rsidP="00F73227">
      <w:pPr>
        <w:pStyle w:val="berschrift1"/>
        <w:numPr>
          <w:ilvl w:val="0"/>
          <w:numId w:val="85"/>
        </w:numPr>
      </w:pPr>
      <w:bookmarkStart w:id="1439" w:name="_Toc403472844"/>
      <w:r w:rsidRPr="00155B02">
        <w:lastRenderedPageBreak/>
        <w:t>Appendix D: Shortcut Overview</w:t>
      </w:r>
      <w:bookmarkEnd w:id="1365"/>
      <w:bookmarkEnd w:id="1366"/>
      <w:bookmarkEnd w:id="1439"/>
    </w:p>
    <w:p w14:paraId="7C6FB117" w14:textId="77777777" w:rsidR="000959A2" w:rsidRPr="00155B02" w:rsidRDefault="000959A2">
      <w:pPr>
        <w:rPr>
          <w:rFonts w:ascii="Times New Roman" w:hAnsi="Times New Roman" w:cs="Times New Roman"/>
          <w:lang w:val="en-GB"/>
        </w:rPr>
      </w:pPr>
    </w:p>
    <w:p w14:paraId="63E9CCE5" w14:textId="77777777" w:rsidR="000959A2" w:rsidRPr="004B7471" w:rsidRDefault="000959A2">
      <w:pPr>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Note to Macintosh users: </w:t>
      </w:r>
      <w:r w:rsidRPr="004B7471">
        <w:rPr>
          <w:rFonts w:ascii="Times New Roman" w:hAnsi="Times New Roman" w:cs="Times New Roman"/>
          <w:sz w:val="24"/>
          <w:szCs w:val="24"/>
          <w:lang w:val="en-GB"/>
        </w:rPr>
        <w:tab/>
        <w:t xml:space="preserve">For most shortcuts, </w:t>
      </w:r>
      <w:r w:rsidRPr="004B7471">
        <w:rPr>
          <w:rStyle w:val="Taste"/>
          <w:rFonts w:cs="Times New Roman"/>
        </w:rPr>
        <w:t>ctrl</w:t>
      </w:r>
      <w:r w:rsidRPr="004B7471">
        <w:rPr>
          <w:rFonts w:ascii="Times New Roman" w:hAnsi="Times New Roman" w:cs="Times New Roman"/>
          <w:sz w:val="24"/>
          <w:szCs w:val="24"/>
          <w:lang w:val="en-GB"/>
        </w:rPr>
        <w:t xml:space="preserve"> corresponds to </w:t>
      </w:r>
      <w:r w:rsidRPr="004B7471">
        <w:rPr>
          <w:rFonts w:ascii="Cambria Math" w:eastAsia="Arial Unicode MS" w:hAnsi="Cambria Math" w:cs="Cambria Math"/>
          <w:b/>
          <w:sz w:val="24"/>
          <w:szCs w:val="24"/>
          <w:lang w:val="en-GB"/>
        </w:rPr>
        <w:t>⌘</w:t>
      </w:r>
      <w:r w:rsidRPr="004B7471">
        <w:rPr>
          <w:rFonts w:ascii="Times New Roman" w:hAnsi="Times New Roman" w:cs="Times New Roman"/>
          <w:sz w:val="24"/>
          <w:szCs w:val="24"/>
          <w:lang w:val="en-GB"/>
        </w:rPr>
        <w:t>.</w:t>
      </w:r>
    </w:p>
    <w:p w14:paraId="1B664BAE" w14:textId="6A0DE064" w:rsidR="000959A2" w:rsidRPr="004B7471" w:rsidRDefault="004B7471">
      <w:pPr>
        <w:rPr>
          <w:rFonts w:ascii="Times New Roman" w:hAnsi="Times New Roman" w:cs="Times New Roman"/>
          <w:sz w:val="24"/>
          <w:szCs w:val="24"/>
          <w:lang w:val="en-GB"/>
        </w:rPr>
      </w:pPr>
      <w:r>
        <w:rPr>
          <w:rFonts w:ascii="Times New Roman" w:hAnsi="Times New Roman" w:cs="Times New Roman"/>
          <w:sz w:val="24"/>
          <w:szCs w:val="24"/>
          <w:lang w:val="en-GB"/>
        </w:rPr>
        <w:t xml:space="preserve">Note to german users: </w:t>
      </w:r>
      <w:r>
        <w:rPr>
          <w:rFonts w:ascii="Times New Roman" w:hAnsi="Times New Roman" w:cs="Times New Roman"/>
          <w:sz w:val="24"/>
          <w:szCs w:val="24"/>
          <w:lang w:val="en-GB"/>
        </w:rPr>
        <w:tab/>
      </w:r>
      <w:r w:rsidR="000959A2" w:rsidRPr="004B7471">
        <w:rPr>
          <w:rFonts w:ascii="Times New Roman" w:hAnsi="Times New Roman" w:cs="Times New Roman"/>
          <w:sz w:val="24"/>
          <w:szCs w:val="24"/>
          <w:lang w:val="en-GB"/>
        </w:rPr>
        <w:t xml:space="preserve">On the German keyboard </w:t>
      </w:r>
      <w:r w:rsidR="000959A2" w:rsidRPr="004B7471">
        <w:rPr>
          <w:rStyle w:val="Taste"/>
          <w:rFonts w:cs="Times New Roman"/>
        </w:rPr>
        <w:t>strg</w:t>
      </w:r>
      <w:r w:rsidR="000959A2" w:rsidRPr="004B7471">
        <w:rPr>
          <w:rFonts w:ascii="Times New Roman" w:hAnsi="Times New Roman" w:cs="Times New Roman"/>
          <w:sz w:val="24"/>
          <w:szCs w:val="24"/>
          <w:lang w:val="en-GB"/>
        </w:rPr>
        <w:t xml:space="preserve"> is equivalent to </w:t>
      </w:r>
      <w:r w:rsidR="000959A2" w:rsidRPr="004B7471">
        <w:rPr>
          <w:rStyle w:val="Taste"/>
          <w:rFonts w:cs="Times New Roman"/>
        </w:rPr>
        <w:t>ctrl</w:t>
      </w:r>
      <w:r w:rsidR="000959A2" w:rsidRPr="004B7471">
        <w:rPr>
          <w:rFonts w:ascii="Times New Roman" w:hAnsi="Times New Roman" w:cs="Times New Roman"/>
          <w:sz w:val="24"/>
          <w:szCs w:val="24"/>
          <w:lang w:val="en-GB"/>
        </w:rPr>
        <w:t xml:space="preserve"> .</w:t>
      </w:r>
    </w:p>
    <w:p w14:paraId="3E72078F" w14:textId="77777777" w:rsidR="000959A2" w:rsidRPr="00155B02" w:rsidRDefault="000959A2">
      <w:pPr>
        <w:rPr>
          <w:rFonts w:ascii="Times New Roman" w:hAnsi="Times New Roman" w:cs="Times New Roman"/>
          <w:lang w:val="en-GB"/>
        </w:rPr>
      </w:pPr>
    </w:p>
    <w:tbl>
      <w:tblPr>
        <w:tblW w:w="0" w:type="auto"/>
        <w:tblLayout w:type="fixed"/>
        <w:tblLook w:val="0000" w:firstRow="0" w:lastRow="0" w:firstColumn="0" w:lastColumn="0" w:noHBand="0" w:noVBand="0"/>
      </w:tblPr>
      <w:tblGrid>
        <w:gridCol w:w="3167"/>
        <w:gridCol w:w="1438"/>
        <w:gridCol w:w="4606"/>
      </w:tblGrid>
      <w:tr w:rsidR="000959A2" w:rsidRPr="00155B02" w14:paraId="7EBE4B53"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3798DF61" w14:textId="77777777" w:rsidR="000959A2" w:rsidRPr="00155B02" w:rsidRDefault="000959A2">
            <w:pPr>
              <w:rPr>
                <w:rFonts w:ascii="Times New Roman" w:hAnsi="Times New Roman" w:cs="Times New Roman"/>
                <w:b/>
                <w:lang w:val="en-GB"/>
              </w:rPr>
            </w:pPr>
            <w:commentRangeStart w:id="1440"/>
            <w:r w:rsidRPr="00155B02">
              <w:rPr>
                <w:rFonts w:ascii="Times New Roman" w:hAnsi="Times New Roman" w:cs="Times New Roman"/>
                <w:b/>
                <w:lang w:val="en-GB"/>
              </w:rPr>
              <w:t>1. Audio / Video Player</w:t>
            </w:r>
            <w:commentRangeEnd w:id="1440"/>
            <w:r w:rsidRPr="00155B02">
              <w:rPr>
                <w:rStyle w:val="Kommentarzeichen"/>
                <w:rFonts w:ascii="Times New Roman" w:hAnsi="Times New Roman" w:cs="Times New Roman"/>
                <w:lang w:val="en-GB"/>
              </w:rPr>
              <w:commentReference w:id="1440"/>
            </w:r>
          </w:p>
        </w:tc>
      </w:tr>
      <w:tr w:rsidR="000959A2" w:rsidRPr="00155B02" w14:paraId="08B7E17A" w14:textId="77777777">
        <w:trPr>
          <w:trHeight w:val="397"/>
        </w:trPr>
        <w:tc>
          <w:tcPr>
            <w:tcW w:w="3167" w:type="dxa"/>
            <w:tcBorders>
              <w:top w:val="single" w:sz="4" w:space="0" w:color="000000"/>
            </w:tcBorders>
            <w:shd w:val="clear" w:color="auto" w:fill="auto"/>
          </w:tcPr>
          <w:p w14:paraId="655CAD1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tcBorders>
              <w:top w:val="single" w:sz="4" w:space="0" w:color="000000"/>
            </w:tcBorders>
            <w:shd w:val="clear" w:color="auto" w:fill="auto"/>
          </w:tcPr>
          <w:p w14:paraId="2F69CBB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selection</w:t>
            </w:r>
          </w:p>
        </w:tc>
      </w:tr>
      <w:tr w:rsidR="000959A2" w:rsidRPr="002B43A4" w14:paraId="1A70206E" w14:textId="77777777">
        <w:trPr>
          <w:trHeight w:val="397"/>
        </w:trPr>
        <w:tc>
          <w:tcPr>
            <w:tcW w:w="3167" w:type="dxa"/>
            <w:shd w:val="clear" w:color="auto" w:fill="auto"/>
          </w:tcPr>
          <w:p w14:paraId="1151C430"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space</w:t>
            </w:r>
          </w:p>
        </w:tc>
        <w:tc>
          <w:tcPr>
            <w:tcW w:w="6044" w:type="dxa"/>
            <w:gridSpan w:val="2"/>
            <w:shd w:val="clear" w:color="auto" w:fill="auto"/>
          </w:tcPr>
          <w:p w14:paraId="08E0282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 last second of selection</w:t>
            </w:r>
          </w:p>
        </w:tc>
      </w:tr>
      <w:tr w:rsidR="000959A2" w:rsidRPr="00155B02" w14:paraId="4D1993A4" w14:textId="77777777">
        <w:trPr>
          <w:trHeight w:val="397"/>
        </w:trPr>
        <w:tc>
          <w:tcPr>
            <w:tcW w:w="3167" w:type="dxa"/>
            <w:shd w:val="clear" w:color="auto" w:fill="auto"/>
          </w:tcPr>
          <w:p w14:paraId="5A98D66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F4</w:t>
            </w:r>
          </w:p>
        </w:tc>
        <w:tc>
          <w:tcPr>
            <w:tcW w:w="6044" w:type="dxa"/>
            <w:gridSpan w:val="2"/>
            <w:shd w:val="clear" w:color="auto" w:fill="auto"/>
          </w:tcPr>
          <w:p w14:paraId="3466215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Play</w:t>
            </w:r>
          </w:p>
        </w:tc>
      </w:tr>
      <w:tr w:rsidR="000959A2" w:rsidRPr="00155B02" w14:paraId="30708DFE" w14:textId="77777777">
        <w:trPr>
          <w:trHeight w:val="397"/>
        </w:trPr>
        <w:tc>
          <w:tcPr>
            <w:tcW w:w="3167" w:type="dxa"/>
            <w:shd w:val="clear" w:color="auto" w:fill="auto"/>
          </w:tcPr>
          <w:p w14:paraId="6941EBA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F5</w:t>
            </w:r>
          </w:p>
        </w:tc>
        <w:tc>
          <w:tcPr>
            <w:tcW w:w="6044" w:type="dxa"/>
            <w:gridSpan w:val="2"/>
            <w:shd w:val="clear" w:color="auto" w:fill="auto"/>
          </w:tcPr>
          <w:p w14:paraId="20F9F67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Pause</w:t>
            </w:r>
          </w:p>
        </w:tc>
      </w:tr>
      <w:tr w:rsidR="000959A2" w:rsidRPr="00155B02" w14:paraId="5EDB350F" w14:textId="77777777">
        <w:trPr>
          <w:trHeight w:val="397"/>
        </w:trPr>
        <w:tc>
          <w:tcPr>
            <w:tcW w:w="3167" w:type="dxa"/>
            <w:shd w:val="clear" w:color="auto" w:fill="auto"/>
          </w:tcPr>
          <w:p w14:paraId="6904188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F6</w:t>
            </w:r>
          </w:p>
        </w:tc>
        <w:tc>
          <w:tcPr>
            <w:tcW w:w="6044" w:type="dxa"/>
            <w:gridSpan w:val="2"/>
            <w:shd w:val="clear" w:color="auto" w:fill="auto"/>
          </w:tcPr>
          <w:p w14:paraId="5D2E937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Stop</w:t>
            </w:r>
          </w:p>
        </w:tc>
      </w:tr>
      <w:tr w:rsidR="000959A2" w:rsidRPr="00155B02" w14:paraId="0A5F0559"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A8F6694"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2. Waveform display / selection</w:t>
            </w:r>
          </w:p>
        </w:tc>
      </w:tr>
      <w:tr w:rsidR="000959A2" w:rsidRPr="002B43A4" w14:paraId="76EC12CD" w14:textId="77777777">
        <w:trPr>
          <w:trHeight w:val="397"/>
        </w:trPr>
        <w:tc>
          <w:tcPr>
            <w:tcW w:w="3167" w:type="dxa"/>
            <w:shd w:val="clear" w:color="auto" w:fill="auto"/>
          </w:tcPr>
          <w:p w14:paraId="7A5CE90A" w14:textId="77777777" w:rsidR="000959A2" w:rsidRPr="00155B02" w:rsidRDefault="000959A2">
            <w:pPr>
              <w:rPr>
                <w:rFonts w:ascii="Times New Roman" w:hAnsi="Times New Roman" w:cs="Times New Roman"/>
                <w:smallCaps/>
                <w:lang w:val="en-GB"/>
              </w:rPr>
            </w:pPr>
            <w:r w:rsidRPr="00155B02">
              <w:rPr>
                <w:rFonts w:ascii="Times New Roman" w:hAnsi="Times New Roman" w:cs="Times New Roman"/>
                <w:lang w:val="en-GB"/>
              </w:rPr>
              <w:t xml:space="preserve"> </w:t>
            </w:r>
            <w:r w:rsidRPr="00155B02">
              <w:rPr>
                <w:rFonts w:ascii="Times New Roman" w:hAnsi="Times New Roman" w:cs="Times New Roman"/>
                <w:smallCaps/>
                <w:lang w:val="en-GB"/>
              </w:rPr>
              <w:t>mouse wheel</w:t>
            </w:r>
          </w:p>
        </w:tc>
        <w:tc>
          <w:tcPr>
            <w:tcW w:w="6044" w:type="dxa"/>
            <w:gridSpan w:val="2"/>
            <w:shd w:val="clear" w:color="auto" w:fill="auto"/>
          </w:tcPr>
          <w:p w14:paraId="5965304C"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left selection boundary (when near left boundary)</w:t>
            </w:r>
          </w:p>
          <w:p w14:paraId="19FAC3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right selection boundary (when near right boundary)</w:t>
            </w:r>
          </w:p>
          <w:p w14:paraId="442FC0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selection (when near selection centre)</w:t>
            </w:r>
          </w:p>
        </w:tc>
      </w:tr>
      <w:tr w:rsidR="000959A2" w:rsidRPr="00155B02" w14:paraId="4F3658C6" w14:textId="77777777">
        <w:trPr>
          <w:trHeight w:val="397"/>
        </w:trPr>
        <w:tc>
          <w:tcPr>
            <w:tcW w:w="3167" w:type="dxa"/>
            <w:shd w:val="clear" w:color="auto" w:fill="auto"/>
          </w:tcPr>
          <w:p w14:paraId="599A32DD" w14:textId="77777777" w:rsidR="000959A2" w:rsidRPr="00155B02" w:rsidRDefault="000959A2">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441" w:author="Moritz Lautenbach" w:date="2014-04-16T11:35:00Z">
              <w:r w:rsidRPr="00155B02" w:rsidDel="009F4496">
                <w:rPr>
                  <w:rStyle w:val="Taste"/>
                  <w:rFonts w:cs="Times New Roman"/>
                  <w:sz w:val="20"/>
                  <w:szCs w:val="20"/>
                </w:rPr>
                <w:delText></w:delText>
              </w:r>
            </w:del>
            <w:ins w:id="1442"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DF"/>
              </w:r>
              <w:r w:rsidRPr="00155B02">
                <w:rPr>
                  <w:rStyle w:val="Taste"/>
                  <w:rFonts w:cs="Times New Roman"/>
                  <w:sz w:val="20"/>
                  <w:szCs w:val="20"/>
                </w:rPr>
                <w:t xml:space="preserve"> </w:t>
              </w:r>
            </w:ins>
          </w:p>
        </w:tc>
        <w:tc>
          <w:tcPr>
            <w:tcW w:w="6044" w:type="dxa"/>
            <w:gridSpan w:val="2"/>
            <w:shd w:val="clear" w:color="auto" w:fill="auto"/>
          </w:tcPr>
          <w:p w14:paraId="0B9E33D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start</w:t>
            </w:r>
          </w:p>
        </w:tc>
      </w:tr>
      <w:tr w:rsidR="000959A2" w:rsidRPr="00155B02" w14:paraId="2C6F95E8" w14:textId="77777777">
        <w:trPr>
          <w:trHeight w:val="397"/>
        </w:trPr>
        <w:tc>
          <w:tcPr>
            <w:tcW w:w="3167" w:type="dxa"/>
            <w:shd w:val="clear" w:color="auto" w:fill="auto"/>
          </w:tcPr>
          <w:p w14:paraId="72F89631"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del w:id="1443" w:author="Moritz Lautenbach" w:date="2014-04-16T11:35:00Z">
              <w:r w:rsidRPr="00155B02" w:rsidDel="009F4496">
                <w:rPr>
                  <w:rStyle w:val="Taste"/>
                  <w:rFonts w:cs="Times New Roman"/>
                  <w:sz w:val="20"/>
                  <w:szCs w:val="20"/>
                </w:rPr>
                <w:delText></w:delText>
              </w:r>
            </w:del>
            <w:ins w:id="1444" w:author="Moritz Lautenbach" w:date="2014-04-16T11:35: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45A6D61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start</w:t>
            </w:r>
          </w:p>
        </w:tc>
      </w:tr>
      <w:tr w:rsidR="000959A2" w:rsidRPr="00155B02" w14:paraId="7CE443E1" w14:textId="77777777">
        <w:trPr>
          <w:trHeight w:val="397"/>
        </w:trPr>
        <w:tc>
          <w:tcPr>
            <w:tcW w:w="3167" w:type="dxa"/>
            <w:shd w:val="clear" w:color="auto" w:fill="auto"/>
          </w:tcPr>
          <w:p w14:paraId="4FD6BA8D"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445" w:author="Moritz Lautenbach" w:date="2014-04-16T11:35:00Z">
              <w:r w:rsidRPr="00155B02" w:rsidDel="009F4496">
                <w:rPr>
                  <w:rStyle w:val="Taste"/>
                  <w:rFonts w:cs="Times New Roman"/>
                  <w:sz w:val="20"/>
                  <w:szCs w:val="20"/>
                </w:rPr>
                <w:delText></w:delText>
              </w:r>
            </w:del>
            <w:ins w:id="1446" w:author="Moritz Lautenbach" w:date="2014-04-16T11:35:00Z">
              <w:r w:rsidRPr="00155B02">
                <w:rPr>
                  <w:rStyle w:val="Taste"/>
                  <w:rFonts w:cs="Times New Roman"/>
                  <w:sz w:val="20"/>
                  <w:szCs w:val="20"/>
                </w:rPr>
                <w:t xml:space="preserve"> </w:t>
              </w:r>
            </w:ins>
            <w:ins w:id="1447" w:author="Moritz Lautenbach" w:date="2014-04-16T11:36:00Z">
              <w:r w:rsidRPr="00155B02">
                <w:rPr>
                  <w:rStyle w:val="Taste"/>
                  <w:rFonts w:cs="Times New Roman"/>
                  <w:sz w:val="20"/>
                  <w:szCs w:val="20"/>
                </w:rPr>
                <w:sym w:font="Wingdings" w:char="F0DF"/>
              </w:r>
            </w:ins>
          </w:p>
        </w:tc>
        <w:tc>
          <w:tcPr>
            <w:tcW w:w="6044" w:type="dxa"/>
            <w:gridSpan w:val="2"/>
            <w:shd w:val="clear" w:color="auto" w:fill="auto"/>
          </w:tcPr>
          <w:p w14:paraId="7BBF81D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Decrease selection end</w:t>
            </w:r>
          </w:p>
        </w:tc>
      </w:tr>
      <w:tr w:rsidR="000959A2" w:rsidRPr="00155B02" w14:paraId="013C9749" w14:textId="77777777">
        <w:trPr>
          <w:trHeight w:val="397"/>
        </w:trPr>
        <w:tc>
          <w:tcPr>
            <w:tcW w:w="3167" w:type="dxa"/>
            <w:shd w:val="clear" w:color="auto" w:fill="auto"/>
          </w:tcPr>
          <w:p w14:paraId="5C0D12D6" w14:textId="77777777" w:rsidR="000959A2" w:rsidRPr="00155B02" w:rsidRDefault="000959A2" w:rsidP="00E17DA5">
            <w:pPr>
              <w:rPr>
                <w:rStyle w:val="Taste"/>
                <w:rFonts w:cs="Times New Roman"/>
                <w:sz w:val="20"/>
                <w:szCs w:val="20"/>
              </w:rPr>
            </w:pPr>
            <w:r w:rsidRPr="00155B02">
              <w:rPr>
                <w:rStyle w:val="Taste"/>
                <w:rFonts w:cs="Times New Roman"/>
                <w:sz w:val="20"/>
                <w:szCs w:val="20"/>
              </w:rPr>
              <w:t>alt</w:t>
            </w:r>
            <w:r w:rsidRPr="00155B02">
              <w:rPr>
                <w:rFonts w:ascii="Times New Roman" w:hAnsi="Times New Roman" w:cs="Times New Roman"/>
                <w:lang w:val="en-GB"/>
              </w:rPr>
              <w:t xml:space="preserve"> + </w:t>
            </w:r>
            <w:del w:id="1448" w:author="Moritz Lautenbach" w:date="2014-04-16T11:36:00Z">
              <w:r w:rsidRPr="00155B02" w:rsidDel="009F4496">
                <w:rPr>
                  <w:rStyle w:val="Taste"/>
                  <w:rFonts w:cs="Times New Roman"/>
                  <w:sz w:val="20"/>
                  <w:szCs w:val="20"/>
                </w:rPr>
                <w:delText></w:delText>
              </w:r>
            </w:del>
            <w:ins w:id="1449" w:author="Moritz Lautenbach" w:date="2014-04-16T11:36:00Z">
              <w:r w:rsidRPr="00155B02">
                <w:rPr>
                  <w:rStyle w:val="Taste"/>
                  <w:rFonts w:cs="Times New Roman"/>
                  <w:sz w:val="20"/>
                  <w:szCs w:val="20"/>
                </w:rPr>
                <w:t xml:space="preserve"> </w:t>
              </w:r>
              <w:r w:rsidRPr="00155B02">
                <w:rPr>
                  <w:rStyle w:val="Taste"/>
                  <w:rFonts w:cs="Times New Roman"/>
                  <w:sz w:val="20"/>
                  <w:szCs w:val="20"/>
                </w:rPr>
                <w:sym w:font="Wingdings" w:char="F0E0"/>
              </w:r>
            </w:ins>
          </w:p>
        </w:tc>
        <w:tc>
          <w:tcPr>
            <w:tcW w:w="6044" w:type="dxa"/>
            <w:gridSpan w:val="2"/>
            <w:shd w:val="clear" w:color="auto" w:fill="auto"/>
          </w:tcPr>
          <w:p w14:paraId="7C987E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Increase selection end</w:t>
            </w:r>
          </w:p>
        </w:tc>
      </w:tr>
      <w:tr w:rsidR="000959A2" w:rsidRPr="00155B02" w14:paraId="1D2D13E8" w14:textId="77777777">
        <w:trPr>
          <w:trHeight w:val="397"/>
        </w:trPr>
        <w:tc>
          <w:tcPr>
            <w:tcW w:w="3167" w:type="dxa"/>
            <w:shd w:val="clear" w:color="auto" w:fill="auto"/>
          </w:tcPr>
          <w:p w14:paraId="0C8482E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529E479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selection</w:t>
            </w:r>
          </w:p>
        </w:tc>
      </w:tr>
      <w:tr w:rsidR="000959A2" w:rsidRPr="00155B02" w14:paraId="77C5AE48" w14:textId="77777777">
        <w:trPr>
          <w:trHeight w:val="397"/>
        </w:trPr>
        <w:tc>
          <w:tcPr>
            <w:tcW w:w="3167" w:type="dxa"/>
            <w:shd w:val="clear" w:color="auto" w:fill="auto"/>
          </w:tcPr>
          <w:p w14:paraId="6561754F"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66DE433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Zoom waveform in/out</w:t>
            </w:r>
          </w:p>
        </w:tc>
      </w:tr>
      <w:tr w:rsidR="000959A2" w:rsidRPr="00155B02" w14:paraId="0432B165" w14:textId="77777777">
        <w:trPr>
          <w:trHeight w:val="397"/>
        </w:trPr>
        <w:tc>
          <w:tcPr>
            <w:tcW w:w="3167" w:type="dxa"/>
            <w:shd w:val="clear" w:color="auto" w:fill="auto"/>
          </w:tcPr>
          <w:p w14:paraId="75BBF26B" w14:textId="77777777" w:rsidR="000959A2" w:rsidRPr="00155B02" w:rsidRDefault="000959A2">
            <w:pPr>
              <w:rPr>
                <w:rFonts w:ascii="Times New Roman" w:hAnsi="Times New Roman" w:cs="Times New Roman"/>
                <w:smallCaps/>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Fonts w:ascii="Times New Roman" w:hAnsi="Times New Roman" w:cs="Times New Roman"/>
                <w:smallCaps/>
                <w:lang w:val="en-GB"/>
              </w:rPr>
              <w:t>mouse wheel</w:t>
            </w:r>
          </w:p>
        </w:tc>
        <w:tc>
          <w:tcPr>
            <w:tcW w:w="6044" w:type="dxa"/>
            <w:gridSpan w:val="2"/>
            <w:shd w:val="clear" w:color="auto" w:fill="auto"/>
          </w:tcPr>
          <w:p w14:paraId="464FF33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Vertical zoom for waveform</w:t>
            </w:r>
          </w:p>
        </w:tc>
      </w:tr>
      <w:tr w:rsidR="000959A2" w:rsidRPr="00155B02" w14:paraId="5D2BDD44"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27CC2172"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3. File menu</w:t>
            </w:r>
          </w:p>
        </w:tc>
      </w:tr>
      <w:tr w:rsidR="000959A2" w:rsidRPr="00155B02" w14:paraId="2A8FF865" w14:textId="77777777">
        <w:trPr>
          <w:trHeight w:val="397"/>
        </w:trPr>
        <w:tc>
          <w:tcPr>
            <w:tcW w:w="3167" w:type="dxa"/>
            <w:shd w:val="clear" w:color="auto" w:fill="auto"/>
          </w:tcPr>
          <w:p w14:paraId="76D46526"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4D394EC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New transcription...</w:t>
            </w:r>
          </w:p>
        </w:tc>
      </w:tr>
      <w:tr w:rsidR="000959A2" w:rsidRPr="00155B02" w14:paraId="59ED1BFA" w14:textId="77777777">
        <w:trPr>
          <w:trHeight w:val="397"/>
        </w:trPr>
        <w:tc>
          <w:tcPr>
            <w:tcW w:w="3167" w:type="dxa"/>
            <w:shd w:val="clear" w:color="auto" w:fill="auto"/>
          </w:tcPr>
          <w:p w14:paraId="7038F4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o</w:t>
            </w:r>
          </w:p>
        </w:tc>
        <w:tc>
          <w:tcPr>
            <w:tcW w:w="6044" w:type="dxa"/>
            <w:gridSpan w:val="2"/>
            <w:shd w:val="clear" w:color="auto" w:fill="auto"/>
          </w:tcPr>
          <w:p w14:paraId="54158DC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Open transcription...</w:t>
            </w:r>
          </w:p>
        </w:tc>
      </w:tr>
      <w:tr w:rsidR="000959A2" w:rsidRPr="00155B02" w14:paraId="0C0B99C5" w14:textId="77777777">
        <w:trPr>
          <w:trHeight w:val="397"/>
        </w:trPr>
        <w:tc>
          <w:tcPr>
            <w:tcW w:w="3167" w:type="dxa"/>
            <w:shd w:val="clear" w:color="auto" w:fill="auto"/>
          </w:tcPr>
          <w:p w14:paraId="78573C5B"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w:t>
            </w:r>
          </w:p>
        </w:tc>
        <w:tc>
          <w:tcPr>
            <w:tcW w:w="6044" w:type="dxa"/>
            <w:gridSpan w:val="2"/>
            <w:shd w:val="clear" w:color="auto" w:fill="auto"/>
          </w:tcPr>
          <w:p w14:paraId="45B3568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Save transcription...</w:t>
            </w:r>
          </w:p>
        </w:tc>
      </w:tr>
      <w:tr w:rsidR="000959A2" w:rsidRPr="00155B02" w14:paraId="036CC9D6" w14:textId="77777777">
        <w:trPr>
          <w:trHeight w:val="397"/>
        </w:trPr>
        <w:tc>
          <w:tcPr>
            <w:tcW w:w="3167" w:type="dxa"/>
            <w:shd w:val="clear" w:color="auto" w:fill="auto"/>
          </w:tcPr>
          <w:p w14:paraId="3416BF6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p</w:t>
            </w:r>
          </w:p>
        </w:tc>
        <w:tc>
          <w:tcPr>
            <w:tcW w:w="6044" w:type="dxa"/>
            <w:gridSpan w:val="2"/>
            <w:shd w:val="clear" w:color="auto" w:fill="auto"/>
          </w:tcPr>
          <w:p w14:paraId="67BAC6E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Print transcription...</w:t>
            </w:r>
          </w:p>
        </w:tc>
      </w:tr>
      <w:tr w:rsidR="000959A2" w:rsidRPr="00155B02" w14:paraId="1634E5BA"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87C246"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lastRenderedPageBreak/>
              <w:t>4. Edit menu</w:t>
            </w:r>
          </w:p>
        </w:tc>
      </w:tr>
      <w:tr w:rsidR="000959A2" w:rsidRPr="00155B02" w14:paraId="44F3C14E" w14:textId="77777777">
        <w:trPr>
          <w:trHeight w:val="397"/>
        </w:trPr>
        <w:tc>
          <w:tcPr>
            <w:tcW w:w="3167" w:type="dxa"/>
            <w:shd w:val="clear" w:color="auto" w:fill="auto"/>
          </w:tcPr>
          <w:p w14:paraId="065DD27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z</w:t>
            </w:r>
          </w:p>
        </w:tc>
        <w:tc>
          <w:tcPr>
            <w:tcW w:w="6044" w:type="dxa"/>
            <w:gridSpan w:val="2"/>
            <w:shd w:val="clear" w:color="auto" w:fill="auto"/>
          </w:tcPr>
          <w:p w14:paraId="585EB93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Undo</w:t>
            </w:r>
          </w:p>
        </w:tc>
      </w:tr>
      <w:tr w:rsidR="000959A2" w:rsidRPr="00155B02" w14:paraId="36FD7227" w14:textId="77777777">
        <w:trPr>
          <w:trHeight w:val="397"/>
        </w:trPr>
        <w:tc>
          <w:tcPr>
            <w:tcW w:w="3167" w:type="dxa"/>
            <w:shd w:val="clear" w:color="auto" w:fill="auto"/>
          </w:tcPr>
          <w:p w14:paraId="564B96C4"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c</w:t>
            </w:r>
          </w:p>
        </w:tc>
        <w:tc>
          <w:tcPr>
            <w:tcW w:w="6044" w:type="dxa"/>
            <w:gridSpan w:val="2"/>
            <w:shd w:val="clear" w:color="auto" w:fill="auto"/>
          </w:tcPr>
          <w:p w14:paraId="2CE3B758"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Copy</w:t>
            </w:r>
          </w:p>
        </w:tc>
      </w:tr>
      <w:tr w:rsidR="000959A2" w:rsidRPr="00155B02" w14:paraId="6E458927" w14:textId="77777777">
        <w:trPr>
          <w:trHeight w:val="397"/>
        </w:trPr>
        <w:tc>
          <w:tcPr>
            <w:tcW w:w="3167" w:type="dxa"/>
            <w:shd w:val="clear" w:color="auto" w:fill="auto"/>
          </w:tcPr>
          <w:p w14:paraId="34110B13"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v</w:t>
            </w:r>
          </w:p>
        </w:tc>
        <w:tc>
          <w:tcPr>
            <w:tcW w:w="6044" w:type="dxa"/>
            <w:gridSpan w:val="2"/>
            <w:shd w:val="clear" w:color="auto" w:fill="auto"/>
          </w:tcPr>
          <w:p w14:paraId="0CE2A7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Paste</w:t>
            </w:r>
          </w:p>
        </w:tc>
      </w:tr>
      <w:tr w:rsidR="000959A2" w:rsidRPr="00155B02" w14:paraId="42DF09D1" w14:textId="77777777">
        <w:trPr>
          <w:trHeight w:val="397"/>
        </w:trPr>
        <w:tc>
          <w:tcPr>
            <w:tcW w:w="3167" w:type="dxa"/>
            <w:shd w:val="clear" w:color="auto" w:fill="auto"/>
          </w:tcPr>
          <w:p w14:paraId="7CAB89D0"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x</w:t>
            </w:r>
          </w:p>
        </w:tc>
        <w:tc>
          <w:tcPr>
            <w:tcW w:w="6044" w:type="dxa"/>
            <w:gridSpan w:val="2"/>
            <w:shd w:val="clear" w:color="auto" w:fill="auto"/>
          </w:tcPr>
          <w:p w14:paraId="5BD2D9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Cut</w:t>
            </w:r>
          </w:p>
        </w:tc>
      </w:tr>
      <w:tr w:rsidR="000959A2" w:rsidRPr="00155B02" w14:paraId="25AC3251" w14:textId="77777777">
        <w:trPr>
          <w:trHeight w:val="397"/>
        </w:trPr>
        <w:tc>
          <w:tcPr>
            <w:tcW w:w="3167" w:type="dxa"/>
            <w:shd w:val="clear" w:color="auto" w:fill="auto"/>
          </w:tcPr>
          <w:p w14:paraId="01887531"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6B0479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Search in events...</w:t>
            </w:r>
          </w:p>
        </w:tc>
      </w:tr>
      <w:tr w:rsidR="000959A2" w:rsidRPr="00155B02" w14:paraId="6AA16919" w14:textId="77777777">
        <w:trPr>
          <w:trHeight w:val="397"/>
        </w:trPr>
        <w:tc>
          <w:tcPr>
            <w:tcW w:w="3167" w:type="dxa"/>
            <w:shd w:val="clear" w:color="auto" w:fill="auto"/>
          </w:tcPr>
          <w:p w14:paraId="5A1316EE"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w:t>
            </w:r>
          </w:p>
        </w:tc>
        <w:tc>
          <w:tcPr>
            <w:tcW w:w="6044" w:type="dxa"/>
            <w:gridSpan w:val="2"/>
            <w:shd w:val="clear" w:color="auto" w:fill="auto"/>
          </w:tcPr>
          <w:p w14:paraId="2963899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w:t>
            </w:r>
          </w:p>
        </w:tc>
      </w:tr>
      <w:tr w:rsidR="000959A2" w:rsidRPr="00155B02" w14:paraId="1F10455B" w14:textId="77777777">
        <w:trPr>
          <w:trHeight w:val="397"/>
        </w:trPr>
        <w:tc>
          <w:tcPr>
            <w:tcW w:w="3167" w:type="dxa"/>
            <w:shd w:val="clear" w:color="auto" w:fill="auto"/>
          </w:tcPr>
          <w:p w14:paraId="4D49D3BA"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244C52C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Replace in events...</w:t>
            </w:r>
          </w:p>
        </w:tc>
      </w:tr>
      <w:tr w:rsidR="000959A2" w:rsidRPr="00155B02" w14:paraId="60C02643" w14:textId="77777777">
        <w:trPr>
          <w:trHeight w:val="397"/>
        </w:trPr>
        <w:tc>
          <w:tcPr>
            <w:tcW w:w="3167" w:type="dxa"/>
            <w:shd w:val="clear" w:color="auto" w:fill="auto"/>
          </w:tcPr>
          <w:p w14:paraId="4E417C37"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g</w:t>
            </w:r>
          </w:p>
        </w:tc>
        <w:tc>
          <w:tcPr>
            <w:tcW w:w="6044" w:type="dxa"/>
            <w:gridSpan w:val="2"/>
            <w:shd w:val="clear" w:color="auto" w:fill="auto"/>
          </w:tcPr>
          <w:p w14:paraId="414720B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Go to...</w:t>
            </w:r>
          </w:p>
        </w:tc>
      </w:tr>
      <w:tr w:rsidR="000959A2" w:rsidRPr="00155B02" w14:paraId="0E4F8D05" w14:textId="77777777">
        <w:trPr>
          <w:trHeight w:val="397"/>
        </w:trPr>
        <w:tc>
          <w:tcPr>
            <w:tcW w:w="3167" w:type="dxa"/>
            <w:shd w:val="clear" w:color="auto" w:fill="auto"/>
          </w:tcPr>
          <w:p w14:paraId="4688C13D"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f</w:t>
            </w:r>
          </w:p>
        </w:tc>
        <w:tc>
          <w:tcPr>
            <w:tcW w:w="6044" w:type="dxa"/>
            <w:gridSpan w:val="2"/>
            <w:shd w:val="clear" w:color="auto" w:fill="auto"/>
          </w:tcPr>
          <w:p w14:paraId="076A2664"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EXAKT search...</w:t>
            </w:r>
          </w:p>
        </w:tc>
      </w:tr>
      <w:tr w:rsidR="000959A2" w:rsidRPr="00155B02" w14:paraId="16A7616C"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CE19F42" w14:textId="77777777" w:rsidR="000959A2" w:rsidRPr="00155B02" w:rsidRDefault="000959A2">
            <w:pPr>
              <w:keepNext/>
              <w:rPr>
                <w:rFonts w:ascii="Times New Roman" w:hAnsi="Times New Roman" w:cs="Times New Roman"/>
                <w:b/>
                <w:lang w:val="en-GB"/>
              </w:rPr>
            </w:pPr>
            <w:r w:rsidRPr="00155B02">
              <w:rPr>
                <w:rFonts w:ascii="Times New Roman" w:hAnsi="Times New Roman" w:cs="Times New Roman"/>
                <w:b/>
                <w:lang w:val="en-GB"/>
              </w:rPr>
              <w:t>5. Tier menu</w:t>
            </w:r>
          </w:p>
        </w:tc>
      </w:tr>
      <w:tr w:rsidR="000959A2" w:rsidRPr="00155B02" w14:paraId="3671C2B9" w14:textId="77777777">
        <w:trPr>
          <w:trHeight w:val="397"/>
        </w:trPr>
        <w:tc>
          <w:tcPr>
            <w:tcW w:w="3167" w:type="dxa"/>
            <w:shd w:val="clear" w:color="auto" w:fill="auto"/>
          </w:tcPr>
          <w:p w14:paraId="2E5139C9"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w:t>
            </w:r>
          </w:p>
        </w:tc>
        <w:tc>
          <w:tcPr>
            <w:tcW w:w="6044" w:type="dxa"/>
            <w:gridSpan w:val="2"/>
            <w:shd w:val="clear" w:color="auto" w:fill="auto"/>
          </w:tcPr>
          <w:p w14:paraId="7D22ADC8"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Add tier...</w:t>
            </w:r>
          </w:p>
        </w:tc>
      </w:tr>
      <w:tr w:rsidR="000959A2" w:rsidRPr="00155B02" w14:paraId="6EBD55D4" w14:textId="77777777">
        <w:trPr>
          <w:trHeight w:val="397"/>
        </w:trPr>
        <w:tc>
          <w:tcPr>
            <w:tcW w:w="3167" w:type="dxa"/>
            <w:shd w:val="clear" w:color="auto" w:fill="auto"/>
          </w:tcPr>
          <w:p w14:paraId="454810C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i</w:t>
            </w:r>
          </w:p>
        </w:tc>
        <w:tc>
          <w:tcPr>
            <w:tcW w:w="6044" w:type="dxa"/>
            <w:gridSpan w:val="2"/>
            <w:shd w:val="clear" w:color="auto" w:fill="auto"/>
          </w:tcPr>
          <w:p w14:paraId="78B91090"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Insert tier...</w:t>
            </w:r>
          </w:p>
        </w:tc>
      </w:tr>
      <w:tr w:rsidR="000959A2" w:rsidRPr="00155B02" w14:paraId="670F3445" w14:textId="77777777">
        <w:trPr>
          <w:trHeight w:val="397"/>
        </w:trPr>
        <w:tc>
          <w:tcPr>
            <w:tcW w:w="3167" w:type="dxa"/>
            <w:shd w:val="clear" w:color="auto" w:fill="auto"/>
          </w:tcPr>
          <w:p w14:paraId="7092870C" w14:textId="77777777" w:rsidR="000959A2" w:rsidRPr="00155B02" w:rsidRDefault="000959A2" w:rsidP="00E17DA5">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del w:id="1450" w:author="Moritz Lautenbach" w:date="2014-04-16T11:36:00Z">
              <w:r w:rsidRPr="00155B02" w:rsidDel="009F4496">
                <w:rPr>
                  <w:rStyle w:val="Taste"/>
                  <w:rFonts w:cs="Times New Roman"/>
                  <w:sz w:val="20"/>
                  <w:szCs w:val="20"/>
                </w:rPr>
                <w:delText></w:delText>
              </w:r>
            </w:del>
            <w:ins w:id="1451" w:author="Moritz Lautenbach" w:date="2014-04-16T11:36:00Z">
              <w:r w:rsidRPr="00155B02">
                <w:rPr>
                  <w:rStyle w:val="Taste"/>
                  <w:rFonts w:cs="Times New Roman"/>
                  <w:sz w:val="20"/>
                  <w:szCs w:val="20"/>
                </w:rPr>
                <w:t xml:space="preserve"> ↑</w:t>
              </w:r>
            </w:ins>
          </w:p>
        </w:tc>
        <w:tc>
          <w:tcPr>
            <w:tcW w:w="6044" w:type="dxa"/>
            <w:gridSpan w:val="2"/>
            <w:shd w:val="clear" w:color="auto" w:fill="auto"/>
          </w:tcPr>
          <w:p w14:paraId="4053B9E4"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Move tier upwards</w:t>
            </w:r>
          </w:p>
        </w:tc>
      </w:tr>
      <w:tr w:rsidR="000959A2" w:rsidRPr="00155B02" w14:paraId="5D016557" w14:textId="77777777">
        <w:trPr>
          <w:trHeight w:val="397"/>
        </w:trPr>
        <w:tc>
          <w:tcPr>
            <w:tcW w:w="3167" w:type="dxa"/>
            <w:shd w:val="clear" w:color="auto" w:fill="auto"/>
          </w:tcPr>
          <w:p w14:paraId="4D55301B" w14:textId="77777777" w:rsidR="000959A2" w:rsidRPr="00155B02" w:rsidRDefault="000959A2">
            <w:pPr>
              <w:keepNext/>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h</w:t>
            </w:r>
          </w:p>
        </w:tc>
        <w:tc>
          <w:tcPr>
            <w:tcW w:w="6044" w:type="dxa"/>
            <w:gridSpan w:val="2"/>
            <w:shd w:val="clear" w:color="auto" w:fill="auto"/>
          </w:tcPr>
          <w:p w14:paraId="58234B02" w14:textId="77777777" w:rsidR="000959A2" w:rsidRPr="00155B02" w:rsidRDefault="000959A2">
            <w:pPr>
              <w:keepNext/>
              <w:rPr>
                <w:rFonts w:ascii="Times New Roman" w:hAnsi="Times New Roman" w:cs="Times New Roman"/>
                <w:lang w:val="en-GB"/>
              </w:rPr>
            </w:pPr>
            <w:r w:rsidRPr="00155B02">
              <w:rPr>
                <w:rFonts w:ascii="Times New Roman" w:hAnsi="Times New Roman" w:cs="Times New Roman"/>
                <w:lang w:val="en-GB"/>
              </w:rPr>
              <w:t>Hide tier</w:t>
            </w:r>
          </w:p>
        </w:tc>
      </w:tr>
      <w:tr w:rsidR="000959A2" w:rsidRPr="00155B02" w14:paraId="35451B0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19999DBD"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6. Event menu</w:t>
            </w:r>
          </w:p>
        </w:tc>
      </w:tr>
      <w:tr w:rsidR="000959A2" w:rsidRPr="00155B02" w14:paraId="7E98AF85" w14:textId="77777777">
        <w:trPr>
          <w:trHeight w:val="397"/>
        </w:trPr>
        <w:tc>
          <w:tcPr>
            <w:tcW w:w="3167" w:type="dxa"/>
            <w:shd w:val="clear" w:color="auto" w:fill="auto"/>
          </w:tcPr>
          <w:p w14:paraId="372B8ED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enter</w:t>
            </w:r>
          </w:p>
        </w:tc>
        <w:tc>
          <w:tcPr>
            <w:tcW w:w="6044" w:type="dxa"/>
            <w:gridSpan w:val="2"/>
            <w:shd w:val="clear" w:color="auto" w:fill="auto"/>
          </w:tcPr>
          <w:p w14:paraId="1D130AF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Event properties...</w:t>
            </w:r>
          </w:p>
        </w:tc>
      </w:tr>
      <w:tr w:rsidR="000959A2" w:rsidRPr="00155B02" w14:paraId="2EF60AF7" w14:textId="77777777">
        <w:trPr>
          <w:trHeight w:val="397"/>
        </w:trPr>
        <w:tc>
          <w:tcPr>
            <w:tcW w:w="3167" w:type="dxa"/>
            <w:shd w:val="clear" w:color="auto" w:fill="auto"/>
          </w:tcPr>
          <w:p w14:paraId="429282F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d</w:t>
            </w:r>
          </w:p>
        </w:tc>
        <w:tc>
          <w:tcPr>
            <w:tcW w:w="6044" w:type="dxa"/>
            <w:gridSpan w:val="2"/>
            <w:shd w:val="clear" w:color="auto" w:fill="auto"/>
          </w:tcPr>
          <w:p w14:paraId="09B63AAF"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Remove event</w:t>
            </w:r>
          </w:p>
        </w:tc>
      </w:tr>
      <w:tr w:rsidR="000959A2" w:rsidRPr="002B43A4" w14:paraId="505A2F18" w14:textId="77777777">
        <w:trPr>
          <w:trHeight w:val="397"/>
        </w:trPr>
        <w:tc>
          <w:tcPr>
            <w:tcW w:w="3167" w:type="dxa"/>
            <w:shd w:val="clear" w:color="auto" w:fill="auto"/>
          </w:tcPr>
          <w:p w14:paraId="300F72D5"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r</w:t>
            </w:r>
          </w:p>
        </w:tc>
        <w:tc>
          <w:tcPr>
            <w:tcW w:w="6044" w:type="dxa"/>
            <w:gridSpan w:val="2"/>
            <w:shd w:val="clear" w:color="auto" w:fill="auto"/>
          </w:tcPr>
          <w:p w14:paraId="5BB52BB2"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right</w:t>
            </w:r>
          </w:p>
        </w:tc>
      </w:tr>
      <w:tr w:rsidR="000959A2" w:rsidRPr="002B43A4" w14:paraId="70B7D912" w14:textId="77777777">
        <w:trPr>
          <w:trHeight w:val="397"/>
        </w:trPr>
        <w:tc>
          <w:tcPr>
            <w:tcW w:w="3167" w:type="dxa"/>
            <w:shd w:val="clear" w:color="auto" w:fill="auto"/>
          </w:tcPr>
          <w:p w14:paraId="2ECD86FC"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l</w:t>
            </w:r>
          </w:p>
        </w:tc>
        <w:tc>
          <w:tcPr>
            <w:tcW w:w="6044" w:type="dxa"/>
            <w:gridSpan w:val="2"/>
            <w:shd w:val="clear" w:color="auto" w:fill="auto"/>
          </w:tcPr>
          <w:p w14:paraId="1DC02E2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Shift characters to the left</w:t>
            </w:r>
          </w:p>
        </w:tc>
      </w:tr>
      <w:tr w:rsidR="000959A2" w:rsidRPr="00155B02" w14:paraId="1581757D" w14:textId="77777777">
        <w:trPr>
          <w:trHeight w:val="397"/>
        </w:trPr>
        <w:tc>
          <w:tcPr>
            <w:tcW w:w="3167" w:type="dxa"/>
            <w:shd w:val="clear" w:color="auto" w:fill="auto"/>
          </w:tcPr>
          <w:p w14:paraId="580F833F"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1</w:t>
            </w:r>
          </w:p>
        </w:tc>
        <w:tc>
          <w:tcPr>
            <w:tcW w:w="6044" w:type="dxa"/>
            <w:gridSpan w:val="2"/>
            <w:shd w:val="clear" w:color="auto" w:fill="auto"/>
          </w:tcPr>
          <w:p w14:paraId="662ADD87"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Merge events</w:t>
            </w:r>
          </w:p>
        </w:tc>
      </w:tr>
      <w:tr w:rsidR="000959A2" w:rsidRPr="00155B02" w14:paraId="5B3950E2" w14:textId="77777777">
        <w:trPr>
          <w:trHeight w:val="397"/>
        </w:trPr>
        <w:tc>
          <w:tcPr>
            <w:tcW w:w="3167" w:type="dxa"/>
            <w:shd w:val="clear" w:color="auto" w:fill="auto"/>
          </w:tcPr>
          <w:p w14:paraId="2284F00A"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2</w:t>
            </w:r>
          </w:p>
        </w:tc>
        <w:tc>
          <w:tcPr>
            <w:tcW w:w="6044" w:type="dxa"/>
            <w:gridSpan w:val="2"/>
            <w:shd w:val="clear" w:color="auto" w:fill="auto"/>
          </w:tcPr>
          <w:p w14:paraId="60F968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Split event</w:t>
            </w:r>
          </w:p>
        </w:tc>
      </w:tr>
      <w:tr w:rsidR="000959A2" w:rsidRPr="00155B02" w14:paraId="32AF43F9" w14:textId="77777777">
        <w:trPr>
          <w:trHeight w:val="397"/>
        </w:trPr>
        <w:tc>
          <w:tcPr>
            <w:tcW w:w="3167" w:type="dxa"/>
            <w:shd w:val="clear" w:color="auto" w:fill="auto"/>
          </w:tcPr>
          <w:p w14:paraId="40E0E371"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3</w:t>
            </w:r>
          </w:p>
        </w:tc>
        <w:tc>
          <w:tcPr>
            <w:tcW w:w="6044" w:type="dxa"/>
            <w:gridSpan w:val="2"/>
            <w:shd w:val="clear" w:color="auto" w:fill="auto"/>
          </w:tcPr>
          <w:p w14:paraId="0E822AC3"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Double split event</w:t>
            </w:r>
          </w:p>
        </w:tc>
      </w:tr>
      <w:tr w:rsidR="000959A2" w:rsidRPr="002B43A4" w14:paraId="61B1F5C8" w14:textId="77777777">
        <w:trPr>
          <w:trHeight w:val="397"/>
        </w:trPr>
        <w:tc>
          <w:tcPr>
            <w:tcW w:w="3167" w:type="dxa"/>
            <w:shd w:val="clear" w:color="auto" w:fill="auto"/>
          </w:tcPr>
          <w:p w14:paraId="08CF65BA"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177E41E0"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right</w:t>
            </w:r>
          </w:p>
        </w:tc>
      </w:tr>
      <w:tr w:rsidR="000959A2" w:rsidRPr="002B43A4" w14:paraId="03124ACD" w14:textId="77777777">
        <w:trPr>
          <w:trHeight w:val="397"/>
        </w:trPr>
        <w:tc>
          <w:tcPr>
            <w:tcW w:w="3167" w:type="dxa"/>
            <w:shd w:val="clear" w:color="auto" w:fill="auto"/>
          </w:tcPr>
          <w:p w14:paraId="032ED778"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shift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370CD9F5"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Extend event to the left</w:t>
            </w:r>
          </w:p>
        </w:tc>
      </w:tr>
      <w:tr w:rsidR="000959A2" w:rsidRPr="002B43A4" w14:paraId="6DF5F30E" w14:textId="77777777">
        <w:trPr>
          <w:trHeight w:val="397"/>
        </w:trPr>
        <w:tc>
          <w:tcPr>
            <w:tcW w:w="3167" w:type="dxa"/>
            <w:shd w:val="clear" w:color="auto" w:fill="auto"/>
          </w:tcPr>
          <w:p w14:paraId="6FCC46D4"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0AC6213E"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right</w:t>
            </w:r>
          </w:p>
        </w:tc>
      </w:tr>
      <w:tr w:rsidR="000959A2" w:rsidRPr="002B43A4" w14:paraId="2B79ED1C" w14:textId="77777777">
        <w:trPr>
          <w:trHeight w:val="397"/>
        </w:trPr>
        <w:tc>
          <w:tcPr>
            <w:tcW w:w="3167" w:type="dxa"/>
            <w:shd w:val="clear" w:color="auto" w:fill="auto"/>
          </w:tcPr>
          <w:p w14:paraId="0F7A4E62"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621DC77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Shrink event on the left</w:t>
            </w:r>
          </w:p>
        </w:tc>
      </w:tr>
      <w:tr w:rsidR="000959A2" w:rsidRPr="002B43A4" w14:paraId="3530FAE0" w14:textId="77777777">
        <w:trPr>
          <w:trHeight w:val="397"/>
        </w:trPr>
        <w:tc>
          <w:tcPr>
            <w:tcW w:w="3167" w:type="dxa"/>
            <w:shd w:val="clear" w:color="auto" w:fill="auto"/>
          </w:tcPr>
          <w:p w14:paraId="7F8A0C95" w14:textId="77777777" w:rsidR="000959A2" w:rsidRPr="00155B02" w:rsidRDefault="000959A2">
            <w:pPr>
              <w:rPr>
                <w:rFonts w:ascii="Times New Roman" w:hAnsi="Times New Roman" w:cs="Times New Roman"/>
                <w:lang w:val="en-GB"/>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r w:rsidRPr="00155B02">
              <w:rPr>
                <w:rFonts w:ascii="Times New Roman" w:hAnsi="Times New Roman" w:cs="Times New Roman"/>
                <w:lang w:val="en-GB"/>
              </w:rPr>
              <w:t xml:space="preserve"> </w:t>
            </w:r>
          </w:p>
        </w:tc>
        <w:tc>
          <w:tcPr>
            <w:tcW w:w="6044" w:type="dxa"/>
            <w:gridSpan w:val="2"/>
            <w:shd w:val="clear" w:color="auto" w:fill="auto"/>
          </w:tcPr>
          <w:p w14:paraId="6E119FEB"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right</w:t>
            </w:r>
          </w:p>
        </w:tc>
      </w:tr>
      <w:tr w:rsidR="000959A2" w:rsidRPr="002B43A4" w14:paraId="0A85A32D" w14:textId="77777777">
        <w:trPr>
          <w:trHeight w:val="397"/>
        </w:trPr>
        <w:tc>
          <w:tcPr>
            <w:tcW w:w="3167" w:type="dxa"/>
            <w:shd w:val="clear" w:color="auto" w:fill="auto"/>
          </w:tcPr>
          <w:p w14:paraId="33152AA2" w14:textId="77777777" w:rsidR="000959A2" w:rsidRPr="00155B02" w:rsidRDefault="000959A2">
            <w:pPr>
              <w:rPr>
                <w:rStyle w:val="Taste"/>
                <w:rFonts w:cs="Times New Roman"/>
                <w:sz w:val="20"/>
                <w:szCs w:val="20"/>
              </w:rPr>
            </w:pPr>
            <w:commentRangeStart w:id="1452"/>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w:t>
            </w:r>
          </w:p>
        </w:tc>
        <w:tc>
          <w:tcPr>
            <w:tcW w:w="6044" w:type="dxa"/>
            <w:gridSpan w:val="2"/>
            <w:shd w:val="clear" w:color="auto" w:fill="auto"/>
          </w:tcPr>
          <w:p w14:paraId="4E1158B9"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Move event to the left</w:t>
            </w:r>
            <w:commentRangeEnd w:id="1452"/>
            <w:r w:rsidRPr="00155B02">
              <w:rPr>
                <w:rStyle w:val="Kommentarzeichen"/>
                <w:rFonts w:ascii="Times New Roman" w:hAnsi="Times New Roman" w:cs="Times New Roman"/>
                <w:lang w:val="en-GB"/>
              </w:rPr>
              <w:commentReference w:id="1452"/>
            </w:r>
          </w:p>
        </w:tc>
      </w:tr>
      <w:tr w:rsidR="000959A2" w:rsidRPr="00155B02" w14:paraId="304B3420" w14:textId="77777777">
        <w:trPr>
          <w:trHeight w:val="397"/>
        </w:trPr>
        <w:tc>
          <w:tcPr>
            <w:tcW w:w="3167" w:type="dxa"/>
            <w:shd w:val="clear" w:color="auto" w:fill="auto"/>
          </w:tcPr>
          <w:p w14:paraId="43D1B363"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alt</w:t>
            </w:r>
            <w:r w:rsidRPr="00155B02">
              <w:rPr>
                <w:rFonts w:ascii="Times New Roman" w:hAnsi="Times New Roman" w:cs="Times New Roman"/>
                <w:lang w:val="en-GB"/>
              </w:rPr>
              <w:t xml:space="preserve"> + </w:t>
            </w:r>
            <w:r w:rsidRPr="00155B02">
              <w:rPr>
                <w:rStyle w:val="Taste"/>
                <w:rFonts w:cs="Times New Roman"/>
                <w:sz w:val="20"/>
                <w:szCs w:val="20"/>
              </w:rPr>
              <w:t>n</w:t>
            </w:r>
          </w:p>
        </w:tc>
        <w:tc>
          <w:tcPr>
            <w:tcW w:w="6044" w:type="dxa"/>
            <w:gridSpan w:val="2"/>
            <w:shd w:val="clear" w:color="auto" w:fill="auto"/>
          </w:tcPr>
          <w:p w14:paraId="5EDBC616"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Find next event</w:t>
            </w:r>
          </w:p>
        </w:tc>
      </w:tr>
      <w:tr w:rsidR="000959A2" w:rsidRPr="00155B02" w14:paraId="4BE2A6FD" w14:textId="77777777">
        <w:trPr>
          <w:gridAfter w:val="1"/>
          <w:wAfter w:w="4606" w:type="dxa"/>
          <w:trHeight w:val="397"/>
        </w:trPr>
        <w:tc>
          <w:tcPr>
            <w:tcW w:w="4605" w:type="dxa"/>
            <w:gridSpan w:val="2"/>
            <w:tcBorders>
              <w:top w:val="single" w:sz="4" w:space="0" w:color="000000"/>
              <w:left w:val="single" w:sz="4" w:space="0" w:color="000000"/>
              <w:bottom w:val="single" w:sz="4" w:space="0" w:color="000000"/>
              <w:right w:val="single" w:sz="4" w:space="0" w:color="000000"/>
            </w:tcBorders>
            <w:shd w:val="clear" w:color="auto" w:fill="E0E0E0"/>
          </w:tcPr>
          <w:p w14:paraId="501B8C50" w14:textId="77777777" w:rsidR="000959A2" w:rsidRPr="00155B02" w:rsidRDefault="000959A2">
            <w:pPr>
              <w:rPr>
                <w:rFonts w:ascii="Times New Roman" w:hAnsi="Times New Roman" w:cs="Times New Roman"/>
                <w:b/>
                <w:lang w:val="en-GB"/>
              </w:rPr>
            </w:pPr>
            <w:r w:rsidRPr="00155B02">
              <w:rPr>
                <w:rFonts w:ascii="Times New Roman" w:hAnsi="Times New Roman" w:cs="Times New Roman"/>
                <w:b/>
                <w:lang w:val="en-GB"/>
              </w:rPr>
              <w:t>7. Format menu</w:t>
            </w:r>
          </w:p>
        </w:tc>
      </w:tr>
      <w:tr w:rsidR="000959A2" w:rsidRPr="00155B02" w14:paraId="295E61E0" w14:textId="77777777">
        <w:trPr>
          <w:trHeight w:val="397"/>
        </w:trPr>
        <w:tc>
          <w:tcPr>
            <w:tcW w:w="3167" w:type="dxa"/>
            <w:shd w:val="clear" w:color="auto" w:fill="auto"/>
          </w:tcPr>
          <w:p w14:paraId="512D0E27" w14:textId="77777777" w:rsidR="000959A2" w:rsidRPr="00155B02" w:rsidRDefault="000959A2">
            <w:pPr>
              <w:rPr>
                <w:rStyle w:val="Taste"/>
                <w:rFonts w:cs="Times New Roman"/>
                <w:sz w:val="20"/>
                <w:szCs w:val="20"/>
              </w:rPr>
            </w:pPr>
            <w:r w:rsidRPr="00155B02">
              <w:rPr>
                <w:rStyle w:val="Taste"/>
                <w:rFonts w:cs="Times New Roman"/>
                <w:sz w:val="20"/>
                <w:szCs w:val="20"/>
              </w:rPr>
              <w:t>ctrl</w:t>
            </w:r>
            <w:r w:rsidRPr="00155B02">
              <w:rPr>
                <w:rFonts w:ascii="Times New Roman" w:hAnsi="Times New Roman" w:cs="Times New Roman"/>
                <w:lang w:val="en-GB"/>
              </w:rPr>
              <w:t xml:space="preserve"> + </w:t>
            </w:r>
            <w:r w:rsidRPr="00155B02">
              <w:rPr>
                <w:rStyle w:val="Taste"/>
                <w:rFonts w:cs="Times New Roman"/>
                <w:sz w:val="20"/>
                <w:szCs w:val="20"/>
              </w:rPr>
              <w:t>u</w:t>
            </w:r>
          </w:p>
        </w:tc>
        <w:tc>
          <w:tcPr>
            <w:tcW w:w="6044" w:type="dxa"/>
            <w:gridSpan w:val="2"/>
            <w:shd w:val="clear" w:color="auto" w:fill="auto"/>
          </w:tcPr>
          <w:p w14:paraId="4884CAA1" w14:textId="77777777" w:rsidR="000959A2" w:rsidRPr="00155B02" w:rsidRDefault="000959A2">
            <w:pPr>
              <w:rPr>
                <w:rFonts w:ascii="Times New Roman" w:hAnsi="Times New Roman" w:cs="Times New Roman"/>
                <w:lang w:val="en-GB"/>
              </w:rPr>
            </w:pPr>
            <w:r w:rsidRPr="00155B02">
              <w:rPr>
                <w:rFonts w:ascii="Times New Roman" w:hAnsi="Times New Roman" w:cs="Times New Roman"/>
                <w:lang w:val="en-GB"/>
              </w:rPr>
              <w:t>Underline</w:t>
            </w:r>
          </w:p>
        </w:tc>
      </w:tr>
    </w:tbl>
    <w:p w14:paraId="24DD8A9F" w14:textId="77777777" w:rsidR="000959A2" w:rsidRPr="00155B02" w:rsidRDefault="000959A2">
      <w:pPr>
        <w:rPr>
          <w:rFonts w:ascii="Times New Roman" w:hAnsi="Times New Roman" w:cs="Times New Roman"/>
          <w:lang w:val="en-GB"/>
        </w:rPr>
      </w:pPr>
    </w:p>
    <w:p w14:paraId="621BAABC" w14:textId="77777777" w:rsidR="000959A2" w:rsidRPr="00155B02" w:rsidRDefault="000959A2">
      <w:pPr>
        <w:rPr>
          <w:rFonts w:ascii="Times New Roman" w:hAnsi="Times New Roman" w:cs="Times New Roman"/>
          <w:lang w:val="en-GB"/>
        </w:rPr>
      </w:pPr>
    </w:p>
    <w:p w14:paraId="5A71D83F" w14:textId="77777777" w:rsidR="000959A2" w:rsidRPr="00155B02" w:rsidRDefault="000959A2">
      <w:pPr>
        <w:pStyle w:val="Kopfzeile"/>
        <w:rPr>
          <w:rFonts w:ascii="Times New Roman" w:hAnsi="Times New Roman"/>
          <w:lang w:val="en-GB"/>
        </w:rPr>
      </w:pPr>
    </w:p>
    <w:p w14:paraId="5C81BC95" w14:textId="77777777" w:rsidR="000959A2" w:rsidRPr="00155B02" w:rsidRDefault="000959A2">
      <w:pPr>
        <w:rPr>
          <w:rFonts w:ascii="Times New Roman" w:hAnsi="Times New Roman" w:cs="Times New Roman"/>
          <w:lang w:val="en-GB"/>
        </w:rPr>
        <w:sectPr w:rsidR="000959A2" w:rsidRPr="00155B02">
          <w:headerReference w:type="even" r:id="rId294"/>
          <w:headerReference w:type="default" r:id="rId295"/>
          <w:footerReference w:type="even" r:id="rId296"/>
          <w:footerReference w:type="default" r:id="rId297"/>
          <w:headerReference w:type="first" r:id="rId298"/>
          <w:footerReference w:type="first" r:id="rId299"/>
          <w:pgSz w:w="11906" w:h="16838"/>
          <w:pgMar w:top="1361" w:right="1134" w:bottom="907" w:left="1418" w:header="624" w:footer="720" w:gutter="0"/>
          <w:cols w:space="720"/>
          <w:docGrid w:linePitch="240" w:charSpace="40960"/>
        </w:sectPr>
      </w:pPr>
    </w:p>
    <w:p w14:paraId="782C75D8" w14:textId="77777777" w:rsidR="000959A2" w:rsidRPr="00155B02" w:rsidRDefault="000959A2" w:rsidP="00F73227">
      <w:pPr>
        <w:pStyle w:val="berschrift1"/>
        <w:numPr>
          <w:ilvl w:val="0"/>
          <w:numId w:val="85"/>
        </w:numPr>
        <w:rPr>
          <w:rStyle w:val="Formatvorlageberschrift1Verdichtetdurch05ptCharChar"/>
          <w:rFonts w:ascii="Times New Roman" w:eastAsiaTheme="minorHAnsi" w:hAnsi="Times New Roman"/>
        </w:rPr>
      </w:pPr>
      <w:bookmarkStart w:id="1453" w:name="_Toc403472845"/>
      <w:r w:rsidRPr="00155B02">
        <w:lastRenderedPageBreak/>
        <w:t>Appendix E: </w:t>
      </w:r>
      <w:r w:rsidRPr="00155B02">
        <w:rPr>
          <w:rStyle w:val="Formatvorlageberschrift1Verdichtetdurch05ptCharChar"/>
          <w:rFonts w:ascii="Times New Roman" w:eastAsiaTheme="minorHAnsi" w:hAnsi="Times New Roman"/>
        </w:rPr>
        <w:t xml:space="preserve">SYNCHRONISATION OF AN EXMARALDA TRANSCRIPTION WITH A </w:t>
      </w:r>
      <w:commentRangeStart w:id="1454"/>
      <w:r w:rsidRPr="00155B02">
        <w:rPr>
          <w:rStyle w:val="Formatvorlageberschrift1Verdichtetdurch05ptCharChar"/>
          <w:rFonts w:ascii="Times New Roman" w:eastAsiaTheme="minorHAnsi" w:hAnsi="Times New Roman"/>
        </w:rPr>
        <w:t xml:space="preserve">DIGITALISED </w:t>
      </w:r>
      <w:commentRangeEnd w:id="1454"/>
      <w:r w:rsidRPr="00155B02">
        <w:rPr>
          <w:rStyle w:val="Kommentarzeichen"/>
          <w:b w:val="0"/>
          <w:bCs w:val="0"/>
          <w:caps w:val="0"/>
          <w:spacing w:val="0"/>
        </w:rPr>
        <w:commentReference w:id="1454"/>
      </w:r>
      <w:r w:rsidRPr="00155B02">
        <w:rPr>
          <w:rStyle w:val="Formatvorlageberschrift1Verdichtetdurch05ptCharChar"/>
          <w:rFonts w:ascii="Times New Roman" w:eastAsiaTheme="minorHAnsi" w:hAnsi="Times New Roman"/>
        </w:rPr>
        <w:t>AUDIO RECORDING IN PRAAT</w:t>
      </w:r>
      <w:bookmarkEnd w:id="1453"/>
    </w:p>
    <w:p w14:paraId="2DB3A8AF" w14:textId="77777777" w:rsidR="000959A2" w:rsidRPr="00155B02" w:rsidRDefault="000959A2">
      <w:pPr>
        <w:pStyle w:val="berschrift2"/>
        <w:rPr>
          <w:lang w:val="en-GB"/>
        </w:rPr>
      </w:pPr>
      <w:bookmarkStart w:id="1455" w:name="_Toc403472846"/>
      <w:r w:rsidRPr="00155B02">
        <w:rPr>
          <w:lang w:val="en-GB"/>
        </w:rPr>
        <w:t>Preparation</w:t>
      </w:r>
      <w:bookmarkEnd w:id="1455"/>
    </w:p>
    <w:p w14:paraId="605B0229" w14:textId="1D327E24" w:rsidR="000959A2" w:rsidRPr="004B7471" w:rsidRDefault="000959A2" w:rsidP="007479B0">
      <w:pPr>
        <w:pStyle w:val="Nummerierung1"/>
        <w:rPr>
          <w:szCs w:val="24"/>
          <w:lang w:val="en-GB"/>
        </w:rPr>
      </w:pPr>
      <w:bookmarkStart w:id="1456" w:name="_Toc403472847"/>
      <w:ins w:id="1457" w:author="Moritz Lautenbach" w:date="2014-04-16T11:41:00Z">
        <w:r w:rsidRPr="004B7471">
          <w:rPr>
            <w:szCs w:val="24"/>
            <w:lang w:val="en-GB"/>
          </w:rPr>
          <w:t>1.</w:t>
        </w:r>
        <w:r w:rsidRPr="004B7471">
          <w:rPr>
            <w:szCs w:val="24"/>
            <w:lang w:val="en-GB"/>
          </w:rPr>
          <w:tab/>
        </w:r>
      </w:ins>
      <w:r w:rsidRPr="004B7471">
        <w:rPr>
          <w:szCs w:val="24"/>
          <w:lang w:val="en-GB"/>
        </w:rPr>
        <w:t xml:space="preserve">Copy the audio file to the hard drive (has to be either </w:t>
      </w:r>
      <w:ins w:id="1458" w:author="Moritz Lautenbach" w:date="2014-04-16T11:42:00Z">
        <w:r w:rsidRPr="004B7471">
          <w:rPr>
            <w:szCs w:val="24"/>
            <w:lang w:val="en-GB"/>
          </w:rPr>
          <w:t>.</w:t>
        </w:r>
      </w:ins>
      <w:r w:rsidRPr="004B7471">
        <w:rPr>
          <w:szCs w:val="24"/>
          <w:lang w:val="en-GB"/>
        </w:rPr>
        <w:t xml:space="preserve">aiff- or </w:t>
      </w:r>
      <w:ins w:id="1459" w:author="Moritz Lautenbach" w:date="2014-04-16T11:42:00Z">
        <w:r w:rsidRPr="004B7471">
          <w:rPr>
            <w:szCs w:val="24"/>
            <w:lang w:val="en-GB"/>
          </w:rPr>
          <w:t>.</w:t>
        </w:r>
      </w:ins>
      <w:r w:rsidRPr="004B7471">
        <w:rPr>
          <w:szCs w:val="24"/>
          <w:lang w:val="en-GB"/>
        </w:rPr>
        <w:t>wav-</w:t>
      </w:r>
      <w:ins w:id="1460" w:author="Moritz Lautenbach" w:date="2014-04-16T11:42:00Z">
        <w:r w:rsidRPr="004B7471">
          <w:rPr>
            <w:szCs w:val="24"/>
            <w:lang w:val="en-GB"/>
          </w:rPr>
          <w:t>Format</w:t>
        </w:r>
      </w:ins>
      <w:r w:rsidRPr="004B7471">
        <w:rPr>
          <w:szCs w:val="24"/>
          <w:lang w:val="en-GB"/>
        </w:rPr>
        <w:t>).</w:t>
      </w:r>
      <w:bookmarkEnd w:id="1456"/>
    </w:p>
    <w:p w14:paraId="1E6ECEC4" w14:textId="0495C9BC" w:rsidR="000959A2" w:rsidRPr="004B7471" w:rsidRDefault="000959A2" w:rsidP="007479B0">
      <w:pPr>
        <w:pStyle w:val="Nummerierung1"/>
        <w:rPr>
          <w:szCs w:val="24"/>
          <w:lang w:val="en-GB"/>
        </w:rPr>
      </w:pPr>
      <w:bookmarkStart w:id="1461" w:name="_Toc403472848"/>
      <w:ins w:id="1462" w:author="Moritz Lautenbach" w:date="2014-04-16T11:41:00Z">
        <w:r w:rsidRPr="004B7471">
          <w:rPr>
            <w:szCs w:val="24"/>
            <w:lang w:val="en-GB"/>
          </w:rPr>
          <w:t xml:space="preserve">2. </w:t>
        </w:r>
      </w:ins>
      <w:r w:rsidRPr="004B7471">
        <w:rPr>
          <w:szCs w:val="24"/>
          <w:lang w:val="en-GB"/>
        </w:rPr>
        <w:t>Start EXMARaLDA Partitur-</w:t>
      </w:r>
      <w:r w:rsidR="00C11634" w:rsidRPr="004B7471">
        <w:rPr>
          <w:szCs w:val="24"/>
          <w:lang w:val="en-GB"/>
        </w:rPr>
        <w:t>Editor</w:t>
      </w:r>
      <w:r w:rsidRPr="004B7471">
        <w:rPr>
          <w:szCs w:val="24"/>
          <w:lang w:val="en-GB"/>
        </w:rPr>
        <w:t xml:space="preserve"> (Version 1.3 or higher)</w:t>
      </w:r>
      <w:bookmarkEnd w:id="1461"/>
    </w:p>
    <w:p w14:paraId="1BFEEFF3" w14:textId="77777777" w:rsidR="000959A2" w:rsidRPr="004B7471"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i/>
          <w:sz w:val="24"/>
          <w:szCs w:val="24"/>
          <w:lang w:val="en-GB"/>
        </w:rPr>
      </w:pPr>
      <w:r w:rsidRPr="004B7471">
        <w:rPr>
          <w:rFonts w:ascii="Times New Roman" w:hAnsi="Times New Roman" w:cs="Times New Roman"/>
          <w:sz w:val="24"/>
          <w:szCs w:val="24"/>
          <w:lang w:val="en-GB"/>
        </w:rPr>
        <w:t xml:space="preserve">If the PRAAT panel is not displayed, select: </w:t>
      </w:r>
      <w:r w:rsidRPr="004B7471">
        <w:rPr>
          <w:rFonts w:ascii="Times New Roman" w:hAnsi="Times New Roman" w:cs="Times New Roman"/>
          <w:i/>
          <w:sz w:val="24"/>
          <w:szCs w:val="24"/>
          <w:lang w:val="en-GB"/>
        </w:rPr>
        <w:t xml:space="preserve">View &gt; Show panels &gt; Praat panel </w:t>
      </w:r>
    </w:p>
    <w:p w14:paraId="1E480057" w14:textId="77777777" w:rsidR="000959A2" w:rsidRPr="004B7471"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sz w:val="24"/>
          <w:szCs w:val="24"/>
          <w:lang w:val="en-GB"/>
        </w:rPr>
      </w:pPr>
      <w:r w:rsidRPr="004B7471">
        <w:rPr>
          <w:rFonts w:ascii="Times New Roman" w:hAnsi="Times New Roman" w:cs="Times New Roman"/>
          <w:sz w:val="24"/>
          <w:szCs w:val="24"/>
          <w:lang w:val="en-GB"/>
        </w:rPr>
        <w:t>Open the transcription to be edited</w:t>
      </w:r>
    </w:p>
    <w:p w14:paraId="4B41D2E3" w14:textId="77777777" w:rsidR="000959A2" w:rsidRPr="004B7471" w:rsidRDefault="000959A2" w:rsidP="000959A2">
      <w:pPr>
        <w:numPr>
          <w:ilvl w:val="1"/>
          <w:numId w:val="3"/>
        </w:numPr>
        <w:tabs>
          <w:tab w:val="clear" w:pos="1080"/>
          <w:tab w:val="left" w:pos="851"/>
          <w:tab w:val="num" w:pos="1440"/>
        </w:tabs>
        <w:suppressAutoHyphens/>
        <w:spacing w:after="0" w:line="100" w:lineRule="atLeast"/>
        <w:ind w:left="851" w:hanging="369"/>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Arrange main window (musical score) and Praat panel so that they do not overlap and </w:t>
      </w:r>
      <w:ins w:id="1463" w:author="Moritz Lautenbach" w:date="2014-04-16T11:43:00Z">
        <w:r w:rsidRPr="004B7471">
          <w:rPr>
            <w:rFonts w:ascii="Times New Roman" w:hAnsi="Times New Roman" w:cs="Times New Roman"/>
            <w:sz w:val="24"/>
            <w:szCs w:val="24"/>
            <w:lang w:val="en-GB"/>
          </w:rPr>
          <w:t>th</w:t>
        </w:r>
      </w:ins>
      <w:r w:rsidRPr="004B7471">
        <w:rPr>
          <w:rFonts w:ascii="Times New Roman" w:hAnsi="Times New Roman" w:cs="Times New Roman"/>
          <w:sz w:val="24"/>
          <w:szCs w:val="24"/>
          <w:lang w:val="en-GB"/>
        </w:rPr>
        <w:t>a</w:t>
      </w:r>
      <w:ins w:id="1464" w:author="Moritz Lautenbach" w:date="2014-04-16T11:43:00Z">
        <w:r w:rsidRPr="004B7471">
          <w:rPr>
            <w:rFonts w:ascii="Times New Roman" w:hAnsi="Times New Roman" w:cs="Times New Roman"/>
            <w:sz w:val="24"/>
            <w:szCs w:val="24"/>
            <w:lang w:val="en-GB"/>
          </w:rPr>
          <w:t>t</w:t>
        </w:r>
      </w:ins>
      <w:r w:rsidRPr="004B7471">
        <w:rPr>
          <w:rFonts w:ascii="Times New Roman" w:hAnsi="Times New Roman" w:cs="Times New Roman"/>
          <w:sz w:val="24"/>
          <w:szCs w:val="24"/>
          <w:lang w:val="en-GB"/>
        </w:rPr>
        <w:t xml:space="preserve"> there is some space left for PRAAT, e.g.:</w:t>
      </w:r>
    </w:p>
    <w:p w14:paraId="37441AAB" w14:textId="77777777" w:rsidR="000959A2" w:rsidRPr="00155B02" w:rsidRDefault="000959A2">
      <w:pPr>
        <w:rPr>
          <w:rFonts w:ascii="Times New Roman" w:hAnsi="Times New Roman" w:cs="Times New Roman"/>
          <w:lang w:val="en-GB"/>
        </w:rPr>
      </w:pPr>
    </w:p>
    <w:p w14:paraId="4ABFE18B"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4A2A2901">
          <v:shape id="_x0000_i1203" type="#_x0000_t75" style="width:295.5pt;height:220.5pt" filled="t">
            <v:fill color2="black"/>
            <v:imagedata r:id="rId300" o:title=""/>
          </v:shape>
        </w:pict>
      </w:r>
    </w:p>
    <w:p w14:paraId="3E3C8004" w14:textId="77777777" w:rsidR="000959A2" w:rsidRPr="004B7471" w:rsidRDefault="000959A2">
      <w:pPr>
        <w:rPr>
          <w:rFonts w:ascii="Times New Roman" w:hAnsi="Times New Roman" w:cs="Times New Roman"/>
          <w:sz w:val="24"/>
          <w:szCs w:val="24"/>
          <w:lang w:val="en-GB"/>
        </w:rPr>
      </w:pPr>
    </w:p>
    <w:p w14:paraId="3207F039" w14:textId="77777777" w:rsidR="000959A2" w:rsidRPr="004B7471" w:rsidRDefault="000959A2" w:rsidP="007479B0">
      <w:pPr>
        <w:pStyle w:val="Nummerierung1"/>
        <w:tabs>
          <w:tab w:val="clear" w:pos="482"/>
          <w:tab w:val="left" w:pos="426"/>
        </w:tabs>
        <w:rPr>
          <w:szCs w:val="24"/>
          <w:lang w:val="en-GB"/>
        </w:rPr>
      </w:pPr>
      <w:bookmarkStart w:id="1465" w:name="_Toc403472849"/>
      <w:ins w:id="1466" w:author="Moritz Lautenbach" w:date="2014-04-16T11:43:00Z">
        <w:r w:rsidRPr="004B7471">
          <w:rPr>
            <w:szCs w:val="24"/>
            <w:lang w:val="en-GB"/>
          </w:rPr>
          <w:t xml:space="preserve">3. </w:t>
        </w:r>
      </w:ins>
      <w:r w:rsidRPr="004B7471">
        <w:rPr>
          <w:szCs w:val="24"/>
          <w:lang w:val="en-GB"/>
        </w:rPr>
        <w:t>Edit meta information (</w:t>
      </w:r>
      <w:r w:rsidRPr="004B7471">
        <w:rPr>
          <w:i/>
          <w:szCs w:val="24"/>
          <w:lang w:val="en-GB"/>
        </w:rPr>
        <w:t>File &gt; Meta-Information…</w:t>
      </w:r>
      <w:r w:rsidRPr="004B7471">
        <w:rPr>
          <w:szCs w:val="24"/>
          <w:lang w:val="en-GB"/>
        </w:rPr>
        <w:t>)</w:t>
      </w:r>
      <w:bookmarkEnd w:id="1465"/>
    </w:p>
    <w:p w14:paraId="75977B38" w14:textId="6ECB4CB7" w:rsidR="000959A2" w:rsidRPr="004B7471" w:rsidRDefault="000959A2" w:rsidP="000959A2">
      <w:pPr>
        <w:numPr>
          <w:ilvl w:val="0"/>
          <w:numId w:val="4"/>
        </w:numPr>
        <w:tabs>
          <w:tab w:val="clear" w:pos="360"/>
          <w:tab w:val="left" w:pos="851"/>
          <w:tab w:val="num" w:pos="1440"/>
        </w:tabs>
        <w:suppressAutoHyphens/>
        <w:spacing w:after="0" w:line="100" w:lineRule="atLeast"/>
        <w:ind w:left="851" w:hanging="369"/>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Click </w:t>
      </w:r>
      <w:r w:rsidRPr="004B7471">
        <w:rPr>
          <w:rFonts w:ascii="Times New Roman" w:hAnsi="Times New Roman" w:cs="Times New Roman"/>
          <w:i/>
          <w:sz w:val="24"/>
          <w:szCs w:val="24"/>
          <w:lang w:val="en-GB"/>
        </w:rPr>
        <w:t>Browse…</w:t>
      </w:r>
      <w:r w:rsidRPr="004B7471">
        <w:rPr>
          <w:rFonts w:ascii="Times New Roman" w:hAnsi="Times New Roman" w:cs="Times New Roman"/>
          <w:sz w:val="24"/>
          <w:szCs w:val="24"/>
          <w:lang w:val="en-GB"/>
        </w:rPr>
        <w:t xml:space="preserve"> next to </w:t>
      </w:r>
      <w:r w:rsidR="00007CB6"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Referenced File</w:t>
      </w:r>
      <w:r w:rsidR="00E6350C"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 xml:space="preserve">, look for the audio file on your hard drive and close the dialog with </w:t>
      </w:r>
      <w:r w:rsidRPr="004B7471">
        <w:rPr>
          <w:rFonts w:ascii="Times New Roman" w:hAnsi="Times New Roman" w:cs="Times New Roman"/>
          <w:i/>
          <w:sz w:val="24"/>
          <w:szCs w:val="24"/>
          <w:lang w:val="en-GB"/>
        </w:rPr>
        <w:t>OK</w:t>
      </w:r>
      <w:r w:rsidRPr="004B7471">
        <w:rPr>
          <w:rFonts w:ascii="Times New Roman" w:hAnsi="Times New Roman" w:cs="Times New Roman"/>
          <w:sz w:val="24"/>
          <w:szCs w:val="24"/>
          <w:lang w:val="en-GB"/>
        </w:rPr>
        <w:t>.</w:t>
      </w:r>
    </w:p>
    <w:p w14:paraId="4F5EFC3E" w14:textId="77777777" w:rsidR="000959A2" w:rsidRPr="00155B02" w:rsidRDefault="000959A2">
      <w:pPr>
        <w:rPr>
          <w:rFonts w:ascii="Times New Roman" w:hAnsi="Times New Roman" w:cs="Times New Roman"/>
          <w:lang w:val="en-GB"/>
        </w:rPr>
      </w:pPr>
    </w:p>
    <w:p w14:paraId="09FFBBC1"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4E73F3D0">
          <v:shape id="_x0000_i1204" type="#_x0000_t75" style="width:171pt;height:189pt" filled="t">
            <v:fill color2="black"/>
            <v:imagedata r:id="rId301" o:title=""/>
          </v:shape>
        </w:pict>
      </w:r>
    </w:p>
    <w:p w14:paraId="32D29DCD" w14:textId="77777777" w:rsidR="000959A2" w:rsidRPr="00155B02" w:rsidRDefault="000959A2">
      <w:pPr>
        <w:ind w:left="360"/>
        <w:rPr>
          <w:rFonts w:ascii="Times New Roman" w:hAnsi="Times New Roman" w:cs="Times New Roman"/>
          <w:lang w:val="en-GB"/>
        </w:rPr>
      </w:pPr>
    </w:p>
    <w:p w14:paraId="54FC8E46" w14:textId="77777777" w:rsidR="000959A2" w:rsidRPr="004B7471" w:rsidRDefault="000959A2">
      <w:pPr>
        <w:pStyle w:val="Nummerierung1"/>
        <w:pageBreakBefore/>
        <w:numPr>
          <w:ilvl w:val="0"/>
          <w:numId w:val="0"/>
        </w:numPr>
        <w:rPr>
          <w:szCs w:val="24"/>
          <w:lang w:val="en-GB"/>
        </w:rPr>
        <w:pPrChange w:id="1467" w:author="Moritz Lautenbach" w:date="2014-04-16T11:44:00Z">
          <w:pPr>
            <w:pStyle w:val="Nummerierung1"/>
            <w:pageBreakBefore/>
            <w:numPr>
              <w:numId w:val="7"/>
            </w:numPr>
            <w:ind w:left="360"/>
          </w:pPr>
        </w:pPrChange>
      </w:pPr>
      <w:bookmarkStart w:id="1468" w:name="_Toc403472850"/>
      <w:ins w:id="1469" w:author="Moritz Lautenbach" w:date="2014-04-16T11:44:00Z">
        <w:r w:rsidRPr="004B7471">
          <w:rPr>
            <w:szCs w:val="24"/>
            <w:lang w:val="en-GB"/>
          </w:rPr>
          <w:lastRenderedPageBreak/>
          <w:t xml:space="preserve">4. </w:t>
        </w:r>
      </w:ins>
      <w:r w:rsidRPr="004B7471">
        <w:rPr>
          <w:szCs w:val="24"/>
          <w:lang w:val="en-GB"/>
        </w:rPr>
        <w:t>Start Praat and set it up</w:t>
      </w:r>
      <w:bookmarkEnd w:id="1468"/>
    </w:p>
    <w:p w14:paraId="77EAF43C" w14:textId="77777777" w:rsidR="000959A2" w:rsidRPr="004B7471"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Click </w:t>
      </w:r>
      <w:r w:rsidRPr="004B7471">
        <w:rPr>
          <w:rFonts w:ascii="Times New Roman" w:hAnsi="Times New Roman" w:cs="Times New Roman"/>
          <w:i/>
          <w:sz w:val="24"/>
          <w:szCs w:val="24"/>
          <w:lang w:val="en-GB"/>
        </w:rPr>
        <w:t>Start Praat</w:t>
      </w:r>
      <w:r w:rsidRPr="004B7471">
        <w:rPr>
          <w:rFonts w:ascii="Times New Roman" w:hAnsi="Times New Roman" w:cs="Times New Roman"/>
          <w:sz w:val="24"/>
          <w:szCs w:val="24"/>
          <w:lang w:val="en-GB"/>
        </w:rPr>
        <w:t xml:space="preserve"> in the Praat panel.</w:t>
      </w:r>
    </w:p>
    <w:p w14:paraId="0BA895B7" w14:textId="77777777" w:rsidR="000959A2" w:rsidRPr="004B7471"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Wait for Praat to start (i.e.</w:t>
      </w:r>
      <w:ins w:id="1470" w:author="Moritz Lautenbach" w:date="2014-04-16T11:44:00Z">
        <w:r w:rsidRPr="004B7471">
          <w:rPr>
            <w:rFonts w:ascii="Times New Roman" w:hAnsi="Times New Roman" w:cs="Times New Roman"/>
            <w:sz w:val="24"/>
            <w:szCs w:val="24"/>
            <w:lang w:val="en-GB"/>
          </w:rPr>
          <w:t xml:space="preserve"> </w:t>
        </w:r>
      </w:ins>
      <w:r w:rsidRPr="004B7471">
        <w:rPr>
          <w:rFonts w:ascii="Times New Roman" w:hAnsi="Times New Roman" w:cs="Times New Roman"/>
          <w:sz w:val="24"/>
          <w:szCs w:val="24"/>
          <w:lang w:val="en-GB"/>
        </w:rPr>
        <w:t>until Praat'sWelcome dialog</w:t>
      </w:r>
      <w:ins w:id="1471" w:author="Moritz Lautenbach" w:date="2014-04-16T11:44:00Z">
        <w:r w:rsidRPr="004B7471">
          <w:rPr>
            <w:rFonts w:ascii="Times New Roman" w:hAnsi="Times New Roman" w:cs="Times New Roman"/>
            <w:sz w:val="24"/>
            <w:szCs w:val="24"/>
            <w:lang w:val="en-GB"/>
          </w:rPr>
          <w:t xml:space="preserve"> </w:t>
        </w:r>
      </w:ins>
    </w:p>
    <w:p w14:paraId="5D8440F4" w14:textId="77777777" w:rsidR="000959A2" w:rsidRPr="00155B02" w:rsidRDefault="000959A2">
      <w:pPr>
        <w:ind w:left="1080"/>
        <w:rPr>
          <w:rFonts w:ascii="Times New Roman" w:hAnsi="Times New Roman" w:cs="Times New Roman"/>
          <w:lang w:val="en-GB"/>
        </w:rPr>
      </w:pPr>
    </w:p>
    <w:p w14:paraId="35BCC8AD" w14:textId="77777777" w:rsidR="000959A2" w:rsidRPr="00155B02" w:rsidRDefault="002B43A4">
      <w:pPr>
        <w:pStyle w:val="BildChar"/>
        <w:rPr>
          <w:rFonts w:ascii="Times New Roman" w:hAnsi="Times New Roman"/>
          <w:lang w:val="en-GB"/>
        </w:rPr>
      </w:pPr>
      <w:r>
        <w:rPr>
          <w:rFonts w:ascii="Times New Roman" w:hAnsi="Times New Roman"/>
          <w:lang w:val="en-GB"/>
        </w:rPr>
        <w:pict w14:anchorId="515D5458">
          <v:shape id="_x0000_i1205" type="#_x0000_t75" style="width:186pt;height:129pt" filled="t">
            <v:fill color2="black"/>
            <v:imagedata r:id="rId302" o:title=""/>
          </v:shape>
        </w:pict>
      </w:r>
    </w:p>
    <w:p w14:paraId="0270E864" w14:textId="77777777" w:rsidR="000959A2" w:rsidRPr="00155B02" w:rsidRDefault="000959A2">
      <w:pPr>
        <w:ind w:left="851"/>
        <w:rPr>
          <w:rFonts w:ascii="Times New Roman" w:hAnsi="Times New Roman" w:cs="Times New Roman"/>
          <w:lang w:val="en-GB"/>
        </w:rPr>
      </w:pPr>
      <w:r w:rsidRPr="00155B02">
        <w:rPr>
          <w:rFonts w:ascii="Times New Roman" w:hAnsi="Times New Roman" w:cs="Times New Roman"/>
          <w:lang w:val="en-GB"/>
        </w:rPr>
        <w:t>disappears).</w:t>
      </w:r>
    </w:p>
    <w:p w14:paraId="6C0603D2" w14:textId="4114B945" w:rsidR="000959A2" w:rsidRPr="004B7471"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Click </w:t>
      </w:r>
      <w:r w:rsidRPr="004B7471">
        <w:rPr>
          <w:rFonts w:ascii="Times New Roman" w:hAnsi="Times New Roman" w:cs="Times New Roman"/>
          <w:i/>
          <w:sz w:val="24"/>
          <w:szCs w:val="24"/>
          <w:lang w:val="en-GB"/>
        </w:rPr>
        <w:t>OK</w:t>
      </w:r>
      <w:r w:rsidRPr="004B7471">
        <w:rPr>
          <w:rFonts w:ascii="Times New Roman" w:hAnsi="Times New Roman" w:cs="Times New Roman"/>
          <w:sz w:val="24"/>
          <w:szCs w:val="24"/>
          <w:lang w:val="en-GB"/>
        </w:rPr>
        <w:t xml:space="preserve"> on the </w:t>
      </w:r>
      <w:r w:rsidR="00007CB6"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Starting Praat…</w:t>
      </w:r>
      <w:r w:rsidR="00E6350C"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 xml:space="preserve"> dialog:</w:t>
      </w:r>
    </w:p>
    <w:p w14:paraId="3DCD872D" w14:textId="77777777" w:rsidR="000959A2" w:rsidRPr="00155B02" w:rsidRDefault="000959A2">
      <w:pPr>
        <w:rPr>
          <w:rFonts w:ascii="Times New Roman" w:hAnsi="Times New Roman" w:cs="Times New Roman"/>
          <w:lang w:val="en-GB"/>
        </w:rPr>
      </w:pPr>
    </w:p>
    <w:p w14:paraId="10C794CE" w14:textId="77777777" w:rsidR="000959A2" w:rsidRPr="00155B02" w:rsidRDefault="002B43A4">
      <w:pPr>
        <w:pStyle w:val="BildChar"/>
        <w:rPr>
          <w:rFonts w:ascii="Times New Roman" w:hAnsi="Times New Roman"/>
          <w:lang w:val="en-GB"/>
        </w:rPr>
      </w:pPr>
      <w:r>
        <w:rPr>
          <w:rFonts w:ascii="Times New Roman" w:hAnsi="Times New Roman"/>
          <w:lang w:val="en-GB"/>
        </w:rPr>
        <w:pict w14:anchorId="04798F63">
          <v:shape id="_x0000_i1206" type="#_x0000_t75" style="width:199.5pt;height:223.5pt" filled="t">
            <v:fill color2="black"/>
            <v:imagedata r:id="rId303" o:title=""/>
          </v:shape>
        </w:pict>
      </w:r>
    </w:p>
    <w:p w14:paraId="53A452F0" w14:textId="77777777" w:rsidR="000959A2" w:rsidRPr="00155B02" w:rsidRDefault="000959A2">
      <w:pPr>
        <w:rPr>
          <w:rFonts w:ascii="Times New Roman" w:hAnsi="Times New Roman" w:cs="Times New Roman"/>
          <w:lang w:val="en-GB"/>
        </w:rPr>
      </w:pPr>
    </w:p>
    <w:p w14:paraId="620EB28D" w14:textId="77777777" w:rsidR="000959A2" w:rsidRPr="004B7471" w:rsidRDefault="000959A2" w:rsidP="000959A2">
      <w:pPr>
        <w:numPr>
          <w:ilvl w:val="0"/>
          <w:numId w:val="5"/>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Close the Praat Picture Window:</w:t>
      </w:r>
    </w:p>
    <w:p w14:paraId="68E4C49B" w14:textId="77777777" w:rsidR="000959A2" w:rsidRPr="00155B02" w:rsidRDefault="000959A2">
      <w:pPr>
        <w:rPr>
          <w:rFonts w:ascii="Times New Roman" w:hAnsi="Times New Roman" w:cs="Times New Roman"/>
          <w:lang w:val="en-GB"/>
        </w:rPr>
      </w:pPr>
    </w:p>
    <w:p w14:paraId="2B57520A" w14:textId="77777777" w:rsidR="000959A2" w:rsidRPr="00155B02" w:rsidRDefault="002B43A4">
      <w:pPr>
        <w:pStyle w:val="BildChar"/>
        <w:rPr>
          <w:rFonts w:ascii="Times New Roman" w:hAnsi="Times New Roman"/>
          <w:lang w:val="en-GB"/>
        </w:rPr>
      </w:pPr>
      <w:r>
        <w:rPr>
          <w:rFonts w:ascii="Times New Roman" w:hAnsi="Times New Roman"/>
          <w:lang w:val="en-GB"/>
        </w:rPr>
        <w:lastRenderedPageBreak/>
        <w:pict w14:anchorId="467E6D28">
          <v:shape id="_x0000_i1207" type="#_x0000_t75" style="width:192pt;height:3in" filled="t">
            <v:fill color2="black"/>
            <v:imagedata r:id="rId304" o:title=""/>
          </v:shape>
        </w:pict>
      </w:r>
    </w:p>
    <w:p w14:paraId="4FF31A68" w14:textId="77777777" w:rsidR="000959A2" w:rsidRPr="004B7471" w:rsidRDefault="000959A2">
      <w:pPr>
        <w:pStyle w:val="Nummerierung1"/>
        <w:pageBreakBefore/>
        <w:numPr>
          <w:ilvl w:val="0"/>
          <w:numId w:val="0"/>
        </w:numPr>
        <w:rPr>
          <w:szCs w:val="24"/>
          <w:lang w:val="en-GB"/>
        </w:rPr>
        <w:pPrChange w:id="1472" w:author="Moritz Lautenbach" w:date="2014-04-16T11:45:00Z">
          <w:pPr>
            <w:pStyle w:val="Nummerierung1"/>
            <w:pageBreakBefore/>
            <w:numPr>
              <w:numId w:val="7"/>
            </w:numPr>
            <w:ind w:left="360"/>
          </w:pPr>
        </w:pPrChange>
      </w:pPr>
      <w:bookmarkStart w:id="1473" w:name="_Toc403472851"/>
      <w:ins w:id="1474" w:author="Moritz Lautenbach" w:date="2014-04-16T11:45:00Z">
        <w:r w:rsidRPr="004B7471">
          <w:rPr>
            <w:szCs w:val="24"/>
            <w:lang w:val="en-GB"/>
          </w:rPr>
          <w:lastRenderedPageBreak/>
          <w:t xml:space="preserve">5. </w:t>
        </w:r>
      </w:ins>
      <w:r w:rsidRPr="004B7471">
        <w:rPr>
          <w:szCs w:val="24"/>
          <w:lang w:val="en-GB"/>
        </w:rPr>
        <w:t>Open the audio file in Praat</w:t>
      </w:r>
      <w:bookmarkEnd w:id="1473"/>
    </w:p>
    <w:p w14:paraId="3C48DA47" w14:textId="77777777" w:rsidR="000959A2" w:rsidRPr="004B7471"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Click </w:t>
      </w:r>
      <w:r w:rsidRPr="004B7471">
        <w:rPr>
          <w:rFonts w:ascii="Times New Roman" w:hAnsi="Times New Roman" w:cs="Times New Roman"/>
          <w:i/>
          <w:sz w:val="24"/>
          <w:szCs w:val="24"/>
          <w:lang w:val="en-GB"/>
        </w:rPr>
        <w:t>Reload</w:t>
      </w:r>
      <w:r w:rsidRPr="004B7471">
        <w:rPr>
          <w:rFonts w:ascii="Times New Roman" w:hAnsi="Times New Roman" w:cs="Times New Roman"/>
          <w:sz w:val="24"/>
          <w:szCs w:val="24"/>
          <w:lang w:val="en-GB"/>
        </w:rPr>
        <w:t xml:space="preserve"> in the Praat panel.</w:t>
      </w:r>
    </w:p>
    <w:p w14:paraId="51EAAF1B" w14:textId="513A1F95" w:rsidR="000959A2" w:rsidRPr="004B7471"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Wait until an </w:t>
      </w:r>
      <w:ins w:id="1475" w:author="Moritz Lautenbach" w:date="2014-04-16T13:16:00Z">
        <w:r w:rsidRPr="004B7471">
          <w:rPr>
            <w:rFonts w:ascii="Times New Roman" w:hAnsi="Times New Roman" w:cs="Times New Roman"/>
            <w:sz w:val="24"/>
            <w:szCs w:val="24"/>
            <w:lang w:val="en-GB"/>
          </w:rPr>
          <w:t>E</w:t>
        </w:r>
      </w:ins>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for </w:t>
      </w:r>
      <w:r w:rsidR="00007CB6"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Long Sound [file name]</w:t>
      </w:r>
      <w:r w:rsidR="00E6350C" w:rsidRPr="004B7471">
        <w:rPr>
          <w:rFonts w:ascii="Times New Roman" w:hAnsi="Times New Roman" w:cs="Times New Roman"/>
          <w:sz w:val="24"/>
          <w:szCs w:val="24"/>
          <w:lang w:val="en-GB"/>
        </w:rPr>
        <w:t>“</w:t>
      </w:r>
      <w:r w:rsidRPr="004B7471">
        <w:rPr>
          <w:rFonts w:ascii="Times New Roman" w:hAnsi="Times New Roman" w:cs="Times New Roman"/>
          <w:sz w:val="24"/>
          <w:szCs w:val="24"/>
          <w:lang w:val="en-GB"/>
        </w:rPr>
        <w:t xml:space="preserve"> is opened in Praat:</w:t>
      </w:r>
    </w:p>
    <w:p w14:paraId="334C8C6E" w14:textId="77777777" w:rsidR="000959A2" w:rsidRPr="00155B02" w:rsidRDefault="000959A2">
      <w:pPr>
        <w:ind w:left="1080"/>
        <w:rPr>
          <w:rFonts w:ascii="Times New Roman" w:hAnsi="Times New Roman" w:cs="Times New Roman"/>
          <w:lang w:val="en-GB"/>
        </w:rPr>
      </w:pPr>
    </w:p>
    <w:p w14:paraId="1AB427D6" w14:textId="77777777" w:rsidR="000959A2" w:rsidRPr="00155B02" w:rsidRDefault="002B43A4">
      <w:pPr>
        <w:pStyle w:val="BildChar"/>
        <w:rPr>
          <w:rFonts w:ascii="Times New Roman" w:hAnsi="Times New Roman"/>
          <w:lang w:val="en-GB"/>
        </w:rPr>
      </w:pPr>
      <w:r>
        <w:rPr>
          <w:rFonts w:ascii="Times New Roman" w:hAnsi="Times New Roman"/>
          <w:lang w:val="en-GB"/>
        </w:rPr>
        <w:pict w14:anchorId="7B2E671A">
          <v:shape id="_x0000_i1208" type="#_x0000_t75" style="width:5in;height:148.5pt" filled="t">
            <v:fill color2="black"/>
            <v:imagedata r:id="rId305" o:title=""/>
          </v:shape>
        </w:pict>
      </w:r>
    </w:p>
    <w:p w14:paraId="0C690859" w14:textId="77777777" w:rsidR="000959A2" w:rsidRPr="004B7471" w:rsidRDefault="000959A2">
      <w:pPr>
        <w:ind w:left="851"/>
        <w:jc w:val="center"/>
        <w:rPr>
          <w:rFonts w:ascii="Times New Roman" w:hAnsi="Times New Roman" w:cs="Times New Roman"/>
          <w:sz w:val="24"/>
          <w:szCs w:val="24"/>
          <w:lang w:val="en-GB"/>
        </w:rPr>
      </w:pPr>
    </w:p>
    <w:p w14:paraId="3471FC60" w14:textId="3166495A" w:rsidR="000959A2" w:rsidRPr="004B7471" w:rsidRDefault="000959A2">
      <w:pPr>
        <w:ind w:left="851"/>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The </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also appears in the Praat Object Window:</w:t>
      </w:r>
    </w:p>
    <w:p w14:paraId="540A8DFC" w14:textId="77777777" w:rsidR="000959A2" w:rsidRPr="004B7471" w:rsidRDefault="002B43A4">
      <w:pPr>
        <w:ind w:left="1080" w:firstLine="336"/>
        <w:jc w:val="center"/>
        <w:rPr>
          <w:rFonts w:ascii="Times New Roman" w:hAnsi="Times New Roman" w:cs="Times New Roman"/>
          <w:sz w:val="24"/>
          <w:szCs w:val="24"/>
          <w:lang w:val="en-GB"/>
        </w:rPr>
      </w:pPr>
      <w:r w:rsidRPr="004B7471">
        <w:rPr>
          <w:rFonts w:ascii="Times New Roman" w:hAnsi="Times New Roman" w:cs="Times New Roman"/>
          <w:sz w:val="24"/>
          <w:szCs w:val="24"/>
          <w:lang w:val="en-GB"/>
        </w:rPr>
        <w:pict w14:anchorId="3E364CE7">
          <v:shape id="_x0000_i1209" type="#_x0000_t75" style="width:259.5pt;height:154.5pt" filled="t">
            <v:fill color2="black"/>
            <v:imagedata r:id="rId306" o:title=""/>
          </v:shape>
        </w:pict>
      </w:r>
    </w:p>
    <w:p w14:paraId="799BA0B8" w14:textId="3DC2C632" w:rsidR="000959A2" w:rsidRPr="004B7471" w:rsidRDefault="000959A2" w:rsidP="000959A2">
      <w:pPr>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t xml:space="preserve">Organize the Praat </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Window and Partitur-</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so that you can see both on the screen:</w:t>
      </w:r>
    </w:p>
    <w:p w14:paraId="6271AF73" w14:textId="77777777" w:rsidR="000959A2" w:rsidRPr="00155B02" w:rsidRDefault="000959A2">
      <w:pPr>
        <w:ind w:left="1080"/>
        <w:rPr>
          <w:rFonts w:ascii="Times New Roman" w:hAnsi="Times New Roman" w:cs="Times New Roman"/>
          <w:lang w:val="en-GB"/>
        </w:rPr>
      </w:pPr>
    </w:p>
    <w:p w14:paraId="3E64AB50" w14:textId="77777777" w:rsidR="000959A2" w:rsidRPr="00155B02" w:rsidRDefault="002B43A4">
      <w:pPr>
        <w:pStyle w:val="BildChar"/>
        <w:rPr>
          <w:rFonts w:ascii="Times New Roman" w:hAnsi="Times New Roman"/>
          <w:lang w:val="en-GB"/>
        </w:rPr>
      </w:pPr>
      <w:r>
        <w:rPr>
          <w:rFonts w:ascii="Times New Roman" w:hAnsi="Times New Roman"/>
          <w:lang w:val="en-GB"/>
        </w:rPr>
        <w:pict w14:anchorId="44310885">
          <v:shape id="_x0000_i1210" type="#_x0000_t75" style="width:309pt;height:231pt" filled="t">
            <v:fill color2="black"/>
            <v:imagedata r:id="rId307" o:title=""/>
          </v:shape>
        </w:pict>
      </w:r>
    </w:p>
    <w:p w14:paraId="370D026A" w14:textId="77777777" w:rsidR="000959A2" w:rsidRPr="00155B02" w:rsidRDefault="000959A2">
      <w:pPr>
        <w:rPr>
          <w:rFonts w:ascii="Times New Roman" w:hAnsi="Times New Roman" w:cs="Times New Roman"/>
          <w:lang w:val="en-GB"/>
        </w:rPr>
      </w:pPr>
    </w:p>
    <w:p w14:paraId="09227AFF" w14:textId="79F5AD88" w:rsidR="000959A2" w:rsidRPr="004B7471" w:rsidRDefault="000959A2" w:rsidP="000959A2">
      <w:pPr>
        <w:pageBreakBefore/>
        <w:numPr>
          <w:ilvl w:val="0"/>
          <w:numId w:val="8"/>
        </w:numPr>
        <w:tabs>
          <w:tab w:val="clear" w:pos="360"/>
          <w:tab w:val="left" w:pos="851"/>
          <w:tab w:val="num" w:pos="1440"/>
        </w:tabs>
        <w:suppressAutoHyphens/>
        <w:spacing w:after="0" w:line="100" w:lineRule="atLeast"/>
        <w:ind w:left="851" w:firstLine="0"/>
        <w:rPr>
          <w:rFonts w:ascii="Times New Roman" w:hAnsi="Times New Roman" w:cs="Times New Roman"/>
          <w:sz w:val="24"/>
          <w:szCs w:val="24"/>
          <w:lang w:val="en-GB"/>
        </w:rPr>
      </w:pPr>
      <w:r w:rsidRPr="004B7471">
        <w:rPr>
          <w:rFonts w:ascii="Times New Roman" w:hAnsi="Times New Roman" w:cs="Times New Roman"/>
          <w:sz w:val="24"/>
          <w:szCs w:val="24"/>
          <w:lang w:val="en-GB"/>
        </w:rPr>
        <w:lastRenderedPageBreak/>
        <w:t xml:space="preserve">In the Praat </w:t>
      </w:r>
      <w:r w:rsidR="00C11634" w:rsidRPr="004B7471">
        <w:rPr>
          <w:rFonts w:ascii="Times New Roman" w:hAnsi="Times New Roman" w:cs="Times New Roman"/>
          <w:sz w:val="24"/>
          <w:szCs w:val="24"/>
          <w:lang w:val="en-GB"/>
        </w:rPr>
        <w:t>Editor</w:t>
      </w:r>
      <w:r w:rsidRPr="004B7471">
        <w:rPr>
          <w:rFonts w:ascii="Times New Roman" w:hAnsi="Times New Roman" w:cs="Times New Roman"/>
          <w:sz w:val="24"/>
          <w:szCs w:val="24"/>
          <w:lang w:val="en-GB"/>
        </w:rPr>
        <w:t xml:space="preserve">, chose </w:t>
      </w:r>
      <w:r w:rsidRPr="004B7471">
        <w:rPr>
          <w:rFonts w:ascii="Times New Roman" w:hAnsi="Times New Roman" w:cs="Times New Roman"/>
          <w:i/>
          <w:sz w:val="24"/>
          <w:szCs w:val="24"/>
          <w:lang w:val="en-GB"/>
        </w:rPr>
        <w:t>View &gt; Zoom…</w:t>
      </w:r>
      <w:del w:id="1476" w:author="Moritz Lautenbach" w:date="2014-04-16T11:46:00Z">
        <w:r w:rsidRPr="004B7471" w:rsidDel="00A00564">
          <w:rPr>
            <w:rFonts w:ascii="Times New Roman" w:hAnsi="Times New Roman" w:cs="Times New Roman"/>
            <w:sz w:val="24"/>
            <w:szCs w:val="24"/>
            <w:lang w:val="en-GB"/>
          </w:rPr>
          <w:delText xml:space="preserve"> </w:delText>
        </w:r>
      </w:del>
      <w:ins w:id="1477" w:author="Moritz Lautenbach" w:date="2014-04-16T11:46:00Z">
        <w:r w:rsidRPr="004B7471">
          <w:rPr>
            <w:rFonts w:ascii="Times New Roman" w:hAnsi="Times New Roman" w:cs="Times New Roman"/>
            <w:i/>
            <w:sz w:val="24"/>
            <w:szCs w:val="24"/>
            <w:lang w:val="en-GB"/>
          </w:rPr>
          <w:t xml:space="preserve"> </w:t>
        </w:r>
      </w:ins>
      <w:r w:rsidRPr="004B7471">
        <w:rPr>
          <w:rFonts w:ascii="Times New Roman" w:hAnsi="Times New Roman" w:cs="Times New Roman"/>
          <w:sz w:val="24"/>
          <w:szCs w:val="24"/>
          <w:lang w:val="en-GB"/>
        </w:rPr>
        <w:t>and enter 0.0 as the beginning and 60.0 as the end value (the oscillogram cannot show more than 60 seconds</w:t>
      </w:r>
      <w:ins w:id="1478" w:author="Moritz Lautenbach" w:date="2014-04-16T11:46:00Z">
        <w:r w:rsidRPr="004B7471">
          <w:rPr>
            <w:rFonts w:ascii="Times New Roman" w:hAnsi="Times New Roman" w:cs="Times New Roman"/>
            <w:sz w:val="24"/>
            <w:szCs w:val="24"/>
            <w:lang w:val="en-GB"/>
          </w:rPr>
          <w:t>)</w:t>
        </w:r>
      </w:ins>
      <w:del w:id="1479" w:author="Moritz Lautenbach" w:date="2014-04-16T11:46:00Z">
        <w:r w:rsidRPr="004B7471" w:rsidDel="00A00564">
          <w:rPr>
            <w:rFonts w:ascii="Times New Roman" w:hAnsi="Times New Roman" w:cs="Times New Roman"/>
            <w:sz w:val="24"/>
            <w:szCs w:val="24"/>
            <w:lang w:val="en-GB"/>
          </w:rPr>
          <w:delText xml:space="preserve"> </w:delText>
        </w:r>
      </w:del>
      <w:r w:rsidRPr="004B7471">
        <w:rPr>
          <w:rFonts w:ascii="Times New Roman" w:hAnsi="Times New Roman" w:cs="Times New Roman"/>
          <w:sz w:val="24"/>
          <w:szCs w:val="24"/>
          <w:lang w:val="en-GB"/>
        </w:rPr>
        <w:t>:</w:t>
      </w:r>
    </w:p>
    <w:p w14:paraId="0AD53DFD" w14:textId="77777777" w:rsidR="000959A2" w:rsidRPr="00155B02" w:rsidRDefault="000959A2">
      <w:pPr>
        <w:tabs>
          <w:tab w:val="left" w:pos="851"/>
        </w:tabs>
        <w:ind w:left="491"/>
        <w:rPr>
          <w:rFonts w:ascii="Times New Roman" w:hAnsi="Times New Roman" w:cs="Times New Roman"/>
          <w:lang w:val="en-GB"/>
        </w:rPr>
      </w:pPr>
    </w:p>
    <w:p w14:paraId="31B7D2FA" w14:textId="77777777" w:rsidR="000959A2" w:rsidRPr="00155B02" w:rsidRDefault="002B43A4">
      <w:pPr>
        <w:pStyle w:val="BildChar"/>
        <w:rPr>
          <w:rFonts w:ascii="Times New Roman" w:hAnsi="Times New Roman"/>
          <w:lang w:val="en-GB"/>
        </w:rPr>
      </w:pPr>
      <w:r>
        <w:rPr>
          <w:rFonts w:ascii="Times New Roman" w:hAnsi="Times New Roman"/>
          <w:lang w:val="en-GB"/>
        </w:rPr>
        <w:pict w14:anchorId="28209E8D">
          <v:shape id="_x0000_i1211" type="#_x0000_t75" style="width:309pt;height:97.5pt" filled="t">
            <v:fill color2="black"/>
            <v:imagedata r:id="rId308" o:title=""/>
          </v:shape>
        </w:pict>
      </w:r>
    </w:p>
    <w:p w14:paraId="336F15AD" w14:textId="77777777" w:rsidR="000959A2" w:rsidRPr="00155B02" w:rsidRDefault="000959A2">
      <w:pPr>
        <w:pStyle w:val="berschrift2"/>
        <w:rPr>
          <w:lang w:val="en-GB"/>
        </w:rPr>
      </w:pPr>
      <w:bookmarkStart w:id="1480" w:name="_Toc403472852"/>
      <w:r w:rsidRPr="00155B02">
        <w:rPr>
          <w:lang w:val="en-GB"/>
        </w:rPr>
        <w:t>Synchronization</w:t>
      </w:r>
      <w:bookmarkEnd w:id="1480"/>
    </w:p>
    <w:p w14:paraId="479F5062" w14:textId="218A35F0" w:rsidR="000959A2" w:rsidRPr="00155B02" w:rsidRDefault="000959A2">
      <w:pPr>
        <w:pStyle w:val="Standard-BlockCharCharChar"/>
        <w:rPr>
          <w:lang w:val="en-GB"/>
        </w:rPr>
      </w:pPr>
      <w:r w:rsidRPr="00155B02">
        <w:rPr>
          <w:lang w:val="en-GB"/>
        </w:rPr>
        <w:t>In the Praat-</w:t>
      </w:r>
      <w:r w:rsidR="00C11634" w:rsidRPr="00155B02">
        <w:rPr>
          <w:lang w:val="en-GB"/>
        </w:rPr>
        <w:t>Editor</w:t>
      </w:r>
      <w:r w:rsidRPr="00155B02">
        <w:rPr>
          <w:lang w:val="en-GB"/>
        </w:rPr>
        <w:t xml:space="preserve"> </w:t>
      </w:r>
      <w:r w:rsidRPr="00155B02">
        <w:rPr>
          <w:b/>
          <w:lang w:val="en-GB"/>
        </w:rPr>
        <w:t>Tab</w:t>
      </w:r>
      <w:r w:rsidRPr="00155B02">
        <w:rPr>
          <w:lang w:val="en-GB"/>
        </w:rPr>
        <w:t xml:space="preserve"> can be used to start and stop playback. The current position is highlighted with a red dotted line</w:t>
      </w:r>
      <w:del w:id="1481" w:author="Moritz Lautenbach" w:date="2014-04-16T11:46:00Z">
        <w:r w:rsidRPr="00155B02" w:rsidDel="00A00564">
          <w:rPr>
            <w:lang w:val="en-GB"/>
          </w:rPr>
          <w:delText>,</w:delText>
        </w:r>
      </w:del>
      <w:r w:rsidRPr="00155B02">
        <w:rPr>
          <w:lang w:val="en-GB"/>
        </w:rPr>
        <w:t>. The scroll bar at the bottom of the window allows moving the section you want to view:</w:t>
      </w:r>
    </w:p>
    <w:p w14:paraId="164F4211" w14:textId="77777777" w:rsidR="000959A2" w:rsidRPr="00155B02" w:rsidRDefault="002B43A4">
      <w:pPr>
        <w:pStyle w:val="BildChar"/>
        <w:rPr>
          <w:rFonts w:ascii="Times New Roman" w:hAnsi="Times New Roman"/>
          <w:lang w:val="en-GB"/>
        </w:rPr>
      </w:pPr>
      <w:r>
        <w:rPr>
          <w:rFonts w:ascii="Times New Roman" w:hAnsi="Times New Roman"/>
          <w:lang w:val="en-GB"/>
        </w:rPr>
        <w:pict w14:anchorId="066F3E99">
          <v:shape id="_x0000_i1212" type="#_x0000_t75" style="width:454.5pt;height:174pt" filled="t">
            <v:fill color2="black"/>
            <v:imagedata r:id="rId309" o:title=""/>
          </v:shape>
        </w:pict>
      </w:r>
    </w:p>
    <w:p w14:paraId="7CCA21A0" w14:textId="77777777" w:rsidR="000959A2" w:rsidRPr="00155B02" w:rsidRDefault="000959A2">
      <w:pPr>
        <w:pStyle w:val="Standard-BlockCharCharChar"/>
        <w:rPr>
          <w:lang w:val="en-GB"/>
        </w:rPr>
      </w:pPr>
      <w:r w:rsidRPr="00155B02">
        <w:rPr>
          <w:lang w:val="en-GB"/>
        </w:rPr>
        <w:t>The synchronization of the audio file and the transcription is completed in 3 steps:</w:t>
      </w:r>
    </w:p>
    <w:p w14:paraId="46DDB879" w14:textId="1F80C140" w:rsidR="000959A2" w:rsidRPr="00155B02" w:rsidRDefault="000959A2" w:rsidP="000959A2">
      <w:pPr>
        <w:pStyle w:val="Nummerierung1"/>
        <w:numPr>
          <w:ilvl w:val="0"/>
          <w:numId w:val="9"/>
        </w:numPr>
        <w:tabs>
          <w:tab w:val="clear" w:pos="842"/>
          <w:tab w:val="num" w:pos="482"/>
        </w:tabs>
        <w:ind w:left="482" w:hanging="482"/>
        <w:rPr>
          <w:lang w:val="en-GB"/>
        </w:rPr>
      </w:pPr>
      <w:bookmarkStart w:id="1482" w:name="_Toc403472853"/>
      <w:r w:rsidRPr="00155B02">
        <w:rPr>
          <w:lang w:val="en-GB"/>
        </w:rPr>
        <w:t>Select a time point in the Partitur-</w:t>
      </w:r>
      <w:r w:rsidR="00C11634" w:rsidRPr="00155B02">
        <w:rPr>
          <w:lang w:val="en-GB"/>
        </w:rPr>
        <w:t>Editor</w:t>
      </w:r>
      <w:r w:rsidRPr="00155B02">
        <w:rPr>
          <w:lang w:val="en-GB"/>
        </w:rPr>
        <w:t xml:space="preserve"> (to do this, click onto the corresponding position on the time axis):</w:t>
      </w:r>
      <w:bookmarkEnd w:id="1482"/>
    </w:p>
    <w:p w14:paraId="2A6598C0" w14:textId="77777777" w:rsidR="000959A2" w:rsidRPr="00155B02" w:rsidRDefault="002B43A4">
      <w:pPr>
        <w:pStyle w:val="BildChar"/>
        <w:rPr>
          <w:rFonts w:ascii="Times New Roman" w:hAnsi="Times New Roman"/>
          <w:lang w:val="en-GB"/>
        </w:rPr>
      </w:pPr>
      <w:r>
        <w:rPr>
          <w:rFonts w:ascii="Times New Roman" w:hAnsi="Times New Roman"/>
          <w:lang w:val="en-GB"/>
        </w:rPr>
        <w:pict w14:anchorId="74C12FF9">
          <v:shape id="_x0000_i1213" type="#_x0000_t75" style="width:354pt;height:154.5pt" filled="t">
            <v:fill color2="black"/>
            <v:imagedata r:id="rId310" o:title=""/>
          </v:shape>
        </w:pict>
      </w:r>
    </w:p>
    <w:p w14:paraId="16A1C7DB" w14:textId="77777777" w:rsidR="000959A2" w:rsidRPr="00155B02" w:rsidRDefault="000959A2">
      <w:pPr>
        <w:jc w:val="center"/>
        <w:rPr>
          <w:rFonts w:ascii="Times New Roman" w:hAnsi="Times New Roman" w:cs="Times New Roman"/>
          <w:lang w:val="en-GB"/>
        </w:rPr>
      </w:pPr>
    </w:p>
    <w:p w14:paraId="577CE8AF" w14:textId="0CE5E452" w:rsidR="000959A2" w:rsidRPr="00155B02" w:rsidRDefault="000959A2">
      <w:pPr>
        <w:pStyle w:val="Nummerierung1"/>
        <w:numPr>
          <w:ilvl w:val="0"/>
          <w:numId w:val="0"/>
        </w:numPr>
        <w:rPr>
          <w:lang w:val="en-GB"/>
        </w:rPr>
        <w:pPrChange w:id="1483" w:author="Moritz Lautenbach" w:date="2014-04-16T11:47:00Z">
          <w:pPr>
            <w:pStyle w:val="Nummerierung1"/>
            <w:numPr>
              <w:numId w:val="7"/>
            </w:numPr>
            <w:ind w:left="360"/>
          </w:pPr>
        </w:pPrChange>
      </w:pPr>
      <w:bookmarkStart w:id="1484" w:name="_Toc403472854"/>
      <w:ins w:id="1485" w:author="Moritz Lautenbach" w:date="2014-04-16T11:47:00Z">
        <w:r w:rsidRPr="00155B02">
          <w:rPr>
            <w:lang w:val="en-GB"/>
          </w:rPr>
          <w:t xml:space="preserve">2. </w:t>
        </w:r>
      </w:ins>
      <w:r w:rsidRPr="00155B02">
        <w:rPr>
          <w:lang w:val="en-GB"/>
        </w:rPr>
        <w:t>Look for the corresponding position in the recording in the Praat</w:t>
      </w:r>
      <w:ins w:id="1486" w:author="Moritz Lautenbach" w:date="2014-04-16T11:48:00Z">
        <w:r w:rsidRPr="00155B02">
          <w:rPr>
            <w:lang w:val="en-GB"/>
          </w:rPr>
          <w:t>-</w:t>
        </w:r>
      </w:ins>
      <w:del w:id="1487" w:author="Moritz Lautenbach" w:date="2014-04-16T11:48:00Z">
        <w:r w:rsidRPr="00155B02" w:rsidDel="00A00564">
          <w:rPr>
            <w:lang w:val="en-GB"/>
          </w:rPr>
          <w:delText xml:space="preserve"> </w:delText>
        </w:r>
      </w:del>
      <w:r w:rsidR="00C11634" w:rsidRPr="00155B02">
        <w:rPr>
          <w:lang w:val="en-GB"/>
        </w:rPr>
        <w:t>Editor</w:t>
      </w:r>
      <w:r w:rsidRPr="00155B02">
        <w:rPr>
          <w:lang w:val="en-GB"/>
        </w:rPr>
        <w:t xml:space="preserve">, i.e. move the recording to where the selected element </w:t>
      </w:r>
      <w:r w:rsidRPr="00155B02">
        <w:rPr>
          <w:b/>
          <w:lang w:val="en-GB"/>
        </w:rPr>
        <w:t>starts</w:t>
      </w:r>
      <w:ins w:id="1488" w:author="Moritz Lautenbach" w:date="2014-04-16T11:48:00Z">
        <w:r w:rsidRPr="00155B02">
          <w:rPr>
            <w:b/>
            <w:lang w:val="en-GB"/>
          </w:rPr>
          <w:t>.</w:t>
        </w:r>
      </w:ins>
      <w:bookmarkEnd w:id="1484"/>
      <w:r w:rsidRPr="00155B02">
        <w:rPr>
          <w:lang w:val="en-GB"/>
        </w:rPr>
        <w:t xml:space="preserve"> </w:t>
      </w:r>
    </w:p>
    <w:p w14:paraId="6DF77064" w14:textId="1F3687BF" w:rsidR="000959A2" w:rsidRPr="00155B02" w:rsidRDefault="000959A2">
      <w:pPr>
        <w:pStyle w:val="Nummerierung1"/>
        <w:numPr>
          <w:ilvl w:val="0"/>
          <w:numId w:val="0"/>
        </w:numPr>
        <w:rPr>
          <w:lang w:val="en-GB"/>
        </w:rPr>
        <w:pPrChange w:id="1489" w:author="Moritz Lautenbach" w:date="2014-04-16T11:47:00Z">
          <w:pPr>
            <w:pStyle w:val="Nummerierung1"/>
            <w:numPr>
              <w:numId w:val="7"/>
            </w:numPr>
            <w:ind w:left="360"/>
          </w:pPr>
        </w:pPrChange>
      </w:pPr>
      <w:bookmarkStart w:id="1490" w:name="_Toc403472855"/>
      <w:ins w:id="1491" w:author="Moritz Lautenbach" w:date="2014-04-16T11:47:00Z">
        <w:r w:rsidRPr="00155B02">
          <w:rPr>
            <w:lang w:val="en-GB"/>
          </w:rPr>
          <w:t xml:space="preserve">3. </w:t>
        </w:r>
      </w:ins>
      <w:r w:rsidRPr="00155B02">
        <w:rPr>
          <w:lang w:val="en-GB"/>
        </w:rPr>
        <w:t xml:space="preserve">Click </w:t>
      </w:r>
      <w:r w:rsidRPr="00155B02">
        <w:rPr>
          <w:i/>
          <w:lang w:val="en-GB"/>
        </w:rPr>
        <w:t>Get</w:t>
      </w:r>
      <w:r w:rsidRPr="00155B02">
        <w:rPr>
          <w:lang w:val="en-GB"/>
        </w:rPr>
        <w:t xml:space="preserve"> in the Praat panel. The position of the recording in Praat is assigned to the selected </w:t>
      </w:r>
      <w:r w:rsidRPr="00155B02">
        <w:rPr>
          <w:lang w:val="en-GB"/>
        </w:rPr>
        <w:lastRenderedPageBreak/>
        <w:t xml:space="preserve">time point in EXMARaLDA as </w:t>
      </w:r>
      <w:ins w:id="1492" w:author="Moritz Lautenbach" w:date="2014-04-16T11:49:00Z">
        <w:r w:rsidRPr="00155B02">
          <w:rPr>
            <w:lang w:val="en-GB"/>
          </w:rPr>
          <w:t>an</w:t>
        </w:r>
      </w:ins>
      <w:del w:id="1493" w:author="Moritz Lautenbach" w:date="2014-04-16T11:49:00Z">
        <w:r w:rsidRPr="00155B02" w:rsidDel="00A00564">
          <w:rPr>
            <w:lang w:val="en-GB"/>
          </w:rPr>
          <w:delText>N</w:delText>
        </w:r>
      </w:del>
      <w:r w:rsidRPr="00155B02">
        <w:rPr>
          <w:lang w:val="en-GB"/>
        </w:rPr>
        <w:t xml:space="preserve"> absolute time value. In the </w:t>
      </w:r>
      <w:r w:rsidR="00C11634" w:rsidRPr="00155B02">
        <w:rPr>
          <w:lang w:val="en-GB"/>
        </w:rPr>
        <w:t>Editor</w:t>
      </w:r>
      <w:r w:rsidRPr="00155B02">
        <w:rPr>
          <w:lang w:val="en-GB"/>
        </w:rPr>
        <w:t xml:space="preserve"> this can be seen by an absolute time value appearing on the time axis:</w:t>
      </w:r>
      <w:bookmarkEnd w:id="1490"/>
    </w:p>
    <w:p w14:paraId="2EA266A3" w14:textId="77777777" w:rsidR="000959A2" w:rsidRPr="00155B02" w:rsidRDefault="002B43A4">
      <w:pPr>
        <w:jc w:val="center"/>
        <w:rPr>
          <w:rFonts w:ascii="Times New Roman" w:hAnsi="Times New Roman" w:cs="Times New Roman"/>
          <w:lang w:val="en-GB"/>
        </w:rPr>
      </w:pPr>
      <w:r>
        <w:rPr>
          <w:rFonts w:ascii="Times New Roman" w:hAnsi="Times New Roman" w:cs="Times New Roman"/>
          <w:lang w:val="en-GB"/>
        </w:rPr>
        <w:pict w14:anchorId="325A4CBC">
          <v:shape id="_x0000_i1214" type="#_x0000_t75" style="width:315pt;height:69pt" filled="t">
            <v:fill color2="black"/>
            <v:imagedata r:id="rId311" o:title=""/>
          </v:shape>
        </w:pict>
      </w:r>
    </w:p>
    <w:p w14:paraId="27484D30" w14:textId="77777777" w:rsidR="000959A2" w:rsidRPr="00155B02" w:rsidRDefault="000959A2">
      <w:pPr>
        <w:rPr>
          <w:rFonts w:ascii="Times New Roman" w:hAnsi="Times New Roman" w:cs="Times New Roman"/>
          <w:lang w:val="en-GB"/>
        </w:rPr>
      </w:pPr>
    </w:p>
    <w:p w14:paraId="1BC5F957" w14:textId="77777777" w:rsidR="004D2814" w:rsidRPr="00155B02" w:rsidRDefault="004D2814">
      <w:pPr>
        <w:rPr>
          <w:rFonts w:ascii="Times New Roman" w:hAnsi="Times New Roman" w:cs="Times New Roman"/>
          <w:lang w:val="en-GB"/>
        </w:rPr>
      </w:pPr>
    </w:p>
    <w:sectPr w:rsidR="004D2814" w:rsidRPr="00155B02" w:rsidSect="00E17DA5">
      <w:pgSz w:w="11906" w:h="16838"/>
      <w:pgMar w:top="1417" w:right="1417" w:bottom="1134" w:left="1417" w:header="708" w:footer="708" w:gutter="0"/>
      <w:cols w:space="708"/>
      <w:docGrid w:linePitch="360" w:charSpace="0"/>
      <w:sectPrChange w:id="1494" w:author="Karolina Kaminska" w:date="2014-09-25T11:37:00Z">
        <w:sectPr w:rsidR="004D2814" w:rsidRPr="00155B02" w:rsidSect="00E17DA5">
          <w:pgMar w:top="1417" w:right="1417" w:bottom="1134" w:left="1417" w:header="720" w:footer="720" w:gutter="0"/>
          <w:cols w:space="720"/>
          <w:docGrid w:charSpace="4096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Moritz Lautenbach" w:date="2014-04-14T16:07:00Z" w:initials="ML">
    <w:p w14:paraId="67186933" w14:textId="77777777" w:rsidR="004B7471" w:rsidRDefault="004B7471">
      <w:pPr>
        <w:pStyle w:val="Kommentartext"/>
      </w:pPr>
      <w:r>
        <w:rPr>
          <w:rStyle w:val="Kommentarzeichen"/>
        </w:rPr>
        <w:annotationRef/>
      </w:r>
      <w:r>
        <w:t>Ist das noch so?</w:t>
      </w:r>
    </w:p>
  </w:comment>
  <w:comment w:id="18" w:author="Moritz Lautenbach" w:date="2014-04-14T16:29:00Z" w:initials="ML">
    <w:p w14:paraId="2E88C04A" w14:textId="77777777" w:rsidR="004B7471" w:rsidRDefault="004B7471">
      <w:pPr>
        <w:pStyle w:val="Kommentartext"/>
      </w:pPr>
      <w:r>
        <w:rPr>
          <w:rStyle w:val="Kommentarzeichen"/>
        </w:rPr>
        <w:annotationRef/>
      </w:r>
    </w:p>
    <w:p w14:paraId="4F45ACE6" w14:textId="77777777" w:rsidR="004B7471" w:rsidRDefault="004B7471" w:rsidP="000959A2">
      <w:pPr>
        <w:pStyle w:val="Kommentartext"/>
        <w:numPr>
          <w:ilvl w:val="0"/>
          <w:numId w:val="6"/>
        </w:numPr>
      </w:pPr>
      <w:r>
        <w:t xml:space="preserve"> Grafik veraltet</w:t>
      </w:r>
    </w:p>
    <w:p w14:paraId="3F06E17A" w14:textId="77777777" w:rsidR="004B7471" w:rsidRDefault="004B7471" w:rsidP="000959A2">
      <w:pPr>
        <w:pStyle w:val="Kommentartext"/>
        <w:numPr>
          <w:ilvl w:val="0"/>
          <w:numId w:val="6"/>
        </w:numPr>
      </w:pPr>
      <w:r>
        <w:t xml:space="preserve"> „Textlink“ statt Textl ink“</w:t>
      </w:r>
    </w:p>
    <w:p w14:paraId="0604CAB5" w14:textId="77777777" w:rsidR="004B7471" w:rsidRDefault="004B7471" w:rsidP="000959A2">
      <w:pPr>
        <w:pStyle w:val="Kommentartext"/>
        <w:numPr>
          <w:ilvl w:val="0"/>
          <w:numId w:val="6"/>
        </w:numPr>
      </w:pPr>
      <w:r>
        <w:t xml:space="preserve"> erneuern</w:t>
      </w:r>
    </w:p>
  </w:comment>
  <w:comment w:id="20" w:author="Moritz Lautenbach" w:date="2014-04-16T13:22:00Z" w:initials="ML">
    <w:p w14:paraId="00E13CE0" w14:textId="77777777" w:rsidR="004B7471" w:rsidRDefault="004B7471" w:rsidP="00E17DA5">
      <w:pPr>
        <w:pStyle w:val="Kommentartext"/>
      </w:pPr>
      <w:r>
        <w:rPr>
          <w:rStyle w:val="Kommentarzeichen"/>
        </w:rPr>
        <w:annotationRef/>
      </w:r>
      <w:r>
        <w:rPr>
          <w:rStyle w:val="Kommentarzeichen"/>
        </w:rPr>
        <w:t xml:space="preserve">Grafik veraltet. Neue Funktionen? </w:t>
      </w:r>
      <w:r w:rsidRPr="00055206">
        <w:rPr>
          <w:vanish/>
        </w:rPr>
        <w:t xml:space="preserve">Grafik verrutschttotation panel,bei Bedarf) geändert werden; insbesondere wenn neue Funktionen vorliegen oder alte nicht mehr </w:t>
      </w:r>
      <w:r w:rsidRPr="00055206">
        <w:rPr>
          <w:vanish/>
        </w:rPr>
        <w:pgNum/>
      </w:r>
      <w:r w:rsidRPr="00055206">
        <w:rPr>
          <w:vanish/>
        </w:rPr>
        <w:pgNum/>
      </w:r>
    </w:p>
  </w:comment>
  <w:comment w:id="31" w:author="Moritz Lautenbach" w:date="2014-04-16T13:24:00Z" w:initials="ML">
    <w:p w14:paraId="67491CB7" w14:textId="77777777" w:rsidR="004B7471" w:rsidRDefault="004B7471">
      <w:pPr>
        <w:pStyle w:val="Kommentartext"/>
      </w:pPr>
      <w:r>
        <w:rPr>
          <w:rStyle w:val="Kommentarzeichen"/>
        </w:rPr>
        <w:annotationRef/>
      </w:r>
      <w:r>
        <w:t>Kein römisch 6 im Inhaltsverzeichnis. Wenn „III. Panels B. Link panel“? gemeint ist, ist dies auch im deutschen Handbuch falsch</w:t>
      </w:r>
    </w:p>
  </w:comment>
  <w:comment w:id="40" w:author="Moritz Lautenbach" w:date="2014-04-16T13:24:00Z" w:initials="ML">
    <w:p w14:paraId="4AF81993" w14:textId="77777777" w:rsidR="004B7471" w:rsidRDefault="004B7471" w:rsidP="0023019D">
      <w:pPr>
        <w:pStyle w:val="Kommentartext"/>
      </w:pPr>
      <w:r>
        <w:rPr>
          <w:rStyle w:val="Kommentarzeichen"/>
        </w:rPr>
        <w:annotationRef/>
      </w:r>
      <w:r>
        <w:t>Kein römisch 6 im Inhaltsverzeichnis. Wenn „III. Panels B. Link panel“? gemeint ist, ist dies auch im deutschen Handbuch falsch</w:t>
      </w:r>
    </w:p>
  </w:comment>
  <w:comment w:id="146" w:author="Unbekannter Autor" w:date="2013-01-23T15:05:00Z" w:initials="Unbekannt">
    <w:p w14:paraId="7347410B" w14:textId="77777777" w:rsidR="004B7471" w:rsidRPr="00EE52A5" w:rsidRDefault="004B7471">
      <w:pPr>
        <w:overflowPunct w:val="0"/>
        <w:spacing w:line="0" w:lineRule="atLeast"/>
        <w:rPr>
          <w:rFonts w:ascii="Segoe UI" w:eastAsia="SimSun" w:hAnsi="Segoe UI" w:cs="Mangal"/>
          <w:szCs w:val="24"/>
        </w:rPr>
      </w:pPr>
      <w:r>
        <w:annotationRef/>
      </w:r>
      <w:r w:rsidRPr="00EE52A5">
        <w:rPr>
          <w:rFonts w:ascii="Segoe UI" w:eastAsia="SimSun" w:hAnsi="Segoe UI" w:cs="Mangal"/>
          <w:szCs w:val="24"/>
        </w:rPr>
        <w:t>Evtl verweis auf Schmidt/Bennöhr (2008)</w:t>
      </w:r>
    </w:p>
  </w:comment>
  <w:comment w:id="266" w:author="Unbekannter Autor" w:date="2013-01-23T15:25:00Z" w:initials="Unbekannt">
    <w:p w14:paraId="0F9735A4"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Englische Alternative? </w:t>
      </w:r>
    </w:p>
  </w:comment>
  <w:comment w:id="337" w:author="Unbekannter Autor" w:date="2013-01-23T15:42:00Z" w:initials="Unbekannt">
    <w:p w14:paraId="36F184C2"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or musical score</w:t>
      </w:r>
    </w:p>
  </w:comment>
  <w:comment w:id="348" w:author="Unbekannter Autor" w:date="2013-01-23T15:43:00Z" w:initials="Unbekannt">
    <w:p w14:paraId="6A7ED872" w14:textId="77777777" w:rsidR="004B7471" w:rsidRDefault="004B747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351" w:author="Unbekannter Autor" w:date="2013-01-23T15:44:00Z" w:initials="Unbekannt">
    <w:p w14:paraId="1F4282AE" w14:textId="77777777" w:rsidR="004B7471" w:rsidRDefault="004B747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Partitur or musical score</w:t>
      </w:r>
    </w:p>
  </w:comment>
  <w:comment w:id="352" w:author="Unbekannter Autor" w:date="2013-01-23T15:44:00Z" w:initials="Unbekannt">
    <w:p w14:paraId="559C0AF3"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Colour color</w:t>
      </w:r>
    </w:p>
  </w:comment>
  <w:comment w:id="353" w:author="Unbekannter Autor" w:date="2013-01-24T13:08:00Z" w:initials="Unbekannt">
    <w:p w14:paraId="5E5CFFE4"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Musical score area vs partitur area</w:t>
      </w:r>
    </w:p>
  </w:comment>
  <w:comment w:id="354" w:author="Unbekannter Autor" w:date="2013-01-24T13:08:00Z" w:initials="Unbekannt">
    <w:p w14:paraId="30D1B215" w14:textId="77777777" w:rsidR="004B7471" w:rsidRDefault="004B747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area vs partitur area</w:t>
      </w:r>
    </w:p>
  </w:comment>
  <w:comment w:id="355" w:author="Unbekannter Autor" w:date="2013-01-24T13:08:00Z" w:initials="Unbekannt">
    <w:p w14:paraId="77A9AAD0" w14:textId="77777777" w:rsidR="004B7471" w:rsidRDefault="004B747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area vs partitur area</w:t>
      </w:r>
    </w:p>
  </w:comment>
  <w:comment w:id="356" w:author="Unbekannter Autor" w:date="2013-01-24T13:09:00Z" w:initials="Unbekannt">
    <w:p w14:paraId="430AEFF0"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English alternative? </w:t>
      </w:r>
    </w:p>
  </w:comment>
  <w:comment w:id="359" w:author="Unbekannter Autor" w:date="2013-01-24T13:10:00Z" w:initials="Unbekannt">
    <w:p w14:paraId="15A3A621"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Musical score line vs partitur line</w:t>
      </w:r>
    </w:p>
  </w:comment>
  <w:comment w:id="362" w:author="Unbekannter Autor" w:date="2013-01-24T13:11:00Z" w:initials="Unbekannt">
    <w:p w14:paraId="4228EE98"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Partitur area vs musical score area</w:t>
      </w:r>
    </w:p>
  </w:comment>
  <w:comment w:id="367" w:author="Unbekannter Autor" w:date="2013-01-24T13:12:00Z" w:initials="Unbekannt">
    <w:p w14:paraId="3756164F" w14:textId="77777777" w:rsidR="004B7471" w:rsidRDefault="004B747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line vs partitur line</w:t>
      </w:r>
    </w:p>
  </w:comment>
  <w:comment w:id="368" w:author="Unbekannter Autor" w:date="2013-01-24T13:12:00Z" w:initials="Unbekannt">
    <w:p w14:paraId="7CA2AD69"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Synchroniation ratio? </w:t>
      </w:r>
    </w:p>
  </w:comment>
  <w:comment w:id="371" w:author="Unbekannter Autor" w:date="2013-01-24T13:13:00Z" w:initials="Unbekannt">
    <w:p w14:paraId="07E397C0" w14:textId="77777777" w:rsidR="004B7471" w:rsidRDefault="004B7471">
      <w:pPr>
        <w:overflowPunct w:val="0"/>
        <w:spacing w:line="0" w:lineRule="atLeast"/>
        <w:rPr>
          <w:rFonts w:ascii="Segoe UI" w:eastAsia="SimSun" w:hAnsi="Segoe UI" w:cs="Mangal"/>
          <w:color w:val="000000"/>
          <w:szCs w:val="24"/>
          <w:lang w:val="en-GB"/>
        </w:rPr>
      </w:pPr>
      <w:r>
        <w:annotationRef/>
      </w:r>
      <w:r>
        <w:rPr>
          <w:rFonts w:ascii="Segoe UI" w:eastAsia="SimSun" w:hAnsi="Segoe UI" w:cs="Mangal"/>
          <w:color w:val="000000"/>
          <w:szCs w:val="24"/>
          <w:lang w:val="en-GB"/>
        </w:rPr>
        <w:t>Musical score line vs partitur line</w:t>
      </w:r>
    </w:p>
  </w:comment>
  <w:comment w:id="378" w:author="Unbekannter Autor" w:date="2013-01-24T13:14:00Z" w:initials="Unbekannt">
    <w:p w14:paraId="414144F1"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s.o.</w:t>
      </w:r>
    </w:p>
  </w:comment>
  <w:comment w:id="387" w:author="Unbekannter Autor" w:date="2013-01-24T13:15:00Z" w:initials="Unbekannt">
    <w:p w14:paraId="7FFEA11F"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388" w:author="Unbekannter Autor" w:date="2013-01-24T13:15:00Z" w:initials="Unbekannt">
    <w:p w14:paraId="66781EB7"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Right word? </w:t>
      </w:r>
    </w:p>
  </w:comment>
  <w:comment w:id="389" w:author="Unbekannter Autor" w:date="2013-01-24T13:16:00Z" w:initials="Unbekannt">
    <w:p w14:paraId="293F4772"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 xml:space="preserve">?? </w:t>
      </w:r>
    </w:p>
  </w:comment>
  <w:comment w:id="390" w:author="Unbekannter Autor" w:date="2013-01-24T13:16:00Z" w:initials="Unbekannt">
    <w:p w14:paraId="7BA4A8A4" w14:textId="77777777" w:rsidR="004B7471" w:rsidRDefault="004B7471">
      <w:pPr>
        <w:overflowPunct w:val="0"/>
        <w:spacing w:line="0" w:lineRule="atLeast"/>
        <w:rPr>
          <w:rFonts w:ascii="Segoe UI" w:eastAsia="SimSun" w:hAnsi="Segoe UI" w:cs="Mangal"/>
          <w:szCs w:val="24"/>
          <w:lang w:val="en-GB"/>
        </w:rPr>
      </w:pPr>
      <w:r>
        <w:annotationRef/>
      </w:r>
      <w:r>
        <w:rPr>
          <w:rFonts w:ascii="Segoe UI" w:eastAsia="SimSun" w:hAnsi="Segoe UI" w:cs="Mangal"/>
          <w:szCs w:val="24"/>
          <w:lang w:val="en-GB"/>
        </w:rPr>
        <w:t>s.o.</w:t>
      </w:r>
    </w:p>
  </w:comment>
  <w:comment w:id="392" w:author="Moritz Lautenbach" w:date="2014-04-16T13:40:00Z" w:initials="ML">
    <w:p w14:paraId="76E69FAC" w14:textId="77777777" w:rsidR="004B7471" w:rsidRPr="00E17DA5" w:rsidRDefault="004B7471">
      <w:pPr>
        <w:pStyle w:val="Kommentartext"/>
        <w:rPr>
          <w:lang w:val="en-US"/>
        </w:rPr>
      </w:pPr>
      <w:r>
        <w:rPr>
          <w:rStyle w:val="Kommentarzeichen"/>
        </w:rPr>
        <w:annotationRef/>
      </w:r>
      <w:r w:rsidRPr="00E17DA5">
        <w:rPr>
          <w:lang w:val="en-US"/>
        </w:rPr>
        <w:t xml:space="preserve"> </w:t>
      </w:r>
      <w:r>
        <w:sym w:font="Wingdings" w:char="F0E0"/>
      </w:r>
      <w:r w:rsidRPr="00E17DA5">
        <w:rPr>
          <w:lang w:val="en-US"/>
        </w:rPr>
        <w:t xml:space="preserve"> C. View-Menü</w:t>
      </w:r>
    </w:p>
  </w:comment>
  <w:comment w:id="420" w:author="Moritz Lautenbach" w:date="2014-04-15T15:57:00Z" w:initials="ML">
    <w:p w14:paraId="088892AF" w14:textId="77777777" w:rsidR="004B7471" w:rsidRPr="00E17DA5" w:rsidRDefault="004B7471">
      <w:pPr>
        <w:pStyle w:val="Kommentartext"/>
        <w:rPr>
          <w:lang w:val="en-US"/>
        </w:rPr>
      </w:pPr>
      <w:r>
        <w:rPr>
          <w:rStyle w:val="Kommentarzeichen"/>
        </w:rPr>
        <w:annotationRef/>
      </w:r>
      <w:r w:rsidRPr="00E17DA5">
        <w:rPr>
          <w:lang w:val="en-US"/>
        </w:rPr>
        <w:t>III. Panels ?</w:t>
      </w:r>
    </w:p>
  </w:comment>
  <w:comment w:id="486" w:author="Moritz Lautenbach" w:date="2014-04-16T13:41:00Z" w:initials="ML">
    <w:p w14:paraId="7A6FE729" w14:textId="77777777" w:rsidR="004B7471" w:rsidRPr="002F19CF" w:rsidRDefault="004B7471">
      <w:pPr>
        <w:pStyle w:val="Kommentartext"/>
      </w:pPr>
      <w:r>
        <w:rPr>
          <w:rStyle w:val="Kommentarzeichen"/>
        </w:rPr>
        <w:annotationRef/>
      </w:r>
      <w:r w:rsidRPr="002F19CF">
        <w:t>D. Transcription-Menu</w:t>
      </w:r>
    </w:p>
  </w:comment>
  <w:comment w:id="507" w:author="Moritz Lautenbach" w:date="2014-04-15T16:10:00Z" w:initials="ML">
    <w:p w14:paraId="32041AD0" w14:textId="77777777" w:rsidR="004B7471" w:rsidRDefault="004B7471">
      <w:pPr>
        <w:pStyle w:val="Kommentartext"/>
      </w:pPr>
      <w:r>
        <w:rPr>
          <w:rStyle w:val="Kommentarzeichen"/>
        </w:rPr>
        <w:annotationRef/>
      </w:r>
      <w:r>
        <w:t>An anderer Stelle „digitised“</w:t>
      </w:r>
    </w:p>
  </w:comment>
  <w:comment w:id="572" w:author="Moritz Lautenbach" w:date="2014-04-16T13:41:00Z" w:initials="ML">
    <w:p w14:paraId="62856E69" w14:textId="77777777" w:rsidR="004B7471" w:rsidRDefault="004B7471">
      <w:pPr>
        <w:pStyle w:val="Kommentartext"/>
      </w:pPr>
      <w:r>
        <w:rPr>
          <w:rStyle w:val="Kommentarzeichen"/>
        </w:rPr>
        <w:annotationRef/>
      </w:r>
      <w:r>
        <w:t>Ausdruck</w:t>
      </w:r>
    </w:p>
  </w:comment>
  <w:comment w:id="578" w:author="Moritz Lautenbach" w:date="2014-04-15T16:46:00Z" w:initials="ML">
    <w:p w14:paraId="33E98B9C" w14:textId="77777777" w:rsidR="004B7471" w:rsidRDefault="004B7471">
      <w:pPr>
        <w:pStyle w:val="Kommentartext"/>
      </w:pPr>
      <w:r>
        <w:rPr>
          <w:rStyle w:val="Kommentarzeichen"/>
        </w:rPr>
        <w:annotationRef/>
      </w:r>
      <w:r>
        <w:t>Ausdruck</w:t>
      </w:r>
    </w:p>
  </w:comment>
  <w:comment w:id="659" w:author="Moritz Lautenbach" w:date="2014-04-16T13:42:00Z" w:initials="ML">
    <w:p w14:paraId="219DB4DE" w14:textId="77777777" w:rsidR="004B7471" w:rsidRDefault="004B7471">
      <w:pPr>
        <w:pStyle w:val="Kommentartext"/>
      </w:pPr>
      <w:r>
        <w:rPr>
          <w:rStyle w:val="Kommentarzeichen"/>
        </w:rPr>
        <w:annotationRef/>
      </w:r>
      <w:r>
        <w:t>Ausdruck</w:t>
      </w:r>
    </w:p>
  </w:comment>
  <w:comment w:id="661" w:author="Moritz Lautenbach" w:date="2014-04-16T09:16:00Z" w:initials="ML">
    <w:p w14:paraId="3A307048" w14:textId="77777777" w:rsidR="004B7471" w:rsidRDefault="004B7471">
      <w:pPr>
        <w:pStyle w:val="Kommentartext"/>
      </w:pPr>
      <w:r>
        <w:rPr>
          <w:rStyle w:val="Kommentarzeichen"/>
        </w:rPr>
        <w:annotationRef/>
      </w:r>
      <w:r>
        <w:t>E. Tier Menu</w:t>
      </w:r>
    </w:p>
  </w:comment>
  <w:comment w:id="779" w:author="Moritz Lautenbach" w:date="2014-04-16T09:32:00Z" w:initials="ML">
    <w:p w14:paraId="6F504681" w14:textId="77777777" w:rsidR="004B7471" w:rsidRDefault="004B7471">
      <w:pPr>
        <w:pStyle w:val="Kommentartext"/>
      </w:pPr>
      <w:r>
        <w:rPr>
          <w:rStyle w:val="Kommentarzeichen"/>
        </w:rPr>
        <w:annotationRef/>
      </w:r>
      <w:r>
        <w:t>Merges?</w:t>
      </w:r>
    </w:p>
  </w:comment>
  <w:comment w:id="849" w:author="Moritz Lautenbach" w:date="2014-04-16T09:36:00Z" w:initials="ML">
    <w:p w14:paraId="75ADC696" w14:textId="77777777" w:rsidR="004B7471" w:rsidRDefault="004B7471">
      <w:pPr>
        <w:pStyle w:val="Kommentartext"/>
      </w:pPr>
      <w:r>
        <w:rPr>
          <w:rStyle w:val="Kommentarzeichen"/>
        </w:rPr>
        <w:annotationRef/>
      </w:r>
      <w:r>
        <w:t>G. Timeline Menu</w:t>
      </w:r>
    </w:p>
  </w:comment>
  <w:comment w:id="918" w:author="Moritz Lautenbach" w:date="2014-04-16T09:45:00Z" w:initials="ML">
    <w:p w14:paraId="26A84EEC" w14:textId="77777777" w:rsidR="004B7471" w:rsidRDefault="004B7471">
      <w:pPr>
        <w:pStyle w:val="Kommentartext"/>
      </w:pPr>
      <w:r>
        <w:rPr>
          <w:rStyle w:val="Kommentarzeichen"/>
        </w:rPr>
        <w:annotationRef/>
      </w:r>
      <w:r>
        <w:t>Die beiden als Bsp. Für Schreibungen: „…“ „kursiv“ ohne „…“ etc.</w:t>
      </w:r>
    </w:p>
  </w:comment>
  <w:comment w:id="919" w:author="Moritz Lautenbach" w:date="2014-04-16T09:45:00Z" w:initials="ML">
    <w:p w14:paraId="21E872E7" w14:textId="77777777" w:rsidR="004B7471" w:rsidRDefault="004B7471">
      <w:pPr>
        <w:pStyle w:val="Kommentartext"/>
      </w:pPr>
      <w:r>
        <w:rPr>
          <w:rStyle w:val="Kommentarzeichen"/>
        </w:rPr>
        <w:annotationRef/>
      </w:r>
    </w:p>
  </w:comment>
  <w:comment w:id="937" w:author="Moritz Lautenbach" w:date="2014-04-16T09:49:00Z" w:initials="ML">
    <w:p w14:paraId="6D8CC01D" w14:textId="77777777" w:rsidR="004B7471" w:rsidRDefault="004B7471">
      <w:pPr>
        <w:pStyle w:val="Kommentartext"/>
      </w:pPr>
      <w:r>
        <w:rPr>
          <w:rStyle w:val="Kommentarzeichen"/>
        </w:rPr>
        <w:annotationRef/>
      </w:r>
      <w:r>
        <w:t>H. Format-Menu</w:t>
      </w:r>
    </w:p>
  </w:comment>
  <w:comment w:id="941" w:author="Moritz Lautenbach" w:date="2014-04-16T09:54:00Z" w:initials="ML">
    <w:p w14:paraId="4BB2FB37" w14:textId="77777777" w:rsidR="004B7471" w:rsidRDefault="004B7471">
      <w:pPr>
        <w:pStyle w:val="Kommentartext"/>
      </w:pPr>
      <w:r>
        <w:rPr>
          <w:rStyle w:val="Kommentarzeichen"/>
        </w:rPr>
        <w:annotationRef/>
      </w:r>
      <w:r>
        <w:t>Ausdruck?</w:t>
      </w:r>
    </w:p>
  </w:comment>
  <w:comment w:id="1059" w:author="Moritz Lautenbach" w:date="2014-04-16T10:08:00Z" w:initials="ML">
    <w:p w14:paraId="2C5C4F5D" w14:textId="77777777" w:rsidR="004B7471" w:rsidRDefault="004B7471" w:rsidP="000959A2">
      <w:pPr>
        <w:pStyle w:val="Kommentartext"/>
        <w:widowControl w:val="0"/>
        <w:numPr>
          <w:ilvl w:val="0"/>
          <w:numId w:val="37"/>
        </w:numPr>
        <w:tabs>
          <w:tab w:val="left" w:pos="482"/>
        </w:tabs>
        <w:spacing w:line="100" w:lineRule="atLeast"/>
        <w:jc w:val="both"/>
      </w:pPr>
      <w:r>
        <w:rPr>
          <w:rStyle w:val="Kommentarzeichen"/>
        </w:rPr>
        <w:annotationRef/>
      </w:r>
      <w:r>
        <w:t>Help-Menu</w:t>
      </w:r>
    </w:p>
  </w:comment>
  <w:comment w:id="1077" w:author="Moritz Lautenbach" w:date="2014-04-16T10:14:00Z" w:initials="ML">
    <w:p w14:paraId="6C5D6937" w14:textId="77777777" w:rsidR="004B7471" w:rsidRDefault="004B7471">
      <w:pPr>
        <w:pStyle w:val="Kommentartext"/>
      </w:pPr>
      <w:r>
        <w:rPr>
          <w:rStyle w:val="Kommentarzeichen"/>
        </w:rPr>
        <w:annotationRef/>
      </w:r>
      <w:r>
        <w:t>Gemeint ist glaube ich „one“ für „wird eine Äußerung transkribiert“</w:t>
      </w:r>
    </w:p>
  </w:comment>
  <w:comment w:id="1143" w:author="Moritz Lautenbach" w:date="2014-04-16T10:24:00Z" w:initials="ML">
    <w:p w14:paraId="569A594B" w14:textId="77777777" w:rsidR="004B7471" w:rsidRDefault="004B7471">
      <w:pPr>
        <w:pStyle w:val="Kommentartext"/>
      </w:pPr>
      <w:r>
        <w:rPr>
          <w:rStyle w:val="Kommentarzeichen"/>
        </w:rPr>
        <w:annotationRef/>
      </w:r>
      <w:r>
        <w:t>Begriffe</w:t>
      </w:r>
    </w:p>
  </w:comment>
  <w:comment w:id="1245" w:author="Moritz Lautenbach" w:date="2014-04-16T10:59:00Z" w:initials="ML">
    <w:p w14:paraId="7A6064E4" w14:textId="77777777" w:rsidR="004B7471" w:rsidRDefault="004B7471">
      <w:pPr>
        <w:pStyle w:val="Kommentartext"/>
      </w:pPr>
      <w:r>
        <w:rPr>
          <w:rStyle w:val="Kommentarzeichen"/>
        </w:rPr>
        <w:annotationRef/>
      </w:r>
      <w:r>
        <w:t>In dieser Tabelle ggf. noch mal die Formen von parentheses &amp; parenthesis checken</w:t>
      </w:r>
    </w:p>
  </w:comment>
  <w:comment w:id="1272" w:author="Moritz Lautenbach" w:date="2014-04-16T11:01:00Z" w:initials="ML">
    <w:p w14:paraId="5F0B6614" w14:textId="77777777" w:rsidR="004B7471" w:rsidRDefault="004B7471">
      <w:pPr>
        <w:pStyle w:val="Kommentartext"/>
      </w:pPr>
      <w:r>
        <w:rPr>
          <w:rStyle w:val="Kommentarzeichen"/>
        </w:rPr>
        <w:annotationRef/>
      </w:r>
      <w:r>
        <w:t>Begriff</w:t>
      </w:r>
    </w:p>
  </w:comment>
  <w:comment w:id="1279" w:author="Moritz Lautenbach" w:date="2014-04-16T11:01:00Z" w:initials="ML">
    <w:p w14:paraId="5357F2CB" w14:textId="77777777" w:rsidR="004B7471" w:rsidRDefault="004B7471">
      <w:pPr>
        <w:pStyle w:val="Kommentartext"/>
      </w:pPr>
      <w:r>
        <w:rPr>
          <w:rStyle w:val="Kommentarzeichen"/>
        </w:rPr>
        <w:annotationRef/>
      </w:r>
      <w:r>
        <w:t>Begriff</w:t>
      </w:r>
    </w:p>
  </w:comment>
  <w:comment w:id="1293" w:author="Moritz Lautenbach" w:date="2014-04-16T11:03:00Z" w:initials="ML">
    <w:p w14:paraId="700A344E" w14:textId="77777777" w:rsidR="004B7471" w:rsidRDefault="004B7471">
      <w:pPr>
        <w:pStyle w:val="Kommentartext"/>
      </w:pPr>
      <w:r>
        <w:rPr>
          <w:rStyle w:val="Kommentarzeichen"/>
        </w:rPr>
        <w:annotationRef/>
      </w:r>
      <w:r>
        <w:t>Begriff</w:t>
      </w:r>
    </w:p>
  </w:comment>
  <w:comment w:id="1297" w:author="Moritz Lautenbach" w:date="2014-04-16T11:04:00Z" w:initials="ML">
    <w:p w14:paraId="52857704" w14:textId="77777777" w:rsidR="004B7471" w:rsidRDefault="004B7471">
      <w:pPr>
        <w:pStyle w:val="Kommentartext"/>
      </w:pPr>
      <w:r>
        <w:rPr>
          <w:rStyle w:val="Kommentarzeichen"/>
        </w:rPr>
        <w:annotationRef/>
      </w:r>
      <w:r>
        <w:t>Begriff</w:t>
      </w:r>
    </w:p>
  </w:comment>
  <w:comment w:id="1301" w:author="Moritz Lautenbach" w:date="2014-04-16T11:05:00Z" w:initials="ML">
    <w:p w14:paraId="6533B6D5" w14:textId="77777777" w:rsidR="004B7471" w:rsidRDefault="004B7471">
      <w:pPr>
        <w:pStyle w:val="Kommentartext"/>
      </w:pPr>
      <w:r>
        <w:rPr>
          <w:rStyle w:val="Kommentarzeichen"/>
        </w:rPr>
        <w:annotationRef/>
      </w:r>
      <w:r>
        <w:t>Begriff</w:t>
      </w:r>
    </w:p>
  </w:comment>
  <w:comment w:id="1304" w:author="Moritz Lautenbach" w:date="2014-04-16T11:05:00Z" w:initials="ML">
    <w:p w14:paraId="0BF9F62E" w14:textId="77777777" w:rsidR="004B7471" w:rsidRDefault="004B7471">
      <w:pPr>
        <w:pStyle w:val="Kommentartext"/>
      </w:pPr>
      <w:r>
        <w:rPr>
          <w:rStyle w:val="Kommentarzeichen"/>
        </w:rPr>
        <w:annotationRef/>
      </w:r>
      <w:r>
        <w:t>Begriff</w:t>
      </w:r>
    </w:p>
  </w:comment>
  <w:comment w:id="1308" w:author="Moritz Lautenbach" w:date="2014-04-16T11:06:00Z" w:initials="ML">
    <w:p w14:paraId="0F65EC4D" w14:textId="77777777" w:rsidR="004B7471" w:rsidRDefault="004B7471">
      <w:pPr>
        <w:pStyle w:val="Kommentartext"/>
      </w:pPr>
      <w:r>
        <w:rPr>
          <w:rStyle w:val="Kommentarzeichen"/>
        </w:rPr>
        <w:annotationRef/>
      </w:r>
      <w:r>
        <w:t>Begriff</w:t>
      </w:r>
    </w:p>
  </w:comment>
  <w:comment w:id="1312" w:author="Moritz Lautenbach" w:date="2014-04-16T11:06:00Z" w:initials="ML">
    <w:p w14:paraId="5426F22E" w14:textId="77777777" w:rsidR="004B7471" w:rsidRDefault="004B7471">
      <w:pPr>
        <w:pStyle w:val="Kommentartext"/>
      </w:pPr>
      <w:r>
        <w:rPr>
          <w:rStyle w:val="Kommentarzeichen"/>
        </w:rPr>
        <w:annotationRef/>
      </w:r>
      <w:r>
        <w:t>Begriff</w:t>
      </w:r>
    </w:p>
  </w:comment>
  <w:comment w:id="1315" w:author="Moritz Lautenbach" w:date="2014-04-16T11:06:00Z" w:initials="ML">
    <w:p w14:paraId="7525AEFE" w14:textId="77777777" w:rsidR="004B7471" w:rsidRDefault="004B7471">
      <w:pPr>
        <w:pStyle w:val="Kommentartext"/>
      </w:pPr>
      <w:r>
        <w:rPr>
          <w:rStyle w:val="Kommentarzeichen"/>
        </w:rPr>
        <w:annotationRef/>
      </w:r>
      <w:r>
        <w:t>Begriff</w:t>
      </w:r>
    </w:p>
  </w:comment>
  <w:comment w:id="1317" w:author="Moritz Lautenbach" w:date="2014-04-16T11:06:00Z" w:initials="ML">
    <w:p w14:paraId="41B72FC6" w14:textId="77777777" w:rsidR="004B7471" w:rsidRDefault="004B7471">
      <w:pPr>
        <w:pStyle w:val="Kommentartext"/>
      </w:pPr>
      <w:r>
        <w:rPr>
          <w:rStyle w:val="Kommentarzeichen"/>
        </w:rPr>
        <w:annotationRef/>
      </w:r>
      <w:r>
        <w:t>Begriff</w:t>
      </w:r>
    </w:p>
  </w:comment>
  <w:comment w:id="1318" w:author="Moritz Lautenbach" w:date="2014-04-16T11:06:00Z" w:initials="ML">
    <w:p w14:paraId="2BB08F2E" w14:textId="77777777" w:rsidR="004B7471" w:rsidRDefault="004B7471">
      <w:pPr>
        <w:pStyle w:val="Kommentartext"/>
      </w:pPr>
      <w:r>
        <w:rPr>
          <w:rStyle w:val="Kommentarzeichen"/>
        </w:rPr>
        <w:annotationRef/>
      </w:r>
      <w:r>
        <w:t>Begriff</w:t>
      </w:r>
    </w:p>
  </w:comment>
  <w:comment w:id="1321" w:author="Moritz Lautenbach" w:date="2014-04-16T11:06:00Z" w:initials="ML">
    <w:p w14:paraId="2F719FCB" w14:textId="77777777" w:rsidR="004B7471" w:rsidRDefault="004B7471">
      <w:pPr>
        <w:pStyle w:val="Kommentartext"/>
      </w:pPr>
      <w:r>
        <w:rPr>
          <w:rStyle w:val="Kommentarzeichen"/>
        </w:rPr>
        <w:annotationRef/>
      </w:r>
      <w:r>
        <w:t>Begriff</w:t>
      </w:r>
    </w:p>
  </w:comment>
  <w:comment w:id="1324" w:author="Moritz Lautenbach" w:date="2014-04-16T11:06:00Z" w:initials="ML">
    <w:p w14:paraId="350BFE8C" w14:textId="77777777" w:rsidR="004B7471" w:rsidRDefault="004B7471">
      <w:pPr>
        <w:pStyle w:val="Kommentartext"/>
      </w:pPr>
      <w:r>
        <w:rPr>
          <w:rStyle w:val="Kommentarzeichen"/>
        </w:rPr>
        <w:annotationRef/>
      </w:r>
      <w:r>
        <w:t>Begriff</w:t>
      </w:r>
    </w:p>
  </w:comment>
  <w:comment w:id="1327" w:author="Moritz Lautenbach" w:date="2014-04-16T11:07:00Z" w:initials="ML">
    <w:p w14:paraId="2831057F" w14:textId="77777777" w:rsidR="004B7471" w:rsidRDefault="004B7471">
      <w:pPr>
        <w:pStyle w:val="Kommentartext"/>
      </w:pPr>
      <w:r>
        <w:rPr>
          <w:rStyle w:val="Kommentarzeichen"/>
        </w:rPr>
        <w:annotationRef/>
      </w:r>
      <w:r>
        <w:t>Begriff</w:t>
      </w:r>
    </w:p>
  </w:comment>
  <w:comment w:id="1330" w:author="Moritz Lautenbach" w:date="2014-04-16T11:08:00Z" w:initials="ML">
    <w:p w14:paraId="7BAC9B4C" w14:textId="77777777" w:rsidR="004B7471" w:rsidRDefault="004B7471">
      <w:pPr>
        <w:pStyle w:val="Kommentartext"/>
      </w:pPr>
      <w:r>
        <w:rPr>
          <w:rStyle w:val="Kommentarzeichen"/>
        </w:rPr>
        <w:annotationRef/>
      </w:r>
      <w:r>
        <w:t>Begriff</w:t>
      </w:r>
    </w:p>
  </w:comment>
  <w:comment w:id="1338" w:author="Moritz Lautenbach" w:date="2014-04-16T11:09:00Z" w:initials="ML">
    <w:p w14:paraId="27CE9B5C" w14:textId="77777777" w:rsidR="004B7471" w:rsidRDefault="004B7471">
      <w:pPr>
        <w:pStyle w:val="Kommentartext"/>
      </w:pPr>
      <w:r>
        <w:rPr>
          <w:rStyle w:val="Kommentarzeichen"/>
        </w:rPr>
        <w:annotationRef/>
      </w:r>
      <w:r>
        <w:t>Auch hier: mal groß, mal klein</w:t>
      </w:r>
    </w:p>
  </w:comment>
  <w:comment w:id="1340" w:author="Moritz Lautenbach" w:date="2014-04-16T11:10:00Z" w:initials="ML">
    <w:p w14:paraId="3C2AEFDD" w14:textId="77777777" w:rsidR="004B7471" w:rsidRDefault="004B7471">
      <w:pPr>
        <w:pStyle w:val="Kommentartext"/>
      </w:pPr>
      <w:r>
        <w:rPr>
          <w:rStyle w:val="Kommentarzeichen"/>
        </w:rPr>
        <w:annotationRef/>
      </w:r>
      <w:r>
        <w:t>Begriff</w:t>
      </w:r>
    </w:p>
  </w:comment>
  <w:comment w:id="1440" w:author="Moritz Lautenbach" w:date="2014-04-16T11:37:00Z" w:initials="ML">
    <w:p w14:paraId="5640CA26" w14:textId="77777777" w:rsidR="004B7471" w:rsidRDefault="004B7471">
      <w:pPr>
        <w:pStyle w:val="Kommentartext"/>
      </w:pPr>
      <w:r>
        <w:rPr>
          <w:rStyle w:val="Kommentarzeichen"/>
        </w:rPr>
        <w:annotationRef/>
      </w:r>
      <w:r>
        <w:t>In dieser Tabelle Symbole ersetzen</w:t>
      </w:r>
    </w:p>
  </w:comment>
  <w:comment w:id="1452" w:author="Moritz Lautenbach" w:date="2014-04-16T11:37:00Z" w:initials="ML">
    <w:p w14:paraId="0E97FDFB" w14:textId="77777777" w:rsidR="004B7471" w:rsidRDefault="004B7471">
      <w:pPr>
        <w:pStyle w:val="Kommentartext"/>
      </w:pPr>
      <w:r>
        <w:rPr>
          <w:rStyle w:val="Kommentarzeichen"/>
        </w:rPr>
        <w:annotationRef/>
      </w:r>
      <w:r>
        <w:t xml:space="preserve">s.o. </w:t>
      </w:r>
    </w:p>
  </w:comment>
  <w:comment w:id="1454" w:author="Moritz Lautenbach" w:date="2014-04-16T11:38:00Z" w:initials="ML">
    <w:p w14:paraId="77F7486B" w14:textId="77777777" w:rsidR="004B7471" w:rsidRDefault="004B7471">
      <w:pPr>
        <w:pStyle w:val="Kommentartext"/>
      </w:pPr>
      <w:r>
        <w:rPr>
          <w:rStyle w:val="Kommentarzeichen"/>
        </w:rPr>
        <w:annotationRef/>
      </w:r>
      <w:r>
        <w:t>Begriff: digitalised // digitised // digitzed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186933" w15:done="0"/>
  <w15:commentEx w15:paraId="0604CAB5" w15:done="0"/>
  <w15:commentEx w15:paraId="00E13CE0" w15:done="0"/>
  <w15:commentEx w15:paraId="67491CB7" w15:done="0"/>
  <w15:commentEx w15:paraId="4AF81993" w15:done="0"/>
  <w15:commentEx w15:paraId="7347410B" w15:done="0"/>
  <w15:commentEx w15:paraId="0F9735A4" w15:done="0"/>
  <w15:commentEx w15:paraId="36F184C2" w15:done="0"/>
  <w15:commentEx w15:paraId="6A7ED872" w15:done="0"/>
  <w15:commentEx w15:paraId="1F4282AE" w15:done="0"/>
  <w15:commentEx w15:paraId="559C0AF3" w15:done="0"/>
  <w15:commentEx w15:paraId="5E5CFFE4" w15:done="0"/>
  <w15:commentEx w15:paraId="30D1B215" w15:done="0"/>
  <w15:commentEx w15:paraId="77A9AAD0" w15:done="0"/>
  <w15:commentEx w15:paraId="430AEFF0" w15:done="0"/>
  <w15:commentEx w15:paraId="15A3A621" w15:done="0"/>
  <w15:commentEx w15:paraId="4228EE98" w15:done="0"/>
  <w15:commentEx w15:paraId="3756164F" w15:done="0"/>
  <w15:commentEx w15:paraId="7CA2AD69" w15:done="0"/>
  <w15:commentEx w15:paraId="07E397C0" w15:done="0"/>
  <w15:commentEx w15:paraId="414144F1" w15:done="0"/>
  <w15:commentEx w15:paraId="7FFEA11F" w15:done="0"/>
  <w15:commentEx w15:paraId="66781EB7" w15:done="0"/>
  <w15:commentEx w15:paraId="293F4772" w15:done="0"/>
  <w15:commentEx w15:paraId="7BA4A8A4" w15:done="0"/>
  <w15:commentEx w15:paraId="76E69FAC" w15:done="0"/>
  <w15:commentEx w15:paraId="088892AF" w15:done="0"/>
  <w15:commentEx w15:paraId="7A6FE729" w15:done="0"/>
  <w15:commentEx w15:paraId="32041AD0" w15:done="0"/>
  <w15:commentEx w15:paraId="62856E69" w15:done="0"/>
  <w15:commentEx w15:paraId="33E98B9C" w15:done="0"/>
  <w15:commentEx w15:paraId="219DB4DE" w15:done="0"/>
  <w15:commentEx w15:paraId="3A307048" w15:done="0"/>
  <w15:commentEx w15:paraId="6F504681" w15:done="0"/>
  <w15:commentEx w15:paraId="75ADC696" w15:done="0"/>
  <w15:commentEx w15:paraId="26A84EEC" w15:done="0"/>
  <w15:commentEx w15:paraId="21E872E7" w15:done="0"/>
  <w15:commentEx w15:paraId="6D8CC01D" w15:done="0"/>
  <w15:commentEx w15:paraId="4BB2FB37" w15:done="0"/>
  <w15:commentEx w15:paraId="2C5C4F5D" w15:done="0"/>
  <w15:commentEx w15:paraId="6C5D6937" w15:done="0"/>
  <w15:commentEx w15:paraId="569A594B" w15:done="0"/>
  <w15:commentEx w15:paraId="7A6064E4" w15:done="0"/>
  <w15:commentEx w15:paraId="5F0B6614" w15:done="0"/>
  <w15:commentEx w15:paraId="5357F2CB" w15:done="0"/>
  <w15:commentEx w15:paraId="700A344E" w15:done="0"/>
  <w15:commentEx w15:paraId="52857704" w15:done="0"/>
  <w15:commentEx w15:paraId="6533B6D5" w15:done="0"/>
  <w15:commentEx w15:paraId="0BF9F62E" w15:done="0"/>
  <w15:commentEx w15:paraId="0F65EC4D" w15:done="0"/>
  <w15:commentEx w15:paraId="5426F22E" w15:done="0"/>
  <w15:commentEx w15:paraId="7525AEFE" w15:done="0"/>
  <w15:commentEx w15:paraId="41B72FC6" w15:done="0"/>
  <w15:commentEx w15:paraId="2BB08F2E" w15:done="0"/>
  <w15:commentEx w15:paraId="2F719FCB" w15:done="0"/>
  <w15:commentEx w15:paraId="350BFE8C" w15:done="0"/>
  <w15:commentEx w15:paraId="2831057F" w15:done="0"/>
  <w15:commentEx w15:paraId="7BAC9B4C" w15:done="0"/>
  <w15:commentEx w15:paraId="27CE9B5C" w15:done="0"/>
  <w15:commentEx w15:paraId="3C2AEFDD" w15:done="0"/>
  <w15:commentEx w15:paraId="5640CA26" w15:done="0"/>
  <w15:commentEx w15:paraId="0E97FDFB" w15:done="0"/>
  <w15:commentEx w15:paraId="77F7486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46A69" w14:textId="77777777" w:rsidR="00987538" w:rsidRDefault="00987538">
      <w:pPr>
        <w:spacing w:after="0" w:line="240" w:lineRule="auto"/>
      </w:pPr>
      <w:r>
        <w:separator/>
      </w:r>
    </w:p>
  </w:endnote>
  <w:endnote w:type="continuationSeparator" w:id="0">
    <w:p w14:paraId="1E459F4C" w14:textId="77777777" w:rsidR="00987538" w:rsidRDefault="00987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9141A" w14:textId="77777777" w:rsidR="004B7471" w:rsidRDefault="004B7471"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F14FBB7" w14:textId="77777777" w:rsidR="004B7471" w:rsidRDefault="004B7471">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B1477" w14:textId="77777777" w:rsidR="004B7471" w:rsidRDefault="004B7471"/>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A5C6" w14:textId="77777777" w:rsidR="004B7471" w:rsidRDefault="004B747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1B2CC" w14:textId="77777777" w:rsidR="004B7471" w:rsidRDefault="004B747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54E06" w14:textId="77777777" w:rsidR="004B7471" w:rsidRDefault="004B7471"/>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0E37E" w14:textId="77777777" w:rsidR="004B7471" w:rsidRDefault="004B747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CFE1E" w14:textId="77777777" w:rsidR="004B7471" w:rsidRDefault="004B747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FAB71" w14:textId="77777777" w:rsidR="004B7471" w:rsidRDefault="004B7471"/>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DCE01" w14:textId="77777777" w:rsidR="004B7471" w:rsidRDefault="004B747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86CA0" w14:textId="77777777" w:rsidR="004B7471" w:rsidRDefault="004B747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6A9A" w14:textId="77777777" w:rsidR="004B7471" w:rsidRDefault="004B747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3F3C" w14:textId="77777777" w:rsidR="004B7471" w:rsidRDefault="004B7471" w:rsidP="00E17DA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F73227">
      <w:rPr>
        <w:rStyle w:val="Seitenzahl"/>
        <w:noProof/>
      </w:rPr>
      <w:t>1</w:t>
    </w:r>
    <w:r>
      <w:rPr>
        <w:rStyle w:val="Seitenzahl"/>
      </w:rPr>
      <w:fldChar w:fldCharType="end"/>
    </w:r>
  </w:p>
  <w:p w14:paraId="2036AF8C" w14:textId="77777777" w:rsidR="004B7471" w:rsidRDefault="004B7471">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AF43" w14:textId="77777777" w:rsidR="004B7471" w:rsidRDefault="004B747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13432" w14:textId="77777777" w:rsidR="004B7471" w:rsidRDefault="004B747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060A8" w14:textId="77777777" w:rsidR="004B7471" w:rsidRDefault="004B7471"/>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831" w14:textId="77777777" w:rsidR="004B7471" w:rsidRDefault="004B7471"/>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65CDA" w14:textId="77777777" w:rsidR="004B7471" w:rsidRDefault="004B7471"/>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240CB" w14:textId="77777777" w:rsidR="004B7471" w:rsidRDefault="004B7471"/>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35E75" w14:textId="77777777" w:rsidR="004B7471" w:rsidRDefault="004B7471"/>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E4E3" w14:textId="77777777" w:rsidR="004B7471" w:rsidRDefault="004B7471"/>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726B" w14:textId="77777777" w:rsidR="004B7471" w:rsidRDefault="004B7471"/>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2BE65" w14:textId="77777777" w:rsidR="004B7471" w:rsidRDefault="004B747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A009" w14:textId="77777777" w:rsidR="004B7471" w:rsidRDefault="004B747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BEB81" w14:textId="77777777" w:rsidR="004B7471" w:rsidRDefault="004B747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01277" w14:textId="77777777" w:rsidR="004B7471" w:rsidRDefault="004B747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D7582" w14:textId="77777777" w:rsidR="004B7471" w:rsidRDefault="004B747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8686" w14:textId="77777777" w:rsidR="004B7471" w:rsidRDefault="004B747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1F6E" w14:textId="77777777" w:rsidR="004B7471" w:rsidRDefault="004B747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0D863" w14:textId="77777777" w:rsidR="004B7471" w:rsidRDefault="004B747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313AF4" w14:textId="77777777" w:rsidR="00987538" w:rsidRDefault="00987538">
      <w:pPr>
        <w:spacing w:after="0" w:line="240" w:lineRule="auto"/>
      </w:pPr>
      <w:r>
        <w:separator/>
      </w:r>
    </w:p>
  </w:footnote>
  <w:footnote w:type="continuationSeparator" w:id="0">
    <w:p w14:paraId="676D8439" w14:textId="77777777" w:rsidR="00987538" w:rsidRDefault="009875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3609" w14:textId="240DB0AF" w:rsidR="004B7471" w:rsidRDefault="004B7471">
    <w:pPr>
      <w:pStyle w:val="Kopfzeile"/>
      <w:rPr>
        <w:lang w:val="en-GB"/>
      </w:rPr>
    </w:pPr>
    <w:r>
      <w:rPr>
        <w:lang w:val="en-GB"/>
      </w:rPr>
      <w:t>EXMARaLDA Partitur-Editor User Manual</w:t>
    </w:r>
    <w:r>
      <w:rPr>
        <w:lang w:val="en-GB"/>
      </w:rPr>
      <w:tab/>
    </w:r>
    <w:r>
      <w:rPr>
        <w:lang w:val="en-GB"/>
      </w:rPr>
      <w:tab/>
      <w:t>Keyboard</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73CB6" w14:textId="4CDFB293" w:rsidR="004B7471" w:rsidRDefault="004B7471">
    <w:pPr>
      <w:pStyle w:val="Kopfzeile"/>
      <w:rPr>
        <w:lang w:val="en-GB"/>
      </w:rPr>
    </w:pPr>
    <w:r>
      <w:rPr>
        <w:lang w:val="en-GB"/>
      </w:rPr>
      <w:t>EXMARaLDA Partitur-Editor User Manual</w:t>
    </w:r>
    <w:r>
      <w:rPr>
        <w:lang w:val="en-GB"/>
      </w:rPr>
      <w:tab/>
    </w:r>
    <w:r>
      <w:rPr>
        <w:lang w:val="en-GB"/>
      </w:rPr>
      <w:tab/>
      <w:t>Praat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042C3" w14:textId="77777777" w:rsidR="004B7471" w:rsidRDefault="004B747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778B8" w14:textId="77777777" w:rsidR="004B7471" w:rsidRDefault="004B7471"/>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7DEA8" w14:textId="3318EBFF" w:rsidR="004B7471" w:rsidRDefault="004B7471">
    <w:pPr>
      <w:pStyle w:val="Kopfzeile"/>
      <w:rPr>
        <w:lang w:val="en-GB"/>
      </w:rPr>
    </w:pPr>
    <w:r>
      <w:rPr>
        <w:lang w:val="en-GB"/>
      </w:rPr>
      <w:t>EXMARaLDA Partitur-Editor User Manual</w:t>
    </w:r>
    <w:r>
      <w:rPr>
        <w:lang w:val="en-GB"/>
      </w:rPr>
      <w:tab/>
    </w:r>
    <w:r>
      <w:rPr>
        <w:lang w:val="en-GB"/>
      </w:rPr>
      <w:tab/>
      <w:t>IPA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BC961" w14:textId="77777777" w:rsidR="004B7471" w:rsidRDefault="004B747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4037C" w14:textId="6AED438D" w:rsidR="004B7471" w:rsidRDefault="004B7471">
    <w:pPr>
      <w:pStyle w:val="Kopfzeile"/>
    </w:pPr>
    <w:r>
      <w:t>EXMARaLDA Partitur-Editor – Handbuch</w:t>
    </w:r>
    <w:r>
      <w:tab/>
    </w:r>
    <w:r>
      <w:tab/>
      <w:t>Tier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62FFB" w14:textId="77777777" w:rsidR="004B7471" w:rsidRDefault="004B7471"/>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039F9" w14:textId="1E4197F0" w:rsidR="004B7471" w:rsidRPr="00FC7598" w:rsidRDefault="004B7471">
    <w:pPr>
      <w:pStyle w:val="Kopfzeile"/>
      <w:rPr>
        <w:lang w:val="en-US"/>
        <w:rPrChange w:id="1102" w:author="Moritz Lautenbach" w:date="2014-04-16T10:11:00Z">
          <w:rPr/>
        </w:rPrChange>
      </w:rPr>
    </w:pPr>
    <w:r w:rsidRPr="00FC7598">
      <w:rPr>
        <w:lang w:val="en-US"/>
        <w:rPrChange w:id="1103" w:author="Moritz Lautenbach" w:date="2014-04-16T10:11:00Z">
          <w:rPr/>
        </w:rPrChange>
      </w:rPr>
      <w:t>EXMARaLDA Partitur-</w:t>
    </w:r>
    <w:r>
      <w:rPr>
        <w:lang w:val="en-US"/>
      </w:rPr>
      <w:t>Editor</w:t>
    </w:r>
    <w:r w:rsidRPr="00FC7598">
      <w:rPr>
        <w:lang w:val="en-US"/>
        <w:rPrChange w:id="1104" w:author="Moritz Lautenbach" w:date="2014-04-16T10:11:00Z">
          <w:rPr/>
        </w:rPrChange>
      </w:rPr>
      <w:t xml:space="preserve"> – Handbuch</w:t>
    </w:r>
    <w:r w:rsidRPr="00FC7598">
      <w:rPr>
        <w:lang w:val="en-US"/>
        <w:rPrChange w:id="1105" w:author="Moritz Lautenbach" w:date="2014-04-16T10:11:00Z">
          <w:rPr/>
        </w:rPrChange>
      </w:rPr>
      <w:tab/>
    </w:r>
    <w:r w:rsidRPr="00FC7598">
      <w:rPr>
        <w:lang w:val="en-US"/>
        <w:rPrChange w:id="1106" w:author="Moritz Lautenbach" w:date="2014-04-16T10:11:00Z">
          <w:rPr/>
        </w:rPrChange>
      </w:rPr>
      <w:tab/>
      <w:t>SIMPLE EXMARaLDA Conventions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D6942" w14:textId="77777777" w:rsidR="004B7471" w:rsidRDefault="004B7471"/>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C556E" w14:textId="0DBCA8E8" w:rsidR="004B7471" w:rsidRDefault="004B7471">
    <w:pPr>
      <w:pStyle w:val="Kopfzeile"/>
      <w:rPr>
        <w:lang w:val="en-GB"/>
      </w:rPr>
    </w:pPr>
    <w:r>
      <w:rPr>
        <w:lang w:val="en-GB"/>
      </w:rPr>
      <w:t>EXMARaLDA Partitur-Editor – Handbuch</w:t>
    </w:r>
    <w:r>
      <w:rPr>
        <w:lang w:val="en-GB"/>
      </w:rPr>
      <w:tab/>
    </w:r>
    <w:r>
      <w:rPr>
        <w:lang w:val="en-GB"/>
      </w:rPr>
      <w:tab/>
      <w:t>Stylesheets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C15D7" w14:textId="77777777" w:rsidR="004B7471" w:rsidRDefault="004B7471"/>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C0D12" w14:textId="77777777" w:rsidR="004B7471" w:rsidRDefault="004B7471"/>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BF3A8" w14:textId="77777777" w:rsidR="004B7471" w:rsidRDefault="004B7471"/>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503F7" w14:textId="6EE3F689" w:rsidR="004B7471" w:rsidRDefault="004B7471">
    <w:pPr>
      <w:pStyle w:val="Kopfzeile"/>
      <w:rPr>
        <w:lang w:val="en-GB"/>
      </w:rPr>
    </w:pPr>
    <w:r>
      <w:rPr>
        <w:lang w:val="en-GB"/>
      </w:rPr>
      <w:t>EXMARaLDA Partitur-Editor – Handbuch</w:t>
    </w:r>
    <w:r>
      <w:rPr>
        <w:lang w:val="en-GB"/>
      </w:rPr>
      <w:tab/>
    </w:r>
    <w:r>
      <w:rPr>
        <w:lang w:val="en-GB"/>
      </w:rPr>
      <w:tab/>
      <w:t>Shortcuts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E9AE6" w14:textId="77777777" w:rsidR="004B7471" w:rsidRDefault="004B747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40CCB" w14:textId="77777777" w:rsidR="004B7471" w:rsidRDefault="004B747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198BE" w14:textId="7A2F8075" w:rsidR="004B7471" w:rsidRDefault="004B7471">
    <w:pPr>
      <w:pStyle w:val="Kopfzeile"/>
      <w:rPr>
        <w:lang w:val="en-GB"/>
      </w:rPr>
    </w:pPr>
    <w:r>
      <w:rPr>
        <w:lang w:val="en-GB"/>
      </w:rPr>
      <w:t>EXMARaLDA Partitur-Editor User Manual</w:t>
    </w:r>
    <w:r>
      <w:rPr>
        <w:lang w:val="en-GB"/>
      </w:rPr>
      <w:tab/>
    </w:r>
    <w:r>
      <w:rPr>
        <w:lang w:val="en-GB"/>
      </w:rPr>
      <w:tab/>
      <w:t>Link Panel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74F04" w14:textId="77777777" w:rsidR="004B7471" w:rsidRDefault="004B747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2FD6C" w14:textId="77777777" w:rsidR="004B7471" w:rsidRDefault="004B7471"/>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3755D" w14:textId="7FA50934" w:rsidR="004B7471" w:rsidRDefault="004B7471">
    <w:pPr>
      <w:pStyle w:val="Kopfzeile"/>
      <w:rPr>
        <w:lang w:val="en-GB"/>
      </w:rPr>
    </w:pPr>
    <w:r>
      <w:rPr>
        <w:lang w:val="en-GB"/>
      </w:rPr>
      <w:t>EXMARaLDA Partitur-Editor User Manual</w:t>
    </w:r>
    <w:r>
      <w:rPr>
        <w:lang w:val="en-GB"/>
      </w:rPr>
      <w:tab/>
    </w:r>
    <w:r>
      <w:rPr>
        <w:lang w:val="en-GB"/>
      </w:rPr>
      <w:tab/>
      <w:t xml:space="preserve">Audio/Video &lt;t0/&gt;Panel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A7B7E" w14:textId="77777777" w:rsidR="004B7471" w:rsidRDefault="004B747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F8505" w14:textId="77777777" w:rsidR="004B7471" w:rsidRDefault="004B74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
    <w:nsid w:val="00000002"/>
    <w:multiLevelType w:val="multilevel"/>
    <w:tmpl w:val="46CC921A"/>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74EAA9E6"/>
    <w:name w:val="WWNum3"/>
    <w:lvl w:ilvl="0">
      <w:start w:val="1"/>
      <w:numFmt w:val="bullet"/>
      <w:lvlText w:val=""/>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multilevel"/>
    <w:tmpl w:val="00000004"/>
    <w:name w:val="WWNum4"/>
    <w:lvl w:ilvl="0">
      <w:start w:val="1"/>
      <w:numFmt w:val="bullet"/>
      <w:lvlText w:val=""/>
      <w:lvlJc w:val="left"/>
      <w:pPr>
        <w:tabs>
          <w:tab w:val="num" w:pos="360"/>
        </w:tabs>
        <w:ind w:left="36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multilevel"/>
    <w:tmpl w:val="98D6E742"/>
    <w:name w:val="WW8Num5"/>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842"/>
        </w:tabs>
        <w:ind w:left="842" w:hanging="360"/>
      </w:pPr>
      <w:rPr>
        <w:rFonts w:ascii="Wingdings" w:hAnsi="Wingdings"/>
      </w:rPr>
    </w:lvl>
    <w:lvl w:ilvl="1">
      <w:start w:val="1"/>
      <w:numFmt w:val="bullet"/>
      <w:lvlText w:val="o"/>
      <w:lvlJc w:val="left"/>
      <w:pPr>
        <w:tabs>
          <w:tab w:val="num" w:pos="1922"/>
        </w:tabs>
        <w:ind w:left="1922" w:hanging="360"/>
      </w:pPr>
      <w:rPr>
        <w:rFonts w:ascii="Courier New" w:hAnsi="Courier New" w:cs="Courier New"/>
      </w:rPr>
    </w:lvl>
    <w:lvl w:ilvl="2">
      <w:start w:val="1"/>
      <w:numFmt w:val="bullet"/>
      <w:lvlText w:val=""/>
      <w:lvlJc w:val="left"/>
      <w:pPr>
        <w:tabs>
          <w:tab w:val="num" w:pos="2642"/>
        </w:tabs>
        <w:ind w:left="2642" w:hanging="360"/>
      </w:pPr>
      <w:rPr>
        <w:rFonts w:ascii="Wingdings" w:hAnsi="Wingdings"/>
      </w:rPr>
    </w:lvl>
    <w:lvl w:ilvl="3">
      <w:start w:val="1"/>
      <w:numFmt w:val="bullet"/>
      <w:lvlText w:val=""/>
      <w:lvlJc w:val="left"/>
      <w:pPr>
        <w:tabs>
          <w:tab w:val="num" w:pos="3362"/>
        </w:tabs>
        <w:ind w:left="3362" w:hanging="360"/>
      </w:pPr>
      <w:rPr>
        <w:rFonts w:ascii="Symbol" w:hAnsi="Symbol"/>
      </w:rPr>
    </w:lvl>
    <w:lvl w:ilvl="4">
      <w:start w:val="1"/>
      <w:numFmt w:val="bullet"/>
      <w:lvlText w:val="o"/>
      <w:lvlJc w:val="left"/>
      <w:pPr>
        <w:tabs>
          <w:tab w:val="num" w:pos="4082"/>
        </w:tabs>
        <w:ind w:left="4082" w:hanging="360"/>
      </w:pPr>
      <w:rPr>
        <w:rFonts w:ascii="Courier New" w:hAnsi="Courier New" w:cs="Courier New"/>
      </w:rPr>
    </w:lvl>
    <w:lvl w:ilvl="5">
      <w:start w:val="1"/>
      <w:numFmt w:val="bullet"/>
      <w:lvlText w:val=""/>
      <w:lvlJc w:val="left"/>
      <w:pPr>
        <w:tabs>
          <w:tab w:val="num" w:pos="4802"/>
        </w:tabs>
        <w:ind w:left="4802" w:hanging="360"/>
      </w:pPr>
      <w:rPr>
        <w:rFonts w:ascii="Wingdings" w:hAnsi="Wingdings"/>
      </w:rPr>
    </w:lvl>
    <w:lvl w:ilvl="6">
      <w:start w:val="1"/>
      <w:numFmt w:val="bullet"/>
      <w:lvlText w:val=""/>
      <w:lvlJc w:val="left"/>
      <w:pPr>
        <w:tabs>
          <w:tab w:val="num" w:pos="5522"/>
        </w:tabs>
        <w:ind w:left="5522" w:hanging="360"/>
      </w:pPr>
      <w:rPr>
        <w:rFonts w:ascii="Symbol" w:hAnsi="Symbol"/>
      </w:rPr>
    </w:lvl>
    <w:lvl w:ilvl="7">
      <w:start w:val="1"/>
      <w:numFmt w:val="bullet"/>
      <w:lvlText w:val="o"/>
      <w:lvlJc w:val="left"/>
      <w:pPr>
        <w:tabs>
          <w:tab w:val="num" w:pos="6242"/>
        </w:tabs>
        <w:ind w:left="6242" w:hanging="360"/>
      </w:pPr>
      <w:rPr>
        <w:rFonts w:ascii="Courier New" w:hAnsi="Courier New" w:cs="Courier New"/>
      </w:rPr>
    </w:lvl>
    <w:lvl w:ilvl="8">
      <w:start w:val="1"/>
      <w:numFmt w:val="bullet"/>
      <w:lvlText w:val=""/>
      <w:lvlJc w:val="left"/>
      <w:pPr>
        <w:tabs>
          <w:tab w:val="num" w:pos="6962"/>
        </w:tabs>
        <w:ind w:left="6962" w:hanging="360"/>
      </w:pPr>
      <w:rPr>
        <w:rFonts w:ascii="Wingdings" w:hAnsi="Wingdings"/>
      </w:rPr>
    </w:lvl>
  </w:abstractNum>
  <w:abstractNum w:abstractNumId="6">
    <w:nsid w:val="00000007"/>
    <w:multiLevelType w:val="multilevel"/>
    <w:tmpl w:val="00000007"/>
    <w:name w:val="WW8Num7"/>
    <w:lvl w:ilvl="0">
      <w:start w:val="1"/>
      <w:numFmt w:val="bullet"/>
      <w:lvlText w:val=""/>
      <w:lvlJc w:val="left"/>
      <w:pPr>
        <w:tabs>
          <w:tab w:val="num" w:pos="927"/>
        </w:tabs>
        <w:ind w:left="927" w:hanging="360"/>
      </w:pPr>
      <w:rPr>
        <w:rFonts w:ascii="Wingdings" w:hAnsi="Wingdings"/>
      </w:rPr>
    </w:lvl>
    <w:lvl w:ilvl="1">
      <w:start w:val="1"/>
      <w:numFmt w:val="bullet"/>
      <w:lvlText w:val="o"/>
      <w:lvlJc w:val="left"/>
      <w:pPr>
        <w:tabs>
          <w:tab w:val="num" w:pos="2007"/>
        </w:tabs>
        <w:ind w:left="2007" w:hanging="360"/>
      </w:pPr>
      <w:rPr>
        <w:rFonts w:ascii="Courier New" w:hAnsi="Courier New" w:cs="Courier New"/>
      </w:rPr>
    </w:lvl>
    <w:lvl w:ilvl="2">
      <w:start w:val="1"/>
      <w:numFmt w:val="bullet"/>
      <w:lvlText w:val=""/>
      <w:lvlJc w:val="left"/>
      <w:pPr>
        <w:tabs>
          <w:tab w:val="num" w:pos="2727"/>
        </w:tabs>
        <w:ind w:left="2727" w:hanging="360"/>
      </w:pPr>
      <w:rPr>
        <w:rFonts w:ascii="Wingdings" w:hAnsi="Wingdings"/>
      </w:rPr>
    </w:lvl>
    <w:lvl w:ilvl="3">
      <w:start w:val="1"/>
      <w:numFmt w:val="bullet"/>
      <w:lvlText w:val=""/>
      <w:lvlJc w:val="left"/>
      <w:pPr>
        <w:tabs>
          <w:tab w:val="num" w:pos="3447"/>
        </w:tabs>
        <w:ind w:left="3447" w:hanging="360"/>
      </w:pPr>
      <w:rPr>
        <w:rFonts w:ascii="Symbol" w:hAnsi="Symbol"/>
      </w:rPr>
    </w:lvl>
    <w:lvl w:ilvl="4">
      <w:start w:val="1"/>
      <w:numFmt w:val="bullet"/>
      <w:lvlText w:val="o"/>
      <w:lvlJc w:val="left"/>
      <w:pPr>
        <w:tabs>
          <w:tab w:val="num" w:pos="4167"/>
        </w:tabs>
        <w:ind w:left="4167" w:hanging="360"/>
      </w:pPr>
      <w:rPr>
        <w:rFonts w:ascii="Courier New" w:hAnsi="Courier New" w:cs="Courier New"/>
      </w:rPr>
    </w:lvl>
    <w:lvl w:ilvl="5">
      <w:start w:val="1"/>
      <w:numFmt w:val="bullet"/>
      <w:lvlText w:val=""/>
      <w:lvlJc w:val="left"/>
      <w:pPr>
        <w:tabs>
          <w:tab w:val="num" w:pos="4887"/>
        </w:tabs>
        <w:ind w:left="4887" w:hanging="360"/>
      </w:pPr>
      <w:rPr>
        <w:rFonts w:ascii="Wingdings" w:hAnsi="Wingdings"/>
      </w:rPr>
    </w:lvl>
    <w:lvl w:ilvl="6">
      <w:start w:val="1"/>
      <w:numFmt w:val="bullet"/>
      <w:lvlText w:val=""/>
      <w:lvlJc w:val="left"/>
      <w:pPr>
        <w:tabs>
          <w:tab w:val="num" w:pos="5607"/>
        </w:tabs>
        <w:ind w:left="5607" w:hanging="360"/>
      </w:pPr>
      <w:rPr>
        <w:rFonts w:ascii="Symbol" w:hAnsi="Symbol"/>
      </w:rPr>
    </w:lvl>
    <w:lvl w:ilvl="7">
      <w:start w:val="1"/>
      <w:numFmt w:val="bullet"/>
      <w:lvlText w:val="o"/>
      <w:lvlJc w:val="left"/>
      <w:pPr>
        <w:tabs>
          <w:tab w:val="num" w:pos="6327"/>
        </w:tabs>
        <w:ind w:left="6327" w:hanging="360"/>
      </w:pPr>
      <w:rPr>
        <w:rFonts w:ascii="Courier New" w:hAnsi="Courier New" w:cs="Courier New"/>
      </w:rPr>
    </w:lvl>
    <w:lvl w:ilvl="8">
      <w:start w:val="1"/>
      <w:numFmt w:val="bullet"/>
      <w:lvlText w:val=""/>
      <w:lvlJc w:val="left"/>
      <w:pPr>
        <w:tabs>
          <w:tab w:val="num" w:pos="7047"/>
        </w:tabs>
        <w:ind w:left="7047" w:hanging="360"/>
      </w:pPr>
      <w:rPr>
        <w:rFonts w:ascii="Wingdings" w:hAnsi="Wingdings"/>
      </w:rPr>
    </w:lvl>
  </w:abstractNum>
  <w:abstractNum w:abstractNumId="7">
    <w:nsid w:val="00000008"/>
    <w:multiLevelType w:val="multilevel"/>
    <w:tmpl w:val="0000000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422265CE"/>
    <w:name w:val="WWNum10"/>
    <w:lvl w:ilvl="0">
      <w:start w:val="1"/>
      <w:numFmt w:val="decimal"/>
      <w:lvlText w:val="%1."/>
      <w:lvlJc w:val="left"/>
      <w:pPr>
        <w:tabs>
          <w:tab w:val="num" w:pos="482"/>
        </w:tabs>
        <w:ind w:left="482" w:hanging="482"/>
      </w:pPr>
      <w:rPr>
        <w:i w:val="0"/>
      </w:r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multilevel"/>
    <w:tmpl w:val="0000000A"/>
    <w:name w:val="WWNum11"/>
    <w:lvl w:ilvl="0">
      <w:start w:val="1"/>
      <w:numFmt w:val="decimal"/>
      <w:lvlText w:val="%1."/>
      <w:lvlJc w:val="left"/>
      <w:pPr>
        <w:tabs>
          <w:tab w:val="num" w:pos="482"/>
        </w:tabs>
        <w:ind w:left="482" w:hanging="482"/>
      </w:pPr>
    </w:lvl>
    <w:lvl w:ilvl="1">
      <w:start w:val="3"/>
      <w:numFmt w:val="bullet"/>
      <w:lvlText w:val="-"/>
      <w:lvlJc w:val="left"/>
      <w:pPr>
        <w:tabs>
          <w:tab w:val="num" w:pos="1440"/>
        </w:tabs>
        <w:ind w:left="1440" w:hanging="360"/>
      </w:pPr>
      <w:rPr>
        <w:rFonts w:ascii="Times New Roman" w:hAnsi="Times New Roman" w:cs="Times New Roman"/>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Arial"/>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Arial"/>
      </w:rPr>
    </w:lvl>
    <w:lvl w:ilvl="8">
      <w:start w:val="1"/>
      <w:numFmt w:val="bullet"/>
      <w:lvlText w:val=""/>
      <w:lvlJc w:val="left"/>
      <w:pPr>
        <w:tabs>
          <w:tab w:val="num" w:pos="6480"/>
        </w:tabs>
        <w:ind w:left="6480" w:hanging="360"/>
      </w:pPr>
      <w:rPr>
        <w:rFonts w:ascii="Wingdings" w:hAnsi="Wingdings"/>
      </w:rPr>
    </w:lvl>
  </w:abstractNum>
  <w:abstractNum w:abstractNumId="10">
    <w:nsid w:val="000C7A7E"/>
    <w:multiLevelType w:val="hybridMultilevel"/>
    <w:tmpl w:val="FBAA492A"/>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1">
    <w:nsid w:val="02EC5840"/>
    <w:multiLevelType w:val="hybridMultilevel"/>
    <w:tmpl w:val="A502AFE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2">
    <w:nsid w:val="03AE485E"/>
    <w:multiLevelType w:val="hybridMultilevel"/>
    <w:tmpl w:val="E2B83A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49B4F13"/>
    <w:multiLevelType w:val="hybridMultilevel"/>
    <w:tmpl w:val="7D58412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14">
    <w:nsid w:val="0570577E"/>
    <w:multiLevelType w:val="hybridMultilevel"/>
    <w:tmpl w:val="7AB4B0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15">
    <w:nsid w:val="05FD7D7A"/>
    <w:multiLevelType w:val="hybridMultilevel"/>
    <w:tmpl w:val="020255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7">
    <w:nsid w:val="08085D8B"/>
    <w:multiLevelType w:val="hybridMultilevel"/>
    <w:tmpl w:val="DA662E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0AFD2F28"/>
    <w:multiLevelType w:val="hybridMultilevel"/>
    <w:tmpl w:val="82FA197C"/>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19">
    <w:nsid w:val="0B707C37"/>
    <w:multiLevelType w:val="hybridMultilevel"/>
    <w:tmpl w:val="31248E54"/>
    <w:lvl w:ilvl="0" w:tplc="EE4217FA">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0C246D58"/>
    <w:multiLevelType w:val="hybridMultilevel"/>
    <w:tmpl w:val="545EF632"/>
    <w:lvl w:ilvl="0" w:tplc="606C9198">
      <w:start w:val="1"/>
      <w:numFmt w:val="bullet"/>
      <w:pStyle w:val="Aufzhlung"/>
      <w:lvlText w:val=""/>
      <w:lvlJc w:val="left"/>
      <w:pPr>
        <w:ind w:left="360" w:hanging="360"/>
      </w:pPr>
      <w:rPr>
        <w:rFonts w:ascii="Wingdings" w:hAnsi="Wingdings"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nsid w:val="0F7A666F"/>
    <w:multiLevelType w:val="hybridMultilevel"/>
    <w:tmpl w:val="E2649DAA"/>
    <w:lvl w:ilvl="0" w:tplc="04070001">
      <w:start w:val="1"/>
      <w:numFmt w:val="bullet"/>
      <w:lvlText w:val=""/>
      <w:lvlJc w:val="left"/>
      <w:pPr>
        <w:ind w:left="842" w:hanging="360"/>
      </w:pPr>
      <w:rPr>
        <w:rFonts w:ascii="Symbol" w:hAnsi="Symbol"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22">
    <w:nsid w:val="15231513"/>
    <w:multiLevelType w:val="hybridMultilevel"/>
    <w:tmpl w:val="D43691E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23">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4">
    <w:nsid w:val="15FF1952"/>
    <w:multiLevelType w:val="hybridMultilevel"/>
    <w:tmpl w:val="2A22C6E8"/>
    <w:lvl w:ilvl="0" w:tplc="AF9ED550">
      <w:start w:val="1"/>
      <w:numFmt w:val="decimal"/>
      <w:lvlText w:val="%1."/>
      <w:lvlJc w:val="left"/>
      <w:pPr>
        <w:tabs>
          <w:tab w:val="num" w:pos="482"/>
        </w:tabs>
        <w:ind w:left="482" w:hanging="482"/>
      </w:pPr>
      <w:rPr>
        <w:rFont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6">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27">
    <w:nsid w:val="1A834AD0"/>
    <w:multiLevelType w:val="hybridMultilevel"/>
    <w:tmpl w:val="984C02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3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1">
    <w:nsid w:val="22CB0D19"/>
    <w:multiLevelType w:val="hybridMultilevel"/>
    <w:tmpl w:val="B498C848"/>
    <w:lvl w:ilvl="0" w:tplc="0E006D3A">
      <w:start w:val="1"/>
      <w:numFmt w:val="upperRoman"/>
      <w:pStyle w:val="berschrift1"/>
      <w:lvlText w:val="%1."/>
      <w:lvlJc w:val="left"/>
      <w:pPr>
        <w:ind w:left="720" w:hanging="72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34">
    <w:nsid w:val="2C3C3912"/>
    <w:multiLevelType w:val="hybridMultilevel"/>
    <w:tmpl w:val="4A5AF6C4"/>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5">
    <w:nsid w:val="2D8A47F2"/>
    <w:multiLevelType w:val="hybridMultilevel"/>
    <w:tmpl w:val="87C66016"/>
    <w:lvl w:ilvl="0" w:tplc="04070005">
      <w:start w:val="1"/>
      <w:numFmt w:val="bullet"/>
      <w:lvlText w:val=""/>
      <w:lvlJc w:val="left"/>
      <w:pPr>
        <w:ind w:left="842" w:hanging="360"/>
      </w:pPr>
      <w:rPr>
        <w:rFonts w:ascii="Wingdings" w:hAnsi="Wingdings" w:hint="default"/>
      </w:rPr>
    </w:lvl>
    <w:lvl w:ilvl="1" w:tplc="04070003" w:tentative="1">
      <w:start w:val="1"/>
      <w:numFmt w:val="bullet"/>
      <w:lvlText w:val="o"/>
      <w:lvlJc w:val="left"/>
      <w:pPr>
        <w:ind w:left="1562" w:hanging="360"/>
      </w:pPr>
      <w:rPr>
        <w:rFonts w:ascii="Courier New" w:hAnsi="Courier New" w:cs="Courier New" w:hint="default"/>
      </w:rPr>
    </w:lvl>
    <w:lvl w:ilvl="2" w:tplc="04070005" w:tentative="1">
      <w:start w:val="1"/>
      <w:numFmt w:val="bullet"/>
      <w:lvlText w:val=""/>
      <w:lvlJc w:val="left"/>
      <w:pPr>
        <w:ind w:left="2282" w:hanging="360"/>
      </w:pPr>
      <w:rPr>
        <w:rFonts w:ascii="Wingdings" w:hAnsi="Wingdings" w:hint="default"/>
      </w:rPr>
    </w:lvl>
    <w:lvl w:ilvl="3" w:tplc="04070001" w:tentative="1">
      <w:start w:val="1"/>
      <w:numFmt w:val="bullet"/>
      <w:lvlText w:val=""/>
      <w:lvlJc w:val="left"/>
      <w:pPr>
        <w:ind w:left="3002" w:hanging="360"/>
      </w:pPr>
      <w:rPr>
        <w:rFonts w:ascii="Symbol" w:hAnsi="Symbol" w:hint="default"/>
      </w:rPr>
    </w:lvl>
    <w:lvl w:ilvl="4" w:tplc="04070003" w:tentative="1">
      <w:start w:val="1"/>
      <w:numFmt w:val="bullet"/>
      <w:lvlText w:val="o"/>
      <w:lvlJc w:val="left"/>
      <w:pPr>
        <w:ind w:left="3722" w:hanging="360"/>
      </w:pPr>
      <w:rPr>
        <w:rFonts w:ascii="Courier New" w:hAnsi="Courier New" w:cs="Courier New" w:hint="default"/>
      </w:rPr>
    </w:lvl>
    <w:lvl w:ilvl="5" w:tplc="04070005" w:tentative="1">
      <w:start w:val="1"/>
      <w:numFmt w:val="bullet"/>
      <w:lvlText w:val=""/>
      <w:lvlJc w:val="left"/>
      <w:pPr>
        <w:ind w:left="4442" w:hanging="360"/>
      </w:pPr>
      <w:rPr>
        <w:rFonts w:ascii="Wingdings" w:hAnsi="Wingdings" w:hint="default"/>
      </w:rPr>
    </w:lvl>
    <w:lvl w:ilvl="6" w:tplc="04070001" w:tentative="1">
      <w:start w:val="1"/>
      <w:numFmt w:val="bullet"/>
      <w:lvlText w:val=""/>
      <w:lvlJc w:val="left"/>
      <w:pPr>
        <w:ind w:left="5162" w:hanging="360"/>
      </w:pPr>
      <w:rPr>
        <w:rFonts w:ascii="Symbol" w:hAnsi="Symbol" w:hint="default"/>
      </w:rPr>
    </w:lvl>
    <w:lvl w:ilvl="7" w:tplc="04070003" w:tentative="1">
      <w:start w:val="1"/>
      <w:numFmt w:val="bullet"/>
      <w:lvlText w:val="o"/>
      <w:lvlJc w:val="left"/>
      <w:pPr>
        <w:ind w:left="5882" w:hanging="360"/>
      </w:pPr>
      <w:rPr>
        <w:rFonts w:ascii="Courier New" w:hAnsi="Courier New" w:cs="Courier New" w:hint="default"/>
      </w:rPr>
    </w:lvl>
    <w:lvl w:ilvl="8" w:tplc="04070005" w:tentative="1">
      <w:start w:val="1"/>
      <w:numFmt w:val="bullet"/>
      <w:lvlText w:val=""/>
      <w:lvlJc w:val="left"/>
      <w:pPr>
        <w:ind w:left="6602" w:hanging="360"/>
      </w:pPr>
      <w:rPr>
        <w:rFonts w:ascii="Wingdings" w:hAnsi="Wingdings" w:hint="default"/>
      </w:rPr>
    </w:lvl>
  </w:abstractNum>
  <w:abstractNum w:abstractNumId="36">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7">
    <w:nsid w:val="322A3047"/>
    <w:multiLevelType w:val="hybridMultilevel"/>
    <w:tmpl w:val="A3A4601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38">
    <w:nsid w:val="351350B2"/>
    <w:multiLevelType w:val="hybridMultilevel"/>
    <w:tmpl w:val="AFE683EA"/>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9">
    <w:nsid w:val="3DE702A8"/>
    <w:multiLevelType w:val="hybridMultilevel"/>
    <w:tmpl w:val="4D24DE6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0">
    <w:nsid w:val="40246575"/>
    <w:multiLevelType w:val="hybridMultilevel"/>
    <w:tmpl w:val="7DCEE1CE"/>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41">
    <w:nsid w:val="4628311B"/>
    <w:multiLevelType w:val="hybridMultilevel"/>
    <w:tmpl w:val="4964FC1C"/>
    <w:lvl w:ilvl="0" w:tplc="419680D8">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43">
    <w:nsid w:val="4AEF75C7"/>
    <w:multiLevelType w:val="hybridMultilevel"/>
    <w:tmpl w:val="1A0A44E2"/>
    <w:lvl w:ilvl="0" w:tplc="E6C0FBEE">
      <w:start w:val="1"/>
      <w:numFmt w:val="bullet"/>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44">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45">
    <w:nsid w:val="502739F3"/>
    <w:multiLevelType w:val="hybridMultilevel"/>
    <w:tmpl w:val="283019A0"/>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46">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nsid w:val="541C7915"/>
    <w:multiLevelType w:val="hybridMultilevel"/>
    <w:tmpl w:val="B60EE9F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48">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9">
    <w:nsid w:val="57E41903"/>
    <w:multiLevelType w:val="hybridMultilevel"/>
    <w:tmpl w:val="6F6E528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0">
    <w:nsid w:val="580F0344"/>
    <w:multiLevelType w:val="hybridMultilevel"/>
    <w:tmpl w:val="F96A09D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1">
    <w:nsid w:val="5A233602"/>
    <w:multiLevelType w:val="hybridMultilevel"/>
    <w:tmpl w:val="31CE18B6"/>
    <w:lvl w:ilvl="0" w:tplc="7714C19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3">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4">
    <w:nsid w:val="5E8A26FF"/>
    <w:multiLevelType w:val="hybridMultilevel"/>
    <w:tmpl w:val="7258126E"/>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5">
    <w:nsid w:val="5E9E2790"/>
    <w:multiLevelType w:val="hybridMultilevel"/>
    <w:tmpl w:val="78C2487C"/>
    <w:lvl w:ilvl="0" w:tplc="0407000F">
      <w:start w:val="3"/>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6">
    <w:nsid w:val="5FFE6051"/>
    <w:multiLevelType w:val="hybridMultilevel"/>
    <w:tmpl w:val="95705632"/>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7">
    <w:nsid w:val="609E48AD"/>
    <w:multiLevelType w:val="hybridMultilevel"/>
    <w:tmpl w:val="CBD8C46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58">
    <w:nsid w:val="61D90059"/>
    <w:multiLevelType w:val="hybridMultilevel"/>
    <w:tmpl w:val="D6DAE81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9">
    <w:nsid w:val="626E5236"/>
    <w:multiLevelType w:val="hybridMultilevel"/>
    <w:tmpl w:val="60645A30"/>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61">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2">
    <w:nsid w:val="657A3FBA"/>
    <w:multiLevelType w:val="hybridMultilevel"/>
    <w:tmpl w:val="E1FAE9FC"/>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63">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64">
    <w:nsid w:val="67434A57"/>
    <w:multiLevelType w:val="hybridMultilevel"/>
    <w:tmpl w:val="C5A2802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5">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6">
    <w:nsid w:val="69CB60C5"/>
    <w:multiLevelType w:val="hybridMultilevel"/>
    <w:tmpl w:val="04ACBA98"/>
    <w:lvl w:ilvl="0" w:tplc="F24AAC92">
      <w:start w:val="1"/>
      <w:numFmt w:val="decimal"/>
      <w:pStyle w:val="Nummerierung1"/>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8">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9">
    <w:nsid w:val="6B020101"/>
    <w:multiLevelType w:val="hybridMultilevel"/>
    <w:tmpl w:val="3EB40C8C"/>
    <w:lvl w:ilvl="0" w:tplc="0407000F">
      <w:start w:val="1"/>
      <w:numFmt w:val="decimal"/>
      <w:lvlText w:val="%1."/>
      <w:lvlJc w:val="left"/>
      <w:pPr>
        <w:ind w:left="928" w:hanging="360"/>
      </w:pPr>
    </w:lvl>
    <w:lvl w:ilvl="1" w:tplc="04070019" w:tentative="1">
      <w:start w:val="1"/>
      <w:numFmt w:val="lowerLetter"/>
      <w:lvlText w:val="%2."/>
      <w:lvlJc w:val="left"/>
      <w:pPr>
        <w:ind w:left="1648" w:hanging="360"/>
      </w:pPr>
    </w:lvl>
    <w:lvl w:ilvl="2" w:tplc="0407001B" w:tentative="1">
      <w:start w:val="1"/>
      <w:numFmt w:val="lowerRoman"/>
      <w:lvlText w:val="%3."/>
      <w:lvlJc w:val="right"/>
      <w:pPr>
        <w:ind w:left="2368" w:hanging="180"/>
      </w:pPr>
    </w:lvl>
    <w:lvl w:ilvl="3" w:tplc="0407000F" w:tentative="1">
      <w:start w:val="1"/>
      <w:numFmt w:val="decimal"/>
      <w:lvlText w:val="%4."/>
      <w:lvlJc w:val="left"/>
      <w:pPr>
        <w:ind w:left="3088" w:hanging="360"/>
      </w:pPr>
    </w:lvl>
    <w:lvl w:ilvl="4" w:tplc="04070019" w:tentative="1">
      <w:start w:val="1"/>
      <w:numFmt w:val="lowerLetter"/>
      <w:lvlText w:val="%5."/>
      <w:lvlJc w:val="left"/>
      <w:pPr>
        <w:ind w:left="3808" w:hanging="360"/>
      </w:pPr>
    </w:lvl>
    <w:lvl w:ilvl="5" w:tplc="0407001B" w:tentative="1">
      <w:start w:val="1"/>
      <w:numFmt w:val="lowerRoman"/>
      <w:lvlText w:val="%6."/>
      <w:lvlJc w:val="right"/>
      <w:pPr>
        <w:ind w:left="4528" w:hanging="180"/>
      </w:pPr>
    </w:lvl>
    <w:lvl w:ilvl="6" w:tplc="0407000F" w:tentative="1">
      <w:start w:val="1"/>
      <w:numFmt w:val="decimal"/>
      <w:lvlText w:val="%7."/>
      <w:lvlJc w:val="left"/>
      <w:pPr>
        <w:ind w:left="5248" w:hanging="360"/>
      </w:pPr>
    </w:lvl>
    <w:lvl w:ilvl="7" w:tplc="04070019" w:tentative="1">
      <w:start w:val="1"/>
      <w:numFmt w:val="lowerLetter"/>
      <w:lvlText w:val="%8."/>
      <w:lvlJc w:val="left"/>
      <w:pPr>
        <w:ind w:left="5968" w:hanging="360"/>
      </w:pPr>
    </w:lvl>
    <w:lvl w:ilvl="8" w:tplc="0407001B" w:tentative="1">
      <w:start w:val="1"/>
      <w:numFmt w:val="lowerRoman"/>
      <w:lvlText w:val="%9."/>
      <w:lvlJc w:val="right"/>
      <w:pPr>
        <w:ind w:left="6688" w:hanging="180"/>
      </w:pPr>
    </w:lvl>
  </w:abstractNum>
  <w:abstractNum w:abstractNumId="70">
    <w:nsid w:val="6B3D5A56"/>
    <w:multiLevelType w:val="hybridMultilevel"/>
    <w:tmpl w:val="80C81912"/>
    <w:lvl w:ilvl="0" w:tplc="39B66468">
      <w:start w:val="6"/>
      <w:numFmt w:val="upperLetter"/>
      <w:pStyle w:val="berschrift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1">
    <w:nsid w:val="6BA73E45"/>
    <w:multiLevelType w:val="hybridMultilevel"/>
    <w:tmpl w:val="26BC4D78"/>
    <w:lvl w:ilvl="0" w:tplc="04070001">
      <w:start w:val="1"/>
      <w:numFmt w:val="bullet"/>
      <w:lvlText w:val=""/>
      <w:lvlJc w:val="left"/>
      <w:pPr>
        <w:ind w:left="1324" w:hanging="360"/>
      </w:pPr>
      <w:rPr>
        <w:rFonts w:ascii="Symbol" w:hAnsi="Symbol" w:hint="default"/>
      </w:rPr>
    </w:lvl>
    <w:lvl w:ilvl="1" w:tplc="04070003" w:tentative="1">
      <w:start w:val="1"/>
      <w:numFmt w:val="bullet"/>
      <w:lvlText w:val="o"/>
      <w:lvlJc w:val="left"/>
      <w:pPr>
        <w:ind w:left="2044" w:hanging="360"/>
      </w:pPr>
      <w:rPr>
        <w:rFonts w:ascii="Courier New" w:hAnsi="Courier New" w:cs="Courier New" w:hint="default"/>
      </w:rPr>
    </w:lvl>
    <w:lvl w:ilvl="2" w:tplc="04070005" w:tentative="1">
      <w:start w:val="1"/>
      <w:numFmt w:val="bullet"/>
      <w:lvlText w:val=""/>
      <w:lvlJc w:val="left"/>
      <w:pPr>
        <w:ind w:left="2764" w:hanging="360"/>
      </w:pPr>
      <w:rPr>
        <w:rFonts w:ascii="Wingdings" w:hAnsi="Wingdings" w:hint="default"/>
      </w:rPr>
    </w:lvl>
    <w:lvl w:ilvl="3" w:tplc="04070001" w:tentative="1">
      <w:start w:val="1"/>
      <w:numFmt w:val="bullet"/>
      <w:lvlText w:val=""/>
      <w:lvlJc w:val="left"/>
      <w:pPr>
        <w:ind w:left="3484" w:hanging="360"/>
      </w:pPr>
      <w:rPr>
        <w:rFonts w:ascii="Symbol" w:hAnsi="Symbol" w:hint="default"/>
      </w:rPr>
    </w:lvl>
    <w:lvl w:ilvl="4" w:tplc="04070003" w:tentative="1">
      <w:start w:val="1"/>
      <w:numFmt w:val="bullet"/>
      <w:lvlText w:val="o"/>
      <w:lvlJc w:val="left"/>
      <w:pPr>
        <w:ind w:left="4204" w:hanging="360"/>
      </w:pPr>
      <w:rPr>
        <w:rFonts w:ascii="Courier New" w:hAnsi="Courier New" w:cs="Courier New" w:hint="default"/>
      </w:rPr>
    </w:lvl>
    <w:lvl w:ilvl="5" w:tplc="04070005" w:tentative="1">
      <w:start w:val="1"/>
      <w:numFmt w:val="bullet"/>
      <w:lvlText w:val=""/>
      <w:lvlJc w:val="left"/>
      <w:pPr>
        <w:ind w:left="4924" w:hanging="360"/>
      </w:pPr>
      <w:rPr>
        <w:rFonts w:ascii="Wingdings" w:hAnsi="Wingdings" w:hint="default"/>
      </w:rPr>
    </w:lvl>
    <w:lvl w:ilvl="6" w:tplc="04070001" w:tentative="1">
      <w:start w:val="1"/>
      <w:numFmt w:val="bullet"/>
      <w:lvlText w:val=""/>
      <w:lvlJc w:val="left"/>
      <w:pPr>
        <w:ind w:left="5644" w:hanging="360"/>
      </w:pPr>
      <w:rPr>
        <w:rFonts w:ascii="Symbol" w:hAnsi="Symbol" w:hint="default"/>
      </w:rPr>
    </w:lvl>
    <w:lvl w:ilvl="7" w:tplc="04070003" w:tentative="1">
      <w:start w:val="1"/>
      <w:numFmt w:val="bullet"/>
      <w:lvlText w:val="o"/>
      <w:lvlJc w:val="left"/>
      <w:pPr>
        <w:ind w:left="6364" w:hanging="360"/>
      </w:pPr>
      <w:rPr>
        <w:rFonts w:ascii="Courier New" w:hAnsi="Courier New" w:cs="Courier New" w:hint="default"/>
      </w:rPr>
    </w:lvl>
    <w:lvl w:ilvl="8" w:tplc="04070005" w:tentative="1">
      <w:start w:val="1"/>
      <w:numFmt w:val="bullet"/>
      <w:lvlText w:val=""/>
      <w:lvlJc w:val="left"/>
      <w:pPr>
        <w:ind w:left="7084" w:hanging="360"/>
      </w:pPr>
      <w:rPr>
        <w:rFonts w:ascii="Wingdings" w:hAnsi="Wingdings" w:hint="default"/>
      </w:rPr>
    </w:lvl>
  </w:abstractNum>
  <w:abstractNum w:abstractNumId="72">
    <w:nsid w:val="6CFE191C"/>
    <w:multiLevelType w:val="hybridMultilevel"/>
    <w:tmpl w:val="0C8A766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73">
    <w:nsid w:val="7013602D"/>
    <w:multiLevelType w:val="hybridMultilevel"/>
    <w:tmpl w:val="F8A45C48"/>
    <w:lvl w:ilvl="0" w:tplc="04070001">
      <w:start w:val="1"/>
      <w:numFmt w:val="bullet"/>
      <w:lvlText w:val=""/>
      <w:lvlJc w:val="left"/>
      <w:pPr>
        <w:ind w:left="1202" w:hanging="360"/>
      </w:pPr>
      <w:rPr>
        <w:rFonts w:ascii="Symbol" w:hAnsi="Symbol" w:hint="default"/>
      </w:rPr>
    </w:lvl>
    <w:lvl w:ilvl="1" w:tplc="04070003" w:tentative="1">
      <w:start w:val="1"/>
      <w:numFmt w:val="bullet"/>
      <w:lvlText w:val="o"/>
      <w:lvlJc w:val="left"/>
      <w:pPr>
        <w:ind w:left="1922" w:hanging="360"/>
      </w:pPr>
      <w:rPr>
        <w:rFonts w:ascii="Courier New" w:hAnsi="Courier New" w:cs="Courier New" w:hint="default"/>
      </w:rPr>
    </w:lvl>
    <w:lvl w:ilvl="2" w:tplc="04070005" w:tentative="1">
      <w:start w:val="1"/>
      <w:numFmt w:val="bullet"/>
      <w:lvlText w:val=""/>
      <w:lvlJc w:val="left"/>
      <w:pPr>
        <w:ind w:left="2642" w:hanging="360"/>
      </w:pPr>
      <w:rPr>
        <w:rFonts w:ascii="Wingdings" w:hAnsi="Wingdings" w:hint="default"/>
      </w:rPr>
    </w:lvl>
    <w:lvl w:ilvl="3" w:tplc="04070001" w:tentative="1">
      <w:start w:val="1"/>
      <w:numFmt w:val="bullet"/>
      <w:lvlText w:val=""/>
      <w:lvlJc w:val="left"/>
      <w:pPr>
        <w:ind w:left="3362" w:hanging="360"/>
      </w:pPr>
      <w:rPr>
        <w:rFonts w:ascii="Symbol" w:hAnsi="Symbol" w:hint="default"/>
      </w:rPr>
    </w:lvl>
    <w:lvl w:ilvl="4" w:tplc="04070003" w:tentative="1">
      <w:start w:val="1"/>
      <w:numFmt w:val="bullet"/>
      <w:lvlText w:val="o"/>
      <w:lvlJc w:val="left"/>
      <w:pPr>
        <w:ind w:left="4082" w:hanging="360"/>
      </w:pPr>
      <w:rPr>
        <w:rFonts w:ascii="Courier New" w:hAnsi="Courier New" w:cs="Courier New" w:hint="default"/>
      </w:rPr>
    </w:lvl>
    <w:lvl w:ilvl="5" w:tplc="04070005" w:tentative="1">
      <w:start w:val="1"/>
      <w:numFmt w:val="bullet"/>
      <w:lvlText w:val=""/>
      <w:lvlJc w:val="left"/>
      <w:pPr>
        <w:ind w:left="4802" w:hanging="360"/>
      </w:pPr>
      <w:rPr>
        <w:rFonts w:ascii="Wingdings" w:hAnsi="Wingdings" w:hint="default"/>
      </w:rPr>
    </w:lvl>
    <w:lvl w:ilvl="6" w:tplc="04070001" w:tentative="1">
      <w:start w:val="1"/>
      <w:numFmt w:val="bullet"/>
      <w:lvlText w:val=""/>
      <w:lvlJc w:val="left"/>
      <w:pPr>
        <w:ind w:left="5522" w:hanging="360"/>
      </w:pPr>
      <w:rPr>
        <w:rFonts w:ascii="Symbol" w:hAnsi="Symbol" w:hint="default"/>
      </w:rPr>
    </w:lvl>
    <w:lvl w:ilvl="7" w:tplc="04070003" w:tentative="1">
      <w:start w:val="1"/>
      <w:numFmt w:val="bullet"/>
      <w:lvlText w:val="o"/>
      <w:lvlJc w:val="left"/>
      <w:pPr>
        <w:ind w:left="6242" w:hanging="360"/>
      </w:pPr>
      <w:rPr>
        <w:rFonts w:ascii="Courier New" w:hAnsi="Courier New" w:cs="Courier New" w:hint="default"/>
      </w:rPr>
    </w:lvl>
    <w:lvl w:ilvl="8" w:tplc="04070005" w:tentative="1">
      <w:start w:val="1"/>
      <w:numFmt w:val="bullet"/>
      <w:lvlText w:val=""/>
      <w:lvlJc w:val="left"/>
      <w:pPr>
        <w:ind w:left="6962" w:hanging="360"/>
      </w:pPr>
      <w:rPr>
        <w:rFonts w:ascii="Wingdings" w:hAnsi="Wingdings" w:hint="default"/>
      </w:rPr>
    </w:lvl>
  </w:abstractNum>
  <w:abstractNum w:abstractNumId="74">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5">
    <w:nsid w:val="75F2091C"/>
    <w:multiLevelType w:val="hybridMultilevel"/>
    <w:tmpl w:val="7646F3FC"/>
    <w:lvl w:ilvl="0" w:tplc="477001EA">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7">
    <w:nsid w:val="77AF494E"/>
    <w:multiLevelType w:val="hybridMultilevel"/>
    <w:tmpl w:val="DC8477CA"/>
    <w:lvl w:ilvl="0" w:tplc="0407000F">
      <w:start w:val="1"/>
      <w:numFmt w:val="decimal"/>
      <w:lvlText w:val="%1."/>
      <w:lvlJc w:val="left"/>
      <w:pPr>
        <w:ind w:left="1202" w:hanging="360"/>
      </w:pPr>
    </w:lvl>
    <w:lvl w:ilvl="1" w:tplc="04070019" w:tentative="1">
      <w:start w:val="1"/>
      <w:numFmt w:val="lowerLetter"/>
      <w:lvlText w:val="%2."/>
      <w:lvlJc w:val="left"/>
      <w:pPr>
        <w:ind w:left="1922" w:hanging="360"/>
      </w:pPr>
    </w:lvl>
    <w:lvl w:ilvl="2" w:tplc="0407001B" w:tentative="1">
      <w:start w:val="1"/>
      <w:numFmt w:val="lowerRoman"/>
      <w:lvlText w:val="%3."/>
      <w:lvlJc w:val="right"/>
      <w:pPr>
        <w:ind w:left="2642" w:hanging="180"/>
      </w:pPr>
    </w:lvl>
    <w:lvl w:ilvl="3" w:tplc="0407000F" w:tentative="1">
      <w:start w:val="1"/>
      <w:numFmt w:val="decimal"/>
      <w:lvlText w:val="%4."/>
      <w:lvlJc w:val="left"/>
      <w:pPr>
        <w:ind w:left="3362" w:hanging="360"/>
      </w:pPr>
    </w:lvl>
    <w:lvl w:ilvl="4" w:tplc="04070019" w:tentative="1">
      <w:start w:val="1"/>
      <w:numFmt w:val="lowerLetter"/>
      <w:lvlText w:val="%5."/>
      <w:lvlJc w:val="left"/>
      <w:pPr>
        <w:ind w:left="4082" w:hanging="360"/>
      </w:pPr>
    </w:lvl>
    <w:lvl w:ilvl="5" w:tplc="0407001B" w:tentative="1">
      <w:start w:val="1"/>
      <w:numFmt w:val="lowerRoman"/>
      <w:lvlText w:val="%6."/>
      <w:lvlJc w:val="right"/>
      <w:pPr>
        <w:ind w:left="4802" w:hanging="180"/>
      </w:pPr>
    </w:lvl>
    <w:lvl w:ilvl="6" w:tplc="0407000F" w:tentative="1">
      <w:start w:val="1"/>
      <w:numFmt w:val="decimal"/>
      <w:lvlText w:val="%7."/>
      <w:lvlJc w:val="left"/>
      <w:pPr>
        <w:ind w:left="5522" w:hanging="360"/>
      </w:pPr>
    </w:lvl>
    <w:lvl w:ilvl="7" w:tplc="04070019" w:tentative="1">
      <w:start w:val="1"/>
      <w:numFmt w:val="lowerLetter"/>
      <w:lvlText w:val="%8."/>
      <w:lvlJc w:val="left"/>
      <w:pPr>
        <w:ind w:left="6242" w:hanging="360"/>
      </w:pPr>
    </w:lvl>
    <w:lvl w:ilvl="8" w:tplc="0407001B" w:tentative="1">
      <w:start w:val="1"/>
      <w:numFmt w:val="lowerRoman"/>
      <w:lvlText w:val="%9."/>
      <w:lvlJc w:val="right"/>
      <w:pPr>
        <w:ind w:left="6962" w:hanging="180"/>
      </w:pPr>
    </w:lvl>
  </w:abstractNum>
  <w:abstractNum w:abstractNumId="78">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9">
    <w:nsid w:val="7AEB4B4B"/>
    <w:multiLevelType w:val="hybridMultilevel"/>
    <w:tmpl w:val="8A6005F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60"/>
  </w:num>
  <w:num w:numId="2">
    <w:abstractNumId w:val="0"/>
  </w:num>
  <w:num w:numId="3">
    <w:abstractNumId w:val="1"/>
  </w:num>
  <w:num w:numId="4">
    <w:abstractNumId w:val="2"/>
  </w:num>
  <w:num w:numId="5">
    <w:abstractNumId w:val="3"/>
  </w:num>
  <w:num w:numId="6">
    <w:abstractNumId w:val="41"/>
  </w:num>
  <w:num w:numId="7">
    <w:abstractNumId w:val="64"/>
  </w:num>
  <w:num w:numId="8">
    <w:abstractNumId w:val="4"/>
  </w:num>
  <w:num w:numId="9">
    <w:abstractNumId w:val="5"/>
  </w:num>
  <w:num w:numId="10">
    <w:abstractNumId w:val="6"/>
  </w:num>
  <w:num w:numId="11">
    <w:abstractNumId w:val="7"/>
  </w:num>
  <w:num w:numId="12">
    <w:abstractNumId w:val="21"/>
  </w:num>
  <w:num w:numId="13">
    <w:abstractNumId w:val="38"/>
  </w:num>
  <w:num w:numId="14">
    <w:abstractNumId w:val="69"/>
  </w:num>
  <w:num w:numId="15">
    <w:abstractNumId w:val="22"/>
  </w:num>
  <w:num w:numId="16">
    <w:abstractNumId w:val="13"/>
  </w:num>
  <w:num w:numId="17">
    <w:abstractNumId w:val="72"/>
  </w:num>
  <w:num w:numId="18">
    <w:abstractNumId w:val="40"/>
  </w:num>
  <w:num w:numId="19">
    <w:abstractNumId w:val="73"/>
  </w:num>
  <w:num w:numId="20">
    <w:abstractNumId w:val="45"/>
  </w:num>
  <w:num w:numId="21">
    <w:abstractNumId w:val="49"/>
  </w:num>
  <w:num w:numId="22">
    <w:abstractNumId w:val="15"/>
  </w:num>
  <w:num w:numId="23">
    <w:abstractNumId w:val="39"/>
  </w:num>
  <w:num w:numId="24">
    <w:abstractNumId w:val="54"/>
  </w:num>
  <w:num w:numId="25">
    <w:abstractNumId w:val="56"/>
  </w:num>
  <w:num w:numId="26">
    <w:abstractNumId w:val="57"/>
  </w:num>
  <w:num w:numId="27">
    <w:abstractNumId w:val="50"/>
  </w:num>
  <w:num w:numId="28">
    <w:abstractNumId w:val="10"/>
  </w:num>
  <w:num w:numId="29">
    <w:abstractNumId w:val="62"/>
  </w:num>
  <w:num w:numId="30">
    <w:abstractNumId w:val="11"/>
  </w:num>
  <w:num w:numId="31">
    <w:abstractNumId w:val="14"/>
  </w:num>
  <w:num w:numId="32">
    <w:abstractNumId w:val="71"/>
  </w:num>
  <w:num w:numId="33">
    <w:abstractNumId w:val="34"/>
  </w:num>
  <w:num w:numId="34">
    <w:abstractNumId w:val="37"/>
  </w:num>
  <w:num w:numId="35">
    <w:abstractNumId w:val="27"/>
  </w:num>
  <w:num w:numId="36">
    <w:abstractNumId w:val="59"/>
  </w:num>
  <w:num w:numId="37">
    <w:abstractNumId w:val="19"/>
  </w:num>
  <w:num w:numId="38">
    <w:abstractNumId w:val="47"/>
  </w:num>
  <w:num w:numId="39">
    <w:abstractNumId w:val="8"/>
  </w:num>
  <w:num w:numId="40">
    <w:abstractNumId w:val="9"/>
  </w:num>
  <w:num w:numId="41">
    <w:abstractNumId w:val="43"/>
  </w:num>
  <w:num w:numId="42">
    <w:abstractNumId w:val="24"/>
    <w:lvlOverride w:ilvl="0">
      <w:startOverride w:val="1"/>
    </w:lvlOverride>
  </w:num>
  <w:num w:numId="43">
    <w:abstractNumId w:val="33"/>
  </w:num>
  <w:num w:numId="44">
    <w:abstractNumId w:val="24"/>
    <w:lvlOverride w:ilvl="0">
      <w:startOverride w:val="1"/>
    </w:lvlOverride>
  </w:num>
  <w:num w:numId="45">
    <w:abstractNumId w:val="24"/>
    <w:lvlOverride w:ilvl="0">
      <w:startOverride w:val="1"/>
    </w:lvlOverride>
  </w:num>
  <w:num w:numId="46">
    <w:abstractNumId w:val="24"/>
    <w:lvlOverride w:ilvl="0">
      <w:startOverride w:val="1"/>
    </w:lvlOverride>
  </w:num>
  <w:num w:numId="47">
    <w:abstractNumId w:val="24"/>
    <w:lvlOverride w:ilvl="0">
      <w:startOverride w:val="1"/>
    </w:lvlOverride>
  </w:num>
  <w:num w:numId="48">
    <w:abstractNumId w:val="23"/>
  </w:num>
  <w:num w:numId="49">
    <w:abstractNumId w:val="24"/>
    <w:lvlOverride w:ilvl="0">
      <w:startOverride w:val="1"/>
    </w:lvlOverride>
  </w:num>
  <w:num w:numId="50">
    <w:abstractNumId w:val="28"/>
  </w:num>
  <w:num w:numId="51">
    <w:abstractNumId w:val="32"/>
  </w:num>
  <w:num w:numId="52">
    <w:abstractNumId w:val="52"/>
  </w:num>
  <w:num w:numId="53">
    <w:abstractNumId w:val="24"/>
    <w:lvlOverride w:ilvl="0">
      <w:startOverride w:val="1"/>
    </w:lvlOverride>
  </w:num>
  <w:num w:numId="54">
    <w:abstractNumId w:val="24"/>
    <w:lvlOverride w:ilvl="0">
      <w:startOverride w:val="1"/>
    </w:lvlOverride>
  </w:num>
  <w:num w:numId="55">
    <w:abstractNumId w:val="24"/>
  </w:num>
  <w:num w:numId="56">
    <w:abstractNumId w:val="24"/>
    <w:lvlOverride w:ilvl="0">
      <w:startOverride w:val="1"/>
    </w:lvlOverride>
  </w:num>
  <w:num w:numId="57">
    <w:abstractNumId w:val="24"/>
    <w:lvlOverride w:ilvl="0">
      <w:startOverride w:val="1"/>
    </w:lvlOverride>
  </w:num>
  <w:num w:numId="58">
    <w:abstractNumId w:val="24"/>
    <w:lvlOverride w:ilvl="0">
      <w:startOverride w:val="1"/>
    </w:lvlOverride>
  </w:num>
  <w:num w:numId="59">
    <w:abstractNumId w:val="29"/>
  </w:num>
  <w:num w:numId="60">
    <w:abstractNumId w:val="25"/>
  </w:num>
  <w:num w:numId="61">
    <w:abstractNumId w:val="36"/>
  </w:num>
  <w:num w:numId="62">
    <w:abstractNumId w:val="26"/>
  </w:num>
  <w:num w:numId="63">
    <w:abstractNumId w:val="46"/>
  </w:num>
  <w:num w:numId="64">
    <w:abstractNumId w:val="68"/>
  </w:num>
  <w:num w:numId="65">
    <w:abstractNumId w:val="61"/>
  </w:num>
  <w:num w:numId="66">
    <w:abstractNumId w:val="24"/>
    <w:lvlOverride w:ilvl="0">
      <w:startOverride w:val="1"/>
    </w:lvlOverride>
  </w:num>
  <w:num w:numId="67">
    <w:abstractNumId w:val="44"/>
  </w:num>
  <w:num w:numId="68">
    <w:abstractNumId w:val="42"/>
  </w:num>
  <w:num w:numId="69">
    <w:abstractNumId w:val="53"/>
  </w:num>
  <w:num w:numId="70">
    <w:abstractNumId w:val="76"/>
  </w:num>
  <w:num w:numId="71">
    <w:abstractNumId w:val="78"/>
  </w:num>
  <w:num w:numId="72">
    <w:abstractNumId w:val="74"/>
  </w:num>
  <w:num w:numId="73">
    <w:abstractNumId w:val="48"/>
  </w:num>
  <w:num w:numId="74">
    <w:abstractNumId w:val="65"/>
  </w:num>
  <w:num w:numId="75">
    <w:abstractNumId w:val="67"/>
  </w:num>
  <w:num w:numId="76">
    <w:abstractNumId w:val="16"/>
  </w:num>
  <w:num w:numId="77">
    <w:abstractNumId w:val="63"/>
  </w:num>
  <w:num w:numId="78">
    <w:abstractNumId w:val="20"/>
  </w:num>
  <w:num w:numId="79">
    <w:abstractNumId w:val="20"/>
  </w:num>
  <w:num w:numId="80">
    <w:abstractNumId w:val="20"/>
  </w:num>
  <w:num w:numId="81">
    <w:abstractNumId w:val="12"/>
  </w:num>
  <w:num w:numId="82">
    <w:abstractNumId w:val="79"/>
  </w:num>
  <w:num w:numId="83">
    <w:abstractNumId w:val="51"/>
  </w:num>
  <w:num w:numId="84">
    <w:abstractNumId w:val="31"/>
  </w:num>
  <w:num w:numId="85">
    <w:abstractNumId w:val="31"/>
    <w:lvlOverride w:ilvl="0">
      <w:startOverride w:val="4"/>
    </w:lvlOverride>
  </w:num>
  <w:num w:numId="86">
    <w:abstractNumId w:val="58"/>
  </w:num>
  <w:num w:numId="87">
    <w:abstractNumId w:val="70"/>
  </w:num>
  <w:num w:numId="88">
    <w:abstractNumId w:val="66"/>
  </w:num>
  <w:num w:numId="89">
    <w:abstractNumId w:val="66"/>
    <w:lvlOverride w:ilvl="0">
      <w:startOverride w:val="1"/>
    </w:lvlOverride>
  </w:num>
  <w:num w:numId="90">
    <w:abstractNumId w:val="30"/>
  </w:num>
  <w:num w:numId="91">
    <w:abstractNumId w:val="66"/>
    <w:lvlOverride w:ilvl="0">
      <w:startOverride w:val="1"/>
    </w:lvlOverride>
  </w:num>
  <w:num w:numId="92">
    <w:abstractNumId w:val="66"/>
  </w:num>
  <w:num w:numId="93">
    <w:abstractNumId w:val="75"/>
  </w:num>
  <w:num w:numId="94">
    <w:abstractNumId w:val="66"/>
  </w:num>
  <w:num w:numId="95">
    <w:abstractNumId w:val="66"/>
  </w:num>
  <w:num w:numId="96">
    <w:abstractNumId w:val="66"/>
  </w:num>
  <w:num w:numId="97">
    <w:abstractNumId w:val="18"/>
  </w:num>
  <w:num w:numId="98">
    <w:abstractNumId w:val="77"/>
  </w:num>
  <w:num w:numId="99">
    <w:abstractNumId w:val="35"/>
  </w:num>
  <w:num w:numId="100">
    <w:abstractNumId w:val="17"/>
  </w:num>
  <w:num w:numId="101">
    <w:abstractNumId w:val="55"/>
  </w:num>
  <w:num w:numId="102">
    <w:abstractNumId w:val="70"/>
  </w:num>
  <w:num w:numId="103">
    <w:abstractNumId w:val="70"/>
  </w:num>
  <w:num w:numId="104">
    <w:abstractNumId w:val="70"/>
  </w:num>
  <w:num w:numId="105">
    <w:abstractNumId w:val="70"/>
  </w:num>
  <w:num w:numId="106">
    <w:abstractNumId w:val="70"/>
  </w:num>
  <w:num w:numId="107">
    <w:abstractNumId w:val="70"/>
  </w:num>
  <w:num w:numId="108">
    <w:abstractNumId w:val="70"/>
  </w:num>
  <w:num w:numId="109">
    <w:abstractNumId w:val="70"/>
  </w:num>
  <w:num w:numId="110">
    <w:abstractNumId w:val="70"/>
  </w:num>
  <w:num w:numId="111">
    <w:abstractNumId w:val="31"/>
  </w:num>
  <w:num w:numId="112">
    <w:abstractNumId w:val="31"/>
  </w:num>
  <w:num w:numId="113">
    <w:abstractNumId w:val="31"/>
  </w:num>
  <w:num w:numId="114">
    <w:abstractNumId w:val="31"/>
  </w:num>
  <w:num w:numId="115">
    <w:abstractNumId w:val="31"/>
  </w:num>
  <w:numIdMacAtCleanup w:val="1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9A2"/>
    <w:rsid w:val="00007CB6"/>
    <w:rsid w:val="00010569"/>
    <w:rsid w:val="00031E63"/>
    <w:rsid w:val="000959A2"/>
    <w:rsid w:val="000A1A0A"/>
    <w:rsid w:val="000C2BFD"/>
    <w:rsid w:val="000E0F98"/>
    <w:rsid w:val="000F5DE3"/>
    <w:rsid w:val="00135A38"/>
    <w:rsid w:val="00144869"/>
    <w:rsid w:val="00155B02"/>
    <w:rsid w:val="001840A2"/>
    <w:rsid w:val="001A3D35"/>
    <w:rsid w:val="00213A2F"/>
    <w:rsid w:val="0023019D"/>
    <w:rsid w:val="0027135A"/>
    <w:rsid w:val="0028095A"/>
    <w:rsid w:val="00283C26"/>
    <w:rsid w:val="002A2455"/>
    <w:rsid w:val="002B43A4"/>
    <w:rsid w:val="002F19CF"/>
    <w:rsid w:val="002F6603"/>
    <w:rsid w:val="00341E9F"/>
    <w:rsid w:val="00342200"/>
    <w:rsid w:val="003802E2"/>
    <w:rsid w:val="003C4E90"/>
    <w:rsid w:val="003D491A"/>
    <w:rsid w:val="00475FCA"/>
    <w:rsid w:val="004B7471"/>
    <w:rsid w:val="004D2814"/>
    <w:rsid w:val="004D620B"/>
    <w:rsid w:val="004E5ABA"/>
    <w:rsid w:val="00524992"/>
    <w:rsid w:val="00537B1E"/>
    <w:rsid w:val="00540D0F"/>
    <w:rsid w:val="005539C8"/>
    <w:rsid w:val="00584CD4"/>
    <w:rsid w:val="00592D94"/>
    <w:rsid w:val="005D1E94"/>
    <w:rsid w:val="00601691"/>
    <w:rsid w:val="00615CCC"/>
    <w:rsid w:val="006429BF"/>
    <w:rsid w:val="00683BAF"/>
    <w:rsid w:val="00690BCF"/>
    <w:rsid w:val="006B2974"/>
    <w:rsid w:val="007176CE"/>
    <w:rsid w:val="007479B0"/>
    <w:rsid w:val="00767340"/>
    <w:rsid w:val="0076762B"/>
    <w:rsid w:val="0077188F"/>
    <w:rsid w:val="007C3D5E"/>
    <w:rsid w:val="007D4FCE"/>
    <w:rsid w:val="007F2DFE"/>
    <w:rsid w:val="00804B2E"/>
    <w:rsid w:val="0083003E"/>
    <w:rsid w:val="00862864"/>
    <w:rsid w:val="00870FF7"/>
    <w:rsid w:val="008E4F88"/>
    <w:rsid w:val="00987538"/>
    <w:rsid w:val="009C0490"/>
    <w:rsid w:val="009C0644"/>
    <w:rsid w:val="009F15F6"/>
    <w:rsid w:val="00A2140E"/>
    <w:rsid w:val="00A32C1C"/>
    <w:rsid w:val="00A42620"/>
    <w:rsid w:val="00A62A8E"/>
    <w:rsid w:val="00A96D14"/>
    <w:rsid w:val="00AC69C5"/>
    <w:rsid w:val="00AD171C"/>
    <w:rsid w:val="00AD5D98"/>
    <w:rsid w:val="00AF28D3"/>
    <w:rsid w:val="00AF645D"/>
    <w:rsid w:val="00B0162A"/>
    <w:rsid w:val="00B20F49"/>
    <w:rsid w:val="00B50583"/>
    <w:rsid w:val="00B52079"/>
    <w:rsid w:val="00B618F8"/>
    <w:rsid w:val="00BC63E6"/>
    <w:rsid w:val="00BC7D6E"/>
    <w:rsid w:val="00BF10C0"/>
    <w:rsid w:val="00C11634"/>
    <w:rsid w:val="00C5064D"/>
    <w:rsid w:val="00C808BC"/>
    <w:rsid w:val="00D12242"/>
    <w:rsid w:val="00D47FA2"/>
    <w:rsid w:val="00D67931"/>
    <w:rsid w:val="00D80CD8"/>
    <w:rsid w:val="00D84B31"/>
    <w:rsid w:val="00D93F24"/>
    <w:rsid w:val="00DE79A1"/>
    <w:rsid w:val="00E1642E"/>
    <w:rsid w:val="00E17DA5"/>
    <w:rsid w:val="00E428B7"/>
    <w:rsid w:val="00E6350C"/>
    <w:rsid w:val="00E87E58"/>
    <w:rsid w:val="00E94154"/>
    <w:rsid w:val="00EA6C22"/>
    <w:rsid w:val="00EB3F53"/>
    <w:rsid w:val="00EB67E8"/>
    <w:rsid w:val="00F73227"/>
    <w:rsid w:val="00FA6A73"/>
    <w:rsid w:val="00FB22E5"/>
    <w:rsid w:val="00FB3717"/>
    <w:rsid w:val="00FC496E"/>
    <w:rsid w:val="00FE2044"/>
    <w:rsid w:val="00FE4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08"/>
    <o:shapelayout v:ext="edit">
      <o:idmap v:ext="edit" data="1"/>
    </o:shapelayout>
  </w:shapeDefaults>
  <w:decimalSymbol w:val=","/>
  <w:listSeparator w:val=";"/>
  <w14:docId w14:val="1B8F026B"/>
  <w15:chartTrackingRefBased/>
  <w15:docId w15:val="{58D31E8C-4468-48F3-AF6C-107678DFF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link w:val="berschrift1Zchn"/>
    <w:autoRedefine/>
    <w:qFormat/>
    <w:rsid w:val="009C0644"/>
    <w:pPr>
      <w:keepNext/>
      <w:widowControl w:val="0"/>
      <w:numPr>
        <w:numId w:val="84"/>
      </w:numPr>
      <w:tabs>
        <w:tab w:val="left" w:pos="482"/>
      </w:tabs>
      <w:spacing w:after="120" w:line="240" w:lineRule="auto"/>
      <w:ind w:right="-567"/>
      <w:outlineLvl w:val="0"/>
    </w:pPr>
    <w:rPr>
      <w:rFonts w:ascii="Times New Roman" w:hAnsi="Times New Roman" w:cs="Times New Roman"/>
      <w:b/>
      <w:bCs/>
      <w:caps/>
      <w:spacing w:val="-4"/>
      <w:sz w:val="28"/>
      <w:szCs w:val="28"/>
      <w:lang w:val="en-GB"/>
    </w:rPr>
  </w:style>
  <w:style w:type="paragraph" w:styleId="berschrift2">
    <w:name w:val="heading 2"/>
    <w:basedOn w:val="Standard"/>
    <w:next w:val="Textkrper"/>
    <w:link w:val="berschrift2Zchn"/>
    <w:qFormat/>
    <w:rsid w:val="0083003E"/>
    <w:pPr>
      <w:widowControl w:val="0"/>
      <w:numPr>
        <w:numId w:val="87"/>
      </w:numPr>
      <w:suppressAutoHyphens/>
      <w:spacing w:after="120" w:line="100" w:lineRule="atLeast"/>
      <w:outlineLvl w:val="1"/>
    </w:pPr>
    <w:rPr>
      <w:rFonts w:ascii="Times New Roman" w:eastAsia="Times New Roman" w:hAnsi="Times New Roman" w:cs="Times New Roman"/>
      <w:b/>
      <w:bCs/>
      <w:iCs/>
      <w:kern w:val="1"/>
      <w:sz w:val="24"/>
      <w:szCs w:val="28"/>
      <w:lang w:eastAsia="hi-IN" w:bidi="hi-IN"/>
    </w:rPr>
  </w:style>
  <w:style w:type="paragraph" w:styleId="berschrift3">
    <w:name w:val="heading 3"/>
    <w:next w:val="Textkrper"/>
    <w:link w:val="berschrift3Zchn"/>
    <w:qFormat/>
    <w:rsid w:val="00BC7D6E"/>
    <w:pPr>
      <w:widowControl w:val="0"/>
      <w:suppressAutoHyphens/>
      <w:spacing w:before="120" w:after="120" w:line="240" w:lineRule="auto"/>
      <w:outlineLvl w:val="2"/>
    </w:pPr>
    <w:rPr>
      <w:rFonts w:ascii="Arial Black" w:eastAsia="SimSun" w:hAnsi="Arial Black" w:cs="Mangal"/>
      <w:b/>
      <w:bCs/>
      <w:color w:val="0000FF"/>
      <w:kern w:val="1"/>
      <w:sz w:val="20"/>
      <w:szCs w:val="24"/>
      <w:lang w:eastAsia="hi-IN" w:bidi="hi-IN"/>
    </w:rPr>
  </w:style>
  <w:style w:type="paragraph" w:styleId="berschrift4">
    <w:name w:val="heading 4"/>
    <w:basedOn w:val="Aufzhlungszeichen1"/>
    <w:next w:val="Standard"/>
    <w:link w:val="berschrift4Zchn"/>
    <w:qFormat/>
    <w:rsid w:val="00B50583"/>
    <w:pPr>
      <w:keepNext/>
      <w:tabs>
        <w:tab w:val="clear" w:pos="360"/>
        <w:tab w:val="num" w:pos="482"/>
      </w:tabs>
      <w:suppressAutoHyphens w:val="0"/>
      <w:ind w:left="482" w:hanging="482"/>
      <w:outlineLvl w:val="3"/>
    </w:pPr>
    <w:rPr>
      <w:kern w:val="0"/>
      <w:lang w:eastAsia="de-DE" w:bidi="ar-SA"/>
    </w:rPr>
  </w:style>
  <w:style w:type="paragraph" w:styleId="berschrift5">
    <w:name w:val="heading 5"/>
    <w:basedOn w:val="Standard"/>
    <w:next w:val="Standard"/>
    <w:link w:val="berschrift5Zchn"/>
    <w:qFormat/>
    <w:rsid w:val="00B50583"/>
    <w:pPr>
      <w:widowControl w:val="0"/>
      <w:tabs>
        <w:tab w:val="left" w:pos="482"/>
        <w:tab w:val="num" w:pos="3240"/>
      </w:tabs>
      <w:spacing w:before="240" w:after="60" w:line="240" w:lineRule="auto"/>
      <w:ind w:left="2880"/>
      <w:jc w:val="both"/>
      <w:outlineLvl w:val="4"/>
    </w:pPr>
    <w:rPr>
      <w:rFonts w:ascii="Arial" w:eastAsia="Times New Roman" w:hAnsi="Arial" w:cs="Times New Roman"/>
      <w:b/>
      <w:bCs/>
      <w:i/>
      <w:iCs/>
      <w:sz w:val="26"/>
      <w:szCs w:val="26"/>
      <w:lang w:eastAsia="de-DE"/>
    </w:rPr>
  </w:style>
  <w:style w:type="paragraph" w:styleId="berschrift6">
    <w:name w:val="heading 6"/>
    <w:basedOn w:val="Standard"/>
    <w:next w:val="Standard"/>
    <w:link w:val="berschrift6Zchn"/>
    <w:qFormat/>
    <w:rsid w:val="00B50583"/>
    <w:pPr>
      <w:widowControl w:val="0"/>
      <w:tabs>
        <w:tab w:val="left" w:pos="482"/>
        <w:tab w:val="num" w:pos="3960"/>
      </w:tabs>
      <w:spacing w:before="240" w:after="60" w:line="240" w:lineRule="auto"/>
      <w:ind w:left="3600"/>
      <w:jc w:val="both"/>
      <w:outlineLvl w:val="5"/>
    </w:pPr>
    <w:rPr>
      <w:rFonts w:ascii="Arial" w:eastAsia="Times New Roman" w:hAnsi="Arial" w:cs="Times New Roman"/>
      <w:b/>
      <w:bCs/>
      <w:lang w:eastAsia="de-DE"/>
    </w:rPr>
  </w:style>
  <w:style w:type="paragraph" w:styleId="berschrift7">
    <w:name w:val="heading 7"/>
    <w:basedOn w:val="Standard"/>
    <w:next w:val="Standard"/>
    <w:link w:val="berschrift7Zchn"/>
    <w:qFormat/>
    <w:rsid w:val="00B50583"/>
    <w:pPr>
      <w:widowControl w:val="0"/>
      <w:tabs>
        <w:tab w:val="left" w:pos="482"/>
        <w:tab w:val="num" w:pos="4680"/>
      </w:tabs>
      <w:spacing w:before="240" w:after="60" w:line="240" w:lineRule="auto"/>
      <w:ind w:left="4320"/>
      <w:jc w:val="both"/>
      <w:outlineLvl w:val="6"/>
    </w:pPr>
    <w:rPr>
      <w:rFonts w:ascii="Arial" w:eastAsia="Times New Roman" w:hAnsi="Arial" w:cs="Times New Roman"/>
      <w:sz w:val="24"/>
      <w:szCs w:val="24"/>
      <w:lang w:eastAsia="de-DE"/>
    </w:rPr>
  </w:style>
  <w:style w:type="paragraph" w:styleId="berschrift8">
    <w:name w:val="heading 8"/>
    <w:basedOn w:val="Standard"/>
    <w:next w:val="Standard"/>
    <w:link w:val="berschrift8Zchn"/>
    <w:qFormat/>
    <w:rsid w:val="00B50583"/>
    <w:pPr>
      <w:widowControl w:val="0"/>
      <w:tabs>
        <w:tab w:val="left" w:pos="482"/>
        <w:tab w:val="num" w:pos="5400"/>
      </w:tabs>
      <w:spacing w:before="240" w:after="60" w:line="240" w:lineRule="auto"/>
      <w:ind w:left="5040"/>
      <w:jc w:val="both"/>
      <w:outlineLvl w:val="7"/>
    </w:pPr>
    <w:rPr>
      <w:rFonts w:ascii="Arial" w:eastAsia="Times New Roman" w:hAnsi="Arial" w:cs="Times New Roman"/>
      <w:i/>
      <w:iCs/>
      <w:sz w:val="24"/>
      <w:szCs w:val="24"/>
      <w:lang w:eastAsia="de-DE"/>
    </w:rPr>
  </w:style>
  <w:style w:type="paragraph" w:styleId="berschrift9">
    <w:name w:val="heading 9"/>
    <w:basedOn w:val="Standard"/>
    <w:next w:val="Standard"/>
    <w:link w:val="berschrift9Zchn"/>
    <w:qFormat/>
    <w:rsid w:val="00B50583"/>
    <w:pPr>
      <w:widowControl w:val="0"/>
      <w:tabs>
        <w:tab w:val="left" w:pos="482"/>
        <w:tab w:val="num" w:pos="6120"/>
      </w:tabs>
      <w:spacing w:before="240" w:after="60" w:line="240" w:lineRule="auto"/>
      <w:ind w:left="5760"/>
      <w:jc w:val="both"/>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anual">
    <w:name w:val="Manual"/>
    <w:basedOn w:val="Standard"/>
    <w:link w:val="ManualZchn"/>
    <w:autoRedefine/>
    <w:qFormat/>
    <w:rsid w:val="00592D94"/>
    <w:pPr>
      <w:widowControl w:val="0"/>
      <w:tabs>
        <w:tab w:val="left" w:pos="360"/>
      </w:tabs>
      <w:suppressAutoHyphens/>
      <w:spacing w:before="120" w:after="0" w:line="240" w:lineRule="auto"/>
      <w:jc w:val="both"/>
    </w:pPr>
    <w:rPr>
      <w:rFonts w:ascii="Times New Roman" w:eastAsia="Times New Roman" w:hAnsi="Times New Roman" w:cs="Times New Roman"/>
      <w:kern w:val="1"/>
      <w:sz w:val="24"/>
      <w:szCs w:val="20"/>
      <w:lang w:val="en-US" w:eastAsia="hi-IN" w:bidi="hi-IN"/>
    </w:rPr>
  </w:style>
  <w:style w:type="character" w:customStyle="1" w:styleId="ManualZchn">
    <w:name w:val="Manual Zchn"/>
    <w:basedOn w:val="Absatz-Standardschriftart"/>
    <w:link w:val="Manual"/>
    <w:rsid w:val="00592D94"/>
    <w:rPr>
      <w:rFonts w:ascii="Times New Roman" w:eastAsia="Times New Roman" w:hAnsi="Times New Roman" w:cs="Times New Roman"/>
      <w:kern w:val="1"/>
      <w:sz w:val="24"/>
      <w:szCs w:val="20"/>
      <w:lang w:val="en-US" w:eastAsia="hi-IN" w:bidi="hi-IN"/>
    </w:rPr>
  </w:style>
  <w:style w:type="paragraph" w:customStyle="1" w:styleId="References">
    <w:name w:val="References"/>
    <w:basedOn w:val="Manual"/>
    <w:link w:val="ReferencesZchn"/>
    <w:qFormat/>
    <w:rsid w:val="00592D94"/>
  </w:style>
  <w:style w:type="character" w:customStyle="1" w:styleId="ReferencesZchn">
    <w:name w:val="References Zchn"/>
    <w:basedOn w:val="ManualZchn"/>
    <w:link w:val="References"/>
    <w:rsid w:val="00592D94"/>
    <w:rPr>
      <w:rFonts w:ascii="Times New Roman" w:eastAsia="Times New Roman" w:hAnsi="Times New Roman" w:cs="Times New Roman"/>
      <w:kern w:val="1"/>
      <w:sz w:val="24"/>
      <w:szCs w:val="20"/>
      <w:lang w:val="en-US" w:eastAsia="hi-IN" w:bidi="hi-IN"/>
    </w:rPr>
  </w:style>
  <w:style w:type="character" w:customStyle="1" w:styleId="berschrift1Zchn">
    <w:name w:val="Überschrift 1 Zchn"/>
    <w:basedOn w:val="Absatz-Standardschriftart"/>
    <w:link w:val="berschrift1"/>
    <w:rsid w:val="009C0644"/>
    <w:rPr>
      <w:rFonts w:ascii="Times New Roman" w:hAnsi="Times New Roman" w:cs="Times New Roman"/>
      <w:b/>
      <w:bCs/>
      <w:caps/>
      <w:spacing w:val="-4"/>
      <w:sz w:val="28"/>
      <w:szCs w:val="28"/>
      <w:lang w:val="en-GB"/>
    </w:rPr>
  </w:style>
  <w:style w:type="character" w:customStyle="1" w:styleId="berschrift2Zchn">
    <w:name w:val="Überschrift 2 Zchn"/>
    <w:basedOn w:val="Absatz-Standardschriftart"/>
    <w:link w:val="berschrift2"/>
    <w:rsid w:val="0083003E"/>
    <w:rPr>
      <w:rFonts w:ascii="Times New Roman" w:eastAsia="Times New Roman" w:hAnsi="Times New Roman" w:cs="Times New Roman"/>
      <w:b/>
      <w:bCs/>
      <w:iCs/>
      <w:kern w:val="1"/>
      <w:sz w:val="24"/>
      <w:szCs w:val="28"/>
      <w:lang w:eastAsia="hi-IN" w:bidi="hi-IN"/>
    </w:rPr>
  </w:style>
  <w:style w:type="character" w:styleId="Hyperlink">
    <w:name w:val="Hyperlink"/>
    <w:uiPriority w:val="99"/>
    <w:rsid w:val="000959A2"/>
    <w:rPr>
      <w:color w:val="0000FF"/>
      <w:u w:val="single"/>
    </w:rPr>
  </w:style>
  <w:style w:type="character" w:customStyle="1" w:styleId="Dokumentation">
    <w:name w:val="Dokumentation"/>
    <w:rsid w:val="000959A2"/>
    <w:rPr>
      <w:b/>
      <w:color w:val="008000"/>
    </w:rPr>
  </w:style>
  <w:style w:type="paragraph" w:customStyle="1" w:styleId="Standard-BlockCharCharChar">
    <w:name w:val="Standard-Block Char Char Char"/>
    <w:basedOn w:val="Standard"/>
    <w:link w:val="Standard-BlockCharCharCharChar"/>
    <w:qFormat/>
    <w:rsid w:val="002A2455"/>
    <w:pPr>
      <w:widowControl w:val="0"/>
      <w:tabs>
        <w:tab w:val="left" w:pos="482"/>
      </w:tabs>
      <w:suppressAutoHyphens/>
      <w:spacing w:before="240" w:after="240" w:line="240" w:lineRule="auto"/>
      <w:jc w:val="both"/>
    </w:pPr>
    <w:rPr>
      <w:rFonts w:ascii="Times New Roman" w:eastAsia="Times New Roman" w:hAnsi="Times New Roman" w:cs="Times New Roman"/>
      <w:kern w:val="1"/>
      <w:sz w:val="24"/>
      <w:szCs w:val="20"/>
      <w:lang w:eastAsia="hi-IN" w:bidi="hi-IN"/>
    </w:rPr>
  </w:style>
  <w:style w:type="paragraph" w:customStyle="1" w:styleId="Literaturliste">
    <w:name w:val="Literaturliste"/>
    <w:basedOn w:val="Standard-BlockCharCharChar"/>
    <w:rsid w:val="000959A2"/>
    <w:pPr>
      <w:spacing w:after="80" w:line="100" w:lineRule="atLeast"/>
      <w:ind w:left="482" w:hanging="482"/>
    </w:pPr>
  </w:style>
  <w:style w:type="paragraph" w:customStyle="1" w:styleId="Aufzhlungszeichen1">
    <w:name w:val="Aufzählungszeichen1"/>
    <w:basedOn w:val="Standard-BlockCharCharChar"/>
    <w:link w:val="Aufzhlungszeichen1Zchn"/>
    <w:qFormat/>
    <w:rsid w:val="000959A2"/>
    <w:pPr>
      <w:tabs>
        <w:tab w:val="clear" w:pos="482"/>
        <w:tab w:val="left" w:pos="360"/>
      </w:tabs>
      <w:spacing w:before="120"/>
    </w:pPr>
  </w:style>
  <w:style w:type="paragraph" w:customStyle="1" w:styleId="Zwischenberschrift">
    <w:name w:val="Zwischenüberschrift"/>
    <w:basedOn w:val="Standard-BlockCharCharChar"/>
    <w:link w:val="ZwischenberschriftChar"/>
    <w:qFormat/>
    <w:rsid w:val="000959A2"/>
    <w:pPr>
      <w:spacing w:before="120" w:after="120"/>
    </w:pPr>
    <w:rPr>
      <w:b/>
    </w:rPr>
  </w:style>
  <w:style w:type="paragraph" w:styleId="Textkrper">
    <w:name w:val="Body Text"/>
    <w:basedOn w:val="Standard"/>
    <w:link w:val="TextkrperZchn"/>
    <w:unhideWhenUsed/>
    <w:rsid w:val="000959A2"/>
    <w:pPr>
      <w:spacing w:after="120"/>
    </w:pPr>
  </w:style>
  <w:style w:type="character" w:customStyle="1" w:styleId="TextkrperZchn">
    <w:name w:val="Textkörper Zchn"/>
    <w:basedOn w:val="Absatz-Standardschriftart"/>
    <w:link w:val="Textkrper"/>
    <w:semiHidden/>
    <w:rsid w:val="000959A2"/>
  </w:style>
  <w:style w:type="paragraph" w:styleId="Sprechblasentext">
    <w:name w:val="Balloon Text"/>
    <w:basedOn w:val="Standard"/>
    <w:link w:val="SprechblasentextZchn"/>
    <w:semiHidden/>
    <w:unhideWhenUsed/>
    <w:rsid w:val="000959A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0959A2"/>
    <w:rPr>
      <w:rFonts w:ascii="Segoe UI" w:hAnsi="Segoe UI" w:cs="Segoe UI"/>
      <w:sz w:val="18"/>
      <w:szCs w:val="18"/>
    </w:rPr>
  </w:style>
  <w:style w:type="paragraph" w:styleId="Kopfzeile">
    <w:name w:val="header"/>
    <w:basedOn w:val="Standard"/>
    <w:link w:val="KopfzeileZchn"/>
    <w:rsid w:val="000959A2"/>
    <w:pPr>
      <w:widowControl w:val="0"/>
      <w:suppressLineNumbers/>
      <w:tabs>
        <w:tab w:val="left" w:pos="482"/>
        <w:tab w:val="center" w:pos="4536"/>
        <w:tab w:val="right" w:pos="9356"/>
      </w:tabs>
      <w:suppressAutoHyphens/>
      <w:spacing w:after="0" w:line="100" w:lineRule="atLeast"/>
      <w:jc w:val="both"/>
    </w:pPr>
    <w:rPr>
      <w:rFonts w:ascii="Arial" w:eastAsia="Times New Roman" w:hAnsi="Arial" w:cs="Times New Roman"/>
      <w:kern w:val="1"/>
      <w:sz w:val="16"/>
      <w:szCs w:val="20"/>
      <w:u w:val="single"/>
      <w:lang w:eastAsia="hi-IN" w:bidi="hi-IN"/>
    </w:rPr>
  </w:style>
  <w:style w:type="character" w:customStyle="1" w:styleId="KopfzeileZchn">
    <w:name w:val="Kopfzeile Zchn"/>
    <w:basedOn w:val="Absatz-Standardschriftart"/>
    <w:link w:val="Kopfzeile"/>
    <w:rsid w:val="000959A2"/>
    <w:rPr>
      <w:rFonts w:ascii="Arial" w:eastAsia="Times New Roman" w:hAnsi="Arial" w:cs="Times New Roman"/>
      <w:kern w:val="1"/>
      <w:sz w:val="16"/>
      <w:szCs w:val="20"/>
      <w:u w:val="single"/>
      <w:lang w:eastAsia="hi-IN" w:bidi="hi-IN"/>
    </w:rPr>
  </w:style>
  <w:style w:type="paragraph" w:customStyle="1" w:styleId="Nummerierung1">
    <w:name w:val="Nummerierung1"/>
    <w:basedOn w:val="Aufzhlungszeichen1"/>
    <w:qFormat/>
    <w:rsid w:val="00A32C1C"/>
    <w:pPr>
      <w:numPr>
        <w:numId w:val="88"/>
      </w:numPr>
      <w:tabs>
        <w:tab w:val="clear" w:pos="360"/>
        <w:tab w:val="left" w:pos="482"/>
      </w:tabs>
      <w:outlineLvl w:val="0"/>
    </w:pPr>
  </w:style>
  <w:style w:type="paragraph" w:customStyle="1" w:styleId="BildChar">
    <w:name w:val="Bild Char"/>
    <w:basedOn w:val="Standard"/>
    <w:link w:val="BildCharChar"/>
    <w:rsid w:val="000959A2"/>
    <w:pPr>
      <w:widowControl w:val="0"/>
      <w:tabs>
        <w:tab w:val="left" w:pos="482"/>
      </w:tabs>
      <w:suppressAutoHyphens/>
      <w:spacing w:after="0" w:line="100" w:lineRule="atLeast"/>
      <w:jc w:val="center"/>
    </w:pPr>
    <w:rPr>
      <w:rFonts w:ascii="Arial" w:eastAsia="Times New Roman" w:hAnsi="Arial" w:cs="Times New Roman"/>
      <w:kern w:val="1"/>
      <w:sz w:val="20"/>
      <w:szCs w:val="20"/>
      <w:lang w:eastAsia="hi-IN" w:bidi="hi-IN"/>
    </w:rPr>
  </w:style>
  <w:style w:type="character" w:styleId="Kommentarzeichen">
    <w:name w:val="annotation reference"/>
    <w:uiPriority w:val="99"/>
    <w:semiHidden/>
    <w:unhideWhenUsed/>
    <w:rsid w:val="000959A2"/>
    <w:rPr>
      <w:sz w:val="16"/>
      <w:szCs w:val="16"/>
    </w:rPr>
  </w:style>
  <w:style w:type="paragraph" w:styleId="Kommentartext">
    <w:name w:val="annotation text"/>
    <w:basedOn w:val="Standard"/>
    <w:link w:val="KommentartextZchn"/>
    <w:uiPriority w:val="99"/>
    <w:semiHidden/>
    <w:unhideWhenUsed/>
    <w:rsid w:val="000959A2"/>
    <w:pPr>
      <w:suppressAutoHyphens/>
      <w:spacing w:after="0" w:line="240" w:lineRule="auto"/>
    </w:pPr>
    <w:rPr>
      <w:rFonts w:ascii="Times New Roman" w:eastAsia="SimSun" w:hAnsi="Times New Roman" w:cs="Mangal"/>
      <w:kern w:val="1"/>
      <w:sz w:val="20"/>
      <w:szCs w:val="18"/>
      <w:lang w:eastAsia="hi-IN" w:bidi="hi-IN"/>
    </w:rPr>
  </w:style>
  <w:style w:type="character" w:customStyle="1" w:styleId="KommentartextZchn">
    <w:name w:val="Kommentartext Zchn"/>
    <w:basedOn w:val="Absatz-Standardschriftart"/>
    <w:link w:val="Kommentartext"/>
    <w:uiPriority w:val="99"/>
    <w:semiHidden/>
    <w:rsid w:val="000959A2"/>
    <w:rPr>
      <w:rFonts w:ascii="Times New Roman" w:eastAsia="SimSun" w:hAnsi="Times New Roman" w:cs="Mangal"/>
      <w:kern w:val="1"/>
      <w:sz w:val="20"/>
      <w:szCs w:val="18"/>
      <w:lang w:eastAsia="hi-IN" w:bidi="hi-IN"/>
    </w:rPr>
  </w:style>
  <w:style w:type="character" w:customStyle="1" w:styleId="berschrift3Zchn">
    <w:name w:val="Überschrift 3 Zchn"/>
    <w:basedOn w:val="Absatz-Standardschriftart"/>
    <w:link w:val="berschrift3"/>
    <w:rsid w:val="00BC7D6E"/>
    <w:rPr>
      <w:rFonts w:ascii="Arial Black" w:eastAsia="SimSun" w:hAnsi="Arial Black" w:cs="Mangal"/>
      <w:b/>
      <w:bCs/>
      <w:color w:val="0000FF"/>
      <w:kern w:val="1"/>
      <w:sz w:val="20"/>
      <w:szCs w:val="24"/>
      <w:lang w:eastAsia="hi-IN" w:bidi="hi-IN"/>
    </w:rPr>
  </w:style>
  <w:style w:type="paragraph" w:customStyle="1" w:styleId="SimpleEXMARaLDA">
    <w:name w:val="Simple EXMARaLDA"/>
    <w:basedOn w:val="Standard"/>
    <w:rsid w:val="000959A2"/>
    <w:pPr>
      <w:widowControl w:val="0"/>
      <w:tabs>
        <w:tab w:val="left" w:pos="482"/>
      </w:tabs>
      <w:suppressAutoHyphens/>
      <w:spacing w:after="0" w:line="100" w:lineRule="atLeast"/>
      <w:jc w:val="both"/>
    </w:pPr>
    <w:rPr>
      <w:rFonts w:ascii="Courier New" w:eastAsia="Times New Roman" w:hAnsi="Courier New" w:cs="Times New Roman"/>
      <w:kern w:val="1"/>
      <w:sz w:val="20"/>
      <w:szCs w:val="20"/>
      <w:lang w:eastAsia="hi-IN" w:bidi="hi-IN"/>
    </w:rPr>
  </w:style>
  <w:style w:type="paragraph" w:customStyle="1" w:styleId="Eingerckt">
    <w:name w:val="Eingerückt"/>
    <w:basedOn w:val="Standard-BlockCharCharChar"/>
    <w:rsid w:val="000959A2"/>
    <w:pPr>
      <w:ind w:left="482"/>
    </w:pPr>
  </w:style>
  <w:style w:type="character" w:customStyle="1" w:styleId="Standard-BlockChar1">
    <w:name w:val="Standard-Block Char1"/>
    <w:rsid w:val="000959A2"/>
    <w:rPr>
      <w:rFonts w:ascii="Arial" w:hAnsi="Arial"/>
      <w:lang w:val="de-DE" w:eastAsia="ar-SA" w:bidi="ar-SA"/>
    </w:rPr>
  </w:style>
  <w:style w:type="paragraph" w:customStyle="1" w:styleId="Aufzhlungszeichen2">
    <w:name w:val="Aufzählungszeichen2"/>
    <w:basedOn w:val="Aufzhlungszeichen1"/>
    <w:rsid w:val="000959A2"/>
  </w:style>
  <w:style w:type="character" w:customStyle="1" w:styleId="Nummerierung1Char">
    <w:name w:val="Nummerierung1 Char"/>
    <w:rsid w:val="000959A2"/>
    <w:rPr>
      <w:rFonts w:ascii="Arial" w:hAnsi="Arial"/>
      <w:lang w:val="de-DE" w:eastAsia="ar-SA" w:bidi="ar-SA"/>
    </w:rPr>
  </w:style>
  <w:style w:type="character" w:customStyle="1" w:styleId="Formatvorlageberschrift1Verdichtetdurch05ptCharChar">
    <w:name w:val="Formatvorlage Überschrift 1 + Verdichtet durch  05 pt Char Char"/>
    <w:link w:val="Formatvorlageberschrift1Verdichtetdurch05ptChar"/>
    <w:rsid w:val="000959A2"/>
    <w:rPr>
      <w:rFonts w:ascii="Arial" w:eastAsia="Times New Roman" w:hAnsi="Arial" w:cs="Times New Roman"/>
      <w:b/>
      <w:bCs/>
      <w:caps/>
      <w:spacing w:val="-10"/>
      <w:sz w:val="28"/>
      <w:szCs w:val="28"/>
    </w:rPr>
  </w:style>
  <w:style w:type="character" w:customStyle="1" w:styleId="Taste">
    <w:name w:val="Taste"/>
    <w:rsid w:val="000959A2"/>
    <w:rPr>
      <w:rFonts w:ascii="Times New Roman" w:hAnsi="Times New Roman"/>
      <w:b/>
      <w:smallCaps/>
      <w:sz w:val="24"/>
      <w:szCs w:val="24"/>
      <w:lang w:val="en-GB"/>
    </w:rPr>
  </w:style>
  <w:style w:type="character" w:customStyle="1" w:styleId="berschrift4Zchn">
    <w:name w:val="Überschrift 4 Zchn"/>
    <w:basedOn w:val="Absatz-Standardschriftart"/>
    <w:link w:val="berschrift4"/>
    <w:rsid w:val="00B50583"/>
    <w:rPr>
      <w:rFonts w:ascii="Arial" w:eastAsia="Times New Roman" w:hAnsi="Arial" w:cs="Times New Roman"/>
      <w:sz w:val="20"/>
      <w:szCs w:val="20"/>
      <w:lang w:eastAsia="de-DE"/>
    </w:rPr>
  </w:style>
  <w:style w:type="character" w:customStyle="1" w:styleId="berschrift5Zchn">
    <w:name w:val="Überschrift 5 Zchn"/>
    <w:basedOn w:val="Absatz-Standardschriftart"/>
    <w:link w:val="berschrift5"/>
    <w:rsid w:val="00B50583"/>
    <w:rPr>
      <w:rFonts w:ascii="Arial" w:eastAsia="Times New Roman" w:hAnsi="Arial" w:cs="Times New Roman"/>
      <w:b/>
      <w:bCs/>
      <w:i/>
      <w:iCs/>
      <w:sz w:val="26"/>
      <w:szCs w:val="26"/>
      <w:lang w:eastAsia="de-DE"/>
    </w:rPr>
  </w:style>
  <w:style w:type="character" w:customStyle="1" w:styleId="berschrift6Zchn">
    <w:name w:val="Überschrift 6 Zchn"/>
    <w:basedOn w:val="Absatz-Standardschriftart"/>
    <w:link w:val="berschrift6"/>
    <w:rsid w:val="00B50583"/>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B50583"/>
    <w:rPr>
      <w:rFonts w:ascii="Arial" w:eastAsia="Times New Roman" w:hAnsi="Arial" w:cs="Times New Roman"/>
      <w:sz w:val="24"/>
      <w:szCs w:val="24"/>
      <w:lang w:eastAsia="de-DE"/>
    </w:rPr>
  </w:style>
  <w:style w:type="character" w:customStyle="1" w:styleId="berschrift8Zchn">
    <w:name w:val="Überschrift 8 Zchn"/>
    <w:basedOn w:val="Absatz-Standardschriftart"/>
    <w:link w:val="berschrift8"/>
    <w:rsid w:val="00B50583"/>
    <w:rPr>
      <w:rFonts w:ascii="Arial" w:eastAsia="Times New Roman" w:hAnsi="Arial" w:cs="Times New Roman"/>
      <w:i/>
      <w:iCs/>
      <w:sz w:val="24"/>
      <w:szCs w:val="24"/>
      <w:lang w:eastAsia="de-DE"/>
    </w:rPr>
  </w:style>
  <w:style w:type="character" w:customStyle="1" w:styleId="berschrift9Zchn">
    <w:name w:val="Überschrift 9 Zchn"/>
    <w:basedOn w:val="Absatz-Standardschriftart"/>
    <w:link w:val="berschrift9"/>
    <w:rsid w:val="00B50583"/>
    <w:rPr>
      <w:rFonts w:ascii="Arial" w:eastAsia="Times New Roman" w:hAnsi="Arial" w:cs="Arial"/>
      <w:lang w:eastAsia="de-DE"/>
    </w:rPr>
  </w:style>
  <w:style w:type="paragraph" w:styleId="Fuzeile">
    <w:name w:val="footer"/>
    <w:basedOn w:val="Standard"/>
    <w:link w:val="FuzeileZchn"/>
    <w:semiHidden/>
    <w:rsid w:val="00B50583"/>
    <w:pPr>
      <w:widowControl w:val="0"/>
      <w:tabs>
        <w:tab w:val="left" w:pos="482"/>
        <w:tab w:val="center" w:pos="4536"/>
      </w:tabs>
      <w:spacing w:after="0" w:line="240" w:lineRule="auto"/>
      <w:jc w:val="both"/>
    </w:pPr>
    <w:rPr>
      <w:rFonts w:ascii="Arial" w:eastAsia="Times New Roman" w:hAnsi="Arial" w:cs="Times New Roman"/>
      <w:sz w:val="20"/>
      <w:szCs w:val="20"/>
      <w:lang w:eastAsia="de-DE"/>
    </w:rPr>
  </w:style>
  <w:style w:type="character" w:customStyle="1" w:styleId="FuzeileZchn">
    <w:name w:val="Fußzeile Zchn"/>
    <w:basedOn w:val="Absatz-Standardschriftart"/>
    <w:link w:val="Fuzeile"/>
    <w:semiHidden/>
    <w:rsid w:val="00B50583"/>
    <w:rPr>
      <w:rFonts w:ascii="Arial" w:eastAsia="Times New Roman" w:hAnsi="Arial" w:cs="Times New Roman"/>
      <w:sz w:val="20"/>
      <w:szCs w:val="20"/>
      <w:lang w:eastAsia="de-DE"/>
    </w:rPr>
  </w:style>
  <w:style w:type="character" w:styleId="Seitenzahl">
    <w:name w:val="page number"/>
    <w:basedOn w:val="Absatz-Standardschriftart"/>
    <w:rsid w:val="00B50583"/>
  </w:style>
  <w:style w:type="paragraph" w:styleId="StandardWeb">
    <w:name w:val="Normal (Web)"/>
    <w:basedOn w:val="Standard"/>
    <w:semiHidden/>
    <w:rsid w:val="00B50583"/>
    <w:pPr>
      <w:widowControl w:val="0"/>
      <w:tabs>
        <w:tab w:val="left" w:pos="482"/>
      </w:tabs>
      <w:spacing w:before="100" w:beforeAutospacing="1" w:after="100" w:afterAutospacing="1" w:line="240" w:lineRule="auto"/>
      <w:jc w:val="both"/>
    </w:pPr>
    <w:rPr>
      <w:rFonts w:ascii="Arial Unicode MS" w:eastAsia="Arial Unicode MS" w:hAnsi="Arial Unicode MS" w:cs="Arial Unicode MS"/>
      <w:sz w:val="24"/>
      <w:szCs w:val="24"/>
      <w:lang w:eastAsia="de-DE"/>
    </w:rPr>
  </w:style>
  <w:style w:type="paragraph" w:styleId="HTMLVorformatiert">
    <w:name w:val="HTML Preformatted"/>
    <w:basedOn w:val="Standard"/>
    <w:link w:val="HTMLVorformatiertZchn"/>
    <w:rsid w:val="00B50583"/>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Arial Unicode MS" w:eastAsia="Arial Unicode MS" w:hAnsi="Arial Unicode MS" w:cs="Arial Unicode MS"/>
      <w:sz w:val="20"/>
      <w:szCs w:val="20"/>
      <w:lang w:eastAsia="de-DE"/>
    </w:rPr>
  </w:style>
  <w:style w:type="character" w:customStyle="1" w:styleId="HTMLVorformatiertZchn">
    <w:name w:val="HTML Vorformatiert Zchn"/>
    <w:basedOn w:val="Absatz-Standardschriftart"/>
    <w:link w:val="HTMLVorformatiert"/>
    <w:rsid w:val="00B50583"/>
    <w:rPr>
      <w:rFonts w:ascii="Arial Unicode MS" w:eastAsia="Arial Unicode MS" w:hAnsi="Arial Unicode MS" w:cs="Arial Unicode MS"/>
      <w:sz w:val="20"/>
      <w:szCs w:val="20"/>
      <w:lang w:eastAsia="de-DE"/>
    </w:rPr>
  </w:style>
  <w:style w:type="character" w:styleId="BesuchterHyperlink">
    <w:name w:val="FollowedHyperlink"/>
    <w:basedOn w:val="Absatz-Standardschriftart"/>
    <w:semiHidden/>
    <w:rsid w:val="00B50583"/>
    <w:rPr>
      <w:color w:val="800080"/>
      <w:u w:val="single"/>
    </w:rPr>
  </w:style>
  <w:style w:type="paragraph" w:styleId="Verzeichnis1">
    <w:name w:val="toc 1"/>
    <w:basedOn w:val="Standard"/>
    <w:next w:val="Standard"/>
    <w:uiPriority w:val="39"/>
    <w:rsid w:val="00B50583"/>
    <w:pPr>
      <w:widowControl w:val="0"/>
      <w:tabs>
        <w:tab w:val="left" w:pos="482"/>
        <w:tab w:val="right" w:leader="dot" w:pos="9356"/>
      </w:tabs>
      <w:spacing w:before="240" w:after="120" w:line="240" w:lineRule="auto"/>
      <w:ind w:left="482" w:hanging="482"/>
    </w:pPr>
    <w:rPr>
      <w:rFonts w:ascii="Arial" w:eastAsia="Times New Roman" w:hAnsi="Arial" w:cs="Times New Roman"/>
      <w:b/>
      <w:bCs/>
      <w:caps/>
      <w:sz w:val="20"/>
      <w:szCs w:val="24"/>
      <w:lang w:eastAsia="de-DE"/>
    </w:rPr>
  </w:style>
  <w:style w:type="paragraph" w:styleId="Verzeichnis2">
    <w:name w:val="toc 2"/>
    <w:basedOn w:val="Standard"/>
    <w:next w:val="Standard"/>
    <w:uiPriority w:val="39"/>
    <w:rsid w:val="00B50583"/>
    <w:pPr>
      <w:widowControl w:val="0"/>
      <w:tabs>
        <w:tab w:val="left" w:pos="482"/>
        <w:tab w:val="left" w:pos="964"/>
        <w:tab w:val="right" w:leader="dot" w:pos="9356"/>
      </w:tabs>
      <w:spacing w:before="60" w:after="60" w:line="240" w:lineRule="auto"/>
      <w:ind w:left="482" w:hanging="482"/>
    </w:pPr>
    <w:rPr>
      <w:rFonts w:ascii="Arial" w:eastAsia="Times New Roman" w:hAnsi="Arial" w:cs="Times New Roman"/>
      <w:sz w:val="20"/>
      <w:szCs w:val="20"/>
      <w:lang w:eastAsia="de-DE"/>
    </w:rPr>
  </w:style>
  <w:style w:type="paragraph" w:styleId="Verzeichnis3">
    <w:name w:val="toc 3"/>
    <w:basedOn w:val="Standard"/>
    <w:next w:val="Standard"/>
    <w:uiPriority w:val="39"/>
    <w:rsid w:val="00B50583"/>
    <w:pPr>
      <w:widowControl w:val="0"/>
      <w:tabs>
        <w:tab w:val="left" w:pos="482"/>
        <w:tab w:val="right" w:leader="dot" w:pos="9356"/>
      </w:tabs>
      <w:spacing w:after="0" w:line="240" w:lineRule="auto"/>
      <w:ind w:left="1446" w:hanging="964"/>
    </w:pPr>
    <w:rPr>
      <w:rFonts w:ascii="Arial" w:eastAsia="Times New Roman" w:hAnsi="Arial" w:cs="Times New Roman"/>
      <w:sz w:val="20"/>
      <w:szCs w:val="20"/>
      <w:lang w:eastAsia="de-DE"/>
    </w:rPr>
  </w:style>
  <w:style w:type="paragraph" w:styleId="Verzeichnis4">
    <w:name w:val="toc 4"/>
    <w:basedOn w:val="Standard"/>
    <w:next w:val="Standard"/>
    <w:uiPriority w:val="39"/>
    <w:rsid w:val="00B50583"/>
    <w:pPr>
      <w:widowControl w:val="0"/>
      <w:tabs>
        <w:tab w:val="left" w:pos="482"/>
      </w:tabs>
      <w:spacing w:after="0" w:line="240" w:lineRule="auto"/>
      <w:ind w:left="600"/>
    </w:pPr>
    <w:rPr>
      <w:rFonts w:ascii="Arial" w:eastAsia="Times New Roman" w:hAnsi="Arial" w:cs="Times New Roman"/>
      <w:sz w:val="20"/>
      <w:szCs w:val="20"/>
      <w:lang w:eastAsia="de-DE"/>
    </w:rPr>
  </w:style>
  <w:style w:type="paragraph" w:styleId="Verzeichnis5">
    <w:name w:val="toc 5"/>
    <w:basedOn w:val="Standard"/>
    <w:next w:val="Standard"/>
    <w:autoRedefine/>
    <w:uiPriority w:val="39"/>
    <w:rsid w:val="00B50583"/>
    <w:pPr>
      <w:widowControl w:val="0"/>
      <w:tabs>
        <w:tab w:val="left" w:pos="482"/>
      </w:tabs>
      <w:spacing w:after="0" w:line="240" w:lineRule="auto"/>
      <w:ind w:left="800"/>
      <w:jc w:val="both"/>
    </w:pPr>
    <w:rPr>
      <w:rFonts w:ascii="Arial" w:eastAsia="Times New Roman" w:hAnsi="Arial" w:cs="Times New Roman"/>
      <w:sz w:val="20"/>
      <w:szCs w:val="20"/>
      <w:lang w:eastAsia="de-DE"/>
    </w:rPr>
  </w:style>
  <w:style w:type="paragraph" w:styleId="Verzeichnis6">
    <w:name w:val="toc 6"/>
    <w:basedOn w:val="Standard"/>
    <w:next w:val="Standard"/>
    <w:autoRedefine/>
    <w:uiPriority w:val="39"/>
    <w:rsid w:val="00B50583"/>
    <w:pPr>
      <w:widowControl w:val="0"/>
      <w:tabs>
        <w:tab w:val="left" w:pos="482"/>
      </w:tabs>
      <w:spacing w:after="0" w:line="240" w:lineRule="auto"/>
      <w:ind w:left="1000"/>
      <w:jc w:val="both"/>
    </w:pPr>
    <w:rPr>
      <w:rFonts w:ascii="Arial" w:eastAsia="Times New Roman" w:hAnsi="Arial" w:cs="Times New Roman"/>
      <w:sz w:val="20"/>
      <w:szCs w:val="20"/>
      <w:lang w:eastAsia="de-DE"/>
    </w:rPr>
  </w:style>
  <w:style w:type="paragraph" w:styleId="Verzeichnis7">
    <w:name w:val="toc 7"/>
    <w:basedOn w:val="Standard"/>
    <w:next w:val="Standard"/>
    <w:autoRedefine/>
    <w:uiPriority w:val="39"/>
    <w:rsid w:val="00B50583"/>
    <w:pPr>
      <w:widowControl w:val="0"/>
      <w:tabs>
        <w:tab w:val="left" w:pos="482"/>
      </w:tabs>
      <w:spacing w:after="0" w:line="240" w:lineRule="auto"/>
      <w:ind w:left="1200"/>
      <w:jc w:val="both"/>
    </w:pPr>
    <w:rPr>
      <w:rFonts w:ascii="Arial" w:eastAsia="Times New Roman" w:hAnsi="Arial" w:cs="Times New Roman"/>
      <w:sz w:val="20"/>
      <w:szCs w:val="20"/>
      <w:lang w:eastAsia="de-DE"/>
    </w:rPr>
  </w:style>
  <w:style w:type="paragraph" w:styleId="Verzeichnis8">
    <w:name w:val="toc 8"/>
    <w:basedOn w:val="Standard"/>
    <w:next w:val="Standard"/>
    <w:autoRedefine/>
    <w:uiPriority w:val="39"/>
    <w:rsid w:val="00B50583"/>
    <w:pPr>
      <w:widowControl w:val="0"/>
      <w:tabs>
        <w:tab w:val="left" w:pos="482"/>
      </w:tabs>
      <w:spacing w:after="0" w:line="240" w:lineRule="auto"/>
      <w:ind w:left="1400"/>
      <w:jc w:val="both"/>
    </w:pPr>
    <w:rPr>
      <w:rFonts w:ascii="Arial" w:eastAsia="Times New Roman" w:hAnsi="Arial" w:cs="Times New Roman"/>
      <w:sz w:val="20"/>
      <w:szCs w:val="20"/>
      <w:lang w:eastAsia="de-DE"/>
    </w:rPr>
  </w:style>
  <w:style w:type="paragraph" w:styleId="Verzeichnis9">
    <w:name w:val="toc 9"/>
    <w:basedOn w:val="Standard"/>
    <w:next w:val="Standard"/>
    <w:autoRedefine/>
    <w:uiPriority w:val="39"/>
    <w:rsid w:val="00B50583"/>
    <w:pPr>
      <w:widowControl w:val="0"/>
      <w:tabs>
        <w:tab w:val="left" w:pos="482"/>
      </w:tabs>
      <w:spacing w:after="0" w:line="240" w:lineRule="auto"/>
      <w:ind w:left="1600"/>
      <w:jc w:val="both"/>
    </w:pPr>
    <w:rPr>
      <w:rFonts w:ascii="Arial" w:eastAsia="Times New Roman" w:hAnsi="Arial" w:cs="Times New Roman"/>
      <w:sz w:val="20"/>
      <w:szCs w:val="20"/>
      <w:lang w:eastAsia="de-DE"/>
    </w:rPr>
  </w:style>
  <w:style w:type="paragraph" w:styleId="Textkrper-Zeileneinzug">
    <w:name w:val="Body Text Indent"/>
    <w:basedOn w:val="Standard"/>
    <w:link w:val="Textkrper-ZeileneinzugZchn"/>
    <w:semiHidden/>
    <w:rsid w:val="00B50583"/>
    <w:pPr>
      <w:widowControl w:val="0"/>
      <w:tabs>
        <w:tab w:val="left" w:pos="482"/>
      </w:tabs>
      <w:spacing w:after="0" w:line="240" w:lineRule="auto"/>
      <w:ind w:left="708"/>
      <w:jc w:val="both"/>
    </w:pPr>
    <w:rPr>
      <w:rFonts w:ascii="Arial" w:eastAsia="Times New Roman" w:hAnsi="Arial" w:cs="Times New Roman"/>
      <w:sz w:val="20"/>
      <w:szCs w:val="20"/>
      <w:lang w:eastAsia="de-DE"/>
    </w:rPr>
  </w:style>
  <w:style w:type="character" w:customStyle="1" w:styleId="Textkrper-ZeileneinzugZchn">
    <w:name w:val="Textkörper-Zeileneinzug Zchn"/>
    <w:basedOn w:val="Absatz-Standardschriftart"/>
    <w:link w:val="Textkrper-Zeileneinzug"/>
    <w:semiHidden/>
    <w:rsid w:val="00B50583"/>
    <w:rPr>
      <w:rFonts w:ascii="Arial" w:eastAsia="Times New Roman" w:hAnsi="Arial" w:cs="Times New Roman"/>
      <w:sz w:val="20"/>
      <w:szCs w:val="20"/>
      <w:lang w:eastAsia="de-DE"/>
    </w:rPr>
  </w:style>
  <w:style w:type="paragraph" w:styleId="Textkrper2">
    <w:name w:val="Body Text 2"/>
    <w:basedOn w:val="Standard"/>
    <w:link w:val="Textkrper2Zchn"/>
    <w:semiHidden/>
    <w:rsid w:val="00B50583"/>
    <w:pPr>
      <w:widowControl w:val="0"/>
      <w:tabs>
        <w:tab w:val="left" w:pos="482"/>
      </w:tabs>
      <w:spacing w:after="0" w:line="240" w:lineRule="auto"/>
      <w:jc w:val="both"/>
    </w:pPr>
    <w:rPr>
      <w:rFonts w:ascii="Arial" w:eastAsia="Times New Roman" w:hAnsi="Arial" w:cs="Times New Roman"/>
      <w:sz w:val="24"/>
      <w:szCs w:val="24"/>
      <w:lang w:eastAsia="de-DE"/>
    </w:rPr>
  </w:style>
  <w:style w:type="character" w:customStyle="1" w:styleId="Textkrper2Zchn">
    <w:name w:val="Textkörper 2 Zchn"/>
    <w:basedOn w:val="Absatz-Standardschriftart"/>
    <w:link w:val="Textkrper2"/>
    <w:semiHidden/>
    <w:rsid w:val="00B50583"/>
    <w:rPr>
      <w:rFonts w:ascii="Arial" w:eastAsia="Times New Roman" w:hAnsi="Arial" w:cs="Times New Roman"/>
      <w:sz w:val="24"/>
      <w:szCs w:val="24"/>
      <w:lang w:eastAsia="de-DE"/>
    </w:rPr>
  </w:style>
  <w:style w:type="table" w:styleId="Tabellenraster">
    <w:name w:val="Table Grid"/>
    <w:basedOn w:val="NormaleTabelle"/>
    <w:rsid w:val="00B50583"/>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blatt1">
    <w:name w:val="Titelblatt1"/>
    <w:basedOn w:val="Standard"/>
    <w:rsid w:val="00B50583"/>
    <w:pPr>
      <w:widowControl w:val="0"/>
      <w:tabs>
        <w:tab w:val="left" w:pos="482"/>
      </w:tabs>
      <w:spacing w:after="0" w:line="240" w:lineRule="auto"/>
      <w:jc w:val="center"/>
    </w:pPr>
    <w:rPr>
      <w:rFonts w:ascii="Arial" w:eastAsia="Times New Roman" w:hAnsi="Arial" w:cs="Times New Roman"/>
      <w:b/>
      <w:bCs/>
      <w:sz w:val="96"/>
      <w:szCs w:val="20"/>
      <w:lang w:eastAsia="de-DE"/>
    </w:rPr>
  </w:style>
  <w:style w:type="paragraph" w:customStyle="1" w:styleId="Titelblatt2">
    <w:name w:val="Titelblatt2"/>
    <w:basedOn w:val="Standard"/>
    <w:rsid w:val="00B50583"/>
    <w:pPr>
      <w:widowControl w:val="0"/>
      <w:tabs>
        <w:tab w:val="left" w:pos="482"/>
      </w:tabs>
      <w:spacing w:after="0" w:line="240" w:lineRule="auto"/>
      <w:jc w:val="center"/>
    </w:pPr>
    <w:rPr>
      <w:rFonts w:ascii="Arial" w:eastAsia="Times New Roman" w:hAnsi="Arial" w:cs="Times New Roman"/>
      <w:sz w:val="72"/>
      <w:szCs w:val="20"/>
      <w:lang w:eastAsia="de-DE"/>
    </w:rPr>
  </w:style>
  <w:style w:type="paragraph" w:customStyle="1" w:styleId="Titelblatt3">
    <w:name w:val="Titelblatt3"/>
    <w:basedOn w:val="Standard"/>
    <w:rsid w:val="00B50583"/>
    <w:pPr>
      <w:widowControl w:val="0"/>
      <w:tabs>
        <w:tab w:val="left" w:pos="482"/>
      </w:tabs>
      <w:spacing w:after="0" w:line="240" w:lineRule="auto"/>
      <w:jc w:val="center"/>
    </w:pPr>
    <w:rPr>
      <w:rFonts w:ascii="Arial" w:eastAsia="Times New Roman" w:hAnsi="Arial" w:cs="Times New Roman"/>
      <w:sz w:val="40"/>
      <w:szCs w:val="20"/>
      <w:lang w:eastAsia="de-DE"/>
    </w:rPr>
  </w:style>
  <w:style w:type="character" w:customStyle="1" w:styleId="Aufzhlungszeichen1Char">
    <w:name w:val="Aufzählungszeichen1 Char"/>
    <w:basedOn w:val="Standard-BlockChar1"/>
    <w:semiHidden/>
    <w:rsid w:val="00B50583"/>
    <w:rPr>
      <w:rFonts w:ascii="Arial" w:hAnsi="Arial"/>
      <w:lang w:val="de-DE" w:eastAsia="de-DE" w:bidi="ar-SA"/>
    </w:rPr>
  </w:style>
  <w:style w:type="paragraph" w:customStyle="1" w:styleId="Provisorium">
    <w:name w:val="Provisorium"/>
    <w:basedOn w:val="Standard-BlockCharCharChar"/>
    <w:rsid w:val="00B50583"/>
    <w:pPr>
      <w:pBdr>
        <w:top w:val="single" w:sz="4" w:space="1" w:color="FF0000"/>
        <w:left w:val="single" w:sz="4" w:space="4" w:color="FF0000"/>
        <w:bottom w:val="single" w:sz="4" w:space="1" w:color="FF0000"/>
        <w:right w:val="single" w:sz="4" w:space="4" w:color="FF0000"/>
      </w:pBdr>
      <w:suppressAutoHyphens w:val="0"/>
    </w:pPr>
    <w:rPr>
      <w:bCs/>
      <w:color w:val="FF0000"/>
      <w:kern w:val="0"/>
      <w:lang w:eastAsia="de-DE" w:bidi="ar-SA"/>
    </w:rPr>
  </w:style>
  <w:style w:type="character" w:customStyle="1" w:styleId="Standard-BlockCharCharCharChar">
    <w:name w:val="Standard-Block Char Char Char Char"/>
    <w:basedOn w:val="Absatz-Standardschriftart"/>
    <w:link w:val="Standard-BlockCharCharChar"/>
    <w:rsid w:val="002A2455"/>
    <w:rPr>
      <w:rFonts w:ascii="Times New Roman" w:eastAsia="Times New Roman" w:hAnsi="Times New Roman" w:cs="Times New Roman"/>
      <w:kern w:val="1"/>
      <w:sz w:val="24"/>
      <w:szCs w:val="20"/>
      <w:lang w:eastAsia="hi-IN" w:bidi="hi-IN"/>
    </w:rPr>
  </w:style>
  <w:style w:type="character" w:customStyle="1" w:styleId="ZwischenberschriftChar">
    <w:name w:val="Zwischenüberschrift Char"/>
    <w:basedOn w:val="Standard-BlockCharCharCharChar"/>
    <w:link w:val="Zwischenberschrift"/>
    <w:rsid w:val="00B50583"/>
    <w:rPr>
      <w:rFonts w:ascii="Arial" w:eastAsia="Times New Roman" w:hAnsi="Arial" w:cs="Times New Roman"/>
      <w:b/>
      <w:kern w:val="1"/>
      <w:sz w:val="20"/>
      <w:szCs w:val="20"/>
      <w:lang w:eastAsia="hi-IN" w:bidi="hi-IN"/>
    </w:rPr>
  </w:style>
  <w:style w:type="character" w:customStyle="1" w:styleId="BildCharChar">
    <w:name w:val="Bild Char Char"/>
    <w:basedOn w:val="Absatz-Standardschriftart"/>
    <w:link w:val="BildChar"/>
    <w:rsid w:val="00B50583"/>
    <w:rPr>
      <w:rFonts w:ascii="Arial" w:eastAsia="Times New Roman" w:hAnsi="Arial" w:cs="Times New Roman"/>
      <w:kern w:val="1"/>
      <w:sz w:val="20"/>
      <w:szCs w:val="20"/>
      <w:lang w:eastAsia="hi-IN" w:bidi="hi-IN"/>
    </w:rPr>
  </w:style>
  <w:style w:type="paragraph" w:styleId="NurText">
    <w:name w:val="Plain Text"/>
    <w:basedOn w:val="Standard"/>
    <w:link w:val="NurTextZchn"/>
    <w:rsid w:val="00B50583"/>
    <w:pPr>
      <w:spacing w:after="0" w:line="240" w:lineRule="auto"/>
    </w:pPr>
    <w:rPr>
      <w:rFonts w:ascii="Courier New" w:eastAsia="Times New Roman" w:hAnsi="Courier New" w:cs="Courier New"/>
      <w:color w:val="000000"/>
      <w:sz w:val="20"/>
      <w:szCs w:val="20"/>
      <w:lang w:eastAsia="de-DE"/>
    </w:rPr>
  </w:style>
  <w:style w:type="character" w:customStyle="1" w:styleId="NurTextZchn">
    <w:name w:val="Nur Text Zchn"/>
    <w:basedOn w:val="Absatz-Standardschriftart"/>
    <w:link w:val="NurText"/>
    <w:rsid w:val="00B50583"/>
    <w:rPr>
      <w:rFonts w:ascii="Courier New" w:eastAsia="Times New Roman" w:hAnsi="Courier New" w:cs="Courier New"/>
      <w:color w:val="000000"/>
      <w:sz w:val="20"/>
      <w:szCs w:val="20"/>
      <w:lang w:eastAsia="de-DE"/>
    </w:rPr>
  </w:style>
  <w:style w:type="character" w:styleId="Fett">
    <w:name w:val="Strong"/>
    <w:basedOn w:val="Absatz-Standardschriftart"/>
    <w:qFormat/>
    <w:rsid w:val="00B50583"/>
    <w:rPr>
      <w:b/>
      <w:bCs/>
    </w:rPr>
  </w:style>
  <w:style w:type="character" w:customStyle="1" w:styleId="Standard-BlockCharChar1">
    <w:name w:val="Standard-Block Char Char1"/>
    <w:basedOn w:val="Absatz-Standardschriftart"/>
    <w:rsid w:val="00B50583"/>
    <w:rPr>
      <w:rFonts w:ascii="Arial" w:hAnsi="Arial"/>
      <w:lang w:val="de-DE" w:eastAsia="de-DE" w:bidi="ar-SA"/>
    </w:rPr>
  </w:style>
  <w:style w:type="character" w:customStyle="1" w:styleId="BildCharChar1">
    <w:name w:val="Bild Char Char1"/>
    <w:basedOn w:val="Absatz-Standardschriftart"/>
    <w:rsid w:val="00B50583"/>
    <w:rPr>
      <w:rFonts w:ascii="Arial" w:hAnsi="Arial"/>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B50583"/>
    <w:rPr>
      <w:rFonts w:ascii="Arial" w:eastAsia="Times New Roman" w:hAnsi="Arial"/>
      <w:spacing w:val="-10"/>
    </w:rPr>
  </w:style>
  <w:style w:type="paragraph" w:customStyle="1" w:styleId="Formatvorlageberschrift1NichtGrobuchstaben">
    <w:name w:val="Formatvorlage Überschrift 1 + Nicht Großbuchstaben"/>
    <w:basedOn w:val="berschrift1"/>
    <w:link w:val="Formatvorlageberschrift1NichtGrobuchstabenChar"/>
    <w:rsid w:val="00B50583"/>
    <w:rPr>
      <w:rFonts w:ascii="Arial" w:eastAsia="Times New Roman" w:hAnsi="Arial"/>
      <w:caps w:val="0"/>
      <w:lang w:eastAsia="de-DE"/>
    </w:rPr>
  </w:style>
  <w:style w:type="character" w:customStyle="1" w:styleId="Formatvorlageberschrift1NichtGrobuchstabenChar">
    <w:name w:val="Formatvorlage Überschrift 1 + Nicht Großbuchstaben Char"/>
    <w:basedOn w:val="berschrift1Zchn"/>
    <w:link w:val="Formatvorlageberschrift1NichtGrobuchstaben"/>
    <w:rsid w:val="00B50583"/>
    <w:rPr>
      <w:rFonts w:ascii="Arial" w:eastAsia="Times New Roman" w:hAnsi="Arial" w:cs="Times New Roman"/>
      <w:b/>
      <w:bCs/>
      <w:caps w:val="0"/>
      <w:spacing w:val="-4"/>
      <w:sz w:val="28"/>
      <w:szCs w:val="28"/>
      <w:lang w:val="en-GB" w:eastAsia="de-DE"/>
    </w:rPr>
  </w:style>
  <w:style w:type="paragraph" w:customStyle="1" w:styleId="Formatvorlageberschrift3Verdichtetdurch02pt">
    <w:name w:val="Formatvorlage Überschrift 3 + Verdichtet durch  02 pt"/>
    <w:basedOn w:val="berschrift3"/>
    <w:link w:val="Formatvorlageberschrift3Verdichtetdurch02ptChar"/>
    <w:rsid w:val="00B50583"/>
    <w:pPr>
      <w:tabs>
        <w:tab w:val="left" w:pos="482"/>
      </w:tabs>
      <w:suppressAutoHyphens w:val="0"/>
      <w:spacing w:line="240" w:lineRule="exact"/>
      <w:ind w:left="482" w:hanging="482"/>
    </w:pPr>
    <w:rPr>
      <w:rFonts w:ascii="Arial" w:eastAsia="Times New Roman" w:hAnsi="Arial" w:cs="Times New Roman"/>
      <w:spacing w:val="-4"/>
      <w:szCs w:val="20"/>
      <w:lang w:eastAsia="de-DE"/>
    </w:rPr>
  </w:style>
  <w:style w:type="character" w:customStyle="1" w:styleId="Formatvorlageberschrift3Verdichtetdurch02ptChar">
    <w:name w:val="Formatvorlage Überschrift 3 + Verdichtet durch  02 pt Char"/>
    <w:basedOn w:val="berschrift3Zchn"/>
    <w:link w:val="Formatvorlageberschrift3Verdichtetdurch02pt"/>
    <w:rsid w:val="00B50583"/>
    <w:rPr>
      <w:rFonts w:ascii="Arial" w:eastAsia="Times New Roman" w:hAnsi="Arial" w:cs="Times New Roman"/>
      <w:b/>
      <w:bCs/>
      <w:color w:val="0000FF"/>
      <w:spacing w:val="-4"/>
      <w:kern w:val="1"/>
      <w:sz w:val="20"/>
      <w:szCs w:val="20"/>
      <w:lang w:eastAsia="de-DE" w:bidi="hi-IN"/>
    </w:rPr>
  </w:style>
  <w:style w:type="paragraph" w:customStyle="1" w:styleId="Aufzhlung">
    <w:name w:val="Aufzählung"/>
    <w:basedOn w:val="Aufzhlungszeichen1"/>
    <w:link w:val="AufzhlungZchn"/>
    <w:qFormat/>
    <w:rsid w:val="00C11634"/>
    <w:pPr>
      <w:numPr>
        <w:numId w:val="78"/>
      </w:numPr>
      <w:tabs>
        <w:tab w:val="clear" w:pos="360"/>
      </w:tabs>
      <w:suppressAutoHyphens w:val="0"/>
    </w:pPr>
    <w:rPr>
      <w:kern w:val="0"/>
      <w:szCs w:val="24"/>
      <w:lang w:eastAsia="de-DE" w:bidi="ar-SA"/>
    </w:rPr>
  </w:style>
  <w:style w:type="character" w:customStyle="1" w:styleId="AufzhlungZchn">
    <w:name w:val="Aufzählung Zchn"/>
    <w:basedOn w:val="Absatz-Standardschriftart"/>
    <w:link w:val="Aufzhlung"/>
    <w:rsid w:val="00C11634"/>
    <w:rPr>
      <w:rFonts w:ascii="Times New Roman" w:eastAsia="Times New Roman" w:hAnsi="Times New Roman" w:cs="Times New Roman"/>
      <w:sz w:val="24"/>
      <w:szCs w:val="24"/>
      <w:lang w:eastAsia="de-DE"/>
    </w:rPr>
  </w:style>
  <w:style w:type="character" w:customStyle="1" w:styleId="Menufunction">
    <w:name w:val="Menufunction"/>
    <w:qFormat/>
    <w:rsid w:val="00007CB6"/>
    <w:rPr>
      <w:rFonts w:ascii="Arial Black" w:hAnsi="Arial Black"/>
      <w:b/>
      <w:sz w:val="20"/>
    </w:rPr>
  </w:style>
  <w:style w:type="character" w:customStyle="1" w:styleId="Aufzhlungszeichen1Zchn">
    <w:name w:val="Aufzählungszeichen1 Zchn"/>
    <w:basedOn w:val="Standard-BlockCharCharCharChar"/>
    <w:link w:val="Aufzhlungszeichen1"/>
    <w:rsid w:val="009C0490"/>
    <w:rPr>
      <w:rFonts w:ascii="Times New Roman" w:eastAsia="Times New Roman" w:hAnsi="Times New Roman" w:cs="Times New Roman"/>
      <w:kern w:val="1"/>
      <w:sz w:val="24"/>
      <w:szCs w:val="20"/>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footer" Target="footer29.xml"/><Relationship Id="rId21" Type="http://schemas.openxmlformats.org/officeDocument/2006/relationships/image" Target="media/image12.png"/><Relationship Id="rId63" Type="http://schemas.openxmlformats.org/officeDocument/2006/relationships/footer" Target="footer12.xml"/><Relationship Id="rId159" Type="http://schemas.openxmlformats.org/officeDocument/2006/relationships/image" Target="media/image114.png"/><Relationship Id="rId170" Type="http://schemas.openxmlformats.org/officeDocument/2006/relationships/image" Target="media/image125.png"/><Relationship Id="rId226" Type="http://schemas.openxmlformats.org/officeDocument/2006/relationships/image" Target="media/image176.png"/><Relationship Id="rId268" Type="http://schemas.openxmlformats.org/officeDocument/2006/relationships/footer" Target="footer22.xml"/><Relationship Id="rId32" Type="http://schemas.openxmlformats.org/officeDocument/2006/relationships/image" Target="media/image16.png"/><Relationship Id="rId74" Type="http://schemas.openxmlformats.org/officeDocument/2006/relationships/footer" Target="footer16.xml"/><Relationship Id="rId128" Type="http://schemas.openxmlformats.org/officeDocument/2006/relationships/image" Target="media/image83.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image" Target="media/image187.png"/><Relationship Id="rId279" Type="http://schemas.openxmlformats.org/officeDocument/2006/relationships/image" Target="media/image224.png"/><Relationship Id="rId43" Type="http://schemas.openxmlformats.org/officeDocument/2006/relationships/image" Target="media/image21.png"/><Relationship Id="rId139" Type="http://schemas.openxmlformats.org/officeDocument/2006/relationships/image" Target="media/image94.png"/><Relationship Id="rId290" Type="http://schemas.openxmlformats.org/officeDocument/2006/relationships/footer" Target="footer24.xml"/><Relationship Id="rId304" Type="http://schemas.openxmlformats.org/officeDocument/2006/relationships/image" Target="media/image238.png"/><Relationship Id="rId85" Type="http://schemas.openxmlformats.org/officeDocument/2006/relationships/image" Target="media/image43.png"/><Relationship Id="rId150" Type="http://schemas.openxmlformats.org/officeDocument/2006/relationships/image" Target="media/image105.png"/><Relationship Id="rId192" Type="http://schemas.openxmlformats.org/officeDocument/2006/relationships/image" Target="media/image147.png"/><Relationship Id="rId206" Type="http://schemas.openxmlformats.org/officeDocument/2006/relationships/image" Target="media/image156.png"/><Relationship Id="rId248" Type="http://schemas.openxmlformats.org/officeDocument/2006/relationships/image" Target="media/image198.png"/><Relationship Id="rId12" Type="http://schemas.openxmlformats.org/officeDocument/2006/relationships/image" Target="media/image3.png"/><Relationship Id="rId108" Type="http://schemas.openxmlformats.org/officeDocument/2006/relationships/image" Target="media/image64.png"/><Relationship Id="rId54" Type="http://schemas.openxmlformats.org/officeDocument/2006/relationships/hyperlink" Target="http://www.fon.hum.uva.nl/praat/sendpraat.html" TargetMode="External"/><Relationship Id="rId96" Type="http://schemas.openxmlformats.org/officeDocument/2006/relationships/image" Target="media/image54.png"/><Relationship Id="rId161" Type="http://schemas.openxmlformats.org/officeDocument/2006/relationships/image" Target="media/image116.png"/><Relationship Id="rId217" Type="http://schemas.openxmlformats.org/officeDocument/2006/relationships/image" Target="media/image167.png"/><Relationship Id="rId259" Type="http://schemas.openxmlformats.org/officeDocument/2006/relationships/image" Target="media/image209.png"/><Relationship Id="rId23" Type="http://schemas.openxmlformats.org/officeDocument/2006/relationships/comments" Target="comments.xml"/><Relationship Id="rId119" Type="http://schemas.openxmlformats.org/officeDocument/2006/relationships/image" Target="media/image74.png"/><Relationship Id="rId270" Type="http://schemas.openxmlformats.org/officeDocument/2006/relationships/footer" Target="footer23.xml"/><Relationship Id="rId65" Type="http://schemas.openxmlformats.org/officeDocument/2006/relationships/header" Target="header11.xml"/><Relationship Id="rId130" Type="http://schemas.openxmlformats.org/officeDocument/2006/relationships/image" Target="media/image85.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9.png"/><Relationship Id="rId13" Type="http://schemas.openxmlformats.org/officeDocument/2006/relationships/image" Target="media/image4.png"/><Relationship Id="rId109" Type="http://schemas.openxmlformats.org/officeDocument/2006/relationships/image" Target="media/image65.png"/><Relationship Id="rId260" Type="http://schemas.openxmlformats.org/officeDocument/2006/relationships/image" Target="media/image210.png"/><Relationship Id="rId281" Type="http://schemas.openxmlformats.org/officeDocument/2006/relationships/image" Target="media/image226.png"/><Relationship Id="rId34" Type="http://schemas.openxmlformats.org/officeDocument/2006/relationships/header" Target="header4.xml"/><Relationship Id="rId55" Type="http://schemas.openxmlformats.org/officeDocument/2006/relationships/image" Target="media/image25.png"/><Relationship Id="rId76" Type="http://schemas.openxmlformats.org/officeDocument/2006/relationships/footer" Target="footer17.xml"/><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image" Target="media/image200.png"/><Relationship Id="rId271" Type="http://schemas.openxmlformats.org/officeDocument/2006/relationships/image" Target="media/image216.png"/><Relationship Id="rId292" Type="http://schemas.openxmlformats.org/officeDocument/2006/relationships/header" Target="header20.xml"/><Relationship Id="rId306" Type="http://schemas.openxmlformats.org/officeDocument/2006/relationships/image" Target="media/image240.png"/><Relationship Id="rId24"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45.png"/><Relationship Id="rId110" Type="http://schemas.openxmlformats.org/officeDocument/2006/relationships/image" Target="media/image66.png"/><Relationship Id="rId131" Type="http://schemas.openxmlformats.org/officeDocument/2006/relationships/image" Target="media/image86.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image" Target="media/image5.png"/><Relationship Id="rId35" Type="http://schemas.openxmlformats.org/officeDocument/2006/relationships/footer" Target="footer6.xml"/><Relationship Id="rId56" Type="http://schemas.openxmlformats.org/officeDocument/2006/relationships/image" Target="media/image26.png"/><Relationship Id="rId77" Type="http://schemas.openxmlformats.org/officeDocument/2006/relationships/image" Target="media/image35.png"/><Relationship Id="rId100" Type="http://schemas.openxmlformats.org/officeDocument/2006/relationships/image" Target="media/image58.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image" Target="media/image201.png"/><Relationship Id="rId25" Type="http://schemas.openxmlformats.org/officeDocument/2006/relationships/header" Target="header1.xml"/><Relationship Id="rId46" Type="http://schemas.openxmlformats.org/officeDocument/2006/relationships/header" Target="header6.xml"/><Relationship Id="rId67" Type="http://schemas.openxmlformats.org/officeDocument/2006/relationships/image" Target="media/image31.png"/><Relationship Id="rId272" Type="http://schemas.openxmlformats.org/officeDocument/2006/relationships/image" Target="media/image217.png"/><Relationship Id="rId293" Type="http://schemas.openxmlformats.org/officeDocument/2006/relationships/footer" Target="footer26.xml"/><Relationship Id="rId307" Type="http://schemas.openxmlformats.org/officeDocument/2006/relationships/image" Target="media/image241.png"/><Relationship Id="rId88" Type="http://schemas.openxmlformats.org/officeDocument/2006/relationships/image" Target="media/image46.png"/><Relationship Id="rId111" Type="http://schemas.openxmlformats.org/officeDocument/2006/relationships/hyperlink" Target="http://www.ims.uni-stuttgart.de/projekte/corplex/TreeTagger/" TargetMode="External"/><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image" Target="media/image6.png"/><Relationship Id="rId36" Type="http://schemas.openxmlformats.org/officeDocument/2006/relationships/footer" Target="footer7.xml"/><Relationship Id="rId57" Type="http://schemas.openxmlformats.org/officeDocument/2006/relationships/image" Target="media/image27.png"/><Relationship Id="rId262" Type="http://schemas.openxmlformats.org/officeDocument/2006/relationships/image" Target="media/image212.png"/><Relationship Id="rId283" Type="http://schemas.openxmlformats.org/officeDocument/2006/relationships/image" Target="media/image228.png"/><Relationship Id="rId78" Type="http://schemas.openxmlformats.org/officeDocument/2006/relationships/image" Target="media/image36.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7.png"/><Relationship Id="rId143" Type="http://schemas.openxmlformats.org/officeDocument/2006/relationships/image" Target="media/image98.png"/><Relationship Id="rId164" Type="http://schemas.openxmlformats.org/officeDocument/2006/relationships/image" Target="media/image119.png"/><Relationship Id="rId185" Type="http://schemas.openxmlformats.org/officeDocument/2006/relationships/image" Target="media/image140.png"/><Relationship Id="rId9" Type="http://schemas.openxmlformats.org/officeDocument/2006/relationships/footer" Target="footer1.xml"/><Relationship Id="rId210" Type="http://schemas.openxmlformats.org/officeDocument/2006/relationships/image" Target="media/image160.png"/><Relationship Id="rId26" Type="http://schemas.openxmlformats.org/officeDocument/2006/relationships/footer" Target="footer3.xml"/><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18.png"/><Relationship Id="rId294" Type="http://schemas.openxmlformats.org/officeDocument/2006/relationships/header" Target="header21.xml"/><Relationship Id="rId308" Type="http://schemas.openxmlformats.org/officeDocument/2006/relationships/image" Target="media/image242.png"/><Relationship Id="rId47" Type="http://schemas.openxmlformats.org/officeDocument/2006/relationships/header" Target="header7.xml"/><Relationship Id="rId68" Type="http://schemas.openxmlformats.org/officeDocument/2006/relationships/image" Target="media/image32.png"/><Relationship Id="rId89" Type="http://schemas.openxmlformats.org/officeDocument/2006/relationships/image" Target="media/image47.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7.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29.png"/><Relationship Id="rId37" Type="http://schemas.openxmlformats.org/officeDocument/2006/relationships/header" Target="header5.xml"/><Relationship Id="rId58" Type="http://schemas.openxmlformats.org/officeDocument/2006/relationships/image" Target="media/image28.png"/><Relationship Id="rId79" Type="http://schemas.openxmlformats.org/officeDocument/2006/relationships/image" Target="media/image37.png"/><Relationship Id="rId102" Type="http://schemas.openxmlformats.org/officeDocument/2006/relationships/hyperlink" Target="http://www.winpitch.com/"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8.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19.png"/><Relationship Id="rId295" Type="http://schemas.openxmlformats.org/officeDocument/2006/relationships/header" Target="header22.xml"/><Relationship Id="rId309" Type="http://schemas.openxmlformats.org/officeDocument/2006/relationships/image" Target="media/image243.png"/><Relationship Id="rId27" Type="http://schemas.openxmlformats.org/officeDocument/2006/relationships/footer" Target="footer4.xml"/><Relationship Id="rId48" Type="http://schemas.openxmlformats.org/officeDocument/2006/relationships/footer" Target="footer9.xml"/><Relationship Id="rId69" Type="http://schemas.openxmlformats.org/officeDocument/2006/relationships/image" Target="media/image33.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image" Target="media/image38.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eader" Target="header15.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0.png"/><Relationship Id="rId17" Type="http://schemas.openxmlformats.org/officeDocument/2006/relationships/image" Target="media/image8.png"/><Relationship Id="rId38" Type="http://schemas.openxmlformats.org/officeDocument/2006/relationships/footer" Target="footer8.xml"/><Relationship Id="rId59" Type="http://schemas.openxmlformats.org/officeDocument/2006/relationships/image" Target="media/image29.png"/><Relationship Id="rId103" Type="http://schemas.openxmlformats.org/officeDocument/2006/relationships/hyperlink" Target="http://trans.sourceforge.net/en/presentation.php" TargetMode="External"/><Relationship Id="rId124" Type="http://schemas.openxmlformats.org/officeDocument/2006/relationships/image" Target="media/image79.png"/><Relationship Id="rId310" Type="http://schemas.openxmlformats.org/officeDocument/2006/relationships/image" Target="media/image244.png"/><Relationship Id="rId70" Type="http://schemas.openxmlformats.org/officeDocument/2006/relationships/image" Target="media/image34.png"/><Relationship Id="rId91" Type="http://schemas.openxmlformats.org/officeDocument/2006/relationships/image" Target="media/image49.png"/><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header" Target="header2.xml"/><Relationship Id="rId49" Type="http://schemas.openxmlformats.org/officeDocument/2006/relationships/footer" Target="footer10.xml"/><Relationship Id="rId114" Type="http://schemas.openxmlformats.org/officeDocument/2006/relationships/image" Target="media/image69.png"/><Relationship Id="rId275" Type="http://schemas.openxmlformats.org/officeDocument/2006/relationships/image" Target="media/image220.png"/><Relationship Id="rId296" Type="http://schemas.openxmlformats.org/officeDocument/2006/relationships/footer" Target="footer27.xml"/><Relationship Id="rId300" Type="http://schemas.openxmlformats.org/officeDocument/2006/relationships/image" Target="media/image234.png"/><Relationship Id="rId60" Type="http://schemas.openxmlformats.org/officeDocument/2006/relationships/image" Target="media/image30.png"/><Relationship Id="rId81" Type="http://schemas.openxmlformats.org/officeDocument/2006/relationships/image" Target="media/image39.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footer" Target="footer18.xml"/><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9.png"/><Relationship Id="rId39" Type="http://schemas.openxmlformats.org/officeDocument/2006/relationships/image" Target="media/image17.png"/><Relationship Id="rId265" Type="http://schemas.openxmlformats.org/officeDocument/2006/relationships/image" Target="media/image215.png"/><Relationship Id="rId286" Type="http://schemas.openxmlformats.org/officeDocument/2006/relationships/image" Target="media/image231.png"/><Relationship Id="rId50" Type="http://schemas.openxmlformats.org/officeDocument/2006/relationships/header" Target="header8.xml"/><Relationship Id="rId104" Type="http://schemas.openxmlformats.org/officeDocument/2006/relationships/image" Target="media/image60.pn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45.png"/><Relationship Id="rId71" Type="http://schemas.openxmlformats.org/officeDocument/2006/relationships/header" Target="header12.xml"/><Relationship Id="rId92" Type="http://schemas.openxmlformats.org/officeDocument/2006/relationships/image" Target="media/image50.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footer" Target="footer5.xml"/><Relationship Id="rId255" Type="http://schemas.openxmlformats.org/officeDocument/2006/relationships/image" Target="media/image205.png"/><Relationship Id="rId276" Type="http://schemas.openxmlformats.org/officeDocument/2006/relationships/image" Target="media/image221.png"/><Relationship Id="rId297" Type="http://schemas.openxmlformats.org/officeDocument/2006/relationships/footer" Target="footer28.xml"/><Relationship Id="rId40" Type="http://schemas.openxmlformats.org/officeDocument/2006/relationships/image" Target="media/image18.png"/><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35.png"/><Relationship Id="rId61" Type="http://schemas.openxmlformats.org/officeDocument/2006/relationships/header" Target="header9.xml"/><Relationship Id="rId82" Type="http://schemas.openxmlformats.org/officeDocument/2006/relationships/image" Target="media/image40.png"/><Relationship Id="rId199" Type="http://schemas.openxmlformats.org/officeDocument/2006/relationships/image" Target="media/image154.png"/><Relationship Id="rId203" Type="http://schemas.openxmlformats.org/officeDocument/2006/relationships/footer" Target="footer19.xml"/><Relationship Id="rId19" Type="http://schemas.openxmlformats.org/officeDocument/2006/relationships/image" Target="media/image10.pn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header" Target="header17.xml"/><Relationship Id="rId287" Type="http://schemas.openxmlformats.org/officeDocument/2006/relationships/image" Target="media/image232.png"/><Relationship Id="rId30" Type="http://schemas.openxmlformats.org/officeDocument/2006/relationships/image" Target="media/image14.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312" Type="http://schemas.openxmlformats.org/officeDocument/2006/relationships/fontTable" Target="fontTable.xml"/><Relationship Id="rId51" Type="http://schemas.openxmlformats.org/officeDocument/2006/relationships/footer" Target="footer11.xml"/><Relationship Id="rId72" Type="http://schemas.openxmlformats.org/officeDocument/2006/relationships/header" Target="header13.xml"/><Relationship Id="rId93" Type="http://schemas.openxmlformats.org/officeDocument/2006/relationships/image" Target="media/image51.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2.png"/><Relationship Id="rId298" Type="http://schemas.openxmlformats.org/officeDocument/2006/relationships/header" Target="header23.xml"/><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image" Target="media/image236.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header" Target="header10.xml"/><Relationship Id="rId83" Type="http://schemas.openxmlformats.org/officeDocument/2006/relationships/image" Target="media/image41.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header" Target="header16.xml"/><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footer" Target="footer21.xml"/><Relationship Id="rId288" Type="http://schemas.openxmlformats.org/officeDocument/2006/relationships/image" Target="media/image233.png"/><Relationship Id="rId106" Type="http://schemas.openxmlformats.org/officeDocument/2006/relationships/image" Target="media/image62.png"/><Relationship Id="rId127" Type="http://schemas.openxmlformats.org/officeDocument/2006/relationships/image" Target="media/image82.png"/><Relationship Id="rId313" Type="http://schemas.microsoft.com/office/2011/relationships/people" Target="people.xm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footer" Target="footer15.xml"/><Relationship Id="rId94" Type="http://schemas.openxmlformats.org/officeDocument/2006/relationships/image" Target="media/image52.png"/><Relationship Id="rId148" Type="http://schemas.openxmlformats.org/officeDocument/2006/relationships/image" Target="media/image103.pn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3.png"/><Relationship Id="rId303" Type="http://schemas.openxmlformats.org/officeDocument/2006/relationships/image" Target="media/image23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93.png"/><Relationship Id="rId191" Type="http://schemas.openxmlformats.org/officeDocument/2006/relationships/image" Target="media/image146.png"/><Relationship Id="rId205" Type="http://schemas.openxmlformats.org/officeDocument/2006/relationships/footer" Target="footer20.xml"/><Relationship Id="rId247" Type="http://schemas.openxmlformats.org/officeDocument/2006/relationships/image" Target="media/image197.png"/><Relationship Id="rId107" Type="http://schemas.openxmlformats.org/officeDocument/2006/relationships/image" Target="media/image63.png"/><Relationship Id="rId289" Type="http://schemas.openxmlformats.org/officeDocument/2006/relationships/header" Target="header19.xml"/><Relationship Id="rId11" Type="http://schemas.openxmlformats.org/officeDocument/2006/relationships/image" Target="media/image2.png"/><Relationship Id="rId53" Type="http://schemas.openxmlformats.org/officeDocument/2006/relationships/hyperlink" Target="http://www.praat.org/" TargetMode="External"/><Relationship Id="rId149" Type="http://schemas.openxmlformats.org/officeDocument/2006/relationships/image" Target="media/image104.png"/><Relationship Id="rId314" Type="http://schemas.openxmlformats.org/officeDocument/2006/relationships/theme" Target="theme/theme1.xml"/><Relationship Id="rId95" Type="http://schemas.openxmlformats.org/officeDocument/2006/relationships/image" Target="media/image53.png"/><Relationship Id="rId160" Type="http://schemas.openxmlformats.org/officeDocument/2006/relationships/image" Target="media/image115.png"/><Relationship Id="rId216" Type="http://schemas.openxmlformats.org/officeDocument/2006/relationships/image" Target="media/image166.png"/><Relationship Id="rId258" Type="http://schemas.openxmlformats.org/officeDocument/2006/relationships/image" Target="media/image208.png"/><Relationship Id="rId22" Type="http://schemas.openxmlformats.org/officeDocument/2006/relationships/image" Target="media/image13.png"/><Relationship Id="rId64" Type="http://schemas.openxmlformats.org/officeDocument/2006/relationships/footer" Target="footer13.xml"/><Relationship Id="rId118" Type="http://schemas.openxmlformats.org/officeDocument/2006/relationships/image" Target="media/image73.png"/><Relationship Id="rId171" Type="http://schemas.openxmlformats.org/officeDocument/2006/relationships/image" Target="media/image126.png"/><Relationship Id="rId227" Type="http://schemas.openxmlformats.org/officeDocument/2006/relationships/image" Target="media/image177.png"/><Relationship Id="rId269" Type="http://schemas.openxmlformats.org/officeDocument/2006/relationships/header" Target="header18.xml"/><Relationship Id="rId33" Type="http://schemas.openxmlformats.org/officeDocument/2006/relationships/header" Target="header3.xml"/><Relationship Id="rId129" Type="http://schemas.openxmlformats.org/officeDocument/2006/relationships/image" Target="media/image84.png"/><Relationship Id="rId280" Type="http://schemas.openxmlformats.org/officeDocument/2006/relationships/image" Target="media/image225.png"/><Relationship Id="rId75" Type="http://schemas.openxmlformats.org/officeDocument/2006/relationships/header" Target="header14.xml"/><Relationship Id="rId140" Type="http://schemas.openxmlformats.org/officeDocument/2006/relationships/image" Target="media/image95.png"/><Relationship Id="rId182"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footer" Target="footer25.xml"/><Relationship Id="rId305" Type="http://schemas.openxmlformats.org/officeDocument/2006/relationships/image" Target="media/image239.png"/><Relationship Id="rId44" Type="http://schemas.openxmlformats.org/officeDocument/2006/relationships/image" Target="media/image22.png"/><Relationship Id="rId86" Type="http://schemas.openxmlformats.org/officeDocument/2006/relationships/image" Target="media/image44.jpeg"/><Relationship Id="rId15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4A376-778A-4EFA-BAF7-98A6574B5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23039</Words>
  <Characters>145149</Characters>
  <Application>Microsoft Office Word</Application>
  <DocSecurity>0</DocSecurity>
  <Lines>1209</Lines>
  <Paragraphs>335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Kaminska</dc:creator>
  <cp:keywords/>
  <dc:description/>
  <cp:lastModifiedBy>Karolina Kaminska</cp:lastModifiedBy>
  <cp:revision>7</cp:revision>
  <dcterms:created xsi:type="dcterms:W3CDTF">2014-12-01T16:52:00Z</dcterms:created>
  <dcterms:modified xsi:type="dcterms:W3CDTF">2015-02-05T16:49:00Z</dcterms:modified>
</cp:coreProperties>
</file>