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omments.xml" ContentType="application/vnd.openxmlformats-officedocument.wordprocessingml.comments+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header27.xml" ContentType="application/vnd.openxmlformats-officedocument.wordprocessingml.header+xml"/>
  <Override PartName="/word/header28.xml" ContentType="application/vnd.openxmlformats-officedocument.wordprocessingml.header+xml"/>
  <Override PartName="/word/header29.xml" ContentType="application/vnd.openxmlformats-officedocument.wordprocessingml.header+xml"/>
  <Override PartName="/word/header30.xml" ContentType="application/vnd.openxmlformats-officedocument.wordprocessingml.header+xml"/>
  <Override PartName="/word/header3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ded.xml" ContentType="application/vnd.openxmlformats-officedocument.wordprocessingml.commentsExtended+xml"/>
  <Override PartName="/word/people.xml" ContentType="application/vnd.openxmlformats-officedocument.wordprocessingml.peop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D1908" w:rsidRDefault="00A46B31">
      <w:r>
        <w:t xml:space="preserve"> </w:t>
      </w:r>
    </w:p>
    <w:p w:rsidR="003D1908" w:rsidRDefault="003D1908"/>
    <w:p w:rsidR="003D1908" w:rsidRDefault="003D1908"/>
    <w:p w:rsidR="003D1908" w:rsidRDefault="003D1908"/>
    <w:p w:rsidR="003D1908" w:rsidRDefault="003D1908"/>
    <w:p w:rsidR="003D1908" w:rsidRDefault="00A46B31">
      <w:pPr>
        <w:jc w:val="center"/>
      </w:pPr>
      <w:r>
        <w:rPr>
          <w:noProof/>
          <w:lang w:eastAsia="de-DE"/>
        </w:rPr>
        <w:drawing>
          <wp:inline distT="0" distB="0" distL="0" distR="0" wp14:anchorId="22903F03" wp14:editId="12CE1B8D">
            <wp:extent cx="3714129" cy="2836887"/>
            <wp:effectExtent l="0" t="0" r="635" b="1905"/>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722149" cy="2843013"/>
                    </a:xfrm>
                    <a:prstGeom prst="rect">
                      <a:avLst/>
                    </a:prstGeom>
                  </pic:spPr>
                </pic:pic>
              </a:graphicData>
            </a:graphic>
          </wp:inline>
        </w:drawing>
      </w:r>
    </w:p>
    <w:p w:rsidR="003D1908" w:rsidRDefault="003D1908">
      <w:pPr>
        <w:jc w:val="center"/>
      </w:pPr>
    </w:p>
    <w:p w:rsidR="003D1908" w:rsidRDefault="003D1908">
      <w:pPr>
        <w:jc w:val="center"/>
      </w:pPr>
    </w:p>
    <w:p w:rsidR="003D1908" w:rsidRDefault="00A46B31">
      <w:pPr>
        <w:pStyle w:val="Titel"/>
        <w:jc w:val="center"/>
        <w:rPr>
          <w:lang w:val="en-US"/>
        </w:rPr>
      </w:pPr>
      <w:bookmarkStart w:id="0" w:name="_Toc460834653"/>
      <w:proofErr w:type="spellStart"/>
      <w:r>
        <w:rPr>
          <w:lang w:val="en-US"/>
        </w:rPr>
        <w:t>EXMARaLDA</w:t>
      </w:r>
      <w:proofErr w:type="spellEnd"/>
      <w:r>
        <w:rPr>
          <w:lang w:val="en-US"/>
        </w:rPr>
        <w:t xml:space="preserve"> </w:t>
      </w:r>
      <w:proofErr w:type="spellStart"/>
      <w:r>
        <w:rPr>
          <w:lang w:val="en-US"/>
        </w:rPr>
        <w:t>Partitur</w:t>
      </w:r>
      <w:proofErr w:type="spellEnd"/>
      <w:r>
        <w:rPr>
          <w:lang w:val="en-US"/>
        </w:rPr>
        <w:t>-Editor</w:t>
      </w:r>
      <w:bookmarkEnd w:id="0"/>
    </w:p>
    <w:p w:rsidR="003D1908" w:rsidRDefault="00A46B31">
      <w:pPr>
        <w:pStyle w:val="Untertitel"/>
        <w:jc w:val="center"/>
        <w:rPr>
          <w:lang w:val="en-US"/>
        </w:rPr>
      </w:pPr>
      <w:bookmarkStart w:id="1" w:name="_Toc460834654"/>
      <w:r>
        <w:rPr>
          <w:lang w:val="en-US"/>
        </w:rPr>
        <w:t>Manual</w:t>
      </w:r>
      <w:bookmarkEnd w:id="1"/>
    </w:p>
    <w:p w:rsidR="003D1908" w:rsidRDefault="00A46B31">
      <w:pPr>
        <w:pStyle w:val="Untertitel"/>
        <w:jc w:val="center"/>
        <w:rPr>
          <w:lang w:val="en-US"/>
        </w:rPr>
      </w:pPr>
      <w:bookmarkStart w:id="2" w:name="_Toc460834655"/>
      <w:r>
        <w:rPr>
          <w:lang w:val="en-US"/>
        </w:rPr>
        <w:t>Version 1.6</w:t>
      </w:r>
      <w:bookmarkEnd w:id="2"/>
    </w:p>
    <w:p w:rsidR="003D1908" w:rsidRDefault="003D1908">
      <w:pPr>
        <w:spacing w:before="0"/>
        <w:jc w:val="center"/>
        <w:rPr>
          <w:b/>
          <w:lang w:val="en-US"/>
        </w:rPr>
      </w:pPr>
    </w:p>
    <w:p w:rsidR="003D1908" w:rsidRDefault="00A46B31">
      <w:pPr>
        <w:jc w:val="center"/>
        <w:rPr>
          <w:lang w:val="en-US"/>
        </w:rPr>
      </w:pPr>
      <w:bookmarkStart w:id="3" w:name="_Toc460834656"/>
      <w:r>
        <w:rPr>
          <w:lang w:val="en-US"/>
        </w:rPr>
        <w:t>Last update: October, 2016</w:t>
      </w:r>
      <w:bookmarkEnd w:id="3"/>
    </w:p>
    <w:p w:rsidR="003D1908" w:rsidRDefault="00A46B31">
      <w:pPr>
        <w:jc w:val="center"/>
        <w:rPr>
          <w:lang w:val="en-US"/>
        </w:rPr>
      </w:pPr>
      <w:r>
        <w:rPr>
          <w:lang w:val="en-US"/>
        </w:rPr>
        <w:t xml:space="preserve">Main contributor: Thomas Schmidt </w:t>
      </w:r>
    </w:p>
    <w:p w:rsidR="003D1908" w:rsidRDefault="00A46B31">
      <w:pPr>
        <w:jc w:val="center"/>
        <w:rPr>
          <w:sz w:val="20"/>
          <w:lang w:val="en-US"/>
        </w:rPr>
      </w:pPr>
      <w:r>
        <w:rPr>
          <w:sz w:val="20"/>
          <w:lang w:val="en-US"/>
        </w:rPr>
        <w:t>Further contributors: Tara Al-</w:t>
      </w:r>
      <w:proofErr w:type="spellStart"/>
      <w:r>
        <w:rPr>
          <w:sz w:val="20"/>
          <w:lang w:val="en-US"/>
        </w:rPr>
        <w:t>Jaf</w:t>
      </w:r>
      <w:proofErr w:type="spellEnd"/>
      <w:r>
        <w:rPr>
          <w:sz w:val="20"/>
          <w:lang w:val="en-US"/>
        </w:rPr>
        <w:t xml:space="preserve">, Anne </w:t>
      </w:r>
      <w:proofErr w:type="spellStart"/>
      <w:r>
        <w:rPr>
          <w:sz w:val="20"/>
          <w:lang w:val="en-US"/>
        </w:rPr>
        <w:t>Ferger</w:t>
      </w:r>
      <w:proofErr w:type="spellEnd"/>
      <w:r>
        <w:rPr>
          <w:sz w:val="20"/>
          <w:lang w:val="en-US"/>
        </w:rPr>
        <w:t xml:space="preserve">, </w:t>
      </w:r>
      <w:proofErr w:type="spellStart"/>
      <w:r>
        <w:rPr>
          <w:sz w:val="20"/>
          <w:lang w:val="en-US"/>
        </w:rPr>
        <w:t>Carolin</w:t>
      </w:r>
      <w:proofErr w:type="spellEnd"/>
      <w:r>
        <w:rPr>
          <w:sz w:val="20"/>
          <w:lang w:val="en-US"/>
        </w:rPr>
        <w:t xml:space="preserve"> </w:t>
      </w:r>
      <w:proofErr w:type="spellStart"/>
      <w:r>
        <w:rPr>
          <w:sz w:val="20"/>
          <w:lang w:val="en-US"/>
        </w:rPr>
        <w:t>Frontzek</w:t>
      </w:r>
      <w:proofErr w:type="spellEnd"/>
      <w:r>
        <w:rPr>
          <w:sz w:val="20"/>
          <w:lang w:val="en-US"/>
        </w:rPr>
        <w:t xml:space="preserve">, </w:t>
      </w:r>
      <w:r>
        <w:rPr>
          <w:sz w:val="20"/>
          <w:lang w:val="en-US"/>
        </w:rPr>
        <w:br/>
        <w:t xml:space="preserve">Karolina </w:t>
      </w:r>
      <w:proofErr w:type="spellStart"/>
      <w:r>
        <w:rPr>
          <w:sz w:val="20"/>
          <w:lang w:val="en-US"/>
        </w:rPr>
        <w:t>Kaminska</w:t>
      </w:r>
      <w:proofErr w:type="spellEnd"/>
      <w:r>
        <w:rPr>
          <w:sz w:val="20"/>
          <w:lang w:val="en-US"/>
        </w:rPr>
        <w:t xml:space="preserve">, </w:t>
      </w:r>
      <w:proofErr w:type="spellStart"/>
      <w:r>
        <w:rPr>
          <w:sz w:val="20"/>
          <w:lang w:val="en-US"/>
        </w:rPr>
        <w:t>Heidemarie</w:t>
      </w:r>
      <w:proofErr w:type="spellEnd"/>
      <w:r>
        <w:rPr>
          <w:sz w:val="20"/>
          <w:lang w:val="en-US"/>
        </w:rPr>
        <w:t xml:space="preserve"> </w:t>
      </w:r>
      <w:proofErr w:type="spellStart"/>
      <w:r>
        <w:rPr>
          <w:sz w:val="20"/>
          <w:lang w:val="en-US"/>
        </w:rPr>
        <w:t>Sambale</w:t>
      </w:r>
      <w:proofErr w:type="spellEnd"/>
      <w:r>
        <w:rPr>
          <w:sz w:val="20"/>
          <w:lang w:val="en-US"/>
        </w:rPr>
        <w:t>,</w:t>
      </w:r>
    </w:p>
    <w:p w:rsidR="003D1908" w:rsidRDefault="003D1908">
      <w:pPr>
        <w:jc w:val="center"/>
        <w:rPr>
          <w:lang w:val="en-US"/>
        </w:rPr>
      </w:pPr>
    </w:p>
    <w:p w:rsidR="003D1908" w:rsidRDefault="003D1908">
      <w:pPr>
        <w:pStyle w:val="Titelblatt3"/>
        <w:rPr>
          <w:lang w:val="en-US"/>
        </w:rPr>
        <w:sectPr w:rsidR="003D1908" w:rsidSect="00372541">
          <w:headerReference w:type="even" r:id="rId10"/>
          <w:headerReference w:type="default" r:id="rId11"/>
          <w:footerReference w:type="even" r:id="rId12"/>
          <w:footerReference w:type="default" r:id="rId13"/>
          <w:headerReference w:type="first" r:id="rId14"/>
          <w:footerReference w:type="first" r:id="rId15"/>
          <w:pgSz w:w="11906" w:h="16838" w:code="9"/>
          <w:pgMar w:top="1417" w:right="1133" w:bottom="1134" w:left="1417" w:header="720" w:footer="720" w:gutter="0"/>
          <w:cols w:space="720"/>
          <w:titlePg/>
          <w:docGrid w:linePitch="326"/>
        </w:sectPr>
      </w:pPr>
    </w:p>
    <w:p w:rsidR="003D1908" w:rsidRDefault="00A46B31">
      <w:pPr>
        <w:pStyle w:val="Titel"/>
        <w:rPr>
          <w:rStyle w:val="Buchtitel"/>
          <w:lang w:val="en-US"/>
        </w:rPr>
      </w:pPr>
      <w:commentRangeStart w:id="4"/>
      <w:r>
        <w:rPr>
          <w:rStyle w:val="Buchtitel"/>
          <w:lang w:val="en-US"/>
        </w:rPr>
        <w:lastRenderedPageBreak/>
        <w:t>TABLE OF CONTENTS</w:t>
      </w:r>
      <w:commentRangeEnd w:id="4"/>
      <w:r w:rsidR="00FB0BF5">
        <w:rPr>
          <w:rStyle w:val="Kommentarzeichen"/>
          <w:rFonts w:eastAsia="Times New Roman" w:cs="Times New Roman"/>
          <w:b w:val="0"/>
          <w:spacing w:val="0"/>
          <w:kern w:val="0"/>
        </w:rPr>
        <w:commentReference w:id="4"/>
      </w:r>
      <w:r>
        <w:rPr>
          <w:rStyle w:val="Buchtitel"/>
          <w:lang w:val="en-US"/>
        </w:rPr>
        <w:t xml:space="preserve"> </w:t>
      </w:r>
    </w:p>
    <w:p w:rsidR="00073647" w:rsidRDefault="00A46B31">
      <w:pPr>
        <w:pStyle w:val="Verzeichnis1"/>
        <w:rPr>
          <w:rFonts w:asciiTheme="minorHAnsi" w:eastAsiaTheme="minorEastAsia" w:hAnsiTheme="minorHAnsi" w:cstheme="minorBidi"/>
          <w:b w:val="0"/>
          <w:bCs w:val="0"/>
          <w:caps w:val="0"/>
          <w:noProof/>
          <w:sz w:val="22"/>
          <w:szCs w:val="22"/>
          <w:lang w:eastAsia="de-DE"/>
        </w:rPr>
      </w:pPr>
      <w:r>
        <w:fldChar w:fldCharType="begin"/>
      </w:r>
      <w:r>
        <w:instrText xml:space="preserve"> TOC \o "1-3" \h \z \u </w:instrText>
      </w:r>
      <w:r>
        <w:fldChar w:fldCharType="separate"/>
      </w:r>
      <w:hyperlink w:anchor="_Toc472960734" w:history="1">
        <w:r w:rsidR="00073647" w:rsidRPr="00114132">
          <w:rPr>
            <w:rStyle w:val="Hyperlink"/>
            <w:noProof/>
            <w:snapToGrid w:val="0"/>
            <w:w w:val="0"/>
          </w:rPr>
          <w:t>I.</w:t>
        </w:r>
        <w:r w:rsidR="00073647">
          <w:rPr>
            <w:rFonts w:asciiTheme="minorHAnsi" w:eastAsiaTheme="minorEastAsia" w:hAnsiTheme="minorHAnsi" w:cstheme="minorBidi"/>
            <w:b w:val="0"/>
            <w:bCs w:val="0"/>
            <w:caps w:val="0"/>
            <w:noProof/>
            <w:sz w:val="22"/>
            <w:szCs w:val="22"/>
            <w:lang w:eastAsia="de-DE"/>
          </w:rPr>
          <w:tab/>
        </w:r>
        <w:r w:rsidR="00073647" w:rsidRPr="00114132">
          <w:rPr>
            <w:rStyle w:val="Hyperlink"/>
            <w:noProof/>
          </w:rPr>
          <w:t>PRELIMINARY REMARKS</w:t>
        </w:r>
        <w:r w:rsidR="00073647">
          <w:rPr>
            <w:noProof/>
            <w:webHidden/>
          </w:rPr>
          <w:tab/>
        </w:r>
        <w:r w:rsidR="00073647">
          <w:rPr>
            <w:noProof/>
            <w:webHidden/>
          </w:rPr>
          <w:fldChar w:fldCharType="begin"/>
        </w:r>
        <w:r w:rsidR="00073647">
          <w:rPr>
            <w:noProof/>
            <w:webHidden/>
          </w:rPr>
          <w:instrText xml:space="preserve"> PAGEREF _Toc472960734 \h </w:instrText>
        </w:r>
        <w:r w:rsidR="00073647">
          <w:rPr>
            <w:noProof/>
            <w:webHidden/>
          </w:rPr>
        </w:r>
        <w:r w:rsidR="00073647">
          <w:rPr>
            <w:noProof/>
            <w:webHidden/>
          </w:rPr>
          <w:fldChar w:fldCharType="separate"/>
        </w:r>
        <w:r w:rsidR="0019665C">
          <w:rPr>
            <w:noProof/>
            <w:webHidden/>
          </w:rPr>
          <w:t>8</w:t>
        </w:r>
        <w:r w:rsidR="00073647">
          <w:rPr>
            <w:noProof/>
            <w:webHidden/>
          </w:rPr>
          <w:fldChar w:fldCharType="end"/>
        </w:r>
      </w:hyperlink>
    </w:p>
    <w:p w:rsidR="00073647" w:rsidRDefault="00396662">
      <w:pPr>
        <w:pStyle w:val="Verzeichnis2"/>
        <w:rPr>
          <w:rFonts w:asciiTheme="minorHAnsi" w:eastAsiaTheme="minorEastAsia" w:hAnsiTheme="minorHAnsi" w:cstheme="minorBidi"/>
          <w:noProof/>
          <w:sz w:val="22"/>
          <w:szCs w:val="22"/>
          <w:lang w:eastAsia="de-DE"/>
        </w:rPr>
      </w:pPr>
      <w:hyperlink w:anchor="_Toc472960735" w:history="1">
        <w:r w:rsidR="00073647" w:rsidRPr="00114132">
          <w:rPr>
            <w:rStyle w:val="Hyperlink"/>
            <w:noProof/>
          </w:rPr>
          <w:t>XML, EXMARaLDA and the Partitur-Editor</w:t>
        </w:r>
        <w:r w:rsidR="00073647">
          <w:rPr>
            <w:noProof/>
            <w:webHidden/>
          </w:rPr>
          <w:tab/>
        </w:r>
        <w:r w:rsidR="00073647">
          <w:rPr>
            <w:noProof/>
            <w:webHidden/>
          </w:rPr>
          <w:fldChar w:fldCharType="begin"/>
        </w:r>
        <w:r w:rsidR="00073647">
          <w:rPr>
            <w:noProof/>
            <w:webHidden/>
          </w:rPr>
          <w:instrText xml:space="preserve"> PAGEREF _Toc472960735 \h </w:instrText>
        </w:r>
        <w:r w:rsidR="00073647">
          <w:rPr>
            <w:noProof/>
            <w:webHidden/>
          </w:rPr>
        </w:r>
        <w:r w:rsidR="00073647">
          <w:rPr>
            <w:noProof/>
            <w:webHidden/>
          </w:rPr>
          <w:fldChar w:fldCharType="separate"/>
        </w:r>
        <w:r w:rsidR="0019665C">
          <w:rPr>
            <w:noProof/>
            <w:webHidden/>
          </w:rPr>
          <w:t>8</w:t>
        </w:r>
        <w:r w:rsidR="00073647">
          <w:rPr>
            <w:noProof/>
            <w:webHidden/>
          </w:rPr>
          <w:fldChar w:fldCharType="end"/>
        </w:r>
      </w:hyperlink>
    </w:p>
    <w:p w:rsidR="00073647" w:rsidRDefault="00396662">
      <w:pPr>
        <w:pStyle w:val="Verzeichnis2"/>
        <w:rPr>
          <w:rFonts w:asciiTheme="minorHAnsi" w:eastAsiaTheme="minorEastAsia" w:hAnsiTheme="minorHAnsi" w:cstheme="minorBidi"/>
          <w:noProof/>
          <w:sz w:val="22"/>
          <w:szCs w:val="22"/>
          <w:lang w:eastAsia="de-DE"/>
        </w:rPr>
      </w:pPr>
      <w:hyperlink w:anchor="_Toc472960736" w:history="1">
        <w:r w:rsidR="00073647" w:rsidRPr="00114132">
          <w:rPr>
            <w:rStyle w:val="Hyperlink"/>
            <w:noProof/>
          </w:rPr>
          <w:t>“Words of Caution”</w:t>
        </w:r>
        <w:r w:rsidR="00073647">
          <w:rPr>
            <w:noProof/>
            <w:webHidden/>
          </w:rPr>
          <w:tab/>
        </w:r>
        <w:r w:rsidR="00073647">
          <w:rPr>
            <w:noProof/>
            <w:webHidden/>
          </w:rPr>
          <w:fldChar w:fldCharType="begin"/>
        </w:r>
        <w:r w:rsidR="00073647">
          <w:rPr>
            <w:noProof/>
            <w:webHidden/>
          </w:rPr>
          <w:instrText xml:space="preserve"> PAGEREF _Toc472960736 \h </w:instrText>
        </w:r>
        <w:r w:rsidR="00073647">
          <w:rPr>
            <w:noProof/>
            <w:webHidden/>
          </w:rPr>
        </w:r>
        <w:r w:rsidR="00073647">
          <w:rPr>
            <w:noProof/>
            <w:webHidden/>
          </w:rPr>
          <w:fldChar w:fldCharType="separate"/>
        </w:r>
        <w:r w:rsidR="0019665C">
          <w:rPr>
            <w:noProof/>
            <w:webHidden/>
          </w:rPr>
          <w:t>9</w:t>
        </w:r>
        <w:r w:rsidR="00073647">
          <w:rPr>
            <w:noProof/>
            <w:webHidden/>
          </w:rPr>
          <w:fldChar w:fldCharType="end"/>
        </w:r>
      </w:hyperlink>
    </w:p>
    <w:p w:rsidR="00073647" w:rsidRDefault="00396662">
      <w:pPr>
        <w:pStyle w:val="Verzeichnis1"/>
        <w:rPr>
          <w:rFonts w:asciiTheme="minorHAnsi" w:eastAsiaTheme="minorEastAsia" w:hAnsiTheme="minorHAnsi" w:cstheme="minorBidi"/>
          <w:b w:val="0"/>
          <w:bCs w:val="0"/>
          <w:caps w:val="0"/>
          <w:noProof/>
          <w:sz w:val="22"/>
          <w:szCs w:val="22"/>
          <w:lang w:eastAsia="de-DE"/>
        </w:rPr>
      </w:pPr>
      <w:hyperlink w:anchor="_Toc472960737" w:history="1">
        <w:r w:rsidR="00073647" w:rsidRPr="00114132">
          <w:rPr>
            <w:rStyle w:val="Hyperlink"/>
            <w:noProof/>
            <w:snapToGrid w:val="0"/>
            <w:w w:val="0"/>
          </w:rPr>
          <w:t>II.</w:t>
        </w:r>
        <w:r w:rsidR="00073647">
          <w:rPr>
            <w:rFonts w:asciiTheme="minorHAnsi" w:eastAsiaTheme="minorEastAsia" w:hAnsiTheme="minorHAnsi" w:cstheme="minorBidi"/>
            <w:b w:val="0"/>
            <w:bCs w:val="0"/>
            <w:caps w:val="0"/>
            <w:noProof/>
            <w:sz w:val="22"/>
            <w:szCs w:val="22"/>
            <w:lang w:eastAsia="de-DE"/>
          </w:rPr>
          <w:tab/>
        </w:r>
        <w:r w:rsidR="00073647" w:rsidRPr="00114132">
          <w:rPr>
            <w:rStyle w:val="Hyperlink"/>
            <w:noProof/>
          </w:rPr>
          <w:t>USER INTERFACE</w:t>
        </w:r>
        <w:r w:rsidR="00073647">
          <w:rPr>
            <w:noProof/>
            <w:webHidden/>
          </w:rPr>
          <w:tab/>
        </w:r>
        <w:r w:rsidR="00073647">
          <w:rPr>
            <w:noProof/>
            <w:webHidden/>
          </w:rPr>
          <w:fldChar w:fldCharType="begin"/>
        </w:r>
        <w:r w:rsidR="00073647">
          <w:rPr>
            <w:noProof/>
            <w:webHidden/>
          </w:rPr>
          <w:instrText xml:space="preserve"> PAGEREF _Toc472960737 \h </w:instrText>
        </w:r>
        <w:r w:rsidR="00073647">
          <w:rPr>
            <w:noProof/>
            <w:webHidden/>
          </w:rPr>
        </w:r>
        <w:r w:rsidR="00073647">
          <w:rPr>
            <w:noProof/>
            <w:webHidden/>
          </w:rPr>
          <w:fldChar w:fldCharType="separate"/>
        </w:r>
        <w:r w:rsidR="0019665C">
          <w:rPr>
            <w:noProof/>
            <w:webHidden/>
          </w:rPr>
          <w:t>11</w:t>
        </w:r>
        <w:r w:rsidR="00073647">
          <w:rPr>
            <w:noProof/>
            <w:webHidden/>
          </w:rPr>
          <w:fldChar w:fldCharType="end"/>
        </w:r>
      </w:hyperlink>
    </w:p>
    <w:p w:rsidR="00073647" w:rsidRDefault="00396662">
      <w:pPr>
        <w:pStyle w:val="Verzeichnis1"/>
        <w:rPr>
          <w:rFonts w:asciiTheme="minorHAnsi" w:eastAsiaTheme="minorEastAsia" w:hAnsiTheme="minorHAnsi" w:cstheme="minorBidi"/>
          <w:b w:val="0"/>
          <w:bCs w:val="0"/>
          <w:caps w:val="0"/>
          <w:noProof/>
          <w:sz w:val="22"/>
          <w:szCs w:val="22"/>
          <w:lang w:eastAsia="de-DE"/>
        </w:rPr>
      </w:pPr>
      <w:hyperlink w:anchor="_Toc472960738" w:history="1">
        <w:r w:rsidR="00073647" w:rsidRPr="00114132">
          <w:rPr>
            <w:rStyle w:val="Hyperlink"/>
            <w:noProof/>
            <w:snapToGrid w:val="0"/>
            <w:w w:val="0"/>
          </w:rPr>
          <w:t>III.</w:t>
        </w:r>
        <w:r w:rsidR="00073647">
          <w:rPr>
            <w:rFonts w:asciiTheme="minorHAnsi" w:eastAsiaTheme="minorEastAsia" w:hAnsiTheme="minorHAnsi" w:cstheme="minorBidi"/>
            <w:b w:val="0"/>
            <w:bCs w:val="0"/>
            <w:caps w:val="0"/>
            <w:noProof/>
            <w:sz w:val="22"/>
            <w:szCs w:val="22"/>
            <w:lang w:eastAsia="de-DE"/>
          </w:rPr>
          <w:tab/>
        </w:r>
        <w:r w:rsidR="00073647" w:rsidRPr="00114132">
          <w:rPr>
            <w:rStyle w:val="Hyperlink"/>
            <w:noProof/>
          </w:rPr>
          <w:t>PANELS</w:t>
        </w:r>
        <w:r w:rsidR="00073647">
          <w:rPr>
            <w:noProof/>
            <w:webHidden/>
          </w:rPr>
          <w:tab/>
        </w:r>
        <w:r w:rsidR="00073647">
          <w:rPr>
            <w:noProof/>
            <w:webHidden/>
          </w:rPr>
          <w:fldChar w:fldCharType="begin"/>
        </w:r>
        <w:r w:rsidR="00073647">
          <w:rPr>
            <w:noProof/>
            <w:webHidden/>
          </w:rPr>
          <w:instrText xml:space="preserve"> PAGEREF _Toc472960738 \h </w:instrText>
        </w:r>
        <w:r w:rsidR="00073647">
          <w:rPr>
            <w:noProof/>
            <w:webHidden/>
          </w:rPr>
        </w:r>
        <w:r w:rsidR="00073647">
          <w:rPr>
            <w:noProof/>
            <w:webHidden/>
          </w:rPr>
          <w:fldChar w:fldCharType="separate"/>
        </w:r>
        <w:r w:rsidR="0019665C">
          <w:rPr>
            <w:noProof/>
            <w:webHidden/>
          </w:rPr>
          <w:t>15</w:t>
        </w:r>
        <w:r w:rsidR="00073647">
          <w:rPr>
            <w:noProof/>
            <w:webHidden/>
          </w:rPr>
          <w:fldChar w:fldCharType="end"/>
        </w:r>
      </w:hyperlink>
    </w:p>
    <w:p w:rsidR="00073647" w:rsidRDefault="00396662">
      <w:pPr>
        <w:pStyle w:val="Verzeichnis2"/>
        <w:rPr>
          <w:rFonts w:asciiTheme="minorHAnsi" w:eastAsiaTheme="minorEastAsia" w:hAnsiTheme="minorHAnsi" w:cstheme="minorBidi"/>
          <w:noProof/>
          <w:sz w:val="22"/>
          <w:szCs w:val="22"/>
          <w:lang w:eastAsia="de-DE"/>
        </w:rPr>
      </w:pPr>
      <w:hyperlink w:anchor="_Toc472960739" w:history="1">
        <w:r w:rsidR="00073647" w:rsidRPr="00114132">
          <w:rPr>
            <w:rStyle w:val="Hyperlink"/>
            <w:noProof/>
          </w:rPr>
          <w:t>A.</w:t>
        </w:r>
        <w:r w:rsidR="00073647">
          <w:rPr>
            <w:rFonts w:asciiTheme="minorHAnsi" w:eastAsiaTheme="minorEastAsia" w:hAnsiTheme="minorHAnsi" w:cstheme="minorBidi"/>
            <w:noProof/>
            <w:sz w:val="22"/>
            <w:szCs w:val="22"/>
            <w:lang w:eastAsia="de-DE"/>
          </w:rPr>
          <w:tab/>
        </w:r>
        <w:r w:rsidR="00073647" w:rsidRPr="00114132">
          <w:rPr>
            <w:rStyle w:val="Hyperlink"/>
            <w:noProof/>
          </w:rPr>
          <w:t>Keyboard</w:t>
        </w:r>
        <w:r w:rsidR="00073647">
          <w:rPr>
            <w:noProof/>
            <w:webHidden/>
          </w:rPr>
          <w:tab/>
        </w:r>
        <w:r w:rsidR="00073647">
          <w:rPr>
            <w:noProof/>
            <w:webHidden/>
          </w:rPr>
          <w:fldChar w:fldCharType="begin"/>
        </w:r>
        <w:r w:rsidR="00073647">
          <w:rPr>
            <w:noProof/>
            <w:webHidden/>
          </w:rPr>
          <w:instrText xml:space="preserve"> PAGEREF _Toc472960739 \h </w:instrText>
        </w:r>
        <w:r w:rsidR="00073647">
          <w:rPr>
            <w:noProof/>
            <w:webHidden/>
          </w:rPr>
        </w:r>
        <w:r w:rsidR="00073647">
          <w:rPr>
            <w:noProof/>
            <w:webHidden/>
          </w:rPr>
          <w:fldChar w:fldCharType="separate"/>
        </w:r>
        <w:r w:rsidR="0019665C">
          <w:rPr>
            <w:noProof/>
            <w:webHidden/>
          </w:rPr>
          <w:t>15</w:t>
        </w:r>
        <w:r w:rsidR="00073647">
          <w:rPr>
            <w:noProof/>
            <w:webHidden/>
          </w:rPr>
          <w:fldChar w:fldCharType="end"/>
        </w:r>
      </w:hyperlink>
    </w:p>
    <w:p w:rsidR="00073647" w:rsidRDefault="00396662">
      <w:pPr>
        <w:pStyle w:val="Verzeichnis2"/>
        <w:rPr>
          <w:rFonts w:asciiTheme="minorHAnsi" w:eastAsiaTheme="minorEastAsia" w:hAnsiTheme="minorHAnsi" w:cstheme="minorBidi"/>
          <w:noProof/>
          <w:sz w:val="22"/>
          <w:szCs w:val="22"/>
          <w:lang w:eastAsia="de-DE"/>
        </w:rPr>
      </w:pPr>
      <w:hyperlink w:anchor="_Toc472960740" w:history="1">
        <w:r w:rsidR="00073647" w:rsidRPr="00114132">
          <w:rPr>
            <w:rStyle w:val="Hyperlink"/>
            <w:noProof/>
          </w:rPr>
          <w:t>B.</w:t>
        </w:r>
        <w:r w:rsidR="00073647">
          <w:rPr>
            <w:rFonts w:asciiTheme="minorHAnsi" w:eastAsiaTheme="minorEastAsia" w:hAnsiTheme="minorHAnsi" w:cstheme="minorBidi"/>
            <w:noProof/>
            <w:sz w:val="22"/>
            <w:szCs w:val="22"/>
            <w:lang w:eastAsia="de-DE"/>
          </w:rPr>
          <w:tab/>
        </w:r>
        <w:r w:rsidR="00073647" w:rsidRPr="00114132">
          <w:rPr>
            <w:rStyle w:val="Hyperlink"/>
            <w:noProof/>
          </w:rPr>
          <w:t>Link panel</w:t>
        </w:r>
        <w:r w:rsidR="00073647">
          <w:rPr>
            <w:noProof/>
            <w:webHidden/>
          </w:rPr>
          <w:tab/>
        </w:r>
        <w:r w:rsidR="00073647">
          <w:rPr>
            <w:noProof/>
            <w:webHidden/>
          </w:rPr>
          <w:fldChar w:fldCharType="begin"/>
        </w:r>
        <w:r w:rsidR="00073647">
          <w:rPr>
            <w:noProof/>
            <w:webHidden/>
          </w:rPr>
          <w:instrText xml:space="preserve"> PAGEREF _Toc472960740 \h </w:instrText>
        </w:r>
        <w:r w:rsidR="00073647">
          <w:rPr>
            <w:noProof/>
            <w:webHidden/>
          </w:rPr>
        </w:r>
        <w:r w:rsidR="00073647">
          <w:rPr>
            <w:noProof/>
            <w:webHidden/>
          </w:rPr>
          <w:fldChar w:fldCharType="separate"/>
        </w:r>
        <w:r w:rsidR="0019665C">
          <w:rPr>
            <w:noProof/>
            <w:webHidden/>
          </w:rPr>
          <w:t>17</w:t>
        </w:r>
        <w:r w:rsidR="00073647">
          <w:rPr>
            <w:noProof/>
            <w:webHidden/>
          </w:rPr>
          <w:fldChar w:fldCharType="end"/>
        </w:r>
      </w:hyperlink>
    </w:p>
    <w:p w:rsidR="00073647" w:rsidRDefault="00396662">
      <w:pPr>
        <w:pStyle w:val="Verzeichnis2"/>
        <w:rPr>
          <w:rFonts w:asciiTheme="minorHAnsi" w:eastAsiaTheme="minorEastAsia" w:hAnsiTheme="minorHAnsi" w:cstheme="minorBidi"/>
          <w:noProof/>
          <w:sz w:val="22"/>
          <w:szCs w:val="22"/>
          <w:lang w:eastAsia="de-DE"/>
        </w:rPr>
      </w:pPr>
      <w:hyperlink w:anchor="_Toc472960741" w:history="1">
        <w:r w:rsidR="00073647" w:rsidRPr="00114132">
          <w:rPr>
            <w:rStyle w:val="Hyperlink"/>
            <w:noProof/>
          </w:rPr>
          <w:t>C.</w:t>
        </w:r>
        <w:r w:rsidR="00073647">
          <w:rPr>
            <w:rFonts w:asciiTheme="minorHAnsi" w:eastAsiaTheme="minorEastAsia" w:hAnsiTheme="minorHAnsi" w:cstheme="minorBidi"/>
            <w:noProof/>
            <w:sz w:val="22"/>
            <w:szCs w:val="22"/>
            <w:lang w:eastAsia="de-DE"/>
          </w:rPr>
          <w:tab/>
        </w:r>
        <w:r w:rsidR="00073647" w:rsidRPr="00114132">
          <w:rPr>
            <w:rStyle w:val="Hyperlink"/>
            <w:noProof/>
          </w:rPr>
          <w:t>Audio/Video panel</w:t>
        </w:r>
        <w:r w:rsidR="00073647">
          <w:rPr>
            <w:noProof/>
            <w:webHidden/>
          </w:rPr>
          <w:tab/>
        </w:r>
        <w:r w:rsidR="00073647">
          <w:rPr>
            <w:noProof/>
            <w:webHidden/>
          </w:rPr>
          <w:fldChar w:fldCharType="begin"/>
        </w:r>
        <w:r w:rsidR="00073647">
          <w:rPr>
            <w:noProof/>
            <w:webHidden/>
          </w:rPr>
          <w:instrText xml:space="preserve"> PAGEREF _Toc472960741 \h </w:instrText>
        </w:r>
        <w:r w:rsidR="00073647">
          <w:rPr>
            <w:noProof/>
            <w:webHidden/>
          </w:rPr>
        </w:r>
        <w:r w:rsidR="00073647">
          <w:rPr>
            <w:noProof/>
            <w:webHidden/>
          </w:rPr>
          <w:fldChar w:fldCharType="separate"/>
        </w:r>
        <w:r w:rsidR="0019665C">
          <w:rPr>
            <w:noProof/>
            <w:webHidden/>
          </w:rPr>
          <w:t>18</w:t>
        </w:r>
        <w:r w:rsidR="00073647">
          <w:rPr>
            <w:noProof/>
            <w:webHidden/>
          </w:rPr>
          <w:fldChar w:fldCharType="end"/>
        </w:r>
      </w:hyperlink>
    </w:p>
    <w:p w:rsidR="00073647" w:rsidRDefault="00396662">
      <w:pPr>
        <w:pStyle w:val="Verzeichnis2"/>
        <w:rPr>
          <w:rFonts w:asciiTheme="minorHAnsi" w:eastAsiaTheme="minorEastAsia" w:hAnsiTheme="minorHAnsi" w:cstheme="minorBidi"/>
          <w:noProof/>
          <w:sz w:val="22"/>
          <w:szCs w:val="22"/>
          <w:lang w:eastAsia="de-DE"/>
        </w:rPr>
      </w:pPr>
      <w:hyperlink w:anchor="_Toc472960742" w:history="1">
        <w:r w:rsidR="00073647" w:rsidRPr="00114132">
          <w:rPr>
            <w:rStyle w:val="Hyperlink"/>
            <w:noProof/>
          </w:rPr>
          <w:t>D.</w:t>
        </w:r>
        <w:r w:rsidR="00073647">
          <w:rPr>
            <w:rFonts w:asciiTheme="minorHAnsi" w:eastAsiaTheme="minorEastAsia" w:hAnsiTheme="minorHAnsi" w:cstheme="minorBidi"/>
            <w:noProof/>
            <w:sz w:val="22"/>
            <w:szCs w:val="22"/>
            <w:lang w:eastAsia="de-DE"/>
          </w:rPr>
          <w:tab/>
        </w:r>
        <w:r w:rsidR="00073647" w:rsidRPr="00114132">
          <w:rPr>
            <w:rStyle w:val="Hyperlink"/>
            <w:noProof/>
          </w:rPr>
          <w:t>Quick media open panel</w:t>
        </w:r>
        <w:r w:rsidR="00073647">
          <w:rPr>
            <w:noProof/>
            <w:webHidden/>
          </w:rPr>
          <w:tab/>
        </w:r>
        <w:r w:rsidR="00073647">
          <w:rPr>
            <w:noProof/>
            <w:webHidden/>
          </w:rPr>
          <w:fldChar w:fldCharType="begin"/>
        </w:r>
        <w:r w:rsidR="00073647">
          <w:rPr>
            <w:noProof/>
            <w:webHidden/>
          </w:rPr>
          <w:instrText xml:space="preserve"> PAGEREF _Toc472960742 \h </w:instrText>
        </w:r>
        <w:r w:rsidR="00073647">
          <w:rPr>
            <w:noProof/>
            <w:webHidden/>
          </w:rPr>
        </w:r>
        <w:r w:rsidR="00073647">
          <w:rPr>
            <w:noProof/>
            <w:webHidden/>
          </w:rPr>
          <w:fldChar w:fldCharType="separate"/>
        </w:r>
        <w:r w:rsidR="0019665C">
          <w:rPr>
            <w:noProof/>
            <w:webHidden/>
          </w:rPr>
          <w:t>20</w:t>
        </w:r>
        <w:r w:rsidR="00073647">
          <w:rPr>
            <w:noProof/>
            <w:webHidden/>
          </w:rPr>
          <w:fldChar w:fldCharType="end"/>
        </w:r>
      </w:hyperlink>
    </w:p>
    <w:p w:rsidR="00073647" w:rsidRDefault="00396662">
      <w:pPr>
        <w:pStyle w:val="Verzeichnis2"/>
        <w:rPr>
          <w:rFonts w:asciiTheme="minorHAnsi" w:eastAsiaTheme="minorEastAsia" w:hAnsiTheme="minorHAnsi" w:cstheme="minorBidi"/>
          <w:noProof/>
          <w:sz w:val="22"/>
          <w:szCs w:val="22"/>
          <w:lang w:eastAsia="de-DE"/>
        </w:rPr>
      </w:pPr>
      <w:hyperlink w:anchor="_Toc472960743" w:history="1">
        <w:r w:rsidR="00073647" w:rsidRPr="00114132">
          <w:rPr>
            <w:rStyle w:val="Hyperlink"/>
            <w:noProof/>
          </w:rPr>
          <w:t>E.</w:t>
        </w:r>
        <w:r w:rsidR="00073647">
          <w:rPr>
            <w:rFonts w:asciiTheme="minorHAnsi" w:eastAsiaTheme="minorEastAsia" w:hAnsiTheme="minorHAnsi" w:cstheme="minorBidi"/>
            <w:noProof/>
            <w:sz w:val="22"/>
            <w:szCs w:val="22"/>
            <w:lang w:eastAsia="de-DE"/>
          </w:rPr>
          <w:tab/>
        </w:r>
        <w:r w:rsidR="00073647" w:rsidRPr="00114132">
          <w:rPr>
            <w:rStyle w:val="Hyperlink"/>
            <w:noProof/>
          </w:rPr>
          <w:t>Praat panel</w:t>
        </w:r>
        <w:r w:rsidR="00073647">
          <w:rPr>
            <w:noProof/>
            <w:webHidden/>
          </w:rPr>
          <w:tab/>
        </w:r>
        <w:r w:rsidR="00073647">
          <w:rPr>
            <w:noProof/>
            <w:webHidden/>
          </w:rPr>
          <w:fldChar w:fldCharType="begin"/>
        </w:r>
        <w:r w:rsidR="00073647">
          <w:rPr>
            <w:noProof/>
            <w:webHidden/>
          </w:rPr>
          <w:instrText xml:space="preserve"> PAGEREF _Toc472960743 \h </w:instrText>
        </w:r>
        <w:r w:rsidR="00073647">
          <w:rPr>
            <w:noProof/>
            <w:webHidden/>
          </w:rPr>
        </w:r>
        <w:r w:rsidR="00073647">
          <w:rPr>
            <w:noProof/>
            <w:webHidden/>
          </w:rPr>
          <w:fldChar w:fldCharType="separate"/>
        </w:r>
        <w:r w:rsidR="0019665C">
          <w:rPr>
            <w:noProof/>
            <w:webHidden/>
          </w:rPr>
          <w:t>21</w:t>
        </w:r>
        <w:r w:rsidR="00073647">
          <w:rPr>
            <w:noProof/>
            <w:webHidden/>
          </w:rPr>
          <w:fldChar w:fldCharType="end"/>
        </w:r>
      </w:hyperlink>
    </w:p>
    <w:p w:rsidR="00073647" w:rsidRDefault="00396662">
      <w:pPr>
        <w:pStyle w:val="Verzeichnis2"/>
        <w:rPr>
          <w:rFonts w:asciiTheme="minorHAnsi" w:eastAsiaTheme="minorEastAsia" w:hAnsiTheme="minorHAnsi" w:cstheme="minorBidi"/>
          <w:noProof/>
          <w:sz w:val="22"/>
          <w:szCs w:val="22"/>
          <w:lang w:eastAsia="de-DE"/>
        </w:rPr>
      </w:pPr>
      <w:hyperlink w:anchor="_Toc472960744" w:history="1">
        <w:r w:rsidR="00073647" w:rsidRPr="00114132">
          <w:rPr>
            <w:rStyle w:val="Hyperlink"/>
            <w:noProof/>
          </w:rPr>
          <w:t>F.</w:t>
        </w:r>
        <w:r w:rsidR="00073647">
          <w:rPr>
            <w:rFonts w:asciiTheme="minorHAnsi" w:eastAsiaTheme="minorEastAsia" w:hAnsiTheme="minorHAnsi" w:cstheme="minorBidi"/>
            <w:noProof/>
            <w:sz w:val="22"/>
            <w:szCs w:val="22"/>
            <w:lang w:eastAsia="de-DE"/>
          </w:rPr>
          <w:tab/>
        </w:r>
        <w:r w:rsidR="00073647" w:rsidRPr="00114132">
          <w:rPr>
            <w:rStyle w:val="Hyperlink"/>
            <w:noProof/>
          </w:rPr>
          <w:t>Annotation panel</w:t>
        </w:r>
        <w:r w:rsidR="00073647">
          <w:rPr>
            <w:noProof/>
            <w:webHidden/>
          </w:rPr>
          <w:tab/>
        </w:r>
        <w:r w:rsidR="00073647">
          <w:rPr>
            <w:noProof/>
            <w:webHidden/>
          </w:rPr>
          <w:fldChar w:fldCharType="begin"/>
        </w:r>
        <w:r w:rsidR="00073647">
          <w:rPr>
            <w:noProof/>
            <w:webHidden/>
          </w:rPr>
          <w:instrText xml:space="preserve"> PAGEREF _Toc472960744 \h </w:instrText>
        </w:r>
        <w:r w:rsidR="00073647">
          <w:rPr>
            <w:noProof/>
            <w:webHidden/>
          </w:rPr>
        </w:r>
        <w:r w:rsidR="00073647">
          <w:rPr>
            <w:noProof/>
            <w:webHidden/>
          </w:rPr>
          <w:fldChar w:fldCharType="separate"/>
        </w:r>
        <w:r w:rsidR="0019665C">
          <w:rPr>
            <w:noProof/>
            <w:webHidden/>
          </w:rPr>
          <w:t>24</w:t>
        </w:r>
        <w:r w:rsidR="00073647">
          <w:rPr>
            <w:noProof/>
            <w:webHidden/>
          </w:rPr>
          <w:fldChar w:fldCharType="end"/>
        </w:r>
      </w:hyperlink>
    </w:p>
    <w:p w:rsidR="00073647" w:rsidRDefault="00396662">
      <w:pPr>
        <w:pStyle w:val="Verzeichnis2"/>
        <w:rPr>
          <w:rFonts w:asciiTheme="minorHAnsi" w:eastAsiaTheme="minorEastAsia" w:hAnsiTheme="minorHAnsi" w:cstheme="minorBidi"/>
          <w:noProof/>
          <w:sz w:val="22"/>
          <w:szCs w:val="22"/>
          <w:lang w:eastAsia="de-DE"/>
        </w:rPr>
      </w:pPr>
      <w:hyperlink w:anchor="_Toc472960745" w:history="1">
        <w:r w:rsidR="00073647" w:rsidRPr="00114132">
          <w:rPr>
            <w:rStyle w:val="Hyperlink"/>
            <w:noProof/>
          </w:rPr>
          <w:t>G.</w:t>
        </w:r>
        <w:r w:rsidR="00073647">
          <w:rPr>
            <w:rFonts w:asciiTheme="minorHAnsi" w:eastAsiaTheme="minorEastAsia" w:hAnsiTheme="minorHAnsi" w:cstheme="minorBidi"/>
            <w:noProof/>
            <w:sz w:val="22"/>
            <w:szCs w:val="22"/>
            <w:lang w:eastAsia="de-DE"/>
          </w:rPr>
          <w:tab/>
        </w:r>
        <w:r w:rsidR="00073647" w:rsidRPr="00114132">
          <w:rPr>
            <w:rStyle w:val="Hyperlink"/>
            <w:noProof/>
          </w:rPr>
          <w:t>IPA panel</w:t>
        </w:r>
        <w:r w:rsidR="00073647">
          <w:rPr>
            <w:noProof/>
            <w:webHidden/>
          </w:rPr>
          <w:tab/>
        </w:r>
        <w:r w:rsidR="00073647">
          <w:rPr>
            <w:noProof/>
            <w:webHidden/>
          </w:rPr>
          <w:fldChar w:fldCharType="begin"/>
        </w:r>
        <w:r w:rsidR="00073647">
          <w:rPr>
            <w:noProof/>
            <w:webHidden/>
          </w:rPr>
          <w:instrText xml:space="preserve"> PAGEREF _Toc472960745 \h </w:instrText>
        </w:r>
        <w:r w:rsidR="00073647">
          <w:rPr>
            <w:noProof/>
            <w:webHidden/>
          </w:rPr>
        </w:r>
        <w:r w:rsidR="00073647">
          <w:rPr>
            <w:noProof/>
            <w:webHidden/>
          </w:rPr>
          <w:fldChar w:fldCharType="separate"/>
        </w:r>
        <w:r w:rsidR="0019665C">
          <w:rPr>
            <w:noProof/>
            <w:webHidden/>
          </w:rPr>
          <w:t>25</w:t>
        </w:r>
        <w:r w:rsidR="00073647">
          <w:rPr>
            <w:noProof/>
            <w:webHidden/>
          </w:rPr>
          <w:fldChar w:fldCharType="end"/>
        </w:r>
      </w:hyperlink>
    </w:p>
    <w:p w:rsidR="00073647" w:rsidRDefault="00396662">
      <w:pPr>
        <w:pStyle w:val="Verzeichnis2"/>
        <w:rPr>
          <w:rFonts w:asciiTheme="minorHAnsi" w:eastAsiaTheme="minorEastAsia" w:hAnsiTheme="minorHAnsi" w:cstheme="minorBidi"/>
          <w:noProof/>
          <w:sz w:val="22"/>
          <w:szCs w:val="22"/>
          <w:lang w:eastAsia="de-DE"/>
        </w:rPr>
      </w:pPr>
      <w:hyperlink w:anchor="_Toc472960746" w:history="1">
        <w:r w:rsidR="00073647" w:rsidRPr="00114132">
          <w:rPr>
            <w:rStyle w:val="Hyperlink"/>
            <w:noProof/>
          </w:rPr>
          <w:t>H.</w:t>
        </w:r>
        <w:r w:rsidR="00073647">
          <w:rPr>
            <w:rFonts w:asciiTheme="minorHAnsi" w:eastAsiaTheme="minorEastAsia" w:hAnsiTheme="minorHAnsi" w:cstheme="minorBidi"/>
            <w:noProof/>
            <w:sz w:val="22"/>
            <w:szCs w:val="22"/>
            <w:lang w:eastAsia="de-DE"/>
          </w:rPr>
          <w:tab/>
        </w:r>
        <w:r w:rsidR="00073647" w:rsidRPr="00114132">
          <w:rPr>
            <w:rStyle w:val="Hyperlink"/>
            <w:noProof/>
          </w:rPr>
          <w:t>Multimodal panel</w:t>
        </w:r>
        <w:r w:rsidR="00073647">
          <w:rPr>
            <w:noProof/>
            <w:webHidden/>
          </w:rPr>
          <w:tab/>
        </w:r>
        <w:r w:rsidR="00073647">
          <w:rPr>
            <w:noProof/>
            <w:webHidden/>
          </w:rPr>
          <w:fldChar w:fldCharType="begin"/>
        </w:r>
        <w:r w:rsidR="00073647">
          <w:rPr>
            <w:noProof/>
            <w:webHidden/>
          </w:rPr>
          <w:instrText xml:space="preserve"> PAGEREF _Toc472960746 \h </w:instrText>
        </w:r>
        <w:r w:rsidR="00073647">
          <w:rPr>
            <w:noProof/>
            <w:webHidden/>
          </w:rPr>
        </w:r>
        <w:r w:rsidR="00073647">
          <w:rPr>
            <w:noProof/>
            <w:webHidden/>
          </w:rPr>
          <w:fldChar w:fldCharType="separate"/>
        </w:r>
        <w:r w:rsidR="0019665C">
          <w:rPr>
            <w:noProof/>
            <w:webHidden/>
          </w:rPr>
          <w:t>27</w:t>
        </w:r>
        <w:r w:rsidR="00073647">
          <w:rPr>
            <w:noProof/>
            <w:webHidden/>
          </w:rPr>
          <w:fldChar w:fldCharType="end"/>
        </w:r>
      </w:hyperlink>
    </w:p>
    <w:p w:rsidR="00073647" w:rsidRDefault="00396662">
      <w:pPr>
        <w:pStyle w:val="Verzeichnis2"/>
        <w:rPr>
          <w:rFonts w:asciiTheme="minorHAnsi" w:eastAsiaTheme="minorEastAsia" w:hAnsiTheme="minorHAnsi" w:cstheme="minorBidi"/>
          <w:noProof/>
          <w:sz w:val="22"/>
          <w:szCs w:val="22"/>
          <w:lang w:eastAsia="de-DE"/>
        </w:rPr>
      </w:pPr>
      <w:hyperlink w:anchor="_Toc472960747" w:history="1">
        <w:r w:rsidR="00073647" w:rsidRPr="00114132">
          <w:rPr>
            <w:rStyle w:val="Hyperlink"/>
            <w:noProof/>
          </w:rPr>
          <w:t>I.</w:t>
        </w:r>
        <w:r w:rsidR="00073647">
          <w:rPr>
            <w:rFonts w:asciiTheme="minorHAnsi" w:eastAsiaTheme="minorEastAsia" w:hAnsiTheme="minorHAnsi" w:cstheme="minorBidi"/>
            <w:noProof/>
            <w:sz w:val="22"/>
            <w:szCs w:val="22"/>
            <w:lang w:eastAsia="de-DE"/>
          </w:rPr>
          <w:tab/>
        </w:r>
        <w:r w:rsidR="00073647" w:rsidRPr="00114132">
          <w:rPr>
            <w:rStyle w:val="Hyperlink"/>
            <w:noProof/>
          </w:rPr>
          <w:t>SVG panel</w:t>
        </w:r>
        <w:r w:rsidR="00073647">
          <w:rPr>
            <w:noProof/>
            <w:webHidden/>
          </w:rPr>
          <w:tab/>
        </w:r>
        <w:r w:rsidR="00073647">
          <w:rPr>
            <w:noProof/>
            <w:webHidden/>
          </w:rPr>
          <w:fldChar w:fldCharType="begin"/>
        </w:r>
        <w:r w:rsidR="00073647">
          <w:rPr>
            <w:noProof/>
            <w:webHidden/>
          </w:rPr>
          <w:instrText xml:space="preserve"> PAGEREF _Toc472960747 \h </w:instrText>
        </w:r>
        <w:r w:rsidR="00073647">
          <w:rPr>
            <w:noProof/>
            <w:webHidden/>
          </w:rPr>
        </w:r>
        <w:r w:rsidR="00073647">
          <w:rPr>
            <w:noProof/>
            <w:webHidden/>
          </w:rPr>
          <w:fldChar w:fldCharType="separate"/>
        </w:r>
        <w:r w:rsidR="0019665C">
          <w:rPr>
            <w:noProof/>
            <w:webHidden/>
          </w:rPr>
          <w:t>28</w:t>
        </w:r>
        <w:r w:rsidR="00073647">
          <w:rPr>
            <w:noProof/>
            <w:webHidden/>
          </w:rPr>
          <w:fldChar w:fldCharType="end"/>
        </w:r>
      </w:hyperlink>
    </w:p>
    <w:p w:rsidR="00073647" w:rsidRDefault="00396662">
      <w:pPr>
        <w:pStyle w:val="Verzeichnis1"/>
        <w:rPr>
          <w:rFonts w:asciiTheme="minorHAnsi" w:eastAsiaTheme="minorEastAsia" w:hAnsiTheme="minorHAnsi" w:cstheme="minorBidi"/>
          <w:b w:val="0"/>
          <w:bCs w:val="0"/>
          <w:caps w:val="0"/>
          <w:noProof/>
          <w:sz w:val="22"/>
          <w:szCs w:val="22"/>
          <w:lang w:eastAsia="de-DE"/>
        </w:rPr>
      </w:pPr>
      <w:hyperlink w:anchor="_Toc472960748" w:history="1">
        <w:r w:rsidR="00073647" w:rsidRPr="00114132">
          <w:rPr>
            <w:rStyle w:val="Hyperlink"/>
            <w:noProof/>
            <w:snapToGrid w:val="0"/>
            <w:w w:val="0"/>
            <w:lang w:val="en-GB"/>
          </w:rPr>
          <w:t>IV.</w:t>
        </w:r>
        <w:r w:rsidR="00073647">
          <w:rPr>
            <w:rFonts w:asciiTheme="minorHAnsi" w:eastAsiaTheme="minorEastAsia" w:hAnsiTheme="minorHAnsi" w:cstheme="minorBidi"/>
            <w:b w:val="0"/>
            <w:bCs w:val="0"/>
            <w:caps w:val="0"/>
            <w:noProof/>
            <w:sz w:val="22"/>
            <w:szCs w:val="22"/>
            <w:lang w:eastAsia="de-DE"/>
          </w:rPr>
          <w:tab/>
        </w:r>
        <w:r w:rsidR="00073647" w:rsidRPr="00114132">
          <w:rPr>
            <w:rStyle w:val="Hyperlink"/>
            <w:noProof/>
            <w:lang w:val="en-GB"/>
          </w:rPr>
          <w:t>FUNCTION REFERENCE</w:t>
        </w:r>
        <w:r w:rsidR="00073647">
          <w:rPr>
            <w:noProof/>
            <w:webHidden/>
          </w:rPr>
          <w:tab/>
        </w:r>
        <w:r w:rsidR="00073647">
          <w:rPr>
            <w:noProof/>
            <w:webHidden/>
          </w:rPr>
          <w:fldChar w:fldCharType="begin"/>
        </w:r>
        <w:r w:rsidR="00073647">
          <w:rPr>
            <w:noProof/>
            <w:webHidden/>
          </w:rPr>
          <w:instrText xml:space="preserve"> PAGEREF _Toc472960748 \h </w:instrText>
        </w:r>
        <w:r w:rsidR="00073647">
          <w:rPr>
            <w:noProof/>
            <w:webHidden/>
          </w:rPr>
        </w:r>
        <w:r w:rsidR="00073647">
          <w:rPr>
            <w:noProof/>
            <w:webHidden/>
          </w:rPr>
          <w:fldChar w:fldCharType="separate"/>
        </w:r>
        <w:r w:rsidR="0019665C">
          <w:rPr>
            <w:noProof/>
            <w:webHidden/>
          </w:rPr>
          <w:t>29</w:t>
        </w:r>
        <w:r w:rsidR="00073647">
          <w:rPr>
            <w:noProof/>
            <w:webHidden/>
          </w:rPr>
          <w:fldChar w:fldCharType="end"/>
        </w:r>
      </w:hyperlink>
    </w:p>
    <w:p w:rsidR="00073647" w:rsidRDefault="00396662">
      <w:pPr>
        <w:pStyle w:val="Verzeichnis2"/>
        <w:rPr>
          <w:rFonts w:asciiTheme="minorHAnsi" w:eastAsiaTheme="minorEastAsia" w:hAnsiTheme="minorHAnsi" w:cstheme="minorBidi"/>
          <w:noProof/>
          <w:sz w:val="22"/>
          <w:szCs w:val="22"/>
          <w:lang w:eastAsia="de-DE"/>
        </w:rPr>
      </w:pPr>
      <w:hyperlink w:anchor="_Toc472960749" w:history="1">
        <w:r w:rsidR="00073647" w:rsidRPr="00114132">
          <w:rPr>
            <w:rStyle w:val="Hyperlink"/>
            <w:noProof/>
          </w:rPr>
          <w:t>A.</w:t>
        </w:r>
        <w:r w:rsidR="00073647">
          <w:rPr>
            <w:rFonts w:asciiTheme="minorHAnsi" w:eastAsiaTheme="minorEastAsia" w:hAnsiTheme="minorHAnsi" w:cstheme="minorBidi"/>
            <w:noProof/>
            <w:sz w:val="22"/>
            <w:szCs w:val="22"/>
            <w:lang w:eastAsia="de-DE"/>
          </w:rPr>
          <w:tab/>
        </w:r>
        <w:r w:rsidR="00073647" w:rsidRPr="00114132">
          <w:rPr>
            <w:rStyle w:val="Hyperlink"/>
            <w:noProof/>
          </w:rPr>
          <w:t>File Menu</w:t>
        </w:r>
        <w:r w:rsidR="00073647">
          <w:rPr>
            <w:noProof/>
            <w:webHidden/>
          </w:rPr>
          <w:tab/>
        </w:r>
        <w:r w:rsidR="00073647">
          <w:rPr>
            <w:noProof/>
            <w:webHidden/>
          </w:rPr>
          <w:fldChar w:fldCharType="begin"/>
        </w:r>
        <w:r w:rsidR="00073647">
          <w:rPr>
            <w:noProof/>
            <w:webHidden/>
          </w:rPr>
          <w:instrText xml:space="preserve"> PAGEREF _Toc472960749 \h </w:instrText>
        </w:r>
        <w:r w:rsidR="00073647">
          <w:rPr>
            <w:noProof/>
            <w:webHidden/>
          </w:rPr>
        </w:r>
        <w:r w:rsidR="00073647">
          <w:rPr>
            <w:noProof/>
            <w:webHidden/>
          </w:rPr>
          <w:fldChar w:fldCharType="separate"/>
        </w:r>
        <w:r w:rsidR="0019665C">
          <w:rPr>
            <w:noProof/>
            <w:webHidden/>
          </w:rPr>
          <w:t>29</w:t>
        </w:r>
        <w:r w:rsidR="00073647">
          <w:rPr>
            <w:noProof/>
            <w:webHidden/>
          </w:rPr>
          <w:fldChar w:fldCharType="end"/>
        </w:r>
      </w:hyperlink>
    </w:p>
    <w:p w:rsidR="00073647" w:rsidRDefault="00396662">
      <w:pPr>
        <w:pStyle w:val="Verzeichnis3"/>
        <w:rPr>
          <w:rFonts w:asciiTheme="minorHAnsi" w:eastAsiaTheme="minorEastAsia" w:hAnsiTheme="minorHAnsi" w:cstheme="minorBidi"/>
          <w:noProof/>
          <w:sz w:val="22"/>
          <w:szCs w:val="22"/>
          <w:lang w:eastAsia="de-DE"/>
        </w:rPr>
      </w:pPr>
      <w:hyperlink w:anchor="_Toc472960750" w:history="1">
        <w:r w:rsidR="00073647" w:rsidRPr="00114132">
          <w:rPr>
            <w:rStyle w:val="Hyperlink"/>
            <w:noProof/>
            <w:lang w:bidi="hi-IN"/>
          </w:rPr>
          <w:t>File &gt; New...</w:t>
        </w:r>
        <w:r w:rsidR="00073647">
          <w:rPr>
            <w:noProof/>
            <w:webHidden/>
          </w:rPr>
          <w:tab/>
        </w:r>
        <w:r w:rsidR="00073647">
          <w:rPr>
            <w:noProof/>
            <w:webHidden/>
          </w:rPr>
          <w:fldChar w:fldCharType="begin"/>
        </w:r>
        <w:r w:rsidR="00073647">
          <w:rPr>
            <w:noProof/>
            <w:webHidden/>
          </w:rPr>
          <w:instrText xml:space="preserve"> PAGEREF _Toc472960750 \h </w:instrText>
        </w:r>
        <w:r w:rsidR="00073647">
          <w:rPr>
            <w:noProof/>
            <w:webHidden/>
          </w:rPr>
        </w:r>
        <w:r w:rsidR="00073647">
          <w:rPr>
            <w:noProof/>
            <w:webHidden/>
          </w:rPr>
          <w:fldChar w:fldCharType="separate"/>
        </w:r>
        <w:r w:rsidR="0019665C">
          <w:rPr>
            <w:noProof/>
            <w:webHidden/>
          </w:rPr>
          <w:t>29</w:t>
        </w:r>
        <w:r w:rsidR="00073647">
          <w:rPr>
            <w:noProof/>
            <w:webHidden/>
          </w:rPr>
          <w:fldChar w:fldCharType="end"/>
        </w:r>
      </w:hyperlink>
    </w:p>
    <w:p w:rsidR="00073647" w:rsidRDefault="00396662">
      <w:pPr>
        <w:pStyle w:val="Verzeichnis3"/>
        <w:rPr>
          <w:rFonts w:asciiTheme="minorHAnsi" w:eastAsiaTheme="minorEastAsia" w:hAnsiTheme="minorHAnsi" w:cstheme="minorBidi"/>
          <w:noProof/>
          <w:sz w:val="22"/>
          <w:szCs w:val="22"/>
          <w:lang w:eastAsia="de-DE"/>
        </w:rPr>
      </w:pPr>
      <w:hyperlink w:anchor="_Toc472960751" w:history="1">
        <w:r w:rsidR="00073647" w:rsidRPr="00114132">
          <w:rPr>
            <w:rStyle w:val="Hyperlink"/>
            <w:noProof/>
            <w:lang w:bidi="hi-IN"/>
          </w:rPr>
          <w:t>File &gt; New from wizard...</w:t>
        </w:r>
        <w:r w:rsidR="00073647">
          <w:rPr>
            <w:noProof/>
            <w:webHidden/>
          </w:rPr>
          <w:tab/>
        </w:r>
        <w:r w:rsidR="00073647">
          <w:rPr>
            <w:noProof/>
            <w:webHidden/>
          </w:rPr>
          <w:fldChar w:fldCharType="begin"/>
        </w:r>
        <w:r w:rsidR="00073647">
          <w:rPr>
            <w:noProof/>
            <w:webHidden/>
          </w:rPr>
          <w:instrText xml:space="preserve"> PAGEREF _Toc472960751 \h </w:instrText>
        </w:r>
        <w:r w:rsidR="00073647">
          <w:rPr>
            <w:noProof/>
            <w:webHidden/>
          </w:rPr>
        </w:r>
        <w:r w:rsidR="00073647">
          <w:rPr>
            <w:noProof/>
            <w:webHidden/>
          </w:rPr>
          <w:fldChar w:fldCharType="separate"/>
        </w:r>
        <w:r w:rsidR="0019665C">
          <w:rPr>
            <w:noProof/>
            <w:webHidden/>
          </w:rPr>
          <w:t>30</w:t>
        </w:r>
        <w:r w:rsidR="00073647">
          <w:rPr>
            <w:noProof/>
            <w:webHidden/>
          </w:rPr>
          <w:fldChar w:fldCharType="end"/>
        </w:r>
      </w:hyperlink>
    </w:p>
    <w:p w:rsidR="00073647" w:rsidRDefault="00396662">
      <w:pPr>
        <w:pStyle w:val="Verzeichnis3"/>
        <w:rPr>
          <w:rFonts w:asciiTheme="minorHAnsi" w:eastAsiaTheme="minorEastAsia" w:hAnsiTheme="minorHAnsi" w:cstheme="minorBidi"/>
          <w:noProof/>
          <w:sz w:val="22"/>
          <w:szCs w:val="22"/>
          <w:lang w:eastAsia="de-DE"/>
        </w:rPr>
      </w:pPr>
      <w:hyperlink w:anchor="_Toc472960752" w:history="1">
        <w:r w:rsidR="00073647" w:rsidRPr="00114132">
          <w:rPr>
            <w:rStyle w:val="Hyperlink"/>
            <w:noProof/>
            <w:lang w:bidi="hi-IN"/>
          </w:rPr>
          <w:t>File &gt; New from speakertable...</w:t>
        </w:r>
        <w:r w:rsidR="00073647">
          <w:rPr>
            <w:noProof/>
            <w:webHidden/>
          </w:rPr>
          <w:tab/>
        </w:r>
        <w:r w:rsidR="00073647">
          <w:rPr>
            <w:noProof/>
            <w:webHidden/>
          </w:rPr>
          <w:fldChar w:fldCharType="begin"/>
        </w:r>
        <w:r w:rsidR="00073647">
          <w:rPr>
            <w:noProof/>
            <w:webHidden/>
          </w:rPr>
          <w:instrText xml:space="preserve"> PAGEREF _Toc472960752 \h </w:instrText>
        </w:r>
        <w:r w:rsidR="00073647">
          <w:rPr>
            <w:noProof/>
            <w:webHidden/>
          </w:rPr>
        </w:r>
        <w:r w:rsidR="00073647">
          <w:rPr>
            <w:noProof/>
            <w:webHidden/>
          </w:rPr>
          <w:fldChar w:fldCharType="separate"/>
        </w:r>
        <w:r w:rsidR="0019665C">
          <w:rPr>
            <w:noProof/>
            <w:webHidden/>
          </w:rPr>
          <w:t>30</w:t>
        </w:r>
        <w:r w:rsidR="00073647">
          <w:rPr>
            <w:noProof/>
            <w:webHidden/>
          </w:rPr>
          <w:fldChar w:fldCharType="end"/>
        </w:r>
      </w:hyperlink>
    </w:p>
    <w:p w:rsidR="00073647" w:rsidRDefault="00396662">
      <w:pPr>
        <w:pStyle w:val="Verzeichnis3"/>
        <w:rPr>
          <w:rFonts w:asciiTheme="minorHAnsi" w:eastAsiaTheme="minorEastAsia" w:hAnsiTheme="minorHAnsi" w:cstheme="minorBidi"/>
          <w:noProof/>
          <w:sz w:val="22"/>
          <w:szCs w:val="22"/>
          <w:lang w:eastAsia="de-DE"/>
        </w:rPr>
      </w:pPr>
      <w:hyperlink w:anchor="_Toc472960753" w:history="1">
        <w:r w:rsidR="00073647" w:rsidRPr="00114132">
          <w:rPr>
            <w:rStyle w:val="Hyperlink"/>
            <w:noProof/>
            <w:lang w:bidi="hi-IN"/>
          </w:rPr>
          <w:t>File &gt; New from timeline...</w:t>
        </w:r>
        <w:r w:rsidR="00073647">
          <w:rPr>
            <w:noProof/>
            <w:webHidden/>
          </w:rPr>
          <w:tab/>
        </w:r>
        <w:r w:rsidR="00073647">
          <w:rPr>
            <w:noProof/>
            <w:webHidden/>
          </w:rPr>
          <w:fldChar w:fldCharType="begin"/>
        </w:r>
        <w:r w:rsidR="00073647">
          <w:rPr>
            <w:noProof/>
            <w:webHidden/>
          </w:rPr>
          <w:instrText xml:space="preserve"> PAGEREF _Toc472960753 \h </w:instrText>
        </w:r>
        <w:r w:rsidR="00073647">
          <w:rPr>
            <w:noProof/>
            <w:webHidden/>
          </w:rPr>
        </w:r>
        <w:r w:rsidR="00073647">
          <w:rPr>
            <w:noProof/>
            <w:webHidden/>
          </w:rPr>
          <w:fldChar w:fldCharType="separate"/>
        </w:r>
        <w:r w:rsidR="0019665C">
          <w:rPr>
            <w:noProof/>
            <w:webHidden/>
          </w:rPr>
          <w:t>31</w:t>
        </w:r>
        <w:r w:rsidR="00073647">
          <w:rPr>
            <w:noProof/>
            <w:webHidden/>
          </w:rPr>
          <w:fldChar w:fldCharType="end"/>
        </w:r>
      </w:hyperlink>
    </w:p>
    <w:p w:rsidR="00073647" w:rsidRDefault="00396662">
      <w:pPr>
        <w:pStyle w:val="Verzeichnis3"/>
        <w:rPr>
          <w:rFonts w:asciiTheme="minorHAnsi" w:eastAsiaTheme="minorEastAsia" w:hAnsiTheme="minorHAnsi" w:cstheme="minorBidi"/>
          <w:noProof/>
          <w:sz w:val="22"/>
          <w:szCs w:val="22"/>
          <w:lang w:eastAsia="de-DE"/>
        </w:rPr>
      </w:pPr>
      <w:hyperlink w:anchor="_Toc472960754" w:history="1">
        <w:r w:rsidR="00073647" w:rsidRPr="00114132">
          <w:rPr>
            <w:rStyle w:val="Hyperlink"/>
            <w:noProof/>
            <w:lang w:bidi="hi-IN"/>
          </w:rPr>
          <w:t>File &gt; New from silence detection…</w:t>
        </w:r>
        <w:r w:rsidR="00073647">
          <w:rPr>
            <w:noProof/>
            <w:webHidden/>
          </w:rPr>
          <w:tab/>
        </w:r>
        <w:r w:rsidR="00073647">
          <w:rPr>
            <w:noProof/>
            <w:webHidden/>
          </w:rPr>
          <w:fldChar w:fldCharType="begin"/>
        </w:r>
        <w:r w:rsidR="00073647">
          <w:rPr>
            <w:noProof/>
            <w:webHidden/>
          </w:rPr>
          <w:instrText xml:space="preserve"> PAGEREF _Toc472960754 \h </w:instrText>
        </w:r>
        <w:r w:rsidR="00073647">
          <w:rPr>
            <w:noProof/>
            <w:webHidden/>
          </w:rPr>
        </w:r>
        <w:r w:rsidR="00073647">
          <w:rPr>
            <w:noProof/>
            <w:webHidden/>
          </w:rPr>
          <w:fldChar w:fldCharType="separate"/>
        </w:r>
        <w:r w:rsidR="0019665C">
          <w:rPr>
            <w:noProof/>
            <w:webHidden/>
          </w:rPr>
          <w:t>32</w:t>
        </w:r>
        <w:r w:rsidR="00073647">
          <w:rPr>
            <w:noProof/>
            <w:webHidden/>
          </w:rPr>
          <w:fldChar w:fldCharType="end"/>
        </w:r>
      </w:hyperlink>
    </w:p>
    <w:p w:rsidR="00073647" w:rsidRDefault="00396662">
      <w:pPr>
        <w:pStyle w:val="Verzeichnis3"/>
        <w:rPr>
          <w:rFonts w:asciiTheme="minorHAnsi" w:eastAsiaTheme="minorEastAsia" w:hAnsiTheme="minorHAnsi" w:cstheme="minorBidi"/>
          <w:noProof/>
          <w:sz w:val="22"/>
          <w:szCs w:val="22"/>
          <w:lang w:eastAsia="de-DE"/>
        </w:rPr>
      </w:pPr>
      <w:hyperlink w:anchor="_Toc472960755" w:history="1">
        <w:r w:rsidR="00073647" w:rsidRPr="00114132">
          <w:rPr>
            <w:rStyle w:val="Hyperlink"/>
            <w:noProof/>
            <w:lang w:bidi="hi-IN"/>
          </w:rPr>
          <w:t>File &gt; Open...</w:t>
        </w:r>
        <w:r w:rsidR="00073647">
          <w:rPr>
            <w:noProof/>
            <w:webHidden/>
          </w:rPr>
          <w:tab/>
        </w:r>
        <w:r w:rsidR="00073647">
          <w:rPr>
            <w:noProof/>
            <w:webHidden/>
          </w:rPr>
          <w:fldChar w:fldCharType="begin"/>
        </w:r>
        <w:r w:rsidR="00073647">
          <w:rPr>
            <w:noProof/>
            <w:webHidden/>
          </w:rPr>
          <w:instrText xml:space="preserve"> PAGEREF _Toc472960755 \h </w:instrText>
        </w:r>
        <w:r w:rsidR="00073647">
          <w:rPr>
            <w:noProof/>
            <w:webHidden/>
          </w:rPr>
        </w:r>
        <w:r w:rsidR="00073647">
          <w:rPr>
            <w:noProof/>
            <w:webHidden/>
          </w:rPr>
          <w:fldChar w:fldCharType="separate"/>
        </w:r>
        <w:r w:rsidR="0019665C">
          <w:rPr>
            <w:noProof/>
            <w:webHidden/>
          </w:rPr>
          <w:t>33</w:t>
        </w:r>
        <w:r w:rsidR="00073647">
          <w:rPr>
            <w:noProof/>
            <w:webHidden/>
          </w:rPr>
          <w:fldChar w:fldCharType="end"/>
        </w:r>
      </w:hyperlink>
    </w:p>
    <w:p w:rsidR="00073647" w:rsidRDefault="00396662">
      <w:pPr>
        <w:pStyle w:val="Verzeichnis3"/>
        <w:rPr>
          <w:rFonts w:asciiTheme="minorHAnsi" w:eastAsiaTheme="minorEastAsia" w:hAnsiTheme="minorHAnsi" w:cstheme="minorBidi"/>
          <w:noProof/>
          <w:sz w:val="22"/>
          <w:szCs w:val="22"/>
          <w:lang w:eastAsia="de-DE"/>
        </w:rPr>
      </w:pPr>
      <w:hyperlink w:anchor="_Toc472960756" w:history="1">
        <w:r w:rsidR="00073647" w:rsidRPr="00114132">
          <w:rPr>
            <w:rStyle w:val="Hyperlink"/>
            <w:noProof/>
            <w:lang w:bidi="hi-IN"/>
          </w:rPr>
          <w:t>File &gt; Restore</w:t>
        </w:r>
        <w:r w:rsidR="00073647">
          <w:rPr>
            <w:noProof/>
            <w:webHidden/>
          </w:rPr>
          <w:tab/>
        </w:r>
        <w:r w:rsidR="00073647">
          <w:rPr>
            <w:noProof/>
            <w:webHidden/>
          </w:rPr>
          <w:fldChar w:fldCharType="begin"/>
        </w:r>
        <w:r w:rsidR="00073647">
          <w:rPr>
            <w:noProof/>
            <w:webHidden/>
          </w:rPr>
          <w:instrText xml:space="preserve"> PAGEREF _Toc472960756 \h </w:instrText>
        </w:r>
        <w:r w:rsidR="00073647">
          <w:rPr>
            <w:noProof/>
            <w:webHidden/>
          </w:rPr>
        </w:r>
        <w:r w:rsidR="00073647">
          <w:rPr>
            <w:noProof/>
            <w:webHidden/>
          </w:rPr>
          <w:fldChar w:fldCharType="separate"/>
        </w:r>
        <w:r w:rsidR="0019665C">
          <w:rPr>
            <w:noProof/>
            <w:webHidden/>
          </w:rPr>
          <w:t>34</w:t>
        </w:r>
        <w:r w:rsidR="00073647">
          <w:rPr>
            <w:noProof/>
            <w:webHidden/>
          </w:rPr>
          <w:fldChar w:fldCharType="end"/>
        </w:r>
      </w:hyperlink>
    </w:p>
    <w:p w:rsidR="00073647" w:rsidRDefault="00396662">
      <w:pPr>
        <w:pStyle w:val="Verzeichnis3"/>
        <w:rPr>
          <w:rFonts w:asciiTheme="minorHAnsi" w:eastAsiaTheme="minorEastAsia" w:hAnsiTheme="minorHAnsi" w:cstheme="minorBidi"/>
          <w:noProof/>
          <w:sz w:val="22"/>
          <w:szCs w:val="22"/>
          <w:lang w:eastAsia="de-DE"/>
        </w:rPr>
      </w:pPr>
      <w:hyperlink w:anchor="_Toc472960757" w:history="1">
        <w:r w:rsidR="00073647" w:rsidRPr="00114132">
          <w:rPr>
            <w:rStyle w:val="Hyperlink"/>
            <w:noProof/>
            <w:lang w:bidi="hi-IN"/>
          </w:rPr>
          <w:t>File &gt; Save</w:t>
        </w:r>
        <w:r w:rsidR="00073647">
          <w:rPr>
            <w:noProof/>
            <w:webHidden/>
          </w:rPr>
          <w:tab/>
        </w:r>
        <w:r w:rsidR="00073647">
          <w:rPr>
            <w:noProof/>
            <w:webHidden/>
          </w:rPr>
          <w:fldChar w:fldCharType="begin"/>
        </w:r>
        <w:r w:rsidR="00073647">
          <w:rPr>
            <w:noProof/>
            <w:webHidden/>
          </w:rPr>
          <w:instrText xml:space="preserve"> PAGEREF _Toc472960757 \h </w:instrText>
        </w:r>
        <w:r w:rsidR="00073647">
          <w:rPr>
            <w:noProof/>
            <w:webHidden/>
          </w:rPr>
        </w:r>
        <w:r w:rsidR="00073647">
          <w:rPr>
            <w:noProof/>
            <w:webHidden/>
          </w:rPr>
          <w:fldChar w:fldCharType="separate"/>
        </w:r>
        <w:r w:rsidR="0019665C">
          <w:rPr>
            <w:noProof/>
            <w:webHidden/>
          </w:rPr>
          <w:t>34</w:t>
        </w:r>
        <w:r w:rsidR="00073647">
          <w:rPr>
            <w:noProof/>
            <w:webHidden/>
          </w:rPr>
          <w:fldChar w:fldCharType="end"/>
        </w:r>
      </w:hyperlink>
    </w:p>
    <w:p w:rsidR="00073647" w:rsidRDefault="00396662">
      <w:pPr>
        <w:pStyle w:val="Verzeichnis3"/>
        <w:rPr>
          <w:rFonts w:asciiTheme="minorHAnsi" w:eastAsiaTheme="minorEastAsia" w:hAnsiTheme="minorHAnsi" w:cstheme="minorBidi"/>
          <w:noProof/>
          <w:sz w:val="22"/>
          <w:szCs w:val="22"/>
          <w:lang w:eastAsia="de-DE"/>
        </w:rPr>
      </w:pPr>
      <w:hyperlink w:anchor="_Toc472960758" w:history="1">
        <w:r w:rsidR="00073647" w:rsidRPr="00114132">
          <w:rPr>
            <w:rStyle w:val="Hyperlink"/>
            <w:noProof/>
            <w:lang w:bidi="hi-IN"/>
          </w:rPr>
          <w:t>File &gt; Save as...</w:t>
        </w:r>
        <w:r w:rsidR="00073647">
          <w:rPr>
            <w:noProof/>
            <w:webHidden/>
          </w:rPr>
          <w:tab/>
        </w:r>
        <w:r w:rsidR="00073647">
          <w:rPr>
            <w:noProof/>
            <w:webHidden/>
          </w:rPr>
          <w:fldChar w:fldCharType="begin"/>
        </w:r>
        <w:r w:rsidR="00073647">
          <w:rPr>
            <w:noProof/>
            <w:webHidden/>
          </w:rPr>
          <w:instrText xml:space="preserve"> PAGEREF _Toc472960758 \h </w:instrText>
        </w:r>
        <w:r w:rsidR="00073647">
          <w:rPr>
            <w:noProof/>
            <w:webHidden/>
          </w:rPr>
        </w:r>
        <w:r w:rsidR="00073647">
          <w:rPr>
            <w:noProof/>
            <w:webHidden/>
          </w:rPr>
          <w:fldChar w:fldCharType="separate"/>
        </w:r>
        <w:r w:rsidR="0019665C">
          <w:rPr>
            <w:noProof/>
            <w:webHidden/>
          </w:rPr>
          <w:t>35</w:t>
        </w:r>
        <w:r w:rsidR="00073647">
          <w:rPr>
            <w:noProof/>
            <w:webHidden/>
          </w:rPr>
          <w:fldChar w:fldCharType="end"/>
        </w:r>
      </w:hyperlink>
    </w:p>
    <w:p w:rsidR="00073647" w:rsidRDefault="00396662">
      <w:pPr>
        <w:pStyle w:val="Verzeichnis3"/>
        <w:rPr>
          <w:rFonts w:asciiTheme="minorHAnsi" w:eastAsiaTheme="minorEastAsia" w:hAnsiTheme="minorHAnsi" w:cstheme="minorBidi"/>
          <w:noProof/>
          <w:sz w:val="22"/>
          <w:szCs w:val="22"/>
          <w:lang w:eastAsia="de-DE"/>
        </w:rPr>
      </w:pPr>
      <w:hyperlink w:anchor="_Toc472960759" w:history="1">
        <w:r w:rsidR="00073647" w:rsidRPr="00114132">
          <w:rPr>
            <w:rStyle w:val="Hyperlink"/>
            <w:noProof/>
            <w:lang w:bidi="hi-IN"/>
          </w:rPr>
          <w:t>File &gt; Error list...</w:t>
        </w:r>
        <w:r w:rsidR="00073647">
          <w:rPr>
            <w:noProof/>
            <w:webHidden/>
          </w:rPr>
          <w:tab/>
        </w:r>
        <w:r w:rsidR="00073647">
          <w:rPr>
            <w:noProof/>
            <w:webHidden/>
          </w:rPr>
          <w:fldChar w:fldCharType="begin"/>
        </w:r>
        <w:r w:rsidR="00073647">
          <w:rPr>
            <w:noProof/>
            <w:webHidden/>
          </w:rPr>
          <w:instrText xml:space="preserve"> PAGEREF _Toc472960759 \h </w:instrText>
        </w:r>
        <w:r w:rsidR="00073647">
          <w:rPr>
            <w:noProof/>
            <w:webHidden/>
          </w:rPr>
        </w:r>
        <w:r w:rsidR="00073647">
          <w:rPr>
            <w:noProof/>
            <w:webHidden/>
          </w:rPr>
          <w:fldChar w:fldCharType="separate"/>
        </w:r>
        <w:r w:rsidR="0019665C">
          <w:rPr>
            <w:noProof/>
            <w:webHidden/>
          </w:rPr>
          <w:t>35</w:t>
        </w:r>
        <w:r w:rsidR="00073647">
          <w:rPr>
            <w:noProof/>
            <w:webHidden/>
          </w:rPr>
          <w:fldChar w:fldCharType="end"/>
        </w:r>
      </w:hyperlink>
    </w:p>
    <w:p w:rsidR="00073647" w:rsidRDefault="00396662">
      <w:pPr>
        <w:pStyle w:val="Verzeichnis3"/>
        <w:rPr>
          <w:rFonts w:asciiTheme="minorHAnsi" w:eastAsiaTheme="minorEastAsia" w:hAnsiTheme="minorHAnsi" w:cstheme="minorBidi"/>
          <w:noProof/>
          <w:sz w:val="22"/>
          <w:szCs w:val="22"/>
          <w:lang w:eastAsia="de-DE"/>
        </w:rPr>
      </w:pPr>
      <w:hyperlink w:anchor="_Toc472960760" w:history="1">
        <w:r w:rsidR="00073647" w:rsidRPr="00114132">
          <w:rPr>
            <w:rStyle w:val="Hyperlink"/>
            <w:noProof/>
            <w:lang w:bidi="hi-IN"/>
          </w:rPr>
          <w:t>File &gt; Page setup…</w:t>
        </w:r>
        <w:r w:rsidR="00073647">
          <w:rPr>
            <w:noProof/>
            <w:webHidden/>
          </w:rPr>
          <w:tab/>
        </w:r>
        <w:r w:rsidR="00073647">
          <w:rPr>
            <w:noProof/>
            <w:webHidden/>
          </w:rPr>
          <w:fldChar w:fldCharType="begin"/>
        </w:r>
        <w:r w:rsidR="00073647">
          <w:rPr>
            <w:noProof/>
            <w:webHidden/>
          </w:rPr>
          <w:instrText xml:space="preserve"> PAGEREF _Toc472960760 \h </w:instrText>
        </w:r>
        <w:r w:rsidR="00073647">
          <w:rPr>
            <w:noProof/>
            <w:webHidden/>
          </w:rPr>
        </w:r>
        <w:r w:rsidR="00073647">
          <w:rPr>
            <w:noProof/>
            <w:webHidden/>
          </w:rPr>
          <w:fldChar w:fldCharType="separate"/>
        </w:r>
        <w:r w:rsidR="0019665C">
          <w:rPr>
            <w:noProof/>
            <w:webHidden/>
          </w:rPr>
          <w:t>36</w:t>
        </w:r>
        <w:r w:rsidR="00073647">
          <w:rPr>
            <w:noProof/>
            <w:webHidden/>
          </w:rPr>
          <w:fldChar w:fldCharType="end"/>
        </w:r>
      </w:hyperlink>
    </w:p>
    <w:p w:rsidR="00073647" w:rsidRDefault="00396662">
      <w:pPr>
        <w:pStyle w:val="Verzeichnis3"/>
        <w:rPr>
          <w:rFonts w:asciiTheme="minorHAnsi" w:eastAsiaTheme="minorEastAsia" w:hAnsiTheme="minorHAnsi" w:cstheme="minorBidi"/>
          <w:noProof/>
          <w:sz w:val="22"/>
          <w:szCs w:val="22"/>
          <w:lang w:eastAsia="de-DE"/>
        </w:rPr>
      </w:pPr>
      <w:hyperlink w:anchor="_Toc472960761" w:history="1">
        <w:r w:rsidR="00073647" w:rsidRPr="00114132">
          <w:rPr>
            <w:rStyle w:val="Hyperlink"/>
            <w:noProof/>
            <w:lang w:bidi="hi-IN"/>
          </w:rPr>
          <w:t>File &gt; Print…</w:t>
        </w:r>
        <w:r w:rsidR="00073647">
          <w:rPr>
            <w:noProof/>
            <w:webHidden/>
          </w:rPr>
          <w:tab/>
        </w:r>
        <w:r w:rsidR="00073647">
          <w:rPr>
            <w:noProof/>
            <w:webHidden/>
          </w:rPr>
          <w:fldChar w:fldCharType="begin"/>
        </w:r>
        <w:r w:rsidR="00073647">
          <w:rPr>
            <w:noProof/>
            <w:webHidden/>
          </w:rPr>
          <w:instrText xml:space="preserve"> PAGEREF _Toc472960761 \h </w:instrText>
        </w:r>
        <w:r w:rsidR="00073647">
          <w:rPr>
            <w:noProof/>
            <w:webHidden/>
          </w:rPr>
        </w:r>
        <w:r w:rsidR="00073647">
          <w:rPr>
            <w:noProof/>
            <w:webHidden/>
          </w:rPr>
          <w:fldChar w:fldCharType="separate"/>
        </w:r>
        <w:r w:rsidR="0019665C">
          <w:rPr>
            <w:noProof/>
            <w:webHidden/>
          </w:rPr>
          <w:t>37</w:t>
        </w:r>
        <w:r w:rsidR="00073647">
          <w:rPr>
            <w:noProof/>
            <w:webHidden/>
          </w:rPr>
          <w:fldChar w:fldCharType="end"/>
        </w:r>
      </w:hyperlink>
    </w:p>
    <w:p w:rsidR="00073647" w:rsidRDefault="00396662">
      <w:pPr>
        <w:pStyle w:val="Verzeichnis3"/>
        <w:rPr>
          <w:rFonts w:asciiTheme="minorHAnsi" w:eastAsiaTheme="minorEastAsia" w:hAnsiTheme="minorHAnsi" w:cstheme="minorBidi"/>
          <w:noProof/>
          <w:sz w:val="22"/>
          <w:szCs w:val="22"/>
          <w:lang w:eastAsia="de-DE"/>
        </w:rPr>
      </w:pPr>
      <w:hyperlink w:anchor="_Toc472960762" w:history="1">
        <w:r w:rsidR="00073647" w:rsidRPr="00114132">
          <w:rPr>
            <w:rStyle w:val="Hyperlink"/>
            <w:noProof/>
            <w:lang w:bidi="hi-IN"/>
          </w:rPr>
          <w:t>File &gt; Output...</w:t>
        </w:r>
        <w:r w:rsidR="00073647">
          <w:rPr>
            <w:noProof/>
            <w:webHidden/>
          </w:rPr>
          <w:tab/>
        </w:r>
        <w:r w:rsidR="00073647">
          <w:rPr>
            <w:noProof/>
            <w:webHidden/>
          </w:rPr>
          <w:fldChar w:fldCharType="begin"/>
        </w:r>
        <w:r w:rsidR="00073647">
          <w:rPr>
            <w:noProof/>
            <w:webHidden/>
          </w:rPr>
          <w:instrText xml:space="preserve"> PAGEREF _Toc472960762 \h </w:instrText>
        </w:r>
        <w:r w:rsidR="00073647">
          <w:rPr>
            <w:noProof/>
            <w:webHidden/>
          </w:rPr>
        </w:r>
        <w:r w:rsidR="00073647">
          <w:rPr>
            <w:noProof/>
            <w:webHidden/>
          </w:rPr>
          <w:fldChar w:fldCharType="separate"/>
        </w:r>
        <w:r w:rsidR="0019665C">
          <w:rPr>
            <w:noProof/>
            <w:webHidden/>
          </w:rPr>
          <w:t>38</w:t>
        </w:r>
        <w:r w:rsidR="00073647">
          <w:rPr>
            <w:noProof/>
            <w:webHidden/>
          </w:rPr>
          <w:fldChar w:fldCharType="end"/>
        </w:r>
      </w:hyperlink>
    </w:p>
    <w:p w:rsidR="00073647" w:rsidRDefault="00396662">
      <w:pPr>
        <w:pStyle w:val="Verzeichnis3"/>
        <w:rPr>
          <w:rFonts w:asciiTheme="minorHAnsi" w:eastAsiaTheme="minorEastAsia" w:hAnsiTheme="minorHAnsi" w:cstheme="minorBidi"/>
          <w:noProof/>
          <w:sz w:val="22"/>
          <w:szCs w:val="22"/>
          <w:lang w:eastAsia="de-DE"/>
        </w:rPr>
      </w:pPr>
      <w:hyperlink w:anchor="_Toc472960763" w:history="1">
        <w:r w:rsidR="00073647" w:rsidRPr="00114132">
          <w:rPr>
            <w:rStyle w:val="Hyperlink"/>
            <w:noProof/>
            <w:lang w:bidi="hi-IN"/>
          </w:rPr>
          <w:t>File &gt; Import</w:t>
        </w:r>
        <w:r w:rsidR="00073647">
          <w:rPr>
            <w:noProof/>
            <w:webHidden/>
          </w:rPr>
          <w:tab/>
        </w:r>
        <w:r w:rsidR="00073647">
          <w:rPr>
            <w:noProof/>
            <w:webHidden/>
          </w:rPr>
          <w:fldChar w:fldCharType="begin"/>
        </w:r>
        <w:r w:rsidR="00073647">
          <w:rPr>
            <w:noProof/>
            <w:webHidden/>
          </w:rPr>
          <w:instrText xml:space="preserve"> PAGEREF _Toc472960763 \h </w:instrText>
        </w:r>
        <w:r w:rsidR="00073647">
          <w:rPr>
            <w:noProof/>
            <w:webHidden/>
          </w:rPr>
        </w:r>
        <w:r w:rsidR="00073647">
          <w:rPr>
            <w:noProof/>
            <w:webHidden/>
          </w:rPr>
          <w:fldChar w:fldCharType="separate"/>
        </w:r>
        <w:r w:rsidR="0019665C">
          <w:rPr>
            <w:noProof/>
            <w:webHidden/>
          </w:rPr>
          <w:t>43</w:t>
        </w:r>
        <w:r w:rsidR="00073647">
          <w:rPr>
            <w:noProof/>
            <w:webHidden/>
          </w:rPr>
          <w:fldChar w:fldCharType="end"/>
        </w:r>
      </w:hyperlink>
    </w:p>
    <w:p w:rsidR="00073647" w:rsidRDefault="00396662">
      <w:pPr>
        <w:pStyle w:val="Verzeichnis3"/>
        <w:rPr>
          <w:rFonts w:asciiTheme="minorHAnsi" w:eastAsiaTheme="minorEastAsia" w:hAnsiTheme="minorHAnsi" w:cstheme="minorBidi"/>
          <w:noProof/>
          <w:sz w:val="22"/>
          <w:szCs w:val="22"/>
          <w:lang w:eastAsia="de-DE"/>
        </w:rPr>
      </w:pPr>
      <w:hyperlink w:anchor="_Toc472960764" w:history="1">
        <w:r w:rsidR="00073647" w:rsidRPr="00114132">
          <w:rPr>
            <w:rStyle w:val="Hyperlink"/>
            <w:noProof/>
            <w:lang w:bidi="hi-IN"/>
          </w:rPr>
          <w:t>File &gt; Export</w:t>
        </w:r>
        <w:r w:rsidR="00073647">
          <w:rPr>
            <w:noProof/>
            <w:webHidden/>
          </w:rPr>
          <w:tab/>
        </w:r>
        <w:r w:rsidR="00073647">
          <w:rPr>
            <w:noProof/>
            <w:webHidden/>
          </w:rPr>
          <w:fldChar w:fldCharType="begin"/>
        </w:r>
        <w:r w:rsidR="00073647">
          <w:rPr>
            <w:noProof/>
            <w:webHidden/>
          </w:rPr>
          <w:instrText xml:space="preserve"> PAGEREF _Toc472960764 \h </w:instrText>
        </w:r>
        <w:r w:rsidR="00073647">
          <w:rPr>
            <w:noProof/>
            <w:webHidden/>
          </w:rPr>
        </w:r>
        <w:r w:rsidR="00073647">
          <w:rPr>
            <w:noProof/>
            <w:webHidden/>
          </w:rPr>
          <w:fldChar w:fldCharType="separate"/>
        </w:r>
        <w:r w:rsidR="0019665C">
          <w:rPr>
            <w:noProof/>
            <w:webHidden/>
          </w:rPr>
          <w:t>49</w:t>
        </w:r>
        <w:r w:rsidR="00073647">
          <w:rPr>
            <w:noProof/>
            <w:webHidden/>
          </w:rPr>
          <w:fldChar w:fldCharType="end"/>
        </w:r>
      </w:hyperlink>
    </w:p>
    <w:p w:rsidR="00073647" w:rsidRDefault="00396662">
      <w:pPr>
        <w:pStyle w:val="Verzeichnis3"/>
        <w:rPr>
          <w:rFonts w:asciiTheme="minorHAnsi" w:eastAsiaTheme="minorEastAsia" w:hAnsiTheme="minorHAnsi" w:cstheme="minorBidi"/>
          <w:noProof/>
          <w:sz w:val="22"/>
          <w:szCs w:val="22"/>
          <w:lang w:eastAsia="de-DE"/>
        </w:rPr>
      </w:pPr>
      <w:hyperlink w:anchor="_Toc472960765" w:history="1">
        <w:r w:rsidR="00073647" w:rsidRPr="00114132">
          <w:rPr>
            <w:rStyle w:val="Hyperlink"/>
            <w:noProof/>
            <w:lang w:bidi="hi-IN"/>
          </w:rPr>
          <w:t>File &gt; Exit</w:t>
        </w:r>
        <w:r w:rsidR="00073647">
          <w:rPr>
            <w:noProof/>
            <w:webHidden/>
          </w:rPr>
          <w:tab/>
        </w:r>
        <w:r w:rsidR="00073647">
          <w:rPr>
            <w:noProof/>
            <w:webHidden/>
          </w:rPr>
          <w:fldChar w:fldCharType="begin"/>
        </w:r>
        <w:r w:rsidR="00073647">
          <w:rPr>
            <w:noProof/>
            <w:webHidden/>
          </w:rPr>
          <w:instrText xml:space="preserve"> PAGEREF _Toc472960765 \h </w:instrText>
        </w:r>
        <w:r w:rsidR="00073647">
          <w:rPr>
            <w:noProof/>
            <w:webHidden/>
          </w:rPr>
        </w:r>
        <w:r w:rsidR="00073647">
          <w:rPr>
            <w:noProof/>
            <w:webHidden/>
          </w:rPr>
          <w:fldChar w:fldCharType="separate"/>
        </w:r>
        <w:r w:rsidR="0019665C">
          <w:rPr>
            <w:noProof/>
            <w:webHidden/>
          </w:rPr>
          <w:t>52</w:t>
        </w:r>
        <w:r w:rsidR="00073647">
          <w:rPr>
            <w:noProof/>
            <w:webHidden/>
          </w:rPr>
          <w:fldChar w:fldCharType="end"/>
        </w:r>
      </w:hyperlink>
    </w:p>
    <w:p w:rsidR="00073647" w:rsidRDefault="00396662">
      <w:pPr>
        <w:pStyle w:val="Verzeichnis2"/>
        <w:rPr>
          <w:rFonts w:asciiTheme="minorHAnsi" w:eastAsiaTheme="minorEastAsia" w:hAnsiTheme="minorHAnsi" w:cstheme="minorBidi"/>
          <w:noProof/>
          <w:sz w:val="22"/>
          <w:szCs w:val="22"/>
          <w:lang w:eastAsia="de-DE"/>
        </w:rPr>
      </w:pPr>
      <w:hyperlink w:anchor="_Toc472960766" w:history="1">
        <w:r w:rsidR="00073647" w:rsidRPr="00114132">
          <w:rPr>
            <w:rStyle w:val="Hyperlink"/>
            <w:noProof/>
          </w:rPr>
          <w:t>B.</w:t>
        </w:r>
        <w:r w:rsidR="00073647">
          <w:rPr>
            <w:rFonts w:asciiTheme="minorHAnsi" w:eastAsiaTheme="minorEastAsia" w:hAnsiTheme="minorHAnsi" w:cstheme="minorBidi"/>
            <w:noProof/>
            <w:sz w:val="22"/>
            <w:szCs w:val="22"/>
            <w:lang w:eastAsia="de-DE"/>
          </w:rPr>
          <w:tab/>
        </w:r>
        <w:r w:rsidR="00073647" w:rsidRPr="00114132">
          <w:rPr>
            <w:rStyle w:val="Hyperlink"/>
            <w:noProof/>
          </w:rPr>
          <w:t>Edit Menu</w:t>
        </w:r>
        <w:r w:rsidR="00073647">
          <w:rPr>
            <w:noProof/>
            <w:webHidden/>
          </w:rPr>
          <w:tab/>
        </w:r>
        <w:r w:rsidR="00073647">
          <w:rPr>
            <w:noProof/>
            <w:webHidden/>
          </w:rPr>
          <w:fldChar w:fldCharType="begin"/>
        </w:r>
        <w:r w:rsidR="00073647">
          <w:rPr>
            <w:noProof/>
            <w:webHidden/>
          </w:rPr>
          <w:instrText xml:space="preserve"> PAGEREF _Toc472960766 \h </w:instrText>
        </w:r>
        <w:r w:rsidR="00073647">
          <w:rPr>
            <w:noProof/>
            <w:webHidden/>
          </w:rPr>
        </w:r>
        <w:r w:rsidR="00073647">
          <w:rPr>
            <w:noProof/>
            <w:webHidden/>
          </w:rPr>
          <w:fldChar w:fldCharType="separate"/>
        </w:r>
        <w:r w:rsidR="0019665C">
          <w:rPr>
            <w:noProof/>
            <w:webHidden/>
          </w:rPr>
          <w:t>53</w:t>
        </w:r>
        <w:r w:rsidR="00073647">
          <w:rPr>
            <w:noProof/>
            <w:webHidden/>
          </w:rPr>
          <w:fldChar w:fldCharType="end"/>
        </w:r>
      </w:hyperlink>
    </w:p>
    <w:p w:rsidR="00073647" w:rsidRDefault="00396662">
      <w:pPr>
        <w:pStyle w:val="Verzeichnis3"/>
        <w:rPr>
          <w:rFonts w:asciiTheme="minorHAnsi" w:eastAsiaTheme="minorEastAsia" w:hAnsiTheme="minorHAnsi" w:cstheme="minorBidi"/>
          <w:noProof/>
          <w:sz w:val="22"/>
          <w:szCs w:val="22"/>
          <w:lang w:eastAsia="de-DE"/>
        </w:rPr>
      </w:pPr>
      <w:hyperlink w:anchor="_Toc472960767" w:history="1">
        <w:r w:rsidR="00073647" w:rsidRPr="00114132">
          <w:rPr>
            <w:rStyle w:val="Hyperlink"/>
            <w:noProof/>
            <w:lang w:bidi="hi-IN"/>
          </w:rPr>
          <w:t>Edit &gt; Undo</w:t>
        </w:r>
        <w:r w:rsidR="00073647">
          <w:rPr>
            <w:noProof/>
            <w:webHidden/>
          </w:rPr>
          <w:tab/>
        </w:r>
        <w:r w:rsidR="00073647">
          <w:rPr>
            <w:noProof/>
            <w:webHidden/>
          </w:rPr>
          <w:fldChar w:fldCharType="begin"/>
        </w:r>
        <w:r w:rsidR="00073647">
          <w:rPr>
            <w:noProof/>
            <w:webHidden/>
          </w:rPr>
          <w:instrText xml:space="preserve"> PAGEREF _Toc472960767 \h </w:instrText>
        </w:r>
        <w:r w:rsidR="00073647">
          <w:rPr>
            <w:noProof/>
            <w:webHidden/>
          </w:rPr>
        </w:r>
        <w:r w:rsidR="00073647">
          <w:rPr>
            <w:noProof/>
            <w:webHidden/>
          </w:rPr>
          <w:fldChar w:fldCharType="separate"/>
        </w:r>
        <w:r w:rsidR="0019665C">
          <w:rPr>
            <w:noProof/>
            <w:webHidden/>
          </w:rPr>
          <w:t>53</w:t>
        </w:r>
        <w:r w:rsidR="00073647">
          <w:rPr>
            <w:noProof/>
            <w:webHidden/>
          </w:rPr>
          <w:fldChar w:fldCharType="end"/>
        </w:r>
      </w:hyperlink>
    </w:p>
    <w:p w:rsidR="00073647" w:rsidRDefault="00396662">
      <w:pPr>
        <w:pStyle w:val="Verzeichnis3"/>
        <w:rPr>
          <w:rFonts w:asciiTheme="minorHAnsi" w:eastAsiaTheme="minorEastAsia" w:hAnsiTheme="minorHAnsi" w:cstheme="minorBidi"/>
          <w:noProof/>
          <w:sz w:val="22"/>
          <w:szCs w:val="22"/>
          <w:lang w:eastAsia="de-DE"/>
        </w:rPr>
      </w:pPr>
      <w:hyperlink w:anchor="_Toc472960768" w:history="1">
        <w:r w:rsidR="00073647" w:rsidRPr="00114132">
          <w:rPr>
            <w:rStyle w:val="Hyperlink"/>
            <w:noProof/>
            <w:lang w:bidi="hi-IN"/>
          </w:rPr>
          <w:t>Edit &gt; Copy</w:t>
        </w:r>
        <w:r w:rsidR="00073647">
          <w:rPr>
            <w:noProof/>
            <w:webHidden/>
          </w:rPr>
          <w:tab/>
        </w:r>
        <w:r w:rsidR="00073647">
          <w:rPr>
            <w:noProof/>
            <w:webHidden/>
          </w:rPr>
          <w:fldChar w:fldCharType="begin"/>
        </w:r>
        <w:r w:rsidR="00073647">
          <w:rPr>
            <w:noProof/>
            <w:webHidden/>
          </w:rPr>
          <w:instrText xml:space="preserve"> PAGEREF _Toc472960768 \h </w:instrText>
        </w:r>
        <w:r w:rsidR="00073647">
          <w:rPr>
            <w:noProof/>
            <w:webHidden/>
          </w:rPr>
        </w:r>
        <w:r w:rsidR="00073647">
          <w:rPr>
            <w:noProof/>
            <w:webHidden/>
          </w:rPr>
          <w:fldChar w:fldCharType="separate"/>
        </w:r>
        <w:r w:rsidR="0019665C">
          <w:rPr>
            <w:noProof/>
            <w:webHidden/>
          </w:rPr>
          <w:t>53</w:t>
        </w:r>
        <w:r w:rsidR="00073647">
          <w:rPr>
            <w:noProof/>
            <w:webHidden/>
          </w:rPr>
          <w:fldChar w:fldCharType="end"/>
        </w:r>
      </w:hyperlink>
    </w:p>
    <w:p w:rsidR="00073647" w:rsidRDefault="00396662">
      <w:pPr>
        <w:pStyle w:val="Verzeichnis3"/>
        <w:rPr>
          <w:rFonts w:asciiTheme="minorHAnsi" w:eastAsiaTheme="minorEastAsia" w:hAnsiTheme="minorHAnsi" w:cstheme="minorBidi"/>
          <w:noProof/>
          <w:sz w:val="22"/>
          <w:szCs w:val="22"/>
          <w:lang w:eastAsia="de-DE"/>
        </w:rPr>
      </w:pPr>
      <w:hyperlink w:anchor="_Toc472960769" w:history="1">
        <w:r w:rsidR="00073647" w:rsidRPr="00114132">
          <w:rPr>
            <w:rStyle w:val="Hyperlink"/>
            <w:noProof/>
            <w:lang w:bidi="hi-IN"/>
          </w:rPr>
          <w:t>Edit &gt; Paste</w:t>
        </w:r>
        <w:r w:rsidR="00073647">
          <w:rPr>
            <w:noProof/>
            <w:webHidden/>
          </w:rPr>
          <w:tab/>
        </w:r>
        <w:r w:rsidR="00073647">
          <w:rPr>
            <w:noProof/>
            <w:webHidden/>
          </w:rPr>
          <w:fldChar w:fldCharType="begin"/>
        </w:r>
        <w:r w:rsidR="00073647">
          <w:rPr>
            <w:noProof/>
            <w:webHidden/>
          </w:rPr>
          <w:instrText xml:space="preserve"> PAGEREF _Toc472960769 \h </w:instrText>
        </w:r>
        <w:r w:rsidR="00073647">
          <w:rPr>
            <w:noProof/>
            <w:webHidden/>
          </w:rPr>
        </w:r>
        <w:r w:rsidR="00073647">
          <w:rPr>
            <w:noProof/>
            <w:webHidden/>
          </w:rPr>
          <w:fldChar w:fldCharType="separate"/>
        </w:r>
        <w:r w:rsidR="0019665C">
          <w:rPr>
            <w:noProof/>
            <w:webHidden/>
          </w:rPr>
          <w:t>54</w:t>
        </w:r>
        <w:r w:rsidR="00073647">
          <w:rPr>
            <w:noProof/>
            <w:webHidden/>
          </w:rPr>
          <w:fldChar w:fldCharType="end"/>
        </w:r>
      </w:hyperlink>
    </w:p>
    <w:p w:rsidR="00073647" w:rsidRDefault="00396662">
      <w:pPr>
        <w:pStyle w:val="Verzeichnis3"/>
        <w:rPr>
          <w:rFonts w:asciiTheme="minorHAnsi" w:eastAsiaTheme="minorEastAsia" w:hAnsiTheme="minorHAnsi" w:cstheme="minorBidi"/>
          <w:noProof/>
          <w:sz w:val="22"/>
          <w:szCs w:val="22"/>
          <w:lang w:eastAsia="de-DE"/>
        </w:rPr>
      </w:pPr>
      <w:hyperlink w:anchor="_Toc472960770" w:history="1">
        <w:r w:rsidR="00073647" w:rsidRPr="00114132">
          <w:rPr>
            <w:rStyle w:val="Hyperlink"/>
            <w:noProof/>
            <w:lang w:bidi="hi-IN"/>
          </w:rPr>
          <w:t>Edit &gt; Cut</w:t>
        </w:r>
        <w:r w:rsidR="00073647">
          <w:rPr>
            <w:noProof/>
            <w:webHidden/>
          </w:rPr>
          <w:tab/>
        </w:r>
        <w:r w:rsidR="00073647">
          <w:rPr>
            <w:noProof/>
            <w:webHidden/>
          </w:rPr>
          <w:fldChar w:fldCharType="begin"/>
        </w:r>
        <w:r w:rsidR="00073647">
          <w:rPr>
            <w:noProof/>
            <w:webHidden/>
          </w:rPr>
          <w:instrText xml:space="preserve"> PAGEREF _Toc472960770 \h </w:instrText>
        </w:r>
        <w:r w:rsidR="00073647">
          <w:rPr>
            <w:noProof/>
            <w:webHidden/>
          </w:rPr>
        </w:r>
        <w:r w:rsidR="00073647">
          <w:rPr>
            <w:noProof/>
            <w:webHidden/>
          </w:rPr>
          <w:fldChar w:fldCharType="separate"/>
        </w:r>
        <w:r w:rsidR="0019665C">
          <w:rPr>
            <w:noProof/>
            <w:webHidden/>
          </w:rPr>
          <w:t>54</w:t>
        </w:r>
        <w:r w:rsidR="00073647">
          <w:rPr>
            <w:noProof/>
            <w:webHidden/>
          </w:rPr>
          <w:fldChar w:fldCharType="end"/>
        </w:r>
      </w:hyperlink>
    </w:p>
    <w:p w:rsidR="00073647" w:rsidRDefault="00396662">
      <w:pPr>
        <w:pStyle w:val="Verzeichnis3"/>
        <w:rPr>
          <w:rFonts w:asciiTheme="minorHAnsi" w:eastAsiaTheme="minorEastAsia" w:hAnsiTheme="minorHAnsi" w:cstheme="minorBidi"/>
          <w:noProof/>
          <w:sz w:val="22"/>
          <w:szCs w:val="22"/>
          <w:lang w:eastAsia="de-DE"/>
        </w:rPr>
      </w:pPr>
      <w:hyperlink w:anchor="_Toc472960771" w:history="1">
        <w:r w:rsidR="00073647" w:rsidRPr="00114132">
          <w:rPr>
            <w:rStyle w:val="Hyperlink"/>
            <w:noProof/>
            <w:lang w:bidi="hi-IN"/>
          </w:rPr>
          <w:t>Edit &gt; Search in events...</w:t>
        </w:r>
        <w:r w:rsidR="00073647">
          <w:rPr>
            <w:noProof/>
            <w:webHidden/>
          </w:rPr>
          <w:tab/>
        </w:r>
        <w:r w:rsidR="00073647">
          <w:rPr>
            <w:noProof/>
            <w:webHidden/>
          </w:rPr>
          <w:fldChar w:fldCharType="begin"/>
        </w:r>
        <w:r w:rsidR="00073647">
          <w:rPr>
            <w:noProof/>
            <w:webHidden/>
          </w:rPr>
          <w:instrText xml:space="preserve"> PAGEREF _Toc472960771 \h </w:instrText>
        </w:r>
        <w:r w:rsidR="00073647">
          <w:rPr>
            <w:noProof/>
            <w:webHidden/>
          </w:rPr>
        </w:r>
        <w:r w:rsidR="00073647">
          <w:rPr>
            <w:noProof/>
            <w:webHidden/>
          </w:rPr>
          <w:fldChar w:fldCharType="separate"/>
        </w:r>
        <w:r w:rsidR="0019665C">
          <w:rPr>
            <w:noProof/>
            <w:webHidden/>
          </w:rPr>
          <w:t>54</w:t>
        </w:r>
        <w:r w:rsidR="00073647">
          <w:rPr>
            <w:noProof/>
            <w:webHidden/>
          </w:rPr>
          <w:fldChar w:fldCharType="end"/>
        </w:r>
      </w:hyperlink>
    </w:p>
    <w:p w:rsidR="00073647" w:rsidRDefault="00396662">
      <w:pPr>
        <w:pStyle w:val="Verzeichnis3"/>
        <w:rPr>
          <w:rFonts w:asciiTheme="minorHAnsi" w:eastAsiaTheme="minorEastAsia" w:hAnsiTheme="minorHAnsi" w:cstheme="minorBidi"/>
          <w:noProof/>
          <w:sz w:val="22"/>
          <w:szCs w:val="22"/>
          <w:lang w:eastAsia="de-DE"/>
        </w:rPr>
      </w:pPr>
      <w:hyperlink w:anchor="_Toc472960772" w:history="1">
        <w:r w:rsidR="00073647" w:rsidRPr="00114132">
          <w:rPr>
            <w:rStyle w:val="Hyperlink"/>
            <w:noProof/>
            <w:lang w:bidi="hi-IN"/>
          </w:rPr>
          <w:t>Edit &gt; Find next...</w:t>
        </w:r>
        <w:r w:rsidR="00073647">
          <w:rPr>
            <w:noProof/>
            <w:webHidden/>
          </w:rPr>
          <w:tab/>
        </w:r>
        <w:r w:rsidR="00073647">
          <w:rPr>
            <w:noProof/>
            <w:webHidden/>
          </w:rPr>
          <w:fldChar w:fldCharType="begin"/>
        </w:r>
        <w:r w:rsidR="00073647">
          <w:rPr>
            <w:noProof/>
            <w:webHidden/>
          </w:rPr>
          <w:instrText xml:space="preserve"> PAGEREF _Toc472960772 \h </w:instrText>
        </w:r>
        <w:r w:rsidR="00073647">
          <w:rPr>
            <w:noProof/>
            <w:webHidden/>
          </w:rPr>
        </w:r>
        <w:r w:rsidR="00073647">
          <w:rPr>
            <w:noProof/>
            <w:webHidden/>
          </w:rPr>
          <w:fldChar w:fldCharType="separate"/>
        </w:r>
        <w:r w:rsidR="0019665C">
          <w:rPr>
            <w:noProof/>
            <w:webHidden/>
          </w:rPr>
          <w:t>56</w:t>
        </w:r>
        <w:r w:rsidR="00073647">
          <w:rPr>
            <w:noProof/>
            <w:webHidden/>
          </w:rPr>
          <w:fldChar w:fldCharType="end"/>
        </w:r>
      </w:hyperlink>
    </w:p>
    <w:p w:rsidR="00073647" w:rsidRDefault="00396662">
      <w:pPr>
        <w:pStyle w:val="Verzeichnis3"/>
        <w:rPr>
          <w:rFonts w:asciiTheme="minorHAnsi" w:eastAsiaTheme="minorEastAsia" w:hAnsiTheme="minorHAnsi" w:cstheme="minorBidi"/>
          <w:noProof/>
          <w:sz w:val="22"/>
          <w:szCs w:val="22"/>
          <w:lang w:eastAsia="de-DE"/>
        </w:rPr>
      </w:pPr>
      <w:hyperlink w:anchor="_Toc472960773" w:history="1">
        <w:r w:rsidR="00073647" w:rsidRPr="00114132">
          <w:rPr>
            <w:rStyle w:val="Hyperlink"/>
            <w:noProof/>
            <w:lang w:bidi="hi-IN"/>
          </w:rPr>
          <w:t>Edit &gt; Replace in events...</w:t>
        </w:r>
        <w:r w:rsidR="00073647">
          <w:rPr>
            <w:noProof/>
            <w:webHidden/>
          </w:rPr>
          <w:tab/>
        </w:r>
        <w:r w:rsidR="00073647">
          <w:rPr>
            <w:noProof/>
            <w:webHidden/>
          </w:rPr>
          <w:fldChar w:fldCharType="begin"/>
        </w:r>
        <w:r w:rsidR="00073647">
          <w:rPr>
            <w:noProof/>
            <w:webHidden/>
          </w:rPr>
          <w:instrText xml:space="preserve"> PAGEREF _Toc472960773 \h </w:instrText>
        </w:r>
        <w:r w:rsidR="00073647">
          <w:rPr>
            <w:noProof/>
            <w:webHidden/>
          </w:rPr>
        </w:r>
        <w:r w:rsidR="00073647">
          <w:rPr>
            <w:noProof/>
            <w:webHidden/>
          </w:rPr>
          <w:fldChar w:fldCharType="separate"/>
        </w:r>
        <w:r w:rsidR="0019665C">
          <w:rPr>
            <w:noProof/>
            <w:webHidden/>
          </w:rPr>
          <w:t>56</w:t>
        </w:r>
        <w:r w:rsidR="00073647">
          <w:rPr>
            <w:noProof/>
            <w:webHidden/>
          </w:rPr>
          <w:fldChar w:fldCharType="end"/>
        </w:r>
      </w:hyperlink>
    </w:p>
    <w:p w:rsidR="00073647" w:rsidRDefault="00396662">
      <w:pPr>
        <w:pStyle w:val="Verzeichnis3"/>
        <w:rPr>
          <w:rFonts w:asciiTheme="minorHAnsi" w:eastAsiaTheme="minorEastAsia" w:hAnsiTheme="minorHAnsi" w:cstheme="minorBidi"/>
          <w:noProof/>
          <w:sz w:val="22"/>
          <w:szCs w:val="22"/>
          <w:lang w:eastAsia="de-DE"/>
        </w:rPr>
      </w:pPr>
      <w:hyperlink w:anchor="_Toc472960774" w:history="1">
        <w:r w:rsidR="00073647" w:rsidRPr="00114132">
          <w:rPr>
            <w:rStyle w:val="Hyperlink"/>
            <w:noProof/>
            <w:lang w:bidi="hi-IN"/>
          </w:rPr>
          <w:t>Edit &gt; Go to...</w:t>
        </w:r>
        <w:r w:rsidR="00073647">
          <w:rPr>
            <w:noProof/>
            <w:webHidden/>
          </w:rPr>
          <w:tab/>
        </w:r>
        <w:r w:rsidR="00073647">
          <w:rPr>
            <w:noProof/>
            <w:webHidden/>
          </w:rPr>
          <w:fldChar w:fldCharType="begin"/>
        </w:r>
        <w:r w:rsidR="00073647">
          <w:rPr>
            <w:noProof/>
            <w:webHidden/>
          </w:rPr>
          <w:instrText xml:space="preserve"> PAGEREF _Toc472960774 \h </w:instrText>
        </w:r>
        <w:r w:rsidR="00073647">
          <w:rPr>
            <w:noProof/>
            <w:webHidden/>
          </w:rPr>
        </w:r>
        <w:r w:rsidR="00073647">
          <w:rPr>
            <w:noProof/>
            <w:webHidden/>
          </w:rPr>
          <w:fldChar w:fldCharType="separate"/>
        </w:r>
        <w:r w:rsidR="0019665C">
          <w:rPr>
            <w:noProof/>
            <w:webHidden/>
          </w:rPr>
          <w:t>57</w:t>
        </w:r>
        <w:r w:rsidR="00073647">
          <w:rPr>
            <w:noProof/>
            <w:webHidden/>
          </w:rPr>
          <w:fldChar w:fldCharType="end"/>
        </w:r>
      </w:hyperlink>
    </w:p>
    <w:p w:rsidR="00073647" w:rsidRDefault="00396662">
      <w:pPr>
        <w:pStyle w:val="Verzeichnis3"/>
        <w:rPr>
          <w:rFonts w:asciiTheme="minorHAnsi" w:eastAsiaTheme="minorEastAsia" w:hAnsiTheme="minorHAnsi" w:cstheme="minorBidi"/>
          <w:noProof/>
          <w:sz w:val="22"/>
          <w:szCs w:val="22"/>
          <w:lang w:eastAsia="de-DE"/>
        </w:rPr>
      </w:pPr>
      <w:hyperlink w:anchor="_Toc472960775" w:history="1">
        <w:r w:rsidR="00073647" w:rsidRPr="00114132">
          <w:rPr>
            <w:rStyle w:val="Hyperlink"/>
            <w:noProof/>
            <w:lang w:bidi="hi-IN"/>
          </w:rPr>
          <w:t>Edit &gt; EXAKT search...</w:t>
        </w:r>
        <w:r w:rsidR="00073647">
          <w:rPr>
            <w:noProof/>
            <w:webHidden/>
          </w:rPr>
          <w:tab/>
        </w:r>
        <w:r w:rsidR="00073647">
          <w:rPr>
            <w:noProof/>
            <w:webHidden/>
          </w:rPr>
          <w:fldChar w:fldCharType="begin"/>
        </w:r>
        <w:r w:rsidR="00073647">
          <w:rPr>
            <w:noProof/>
            <w:webHidden/>
          </w:rPr>
          <w:instrText xml:space="preserve"> PAGEREF _Toc472960775 \h </w:instrText>
        </w:r>
        <w:r w:rsidR="00073647">
          <w:rPr>
            <w:noProof/>
            <w:webHidden/>
          </w:rPr>
        </w:r>
        <w:r w:rsidR="00073647">
          <w:rPr>
            <w:noProof/>
            <w:webHidden/>
          </w:rPr>
          <w:fldChar w:fldCharType="separate"/>
        </w:r>
        <w:r w:rsidR="0019665C">
          <w:rPr>
            <w:noProof/>
            <w:webHidden/>
          </w:rPr>
          <w:t>57</w:t>
        </w:r>
        <w:r w:rsidR="00073647">
          <w:rPr>
            <w:noProof/>
            <w:webHidden/>
          </w:rPr>
          <w:fldChar w:fldCharType="end"/>
        </w:r>
      </w:hyperlink>
    </w:p>
    <w:p w:rsidR="00073647" w:rsidRDefault="00396662">
      <w:pPr>
        <w:pStyle w:val="Verzeichnis3"/>
        <w:rPr>
          <w:rFonts w:asciiTheme="minorHAnsi" w:eastAsiaTheme="minorEastAsia" w:hAnsiTheme="minorHAnsi" w:cstheme="minorBidi"/>
          <w:noProof/>
          <w:sz w:val="22"/>
          <w:szCs w:val="22"/>
          <w:lang w:eastAsia="de-DE"/>
        </w:rPr>
      </w:pPr>
      <w:hyperlink w:anchor="_Toc472960776" w:history="1">
        <w:r w:rsidR="00073647" w:rsidRPr="00114132">
          <w:rPr>
            <w:rStyle w:val="Hyperlink"/>
            <w:noProof/>
            <w:lang w:bidi="hi-IN"/>
          </w:rPr>
          <w:t>Edit &gt; Selection</w:t>
        </w:r>
        <w:r w:rsidR="00073647">
          <w:rPr>
            <w:noProof/>
            <w:webHidden/>
          </w:rPr>
          <w:tab/>
        </w:r>
        <w:r w:rsidR="00073647">
          <w:rPr>
            <w:noProof/>
            <w:webHidden/>
          </w:rPr>
          <w:fldChar w:fldCharType="begin"/>
        </w:r>
        <w:r w:rsidR="00073647">
          <w:rPr>
            <w:noProof/>
            <w:webHidden/>
          </w:rPr>
          <w:instrText xml:space="preserve"> PAGEREF _Toc472960776 \h </w:instrText>
        </w:r>
        <w:r w:rsidR="00073647">
          <w:rPr>
            <w:noProof/>
            <w:webHidden/>
          </w:rPr>
        </w:r>
        <w:r w:rsidR="00073647">
          <w:rPr>
            <w:noProof/>
            <w:webHidden/>
          </w:rPr>
          <w:fldChar w:fldCharType="separate"/>
        </w:r>
        <w:r w:rsidR="0019665C">
          <w:rPr>
            <w:noProof/>
            <w:webHidden/>
          </w:rPr>
          <w:t>58</w:t>
        </w:r>
        <w:r w:rsidR="00073647">
          <w:rPr>
            <w:noProof/>
            <w:webHidden/>
          </w:rPr>
          <w:fldChar w:fldCharType="end"/>
        </w:r>
      </w:hyperlink>
    </w:p>
    <w:p w:rsidR="00073647" w:rsidRDefault="00396662">
      <w:pPr>
        <w:pStyle w:val="Verzeichnis3"/>
        <w:rPr>
          <w:rFonts w:asciiTheme="minorHAnsi" w:eastAsiaTheme="minorEastAsia" w:hAnsiTheme="minorHAnsi" w:cstheme="minorBidi"/>
          <w:noProof/>
          <w:sz w:val="22"/>
          <w:szCs w:val="22"/>
          <w:lang w:eastAsia="de-DE"/>
        </w:rPr>
      </w:pPr>
      <w:hyperlink w:anchor="_Toc472960777" w:history="1">
        <w:r w:rsidR="00073647" w:rsidRPr="00114132">
          <w:rPr>
            <w:rStyle w:val="Hyperlink"/>
            <w:noProof/>
            <w:lang w:bidi="hi-IN"/>
          </w:rPr>
          <w:t>Edit &gt; Selection &gt; Selection to new</w:t>
        </w:r>
        <w:r w:rsidR="00073647">
          <w:rPr>
            <w:noProof/>
            <w:webHidden/>
          </w:rPr>
          <w:tab/>
        </w:r>
        <w:r w:rsidR="00073647">
          <w:rPr>
            <w:noProof/>
            <w:webHidden/>
          </w:rPr>
          <w:fldChar w:fldCharType="begin"/>
        </w:r>
        <w:r w:rsidR="00073647">
          <w:rPr>
            <w:noProof/>
            <w:webHidden/>
          </w:rPr>
          <w:instrText xml:space="preserve"> PAGEREF _Toc472960777 \h </w:instrText>
        </w:r>
        <w:r w:rsidR="00073647">
          <w:rPr>
            <w:noProof/>
            <w:webHidden/>
          </w:rPr>
        </w:r>
        <w:r w:rsidR="00073647">
          <w:rPr>
            <w:noProof/>
            <w:webHidden/>
          </w:rPr>
          <w:fldChar w:fldCharType="separate"/>
        </w:r>
        <w:r w:rsidR="0019665C">
          <w:rPr>
            <w:noProof/>
            <w:webHidden/>
          </w:rPr>
          <w:t>58</w:t>
        </w:r>
        <w:r w:rsidR="00073647">
          <w:rPr>
            <w:noProof/>
            <w:webHidden/>
          </w:rPr>
          <w:fldChar w:fldCharType="end"/>
        </w:r>
      </w:hyperlink>
    </w:p>
    <w:p w:rsidR="00073647" w:rsidRDefault="00396662">
      <w:pPr>
        <w:pStyle w:val="Verzeichnis3"/>
        <w:rPr>
          <w:rFonts w:asciiTheme="minorHAnsi" w:eastAsiaTheme="minorEastAsia" w:hAnsiTheme="minorHAnsi" w:cstheme="minorBidi"/>
          <w:noProof/>
          <w:sz w:val="22"/>
          <w:szCs w:val="22"/>
          <w:lang w:eastAsia="de-DE"/>
        </w:rPr>
      </w:pPr>
      <w:hyperlink w:anchor="_Toc472960778" w:history="1">
        <w:r w:rsidR="00073647" w:rsidRPr="00114132">
          <w:rPr>
            <w:rStyle w:val="Hyperlink"/>
            <w:noProof/>
            <w:lang w:bidi="hi-IN"/>
          </w:rPr>
          <w:t>Edit &gt; Selection &gt; Left part to new</w:t>
        </w:r>
        <w:r w:rsidR="00073647">
          <w:rPr>
            <w:noProof/>
            <w:webHidden/>
          </w:rPr>
          <w:tab/>
        </w:r>
        <w:r w:rsidR="00073647">
          <w:rPr>
            <w:noProof/>
            <w:webHidden/>
          </w:rPr>
          <w:fldChar w:fldCharType="begin"/>
        </w:r>
        <w:r w:rsidR="00073647">
          <w:rPr>
            <w:noProof/>
            <w:webHidden/>
          </w:rPr>
          <w:instrText xml:space="preserve"> PAGEREF _Toc472960778 \h </w:instrText>
        </w:r>
        <w:r w:rsidR="00073647">
          <w:rPr>
            <w:noProof/>
            <w:webHidden/>
          </w:rPr>
        </w:r>
        <w:r w:rsidR="00073647">
          <w:rPr>
            <w:noProof/>
            <w:webHidden/>
          </w:rPr>
          <w:fldChar w:fldCharType="separate"/>
        </w:r>
        <w:r w:rsidR="0019665C">
          <w:rPr>
            <w:noProof/>
            <w:webHidden/>
          </w:rPr>
          <w:t>58</w:t>
        </w:r>
        <w:r w:rsidR="00073647">
          <w:rPr>
            <w:noProof/>
            <w:webHidden/>
          </w:rPr>
          <w:fldChar w:fldCharType="end"/>
        </w:r>
      </w:hyperlink>
    </w:p>
    <w:p w:rsidR="00073647" w:rsidRDefault="00396662">
      <w:pPr>
        <w:pStyle w:val="Verzeichnis3"/>
        <w:rPr>
          <w:rFonts w:asciiTheme="minorHAnsi" w:eastAsiaTheme="minorEastAsia" w:hAnsiTheme="minorHAnsi" w:cstheme="minorBidi"/>
          <w:noProof/>
          <w:sz w:val="22"/>
          <w:szCs w:val="22"/>
          <w:lang w:eastAsia="de-DE"/>
        </w:rPr>
      </w:pPr>
      <w:hyperlink w:anchor="_Toc472960779" w:history="1">
        <w:r w:rsidR="00073647" w:rsidRPr="00114132">
          <w:rPr>
            <w:rStyle w:val="Hyperlink"/>
            <w:noProof/>
            <w:lang w:bidi="hi-IN"/>
          </w:rPr>
          <w:t>Edit &gt; Selection &gt; Right part to new</w:t>
        </w:r>
        <w:r w:rsidR="00073647">
          <w:rPr>
            <w:noProof/>
            <w:webHidden/>
          </w:rPr>
          <w:tab/>
        </w:r>
        <w:r w:rsidR="00073647">
          <w:rPr>
            <w:noProof/>
            <w:webHidden/>
          </w:rPr>
          <w:fldChar w:fldCharType="begin"/>
        </w:r>
        <w:r w:rsidR="00073647">
          <w:rPr>
            <w:noProof/>
            <w:webHidden/>
          </w:rPr>
          <w:instrText xml:space="preserve"> PAGEREF _Toc472960779 \h </w:instrText>
        </w:r>
        <w:r w:rsidR="00073647">
          <w:rPr>
            <w:noProof/>
            <w:webHidden/>
          </w:rPr>
        </w:r>
        <w:r w:rsidR="00073647">
          <w:rPr>
            <w:noProof/>
            <w:webHidden/>
          </w:rPr>
          <w:fldChar w:fldCharType="separate"/>
        </w:r>
        <w:r w:rsidR="0019665C">
          <w:rPr>
            <w:noProof/>
            <w:webHidden/>
          </w:rPr>
          <w:t>59</w:t>
        </w:r>
        <w:r w:rsidR="00073647">
          <w:rPr>
            <w:noProof/>
            <w:webHidden/>
          </w:rPr>
          <w:fldChar w:fldCharType="end"/>
        </w:r>
      </w:hyperlink>
    </w:p>
    <w:p w:rsidR="00073647" w:rsidRDefault="00396662">
      <w:pPr>
        <w:pStyle w:val="Verzeichnis3"/>
        <w:rPr>
          <w:rFonts w:asciiTheme="minorHAnsi" w:eastAsiaTheme="minorEastAsia" w:hAnsiTheme="minorHAnsi" w:cstheme="minorBidi"/>
          <w:noProof/>
          <w:sz w:val="22"/>
          <w:szCs w:val="22"/>
          <w:lang w:eastAsia="de-DE"/>
        </w:rPr>
      </w:pPr>
      <w:hyperlink w:anchor="_Toc472960780" w:history="1">
        <w:r w:rsidR="00073647" w:rsidRPr="00114132">
          <w:rPr>
            <w:rStyle w:val="Hyperlink"/>
            <w:noProof/>
            <w:lang w:bidi="hi-IN"/>
          </w:rPr>
          <w:t>Edit &gt; Selection &gt; Selection to RTF</w:t>
        </w:r>
        <w:r w:rsidR="00073647">
          <w:rPr>
            <w:noProof/>
            <w:webHidden/>
          </w:rPr>
          <w:tab/>
        </w:r>
        <w:r w:rsidR="00073647">
          <w:rPr>
            <w:noProof/>
            <w:webHidden/>
          </w:rPr>
          <w:fldChar w:fldCharType="begin"/>
        </w:r>
        <w:r w:rsidR="00073647">
          <w:rPr>
            <w:noProof/>
            <w:webHidden/>
          </w:rPr>
          <w:instrText xml:space="preserve"> PAGEREF _Toc472960780 \h </w:instrText>
        </w:r>
        <w:r w:rsidR="00073647">
          <w:rPr>
            <w:noProof/>
            <w:webHidden/>
          </w:rPr>
        </w:r>
        <w:r w:rsidR="00073647">
          <w:rPr>
            <w:noProof/>
            <w:webHidden/>
          </w:rPr>
          <w:fldChar w:fldCharType="separate"/>
        </w:r>
        <w:r w:rsidR="0019665C">
          <w:rPr>
            <w:noProof/>
            <w:webHidden/>
          </w:rPr>
          <w:t>59</w:t>
        </w:r>
        <w:r w:rsidR="00073647">
          <w:rPr>
            <w:noProof/>
            <w:webHidden/>
          </w:rPr>
          <w:fldChar w:fldCharType="end"/>
        </w:r>
      </w:hyperlink>
    </w:p>
    <w:p w:rsidR="00073647" w:rsidRDefault="00396662">
      <w:pPr>
        <w:pStyle w:val="Verzeichnis3"/>
        <w:rPr>
          <w:rFonts w:asciiTheme="minorHAnsi" w:eastAsiaTheme="minorEastAsia" w:hAnsiTheme="minorHAnsi" w:cstheme="minorBidi"/>
          <w:noProof/>
          <w:sz w:val="22"/>
          <w:szCs w:val="22"/>
          <w:lang w:eastAsia="de-DE"/>
        </w:rPr>
      </w:pPr>
      <w:hyperlink w:anchor="_Toc472960781" w:history="1">
        <w:r w:rsidR="00073647" w:rsidRPr="00114132">
          <w:rPr>
            <w:rStyle w:val="Hyperlink"/>
            <w:noProof/>
            <w:lang w:bidi="hi-IN"/>
          </w:rPr>
          <w:t>Edit &gt; Selection &gt; Selection to HTML</w:t>
        </w:r>
        <w:r w:rsidR="00073647">
          <w:rPr>
            <w:noProof/>
            <w:webHidden/>
          </w:rPr>
          <w:tab/>
        </w:r>
        <w:r w:rsidR="00073647">
          <w:rPr>
            <w:noProof/>
            <w:webHidden/>
          </w:rPr>
          <w:fldChar w:fldCharType="begin"/>
        </w:r>
        <w:r w:rsidR="00073647">
          <w:rPr>
            <w:noProof/>
            <w:webHidden/>
          </w:rPr>
          <w:instrText xml:space="preserve"> PAGEREF _Toc472960781 \h </w:instrText>
        </w:r>
        <w:r w:rsidR="00073647">
          <w:rPr>
            <w:noProof/>
            <w:webHidden/>
          </w:rPr>
        </w:r>
        <w:r w:rsidR="00073647">
          <w:rPr>
            <w:noProof/>
            <w:webHidden/>
          </w:rPr>
          <w:fldChar w:fldCharType="separate"/>
        </w:r>
        <w:r w:rsidR="0019665C">
          <w:rPr>
            <w:noProof/>
            <w:webHidden/>
          </w:rPr>
          <w:t>59</w:t>
        </w:r>
        <w:r w:rsidR="00073647">
          <w:rPr>
            <w:noProof/>
            <w:webHidden/>
          </w:rPr>
          <w:fldChar w:fldCharType="end"/>
        </w:r>
      </w:hyperlink>
    </w:p>
    <w:p w:rsidR="00073647" w:rsidRDefault="00396662">
      <w:pPr>
        <w:pStyle w:val="Verzeichnis3"/>
        <w:rPr>
          <w:rFonts w:asciiTheme="minorHAnsi" w:eastAsiaTheme="minorEastAsia" w:hAnsiTheme="minorHAnsi" w:cstheme="minorBidi"/>
          <w:noProof/>
          <w:sz w:val="22"/>
          <w:szCs w:val="22"/>
          <w:lang w:eastAsia="de-DE"/>
        </w:rPr>
      </w:pPr>
      <w:hyperlink w:anchor="_Toc472960782" w:history="1">
        <w:r w:rsidR="00073647" w:rsidRPr="00114132">
          <w:rPr>
            <w:rStyle w:val="Hyperlink"/>
            <w:noProof/>
            <w:lang w:bidi="hi-IN"/>
          </w:rPr>
          <w:t>Edit &gt; Selection &gt; Print selection…</w:t>
        </w:r>
        <w:r w:rsidR="00073647">
          <w:rPr>
            <w:noProof/>
            <w:webHidden/>
          </w:rPr>
          <w:tab/>
        </w:r>
        <w:r w:rsidR="00073647">
          <w:rPr>
            <w:noProof/>
            <w:webHidden/>
          </w:rPr>
          <w:fldChar w:fldCharType="begin"/>
        </w:r>
        <w:r w:rsidR="00073647">
          <w:rPr>
            <w:noProof/>
            <w:webHidden/>
          </w:rPr>
          <w:instrText xml:space="preserve"> PAGEREF _Toc472960782 \h </w:instrText>
        </w:r>
        <w:r w:rsidR="00073647">
          <w:rPr>
            <w:noProof/>
            <w:webHidden/>
          </w:rPr>
        </w:r>
        <w:r w:rsidR="00073647">
          <w:rPr>
            <w:noProof/>
            <w:webHidden/>
          </w:rPr>
          <w:fldChar w:fldCharType="separate"/>
        </w:r>
        <w:r w:rsidR="0019665C">
          <w:rPr>
            <w:noProof/>
            <w:webHidden/>
          </w:rPr>
          <w:t>59</w:t>
        </w:r>
        <w:r w:rsidR="00073647">
          <w:rPr>
            <w:noProof/>
            <w:webHidden/>
          </w:rPr>
          <w:fldChar w:fldCharType="end"/>
        </w:r>
      </w:hyperlink>
    </w:p>
    <w:p w:rsidR="00073647" w:rsidRDefault="00396662">
      <w:pPr>
        <w:pStyle w:val="Verzeichnis3"/>
        <w:rPr>
          <w:rFonts w:asciiTheme="minorHAnsi" w:eastAsiaTheme="minorEastAsia" w:hAnsiTheme="minorHAnsi" w:cstheme="minorBidi"/>
          <w:noProof/>
          <w:sz w:val="22"/>
          <w:szCs w:val="22"/>
          <w:lang w:eastAsia="de-DE"/>
        </w:rPr>
      </w:pPr>
      <w:hyperlink w:anchor="_Toc472960783" w:history="1">
        <w:r w:rsidR="00073647" w:rsidRPr="00114132">
          <w:rPr>
            <w:rStyle w:val="Hyperlink"/>
            <w:noProof/>
            <w:lang w:bidi="hi-IN"/>
          </w:rPr>
          <w:t>Edit &gt; Preferences…</w:t>
        </w:r>
        <w:r w:rsidR="00073647">
          <w:rPr>
            <w:noProof/>
            <w:webHidden/>
          </w:rPr>
          <w:tab/>
        </w:r>
        <w:r w:rsidR="00073647">
          <w:rPr>
            <w:noProof/>
            <w:webHidden/>
          </w:rPr>
          <w:fldChar w:fldCharType="begin"/>
        </w:r>
        <w:r w:rsidR="00073647">
          <w:rPr>
            <w:noProof/>
            <w:webHidden/>
          </w:rPr>
          <w:instrText xml:space="preserve"> PAGEREF _Toc472960783 \h </w:instrText>
        </w:r>
        <w:r w:rsidR="00073647">
          <w:rPr>
            <w:noProof/>
            <w:webHidden/>
          </w:rPr>
        </w:r>
        <w:r w:rsidR="00073647">
          <w:rPr>
            <w:noProof/>
            <w:webHidden/>
          </w:rPr>
          <w:fldChar w:fldCharType="separate"/>
        </w:r>
        <w:r w:rsidR="0019665C">
          <w:rPr>
            <w:noProof/>
            <w:webHidden/>
          </w:rPr>
          <w:t>59</w:t>
        </w:r>
        <w:r w:rsidR="00073647">
          <w:rPr>
            <w:noProof/>
            <w:webHidden/>
          </w:rPr>
          <w:fldChar w:fldCharType="end"/>
        </w:r>
      </w:hyperlink>
    </w:p>
    <w:p w:rsidR="00073647" w:rsidRDefault="00396662">
      <w:pPr>
        <w:pStyle w:val="Verzeichnis3"/>
        <w:rPr>
          <w:rFonts w:asciiTheme="minorHAnsi" w:eastAsiaTheme="minorEastAsia" w:hAnsiTheme="minorHAnsi" w:cstheme="minorBidi"/>
          <w:noProof/>
          <w:sz w:val="22"/>
          <w:szCs w:val="22"/>
          <w:lang w:eastAsia="de-DE"/>
        </w:rPr>
      </w:pPr>
      <w:hyperlink w:anchor="_Toc472960784" w:history="1">
        <w:r w:rsidR="00073647" w:rsidRPr="00114132">
          <w:rPr>
            <w:rStyle w:val="Hyperlink"/>
            <w:noProof/>
            <w:lang w:bidi="hi-IN"/>
          </w:rPr>
          <w:t>Edit &gt; Partitur preferences…</w:t>
        </w:r>
        <w:r w:rsidR="00073647">
          <w:rPr>
            <w:noProof/>
            <w:webHidden/>
          </w:rPr>
          <w:tab/>
        </w:r>
        <w:r w:rsidR="00073647">
          <w:rPr>
            <w:noProof/>
            <w:webHidden/>
          </w:rPr>
          <w:fldChar w:fldCharType="begin"/>
        </w:r>
        <w:r w:rsidR="00073647">
          <w:rPr>
            <w:noProof/>
            <w:webHidden/>
          </w:rPr>
          <w:instrText xml:space="preserve"> PAGEREF _Toc472960784 \h </w:instrText>
        </w:r>
        <w:r w:rsidR="00073647">
          <w:rPr>
            <w:noProof/>
            <w:webHidden/>
          </w:rPr>
        </w:r>
        <w:r w:rsidR="00073647">
          <w:rPr>
            <w:noProof/>
            <w:webHidden/>
          </w:rPr>
          <w:fldChar w:fldCharType="separate"/>
        </w:r>
        <w:r w:rsidR="0019665C">
          <w:rPr>
            <w:noProof/>
            <w:webHidden/>
          </w:rPr>
          <w:t>66</w:t>
        </w:r>
        <w:r w:rsidR="00073647">
          <w:rPr>
            <w:noProof/>
            <w:webHidden/>
          </w:rPr>
          <w:fldChar w:fldCharType="end"/>
        </w:r>
      </w:hyperlink>
    </w:p>
    <w:p w:rsidR="00073647" w:rsidRDefault="00396662">
      <w:pPr>
        <w:pStyle w:val="Verzeichnis2"/>
        <w:rPr>
          <w:rFonts w:asciiTheme="minorHAnsi" w:eastAsiaTheme="minorEastAsia" w:hAnsiTheme="minorHAnsi" w:cstheme="minorBidi"/>
          <w:noProof/>
          <w:sz w:val="22"/>
          <w:szCs w:val="22"/>
          <w:lang w:eastAsia="de-DE"/>
        </w:rPr>
      </w:pPr>
      <w:hyperlink w:anchor="_Toc472960785" w:history="1">
        <w:r w:rsidR="00073647" w:rsidRPr="00114132">
          <w:rPr>
            <w:rStyle w:val="Hyperlink"/>
            <w:noProof/>
          </w:rPr>
          <w:t>C.</w:t>
        </w:r>
        <w:r w:rsidR="00073647">
          <w:rPr>
            <w:rFonts w:asciiTheme="minorHAnsi" w:eastAsiaTheme="minorEastAsia" w:hAnsiTheme="minorHAnsi" w:cstheme="minorBidi"/>
            <w:noProof/>
            <w:sz w:val="22"/>
            <w:szCs w:val="22"/>
            <w:lang w:eastAsia="de-DE"/>
          </w:rPr>
          <w:tab/>
        </w:r>
        <w:r w:rsidR="00073647" w:rsidRPr="00114132">
          <w:rPr>
            <w:rStyle w:val="Hyperlink"/>
            <w:noProof/>
          </w:rPr>
          <w:t>View Menu</w:t>
        </w:r>
        <w:r w:rsidR="00073647">
          <w:rPr>
            <w:noProof/>
            <w:webHidden/>
          </w:rPr>
          <w:tab/>
        </w:r>
        <w:r w:rsidR="00073647">
          <w:rPr>
            <w:noProof/>
            <w:webHidden/>
          </w:rPr>
          <w:fldChar w:fldCharType="begin"/>
        </w:r>
        <w:r w:rsidR="00073647">
          <w:rPr>
            <w:noProof/>
            <w:webHidden/>
          </w:rPr>
          <w:instrText xml:space="preserve"> PAGEREF _Toc472960785 \h </w:instrText>
        </w:r>
        <w:r w:rsidR="00073647">
          <w:rPr>
            <w:noProof/>
            <w:webHidden/>
          </w:rPr>
        </w:r>
        <w:r w:rsidR="00073647">
          <w:rPr>
            <w:noProof/>
            <w:webHidden/>
          </w:rPr>
          <w:fldChar w:fldCharType="separate"/>
        </w:r>
        <w:r w:rsidR="0019665C">
          <w:rPr>
            <w:noProof/>
            <w:webHidden/>
          </w:rPr>
          <w:t>72</w:t>
        </w:r>
        <w:r w:rsidR="00073647">
          <w:rPr>
            <w:noProof/>
            <w:webHidden/>
          </w:rPr>
          <w:fldChar w:fldCharType="end"/>
        </w:r>
      </w:hyperlink>
    </w:p>
    <w:p w:rsidR="00073647" w:rsidRDefault="00396662">
      <w:pPr>
        <w:pStyle w:val="Verzeichnis3"/>
        <w:rPr>
          <w:rFonts w:asciiTheme="minorHAnsi" w:eastAsiaTheme="minorEastAsia" w:hAnsiTheme="minorHAnsi" w:cstheme="minorBidi"/>
          <w:noProof/>
          <w:sz w:val="22"/>
          <w:szCs w:val="22"/>
          <w:lang w:eastAsia="de-DE"/>
        </w:rPr>
      </w:pPr>
      <w:hyperlink w:anchor="_Toc472960786" w:history="1">
        <w:r w:rsidR="00073647" w:rsidRPr="00114132">
          <w:rPr>
            <w:rStyle w:val="Hyperlink"/>
            <w:noProof/>
            <w:lang w:bidi="hi-IN"/>
          </w:rPr>
          <w:t>View &gt; Keyboard</w:t>
        </w:r>
        <w:r w:rsidR="00073647">
          <w:rPr>
            <w:noProof/>
            <w:webHidden/>
          </w:rPr>
          <w:tab/>
        </w:r>
        <w:r w:rsidR="00073647">
          <w:rPr>
            <w:noProof/>
            <w:webHidden/>
          </w:rPr>
          <w:fldChar w:fldCharType="begin"/>
        </w:r>
        <w:r w:rsidR="00073647">
          <w:rPr>
            <w:noProof/>
            <w:webHidden/>
          </w:rPr>
          <w:instrText xml:space="preserve"> PAGEREF _Toc472960786 \h </w:instrText>
        </w:r>
        <w:r w:rsidR="00073647">
          <w:rPr>
            <w:noProof/>
            <w:webHidden/>
          </w:rPr>
        </w:r>
        <w:r w:rsidR="00073647">
          <w:rPr>
            <w:noProof/>
            <w:webHidden/>
          </w:rPr>
          <w:fldChar w:fldCharType="separate"/>
        </w:r>
        <w:r w:rsidR="0019665C">
          <w:rPr>
            <w:noProof/>
            <w:webHidden/>
          </w:rPr>
          <w:t>72</w:t>
        </w:r>
        <w:r w:rsidR="00073647">
          <w:rPr>
            <w:noProof/>
            <w:webHidden/>
          </w:rPr>
          <w:fldChar w:fldCharType="end"/>
        </w:r>
      </w:hyperlink>
    </w:p>
    <w:p w:rsidR="00073647" w:rsidRDefault="00396662">
      <w:pPr>
        <w:pStyle w:val="Verzeichnis3"/>
        <w:rPr>
          <w:rFonts w:asciiTheme="minorHAnsi" w:eastAsiaTheme="minorEastAsia" w:hAnsiTheme="minorHAnsi" w:cstheme="minorBidi"/>
          <w:noProof/>
          <w:sz w:val="22"/>
          <w:szCs w:val="22"/>
          <w:lang w:eastAsia="de-DE"/>
        </w:rPr>
      </w:pPr>
      <w:hyperlink w:anchor="_Toc472960787" w:history="1">
        <w:r w:rsidR="00073647" w:rsidRPr="00114132">
          <w:rPr>
            <w:rStyle w:val="Hyperlink"/>
            <w:noProof/>
            <w:lang w:bidi="hi-IN"/>
          </w:rPr>
          <w:t>View &gt; Link panel</w:t>
        </w:r>
        <w:r w:rsidR="00073647">
          <w:rPr>
            <w:noProof/>
            <w:webHidden/>
          </w:rPr>
          <w:tab/>
        </w:r>
        <w:r w:rsidR="00073647">
          <w:rPr>
            <w:noProof/>
            <w:webHidden/>
          </w:rPr>
          <w:fldChar w:fldCharType="begin"/>
        </w:r>
        <w:r w:rsidR="00073647">
          <w:rPr>
            <w:noProof/>
            <w:webHidden/>
          </w:rPr>
          <w:instrText xml:space="preserve"> PAGEREF _Toc472960787 \h </w:instrText>
        </w:r>
        <w:r w:rsidR="00073647">
          <w:rPr>
            <w:noProof/>
            <w:webHidden/>
          </w:rPr>
        </w:r>
        <w:r w:rsidR="00073647">
          <w:rPr>
            <w:noProof/>
            <w:webHidden/>
          </w:rPr>
          <w:fldChar w:fldCharType="separate"/>
        </w:r>
        <w:r w:rsidR="0019665C">
          <w:rPr>
            <w:noProof/>
            <w:webHidden/>
          </w:rPr>
          <w:t>72</w:t>
        </w:r>
        <w:r w:rsidR="00073647">
          <w:rPr>
            <w:noProof/>
            <w:webHidden/>
          </w:rPr>
          <w:fldChar w:fldCharType="end"/>
        </w:r>
      </w:hyperlink>
    </w:p>
    <w:p w:rsidR="00073647" w:rsidRDefault="00396662">
      <w:pPr>
        <w:pStyle w:val="Verzeichnis3"/>
        <w:rPr>
          <w:rFonts w:asciiTheme="minorHAnsi" w:eastAsiaTheme="minorEastAsia" w:hAnsiTheme="minorHAnsi" w:cstheme="minorBidi"/>
          <w:noProof/>
          <w:sz w:val="22"/>
          <w:szCs w:val="22"/>
          <w:lang w:eastAsia="de-DE"/>
        </w:rPr>
      </w:pPr>
      <w:hyperlink w:anchor="_Toc472960788" w:history="1">
        <w:r w:rsidR="00073647" w:rsidRPr="00114132">
          <w:rPr>
            <w:rStyle w:val="Hyperlink"/>
            <w:noProof/>
            <w:lang w:bidi="hi-IN"/>
          </w:rPr>
          <w:t>View &gt; Audio/Video panel</w:t>
        </w:r>
        <w:r w:rsidR="00073647">
          <w:rPr>
            <w:noProof/>
            <w:webHidden/>
          </w:rPr>
          <w:tab/>
        </w:r>
        <w:r w:rsidR="00073647">
          <w:rPr>
            <w:noProof/>
            <w:webHidden/>
          </w:rPr>
          <w:fldChar w:fldCharType="begin"/>
        </w:r>
        <w:r w:rsidR="00073647">
          <w:rPr>
            <w:noProof/>
            <w:webHidden/>
          </w:rPr>
          <w:instrText xml:space="preserve"> PAGEREF _Toc472960788 \h </w:instrText>
        </w:r>
        <w:r w:rsidR="00073647">
          <w:rPr>
            <w:noProof/>
            <w:webHidden/>
          </w:rPr>
        </w:r>
        <w:r w:rsidR="00073647">
          <w:rPr>
            <w:noProof/>
            <w:webHidden/>
          </w:rPr>
          <w:fldChar w:fldCharType="separate"/>
        </w:r>
        <w:r w:rsidR="0019665C">
          <w:rPr>
            <w:noProof/>
            <w:webHidden/>
          </w:rPr>
          <w:t>72</w:t>
        </w:r>
        <w:r w:rsidR="00073647">
          <w:rPr>
            <w:noProof/>
            <w:webHidden/>
          </w:rPr>
          <w:fldChar w:fldCharType="end"/>
        </w:r>
      </w:hyperlink>
    </w:p>
    <w:p w:rsidR="00073647" w:rsidRDefault="00396662">
      <w:pPr>
        <w:pStyle w:val="Verzeichnis3"/>
        <w:rPr>
          <w:rFonts w:asciiTheme="minorHAnsi" w:eastAsiaTheme="minorEastAsia" w:hAnsiTheme="minorHAnsi" w:cstheme="minorBidi"/>
          <w:noProof/>
          <w:sz w:val="22"/>
          <w:szCs w:val="22"/>
          <w:lang w:eastAsia="de-DE"/>
        </w:rPr>
      </w:pPr>
      <w:hyperlink w:anchor="_Toc472960789" w:history="1">
        <w:r w:rsidR="00073647" w:rsidRPr="00114132">
          <w:rPr>
            <w:rStyle w:val="Hyperlink"/>
            <w:noProof/>
            <w:lang w:bidi="hi-IN"/>
          </w:rPr>
          <w:t>View &gt; Quick media open panel</w:t>
        </w:r>
        <w:r w:rsidR="00073647">
          <w:rPr>
            <w:noProof/>
            <w:webHidden/>
          </w:rPr>
          <w:tab/>
        </w:r>
        <w:r w:rsidR="00073647">
          <w:rPr>
            <w:noProof/>
            <w:webHidden/>
          </w:rPr>
          <w:fldChar w:fldCharType="begin"/>
        </w:r>
        <w:r w:rsidR="00073647">
          <w:rPr>
            <w:noProof/>
            <w:webHidden/>
          </w:rPr>
          <w:instrText xml:space="preserve"> PAGEREF _Toc472960789 \h </w:instrText>
        </w:r>
        <w:r w:rsidR="00073647">
          <w:rPr>
            <w:noProof/>
            <w:webHidden/>
          </w:rPr>
        </w:r>
        <w:r w:rsidR="00073647">
          <w:rPr>
            <w:noProof/>
            <w:webHidden/>
          </w:rPr>
          <w:fldChar w:fldCharType="separate"/>
        </w:r>
        <w:r w:rsidR="0019665C">
          <w:rPr>
            <w:noProof/>
            <w:webHidden/>
          </w:rPr>
          <w:t>72</w:t>
        </w:r>
        <w:r w:rsidR="00073647">
          <w:rPr>
            <w:noProof/>
            <w:webHidden/>
          </w:rPr>
          <w:fldChar w:fldCharType="end"/>
        </w:r>
      </w:hyperlink>
    </w:p>
    <w:p w:rsidR="00073647" w:rsidRDefault="00396662">
      <w:pPr>
        <w:pStyle w:val="Verzeichnis3"/>
        <w:rPr>
          <w:rFonts w:asciiTheme="minorHAnsi" w:eastAsiaTheme="minorEastAsia" w:hAnsiTheme="minorHAnsi" w:cstheme="minorBidi"/>
          <w:noProof/>
          <w:sz w:val="22"/>
          <w:szCs w:val="22"/>
          <w:lang w:eastAsia="de-DE"/>
        </w:rPr>
      </w:pPr>
      <w:hyperlink w:anchor="_Toc472960790" w:history="1">
        <w:r w:rsidR="00073647" w:rsidRPr="00114132">
          <w:rPr>
            <w:rStyle w:val="Hyperlink"/>
            <w:noProof/>
            <w:lang w:bidi="hi-IN"/>
          </w:rPr>
          <w:t>View &gt; Praat panel</w:t>
        </w:r>
        <w:r w:rsidR="00073647">
          <w:rPr>
            <w:noProof/>
            <w:webHidden/>
          </w:rPr>
          <w:tab/>
        </w:r>
        <w:r w:rsidR="00073647">
          <w:rPr>
            <w:noProof/>
            <w:webHidden/>
          </w:rPr>
          <w:fldChar w:fldCharType="begin"/>
        </w:r>
        <w:r w:rsidR="00073647">
          <w:rPr>
            <w:noProof/>
            <w:webHidden/>
          </w:rPr>
          <w:instrText xml:space="preserve"> PAGEREF _Toc472960790 \h </w:instrText>
        </w:r>
        <w:r w:rsidR="00073647">
          <w:rPr>
            <w:noProof/>
            <w:webHidden/>
          </w:rPr>
        </w:r>
        <w:r w:rsidR="00073647">
          <w:rPr>
            <w:noProof/>
            <w:webHidden/>
          </w:rPr>
          <w:fldChar w:fldCharType="separate"/>
        </w:r>
        <w:r w:rsidR="0019665C">
          <w:rPr>
            <w:noProof/>
            <w:webHidden/>
          </w:rPr>
          <w:t>73</w:t>
        </w:r>
        <w:r w:rsidR="00073647">
          <w:rPr>
            <w:noProof/>
            <w:webHidden/>
          </w:rPr>
          <w:fldChar w:fldCharType="end"/>
        </w:r>
      </w:hyperlink>
    </w:p>
    <w:p w:rsidR="00073647" w:rsidRDefault="00396662">
      <w:pPr>
        <w:pStyle w:val="Verzeichnis3"/>
        <w:rPr>
          <w:rFonts w:asciiTheme="minorHAnsi" w:eastAsiaTheme="minorEastAsia" w:hAnsiTheme="minorHAnsi" w:cstheme="minorBidi"/>
          <w:noProof/>
          <w:sz w:val="22"/>
          <w:szCs w:val="22"/>
          <w:lang w:eastAsia="de-DE"/>
        </w:rPr>
      </w:pPr>
      <w:hyperlink w:anchor="_Toc472960791" w:history="1">
        <w:r w:rsidR="00073647" w:rsidRPr="00114132">
          <w:rPr>
            <w:rStyle w:val="Hyperlink"/>
            <w:noProof/>
            <w:lang w:bidi="hi-IN"/>
          </w:rPr>
          <w:t>View &gt; Annotation panel</w:t>
        </w:r>
        <w:r w:rsidR="00073647">
          <w:rPr>
            <w:noProof/>
            <w:webHidden/>
          </w:rPr>
          <w:tab/>
        </w:r>
        <w:r w:rsidR="00073647">
          <w:rPr>
            <w:noProof/>
            <w:webHidden/>
          </w:rPr>
          <w:fldChar w:fldCharType="begin"/>
        </w:r>
        <w:r w:rsidR="00073647">
          <w:rPr>
            <w:noProof/>
            <w:webHidden/>
          </w:rPr>
          <w:instrText xml:space="preserve"> PAGEREF _Toc472960791 \h </w:instrText>
        </w:r>
        <w:r w:rsidR="00073647">
          <w:rPr>
            <w:noProof/>
            <w:webHidden/>
          </w:rPr>
        </w:r>
        <w:r w:rsidR="00073647">
          <w:rPr>
            <w:noProof/>
            <w:webHidden/>
          </w:rPr>
          <w:fldChar w:fldCharType="separate"/>
        </w:r>
        <w:r w:rsidR="0019665C">
          <w:rPr>
            <w:noProof/>
            <w:webHidden/>
          </w:rPr>
          <w:t>73</w:t>
        </w:r>
        <w:r w:rsidR="00073647">
          <w:rPr>
            <w:noProof/>
            <w:webHidden/>
          </w:rPr>
          <w:fldChar w:fldCharType="end"/>
        </w:r>
      </w:hyperlink>
    </w:p>
    <w:p w:rsidR="00073647" w:rsidRDefault="00396662">
      <w:pPr>
        <w:pStyle w:val="Verzeichnis3"/>
        <w:rPr>
          <w:rFonts w:asciiTheme="minorHAnsi" w:eastAsiaTheme="minorEastAsia" w:hAnsiTheme="minorHAnsi" w:cstheme="minorBidi"/>
          <w:noProof/>
          <w:sz w:val="22"/>
          <w:szCs w:val="22"/>
          <w:lang w:eastAsia="de-DE"/>
        </w:rPr>
      </w:pPr>
      <w:hyperlink w:anchor="_Toc472960792" w:history="1">
        <w:r w:rsidR="00073647" w:rsidRPr="00114132">
          <w:rPr>
            <w:rStyle w:val="Hyperlink"/>
            <w:noProof/>
            <w:lang w:bidi="hi-IN"/>
          </w:rPr>
          <w:t>View &gt; IPA panel</w:t>
        </w:r>
        <w:r w:rsidR="00073647">
          <w:rPr>
            <w:noProof/>
            <w:webHidden/>
          </w:rPr>
          <w:tab/>
        </w:r>
        <w:r w:rsidR="00073647">
          <w:rPr>
            <w:noProof/>
            <w:webHidden/>
          </w:rPr>
          <w:fldChar w:fldCharType="begin"/>
        </w:r>
        <w:r w:rsidR="00073647">
          <w:rPr>
            <w:noProof/>
            <w:webHidden/>
          </w:rPr>
          <w:instrText xml:space="preserve"> PAGEREF _Toc472960792 \h </w:instrText>
        </w:r>
        <w:r w:rsidR="00073647">
          <w:rPr>
            <w:noProof/>
            <w:webHidden/>
          </w:rPr>
        </w:r>
        <w:r w:rsidR="00073647">
          <w:rPr>
            <w:noProof/>
            <w:webHidden/>
          </w:rPr>
          <w:fldChar w:fldCharType="separate"/>
        </w:r>
        <w:r w:rsidR="0019665C">
          <w:rPr>
            <w:noProof/>
            <w:webHidden/>
          </w:rPr>
          <w:t>73</w:t>
        </w:r>
        <w:r w:rsidR="00073647">
          <w:rPr>
            <w:noProof/>
            <w:webHidden/>
          </w:rPr>
          <w:fldChar w:fldCharType="end"/>
        </w:r>
      </w:hyperlink>
    </w:p>
    <w:p w:rsidR="00073647" w:rsidRDefault="00396662">
      <w:pPr>
        <w:pStyle w:val="Verzeichnis3"/>
        <w:rPr>
          <w:rFonts w:asciiTheme="minorHAnsi" w:eastAsiaTheme="minorEastAsia" w:hAnsiTheme="minorHAnsi" w:cstheme="minorBidi"/>
          <w:noProof/>
          <w:sz w:val="22"/>
          <w:szCs w:val="22"/>
          <w:lang w:eastAsia="de-DE"/>
        </w:rPr>
      </w:pPr>
      <w:hyperlink w:anchor="_Toc472960793" w:history="1">
        <w:r w:rsidR="00073647" w:rsidRPr="00114132">
          <w:rPr>
            <w:rStyle w:val="Hyperlink"/>
            <w:noProof/>
            <w:lang w:bidi="hi-IN"/>
          </w:rPr>
          <w:t>View &gt; Multimodal panel</w:t>
        </w:r>
        <w:r w:rsidR="00073647">
          <w:rPr>
            <w:noProof/>
            <w:webHidden/>
          </w:rPr>
          <w:tab/>
        </w:r>
        <w:r w:rsidR="00073647">
          <w:rPr>
            <w:noProof/>
            <w:webHidden/>
          </w:rPr>
          <w:fldChar w:fldCharType="begin"/>
        </w:r>
        <w:r w:rsidR="00073647">
          <w:rPr>
            <w:noProof/>
            <w:webHidden/>
          </w:rPr>
          <w:instrText xml:space="preserve"> PAGEREF _Toc472960793 \h </w:instrText>
        </w:r>
        <w:r w:rsidR="00073647">
          <w:rPr>
            <w:noProof/>
            <w:webHidden/>
          </w:rPr>
        </w:r>
        <w:r w:rsidR="00073647">
          <w:rPr>
            <w:noProof/>
            <w:webHidden/>
          </w:rPr>
          <w:fldChar w:fldCharType="separate"/>
        </w:r>
        <w:r w:rsidR="0019665C">
          <w:rPr>
            <w:noProof/>
            <w:webHidden/>
          </w:rPr>
          <w:t>73</w:t>
        </w:r>
        <w:r w:rsidR="00073647">
          <w:rPr>
            <w:noProof/>
            <w:webHidden/>
          </w:rPr>
          <w:fldChar w:fldCharType="end"/>
        </w:r>
      </w:hyperlink>
    </w:p>
    <w:p w:rsidR="00073647" w:rsidRDefault="00396662">
      <w:pPr>
        <w:pStyle w:val="Verzeichnis3"/>
        <w:rPr>
          <w:rFonts w:asciiTheme="minorHAnsi" w:eastAsiaTheme="minorEastAsia" w:hAnsiTheme="minorHAnsi" w:cstheme="minorBidi"/>
          <w:noProof/>
          <w:sz w:val="22"/>
          <w:szCs w:val="22"/>
          <w:lang w:eastAsia="de-DE"/>
        </w:rPr>
      </w:pPr>
      <w:hyperlink w:anchor="_Toc472960794" w:history="1">
        <w:r w:rsidR="00073647" w:rsidRPr="00114132">
          <w:rPr>
            <w:rStyle w:val="Hyperlink"/>
            <w:noProof/>
            <w:lang w:bidi="hi-IN"/>
          </w:rPr>
          <w:t>View &gt; SVG panel</w:t>
        </w:r>
        <w:r w:rsidR="00073647">
          <w:rPr>
            <w:noProof/>
            <w:webHidden/>
          </w:rPr>
          <w:tab/>
        </w:r>
        <w:r w:rsidR="00073647">
          <w:rPr>
            <w:noProof/>
            <w:webHidden/>
          </w:rPr>
          <w:fldChar w:fldCharType="begin"/>
        </w:r>
        <w:r w:rsidR="00073647">
          <w:rPr>
            <w:noProof/>
            <w:webHidden/>
          </w:rPr>
          <w:instrText xml:space="preserve"> PAGEREF _Toc472960794 \h </w:instrText>
        </w:r>
        <w:r w:rsidR="00073647">
          <w:rPr>
            <w:noProof/>
            <w:webHidden/>
          </w:rPr>
        </w:r>
        <w:r w:rsidR="00073647">
          <w:rPr>
            <w:noProof/>
            <w:webHidden/>
          </w:rPr>
          <w:fldChar w:fldCharType="separate"/>
        </w:r>
        <w:r w:rsidR="0019665C">
          <w:rPr>
            <w:noProof/>
            <w:webHidden/>
          </w:rPr>
          <w:t>73</w:t>
        </w:r>
        <w:r w:rsidR="00073647">
          <w:rPr>
            <w:noProof/>
            <w:webHidden/>
          </w:rPr>
          <w:fldChar w:fldCharType="end"/>
        </w:r>
      </w:hyperlink>
    </w:p>
    <w:p w:rsidR="00073647" w:rsidRDefault="00396662">
      <w:pPr>
        <w:pStyle w:val="Verzeichnis3"/>
        <w:rPr>
          <w:rFonts w:asciiTheme="minorHAnsi" w:eastAsiaTheme="minorEastAsia" w:hAnsiTheme="minorHAnsi" w:cstheme="minorBidi"/>
          <w:noProof/>
          <w:sz w:val="22"/>
          <w:szCs w:val="22"/>
          <w:lang w:eastAsia="de-DE"/>
        </w:rPr>
      </w:pPr>
      <w:hyperlink w:anchor="_Toc472960795" w:history="1">
        <w:r w:rsidR="00073647" w:rsidRPr="00114132">
          <w:rPr>
            <w:rStyle w:val="Hyperlink"/>
            <w:noProof/>
            <w:lang w:bidi="hi-IN"/>
          </w:rPr>
          <w:t>View &gt; Show toolbar</w:t>
        </w:r>
        <w:r w:rsidR="00073647">
          <w:rPr>
            <w:noProof/>
            <w:webHidden/>
          </w:rPr>
          <w:tab/>
        </w:r>
        <w:r w:rsidR="00073647">
          <w:rPr>
            <w:noProof/>
            <w:webHidden/>
          </w:rPr>
          <w:fldChar w:fldCharType="begin"/>
        </w:r>
        <w:r w:rsidR="00073647">
          <w:rPr>
            <w:noProof/>
            <w:webHidden/>
          </w:rPr>
          <w:instrText xml:space="preserve"> PAGEREF _Toc472960795 \h </w:instrText>
        </w:r>
        <w:r w:rsidR="00073647">
          <w:rPr>
            <w:noProof/>
            <w:webHidden/>
          </w:rPr>
        </w:r>
        <w:r w:rsidR="00073647">
          <w:rPr>
            <w:noProof/>
            <w:webHidden/>
          </w:rPr>
          <w:fldChar w:fldCharType="separate"/>
        </w:r>
        <w:r w:rsidR="0019665C">
          <w:rPr>
            <w:noProof/>
            <w:webHidden/>
          </w:rPr>
          <w:t>73</w:t>
        </w:r>
        <w:r w:rsidR="00073647">
          <w:rPr>
            <w:noProof/>
            <w:webHidden/>
          </w:rPr>
          <w:fldChar w:fldCharType="end"/>
        </w:r>
      </w:hyperlink>
    </w:p>
    <w:p w:rsidR="00073647" w:rsidRDefault="00396662">
      <w:pPr>
        <w:pStyle w:val="Verzeichnis3"/>
        <w:rPr>
          <w:rFonts w:asciiTheme="minorHAnsi" w:eastAsiaTheme="minorEastAsia" w:hAnsiTheme="minorHAnsi" w:cstheme="minorBidi"/>
          <w:noProof/>
          <w:sz w:val="22"/>
          <w:szCs w:val="22"/>
          <w:lang w:eastAsia="de-DE"/>
        </w:rPr>
      </w:pPr>
      <w:hyperlink w:anchor="_Toc472960796" w:history="1">
        <w:r w:rsidR="00073647" w:rsidRPr="00114132">
          <w:rPr>
            <w:rStyle w:val="Hyperlink"/>
            <w:noProof/>
            <w:lang w:bidi="hi-IN"/>
          </w:rPr>
          <w:t>View &gt; Show large text field</w:t>
        </w:r>
        <w:r w:rsidR="00073647">
          <w:rPr>
            <w:noProof/>
            <w:webHidden/>
          </w:rPr>
          <w:tab/>
        </w:r>
        <w:r w:rsidR="00073647">
          <w:rPr>
            <w:noProof/>
            <w:webHidden/>
          </w:rPr>
          <w:fldChar w:fldCharType="begin"/>
        </w:r>
        <w:r w:rsidR="00073647">
          <w:rPr>
            <w:noProof/>
            <w:webHidden/>
          </w:rPr>
          <w:instrText xml:space="preserve"> PAGEREF _Toc472960796 \h </w:instrText>
        </w:r>
        <w:r w:rsidR="00073647">
          <w:rPr>
            <w:noProof/>
            <w:webHidden/>
          </w:rPr>
        </w:r>
        <w:r w:rsidR="00073647">
          <w:rPr>
            <w:noProof/>
            <w:webHidden/>
          </w:rPr>
          <w:fldChar w:fldCharType="separate"/>
        </w:r>
        <w:r w:rsidR="0019665C">
          <w:rPr>
            <w:noProof/>
            <w:webHidden/>
          </w:rPr>
          <w:t>73</w:t>
        </w:r>
        <w:r w:rsidR="00073647">
          <w:rPr>
            <w:noProof/>
            <w:webHidden/>
          </w:rPr>
          <w:fldChar w:fldCharType="end"/>
        </w:r>
      </w:hyperlink>
    </w:p>
    <w:p w:rsidR="00073647" w:rsidRDefault="00396662">
      <w:pPr>
        <w:pStyle w:val="Verzeichnis3"/>
        <w:rPr>
          <w:rFonts w:asciiTheme="minorHAnsi" w:eastAsiaTheme="minorEastAsia" w:hAnsiTheme="minorHAnsi" w:cstheme="minorBidi"/>
          <w:noProof/>
          <w:sz w:val="22"/>
          <w:szCs w:val="22"/>
          <w:lang w:eastAsia="de-DE"/>
        </w:rPr>
      </w:pPr>
      <w:hyperlink w:anchor="_Toc472960797" w:history="1">
        <w:r w:rsidR="00073647" w:rsidRPr="00114132">
          <w:rPr>
            <w:rStyle w:val="Hyperlink"/>
            <w:noProof/>
            <w:lang w:bidi="hi-IN"/>
          </w:rPr>
          <w:t>View &gt; Show grid</w:t>
        </w:r>
        <w:r w:rsidR="00073647">
          <w:rPr>
            <w:noProof/>
            <w:webHidden/>
          </w:rPr>
          <w:tab/>
        </w:r>
        <w:r w:rsidR="00073647">
          <w:rPr>
            <w:noProof/>
            <w:webHidden/>
          </w:rPr>
          <w:fldChar w:fldCharType="begin"/>
        </w:r>
        <w:r w:rsidR="00073647">
          <w:rPr>
            <w:noProof/>
            <w:webHidden/>
          </w:rPr>
          <w:instrText xml:space="preserve"> PAGEREF _Toc472960797 \h </w:instrText>
        </w:r>
        <w:r w:rsidR="00073647">
          <w:rPr>
            <w:noProof/>
            <w:webHidden/>
          </w:rPr>
        </w:r>
        <w:r w:rsidR="00073647">
          <w:rPr>
            <w:noProof/>
            <w:webHidden/>
          </w:rPr>
          <w:fldChar w:fldCharType="separate"/>
        </w:r>
        <w:r w:rsidR="0019665C">
          <w:rPr>
            <w:noProof/>
            <w:webHidden/>
          </w:rPr>
          <w:t>73</w:t>
        </w:r>
        <w:r w:rsidR="00073647">
          <w:rPr>
            <w:noProof/>
            <w:webHidden/>
          </w:rPr>
          <w:fldChar w:fldCharType="end"/>
        </w:r>
      </w:hyperlink>
    </w:p>
    <w:p w:rsidR="00073647" w:rsidRDefault="00396662">
      <w:pPr>
        <w:pStyle w:val="Verzeichnis3"/>
        <w:rPr>
          <w:rFonts w:asciiTheme="minorHAnsi" w:eastAsiaTheme="minorEastAsia" w:hAnsiTheme="minorHAnsi" w:cstheme="minorBidi"/>
          <w:noProof/>
          <w:sz w:val="22"/>
          <w:szCs w:val="22"/>
          <w:lang w:eastAsia="de-DE"/>
        </w:rPr>
      </w:pPr>
      <w:hyperlink w:anchor="_Toc472960798" w:history="1">
        <w:r w:rsidR="00073647" w:rsidRPr="00114132">
          <w:rPr>
            <w:rStyle w:val="Hyperlink"/>
            <w:noProof/>
            <w:lang w:bidi="hi-IN"/>
          </w:rPr>
          <w:t>View &gt; Show special characters</w:t>
        </w:r>
        <w:r w:rsidR="00073647">
          <w:rPr>
            <w:noProof/>
            <w:webHidden/>
          </w:rPr>
          <w:tab/>
        </w:r>
        <w:r w:rsidR="00073647">
          <w:rPr>
            <w:noProof/>
            <w:webHidden/>
          </w:rPr>
          <w:fldChar w:fldCharType="begin"/>
        </w:r>
        <w:r w:rsidR="00073647">
          <w:rPr>
            <w:noProof/>
            <w:webHidden/>
          </w:rPr>
          <w:instrText xml:space="preserve"> PAGEREF _Toc472960798 \h </w:instrText>
        </w:r>
        <w:r w:rsidR="00073647">
          <w:rPr>
            <w:noProof/>
            <w:webHidden/>
          </w:rPr>
        </w:r>
        <w:r w:rsidR="00073647">
          <w:rPr>
            <w:noProof/>
            <w:webHidden/>
          </w:rPr>
          <w:fldChar w:fldCharType="separate"/>
        </w:r>
        <w:r w:rsidR="0019665C">
          <w:rPr>
            <w:noProof/>
            <w:webHidden/>
          </w:rPr>
          <w:t>74</w:t>
        </w:r>
        <w:r w:rsidR="00073647">
          <w:rPr>
            <w:noProof/>
            <w:webHidden/>
          </w:rPr>
          <w:fldChar w:fldCharType="end"/>
        </w:r>
      </w:hyperlink>
    </w:p>
    <w:p w:rsidR="00073647" w:rsidRDefault="00396662">
      <w:pPr>
        <w:pStyle w:val="Verzeichnis3"/>
        <w:rPr>
          <w:rFonts w:asciiTheme="minorHAnsi" w:eastAsiaTheme="minorEastAsia" w:hAnsiTheme="minorHAnsi" w:cstheme="minorBidi"/>
          <w:noProof/>
          <w:sz w:val="22"/>
          <w:szCs w:val="22"/>
          <w:lang w:eastAsia="de-DE"/>
        </w:rPr>
      </w:pPr>
      <w:hyperlink w:anchor="_Toc472960799" w:history="1">
        <w:r w:rsidR="00073647" w:rsidRPr="00114132">
          <w:rPr>
            <w:rStyle w:val="Hyperlink"/>
            <w:noProof/>
            <w:lang w:bidi="hi-IN"/>
          </w:rPr>
          <w:t>View &gt; Color empty events</w:t>
        </w:r>
        <w:r w:rsidR="00073647">
          <w:rPr>
            <w:noProof/>
            <w:webHidden/>
          </w:rPr>
          <w:tab/>
        </w:r>
        <w:r w:rsidR="00073647">
          <w:rPr>
            <w:noProof/>
            <w:webHidden/>
          </w:rPr>
          <w:fldChar w:fldCharType="begin"/>
        </w:r>
        <w:r w:rsidR="00073647">
          <w:rPr>
            <w:noProof/>
            <w:webHidden/>
          </w:rPr>
          <w:instrText xml:space="preserve"> PAGEREF _Toc472960799 \h </w:instrText>
        </w:r>
        <w:r w:rsidR="00073647">
          <w:rPr>
            <w:noProof/>
            <w:webHidden/>
          </w:rPr>
        </w:r>
        <w:r w:rsidR="00073647">
          <w:rPr>
            <w:noProof/>
            <w:webHidden/>
          </w:rPr>
          <w:fldChar w:fldCharType="separate"/>
        </w:r>
        <w:r w:rsidR="0019665C">
          <w:rPr>
            <w:noProof/>
            <w:webHidden/>
          </w:rPr>
          <w:t>74</w:t>
        </w:r>
        <w:r w:rsidR="00073647">
          <w:rPr>
            <w:noProof/>
            <w:webHidden/>
          </w:rPr>
          <w:fldChar w:fldCharType="end"/>
        </w:r>
      </w:hyperlink>
    </w:p>
    <w:p w:rsidR="00073647" w:rsidRDefault="00396662">
      <w:pPr>
        <w:pStyle w:val="Verzeichnis3"/>
        <w:rPr>
          <w:rFonts w:asciiTheme="minorHAnsi" w:eastAsiaTheme="minorEastAsia" w:hAnsiTheme="minorHAnsi" w:cstheme="minorBidi"/>
          <w:noProof/>
          <w:sz w:val="22"/>
          <w:szCs w:val="22"/>
          <w:lang w:eastAsia="de-DE"/>
        </w:rPr>
      </w:pPr>
      <w:hyperlink w:anchor="_Toc472960800" w:history="1">
        <w:r w:rsidR="00073647" w:rsidRPr="00114132">
          <w:rPr>
            <w:rStyle w:val="Hyperlink"/>
            <w:noProof/>
            <w:lang w:bidi="hi-IN"/>
          </w:rPr>
          <w:t>View &gt; Change scale constant…</w:t>
        </w:r>
        <w:r w:rsidR="00073647">
          <w:rPr>
            <w:noProof/>
            <w:webHidden/>
          </w:rPr>
          <w:tab/>
        </w:r>
        <w:r w:rsidR="00073647">
          <w:rPr>
            <w:noProof/>
            <w:webHidden/>
          </w:rPr>
          <w:fldChar w:fldCharType="begin"/>
        </w:r>
        <w:r w:rsidR="00073647">
          <w:rPr>
            <w:noProof/>
            <w:webHidden/>
          </w:rPr>
          <w:instrText xml:space="preserve"> PAGEREF _Toc472960800 \h </w:instrText>
        </w:r>
        <w:r w:rsidR="00073647">
          <w:rPr>
            <w:noProof/>
            <w:webHidden/>
          </w:rPr>
        </w:r>
        <w:r w:rsidR="00073647">
          <w:rPr>
            <w:noProof/>
            <w:webHidden/>
          </w:rPr>
          <w:fldChar w:fldCharType="separate"/>
        </w:r>
        <w:r w:rsidR="0019665C">
          <w:rPr>
            <w:noProof/>
            <w:webHidden/>
          </w:rPr>
          <w:t>75</w:t>
        </w:r>
        <w:r w:rsidR="00073647">
          <w:rPr>
            <w:noProof/>
            <w:webHidden/>
          </w:rPr>
          <w:fldChar w:fldCharType="end"/>
        </w:r>
      </w:hyperlink>
    </w:p>
    <w:p w:rsidR="00073647" w:rsidRDefault="00396662">
      <w:pPr>
        <w:pStyle w:val="Verzeichnis3"/>
        <w:rPr>
          <w:rFonts w:asciiTheme="minorHAnsi" w:eastAsiaTheme="minorEastAsia" w:hAnsiTheme="minorHAnsi" w:cstheme="minorBidi"/>
          <w:noProof/>
          <w:sz w:val="22"/>
          <w:szCs w:val="22"/>
          <w:lang w:eastAsia="de-DE"/>
        </w:rPr>
      </w:pPr>
      <w:hyperlink w:anchor="_Toc472960801" w:history="1">
        <w:r w:rsidR="00073647" w:rsidRPr="00114132">
          <w:rPr>
            <w:rStyle w:val="Hyperlink"/>
            <w:noProof/>
            <w:lang w:bidi="hi-IN"/>
          </w:rPr>
          <w:t>View &gt; Text proportional / Time proportional</w:t>
        </w:r>
        <w:r w:rsidR="00073647">
          <w:rPr>
            <w:noProof/>
            <w:webHidden/>
          </w:rPr>
          <w:tab/>
        </w:r>
        <w:r w:rsidR="00073647">
          <w:rPr>
            <w:noProof/>
            <w:webHidden/>
          </w:rPr>
          <w:fldChar w:fldCharType="begin"/>
        </w:r>
        <w:r w:rsidR="00073647">
          <w:rPr>
            <w:noProof/>
            <w:webHidden/>
          </w:rPr>
          <w:instrText xml:space="preserve"> PAGEREF _Toc472960801 \h </w:instrText>
        </w:r>
        <w:r w:rsidR="00073647">
          <w:rPr>
            <w:noProof/>
            <w:webHidden/>
          </w:rPr>
        </w:r>
        <w:r w:rsidR="00073647">
          <w:rPr>
            <w:noProof/>
            <w:webHidden/>
          </w:rPr>
          <w:fldChar w:fldCharType="separate"/>
        </w:r>
        <w:r w:rsidR="0019665C">
          <w:rPr>
            <w:noProof/>
            <w:webHidden/>
          </w:rPr>
          <w:t>75</w:t>
        </w:r>
        <w:r w:rsidR="00073647">
          <w:rPr>
            <w:noProof/>
            <w:webHidden/>
          </w:rPr>
          <w:fldChar w:fldCharType="end"/>
        </w:r>
      </w:hyperlink>
    </w:p>
    <w:p w:rsidR="00073647" w:rsidRDefault="00396662">
      <w:pPr>
        <w:pStyle w:val="Verzeichnis2"/>
        <w:rPr>
          <w:rFonts w:asciiTheme="minorHAnsi" w:eastAsiaTheme="minorEastAsia" w:hAnsiTheme="minorHAnsi" w:cstheme="minorBidi"/>
          <w:noProof/>
          <w:sz w:val="22"/>
          <w:szCs w:val="22"/>
          <w:lang w:eastAsia="de-DE"/>
        </w:rPr>
      </w:pPr>
      <w:hyperlink w:anchor="_Toc472960802" w:history="1">
        <w:r w:rsidR="00073647" w:rsidRPr="00114132">
          <w:rPr>
            <w:rStyle w:val="Hyperlink"/>
            <w:noProof/>
          </w:rPr>
          <w:t>D.</w:t>
        </w:r>
        <w:r w:rsidR="00073647">
          <w:rPr>
            <w:rFonts w:asciiTheme="minorHAnsi" w:eastAsiaTheme="minorEastAsia" w:hAnsiTheme="minorHAnsi" w:cstheme="minorBidi"/>
            <w:noProof/>
            <w:sz w:val="22"/>
            <w:szCs w:val="22"/>
            <w:lang w:eastAsia="de-DE"/>
          </w:rPr>
          <w:tab/>
        </w:r>
        <w:r w:rsidR="00073647" w:rsidRPr="00114132">
          <w:rPr>
            <w:rStyle w:val="Hyperlink"/>
            <w:noProof/>
          </w:rPr>
          <w:t>Transcription Menu</w:t>
        </w:r>
        <w:r w:rsidR="00073647">
          <w:rPr>
            <w:noProof/>
            <w:webHidden/>
          </w:rPr>
          <w:tab/>
        </w:r>
        <w:r w:rsidR="00073647">
          <w:rPr>
            <w:noProof/>
            <w:webHidden/>
          </w:rPr>
          <w:fldChar w:fldCharType="begin"/>
        </w:r>
        <w:r w:rsidR="00073647">
          <w:rPr>
            <w:noProof/>
            <w:webHidden/>
          </w:rPr>
          <w:instrText xml:space="preserve"> PAGEREF _Toc472960802 \h </w:instrText>
        </w:r>
        <w:r w:rsidR="00073647">
          <w:rPr>
            <w:noProof/>
            <w:webHidden/>
          </w:rPr>
        </w:r>
        <w:r w:rsidR="00073647">
          <w:rPr>
            <w:noProof/>
            <w:webHidden/>
          </w:rPr>
          <w:fldChar w:fldCharType="separate"/>
        </w:r>
        <w:r w:rsidR="0019665C">
          <w:rPr>
            <w:noProof/>
            <w:webHidden/>
          </w:rPr>
          <w:t>77</w:t>
        </w:r>
        <w:r w:rsidR="00073647">
          <w:rPr>
            <w:noProof/>
            <w:webHidden/>
          </w:rPr>
          <w:fldChar w:fldCharType="end"/>
        </w:r>
      </w:hyperlink>
    </w:p>
    <w:p w:rsidR="00073647" w:rsidRDefault="00396662">
      <w:pPr>
        <w:pStyle w:val="Verzeichnis3"/>
        <w:rPr>
          <w:rFonts w:asciiTheme="minorHAnsi" w:eastAsiaTheme="minorEastAsia" w:hAnsiTheme="minorHAnsi" w:cstheme="minorBidi"/>
          <w:noProof/>
          <w:sz w:val="22"/>
          <w:szCs w:val="22"/>
          <w:lang w:eastAsia="de-DE"/>
        </w:rPr>
      </w:pPr>
      <w:hyperlink w:anchor="_Toc472960803" w:history="1">
        <w:r w:rsidR="00073647" w:rsidRPr="00114132">
          <w:rPr>
            <w:rStyle w:val="Hyperlink"/>
            <w:noProof/>
            <w:lang w:bidi="hi-IN"/>
          </w:rPr>
          <w:t>Transcription &gt; Meta information…</w:t>
        </w:r>
        <w:r w:rsidR="00073647">
          <w:rPr>
            <w:noProof/>
            <w:webHidden/>
          </w:rPr>
          <w:tab/>
        </w:r>
        <w:r w:rsidR="00073647">
          <w:rPr>
            <w:noProof/>
            <w:webHidden/>
          </w:rPr>
          <w:fldChar w:fldCharType="begin"/>
        </w:r>
        <w:r w:rsidR="00073647">
          <w:rPr>
            <w:noProof/>
            <w:webHidden/>
          </w:rPr>
          <w:instrText xml:space="preserve"> PAGEREF _Toc472960803 \h </w:instrText>
        </w:r>
        <w:r w:rsidR="00073647">
          <w:rPr>
            <w:noProof/>
            <w:webHidden/>
          </w:rPr>
        </w:r>
        <w:r w:rsidR="00073647">
          <w:rPr>
            <w:noProof/>
            <w:webHidden/>
          </w:rPr>
          <w:fldChar w:fldCharType="separate"/>
        </w:r>
        <w:r w:rsidR="0019665C">
          <w:rPr>
            <w:noProof/>
            <w:webHidden/>
          </w:rPr>
          <w:t>77</w:t>
        </w:r>
        <w:r w:rsidR="00073647">
          <w:rPr>
            <w:noProof/>
            <w:webHidden/>
          </w:rPr>
          <w:fldChar w:fldCharType="end"/>
        </w:r>
      </w:hyperlink>
    </w:p>
    <w:p w:rsidR="00073647" w:rsidRDefault="00396662">
      <w:pPr>
        <w:pStyle w:val="Verzeichnis3"/>
        <w:rPr>
          <w:rFonts w:asciiTheme="minorHAnsi" w:eastAsiaTheme="minorEastAsia" w:hAnsiTheme="minorHAnsi" w:cstheme="minorBidi"/>
          <w:noProof/>
          <w:sz w:val="22"/>
          <w:szCs w:val="22"/>
          <w:lang w:eastAsia="de-DE"/>
        </w:rPr>
      </w:pPr>
      <w:hyperlink w:anchor="_Toc472960804" w:history="1">
        <w:r w:rsidR="00073647" w:rsidRPr="00114132">
          <w:rPr>
            <w:rStyle w:val="Hyperlink"/>
            <w:noProof/>
            <w:lang w:bidi="hi-IN"/>
          </w:rPr>
          <w:t>Transcription &gt; Speakertable…</w:t>
        </w:r>
        <w:r w:rsidR="00073647">
          <w:rPr>
            <w:noProof/>
            <w:webHidden/>
          </w:rPr>
          <w:tab/>
        </w:r>
        <w:r w:rsidR="00073647">
          <w:rPr>
            <w:noProof/>
            <w:webHidden/>
          </w:rPr>
          <w:fldChar w:fldCharType="begin"/>
        </w:r>
        <w:r w:rsidR="00073647">
          <w:rPr>
            <w:noProof/>
            <w:webHidden/>
          </w:rPr>
          <w:instrText xml:space="preserve"> PAGEREF _Toc472960804 \h </w:instrText>
        </w:r>
        <w:r w:rsidR="00073647">
          <w:rPr>
            <w:noProof/>
            <w:webHidden/>
          </w:rPr>
        </w:r>
        <w:r w:rsidR="00073647">
          <w:rPr>
            <w:noProof/>
            <w:webHidden/>
          </w:rPr>
          <w:fldChar w:fldCharType="separate"/>
        </w:r>
        <w:r w:rsidR="0019665C">
          <w:rPr>
            <w:noProof/>
            <w:webHidden/>
          </w:rPr>
          <w:t>79</w:t>
        </w:r>
        <w:r w:rsidR="00073647">
          <w:rPr>
            <w:noProof/>
            <w:webHidden/>
          </w:rPr>
          <w:fldChar w:fldCharType="end"/>
        </w:r>
      </w:hyperlink>
    </w:p>
    <w:p w:rsidR="00073647" w:rsidRDefault="00396662">
      <w:pPr>
        <w:pStyle w:val="Verzeichnis3"/>
        <w:rPr>
          <w:rFonts w:asciiTheme="minorHAnsi" w:eastAsiaTheme="minorEastAsia" w:hAnsiTheme="minorHAnsi" w:cstheme="minorBidi"/>
          <w:noProof/>
          <w:sz w:val="22"/>
          <w:szCs w:val="22"/>
          <w:lang w:eastAsia="de-DE"/>
        </w:rPr>
      </w:pPr>
      <w:hyperlink w:anchor="_Toc472960805" w:history="1">
        <w:r w:rsidR="00073647" w:rsidRPr="00114132">
          <w:rPr>
            <w:rStyle w:val="Hyperlink"/>
            <w:noProof/>
            <w:lang w:bidi="hi-IN"/>
          </w:rPr>
          <w:t>Transcription &gt; Recordings…</w:t>
        </w:r>
        <w:r w:rsidR="00073647">
          <w:rPr>
            <w:noProof/>
            <w:webHidden/>
          </w:rPr>
          <w:tab/>
        </w:r>
        <w:r w:rsidR="00073647">
          <w:rPr>
            <w:noProof/>
            <w:webHidden/>
          </w:rPr>
          <w:fldChar w:fldCharType="begin"/>
        </w:r>
        <w:r w:rsidR="00073647">
          <w:rPr>
            <w:noProof/>
            <w:webHidden/>
          </w:rPr>
          <w:instrText xml:space="preserve"> PAGEREF _Toc472960805 \h </w:instrText>
        </w:r>
        <w:r w:rsidR="00073647">
          <w:rPr>
            <w:noProof/>
            <w:webHidden/>
          </w:rPr>
        </w:r>
        <w:r w:rsidR="00073647">
          <w:rPr>
            <w:noProof/>
            <w:webHidden/>
          </w:rPr>
          <w:fldChar w:fldCharType="separate"/>
        </w:r>
        <w:r w:rsidR="0019665C">
          <w:rPr>
            <w:noProof/>
            <w:webHidden/>
          </w:rPr>
          <w:t>81</w:t>
        </w:r>
        <w:r w:rsidR="00073647">
          <w:rPr>
            <w:noProof/>
            <w:webHidden/>
          </w:rPr>
          <w:fldChar w:fldCharType="end"/>
        </w:r>
      </w:hyperlink>
    </w:p>
    <w:p w:rsidR="00073647" w:rsidRDefault="00396662">
      <w:pPr>
        <w:pStyle w:val="Verzeichnis3"/>
        <w:rPr>
          <w:rFonts w:asciiTheme="minorHAnsi" w:eastAsiaTheme="minorEastAsia" w:hAnsiTheme="minorHAnsi" w:cstheme="minorBidi"/>
          <w:noProof/>
          <w:sz w:val="22"/>
          <w:szCs w:val="22"/>
          <w:lang w:eastAsia="de-DE"/>
        </w:rPr>
      </w:pPr>
      <w:hyperlink w:anchor="_Toc472960806" w:history="1">
        <w:r w:rsidR="00073647" w:rsidRPr="00114132">
          <w:rPr>
            <w:rStyle w:val="Hyperlink"/>
            <w:noProof/>
            <w:lang w:bidi="hi-IN"/>
          </w:rPr>
          <w:t>Transcription &gt; Structure errors…</w:t>
        </w:r>
        <w:r w:rsidR="00073647">
          <w:rPr>
            <w:noProof/>
            <w:webHidden/>
          </w:rPr>
          <w:tab/>
        </w:r>
        <w:r w:rsidR="00073647">
          <w:rPr>
            <w:noProof/>
            <w:webHidden/>
          </w:rPr>
          <w:fldChar w:fldCharType="begin"/>
        </w:r>
        <w:r w:rsidR="00073647">
          <w:rPr>
            <w:noProof/>
            <w:webHidden/>
          </w:rPr>
          <w:instrText xml:space="preserve"> PAGEREF _Toc472960806 \h </w:instrText>
        </w:r>
        <w:r w:rsidR="00073647">
          <w:rPr>
            <w:noProof/>
            <w:webHidden/>
          </w:rPr>
        </w:r>
        <w:r w:rsidR="00073647">
          <w:rPr>
            <w:noProof/>
            <w:webHidden/>
          </w:rPr>
          <w:fldChar w:fldCharType="separate"/>
        </w:r>
        <w:r w:rsidR="0019665C">
          <w:rPr>
            <w:noProof/>
            <w:webHidden/>
          </w:rPr>
          <w:t>81</w:t>
        </w:r>
        <w:r w:rsidR="00073647">
          <w:rPr>
            <w:noProof/>
            <w:webHidden/>
          </w:rPr>
          <w:fldChar w:fldCharType="end"/>
        </w:r>
      </w:hyperlink>
    </w:p>
    <w:p w:rsidR="00073647" w:rsidRDefault="00396662">
      <w:pPr>
        <w:pStyle w:val="Verzeichnis3"/>
        <w:rPr>
          <w:rFonts w:asciiTheme="minorHAnsi" w:eastAsiaTheme="minorEastAsia" w:hAnsiTheme="minorHAnsi" w:cstheme="minorBidi"/>
          <w:noProof/>
          <w:sz w:val="22"/>
          <w:szCs w:val="22"/>
          <w:lang w:eastAsia="de-DE"/>
        </w:rPr>
      </w:pPr>
      <w:hyperlink w:anchor="_Toc472960807" w:history="1">
        <w:r w:rsidR="00073647" w:rsidRPr="00114132">
          <w:rPr>
            <w:rStyle w:val="Hyperlink"/>
            <w:noProof/>
            <w:lang w:bidi="hi-IN"/>
          </w:rPr>
          <w:t>Transcription &gt; Calculate annotated time…</w:t>
        </w:r>
        <w:r w:rsidR="00073647">
          <w:rPr>
            <w:noProof/>
            <w:webHidden/>
          </w:rPr>
          <w:tab/>
        </w:r>
        <w:r w:rsidR="00073647">
          <w:rPr>
            <w:noProof/>
            <w:webHidden/>
          </w:rPr>
          <w:fldChar w:fldCharType="begin"/>
        </w:r>
        <w:r w:rsidR="00073647">
          <w:rPr>
            <w:noProof/>
            <w:webHidden/>
          </w:rPr>
          <w:instrText xml:space="preserve"> PAGEREF _Toc472960807 \h </w:instrText>
        </w:r>
        <w:r w:rsidR="00073647">
          <w:rPr>
            <w:noProof/>
            <w:webHidden/>
          </w:rPr>
        </w:r>
        <w:r w:rsidR="00073647">
          <w:rPr>
            <w:noProof/>
            <w:webHidden/>
          </w:rPr>
          <w:fldChar w:fldCharType="separate"/>
        </w:r>
        <w:r w:rsidR="0019665C">
          <w:rPr>
            <w:noProof/>
            <w:webHidden/>
          </w:rPr>
          <w:t>82</w:t>
        </w:r>
        <w:r w:rsidR="00073647">
          <w:rPr>
            <w:noProof/>
            <w:webHidden/>
          </w:rPr>
          <w:fldChar w:fldCharType="end"/>
        </w:r>
      </w:hyperlink>
    </w:p>
    <w:p w:rsidR="00073647" w:rsidRDefault="00396662">
      <w:pPr>
        <w:pStyle w:val="Verzeichnis3"/>
        <w:rPr>
          <w:rFonts w:asciiTheme="minorHAnsi" w:eastAsiaTheme="minorEastAsia" w:hAnsiTheme="minorHAnsi" w:cstheme="minorBidi"/>
          <w:noProof/>
          <w:sz w:val="22"/>
          <w:szCs w:val="22"/>
          <w:lang w:eastAsia="de-DE"/>
        </w:rPr>
      </w:pPr>
      <w:hyperlink w:anchor="_Toc472960808" w:history="1">
        <w:r w:rsidR="00073647" w:rsidRPr="00114132">
          <w:rPr>
            <w:rStyle w:val="Hyperlink"/>
            <w:noProof/>
            <w:lang w:bidi="hi-IN"/>
          </w:rPr>
          <w:t>Transcription &gt; Auto annotate tiers…</w:t>
        </w:r>
        <w:r w:rsidR="00073647">
          <w:rPr>
            <w:noProof/>
            <w:webHidden/>
          </w:rPr>
          <w:tab/>
        </w:r>
        <w:r w:rsidR="00073647">
          <w:rPr>
            <w:noProof/>
            <w:webHidden/>
          </w:rPr>
          <w:fldChar w:fldCharType="begin"/>
        </w:r>
        <w:r w:rsidR="00073647">
          <w:rPr>
            <w:noProof/>
            <w:webHidden/>
          </w:rPr>
          <w:instrText xml:space="preserve"> PAGEREF _Toc472960808 \h </w:instrText>
        </w:r>
        <w:r w:rsidR="00073647">
          <w:rPr>
            <w:noProof/>
            <w:webHidden/>
          </w:rPr>
        </w:r>
        <w:r w:rsidR="00073647">
          <w:rPr>
            <w:noProof/>
            <w:webHidden/>
          </w:rPr>
          <w:fldChar w:fldCharType="separate"/>
        </w:r>
        <w:r w:rsidR="0019665C">
          <w:rPr>
            <w:noProof/>
            <w:webHidden/>
          </w:rPr>
          <w:t>82</w:t>
        </w:r>
        <w:r w:rsidR="00073647">
          <w:rPr>
            <w:noProof/>
            <w:webHidden/>
          </w:rPr>
          <w:fldChar w:fldCharType="end"/>
        </w:r>
      </w:hyperlink>
    </w:p>
    <w:p w:rsidR="00073647" w:rsidRDefault="00396662">
      <w:pPr>
        <w:pStyle w:val="Verzeichnis3"/>
        <w:rPr>
          <w:rFonts w:asciiTheme="minorHAnsi" w:eastAsiaTheme="minorEastAsia" w:hAnsiTheme="minorHAnsi" w:cstheme="minorBidi"/>
          <w:noProof/>
          <w:sz w:val="22"/>
          <w:szCs w:val="22"/>
          <w:lang w:eastAsia="de-DE"/>
        </w:rPr>
      </w:pPr>
      <w:hyperlink w:anchor="_Toc472960809" w:history="1">
        <w:r w:rsidR="00073647" w:rsidRPr="00114132">
          <w:rPr>
            <w:rStyle w:val="Hyperlink"/>
            <w:noProof/>
            <w:lang w:bidi="hi-IN"/>
          </w:rPr>
          <w:t>Transcription &gt; Segmentation errors…</w:t>
        </w:r>
        <w:r w:rsidR="00073647">
          <w:rPr>
            <w:noProof/>
            <w:webHidden/>
          </w:rPr>
          <w:tab/>
        </w:r>
        <w:r w:rsidR="00073647">
          <w:rPr>
            <w:noProof/>
            <w:webHidden/>
          </w:rPr>
          <w:fldChar w:fldCharType="begin"/>
        </w:r>
        <w:r w:rsidR="00073647">
          <w:rPr>
            <w:noProof/>
            <w:webHidden/>
          </w:rPr>
          <w:instrText xml:space="preserve"> PAGEREF _Toc472960809 \h </w:instrText>
        </w:r>
        <w:r w:rsidR="00073647">
          <w:rPr>
            <w:noProof/>
            <w:webHidden/>
          </w:rPr>
        </w:r>
        <w:r w:rsidR="00073647">
          <w:rPr>
            <w:noProof/>
            <w:webHidden/>
          </w:rPr>
          <w:fldChar w:fldCharType="separate"/>
        </w:r>
        <w:r w:rsidR="0019665C">
          <w:rPr>
            <w:noProof/>
            <w:webHidden/>
          </w:rPr>
          <w:t>84</w:t>
        </w:r>
        <w:r w:rsidR="00073647">
          <w:rPr>
            <w:noProof/>
            <w:webHidden/>
          </w:rPr>
          <w:fldChar w:fldCharType="end"/>
        </w:r>
      </w:hyperlink>
    </w:p>
    <w:p w:rsidR="00073647" w:rsidRDefault="00396662">
      <w:pPr>
        <w:pStyle w:val="Verzeichnis3"/>
        <w:rPr>
          <w:rFonts w:asciiTheme="minorHAnsi" w:eastAsiaTheme="minorEastAsia" w:hAnsiTheme="minorHAnsi" w:cstheme="minorBidi"/>
          <w:noProof/>
          <w:sz w:val="22"/>
          <w:szCs w:val="22"/>
          <w:lang w:eastAsia="de-DE"/>
        </w:rPr>
      </w:pPr>
      <w:hyperlink w:anchor="_Toc472960810" w:history="1">
        <w:r w:rsidR="00073647" w:rsidRPr="00114132">
          <w:rPr>
            <w:rStyle w:val="Hyperlink"/>
            <w:noProof/>
            <w:lang w:bidi="hi-IN"/>
          </w:rPr>
          <w:t>Transcription &gt; Export Segmented Transcription…</w:t>
        </w:r>
        <w:r w:rsidR="00073647">
          <w:rPr>
            <w:noProof/>
            <w:webHidden/>
          </w:rPr>
          <w:tab/>
        </w:r>
        <w:r w:rsidR="00073647">
          <w:rPr>
            <w:noProof/>
            <w:webHidden/>
          </w:rPr>
          <w:fldChar w:fldCharType="begin"/>
        </w:r>
        <w:r w:rsidR="00073647">
          <w:rPr>
            <w:noProof/>
            <w:webHidden/>
          </w:rPr>
          <w:instrText xml:space="preserve"> PAGEREF _Toc472960810 \h </w:instrText>
        </w:r>
        <w:r w:rsidR="00073647">
          <w:rPr>
            <w:noProof/>
            <w:webHidden/>
          </w:rPr>
        </w:r>
        <w:r w:rsidR="00073647">
          <w:rPr>
            <w:noProof/>
            <w:webHidden/>
          </w:rPr>
          <w:fldChar w:fldCharType="separate"/>
        </w:r>
        <w:r w:rsidR="0019665C">
          <w:rPr>
            <w:noProof/>
            <w:webHidden/>
          </w:rPr>
          <w:t>85</w:t>
        </w:r>
        <w:r w:rsidR="00073647">
          <w:rPr>
            <w:noProof/>
            <w:webHidden/>
          </w:rPr>
          <w:fldChar w:fldCharType="end"/>
        </w:r>
      </w:hyperlink>
    </w:p>
    <w:p w:rsidR="00073647" w:rsidRDefault="00396662">
      <w:pPr>
        <w:pStyle w:val="Verzeichnis3"/>
        <w:rPr>
          <w:rFonts w:asciiTheme="minorHAnsi" w:eastAsiaTheme="minorEastAsia" w:hAnsiTheme="minorHAnsi" w:cstheme="minorBidi"/>
          <w:noProof/>
          <w:sz w:val="22"/>
          <w:szCs w:val="22"/>
          <w:lang w:eastAsia="de-DE"/>
        </w:rPr>
      </w:pPr>
      <w:hyperlink w:anchor="_Toc472960811" w:history="1">
        <w:r w:rsidR="00073647" w:rsidRPr="00114132">
          <w:rPr>
            <w:rStyle w:val="Hyperlink"/>
            <w:noProof/>
            <w:lang w:bidi="hi-IN"/>
          </w:rPr>
          <w:t>Transcription &gt; Count Segments…</w:t>
        </w:r>
        <w:r w:rsidR="00073647">
          <w:rPr>
            <w:noProof/>
            <w:webHidden/>
          </w:rPr>
          <w:tab/>
        </w:r>
        <w:r w:rsidR="00073647">
          <w:rPr>
            <w:noProof/>
            <w:webHidden/>
          </w:rPr>
          <w:fldChar w:fldCharType="begin"/>
        </w:r>
        <w:r w:rsidR="00073647">
          <w:rPr>
            <w:noProof/>
            <w:webHidden/>
          </w:rPr>
          <w:instrText xml:space="preserve"> PAGEREF _Toc472960811 \h </w:instrText>
        </w:r>
        <w:r w:rsidR="00073647">
          <w:rPr>
            <w:noProof/>
            <w:webHidden/>
          </w:rPr>
        </w:r>
        <w:r w:rsidR="00073647">
          <w:rPr>
            <w:noProof/>
            <w:webHidden/>
          </w:rPr>
          <w:fldChar w:fldCharType="separate"/>
        </w:r>
        <w:r w:rsidR="0019665C">
          <w:rPr>
            <w:noProof/>
            <w:webHidden/>
          </w:rPr>
          <w:t>86</w:t>
        </w:r>
        <w:r w:rsidR="00073647">
          <w:rPr>
            <w:noProof/>
            <w:webHidden/>
          </w:rPr>
          <w:fldChar w:fldCharType="end"/>
        </w:r>
      </w:hyperlink>
    </w:p>
    <w:p w:rsidR="00073647" w:rsidRDefault="00396662">
      <w:pPr>
        <w:pStyle w:val="Verzeichnis3"/>
        <w:rPr>
          <w:rFonts w:asciiTheme="minorHAnsi" w:eastAsiaTheme="minorEastAsia" w:hAnsiTheme="minorHAnsi" w:cstheme="minorBidi"/>
          <w:noProof/>
          <w:sz w:val="22"/>
          <w:szCs w:val="22"/>
          <w:lang w:eastAsia="de-DE"/>
        </w:rPr>
      </w:pPr>
      <w:hyperlink w:anchor="_Toc472960812" w:history="1">
        <w:r w:rsidR="00073647" w:rsidRPr="00114132">
          <w:rPr>
            <w:rStyle w:val="Hyperlink"/>
            <w:noProof/>
            <w:lang w:bidi="hi-IN"/>
          </w:rPr>
          <w:t>Transcription &gt; Word list…</w:t>
        </w:r>
        <w:r w:rsidR="00073647">
          <w:rPr>
            <w:noProof/>
            <w:webHidden/>
          </w:rPr>
          <w:tab/>
        </w:r>
        <w:r w:rsidR="00073647">
          <w:rPr>
            <w:noProof/>
            <w:webHidden/>
          </w:rPr>
          <w:fldChar w:fldCharType="begin"/>
        </w:r>
        <w:r w:rsidR="00073647">
          <w:rPr>
            <w:noProof/>
            <w:webHidden/>
          </w:rPr>
          <w:instrText xml:space="preserve"> PAGEREF _Toc472960812 \h </w:instrText>
        </w:r>
        <w:r w:rsidR="00073647">
          <w:rPr>
            <w:noProof/>
            <w:webHidden/>
          </w:rPr>
        </w:r>
        <w:r w:rsidR="00073647">
          <w:rPr>
            <w:noProof/>
            <w:webHidden/>
          </w:rPr>
          <w:fldChar w:fldCharType="separate"/>
        </w:r>
        <w:r w:rsidR="0019665C">
          <w:rPr>
            <w:noProof/>
            <w:webHidden/>
          </w:rPr>
          <w:t>86</w:t>
        </w:r>
        <w:r w:rsidR="00073647">
          <w:rPr>
            <w:noProof/>
            <w:webHidden/>
          </w:rPr>
          <w:fldChar w:fldCharType="end"/>
        </w:r>
      </w:hyperlink>
    </w:p>
    <w:p w:rsidR="00073647" w:rsidRDefault="00396662">
      <w:pPr>
        <w:pStyle w:val="Verzeichnis3"/>
        <w:rPr>
          <w:rFonts w:asciiTheme="minorHAnsi" w:eastAsiaTheme="minorEastAsia" w:hAnsiTheme="minorHAnsi" w:cstheme="minorBidi"/>
          <w:noProof/>
          <w:sz w:val="22"/>
          <w:szCs w:val="22"/>
          <w:lang w:eastAsia="de-DE"/>
        </w:rPr>
      </w:pPr>
      <w:hyperlink w:anchor="_Toc472960813" w:history="1">
        <w:r w:rsidR="00073647" w:rsidRPr="00114132">
          <w:rPr>
            <w:rStyle w:val="Hyperlink"/>
            <w:noProof/>
            <w:lang w:bidi="hi-IN"/>
          </w:rPr>
          <w:t>Transcription &gt; Insert Utterance Numbers</w:t>
        </w:r>
        <w:r w:rsidR="00073647">
          <w:rPr>
            <w:noProof/>
            <w:webHidden/>
          </w:rPr>
          <w:tab/>
        </w:r>
        <w:r w:rsidR="00073647">
          <w:rPr>
            <w:noProof/>
            <w:webHidden/>
          </w:rPr>
          <w:fldChar w:fldCharType="begin"/>
        </w:r>
        <w:r w:rsidR="00073647">
          <w:rPr>
            <w:noProof/>
            <w:webHidden/>
          </w:rPr>
          <w:instrText xml:space="preserve"> PAGEREF _Toc472960813 \h </w:instrText>
        </w:r>
        <w:r w:rsidR="00073647">
          <w:rPr>
            <w:noProof/>
            <w:webHidden/>
          </w:rPr>
        </w:r>
        <w:r w:rsidR="00073647">
          <w:rPr>
            <w:noProof/>
            <w:webHidden/>
          </w:rPr>
          <w:fldChar w:fldCharType="separate"/>
        </w:r>
        <w:r w:rsidR="0019665C">
          <w:rPr>
            <w:noProof/>
            <w:webHidden/>
          </w:rPr>
          <w:t>87</w:t>
        </w:r>
        <w:r w:rsidR="00073647">
          <w:rPr>
            <w:noProof/>
            <w:webHidden/>
          </w:rPr>
          <w:fldChar w:fldCharType="end"/>
        </w:r>
      </w:hyperlink>
    </w:p>
    <w:p w:rsidR="00073647" w:rsidRDefault="00396662">
      <w:pPr>
        <w:pStyle w:val="Verzeichnis3"/>
        <w:rPr>
          <w:rFonts w:asciiTheme="minorHAnsi" w:eastAsiaTheme="minorEastAsia" w:hAnsiTheme="minorHAnsi" w:cstheme="minorBidi"/>
          <w:noProof/>
          <w:sz w:val="22"/>
          <w:szCs w:val="22"/>
          <w:lang w:eastAsia="de-DE"/>
        </w:rPr>
      </w:pPr>
      <w:hyperlink w:anchor="_Toc472960814" w:history="1">
        <w:r w:rsidR="00073647" w:rsidRPr="00114132">
          <w:rPr>
            <w:rStyle w:val="Hyperlink"/>
            <w:noProof/>
            <w:lang w:bidi="hi-IN"/>
          </w:rPr>
          <w:t>Transcription &gt; Transformation…</w:t>
        </w:r>
        <w:r w:rsidR="00073647">
          <w:rPr>
            <w:noProof/>
            <w:webHidden/>
          </w:rPr>
          <w:tab/>
        </w:r>
        <w:r w:rsidR="00073647">
          <w:rPr>
            <w:noProof/>
            <w:webHidden/>
          </w:rPr>
          <w:fldChar w:fldCharType="begin"/>
        </w:r>
        <w:r w:rsidR="00073647">
          <w:rPr>
            <w:noProof/>
            <w:webHidden/>
          </w:rPr>
          <w:instrText xml:space="preserve"> PAGEREF _Toc472960814 \h </w:instrText>
        </w:r>
        <w:r w:rsidR="00073647">
          <w:rPr>
            <w:noProof/>
            <w:webHidden/>
          </w:rPr>
        </w:r>
        <w:r w:rsidR="00073647">
          <w:rPr>
            <w:noProof/>
            <w:webHidden/>
          </w:rPr>
          <w:fldChar w:fldCharType="separate"/>
        </w:r>
        <w:r w:rsidR="0019665C">
          <w:rPr>
            <w:noProof/>
            <w:webHidden/>
          </w:rPr>
          <w:t>88</w:t>
        </w:r>
        <w:r w:rsidR="00073647">
          <w:rPr>
            <w:noProof/>
            <w:webHidden/>
          </w:rPr>
          <w:fldChar w:fldCharType="end"/>
        </w:r>
      </w:hyperlink>
    </w:p>
    <w:p w:rsidR="00073647" w:rsidRDefault="00396662">
      <w:pPr>
        <w:pStyle w:val="Verzeichnis3"/>
        <w:rPr>
          <w:rFonts w:asciiTheme="minorHAnsi" w:eastAsiaTheme="minorEastAsia" w:hAnsiTheme="minorHAnsi" w:cstheme="minorBidi"/>
          <w:noProof/>
          <w:sz w:val="22"/>
          <w:szCs w:val="22"/>
          <w:lang w:eastAsia="de-DE"/>
        </w:rPr>
      </w:pPr>
      <w:hyperlink w:anchor="_Toc472960815" w:history="1">
        <w:r w:rsidR="00073647" w:rsidRPr="00114132">
          <w:rPr>
            <w:rStyle w:val="Hyperlink"/>
            <w:noProof/>
            <w:lang w:bidi="hi-IN"/>
          </w:rPr>
          <w:t>Transcription &gt; Clean up...</w:t>
        </w:r>
        <w:r w:rsidR="00073647">
          <w:rPr>
            <w:noProof/>
            <w:webHidden/>
          </w:rPr>
          <w:tab/>
        </w:r>
        <w:r w:rsidR="00073647">
          <w:rPr>
            <w:noProof/>
            <w:webHidden/>
          </w:rPr>
          <w:fldChar w:fldCharType="begin"/>
        </w:r>
        <w:r w:rsidR="00073647">
          <w:rPr>
            <w:noProof/>
            <w:webHidden/>
          </w:rPr>
          <w:instrText xml:space="preserve"> PAGEREF _Toc472960815 \h </w:instrText>
        </w:r>
        <w:r w:rsidR="00073647">
          <w:rPr>
            <w:noProof/>
            <w:webHidden/>
          </w:rPr>
        </w:r>
        <w:r w:rsidR="00073647">
          <w:rPr>
            <w:noProof/>
            <w:webHidden/>
          </w:rPr>
          <w:fldChar w:fldCharType="separate"/>
        </w:r>
        <w:r w:rsidR="0019665C">
          <w:rPr>
            <w:noProof/>
            <w:webHidden/>
          </w:rPr>
          <w:t>89</w:t>
        </w:r>
        <w:r w:rsidR="00073647">
          <w:rPr>
            <w:noProof/>
            <w:webHidden/>
          </w:rPr>
          <w:fldChar w:fldCharType="end"/>
        </w:r>
      </w:hyperlink>
    </w:p>
    <w:p w:rsidR="00073647" w:rsidRDefault="00396662">
      <w:pPr>
        <w:pStyle w:val="Verzeichnis3"/>
        <w:rPr>
          <w:rFonts w:asciiTheme="minorHAnsi" w:eastAsiaTheme="minorEastAsia" w:hAnsiTheme="minorHAnsi" w:cstheme="minorBidi"/>
          <w:noProof/>
          <w:sz w:val="22"/>
          <w:szCs w:val="22"/>
          <w:lang w:eastAsia="de-DE"/>
        </w:rPr>
      </w:pPr>
      <w:hyperlink w:anchor="_Toc472960816" w:history="1">
        <w:r w:rsidR="00073647" w:rsidRPr="00114132">
          <w:rPr>
            <w:rStyle w:val="Hyperlink"/>
            <w:noProof/>
            <w:lang w:bidi="hi-IN"/>
          </w:rPr>
          <w:t>Transcription &gt; Glue transcriptions...</w:t>
        </w:r>
        <w:r w:rsidR="00073647">
          <w:rPr>
            <w:noProof/>
            <w:webHidden/>
          </w:rPr>
          <w:tab/>
        </w:r>
        <w:r w:rsidR="00073647">
          <w:rPr>
            <w:noProof/>
            <w:webHidden/>
          </w:rPr>
          <w:fldChar w:fldCharType="begin"/>
        </w:r>
        <w:r w:rsidR="00073647">
          <w:rPr>
            <w:noProof/>
            <w:webHidden/>
          </w:rPr>
          <w:instrText xml:space="preserve"> PAGEREF _Toc472960816 \h </w:instrText>
        </w:r>
        <w:r w:rsidR="00073647">
          <w:rPr>
            <w:noProof/>
            <w:webHidden/>
          </w:rPr>
        </w:r>
        <w:r w:rsidR="00073647">
          <w:rPr>
            <w:noProof/>
            <w:webHidden/>
          </w:rPr>
          <w:fldChar w:fldCharType="separate"/>
        </w:r>
        <w:r w:rsidR="0019665C">
          <w:rPr>
            <w:noProof/>
            <w:webHidden/>
          </w:rPr>
          <w:t>90</w:t>
        </w:r>
        <w:r w:rsidR="00073647">
          <w:rPr>
            <w:noProof/>
            <w:webHidden/>
          </w:rPr>
          <w:fldChar w:fldCharType="end"/>
        </w:r>
      </w:hyperlink>
    </w:p>
    <w:p w:rsidR="00073647" w:rsidRDefault="00396662">
      <w:pPr>
        <w:pStyle w:val="Verzeichnis3"/>
        <w:rPr>
          <w:rFonts w:asciiTheme="minorHAnsi" w:eastAsiaTheme="minorEastAsia" w:hAnsiTheme="minorHAnsi" w:cstheme="minorBidi"/>
          <w:noProof/>
          <w:sz w:val="22"/>
          <w:szCs w:val="22"/>
          <w:lang w:eastAsia="de-DE"/>
        </w:rPr>
      </w:pPr>
      <w:hyperlink w:anchor="_Toc472960817" w:history="1">
        <w:r w:rsidR="00073647" w:rsidRPr="00114132">
          <w:rPr>
            <w:rStyle w:val="Hyperlink"/>
            <w:noProof/>
            <w:lang w:bidi="hi-IN"/>
          </w:rPr>
          <w:t>Transcription &gt; Merge transcriptions…</w:t>
        </w:r>
        <w:r w:rsidR="00073647">
          <w:rPr>
            <w:noProof/>
            <w:webHidden/>
          </w:rPr>
          <w:tab/>
        </w:r>
        <w:r w:rsidR="00073647">
          <w:rPr>
            <w:noProof/>
            <w:webHidden/>
          </w:rPr>
          <w:fldChar w:fldCharType="begin"/>
        </w:r>
        <w:r w:rsidR="00073647">
          <w:rPr>
            <w:noProof/>
            <w:webHidden/>
          </w:rPr>
          <w:instrText xml:space="preserve"> PAGEREF _Toc472960817 \h </w:instrText>
        </w:r>
        <w:r w:rsidR="00073647">
          <w:rPr>
            <w:noProof/>
            <w:webHidden/>
          </w:rPr>
        </w:r>
        <w:r w:rsidR="00073647">
          <w:rPr>
            <w:noProof/>
            <w:webHidden/>
          </w:rPr>
          <w:fldChar w:fldCharType="separate"/>
        </w:r>
        <w:r w:rsidR="0019665C">
          <w:rPr>
            <w:noProof/>
            <w:webHidden/>
          </w:rPr>
          <w:t>91</w:t>
        </w:r>
        <w:r w:rsidR="00073647">
          <w:rPr>
            <w:noProof/>
            <w:webHidden/>
          </w:rPr>
          <w:fldChar w:fldCharType="end"/>
        </w:r>
      </w:hyperlink>
    </w:p>
    <w:p w:rsidR="00073647" w:rsidRDefault="00396662">
      <w:pPr>
        <w:pStyle w:val="Verzeichnis3"/>
        <w:rPr>
          <w:rFonts w:asciiTheme="minorHAnsi" w:eastAsiaTheme="minorEastAsia" w:hAnsiTheme="minorHAnsi" w:cstheme="minorBidi"/>
          <w:noProof/>
          <w:sz w:val="22"/>
          <w:szCs w:val="22"/>
          <w:lang w:eastAsia="de-DE"/>
        </w:rPr>
      </w:pPr>
      <w:hyperlink w:anchor="_Toc472960818" w:history="1">
        <w:r w:rsidR="00073647" w:rsidRPr="00114132">
          <w:rPr>
            <w:rStyle w:val="Hyperlink"/>
            <w:noProof/>
            <w:lang w:bidi="hi-IN"/>
          </w:rPr>
          <w:t>Transcription &gt; Chop transcription…</w:t>
        </w:r>
        <w:r w:rsidR="00073647">
          <w:rPr>
            <w:noProof/>
            <w:webHidden/>
          </w:rPr>
          <w:tab/>
        </w:r>
        <w:r w:rsidR="00073647">
          <w:rPr>
            <w:noProof/>
            <w:webHidden/>
          </w:rPr>
          <w:fldChar w:fldCharType="begin"/>
        </w:r>
        <w:r w:rsidR="00073647">
          <w:rPr>
            <w:noProof/>
            <w:webHidden/>
          </w:rPr>
          <w:instrText xml:space="preserve"> PAGEREF _Toc472960818 \h </w:instrText>
        </w:r>
        <w:r w:rsidR="00073647">
          <w:rPr>
            <w:noProof/>
            <w:webHidden/>
          </w:rPr>
        </w:r>
        <w:r w:rsidR="00073647">
          <w:rPr>
            <w:noProof/>
            <w:webHidden/>
          </w:rPr>
          <w:fldChar w:fldCharType="separate"/>
        </w:r>
        <w:r w:rsidR="0019665C">
          <w:rPr>
            <w:noProof/>
            <w:webHidden/>
          </w:rPr>
          <w:t>93</w:t>
        </w:r>
        <w:r w:rsidR="00073647">
          <w:rPr>
            <w:noProof/>
            <w:webHidden/>
          </w:rPr>
          <w:fldChar w:fldCharType="end"/>
        </w:r>
      </w:hyperlink>
    </w:p>
    <w:p w:rsidR="00073647" w:rsidRDefault="00396662">
      <w:pPr>
        <w:pStyle w:val="Verzeichnis3"/>
        <w:rPr>
          <w:rFonts w:asciiTheme="minorHAnsi" w:eastAsiaTheme="minorEastAsia" w:hAnsiTheme="minorHAnsi" w:cstheme="minorBidi"/>
          <w:noProof/>
          <w:sz w:val="22"/>
          <w:szCs w:val="22"/>
          <w:lang w:eastAsia="de-DE"/>
        </w:rPr>
      </w:pPr>
      <w:hyperlink w:anchor="_Toc472960819" w:history="1">
        <w:r w:rsidR="00073647" w:rsidRPr="00114132">
          <w:rPr>
            <w:rStyle w:val="Hyperlink"/>
            <w:noProof/>
            <w:lang w:bidi="hi-IN"/>
          </w:rPr>
          <w:t>Transcription &gt; Mask audio file…</w:t>
        </w:r>
        <w:r w:rsidR="00073647">
          <w:rPr>
            <w:noProof/>
            <w:webHidden/>
          </w:rPr>
          <w:tab/>
        </w:r>
        <w:r w:rsidR="00073647">
          <w:rPr>
            <w:noProof/>
            <w:webHidden/>
          </w:rPr>
          <w:fldChar w:fldCharType="begin"/>
        </w:r>
        <w:r w:rsidR="00073647">
          <w:rPr>
            <w:noProof/>
            <w:webHidden/>
          </w:rPr>
          <w:instrText xml:space="preserve"> PAGEREF _Toc472960819 \h </w:instrText>
        </w:r>
        <w:r w:rsidR="00073647">
          <w:rPr>
            <w:noProof/>
            <w:webHidden/>
          </w:rPr>
        </w:r>
        <w:r w:rsidR="00073647">
          <w:rPr>
            <w:noProof/>
            <w:webHidden/>
          </w:rPr>
          <w:fldChar w:fldCharType="separate"/>
        </w:r>
        <w:r w:rsidR="0019665C">
          <w:rPr>
            <w:noProof/>
            <w:webHidden/>
          </w:rPr>
          <w:t>94</w:t>
        </w:r>
        <w:r w:rsidR="00073647">
          <w:rPr>
            <w:noProof/>
            <w:webHidden/>
          </w:rPr>
          <w:fldChar w:fldCharType="end"/>
        </w:r>
      </w:hyperlink>
    </w:p>
    <w:p w:rsidR="00073647" w:rsidRDefault="00396662">
      <w:pPr>
        <w:pStyle w:val="Verzeichnis3"/>
        <w:rPr>
          <w:rFonts w:asciiTheme="minorHAnsi" w:eastAsiaTheme="minorEastAsia" w:hAnsiTheme="minorHAnsi" w:cstheme="minorBidi"/>
          <w:noProof/>
          <w:sz w:val="22"/>
          <w:szCs w:val="22"/>
          <w:lang w:eastAsia="de-DE"/>
        </w:rPr>
      </w:pPr>
      <w:hyperlink w:anchor="_Toc472960820" w:history="1">
        <w:r w:rsidR="00073647" w:rsidRPr="00114132">
          <w:rPr>
            <w:rStyle w:val="Hyperlink"/>
            <w:noProof/>
            <w:lang w:bidi="hi-IN"/>
          </w:rPr>
          <w:t>Transcription &gt; Chop audio…</w:t>
        </w:r>
        <w:r w:rsidR="00073647">
          <w:rPr>
            <w:noProof/>
            <w:webHidden/>
          </w:rPr>
          <w:tab/>
        </w:r>
        <w:r w:rsidR="00073647">
          <w:rPr>
            <w:noProof/>
            <w:webHidden/>
          </w:rPr>
          <w:fldChar w:fldCharType="begin"/>
        </w:r>
        <w:r w:rsidR="00073647">
          <w:rPr>
            <w:noProof/>
            <w:webHidden/>
          </w:rPr>
          <w:instrText xml:space="preserve"> PAGEREF _Toc472960820 \h </w:instrText>
        </w:r>
        <w:r w:rsidR="00073647">
          <w:rPr>
            <w:noProof/>
            <w:webHidden/>
          </w:rPr>
        </w:r>
        <w:r w:rsidR="00073647">
          <w:rPr>
            <w:noProof/>
            <w:webHidden/>
          </w:rPr>
          <w:fldChar w:fldCharType="separate"/>
        </w:r>
        <w:r w:rsidR="0019665C">
          <w:rPr>
            <w:noProof/>
            <w:webHidden/>
          </w:rPr>
          <w:t>95</w:t>
        </w:r>
        <w:r w:rsidR="00073647">
          <w:rPr>
            <w:noProof/>
            <w:webHidden/>
          </w:rPr>
          <w:fldChar w:fldCharType="end"/>
        </w:r>
      </w:hyperlink>
    </w:p>
    <w:p w:rsidR="00073647" w:rsidRDefault="00396662">
      <w:pPr>
        <w:pStyle w:val="Verzeichnis3"/>
        <w:rPr>
          <w:rFonts w:asciiTheme="minorHAnsi" w:eastAsiaTheme="minorEastAsia" w:hAnsiTheme="minorHAnsi" w:cstheme="minorBidi"/>
          <w:noProof/>
          <w:sz w:val="22"/>
          <w:szCs w:val="22"/>
          <w:lang w:eastAsia="de-DE"/>
        </w:rPr>
      </w:pPr>
      <w:hyperlink w:anchor="_Toc472960821" w:history="1">
        <w:r w:rsidR="00073647" w:rsidRPr="00114132">
          <w:rPr>
            <w:rStyle w:val="Hyperlink"/>
            <w:noProof/>
            <w:lang w:bidi="hi-IN"/>
          </w:rPr>
          <w:t>Transcription &gt; ExSync Event Shrinker</w:t>
        </w:r>
        <w:r w:rsidR="00073647">
          <w:rPr>
            <w:noProof/>
            <w:webHidden/>
          </w:rPr>
          <w:tab/>
        </w:r>
        <w:r w:rsidR="00073647">
          <w:rPr>
            <w:noProof/>
            <w:webHidden/>
          </w:rPr>
          <w:fldChar w:fldCharType="begin"/>
        </w:r>
        <w:r w:rsidR="00073647">
          <w:rPr>
            <w:noProof/>
            <w:webHidden/>
          </w:rPr>
          <w:instrText xml:space="preserve"> PAGEREF _Toc472960821 \h </w:instrText>
        </w:r>
        <w:r w:rsidR="00073647">
          <w:rPr>
            <w:noProof/>
            <w:webHidden/>
          </w:rPr>
        </w:r>
        <w:r w:rsidR="00073647">
          <w:rPr>
            <w:noProof/>
            <w:webHidden/>
          </w:rPr>
          <w:fldChar w:fldCharType="separate"/>
        </w:r>
        <w:r w:rsidR="0019665C">
          <w:rPr>
            <w:noProof/>
            <w:webHidden/>
          </w:rPr>
          <w:t>97</w:t>
        </w:r>
        <w:r w:rsidR="00073647">
          <w:rPr>
            <w:noProof/>
            <w:webHidden/>
          </w:rPr>
          <w:fldChar w:fldCharType="end"/>
        </w:r>
      </w:hyperlink>
    </w:p>
    <w:p w:rsidR="00073647" w:rsidRDefault="00396662">
      <w:pPr>
        <w:pStyle w:val="Verzeichnis2"/>
        <w:rPr>
          <w:rFonts w:asciiTheme="minorHAnsi" w:eastAsiaTheme="minorEastAsia" w:hAnsiTheme="minorHAnsi" w:cstheme="minorBidi"/>
          <w:noProof/>
          <w:sz w:val="22"/>
          <w:szCs w:val="22"/>
          <w:lang w:eastAsia="de-DE"/>
        </w:rPr>
      </w:pPr>
      <w:hyperlink w:anchor="_Toc472960822" w:history="1">
        <w:r w:rsidR="00073647" w:rsidRPr="00114132">
          <w:rPr>
            <w:rStyle w:val="Hyperlink"/>
            <w:noProof/>
          </w:rPr>
          <w:t>E.</w:t>
        </w:r>
        <w:r w:rsidR="00073647">
          <w:rPr>
            <w:rFonts w:asciiTheme="minorHAnsi" w:eastAsiaTheme="minorEastAsia" w:hAnsiTheme="minorHAnsi" w:cstheme="minorBidi"/>
            <w:noProof/>
            <w:sz w:val="22"/>
            <w:szCs w:val="22"/>
            <w:lang w:eastAsia="de-DE"/>
          </w:rPr>
          <w:tab/>
        </w:r>
        <w:r w:rsidR="00073647" w:rsidRPr="00114132">
          <w:rPr>
            <w:rStyle w:val="Hyperlink"/>
            <w:noProof/>
          </w:rPr>
          <w:t>Tier Menu</w:t>
        </w:r>
        <w:r w:rsidR="00073647">
          <w:rPr>
            <w:noProof/>
            <w:webHidden/>
          </w:rPr>
          <w:tab/>
        </w:r>
        <w:r w:rsidR="00073647">
          <w:rPr>
            <w:noProof/>
            <w:webHidden/>
          </w:rPr>
          <w:fldChar w:fldCharType="begin"/>
        </w:r>
        <w:r w:rsidR="00073647">
          <w:rPr>
            <w:noProof/>
            <w:webHidden/>
          </w:rPr>
          <w:instrText xml:space="preserve"> PAGEREF _Toc472960822 \h </w:instrText>
        </w:r>
        <w:r w:rsidR="00073647">
          <w:rPr>
            <w:noProof/>
            <w:webHidden/>
          </w:rPr>
        </w:r>
        <w:r w:rsidR="00073647">
          <w:rPr>
            <w:noProof/>
            <w:webHidden/>
          </w:rPr>
          <w:fldChar w:fldCharType="separate"/>
        </w:r>
        <w:r w:rsidR="0019665C">
          <w:rPr>
            <w:noProof/>
            <w:webHidden/>
          </w:rPr>
          <w:t>98</w:t>
        </w:r>
        <w:r w:rsidR="00073647">
          <w:rPr>
            <w:noProof/>
            <w:webHidden/>
          </w:rPr>
          <w:fldChar w:fldCharType="end"/>
        </w:r>
      </w:hyperlink>
    </w:p>
    <w:p w:rsidR="00073647" w:rsidRDefault="00396662">
      <w:pPr>
        <w:pStyle w:val="Verzeichnis3"/>
        <w:rPr>
          <w:rFonts w:asciiTheme="minorHAnsi" w:eastAsiaTheme="minorEastAsia" w:hAnsiTheme="minorHAnsi" w:cstheme="minorBidi"/>
          <w:noProof/>
          <w:sz w:val="22"/>
          <w:szCs w:val="22"/>
          <w:lang w:eastAsia="de-DE"/>
        </w:rPr>
      </w:pPr>
      <w:hyperlink w:anchor="_Toc472960823" w:history="1">
        <w:r w:rsidR="00073647" w:rsidRPr="00114132">
          <w:rPr>
            <w:rStyle w:val="Hyperlink"/>
            <w:noProof/>
            <w:lang w:bidi="hi-IN"/>
          </w:rPr>
          <w:t>Tier &gt; Tier properties…</w:t>
        </w:r>
        <w:r w:rsidR="00073647">
          <w:rPr>
            <w:noProof/>
            <w:webHidden/>
          </w:rPr>
          <w:tab/>
        </w:r>
        <w:r w:rsidR="00073647">
          <w:rPr>
            <w:noProof/>
            <w:webHidden/>
          </w:rPr>
          <w:fldChar w:fldCharType="begin"/>
        </w:r>
        <w:r w:rsidR="00073647">
          <w:rPr>
            <w:noProof/>
            <w:webHidden/>
          </w:rPr>
          <w:instrText xml:space="preserve"> PAGEREF _Toc472960823 \h </w:instrText>
        </w:r>
        <w:r w:rsidR="00073647">
          <w:rPr>
            <w:noProof/>
            <w:webHidden/>
          </w:rPr>
        </w:r>
        <w:r w:rsidR="00073647">
          <w:rPr>
            <w:noProof/>
            <w:webHidden/>
          </w:rPr>
          <w:fldChar w:fldCharType="separate"/>
        </w:r>
        <w:r w:rsidR="0019665C">
          <w:rPr>
            <w:noProof/>
            <w:webHidden/>
          </w:rPr>
          <w:t>98</w:t>
        </w:r>
        <w:r w:rsidR="00073647">
          <w:rPr>
            <w:noProof/>
            <w:webHidden/>
          </w:rPr>
          <w:fldChar w:fldCharType="end"/>
        </w:r>
      </w:hyperlink>
    </w:p>
    <w:p w:rsidR="00073647" w:rsidRDefault="00396662">
      <w:pPr>
        <w:pStyle w:val="Verzeichnis3"/>
        <w:rPr>
          <w:rFonts w:asciiTheme="minorHAnsi" w:eastAsiaTheme="minorEastAsia" w:hAnsiTheme="minorHAnsi" w:cstheme="minorBidi"/>
          <w:noProof/>
          <w:sz w:val="22"/>
          <w:szCs w:val="22"/>
          <w:lang w:eastAsia="de-DE"/>
        </w:rPr>
      </w:pPr>
      <w:hyperlink w:anchor="_Toc472960824" w:history="1">
        <w:r w:rsidR="00073647" w:rsidRPr="00114132">
          <w:rPr>
            <w:rStyle w:val="Hyperlink"/>
            <w:noProof/>
            <w:lang w:bidi="hi-IN"/>
          </w:rPr>
          <w:t>Tier &gt; Edit tiers…</w:t>
        </w:r>
        <w:r w:rsidR="00073647">
          <w:rPr>
            <w:noProof/>
            <w:webHidden/>
          </w:rPr>
          <w:tab/>
        </w:r>
        <w:r w:rsidR="00073647">
          <w:rPr>
            <w:noProof/>
            <w:webHidden/>
          </w:rPr>
          <w:fldChar w:fldCharType="begin"/>
        </w:r>
        <w:r w:rsidR="00073647">
          <w:rPr>
            <w:noProof/>
            <w:webHidden/>
          </w:rPr>
          <w:instrText xml:space="preserve"> PAGEREF _Toc472960824 \h </w:instrText>
        </w:r>
        <w:r w:rsidR="00073647">
          <w:rPr>
            <w:noProof/>
            <w:webHidden/>
          </w:rPr>
        </w:r>
        <w:r w:rsidR="00073647">
          <w:rPr>
            <w:noProof/>
            <w:webHidden/>
          </w:rPr>
          <w:fldChar w:fldCharType="separate"/>
        </w:r>
        <w:r w:rsidR="0019665C">
          <w:rPr>
            <w:noProof/>
            <w:webHidden/>
          </w:rPr>
          <w:t>99</w:t>
        </w:r>
        <w:r w:rsidR="00073647">
          <w:rPr>
            <w:noProof/>
            <w:webHidden/>
          </w:rPr>
          <w:fldChar w:fldCharType="end"/>
        </w:r>
      </w:hyperlink>
    </w:p>
    <w:p w:rsidR="00073647" w:rsidRDefault="00396662">
      <w:pPr>
        <w:pStyle w:val="Verzeichnis3"/>
        <w:rPr>
          <w:rFonts w:asciiTheme="minorHAnsi" w:eastAsiaTheme="minorEastAsia" w:hAnsiTheme="minorHAnsi" w:cstheme="minorBidi"/>
          <w:noProof/>
          <w:sz w:val="22"/>
          <w:szCs w:val="22"/>
          <w:lang w:eastAsia="de-DE"/>
        </w:rPr>
      </w:pPr>
      <w:hyperlink w:anchor="_Toc472960825" w:history="1">
        <w:r w:rsidR="00073647" w:rsidRPr="00114132">
          <w:rPr>
            <w:rStyle w:val="Hyperlink"/>
            <w:noProof/>
            <w:lang w:bidi="hi-IN"/>
          </w:rPr>
          <w:t>Tier &gt; Add tier…</w:t>
        </w:r>
        <w:r w:rsidR="00073647">
          <w:rPr>
            <w:noProof/>
            <w:webHidden/>
          </w:rPr>
          <w:tab/>
        </w:r>
        <w:r w:rsidR="00073647">
          <w:rPr>
            <w:noProof/>
            <w:webHidden/>
          </w:rPr>
          <w:fldChar w:fldCharType="begin"/>
        </w:r>
        <w:r w:rsidR="00073647">
          <w:rPr>
            <w:noProof/>
            <w:webHidden/>
          </w:rPr>
          <w:instrText xml:space="preserve"> PAGEREF _Toc472960825 \h </w:instrText>
        </w:r>
        <w:r w:rsidR="00073647">
          <w:rPr>
            <w:noProof/>
            <w:webHidden/>
          </w:rPr>
        </w:r>
        <w:r w:rsidR="00073647">
          <w:rPr>
            <w:noProof/>
            <w:webHidden/>
          </w:rPr>
          <w:fldChar w:fldCharType="separate"/>
        </w:r>
        <w:r w:rsidR="0019665C">
          <w:rPr>
            <w:noProof/>
            <w:webHidden/>
          </w:rPr>
          <w:t>100</w:t>
        </w:r>
        <w:r w:rsidR="00073647">
          <w:rPr>
            <w:noProof/>
            <w:webHidden/>
          </w:rPr>
          <w:fldChar w:fldCharType="end"/>
        </w:r>
      </w:hyperlink>
    </w:p>
    <w:p w:rsidR="00073647" w:rsidRDefault="00396662">
      <w:pPr>
        <w:pStyle w:val="Verzeichnis3"/>
        <w:rPr>
          <w:rFonts w:asciiTheme="minorHAnsi" w:eastAsiaTheme="minorEastAsia" w:hAnsiTheme="minorHAnsi" w:cstheme="minorBidi"/>
          <w:noProof/>
          <w:sz w:val="22"/>
          <w:szCs w:val="22"/>
          <w:lang w:eastAsia="de-DE"/>
        </w:rPr>
      </w:pPr>
      <w:hyperlink w:anchor="_Toc472960826" w:history="1">
        <w:r w:rsidR="00073647" w:rsidRPr="00114132">
          <w:rPr>
            <w:rStyle w:val="Hyperlink"/>
            <w:noProof/>
            <w:lang w:bidi="hi-IN"/>
          </w:rPr>
          <w:t>Tier &gt; Insert tier…</w:t>
        </w:r>
        <w:r w:rsidR="00073647">
          <w:rPr>
            <w:noProof/>
            <w:webHidden/>
          </w:rPr>
          <w:tab/>
        </w:r>
        <w:r w:rsidR="00073647">
          <w:rPr>
            <w:noProof/>
            <w:webHidden/>
          </w:rPr>
          <w:fldChar w:fldCharType="begin"/>
        </w:r>
        <w:r w:rsidR="00073647">
          <w:rPr>
            <w:noProof/>
            <w:webHidden/>
          </w:rPr>
          <w:instrText xml:space="preserve"> PAGEREF _Toc472960826 \h </w:instrText>
        </w:r>
        <w:r w:rsidR="00073647">
          <w:rPr>
            <w:noProof/>
            <w:webHidden/>
          </w:rPr>
        </w:r>
        <w:r w:rsidR="00073647">
          <w:rPr>
            <w:noProof/>
            <w:webHidden/>
          </w:rPr>
          <w:fldChar w:fldCharType="separate"/>
        </w:r>
        <w:r w:rsidR="0019665C">
          <w:rPr>
            <w:noProof/>
            <w:webHidden/>
          </w:rPr>
          <w:t>101</w:t>
        </w:r>
        <w:r w:rsidR="00073647">
          <w:rPr>
            <w:noProof/>
            <w:webHidden/>
          </w:rPr>
          <w:fldChar w:fldCharType="end"/>
        </w:r>
      </w:hyperlink>
    </w:p>
    <w:p w:rsidR="00073647" w:rsidRDefault="00396662">
      <w:pPr>
        <w:pStyle w:val="Verzeichnis3"/>
        <w:rPr>
          <w:rFonts w:asciiTheme="minorHAnsi" w:eastAsiaTheme="minorEastAsia" w:hAnsiTheme="minorHAnsi" w:cstheme="minorBidi"/>
          <w:noProof/>
          <w:sz w:val="22"/>
          <w:szCs w:val="22"/>
          <w:lang w:eastAsia="de-DE"/>
        </w:rPr>
      </w:pPr>
      <w:hyperlink w:anchor="_Toc472960827" w:history="1">
        <w:r w:rsidR="00073647" w:rsidRPr="00114132">
          <w:rPr>
            <w:rStyle w:val="Hyperlink"/>
            <w:noProof/>
            <w:lang w:bidi="hi-IN"/>
          </w:rPr>
          <w:t>Tier &gt; Remove tier…</w:t>
        </w:r>
        <w:r w:rsidR="00073647">
          <w:rPr>
            <w:noProof/>
            <w:webHidden/>
          </w:rPr>
          <w:tab/>
        </w:r>
        <w:r w:rsidR="00073647">
          <w:rPr>
            <w:noProof/>
            <w:webHidden/>
          </w:rPr>
          <w:fldChar w:fldCharType="begin"/>
        </w:r>
        <w:r w:rsidR="00073647">
          <w:rPr>
            <w:noProof/>
            <w:webHidden/>
          </w:rPr>
          <w:instrText xml:space="preserve"> PAGEREF _Toc472960827 \h </w:instrText>
        </w:r>
        <w:r w:rsidR="00073647">
          <w:rPr>
            <w:noProof/>
            <w:webHidden/>
          </w:rPr>
        </w:r>
        <w:r w:rsidR="00073647">
          <w:rPr>
            <w:noProof/>
            <w:webHidden/>
          </w:rPr>
          <w:fldChar w:fldCharType="separate"/>
        </w:r>
        <w:r w:rsidR="0019665C">
          <w:rPr>
            <w:noProof/>
            <w:webHidden/>
          </w:rPr>
          <w:t>101</w:t>
        </w:r>
        <w:r w:rsidR="00073647">
          <w:rPr>
            <w:noProof/>
            <w:webHidden/>
          </w:rPr>
          <w:fldChar w:fldCharType="end"/>
        </w:r>
      </w:hyperlink>
    </w:p>
    <w:p w:rsidR="00073647" w:rsidRDefault="00396662">
      <w:pPr>
        <w:pStyle w:val="Verzeichnis3"/>
        <w:rPr>
          <w:rFonts w:asciiTheme="minorHAnsi" w:eastAsiaTheme="minorEastAsia" w:hAnsiTheme="minorHAnsi" w:cstheme="minorBidi"/>
          <w:noProof/>
          <w:sz w:val="22"/>
          <w:szCs w:val="22"/>
          <w:lang w:eastAsia="de-DE"/>
        </w:rPr>
      </w:pPr>
      <w:hyperlink w:anchor="_Toc472960828" w:history="1">
        <w:r w:rsidR="00073647" w:rsidRPr="00114132">
          <w:rPr>
            <w:rStyle w:val="Hyperlink"/>
            <w:noProof/>
            <w:lang w:bidi="hi-IN"/>
          </w:rPr>
          <w:t>Tier &gt; Move tier upwards…</w:t>
        </w:r>
        <w:r w:rsidR="00073647">
          <w:rPr>
            <w:noProof/>
            <w:webHidden/>
          </w:rPr>
          <w:tab/>
        </w:r>
        <w:r w:rsidR="00073647">
          <w:rPr>
            <w:noProof/>
            <w:webHidden/>
          </w:rPr>
          <w:fldChar w:fldCharType="begin"/>
        </w:r>
        <w:r w:rsidR="00073647">
          <w:rPr>
            <w:noProof/>
            <w:webHidden/>
          </w:rPr>
          <w:instrText xml:space="preserve"> PAGEREF _Toc472960828 \h </w:instrText>
        </w:r>
        <w:r w:rsidR="00073647">
          <w:rPr>
            <w:noProof/>
            <w:webHidden/>
          </w:rPr>
        </w:r>
        <w:r w:rsidR="00073647">
          <w:rPr>
            <w:noProof/>
            <w:webHidden/>
          </w:rPr>
          <w:fldChar w:fldCharType="separate"/>
        </w:r>
        <w:r w:rsidR="0019665C">
          <w:rPr>
            <w:noProof/>
            <w:webHidden/>
          </w:rPr>
          <w:t>101</w:t>
        </w:r>
        <w:r w:rsidR="00073647">
          <w:rPr>
            <w:noProof/>
            <w:webHidden/>
          </w:rPr>
          <w:fldChar w:fldCharType="end"/>
        </w:r>
      </w:hyperlink>
    </w:p>
    <w:p w:rsidR="00073647" w:rsidRDefault="00396662">
      <w:pPr>
        <w:pStyle w:val="Verzeichnis3"/>
        <w:rPr>
          <w:rFonts w:asciiTheme="minorHAnsi" w:eastAsiaTheme="minorEastAsia" w:hAnsiTheme="minorHAnsi" w:cstheme="minorBidi"/>
          <w:noProof/>
          <w:sz w:val="22"/>
          <w:szCs w:val="22"/>
          <w:lang w:eastAsia="de-DE"/>
        </w:rPr>
      </w:pPr>
      <w:hyperlink w:anchor="_Toc472960829" w:history="1">
        <w:r w:rsidR="00073647" w:rsidRPr="00114132">
          <w:rPr>
            <w:rStyle w:val="Hyperlink"/>
            <w:noProof/>
            <w:lang w:bidi="hi-IN"/>
          </w:rPr>
          <w:t>Tier &gt; Change tier order…</w:t>
        </w:r>
        <w:r w:rsidR="00073647">
          <w:rPr>
            <w:noProof/>
            <w:webHidden/>
          </w:rPr>
          <w:tab/>
        </w:r>
        <w:r w:rsidR="00073647">
          <w:rPr>
            <w:noProof/>
            <w:webHidden/>
          </w:rPr>
          <w:fldChar w:fldCharType="begin"/>
        </w:r>
        <w:r w:rsidR="00073647">
          <w:rPr>
            <w:noProof/>
            <w:webHidden/>
          </w:rPr>
          <w:instrText xml:space="preserve"> PAGEREF _Toc472960829 \h </w:instrText>
        </w:r>
        <w:r w:rsidR="00073647">
          <w:rPr>
            <w:noProof/>
            <w:webHidden/>
          </w:rPr>
        </w:r>
        <w:r w:rsidR="00073647">
          <w:rPr>
            <w:noProof/>
            <w:webHidden/>
          </w:rPr>
          <w:fldChar w:fldCharType="separate"/>
        </w:r>
        <w:r w:rsidR="0019665C">
          <w:rPr>
            <w:noProof/>
            <w:webHidden/>
          </w:rPr>
          <w:t>101</w:t>
        </w:r>
        <w:r w:rsidR="00073647">
          <w:rPr>
            <w:noProof/>
            <w:webHidden/>
          </w:rPr>
          <w:fldChar w:fldCharType="end"/>
        </w:r>
      </w:hyperlink>
    </w:p>
    <w:p w:rsidR="00073647" w:rsidRDefault="00396662">
      <w:pPr>
        <w:pStyle w:val="Verzeichnis3"/>
        <w:rPr>
          <w:rFonts w:asciiTheme="minorHAnsi" w:eastAsiaTheme="minorEastAsia" w:hAnsiTheme="minorHAnsi" w:cstheme="minorBidi"/>
          <w:noProof/>
          <w:sz w:val="22"/>
          <w:szCs w:val="22"/>
          <w:lang w:eastAsia="de-DE"/>
        </w:rPr>
      </w:pPr>
      <w:hyperlink w:anchor="_Toc472960830" w:history="1">
        <w:r w:rsidR="00073647" w:rsidRPr="00114132">
          <w:rPr>
            <w:rStyle w:val="Hyperlink"/>
            <w:noProof/>
            <w:lang w:bidi="hi-IN"/>
          </w:rPr>
          <w:t>Tier &gt; Hide tier</w:t>
        </w:r>
        <w:r w:rsidR="00073647">
          <w:rPr>
            <w:noProof/>
            <w:webHidden/>
          </w:rPr>
          <w:tab/>
        </w:r>
        <w:r w:rsidR="00073647">
          <w:rPr>
            <w:noProof/>
            <w:webHidden/>
          </w:rPr>
          <w:fldChar w:fldCharType="begin"/>
        </w:r>
        <w:r w:rsidR="00073647">
          <w:rPr>
            <w:noProof/>
            <w:webHidden/>
          </w:rPr>
          <w:instrText xml:space="preserve"> PAGEREF _Toc472960830 \h </w:instrText>
        </w:r>
        <w:r w:rsidR="00073647">
          <w:rPr>
            <w:noProof/>
            <w:webHidden/>
          </w:rPr>
        </w:r>
        <w:r w:rsidR="00073647">
          <w:rPr>
            <w:noProof/>
            <w:webHidden/>
          </w:rPr>
          <w:fldChar w:fldCharType="separate"/>
        </w:r>
        <w:r w:rsidR="0019665C">
          <w:rPr>
            <w:noProof/>
            <w:webHidden/>
          </w:rPr>
          <w:t>102</w:t>
        </w:r>
        <w:r w:rsidR="00073647">
          <w:rPr>
            <w:noProof/>
            <w:webHidden/>
          </w:rPr>
          <w:fldChar w:fldCharType="end"/>
        </w:r>
      </w:hyperlink>
    </w:p>
    <w:p w:rsidR="00073647" w:rsidRDefault="00396662">
      <w:pPr>
        <w:pStyle w:val="Verzeichnis3"/>
        <w:rPr>
          <w:rFonts w:asciiTheme="minorHAnsi" w:eastAsiaTheme="minorEastAsia" w:hAnsiTheme="minorHAnsi" w:cstheme="minorBidi"/>
          <w:noProof/>
          <w:sz w:val="22"/>
          <w:szCs w:val="22"/>
          <w:lang w:eastAsia="de-DE"/>
        </w:rPr>
      </w:pPr>
      <w:hyperlink w:anchor="_Toc472960831" w:history="1">
        <w:r w:rsidR="00073647" w:rsidRPr="00114132">
          <w:rPr>
            <w:rStyle w:val="Hyperlink"/>
            <w:noProof/>
            <w:lang w:bidi="hi-IN"/>
          </w:rPr>
          <w:t>Tier &gt; Show all tiers</w:t>
        </w:r>
        <w:r w:rsidR="00073647">
          <w:rPr>
            <w:noProof/>
            <w:webHidden/>
          </w:rPr>
          <w:tab/>
        </w:r>
        <w:r w:rsidR="00073647">
          <w:rPr>
            <w:noProof/>
            <w:webHidden/>
          </w:rPr>
          <w:fldChar w:fldCharType="begin"/>
        </w:r>
        <w:r w:rsidR="00073647">
          <w:rPr>
            <w:noProof/>
            <w:webHidden/>
          </w:rPr>
          <w:instrText xml:space="preserve"> PAGEREF _Toc472960831 \h </w:instrText>
        </w:r>
        <w:r w:rsidR="00073647">
          <w:rPr>
            <w:noProof/>
            <w:webHidden/>
          </w:rPr>
        </w:r>
        <w:r w:rsidR="00073647">
          <w:rPr>
            <w:noProof/>
            <w:webHidden/>
          </w:rPr>
          <w:fldChar w:fldCharType="separate"/>
        </w:r>
        <w:r w:rsidR="0019665C">
          <w:rPr>
            <w:noProof/>
            <w:webHidden/>
          </w:rPr>
          <w:t>102</w:t>
        </w:r>
        <w:r w:rsidR="00073647">
          <w:rPr>
            <w:noProof/>
            <w:webHidden/>
          </w:rPr>
          <w:fldChar w:fldCharType="end"/>
        </w:r>
      </w:hyperlink>
    </w:p>
    <w:p w:rsidR="00073647" w:rsidRDefault="00396662">
      <w:pPr>
        <w:pStyle w:val="Verzeichnis3"/>
        <w:rPr>
          <w:rFonts w:asciiTheme="minorHAnsi" w:eastAsiaTheme="minorEastAsia" w:hAnsiTheme="minorHAnsi" w:cstheme="minorBidi"/>
          <w:noProof/>
          <w:sz w:val="22"/>
          <w:szCs w:val="22"/>
          <w:lang w:eastAsia="de-DE"/>
        </w:rPr>
      </w:pPr>
      <w:hyperlink w:anchor="_Toc472960832" w:history="1">
        <w:r w:rsidR="00073647" w:rsidRPr="00114132">
          <w:rPr>
            <w:rStyle w:val="Hyperlink"/>
            <w:noProof/>
            <w:lang w:bidi="hi-IN"/>
          </w:rPr>
          <w:t>Tier &gt; Remove empty events</w:t>
        </w:r>
        <w:r w:rsidR="00073647">
          <w:rPr>
            <w:noProof/>
            <w:webHidden/>
          </w:rPr>
          <w:tab/>
        </w:r>
        <w:r w:rsidR="00073647">
          <w:rPr>
            <w:noProof/>
            <w:webHidden/>
          </w:rPr>
          <w:fldChar w:fldCharType="begin"/>
        </w:r>
        <w:r w:rsidR="00073647">
          <w:rPr>
            <w:noProof/>
            <w:webHidden/>
          </w:rPr>
          <w:instrText xml:space="preserve"> PAGEREF _Toc472960832 \h </w:instrText>
        </w:r>
        <w:r w:rsidR="00073647">
          <w:rPr>
            <w:noProof/>
            <w:webHidden/>
          </w:rPr>
        </w:r>
        <w:r w:rsidR="00073647">
          <w:rPr>
            <w:noProof/>
            <w:webHidden/>
          </w:rPr>
          <w:fldChar w:fldCharType="separate"/>
        </w:r>
        <w:r w:rsidR="0019665C">
          <w:rPr>
            <w:noProof/>
            <w:webHidden/>
          </w:rPr>
          <w:t>102</w:t>
        </w:r>
        <w:r w:rsidR="00073647">
          <w:rPr>
            <w:noProof/>
            <w:webHidden/>
          </w:rPr>
          <w:fldChar w:fldCharType="end"/>
        </w:r>
      </w:hyperlink>
    </w:p>
    <w:p w:rsidR="00073647" w:rsidRDefault="00396662">
      <w:pPr>
        <w:pStyle w:val="Verzeichnis2"/>
        <w:rPr>
          <w:rFonts w:asciiTheme="minorHAnsi" w:eastAsiaTheme="minorEastAsia" w:hAnsiTheme="minorHAnsi" w:cstheme="minorBidi"/>
          <w:noProof/>
          <w:sz w:val="22"/>
          <w:szCs w:val="22"/>
          <w:lang w:eastAsia="de-DE"/>
        </w:rPr>
      </w:pPr>
      <w:hyperlink w:anchor="_Toc472960833" w:history="1">
        <w:r w:rsidR="00073647" w:rsidRPr="00114132">
          <w:rPr>
            <w:rStyle w:val="Hyperlink"/>
            <w:noProof/>
          </w:rPr>
          <w:t>F.</w:t>
        </w:r>
        <w:r w:rsidR="00073647">
          <w:rPr>
            <w:rFonts w:asciiTheme="minorHAnsi" w:eastAsiaTheme="minorEastAsia" w:hAnsiTheme="minorHAnsi" w:cstheme="minorBidi"/>
            <w:noProof/>
            <w:sz w:val="22"/>
            <w:szCs w:val="22"/>
            <w:lang w:eastAsia="de-DE"/>
          </w:rPr>
          <w:tab/>
        </w:r>
        <w:r w:rsidR="00073647" w:rsidRPr="00114132">
          <w:rPr>
            <w:rStyle w:val="Hyperlink"/>
            <w:noProof/>
          </w:rPr>
          <w:t>Event Menu</w:t>
        </w:r>
        <w:r w:rsidR="00073647">
          <w:rPr>
            <w:noProof/>
            <w:webHidden/>
          </w:rPr>
          <w:tab/>
        </w:r>
        <w:r w:rsidR="00073647">
          <w:rPr>
            <w:noProof/>
            <w:webHidden/>
          </w:rPr>
          <w:fldChar w:fldCharType="begin"/>
        </w:r>
        <w:r w:rsidR="00073647">
          <w:rPr>
            <w:noProof/>
            <w:webHidden/>
          </w:rPr>
          <w:instrText xml:space="preserve"> PAGEREF _Toc472960833 \h </w:instrText>
        </w:r>
        <w:r w:rsidR="00073647">
          <w:rPr>
            <w:noProof/>
            <w:webHidden/>
          </w:rPr>
        </w:r>
        <w:r w:rsidR="00073647">
          <w:rPr>
            <w:noProof/>
            <w:webHidden/>
          </w:rPr>
          <w:fldChar w:fldCharType="separate"/>
        </w:r>
        <w:r w:rsidR="0019665C">
          <w:rPr>
            <w:noProof/>
            <w:webHidden/>
          </w:rPr>
          <w:t>103</w:t>
        </w:r>
        <w:r w:rsidR="00073647">
          <w:rPr>
            <w:noProof/>
            <w:webHidden/>
          </w:rPr>
          <w:fldChar w:fldCharType="end"/>
        </w:r>
      </w:hyperlink>
    </w:p>
    <w:p w:rsidR="00073647" w:rsidRDefault="00396662">
      <w:pPr>
        <w:pStyle w:val="Verzeichnis3"/>
        <w:rPr>
          <w:rFonts w:asciiTheme="minorHAnsi" w:eastAsiaTheme="minorEastAsia" w:hAnsiTheme="minorHAnsi" w:cstheme="minorBidi"/>
          <w:noProof/>
          <w:sz w:val="22"/>
          <w:szCs w:val="22"/>
          <w:lang w:eastAsia="de-DE"/>
        </w:rPr>
      </w:pPr>
      <w:hyperlink w:anchor="_Toc472960834" w:history="1">
        <w:r w:rsidR="00073647" w:rsidRPr="00114132">
          <w:rPr>
            <w:rStyle w:val="Hyperlink"/>
            <w:noProof/>
            <w:lang w:bidi="hi-IN"/>
          </w:rPr>
          <w:t>Event &gt; Event properties…</w:t>
        </w:r>
        <w:r w:rsidR="00073647">
          <w:rPr>
            <w:noProof/>
            <w:webHidden/>
          </w:rPr>
          <w:tab/>
        </w:r>
        <w:r w:rsidR="00073647">
          <w:rPr>
            <w:noProof/>
            <w:webHidden/>
          </w:rPr>
          <w:fldChar w:fldCharType="begin"/>
        </w:r>
        <w:r w:rsidR="00073647">
          <w:rPr>
            <w:noProof/>
            <w:webHidden/>
          </w:rPr>
          <w:instrText xml:space="preserve"> PAGEREF _Toc472960834 \h </w:instrText>
        </w:r>
        <w:r w:rsidR="00073647">
          <w:rPr>
            <w:noProof/>
            <w:webHidden/>
          </w:rPr>
        </w:r>
        <w:r w:rsidR="00073647">
          <w:rPr>
            <w:noProof/>
            <w:webHidden/>
          </w:rPr>
          <w:fldChar w:fldCharType="separate"/>
        </w:r>
        <w:r w:rsidR="0019665C">
          <w:rPr>
            <w:noProof/>
            <w:webHidden/>
          </w:rPr>
          <w:t>103</w:t>
        </w:r>
        <w:r w:rsidR="00073647">
          <w:rPr>
            <w:noProof/>
            <w:webHidden/>
          </w:rPr>
          <w:fldChar w:fldCharType="end"/>
        </w:r>
      </w:hyperlink>
    </w:p>
    <w:p w:rsidR="00073647" w:rsidRDefault="00396662">
      <w:pPr>
        <w:pStyle w:val="Verzeichnis3"/>
        <w:rPr>
          <w:rFonts w:asciiTheme="minorHAnsi" w:eastAsiaTheme="minorEastAsia" w:hAnsiTheme="minorHAnsi" w:cstheme="minorBidi"/>
          <w:noProof/>
          <w:sz w:val="22"/>
          <w:szCs w:val="22"/>
          <w:lang w:eastAsia="de-DE"/>
        </w:rPr>
      </w:pPr>
      <w:hyperlink w:anchor="_Toc472960835" w:history="1">
        <w:r w:rsidR="00073647" w:rsidRPr="00114132">
          <w:rPr>
            <w:rStyle w:val="Hyperlink"/>
            <w:noProof/>
            <w:lang w:bidi="hi-IN"/>
          </w:rPr>
          <w:t>Event &gt; Remove</w:t>
        </w:r>
        <w:r w:rsidR="00073647">
          <w:rPr>
            <w:noProof/>
            <w:webHidden/>
          </w:rPr>
          <w:tab/>
        </w:r>
        <w:r w:rsidR="00073647">
          <w:rPr>
            <w:noProof/>
            <w:webHidden/>
          </w:rPr>
          <w:fldChar w:fldCharType="begin"/>
        </w:r>
        <w:r w:rsidR="00073647">
          <w:rPr>
            <w:noProof/>
            <w:webHidden/>
          </w:rPr>
          <w:instrText xml:space="preserve"> PAGEREF _Toc472960835 \h </w:instrText>
        </w:r>
        <w:r w:rsidR="00073647">
          <w:rPr>
            <w:noProof/>
            <w:webHidden/>
          </w:rPr>
        </w:r>
        <w:r w:rsidR="00073647">
          <w:rPr>
            <w:noProof/>
            <w:webHidden/>
          </w:rPr>
          <w:fldChar w:fldCharType="separate"/>
        </w:r>
        <w:r w:rsidR="0019665C">
          <w:rPr>
            <w:noProof/>
            <w:webHidden/>
          </w:rPr>
          <w:t>104</w:t>
        </w:r>
        <w:r w:rsidR="00073647">
          <w:rPr>
            <w:noProof/>
            <w:webHidden/>
          </w:rPr>
          <w:fldChar w:fldCharType="end"/>
        </w:r>
      </w:hyperlink>
    </w:p>
    <w:p w:rsidR="00073647" w:rsidRDefault="00396662">
      <w:pPr>
        <w:pStyle w:val="Verzeichnis3"/>
        <w:rPr>
          <w:rFonts w:asciiTheme="minorHAnsi" w:eastAsiaTheme="minorEastAsia" w:hAnsiTheme="minorHAnsi" w:cstheme="minorBidi"/>
          <w:noProof/>
          <w:sz w:val="22"/>
          <w:szCs w:val="22"/>
          <w:lang w:eastAsia="de-DE"/>
        </w:rPr>
      </w:pPr>
      <w:hyperlink w:anchor="_Toc472960836" w:history="1">
        <w:r w:rsidR="00073647" w:rsidRPr="00114132">
          <w:rPr>
            <w:rStyle w:val="Hyperlink"/>
            <w:noProof/>
            <w:lang w:bidi="hi-IN"/>
          </w:rPr>
          <w:t>Event &gt; Shift characters to the right</w:t>
        </w:r>
        <w:r w:rsidR="00073647">
          <w:rPr>
            <w:noProof/>
            <w:webHidden/>
          </w:rPr>
          <w:tab/>
        </w:r>
        <w:r w:rsidR="00073647">
          <w:rPr>
            <w:noProof/>
            <w:webHidden/>
          </w:rPr>
          <w:fldChar w:fldCharType="begin"/>
        </w:r>
        <w:r w:rsidR="00073647">
          <w:rPr>
            <w:noProof/>
            <w:webHidden/>
          </w:rPr>
          <w:instrText xml:space="preserve"> PAGEREF _Toc472960836 \h </w:instrText>
        </w:r>
        <w:r w:rsidR="00073647">
          <w:rPr>
            <w:noProof/>
            <w:webHidden/>
          </w:rPr>
        </w:r>
        <w:r w:rsidR="00073647">
          <w:rPr>
            <w:noProof/>
            <w:webHidden/>
          </w:rPr>
          <w:fldChar w:fldCharType="separate"/>
        </w:r>
        <w:r w:rsidR="0019665C">
          <w:rPr>
            <w:noProof/>
            <w:webHidden/>
          </w:rPr>
          <w:t>104</w:t>
        </w:r>
        <w:r w:rsidR="00073647">
          <w:rPr>
            <w:noProof/>
            <w:webHidden/>
          </w:rPr>
          <w:fldChar w:fldCharType="end"/>
        </w:r>
      </w:hyperlink>
    </w:p>
    <w:p w:rsidR="00073647" w:rsidRDefault="00396662">
      <w:pPr>
        <w:pStyle w:val="Verzeichnis3"/>
        <w:rPr>
          <w:rFonts w:asciiTheme="minorHAnsi" w:eastAsiaTheme="minorEastAsia" w:hAnsiTheme="minorHAnsi" w:cstheme="minorBidi"/>
          <w:noProof/>
          <w:sz w:val="22"/>
          <w:szCs w:val="22"/>
          <w:lang w:eastAsia="de-DE"/>
        </w:rPr>
      </w:pPr>
      <w:hyperlink w:anchor="_Toc472960837" w:history="1">
        <w:r w:rsidR="00073647" w:rsidRPr="00114132">
          <w:rPr>
            <w:rStyle w:val="Hyperlink"/>
            <w:noProof/>
            <w:lang w:bidi="hi-IN"/>
          </w:rPr>
          <w:t>Event &gt; Shift characters to the left</w:t>
        </w:r>
        <w:r w:rsidR="00073647">
          <w:rPr>
            <w:noProof/>
            <w:webHidden/>
          </w:rPr>
          <w:tab/>
        </w:r>
        <w:r w:rsidR="00073647">
          <w:rPr>
            <w:noProof/>
            <w:webHidden/>
          </w:rPr>
          <w:fldChar w:fldCharType="begin"/>
        </w:r>
        <w:r w:rsidR="00073647">
          <w:rPr>
            <w:noProof/>
            <w:webHidden/>
          </w:rPr>
          <w:instrText xml:space="preserve"> PAGEREF _Toc472960837 \h </w:instrText>
        </w:r>
        <w:r w:rsidR="00073647">
          <w:rPr>
            <w:noProof/>
            <w:webHidden/>
          </w:rPr>
        </w:r>
        <w:r w:rsidR="00073647">
          <w:rPr>
            <w:noProof/>
            <w:webHidden/>
          </w:rPr>
          <w:fldChar w:fldCharType="separate"/>
        </w:r>
        <w:r w:rsidR="0019665C">
          <w:rPr>
            <w:noProof/>
            <w:webHidden/>
          </w:rPr>
          <w:t>105</w:t>
        </w:r>
        <w:r w:rsidR="00073647">
          <w:rPr>
            <w:noProof/>
            <w:webHidden/>
          </w:rPr>
          <w:fldChar w:fldCharType="end"/>
        </w:r>
      </w:hyperlink>
    </w:p>
    <w:p w:rsidR="00073647" w:rsidRDefault="00396662">
      <w:pPr>
        <w:pStyle w:val="Verzeichnis3"/>
        <w:rPr>
          <w:rFonts w:asciiTheme="minorHAnsi" w:eastAsiaTheme="minorEastAsia" w:hAnsiTheme="minorHAnsi" w:cstheme="minorBidi"/>
          <w:noProof/>
          <w:sz w:val="22"/>
          <w:szCs w:val="22"/>
          <w:lang w:eastAsia="de-DE"/>
        </w:rPr>
      </w:pPr>
      <w:hyperlink w:anchor="_Toc472960838" w:history="1">
        <w:r w:rsidR="00073647" w:rsidRPr="00114132">
          <w:rPr>
            <w:rStyle w:val="Hyperlink"/>
            <w:noProof/>
            <w:lang w:bidi="hi-IN"/>
          </w:rPr>
          <w:t>Event &gt; Merge</w:t>
        </w:r>
        <w:r w:rsidR="00073647">
          <w:rPr>
            <w:noProof/>
            <w:webHidden/>
          </w:rPr>
          <w:tab/>
        </w:r>
        <w:r w:rsidR="00073647">
          <w:rPr>
            <w:noProof/>
            <w:webHidden/>
          </w:rPr>
          <w:fldChar w:fldCharType="begin"/>
        </w:r>
        <w:r w:rsidR="00073647">
          <w:rPr>
            <w:noProof/>
            <w:webHidden/>
          </w:rPr>
          <w:instrText xml:space="preserve"> PAGEREF _Toc472960838 \h </w:instrText>
        </w:r>
        <w:r w:rsidR="00073647">
          <w:rPr>
            <w:noProof/>
            <w:webHidden/>
          </w:rPr>
        </w:r>
        <w:r w:rsidR="00073647">
          <w:rPr>
            <w:noProof/>
            <w:webHidden/>
          </w:rPr>
          <w:fldChar w:fldCharType="separate"/>
        </w:r>
        <w:r w:rsidR="0019665C">
          <w:rPr>
            <w:noProof/>
            <w:webHidden/>
          </w:rPr>
          <w:t>105</w:t>
        </w:r>
        <w:r w:rsidR="00073647">
          <w:rPr>
            <w:noProof/>
            <w:webHidden/>
          </w:rPr>
          <w:fldChar w:fldCharType="end"/>
        </w:r>
      </w:hyperlink>
    </w:p>
    <w:p w:rsidR="00073647" w:rsidRDefault="00396662">
      <w:pPr>
        <w:pStyle w:val="Verzeichnis3"/>
        <w:rPr>
          <w:rFonts w:asciiTheme="minorHAnsi" w:eastAsiaTheme="minorEastAsia" w:hAnsiTheme="minorHAnsi" w:cstheme="minorBidi"/>
          <w:noProof/>
          <w:sz w:val="22"/>
          <w:szCs w:val="22"/>
          <w:lang w:eastAsia="de-DE"/>
        </w:rPr>
      </w:pPr>
      <w:hyperlink w:anchor="_Toc472960839" w:history="1">
        <w:r w:rsidR="00073647" w:rsidRPr="00114132">
          <w:rPr>
            <w:rStyle w:val="Hyperlink"/>
            <w:noProof/>
            <w:lang w:bidi="hi-IN"/>
          </w:rPr>
          <w:t>Event &gt; Split</w:t>
        </w:r>
        <w:r w:rsidR="00073647">
          <w:rPr>
            <w:noProof/>
            <w:webHidden/>
          </w:rPr>
          <w:tab/>
        </w:r>
        <w:r w:rsidR="00073647">
          <w:rPr>
            <w:noProof/>
            <w:webHidden/>
          </w:rPr>
          <w:fldChar w:fldCharType="begin"/>
        </w:r>
        <w:r w:rsidR="00073647">
          <w:rPr>
            <w:noProof/>
            <w:webHidden/>
          </w:rPr>
          <w:instrText xml:space="preserve"> PAGEREF _Toc472960839 \h </w:instrText>
        </w:r>
        <w:r w:rsidR="00073647">
          <w:rPr>
            <w:noProof/>
            <w:webHidden/>
          </w:rPr>
        </w:r>
        <w:r w:rsidR="00073647">
          <w:rPr>
            <w:noProof/>
            <w:webHidden/>
          </w:rPr>
          <w:fldChar w:fldCharType="separate"/>
        </w:r>
        <w:r w:rsidR="0019665C">
          <w:rPr>
            <w:noProof/>
            <w:webHidden/>
          </w:rPr>
          <w:t>105</w:t>
        </w:r>
        <w:r w:rsidR="00073647">
          <w:rPr>
            <w:noProof/>
            <w:webHidden/>
          </w:rPr>
          <w:fldChar w:fldCharType="end"/>
        </w:r>
      </w:hyperlink>
    </w:p>
    <w:p w:rsidR="00073647" w:rsidRDefault="00396662">
      <w:pPr>
        <w:pStyle w:val="Verzeichnis3"/>
        <w:rPr>
          <w:rFonts w:asciiTheme="minorHAnsi" w:eastAsiaTheme="minorEastAsia" w:hAnsiTheme="minorHAnsi" w:cstheme="minorBidi"/>
          <w:noProof/>
          <w:sz w:val="22"/>
          <w:szCs w:val="22"/>
          <w:lang w:eastAsia="de-DE"/>
        </w:rPr>
      </w:pPr>
      <w:hyperlink w:anchor="_Toc472960840" w:history="1">
        <w:r w:rsidR="00073647" w:rsidRPr="00114132">
          <w:rPr>
            <w:rStyle w:val="Hyperlink"/>
            <w:noProof/>
            <w:lang w:bidi="hi-IN"/>
          </w:rPr>
          <w:t>Event &gt; Double split</w:t>
        </w:r>
        <w:r w:rsidR="00073647">
          <w:rPr>
            <w:noProof/>
            <w:webHidden/>
          </w:rPr>
          <w:tab/>
        </w:r>
        <w:r w:rsidR="00073647">
          <w:rPr>
            <w:noProof/>
            <w:webHidden/>
          </w:rPr>
          <w:fldChar w:fldCharType="begin"/>
        </w:r>
        <w:r w:rsidR="00073647">
          <w:rPr>
            <w:noProof/>
            <w:webHidden/>
          </w:rPr>
          <w:instrText xml:space="preserve"> PAGEREF _Toc472960840 \h </w:instrText>
        </w:r>
        <w:r w:rsidR="00073647">
          <w:rPr>
            <w:noProof/>
            <w:webHidden/>
          </w:rPr>
        </w:r>
        <w:r w:rsidR="00073647">
          <w:rPr>
            <w:noProof/>
            <w:webHidden/>
          </w:rPr>
          <w:fldChar w:fldCharType="separate"/>
        </w:r>
        <w:r w:rsidR="0019665C">
          <w:rPr>
            <w:noProof/>
            <w:webHidden/>
          </w:rPr>
          <w:t>106</w:t>
        </w:r>
        <w:r w:rsidR="00073647">
          <w:rPr>
            <w:noProof/>
            <w:webHidden/>
          </w:rPr>
          <w:fldChar w:fldCharType="end"/>
        </w:r>
      </w:hyperlink>
    </w:p>
    <w:p w:rsidR="00073647" w:rsidRDefault="00396662">
      <w:pPr>
        <w:pStyle w:val="Verzeichnis3"/>
        <w:rPr>
          <w:rFonts w:asciiTheme="minorHAnsi" w:eastAsiaTheme="minorEastAsia" w:hAnsiTheme="minorHAnsi" w:cstheme="minorBidi"/>
          <w:noProof/>
          <w:sz w:val="22"/>
          <w:szCs w:val="22"/>
          <w:lang w:eastAsia="de-DE"/>
        </w:rPr>
      </w:pPr>
      <w:hyperlink w:anchor="_Toc472960841" w:history="1">
        <w:r w:rsidR="00073647" w:rsidRPr="00114132">
          <w:rPr>
            <w:rStyle w:val="Hyperlink"/>
            <w:noProof/>
            <w:lang w:bidi="hi-IN"/>
          </w:rPr>
          <w:t>Event &gt; Extend to the right</w:t>
        </w:r>
        <w:r w:rsidR="00073647">
          <w:rPr>
            <w:noProof/>
            <w:webHidden/>
          </w:rPr>
          <w:tab/>
        </w:r>
        <w:r w:rsidR="00073647">
          <w:rPr>
            <w:noProof/>
            <w:webHidden/>
          </w:rPr>
          <w:fldChar w:fldCharType="begin"/>
        </w:r>
        <w:r w:rsidR="00073647">
          <w:rPr>
            <w:noProof/>
            <w:webHidden/>
          </w:rPr>
          <w:instrText xml:space="preserve"> PAGEREF _Toc472960841 \h </w:instrText>
        </w:r>
        <w:r w:rsidR="00073647">
          <w:rPr>
            <w:noProof/>
            <w:webHidden/>
          </w:rPr>
        </w:r>
        <w:r w:rsidR="00073647">
          <w:rPr>
            <w:noProof/>
            <w:webHidden/>
          </w:rPr>
          <w:fldChar w:fldCharType="separate"/>
        </w:r>
        <w:r w:rsidR="0019665C">
          <w:rPr>
            <w:noProof/>
            <w:webHidden/>
          </w:rPr>
          <w:t>107</w:t>
        </w:r>
        <w:r w:rsidR="00073647">
          <w:rPr>
            <w:noProof/>
            <w:webHidden/>
          </w:rPr>
          <w:fldChar w:fldCharType="end"/>
        </w:r>
      </w:hyperlink>
    </w:p>
    <w:p w:rsidR="00073647" w:rsidRDefault="00396662">
      <w:pPr>
        <w:pStyle w:val="Verzeichnis3"/>
        <w:rPr>
          <w:rFonts w:asciiTheme="minorHAnsi" w:eastAsiaTheme="minorEastAsia" w:hAnsiTheme="minorHAnsi" w:cstheme="minorBidi"/>
          <w:noProof/>
          <w:sz w:val="22"/>
          <w:szCs w:val="22"/>
          <w:lang w:eastAsia="de-DE"/>
        </w:rPr>
      </w:pPr>
      <w:hyperlink w:anchor="_Toc472960842" w:history="1">
        <w:r w:rsidR="00073647" w:rsidRPr="00114132">
          <w:rPr>
            <w:rStyle w:val="Hyperlink"/>
            <w:noProof/>
            <w:lang w:bidi="hi-IN"/>
          </w:rPr>
          <w:t>Event &gt; Extend to the left</w:t>
        </w:r>
        <w:r w:rsidR="00073647">
          <w:rPr>
            <w:noProof/>
            <w:webHidden/>
          </w:rPr>
          <w:tab/>
        </w:r>
        <w:r w:rsidR="00073647">
          <w:rPr>
            <w:noProof/>
            <w:webHidden/>
          </w:rPr>
          <w:fldChar w:fldCharType="begin"/>
        </w:r>
        <w:r w:rsidR="00073647">
          <w:rPr>
            <w:noProof/>
            <w:webHidden/>
          </w:rPr>
          <w:instrText xml:space="preserve"> PAGEREF _Toc472960842 \h </w:instrText>
        </w:r>
        <w:r w:rsidR="00073647">
          <w:rPr>
            <w:noProof/>
            <w:webHidden/>
          </w:rPr>
        </w:r>
        <w:r w:rsidR="00073647">
          <w:rPr>
            <w:noProof/>
            <w:webHidden/>
          </w:rPr>
          <w:fldChar w:fldCharType="separate"/>
        </w:r>
        <w:r w:rsidR="0019665C">
          <w:rPr>
            <w:noProof/>
            <w:webHidden/>
          </w:rPr>
          <w:t>107</w:t>
        </w:r>
        <w:r w:rsidR="00073647">
          <w:rPr>
            <w:noProof/>
            <w:webHidden/>
          </w:rPr>
          <w:fldChar w:fldCharType="end"/>
        </w:r>
      </w:hyperlink>
    </w:p>
    <w:p w:rsidR="00073647" w:rsidRDefault="00396662">
      <w:pPr>
        <w:pStyle w:val="Verzeichnis3"/>
        <w:rPr>
          <w:rFonts w:asciiTheme="minorHAnsi" w:eastAsiaTheme="minorEastAsia" w:hAnsiTheme="minorHAnsi" w:cstheme="minorBidi"/>
          <w:noProof/>
          <w:sz w:val="22"/>
          <w:szCs w:val="22"/>
          <w:lang w:eastAsia="de-DE"/>
        </w:rPr>
      </w:pPr>
      <w:hyperlink w:anchor="_Toc472960843" w:history="1">
        <w:r w:rsidR="00073647" w:rsidRPr="00114132">
          <w:rPr>
            <w:rStyle w:val="Hyperlink"/>
            <w:noProof/>
            <w:lang w:bidi="hi-IN"/>
          </w:rPr>
          <w:t>Event &gt; Shrink on the right</w:t>
        </w:r>
        <w:r w:rsidR="00073647">
          <w:rPr>
            <w:noProof/>
            <w:webHidden/>
          </w:rPr>
          <w:tab/>
        </w:r>
        <w:r w:rsidR="00073647">
          <w:rPr>
            <w:noProof/>
            <w:webHidden/>
          </w:rPr>
          <w:fldChar w:fldCharType="begin"/>
        </w:r>
        <w:r w:rsidR="00073647">
          <w:rPr>
            <w:noProof/>
            <w:webHidden/>
          </w:rPr>
          <w:instrText xml:space="preserve"> PAGEREF _Toc472960843 \h </w:instrText>
        </w:r>
        <w:r w:rsidR="00073647">
          <w:rPr>
            <w:noProof/>
            <w:webHidden/>
          </w:rPr>
        </w:r>
        <w:r w:rsidR="00073647">
          <w:rPr>
            <w:noProof/>
            <w:webHidden/>
          </w:rPr>
          <w:fldChar w:fldCharType="separate"/>
        </w:r>
        <w:r w:rsidR="0019665C">
          <w:rPr>
            <w:noProof/>
            <w:webHidden/>
          </w:rPr>
          <w:t>107</w:t>
        </w:r>
        <w:r w:rsidR="00073647">
          <w:rPr>
            <w:noProof/>
            <w:webHidden/>
          </w:rPr>
          <w:fldChar w:fldCharType="end"/>
        </w:r>
      </w:hyperlink>
    </w:p>
    <w:p w:rsidR="00073647" w:rsidRDefault="00396662">
      <w:pPr>
        <w:pStyle w:val="Verzeichnis3"/>
        <w:rPr>
          <w:rFonts w:asciiTheme="minorHAnsi" w:eastAsiaTheme="minorEastAsia" w:hAnsiTheme="minorHAnsi" w:cstheme="minorBidi"/>
          <w:noProof/>
          <w:sz w:val="22"/>
          <w:szCs w:val="22"/>
          <w:lang w:eastAsia="de-DE"/>
        </w:rPr>
      </w:pPr>
      <w:hyperlink w:anchor="_Toc472960844" w:history="1">
        <w:r w:rsidR="00073647" w:rsidRPr="00114132">
          <w:rPr>
            <w:rStyle w:val="Hyperlink"/>
            <w:noProof/>
            <w:lang w:bidi="hi-IN"/>
          </w:rPr>
          <w:t>Event &gt; Shrink on the left</w:t>
        </w:r>
        <w:r w:rsidR="00073647">
          <w:rPr>
            <w:noProof/>
            <w:webHidden/>
          </w:rPr>
          <w:tab/>
        </w:r>
        <w:r w:rsidR="00073647">
          <w:rPr>
            <w:noProof/>
            <w:webHidden/>
          </w:rPr>
          <w:fldChar w:fldCharType="begin"/>
        </w:r>
        <w:r w:rsidR="00073647">
          <w:rPr>
            <w:noProof/>
            <w:webHidden/>
          </w:rPr>
          <w:instrText xml:space="preserve"> PAGEREF _Toc472960844 \h </w:instrText>
        </w:r>
        <w:r w:rsidR="00073647">
          <w:rPr>
            <w:noProof/>
            <w:webHidden/>
          </w:rPr>
        </w:r>
        <w:r w:rsidR="00073647">
          <w:rPr>
            <w:noProof/>
            <w:webHidden/>
          </w:rPr>
          <w:fldChar w:fldCharType="separate"/>
        </w:r>
        <w:r w:rsidR="0019665C">
          <w:rPr>
            <w:noProof/>
            <w:webHidden/>
          </w:rPr>
          <w:t>108</w:t>
        </w:r>
        <w:r w:rsidR="00073647">
          <w:rPr>
            <w:noProof/>
            <w:webHidden/>
          </w:rPr>
          <w:fldChar w:fldCharType="end"/>
        </w:r>
      </w:hyperlink>
    </w:p>
    <w:p w:rsidR="00073647" w:rsidRDefault="00396662">
      <w:pPr>
        <w:pStyle w:val="Verzeichnis3"/>
        <w:rPr>
          <w:rFonts w:asciiTheme="minorHAnsi" w:eastAsiaTheme="minorEastAsia" w:hAnsiTheme="minorHAnsi" w:cstheme="minorBidi"/>
          <w:noProof/>
          <w:sz w:val="22"/>
          <w:szCs w:val="22"/>
          <w:lang w:eastAsia="de-DE"/>
        </w:rPr>
      </w:pPr>
      <w:hyperlink w:anchor="_Toc472960845" w:history="1">
        <w:r w:rsidR="00073647" w:rsidRPr="00114132">
          <w:rPr>
            <w:rStyle w:val="Hyperlink"/>
            <w:noProof/>
            <w:lang w:bidi="hi-IN"/>
          </w:rPr>
          <w:t>Event &gt; Move to the right</w:t>
        </w:r>
        <w:r w:rsidR="00073647">
          <w:rPr>
            <w:noProof/>
            <w:webHidden/>
          </w:rPr>
          <w:tab/>
        </w:r>
        <w:r w:rsidR="00073647">
          <w:rPr>
            <w:noProof/>
            <w:webHidden/>
          </w:rPr>
          <w:fldChar w:fldCharType="begin"/>
        </w:r>
        <w:r w:rsidR="00073647">
          <w:rPr>
            <w:noProof/>
            <w:webHidden/>
          </w:rPr>
          <w:instrText xml:space="preserve"> PAGEREF _Toc472960845 \h </w:instrText>
        </w:r>
        <w:r w:rsidR="00073647">
          <w:rPr>
            <w:noProof/>
            <w:webHidden/>
          </w:rPr>
        </w:r>
        <w:r w:rsidR="00073647">
          <w:rPr>
            <w:noProof/>
            <w:webHidden/>
          </w:rPr>
          <w:fldChar w:fldCharType="separate"/>
        </w:r>
        <w:r w:rsidR="0019665C">
          <w:rPr>
            <w:noProof/>
            <w:webHidden/>
          </w:rPr>
          <w:t>108</w:t>
        </w:r>
        <w:r w:rsidR="00073647">
          <w:rPr>
            <w:noProof/>
            <w:webHidden/>
          </w:rPr>
          <w:fldChar w:fldCharType="end"/>
        </w:r>
      </w:hyperlink>
    </w:p>
    <w:p w:rsidR="00073647" w:rsidRDefault="00396662">
      <w:pPr>
        <w:pStyle w:val="Verzeichnis3"/>
        <w:rPr>
          <w:rFonts w:asciiTheme="minorHAnsi" w:eastAsiaTheme="minorEastAsia" w:hAnsiTheme="minorHAnsi" w:cstheme="minorBidi"/>
          <w:noProof/>
          <w:sz w:val="22"/>
          <w:szCs w:val="22"/>
          <w:lang w:eastAsia="de-DE"/>
        </w:rPr>
      </w:pPr>
      <w:hyperlink w:anchor="_Toc472960846" w:history="1">
        <w:r w:rsidR="00073647" w:rsidRPr="00114132">
          <w:rPr>
            <w:rStyle w:val="Hyperlink"/>
            <w:noProof/>
            <w:lang w:bidi="hi-IN"/>
          </w:rPr>
          <w:t>Event &gt; Move to the left</w:t>
        </w:r>
        <w:r w:rsidR="00073647">
          <w:rPr>
            <w:noProof/>
            <w:webHidden/>
          </w:rPr>
          <w:tab/>
        </w:r>
        <w:r w:rsidR="00073647">
          <w:rPr>
            <w:noProof/>
            <w:webHidden/>
          </w:rPr>
          <w:fldChar w:fldCharType="begin"/>
        </w:r>
        <w:r w:rsidR="00073647">
          <w:rPr>
            <w:noProof/>
            <w:webHidden/>
          </w:rPr>
          <w:instrText xml:space="preserve"> PAGEREF _Toc472960846 \h </w:instrText>
        </w:r>
        <w:r w:rsidR="00073647">
          <w:rPr>
            <w:noProof/>
            <w:webHidden/>
          </w:rPr>
        </w:r>
        <w:r w:rsidR="00073647">
          <w:rPr>
            <w:noProof/>
            <w:webHidden/>
          </w:rPr>
          <w:fldChar w:fldCharType="separate"/>
        </w:r>
        <w:r w:rsidR="0019665C">
          <w:rPr>
            <w:noProof/>
            <w:webHidden/>
          </w:rPr>
          <w:t>108</w:t>
        </w:r>
        <w:r w:rsidR="00073647">
          <w:rPr>
            <w:noProof/>
            <w:webHidden/>
          </w:rPr>
          <w:fldChar w:fldCharType="end"/>
        </w:r>
      </w:hyperlink>
    </w:p>
    <w:p w:rsidR="00073647" w:rsidRDefault="00396662">
      <w:pPr>
        <w:pStyle w:val="Verzeichnis3"/>
        <w:rPr>
          <w:rFonts w:asciiTheme="minorHAnsi" w:eastAsiaTheme="minorEastAsia" w:hAnsiTheme="minorHAnsi" w:cstheme="minorBidi"/>
          <w:noProof/>
          <w:sz w:val="22"/>
          <w:szCs w:val="22"/>
          <w:lang w:eastAsia="de-DE"/>
        </w:rPr>
      </w:pPr>
      <w:hyperlink w:anchor="_Toc472960847" w:history="1">
        <w:r w:rsidR="00073647" w:rsidRPr="00114132">
          <w:rPr>
            <w:rStyle w:val="Hyperlink"/>
            <w:noProof/>
            <w:lang w:bidi="hi-IN"/>
          </w:rPr>
          <w:t>Event &gt; Find next event</w:t>
        </w:r>
        <w:r w:rsidR="00073647">
          <w:rPr>
            <w:noProof/>
            <w:webHidden/>
          </w:rPr>
          <w:tab/>
        </w:r>
        <w:r w:rsidR="00073647">
          <w:rPr>
            <w:noProof/>
            <w:webHidden/>
          </w:rPr>
          <w:fldChar w:fldCharType="begin"/>
        </w:r>
        <w:r w:rsidR="00073647">
          <w:rPr>
            <w:noProof/>
            <w:webHidden/>
          </w:rPr>
          <w:instrText xml:space="preserve"> PAGEREF _Toc472960847 \h </w:instrText>
        </w:r>
        <w:r w:rsidR="00073647">
          <w:rPr>
            <w:noProof/>
            <w:webHidden/>
          </w:rPr>
        </w:r>
        <w:r w:rsidR="00073647">
          <w:rPr>
            <w:noProof/>
            <w:webHidden/>
          </w:rPr>
          <w:fldChar w:fldCharType="separate"/>
        </w:r>
        <w:r w:rsidR="0019665C">
          <w:rPr>
            <w:noProof/>
            <w:webHidden/>
          </w:rPr>
          <w:t>108</w:t>
        </w:r>
        <w:r w:rsidR="00073647">
          <w:rPr>
            <w:noProof/>
            <w:webHidden/>
          </w:rPr>
          <w:fldChar w:fldCharType="end"/>
        </w:r>
      </w:hyperlink>
    </w:p>
    <w:p w:rsidR="00073647" w:rsidRDefault="00396662">
      <w:pPr>
        <w:pStyle w:val="Verzeichnis3"/>
        <w:rPr>
          <w:rFonts w:asciiTheme="minorHAnsi" w:eastAsiaTheme="minorEastAsia" w:hAnsiTheme="minorHAnsi" w:cstheme="minorBidi"/>
          <w:noProof/>
          <w:sz w:val="22"/>
          <w:szCs w:val="22"/>
          <w:lang w:eastAsia="de-DE"/>
        </w:rPr>
      </w:pPr>
      <w:hyperlink w:anchor="_Toc472960848" w:history="1">
        <w:r w:rsidR="00073647" w:rsidRPr="00114132">
          <w:rPr>
            <w:rStyle w:val="Hyperlink"/>
            <w:noProof/>
            <w:lang w:bidi="hi-IN"/>
          </w:rPr>
          <w:t>Event &gt; Insert Pause</w:t>
        </w:r>
        <w:r w:rsidR="00073647">
          <w:rPr>
            <w:noProof/>
            <w:webHidden/>
          </w:rPr>
          <w:tab/>
        </w:r>
        <w:r w:rsidR="00073647">
          <w:rPr>
            <w:noProof/>
            <w:webHidden/>
          </w:rPr>
          <w:fldChar w:fldCharType="begin"/>
        </w:r>
        <w:r w:rsidR="00073647">
          <w:rPr>
            <w:noProof/>
            <w:webHidden/>
          </w:rPr>
          <w:instrText xml:space="preserve"> PAGEREF _Toc472960848 \h </w:instrText>
        </w:r>
        <w:r w:rsidR="00073647">
          <w:rPr>
            <w:noProof/>
            <w:webHidden/>
          </w:rPr>
        </w:r>
        <w:r w:rsidR="00073647">
          <w:rPr>
            <w:noProof/>
            <w:webHidden/>
          </w:rPr>
          <w:fldChar w:fldCharType="separate"/>
        </w:r>
        <w:r w:rsidR="0019665C">
          <w:rPr>
            <w:noProof/>
            <w:webHidden/>
          </w:rPr>
          <w:t>108</w:t>
        </w:r>
        <w:r w:rsidR="00073647">
          <w:rPr>
            <w:noProof/>
            <w:webHidden/>
          </w:rPr>
          <w:fldChar w:fldCharType="end"/>
        </w:r>
      </w:hyperlink>
    </w:p>
    <w:p w:rsidR="00073647" w:rsidRDefault="00396662">
      <w:pPr>
        <w:pStyle w:val="Verzeichnis2"/>
        <w:rPr>
          <w:rFonts w:asciiTheme="minorHAnsi" w:eastAsiaTheme="minorEastAsia" w:hAnsiTheme="minorHAnsi" w:cstheme="minorBidi"/>
          <w:noProof/>
          <w:sz w:val="22"/>
          <w:szCs w:val="22"/>
          <w:lang w:eastAsia="de-DE"/>
        </w:rPr>
      </w:pPr>
      <w:hyperlink w:anchor="_Toc472960849" w:history="1">
        <w:r w:rsidR="00073647" w:rsidRPr="00114132">
          <w:rPr>
            <w:rStyle w:val="Hyperlink"/>
            <w:noProof/>
          </w:rPr>
          <w:t>G.</w:t>
        </w:r>
        <w:r w:rsidR="00073647">
          <w:rPr>
            <w:rFonts w:asciiTheme="minorHAnsi" w:eastAsiaTheme="minorEastAsia" w:hAnsiTheme="minorHAnsi" w:cstheme="minorBidi"/>
            <w:noProof/>
            <w:sz w:val="22"/>
            <w:szCs w:val="22"/>
            <w:lang w:eastAsia="de-DE"/>
          </w:rPr>
          <w:tab/>
        </w:r>
        <w:r w:rsidR="00073647" w:rsidRPr="00114132">
          <w:rPr>
            <w:rStyle w:val="Hyperlink"/>
            <w:noProof/>
          </w:rPr>
          <w:t>Timeline Menu</w:t>
        </w:r>
        <w:r w:rsidR="00073647">
          <w:rPr>
            <w:noProof/>
            <w:webHidden/>
          </w:rPr>
          <w:tab/>
        </w:r>
        <w:r w:rsidR="00073647">
          <w:rPr>
            <w:noProof/>
            <w:webHidden/>
          </w:rPr>
          <w:fldChar w:fldCharType="begin"/>
        </w:r>
        <w:r w:rsidR="00073647">
          <w:rPr>
            <w:noProof/>
            <w:webHidden/>
          </w:rPr>
          <w:instrText xml:space="preserve"> PAGEREF _Toc472960849 \h </w:instrText>
        </w:r>
        <w:r w:rsidR="00073647">
          <w:rPr>
            <w:noProof/>
            <w:webHidden/>
          </w:rPr>
        </w:r>
        <w:r w:rsidR="00073647">
          <w:rPr>
            <w:noProof/>
            <w:webHidden/>
          </w:rPr>
          <w:fldChar w:fldCharType="separate"/>
        </w:r>
        <w:r w:rsidR="0019665C">
          <w:rPr>
            <w:noProof/>
            <w:webHidden/>
          </w:rPr>
          <w:t>110</w:t>
        </w:r>
        <w:r w:rsidR="00073647">
          <w:rPr>
            <w:noProof/>
            <w:webHidden/>
          </w:rPr>
          <w:fldChar w:fldCharType="end"/>
        </w:r>
      </w:hyperlink>
    </w:p>
    <w:p w:rsidR="00073647" w:rsidRDefault="00396662">
      <w:pPr>
        <w:pStyle w:val="Verzeichnis3"/>
        <w:rPr>
          <w:rFonts w:asciiTheme="minorHAnsi" w:eastAsiaTheme="minorEastAsia" w:hAnsiTheme="minorHAnsi" w:cstheme="minorBidi"/>
          <w:noProof/>
          <w:sz w:val="22"/>
          <w:szCs w:val="22"/>
          <w:lang w:eastAsia="de-DE"/>
        </w:rPr>
      </w:pPr>
      <w:hyperlink w:anchor="_Toc472960850" w:history="1">
        <w:r w:rsidR="00073647" w:rsidRPr="00114132">
          <w:rPr>
            <w:rStyle w:val="Hyperlink"/>
            <w:noProof/>
            <w:lang w:bidi="hi-IN"/>
          </w:rPr>
          <w:t>Timeline &gt; Edit timeline item...</w:t>
        </w:r>
        <w:r w:rsidR="00073647">
          <w:rPr>
            <w:noProof/>
            <w:webHidden/>
          </w:rPr>
          <w:tab/>
        </w:r>
        <w:r w:rsidR="00073647">
          <w:rPr>
            <w:noProof/>
            <w:webHidden/>
          </w:rPr>
          <w:fldChar w:fldCharType="begin"/>
        </w:r>
        <w:r w:rsidR="00073647">
          <w:rPr>
            <w:noProof/>
            <w:webHidden/>
          </w:rPr>
          <w:instrText xml:space="preserve"> PAGEREF _Toc472960850 \h </w:instrText>
        </w:r>
        <w:r w:rsidR="00073647">
          <w:rPr>
            <w:noProof/>
            <w:webHidden/>
          </w:rPr>
        </w:r>
        <w:r w:rsidR="00073647">
          <w:rPr>
            <w:noProof/>
            <w:webHidden/>
          </w:rPr>
          <w:fldChar w:fldCharType="separate"/>
        </w:r>
        <w:r w:rsidR="0019665C">
          <w:rPr>
            <w:noProof/>
            <w:webHidden/>
          </w:rPr>
          <w:t>110</w:t>
        </w:r>
        <w:r w:rsidR="00073647">
          <w:rPr>
            <w:noProof/>
            <w:webHidden/>
          </w:rPr>
          <w:fldChar w:fldCharType="end"/>
        </w:r>
      </w:hyperlink>
    </w:p>
    <w:p w:rsidR="00073647" w:rsidRDefault="00396662">
      <w:pPr>
        <w:pStyle w:val="Verzeichnis3"/>
        <w:rPr>
          <w:rFonts w:asciiTheme="minorHAnsi" w:eastAsiaTheme="minorEastAsia" w:hAnsiTheme="minorHAnsi" w:cstheme="minorBidi"/>
          <w:noProof/>
          <w:sz w:val="22"/>
          <w:szCs w:val="22"/>
          <w:lang w:eastAsia="de-DE"/>
        </w:rPr>
      </w:pPr>
      <w:hyperlink w:anchor="_Toc472960851" w:history="1">
        <w:r w:rsidR="00073647" w:rsidRPr="00114132">
          <w:rPr>
            <w:rStyle w:val="Hyperlink"/>
            <w:noProof/>
            <w:lang w:bidi="hi-IN"/>
          </w:rPr>
          <w:t>Timeline &gt; Insert timeline item</w:t>
        </w:r>
        <w:r w:rsidR="00073647">
          <w:rPr>
            <w:noProof/>
            <w:webHidden/>
          </w:rPr>
          <w:tab/>
        </w:r>
        <w:r w:rsidR="00073647">
          <w:rPr>
            <w:noProof/>
            <w:webHidden/>
          </w:rPr>
          <w:fldChar w:fldCharType="begin"/>
        </w:r>
        <w:r w:rsidR="00073647">
          <w:rPr>
            <w:noProof/>
            <w:webHidden/>
          </w:rPr>
          <w:instrText xml:space="preserve"> PAGEREF _Toc472960851 \h </w:instrText>
        </w:r>
        <w:r w:rsidR="00073647">
          <w:rPr>
            <w:noProof/>
            <w:webHidden/>
          </w:rPr>
        </w:r>
        <w:r w:rsidR="00073647">
          <w:rPr>
            <w:noProof/>
            <w:webHidden/>
          </w:rPr>
          <w:fldChar w:fldCharType="separate"/>
        </w:r>
        <w:r w:rsidR="0019665C">
          <w:rPr>
            <w:noProof/>
            <w:webHidden/>
          </w:rPr>
          <w:t>110</w:t>
        </w:r>
        <w:r w:rsidR="00073647">
          <w:rPr>
            <w:noProof/>
            <w:webHidden/>
          </w:rPr>
          <w:fldChar w:fldCharType="end"/>
        </w:r>
      </w:hyperlink>
    </w:p>
    <w:p w:rsidR="00073647" w:rsidRDefault="00396662">
      <w:pPr>
        <w:pStyle w:val="Verzeichnis3"/>
        <w:rPr>
          <w:rFonts w:asciiTheme="minorHAnsi" w:eastAsiaTheme="minorEastAsia" w:hAnsiTheme="minorHAnsi" w:cstheme="minorBidi"/>
          <w:noProof/>
          <w:sz w:val="22"/>
          <w:szCs w:val="22"/>
          <w:lang w:eastAsia="de-DE"/>
        </w:rPr>
      </w:pPr>
      <w:hyperlink w:anchor="_Toc472960852" w:history="1">
        <w:r w:rsidR="00073647" w:rsidRPr="00114132">
          <w:rPr>
            <w:rStyle w:val="Hyperlink"/>
            <w:noProof/>
            <w:lang w:bidi="hi-IN"/>
          </w:rPr>
          <w:t>Timeline &gt; Remove gap</w:t>
        </w:r>
        <w:r w:rsidR="00073647">
          <w:rPr>
            <w:noProof/>
            <w:webHidden/>
          </w:rPr>
          <w:tab/>
        </w:r>
        <w:r w:rsidR="00073647">
          <w:rPr>
            <w:noProof/>
            <w:webHidden/>
          </w:rPr>
          <w:fldChar w:fldCharType="begin"/>
        </w:r>
        <w:r w:rsidR="00073647">
          <w:rPr>
            <w:noProof/>
            <w:webHidden/>
          </w:rPr>
          <w:instrText xml:space="preserve"> PAGEREF _Toc472960852 \h </w:instrText>
        </w:r>
        <w:r w:rsidR="00073647">
          <w:rPr>
            <w:noProof/>
            <w:webHidden/>
          </w:rPr>
        </w:r>
        <w:r w:rsidR="00073647">
          <w:rPr>
            <w:noProof/>
            <w:webHidden/>
          </w:rPr>
          <w:fldChar w:fldCharType="separate"/>
        </w:r>
        <w:r w:rsidR="0019665C">
          <w:rPr>
            <w:noProof/>
            <w:webHidden/>
          </w:rPr>
          <w:t>111</w:t>
        </w:r>
        <w:r w:rsidR="00073647">
          <w:rPr>
            <w:noProof/>
            <w:webHidden/>
          </w:rPr>
          <w:fldChar w:fldCharType="end"/>
        </w:r>
      </w:hyperlink>
    </w:p>
    <w:p w:rsidR="00073647" w:rsidRDefault="00396662">
      <w:pPr>
        <w:pStyle w:val="Verzeichnis3"/>
        <w:rPr>
          <w:rFonts w:asciiTheme="minorHAnsi" w:eastAsiaTheme="minorEastAsia" w:hAnsiTheme="minorHAnsi" w:cstheme="minorBidi"/>
          <w:noProof/>
          <w:sz w:val="22"/>
          <w:szCs w:val="22"/>
          <w:lang w:eastAsia="de-DE"/>
        </w:rPr>
      </w:pPr>
      <w:hyperlink w:anchor="_Toc472960853" w:history="1">
        <w:r w:rsidR="00073647" w:rsidRPr="00114132">
          <w:rPr>
            <w:rStyle w:val="Hyperlink"/>
            <w:noProof/>
            <w:lang w:bidi="hi-IN"/>
          </w:rPr>
          <w:t>Timeline &gt; Remove all gaps</w:t>
        </w:r>
        <w:r w:rsidR="00073647">
          <w:rPr>
            <w:noProof/>
            <w:webHidden/>
          </w:rPr>
          <w:tab/>
        </w:r>
        <w:r w:rsidR="00073647">
          <w:rPr>
            <w:noProof/>
            <w:webHidden/>
          </w:rPr>
          <w:fldChar w:fldCharType="begin"/>
        </w:r>
        <w:r w:rsidR="00073647">
          <w:rPr>
            <w:noProof/>
            <w:webHidden/>
          </w:rPr>
          <w:instrText xml:space="preserve"> PAGEREF _Toc472960853 \h </w:instrText>
        </w:r>
        <w:r w:rsidR="00073647">
          <w:rPr>
            <w:noProof/>
            <w:webHidden/>
          </w:rPr>
        </w:r>
        <w:r w:rsidR="00073647">
          <w:rPr>
            <w:noProof/>
            <w:webHidden/>
          </w:rPr>
          <w:fldChar w:fldCharType="separate"/>
        </w:r>
        <w:r w:rsidR="0019665C">
          <w:rPr>
            <w:noProof/>
            <w:webHidden/>
          </w:rPr>
          <w:t>111</w:t>
        </w:r>
        <w:r w:rsidR="00073647">
          <w:rPr>
            <w:noProof/>
            <w:webHidden/>
          </w:rPr>
          <w:fldChar w:fldCharType="end"/>
        </w:r>
      </w:hyperlink>
    </w:p>
    <w:p w:rsidR="00073647" w:rsidRDefault="00396662">
      <w:pPr>
        <w:pStyle w:val="Verzeichnis3"/>
        <w:rPr>
          <w:rFonts w:asciiTheme="minorHAnsi" w:eastAsiaTheme="minorEastAsia" w:hAnsiTheme="minorHAnsi" w:cstheme="minorBidi"/>
          <w:noProof/>
          <w:sz w:val="22"/>
          <w:szCs w:val="22"/>
          <w:lang w:eastAsia="de-DE"/>
        </w:rPr>
      </w:pPr>
      <w:hyperlink w:anchor="_Toc472960854" w:history="1">
        <w:r w:rsidR="00073647" w:rsidRPr="00114132">
          <w:rPr>
            <w:rStyle w:val="Hyperlink"/>
            <w:noProof/>
            <w:lang w:bidi="hi-IN"/>
          </w:rPr>
          <w:t>Timeline &gt; Remove unused timeline items</w:t>
        </w:r>
        <w:r w:rsidR="00073647">
          <w:rPr>
            <w:noProof/>
            <w:webHidden/>
          </w:rPr>
          <w:tab/>
        </w:r>
        <w:r w:rsidR="00073647">
          <w:rPr>
            <w:noProof/>
            <w:webHidden/>
          </w:rPr>
          <w:fldChar w:fldCharType="begin"/>
        </w:r>
        <w:r w:rsidR="00073647">
          <w:rPr>
            <w:noProof/>
            <w:webHidden/>
          </w:rPr>
          <w:instrText xml:space="preserve"> PAGEREF _Toc472960854 \h </w:instrText>
        </w:r>
        <w:r w:rsidR="00073647">
          <w:rPr>
            <w:noProof/>
            <w:webHidden/>
          </w:rPr>
        </w:r>
        <w:r w:rsidR="00073647">
          <w:rPr>
            <w:noProof/>
            <w:webHidden/>
          </w:rPr>
          <w:fldChar w:fldCharType="separate"/>
        </w:r>
        <w:r w:rsidR="0019665C">
          <w:rPr>
            <w:noProof/>
            <w:webHidden/>
          </w:rPr>
          <w:t>112</w:t>
        </w:r>
        <w:r w:rsidR="00073647">
          <w:rPr>
            <w:noProof/>
            <w:webHidden/>
          </w:rPr>
          <w:fldChar w:fldCharType="end"/>
        </w:r>
      </w:hyperlink>
    </w:p>
    <w:p w:rsidR="00073647" w:rsidRDefault="00396662">
      <w:pPr>
        <w:pStyle w:val="Verzeichnis3"/>
        <w:rPr>
          <w:rFonts w:asciiTheme="minorHAnsi" w:eastAsiaTheme="minorEastAsia" w:hAnsiTheme="minorHAnsi" w:cstheme="minorBidi"/>
          <w:noProof/>
          <w:sz w:val="22"/>
          <w:szCs w:val="22"/>
          <w:lang w:eastAsia="de-DE"/>
        </w:rPr>
      </w:pPr>
      <w:hyperlink w:anchor="_Toc472960855" w:history="1">
        <w:r w:rsidR="00073647" w:rsidRPr="00114132">
          <w:rPr>
            <w:rStyle w:val="Hyperlink"/>
            <w:noProof/>
            <w:lang w:bidi="hi-IN"/>
          </w:rPr>
          <w:t>Timeline &gt; Make timeline consistent</w:t>
        </w:r>
        <w:r w:rsidR="00073647">
          <w:rPr>
            <w:noProof/>
            <w:webHidden/>
          </w:rPr>
          <w:tab/>
        </w:r>
        <w:r w:rsidR="00073647">
          <w:rPr>
            <w:noProof/>
            <w:webHidden/>
          </w:rPr>
          <w:fldChar w:fldCharType="begin"/>
        </w:r>
        <w:r w:rsidR="00073647">
          <w:rPr>
            <w:noProof/>
            <w:webHidden/>
          </w:rPr>
          <w:instrText xml:space="preserve"> PAGEREF _Toc472960855 \h </w:instrText>
        </w:r>
        <w:r w:rsidR="00073647">
          <w:rPr>
            <w:noProof/>
            <w:webHidden/>
          </w:rPr>
        </w:r>
        <w:r w:rsidR="00073647">
          <w:rPr>
            <w:noProof/>
            <w:webHidden/>
          </w:rPr>
          <w:fldChar w:fldCharType="separate"/>
        </w:r>
        <w:r w:rsidR="0019665C">
          <w:rPr>
            <w:noProof/>
            <w:webHidden/>
          </w:rPr>
          <w:t>112</w:t>
        </w:r>
        <w:r w:rsidR="00073647">
          <w:rPr>
            <w:noProof/>
            <w:webHidden/>
          </w:rPr>
          <w:fldChar w:fldCharType="end"/>
        </w:r>
      </w:hyperlink>
    </w:p>
    <w:p w:rsidR="00073647" w:rsidRDefault="00396662">
      <w:pPr>
        <w:pStyle w:val="Verzeichnis3"/>
        <w:rPr>
          <w:rFonts w:asciiTheme="minorHAnsi" w:eastAsiaTheme="minorEastAsia" w:hAnsiTheme="minorHAnsi" w:cstheme="minorBidi"/>
          <w:noProof/>
          <w:sz w:val="22"/>
          <w:szCs w:val="22"/>
          <w:lang w:eastAsia="de-DE"/>
        </w:rPr>
      </w:pPr>
      <w:hyperlink w:anchor="_Toc472960856" w:history="1">
        <w:r w:rsidR="00073647" w:rsidRPr="00114132">
          <w:rPr>
            <w:rStyle w:val="Hyperlink"/>
            <w:noProof/>
            <w:lang w:bidi="hi-IN"/>
          </w:rPr>
          <w:t>Timeline &gt; Smooth timeline...</w:t>
        </w:r>
        <w:r w:rsidR="00073647">
          <w:rPr>
            <w:noProof/>
            <w:webHidden/>
          </w:rPr>
          <w:tab/>
        </w:r>
        <w:r w:rsidR="00073647">
          <w:rPr>
            <w:noProof/>
            <w:webHidden/>
          </w:rPr>
          <w:fldChar w:fldCharType="begin"/>
        </w:r>
        <w:r w:rsidR="00073647">
          <w:rPr>
            <w:noProof/>
            <w:webHidden/>
          </w:rPr>
          <w:instrText xml:space="preserve"> PAGEREF _Toc472960856 \h </w:instrText>
        </w:r>
        <w:r w:rsidR="00073647">
          <w:rPr>
            <w:noProof/>
            <w:webHidden/>
          </w:rPr>
        </w:r>
        <w:r w:rsidR="00073647">
          <w:rPr>
            <w:noProof/>
            <w:webHidden/>
          </w:rPr>
          <w:fldChar w:fldCharType="separate"/>
        </w:r>
        <w:r w:rsidR="0019665C">
          <w:rPr>
            <w:noProof/>
            <w:webHidden/>
          </w:rPr>
          <w:t>112</w:t>
        </w:r>
        <w:r w:rsidR="00073647">
          <w:rPr>
            <w:noProof/>
            <w:webHidden/>
          </w:rPr>
          <w:fldChar w:fldCharType="end"/>
        </w:r>
      </w:hyperlink>
    </w:p>
    <w:p w:rsidR="00073647" w:rsidRDefault="00396662">
      <w:pPr>
        <w:pStyle w:val="Verzeichnis3"/>
        <w:rPr>
          <w:rFonts w:asciiTheme="minorHAnsi" w:eastAsiaTheme="minorEastAsia" w:hAnsiTheme="minorHAnsi" w:cstheme="minorBidi"/>
          <w:noProof/>
          <w:sz w:val="22"/>
          <w:szCs w:val="22"/>
          <w:lang w:eastAsia="de-DE"/>
        </w:rPr>
      </w:pPr>
      <w:hyperlink w:anchor="_Toc472960857" w:history="1">
        <w:r w:rsidR="00073647" w:rsidRPr="00114132">
          <w:rPr>
            <w:rStyle w:val="Hyperlink"/>
            <w:noProof/>
            <w:lang w:bidi="hi-IN"/>
          </w:rPr>
          <w:t>Timeline &gt; Interpolate timeline...</w:t>
        </w:r>
        <w:r w:rsidR="00073647">
          <w:rPr>
            <w:noProof/>
            <w:webHidden/>
          </w:rPr>
          <w:tab/>
        </w:r>
        <w:r w:rsidR="00073647">
          <w:rPr>
            <w:noProof/>
            <w:webHidden/>
          </w:rPr>
          <w:fldChar w:fldCharType="begin"/>
        </w:r>
        <w:r w:rsidR="00073647">
          <w:rPr>
            <w:noProof/>
            <w:webHidden/>
          </w:rPr>
          <w:instrText xml:space="preserve"> PAGEREF _Toc472960857 \h </w:instrText>
        </w:r>
        <w:r w:rsidR="00073647">
          <w:rPr>
            <w:noProof/>
            <w:webHidden/>
          </w:rPr>
        </w:r>
        <w:r w:rsidR="00073647">
          <w:rPr>
            <w:noProof/>
            <w:webHidden/>
          </w:rPr>
          <w:fldChar w:fldCharType="separate"/>
        </w:r>
        <w:r w:rsidR="0019665C">
          <w:rPr>
            <w:noProof/>
            <w:webHidden/>
          </w:rPr>
          <w:t>113</w:t>
        </w:r>
        <w:r w:rsidR="00073647">
          <w:rPr>
            <w:noProof/>
            <w:webHidden/>
          </w:rPr>
          <w:fldChar w:fldCharType="end"/>
        </w:r>
      </w:hyperlink>
    </w:p>
    <w:p w:rsidR="00073647" w:rsidRDefault="00396662">
      <w:pPr>
        <w:pStyle w:val="Verzeichnis3"/>
        <w:rPr>
          <w:rFonts w:asciiTheme="minorHAnsi" w:eastAsiaTheme="minorEastAsia" w:hAnsiTheme="minorHAnsi" w:cstheme="minorBidi"/>
          <w:noProof/>
          <w:sz w:val="22"/>
          <w:szCs w:val="22"/>
          <w:lang w:eastAsia="de-DE"/>
        </w:rPr>
      </w:pPr>
      <w:hyperlink w:anchor="_Toc472960858" w:history="1">
        <w:r w:rsidR="00073647" w:rsidRPr="00114132">
          <w:rPr>
            <w:rStyle w:val="Hyperlink"/>
            <w:noProof/>
            <w:lang w:bidi="hi-IN"/>
          </w:rPr>
          <w:t>Timeline &gt; Remove interpolated times</w:t>
        </w:r>
        <w:r w:rsidR="00073647">
          <w:rPr>
            <w:noProof/>
            <w:webHidden/>
          </w:rPr>
          <w:tab/>
        </w:r>
        <w:r w:rsidR="00073647">
          <w:rPr>
            <w:noProof/>
            <w:webHidden/>
          </w:rPr>
          <w:fldChar w:fldCharType="begin"/>
        </w:r>
        <w:r w:rsidR="00073647">
          <w:rPr>
            <w:noProof/>
            <w:webHidden/>
          </w:rPr>
          <w:instrText xml:space="preserve"> PAGEREF _Toc472960858 \h </w:instrText>
        </w:r>
        <w:r w:rsidR="00073647">
          <w:rPr>
            <w:noProof/>
            <w:webHidden/>
          </w:rPr>
        </w:r>
        <w:r w:rsidR="00073647">
          <w:rPr>
            <w:noProof/>
            <w:webHidden/>
          </w:rPr>
          <w:fldChar w:fldCharType="separate"/>
        </w:r>
        <w:r w:rsidR="0019665C">
          <w:rPr>
            <w:noProof/>
            <w:webHidden/>
          </w:rPr>
          <w:t>113</w:t>
        </w:r>
        <w:r w:rsidR="00073647">
          <w:rPr>
            <w:noProof/>
            <w:webHidden/>
          </w:rPr>
          <w:fldChar w:fldCharType="end"/>
        </w:r>
      </w:hyperlink>
    </w:p>
    <w:p w:rsidR="00073647" w:rsidRDefault="00396662">
      <w:pPr>
        <w:pStyle w:val="Verzeichnis3"/>
        <w:rPr>
          <w:rFonts w:asciiTheme="minorHAnsi" w:eastAsiaTheme="minorEastAsia" w:hAnsiTheme="minorHAnsi" w:cstheme="minorBidi"/>
          <w:noProof/>
          <w:sz w:val="22"/>
          <w:szCs w:val="22"/>
          <w:lang w:eastAsia="de-DE"/>
        </w:rPr>
      </w:pPr>
      <w:hyperlink w:anchor="_Toc472960859" w:history="1">
        <w:r w:rsidR="00073647" w:rsidRPr="00114132">
          <w:rPr>
            <w:rStyle w:val="Hyperlink"/>
            <w:noProof/>
            <w:lang w:bidi="hi-IN"/>
          </w:rPr>
          <w:t>Timeline &gt; Remove times</w:t>
        </w:r>
        <w:r w:rsidR="00073647">
          <w:rPr>
            <w:noProof/>
            <w:webHidden/>
          </w:rPr>
          <w:tab/>
        </w:r>
        <w:r w:rsidR="00073647">
          <w:rPr>
            <w:noProof/>
            <w:webHidden/>
          </w:rPr>
          <w:fldChar w:fldCharType="begin"/>
        </w:r>
        <w:r w:rsidR="00073647">
          <w:rPr>
            <w:noProof/>
            <w:webHidden/>
          </w:rPr>
          <w:instrText xml:space="preserve"> PAGEREF _Toc472960859 \h </w:instrText>
        </w:r>
        <w:r w:rsidR="00073647">
          <w:rPr>
            <w:noProof/>
            <w:webHidden/>
          </w:rPr>
        </w:r>
        <w:r w:rsidR="00073647">
          <w:rPr>
            <w:noProof/>
            <w:webHidden/>
          </w:rPr>
          <w:fldChar w:fldCharType="separate"/>
        </w:r>
        <w:r w:rsidR="0019665C">
          <w:rPr>
            <w:noProof/>
            <w:webHidden/>
          </w:rPr>
          <w:t>113</w:t>
        </w:r>
        <w:r w:rsidR="00073647">
          <w:rPr>
            <w:noProof/>
            <w:webHidden/>
          </w:rPr>
          <w:fldChar w:fldCharType="end"/>
        </w:r>
      </w:hyperlink>
    </w:p>
    <w:p w:rsidR="00073647" w:rsidRDefault="00396662">
      <w:pPr>
        <w:pStyle w:val="Verzeichnis3"/>
        <w:rPr>
          <w:rFonts w:asciiTheme="minorHAnsi" w:eastAsiaTheme="minorEastAsia" w:hAnsiTheme="minorHAnsi" w:cstheme="minorBidi"/>
          <w:noProof/>
          <w:sz w:val="22"/>
          <w:szCs w:val="22"/>
          <w:lang w:eastAsia="de-DE"/>
        </w:rPr>
      </w:pPr>
      <w:hyperlink w:anchor="_Toc472960860" w:history="1">
        <w:r w:rsidR="00073647" w:rsidRPr="00114132">
          <w:rPr>
            <w:rStyle w:val="Hyperlink"/>
            <w:noProof/>
            <w:lang w:bidi="hi-IN"/>
          </w:rPr>
          <w:t>Timeline &gt; Confirm timeline item(s)</w:t>
        </w:r>
        <w:r w:rsidR="00073647">
          <w:rPr>
            <w:noProof/>
            <w:webHidden/>
          </w:rPr>
          <w:tab/>
        </w:r>
        <w:r w:rsidR="00073647">
          <w:rPr>
            <w:noProof/>
            <w:webHidden/>
          </w:rPr>
          <w:fldChar w:fldCharType="begin"/>
        </w:r>
        <w:r w:rsidR="00073647">
          <w:rPr>
            <w:noProof/>
            <w:webHidden/>
          </w:rPr>
          <w:instrText xml:space="preserve"> PAGEREF _Toc472960860 \h </w:instrText>
        </w:r>
        <w:r w:rsidR="00073647">
          <w:rPr>
            <w:noProof/>
            <w:webHidden/>
          </w:rPr>
        </w:r>
        <w:r w:rsidR="00073647">
          <w:rPr>
            <w:noProof/>
            <w:webHidden/>
          </w:rPr>
          <w:fldChar w:fldCharType="separate"/>
        </w:r>
        <w:r w:rsidR="0019665C">
          <w:rPr>
            <w:noProof/>
            <w:webHidden/>
          </w:rPr>
          <w:t>114</w:t>
        </w:r>
        <w:r w:rsidR="00073647">
          <w:rPr>
            <w:noProof/>
            <w:webHidden/>
          </w:rPr>
          <w:fldChar w:fldCharType="end"/>
        </w:r>
      </w:hyperlink>
    </w:p>
    <w:p w:rsidR="00073647" w:rsidRDefault="00396662">
      <w:pPr>
        <w:pStyle w:val="Verzeichnis3"/>
        <w:rPr>
          <w:rFonts w:asciiTheme="minorHAnsi" w:eastAsiaTheme="minorEastAsia" w:hAnsiTheme="minorHAnsi" w:cstheme="minorBidi"/>
          <w:noProof/>
          <w:sz w:val="22"/>
          <w:szCs w:val="22"/>
          <w:lang w:eastAsia="de-DE"/>
        </w:rPr>
      </w:pPr>
      <w:hyperlink w:anchor="_Toc472960861" w:history="1">
        <w:r w:rsidR="00073647" w:rsidRPr="00114132">
          <w:rPr>
            <w:rStyle w:val="Hyperlink"/>
            <w:noProof/>
            <w:lang w:bidi="hi-IN"/>
          </w:rPr>
          <w:t>Timeline &gt; Modify absolute times...</w:t>
        </w:r>
        <w:r w:rsidR="00073647">
          <w:rPr>
            <w:noProof/>
            <w:webHidden/>
          </w:rPr>
          <w:tab/>
        </w:r>
        <w:r w:rsidR="00073647">
          <w:rPr>
            <w:noProof/>
            <w:webHidden/>
          </w:rPr>
          <w:fldChar w:fldCharType="begin"/>
        </w:r>
        <w:r w:rsidR="00073647">
          <w:rPr>
            <w:noProof/>
            <w:webHidden/>
          </w:rPr>
          <w:instrText xml:space="preserve"> PAGEREF _Toc472960861 \h </w:instrText>
        </w:r>
        <w:r w:rsidR="00073647">
          <w:rPr>
            <w:noProof/>
            <w:webHidden/>
          </w:rPr>
        </w:r>
        <w:r w:rsidR="00073647">
          <w:rPr>
            <w:noProof/>
            <w:webHidden/>
          </w:rPr>
          <w:fldChar w:fldCharType="separate"/>
        </w:r>
        <w:r w:rsidR="0019665C">
          <w:rPr>
            <w:noProof/>
            <w:webHidden/>
          </w:rPr>
          <w:t>114</w:t>
        </w:r>
        <w:r w:rsidR="00073647">
          <w:rPr>
            <w:noProof/>
            <w:webHidden/>
          </w:rPr>
          <w:fldChar w:fldCharType="end"/>
        </w:r>
      </w:hyperlink>
    </w:p>
    <w:p w:rsidR="00073647" w:rsidRDefault="00396662">
      <w:pPr>
        <w:pStyle w:val="Verzeichnis3"/>
        <w:rPr>
          <w:rFonts w:asciiTheme="minorHAnsi" w:eastAsiaTheme="minorEastAsia" w:hAnsiTheme="minorHAnsi" w:cstheme="minorBidi"/>
          <w:noProof/>
          <w:sz w:val="22"/>
          <w:szCs w:val="22"/>
          <w:lang w:eastAsia="de-DE"/>
        </w:rPr>
      </w:pPr>
      <w:hyperlink w:anchor="_Toc472960862" w:history="1">
        <w:r w:rsidR="00073647" w:rsidRPr="00114132">
          <w:rPr>
            <w:rStyle w:val="Hyperlink"/>
            <w:noProof/>
            <w:lang w:bidi="hi-IN"/>
          </w:rPr>
          <w:t>Timeline &gt; Fine tuning mode</w:t>
        </w:r>
        <w:r w:rsidR="00073647">
          <w:rPr>
            <w:noProof/>
            <w:webHidden/>
          </w:rPr>
          <w:tab/>
        </w:r>
        <w:r w:rsidR="00073647">
          <w:rPr>
            <w:noProof/>
            <w:webHidden/>
          </w:rPr>
          <w:fldChar w:fldCharType="begin"/>
        </w:r>
        <w:r w:rsidR="00073647">
          <w:rPr>
            <w:noProof/>
            <w:webHidden/>
          </w:rPr>
          <w:instrText xml:space="preserve"> PAGEREF _Toc472960862 \h </w:instrText>
        </w:r>
        <w:r w:rsidR="00073647">
          <w:rPr>
            <w:noProof/>
            <w:webHidden/>
          </w:rPr>
        </w:r>
        <w:r w:rsidR="00073647">
          <w:rPr>
            <w:noProof/>
            <w:webHidden/>
          </w:rPr>
          <w:fldChar w:fldCharType="separate"/>
        </w:r>
        <w:r w:rsidR="0019665C">
          <w:rPr>
            <w:noProof/>
            <w:webHidden/>
          </w:rPr>
          <w:t>115</w:t>
        </w:r>
        <w:r w:rsidR="00073647">
          <w:rPr>
            <w:noProof/>
            <w:webHidden/>
          </w:rPr>
          <w:fldChar w:fldCharType="end"/>
        </w:r>
      </w:hyperlink>
    </w:p>
    <w:p w:rsidR="00073647" w:rsidRDefault="00396662">
      <w:pPr>
        <w:pStyle w:val="Verzeichnis3"/>
        <w:rPr>
          <w:rFonts w:asciiTheme="minorHAnsi" w:eastAsiaTheme="minorEastAsia" w:hAnsiTheme="minorHAnsi" w:cstheme="minorBidi"/>
          <w:noProof/>
          <w:sz w:val="22"/>
          <w:szCs w:val="22"/>
          <w:lang w:eastAsia="de-DE"/>
        </w:rPr>
      </w:pPr>
      <w:hyperlink w:anchor="_Toc472960863" w:history="1">
        <w:r w:rsidR="00073647" w:rsidRPr="00114132">
          <w:rPr>
            <w:rStyle w:val="Hyperlink"/>
            <w:noProof/>
            <w:lang w:bidi="hi-IN"/>
          </w:rPr>
          <w:t>Timeline &gt; Easy alignment…</w:t>
        </w:r>
        <w:r w:rsidR="00073647">
          <w:rPr>
            <w:noProof/>
            <w:webHidden/>
          </w:rPr>
          <w:tab/>
        </w:r>
        <w:r w:rsidR="00073647">
          <w:rPr>
            <w:noProof/>
            <w:webHidden/>
          </w:rPr>
          <w:fldChar w:fldCharType="begin"/>
        </w:r>
        <w:r w:rsidR="00073647">
          <w:rPr>
            <w:noProof/>
            <w:webHidden/>
          </w:rPr>
          <w:instrText xml:space="preserve"> PAGEREF _Toc472960863 \h </w:instrText>
        </w:r>
        <w:r w:rsidR="00073647">
          <w:rPr>
            <w:noProof/>
            <w:webHidden/>
          </w:rPr>
        </w:r>
        <w:r w:rsidR="00073647">
          <w:rPr>
            <w:noProof/>
            <w:webHidden/>
          </w:rPr>
          <w:fldChar w:fldCharType="separate"/>
        </w:r>
        <w:r w:rsidR="0019665C">
          <w:rPr>
            <w:noProof/>
            <w:webHidden/>
          </w:rPr>
          <w:t>115</w:t>
        </w:r>
        <w:r w:rsidR="00073647">
          <w:rPr>
            <w:noProof/>
            <w:webHidden/>
          </w:rPr>
          <w:fldChar w:fldCharType="end"/>
        </w:r>
      </w:hyperlink>
    </w:p>
    <w:p w:rsidR="00073647" w:rsidRDefault="00396662">
      <w:pPr>
        <w:pStyle w:val="Verzeichnis3"/>
        <w:rPr>
          <w:rFonts w:asciiTheme="minorHAnsi" w:eastAsiaTheme="minorEastAsia" w:hAnsiTheme="minorHAnsi" w:cstheme="minorBidi"/>
          <w:noProof/>
          <w:sz w:val="22"/>
          <w:szCs w:val="22"/>
          <w:lang w:eastAsia="de-DE"/>
        </w:rPr>
      </w:pPr>
      <w:hyperlink w:anchor="_Toc472960864" w:history="1">
        <w:r w:rsidR="00073647" w:rsidRPr="00114132">
          <w:rPr>
            <w:rStyle w:val="Hyperlink"/>
            <w:noProof/>
            <w:lang w:bidi="hi-IN"/>
          </w:rPr>
          <w:t>Timeline &gt; Add bookmark…</w:t>
        </w:r>
        <w:r w:rsidR="00073647">
          <w:rPr>
            <w:noProof/>
            <w:webHidden/>
          </w:rPr>
          <w:tab/>
        </w:r>
        <w:r w:rsidR="00073647">
          <w:rPr>
            <w:noProof/>
            <w:webHidden/>
          </w:rPr>
          <w:fldChar w:fldCharType="begin"/>
        </w:r>
        <w:r w:rsidR="00073647">
          <w:rPr>
            <w:noProof/>
            <w:webHidden/>
          </w:rPr>
          <w:instrText xml:space="preserve"> PAGEREF _Toc472960864 \h </w:instrText>
        </w:r>
        <w:r w:rsidR="00073647">
          <w:rPr>
            <w:noProof/>
            <w:webHidden/>
          </w:rPr>
        </w:r>
        <w:r w:rsidR="00073647">
          <w:rPr>
            <w:noProof/>
            <w:webHidden/>
          </w:rPr>
          <w:fldChar w:fldCharType="separate"/>
        </w:r>
        <w:r w:rsidR="0019665C">
          <w:rPr>
            <w:noProof/>
            <w:webHidden/>
          </w:rPr>
          <w:t>116</w:t>
        </w:r>
        <w:r w:rsidR="00073647">
          <w:rPr>
            <w:noProof/>
            <w:webHidden/>
          </w:rPr>
          <w:fldChar w:fldCharType="end"/>
        </w:r>
      </w:hyperlink>
    </w:p>
    <w:p w:rsidR="00073647" w:rsidRDefault="00396662">
      <w:pPr>
        <w:pStyle w:val="Verzeichnis3"/>
        <w:rPr>
          <w:rFonts w:asciiTheme="minorHAnsi" w:eastAsiaTheme="minorEastAsia" w:hAnsiTheme="minorHAnsi" w:cstheme="minorBidi"/>
          <w:noProof/>
          <w:sz w:val="22"/>
          <w:szCs w:val="22"/>
          <w:lang w:eastAsia="de-DE"/>
        </w:rPr>
      </w:pPr>
      <w:hyperlink w:anchor="_Toc472960865" w:history="1">
        <w:r w:rsidR="00073647" w:rsidRPr="00114132">
          <w:rPr>
            <w:rStyle w:val="Hyperlink"/>
            <w:noProof/>
            <w:lang w:bidi="hi-IN"/>
          </w:rPr>
          <w:t>Timeline &gt; Bookmarks…</w:t>
        </w:r>
        <w:r w:rsidR="00073647">
          <w:rPr>
            <w:noProof/>
            <w:webHidden/>
          </w:rPr>
          <w:tab/>
        </w:r>
        <w:r w:rsidR="00073647">
          <w:rPr>
            <w:noProof/>
            <w:webHidden/>
          </w:rPr>
          <w:fldChar w:fldCharType="begin"/>
        </w:r>
        <w:r w:rsidR="00073647">
          <w:rPr>
            <w:noProof/>
            <w:webHidden/>
          </w:rPr>
          <w:instrText xml:space="preserve"> PAGEREF _Toc472960865 \h </w:instrText>
        </w:r>
        <w:r w:rsidR="00073647">
          <w:rPr>
            <w:noProof/>
            <w:webHidden/>
          </w:rPr>
        </w:r>
        <w:r w:rsidR="00073647">
          <w:rPr>
            <w:noProof/>
            <w:webHidden/>
          </w:rPr>
          <w:fldChar w:fldCharType="separate"/>
        </w:r>
        <w:r w:rsidR="0019665C">
          <w:rPr>
            <w:noProof/>
            <w:webHidden/>
          </w:rPr>
          <w:t>116</w:t>
        </w:r>
        <w:r w:rsidR="00073647">
          <w:rPr>
            <w:noProof/>
            <w:webHidden/>
          </w:rPr>
          <w:fldChar w:fldCharType="end"/>
        </w:r>
      </w:hyperlink>
    </w:p>
    <w:p w:rsidR="00073647" w:rsidRDefault="00396662">
      <w:pPr>
        <w:pStyle w:val="Verzeichnis2"/>
        <w:rPr>
          <w:rFonts w:asciiTheme="minorHAnsi" w:eastAsiaTheme="minorEastAsia" w:hAnsiTheme="minorHAnsi" w:cstheme="minorBidi"/>
          <w:noProof/>
          <w:sz w:val="22"/>
          <w:szCs w:val="22"/>
          <w:lang w:eastAsia="de-DE"/>
        </w:rPr>
      </w:pPr>
      <w:hyperlink w:anchor="_Toc472960866" w:history="1">
        <w:r w:rsidR="00073647" w:rsidRPr="00114132">
          <w:rPr>
            <w:rStyle w:val="Hyperlink"/>
            <w:noProof/>
            <w:lang w:eastAsia="de-DE"/>
          </w:rPr>
          <w:t>H.</w:t>
        </w:r>
        <w:r w:rsidR="00073647">
          <w:rPr>
            <w:rFonts w:asciiTheme="minorHAnsi" w:eastAsiaTheme="minorEastAsia" w:hAnsiTheme="minorHAnsi" w:cstheme="minorBidi"/>
            <w:noProof/>
            <w:sz w:val="22"/>
            <w:szCs w:val="22"/>
            <w:lang w:eastAsia="de-DE"/>
          </w:rPr>
          <w:tab/>
        </w:r>
        <w:r w:rsidR="00073647" w:rsidRPr="00114132">
          <w:rPr>
            <w:rStyle w:val="Hyperlink"/>
            <w:noProof/>
          </w:rPr>
          <w:t>Fo</w:t>
        </w:r>
        <w:r w:rsidR="00073647" w:rsidRPr="00114132">
          <w:rPr>
            <w:rStyle w:val="Hyperlink"/>
            <w:noProof/>
            <w:lang w:eastAsia="de-DE"/>
          </w:rPr>
          <w:t>rmat Menu</w:t>
        </w:r>
        <w:r w:rsidR="00073647">
          <w:rPr>
            <w:noProof/>
            <w:webHidden/>
          </w:rPr>
          <w:tab/>
        </w:r>
        <w:r w:rsidR="00073647">
          <w:rPr>
            <w:noProof/>
            <w:webHidden/>
          </w:rPr>
          <w:fldChar w:fldCharType="begin"/>
        </w:r>
        <w:r w:rsidR="00073647">
          <w:rPr>
            <w:noProof/>
            <w:webHidden/>
          </w:rPr>
          <w:instrText xml:space="preserve"> PAGEREF _Toc472960866 \h </w:instrText>
        </w:r>
        <w:r w:rsidR="00073647">
          <w:rPr>
            <w:noProof/>
            <w:webHidden/>
          </w:rPr>
        </w:r>
        <w:r w:rsidR="00073647">
          <w:rPr>
            <w:noProof/>
            <w:webHidden/>
          </w:rPr>
          <w:fldChar w:fldCharType="separate"/>
        </w:r>
        <w:r w:rsidR="0019665C">
          <w:rPr>
            <w:noProof/>
            <w:webHidden/>
          </w:rPr>
          <w:t>117</w:t>
        </w:r>
        <w:r w:rsidR="00073647">
          <w:rPr>
            <w:noProof/>
            <w:webHidden/>
          </w:rPr>
          <w:fldChar w:fldCharType="end"/>
        </w:r>
      </w:hyperlink>
    </w:p>
    <w:p w:rsidR="00073647" w:rsidRDefault="00396662">
      <w:pPr>
        <w:pStyle w:val="Verzeichnis3"/>
        <w:rPr>
          <w:rFonts w:asciiTheme="minorHAnsi" w:eastAsiaTheme="minorEastAsia" w:hAnsiTheme="minorHAnsi" w:cstheme="minorBidi"/>
          <w:noProof/>
          <w:sz w:val="22"/>
          <w:szCs w:val="22"/>
          <w:lang w:eastAsia="de-DE"/>
        </w:rPr>
      </w:pPr>
      <w:hyperlink w:anchor="_Toc472960867" w:history="1">
        <w:r w:rsidR="00073647" w:rsidRPr="00114132">
          <w:rPr>
            <w:rStyle w:val="Hyperlink"/>
            <w:noProof/>
            <w:lang w:bidi="hi-IN"/>
          </w:rPr>
          <w:t>Format &gt; Apply stylesheet</w:t>
        </w:r>
        <w:r w:rsidR="00073647">
          <w:rPr>
            <w:noProof/>
            <w:webHidden/>
          </w:rPr>
          <w:tab/>
        </w:r>
        <w:r w:rsidR="00073647">
          <w:rPr>
            <w:noProof/>
            <w:webHidden/>
          </w:rPr>
          <w:fldChar w:fldCharType="begin"/>
        </w:r>
        <w:r w:rsidR="00073647">
          <w:rPr>
            <w:noProof/>
            <w:webHidden/>
          </w:rPr>
          <w:instrText xml:space="preserve"> PAGEREF _Toc472960867 \h </w:instrText>
        </w:r>
        <w:r w:rsidR="00073647">
          <w:rPr>
            <w:noProof/>
            <w:webHidden/>
          </w:rPr>
        </w:r>
        <w:r w:rsidR="00073647">
          <w:rPr>
            <w:noProof/>
            <w:webHidden/>
          </w:rPr>
          <w:fldChar w:fldCharType="separate"/>
        </w:r>
        <w:r w:rsidR="0019665C">
          <w:rPr>
            <w:noProof/>
            <w:webHidden/>
          </w:rPr>
          <w:t>118</w:t>
        </w:r>
        <w:r w:rsidR="00073647">
          <w:rPr>
            <w:noProof/>
            <w:webHidden/>
          </w:rPr>
          <w:fldChar w:fldCharType="end"/>
        </w:r>
      </w:hyperlink>
    </w:p>
    <w:p w:rsidR="00073647" w:rsidRDefault="00396662">
      <w:pPr>
        <w:pStyle w:val="Verzeichnis3"/>
        <w:rPr>
          <w:rFonts w:asciiTheme="minorHAnsi" w:eastAsiaTheme="minorEastAsia" w:hAnsiTheme="minorHAnsi" w:cstheme="minorBidi"/>
          <w:noProof/>
          <w:sz w:val="22"/>
          <w:szCs w:val="22"/>
          <w:lang w:eastAsia="de-DE"/>
        </w:rPr>
      </w:pPr>
      <w:hyperlink w:anchor="_Toc472960868" w:history="1">
        <w:r w:rsidR="00073647" w:rsidRPr="00114132">
          <w:rPr>
            <w:rStyle w:val="Hyperlink"/>
            <w:noProof/>
            <w:lang w:bidi="hi-IN"/>
          </w:rPr>
          <w:t>Format &gt; Open format table...</w:t>
        </w:r>
        <w:r w:rsidR="00073647">
          <w:rPr>
            <w:noProof/>
            <w:webHidden/>
          </w:rPr>
          <w:tab/>
        </w:r>
        <w:r w:rsidR="00073647">
          <w:rPr>
            <w:noProof/>
            <w:webHidden/>
          </w:rPr>
          <w:fldChar w:fldCharType="begin"/>
        </w:r>
        <w:r w:rsidR="00073647">
          <w:rPr>
            <w:noProof/>
            <w:webHidden/>
          </w:rPr>
          <w:instrText xml:space="preserve"> PAGEREF _Toc472960868 \h </w:instrText>
        </w:r>
        <w:r w:rsidR="00073647">
          <w:rPr>
            <w:noProof/>
            <w:webHidden/>
          </w:rPr>
        </w:r>
        <w:r w:rsidR="00073647">
          <w:rPr>
            <w:noProof/>
            <w:webHidden/>
          </w:rPr>
          <w:fldChar w:fldCharType="separate"/>
        </w:r>
        <w:r w:rsidR="0019665C">
          <w:rPr>
            <w:noProof/>
            <w:webHidden/>
          </w:rPr>
          <w:t>118</w:t>
        </w:r>
        <w:r w:rsidR="00073647">
          <w:rPr>
            <w:noProof/>
            <w:webHidden/>
          </w:rPr>
          <w:fldChar w:fldCharType="end"/>
        </w:r>
      </w:hyperlink>
    </w:p>
    <w:p w:rsidR="00073647" w:rsidRDefault="00396662">
      <w:pPr>
        <w:pStyle w:val="Verzeichnis3"/>
        <w:rPr>
          <w:rFonts w:asciiTheme="minorHAnsi" w:eastAsiaTheme="minorEastAsia" w:hAnsiTheme="minorHAnsi" w:cstheme="minorBidi"/>
          <w:noProof/>
          <w:sz w:val="22"/>
          <w:szCs w:val="22"/>
          <w:lang w:eastAsia="de-DE"/>
        </w:rPr>
      </w:pPr>
      <w:hyperlink w:anchor="_Toc472960869" w:history="1">
        <w:r w:rsidR="00073647" w:rsidRPr="00114132">
          <w:rPr>
            <w:rStyle w:val="Hyperlink"/>
            <w:noProof/>
            <w:lang w:bidi="hi-IN"/>
          </w:rPr>
          <w:t>Format &gt; Save format table as...</w:t>
        </w:r>
        <w:r w:rsidR="00073647">
          <w:rPr>
            <w:noProof/>
            <w:webHidden/>
          </w:rPr>
          <w:tab/>
        </w:r>
        <w:r w:rsidR="00073647">
          <w:rPr>
            <w:noProof/>
            <w:webHidden/>
          </w:rPr>
          <w:fldChar w:fldCharType="begin"/>
        </w:r>
        <w:r w:rsidR="00073647">
          <w:rPr>
            <w:noProof/>
            <w:webHidden/>
          </w:rPr>
          <w:instrText xml:space="preserve"> PAGEREF _Toc472960869 \h </w:instrText>
        </w:r>
        <w:r w:rsidR="00073647">
          <w:rPr>
            <w:noProof/>
            <w:webHidden/>
          </w:rPr>
        </w:r>
        <w:r w:rsidR="00073647">
          <w:rPr>
            <w:noProof/>
            <w:webHidden/>
          </w:rPr>
          <w:fldChar w:fldCharType="separate"/>
        </w:r>
        <w:r w:rsidR="0019665C">
          <w:rPr>
            <w:noProof/>
            <w:webHidden/>
          </w:rPr>
          <w:t>118</w:t>
        </w:r>
        <w:r w:rsidR="00073647">
          <w:rPr>
            <w:noProof/>
            <w:webHidden/>
          </w:rPr>
          <w:fldChar w:fldCharType="end"/>
        </w:r>
      </w:hyperlink>
    </w:p>
    <w:p w:rsidR="00073647" w:rsidRDefault="00396662">
      <w:pPr>
        <w:pStyle w:val="Verzeichnis3"/>
        <w:rPr>
          <w:rFonts w:asciiTheme="minorHAnsi" w:eastAsiaTheme="minorEastAsia" w:hAnsiTheme="minorHAnsi" w:cstheme="minorBidi"/>
          <w:noProof/>
          <w:sz w:val="22"/>
          <w:szCs w:val="22"/>
          <w:lang w:eastAsia="de-DE"/>
        </w:rPr>
      </w:pPr>
      <w:hyperlink w:anchor="_Toc472960870" w:history="1">
        <w:r w:rsidR="00073647" w:rsidRPr="00114132">
          <w:rPr>
            <w:rStyle w:val="Hyperlink"/>
            <w:noProof/>
            <w:lang w:bidi="hi-IN"/>
          </w:rPr>
          <w:t>Format &gt; Edit format table...</w:t>
        </w:r>
        <w:r w:rsidR="00073647">
          <w:rPr>
            <w:noProof/>
            <w:webHidden/>
          </w:rPr>
          <w:tab/>
        </w:r>
        <w:r w:rsidR="00073647">
          <w:rPr>
            <w:noProof/>
            <w:webHidden/>
          </w:rPr>
          <w:fldChar w:fldCharType="begin"/>
        </w:r>
        <w:r w:rsidR="00073647">
          <w:rPr>
            <w:noProof/>
            <w:webHidden/>
          </w:rPr>
          <w:instrText xml:space="preserve"> PAGEREF _Toc472960870 \h </w:instrText>
        </w:r>
        <w:r w:rsidR="00073647">
          <w:rPr>
            <w:noProof/>
            <w:webHidden/>
          </w:rPr>
        </w:r>
        <w:r w:rsidR="00073647">
          <w:rPr>
            <w:noProof/>
            <w:webHidden/>
          </w:rPr>
          <w:fldChar w:fldCharType="separate"/>
        </w:r>
        <w:r w:rsidR="0019665C">
          <w:rPr>
            <w:noProof/>
            <w:webHidden/>
          </w:rPr>
          <w:t>118</w:t>
        </w:r>
        <w:r w:rsidR="00073647">
          <w:rPr>
            <w:noProof/>
            <w:webHidden/>
          </w:rPr>
          <w:fldChar w:fldCharType="end"/>
        </w:r>
      </w:hyperlink>
    </w:p>
    <w:p w:rsidR="00073647" w:rsidRDefault="00396662">
      <w:pPr>
        <w:pStyle w:val="Verzeichnis3"/>
        <w:rPr>
          <w:rFonts w:asciiTheme="minorHAnsi" w:eastAsiaTheme="minorEastAsia" w:hAnsiTheme="minorHAnsi" w:cstheme="minorBidi"/>
          <w:noProof/>
          <w:sz w:val="22"/>
          <w:szCs w:val="22"/>
          <w:lang w:eastAsia="de-DE"/>
        </w:rPr>
      </w:pPr>
      <w:hyperlink w:anchor="_Toc472960871" w:history="1">
        <w:r w:rsidR="00073647" w:rsidRPr="00114132">
          <w:rPr>
            <w:rStyle w:val="Hyperlink"/>
            <w:noProof/>
            <w:lang w:bidi="hi-IN"/>
          </w:rPr>
          <w:t>Format &gt; Format tier...</w:t>
        </w:r>
        <w:r w:rsidR="00073647">
          <w:rPr>
            <w:noProof/>
            <w:webHidden/>
          </w:rPr>
          <w:tab/>
        </w:r>
        <w:r w:rsidR="00073647">
          <w:rPr>
            <w:noProof/>
            <w:webHidden/>
          </w:rPr>
          <w:fldChar w:fldCharType="begin"/>
        </w:r>
        <w:r w:rsidR="00073647">
          <w:rPr>
            <w:noProof/>
            <w:webHidden/>
          </w:rPr>
          <w:instrText xml:space="preserve"> PAGEREF _Toc472960871 \h </w:instrText>
        </w:r>
        <w:r w:rsidR="00073647">
          <w:rPr>
            <w:noProof/>
            <w:webHidden/>
          </w:rPr>
        </w:r>
        <w:r w:rsidR="00073647">
          <w:rPr>
            <w:noProof/>
            <w:webHidden/>
          </w:rPr>
          <w:fldChar w:fldCharType="separate"/>
        </w:r>
        <w:r w:rsidR="0019665C">
          <w:rPr>
            <w:noProof/>
            <w:webHidden/>
          </w:rPr>
          <w:t>120</w:t>
        </w:r>
        <w:r w:rsidR="00073647">
          <w:rPr>
            <w:noProof/>
            <w:webHidden/>
          </w:rPr>
          <w:fldChar w:fldCharType="end"/>
        </w:r>
      </w:hyperlink>
    </w:p>
    <w:p w:rsidR="00073647" w:rsidRDefault="00396662">
      <w:pPr>
        <w:pStyle w:val="Verzeichnis3"/>
        <w:rPr>
          <w:rFonts w:asciiTheme="minorHAnsi" w:eastAsiaTheme="minorEastAsia" w:hAnsiTheme="minorHAnsi" w:cstheme="minorBidi"/>
          <w:noProof/>
          <w:sz w:val="22"/>
          <w:szCs w:val="22"/>
          <w:lang w:eastAsia="de-DE"/>
        </w:rPr>
      </w:pPr>
      <w:hyperlink w:anchor="_Toc472960872" w:history="1">
        <w:r w:rsidR="00073647" w:rsidRPr="00114132">
          <w:rPr>
            <w:rStyle w:val="Hyperlink"/>
            <w:noProof/>
            <w:lang w:bidi="hi-IN"/>
          </w:rPr>
          <w:t>Format &gt; Format tier labels...</w:t>
        </w:r>
        <w:r w:rsidR="00073647">
          <w:rPr>
            <w:noProof/>
            <w:webHidden/>
          </w:rPr>
          <w:tab/>
        </w:r>
        <w:r w:rsidR="00073647">
          <w:rPr>
            <w:noProof/>
            <w:webHidden/>
          </w:rPr>
          <w:fldChar w:fldCharType="begin"/>
        </w:r>
        <w:r w:rsidR="00073647">
          <w:rPr>
            <w:noProof/>
            <w:webHidden/>
          </w:rPr>
          <w:instrText xml:space="preserve"> PAGEREF _Toc472960872 \h </w:instrText>
        </w:r>
        <w:r w:rsidR="00073647">
          <w:rPr>
            <w:noProof/>
            <w:webHidden/>
          </w:rPr>
        </w:r>
        <w:r w:rsidR="00073647">
          <w:rPr>
            <w:noProof/>
            <w:webHidden/>
          </w:rPr>
          <w:fldChar w:fldCharType="separate"/>
        </w:r>
        <w:r w:rsidR="0019665C">
          <w:rPr>
            <w:noProof/>
            <w:webHidden/>
          </w:rPr>
          <w:t>121</w:t>
        </w:r>
        <w:r w:rsidR="00073647">
          <w:rPr>
            <w:noProof/>
            <w:webHidden/>
          </w:rPr>
          <w:fldChar w:fldCharType="end"/>
        </w:r>
      </w:hyperlink>
    </w:p>
    <w:p w:rsidR="00073647" w:rsidRDefault="00396662">
      <w:pPr>
        <w:pStyle w:val="Verzeichnis3"/>
        <w:rPr>
          <w:rFonts w:asciiTheme="minorHAnsi" w:eastAsiaTheme="minorEastAsia" w:hAnsiTheme="minorHAnsi" w:cstheme="minorBidi"/>
          <w:noProof/>
          <w:sz w:val="22"/>
          <w:szCs w:val="22"/>
          <w:lang w:eastAsia="de-DE"/>
        </w:rPr>
      </w:pPr>
      <w:hyperlink w:anchor="_Toc472960873" w:history="1">
        <w:r w:rsidR="00073647" w:rsidRPr="00114132">
          <w:rPr>
            <w:rStyle w:val="Hyperlink"/>
            <w:noProof/>
            <w:lang w:bidi="hi-IN"/>
          </w:rPr>
          <w:t>Format &gt; Format timeline...</w:t>
        </w:r>
        <w:r w:rsidR="00073647">
          <w:rPr>
            <w:noProof/>
            <w:webHidden/>
          </w:rPr>
          <w:tab/>
        </w:r>
        <w:r w:rsidR="00073647">
          <w:rPr>
            <w:noProof/>
            <w:webHidden/>
          </w:rPr>
          <w:fldChar w:fldCharType="begin"/>
        </w:r>
        <w:r w:rsidR="00073647">
          <w:rPr>
            <w:noProof/>
            <w:webHidden/>
          </w:rPr>
          <w:instrText xml:space="preserve"> PAGEREF _Toc472960873 \h </w:instrText>
        </w:r>
        <w:r w:rsidR="00073647">
          <w:rPr>
            <w:noProof/>
            <w:webHidden/>
          </w:rPr>
        </w:r>
        <w:r w:rsidR="00073647">
          <w:rPr>
            <w:noProof/>
            <w:webHidden/>
          </w:rPr>
          <w:fldChar w:fldCharType="separate"/>
        </w:r>
        <w:r w:rsidR="0019665C">
          <w:rPr>
            <w:noProof/>
            <w:webHidden/>
          </w:rPr>
          <w:t>121</w:t>
        </w:r>
        <w:r w:rsidR="00073647">
          <w:rPr>
            <w:noProof/>
            <w:webHidden/>
          </w:rPr>
          <w:fldChar w:fldCharType="end"/>
        </w:r>
      </w:hyperlink>
    </w:p>
    <w:p w:rsidR="00073647" w:rsidRDefault="00396662">
      <w:pPr>
        <w:pStyle w:val="Verzeichnis3"/>
        <w:rPr>
          <w:rFonts w:asciiTheme="minorHAnsi" w:eastAsiaTheme="minorEastAsia" w:hAnsiTheme="minorHAnsi" w:cstheme="minorBidi"/>
          <w:noProof/>
          <w:sz w:val="22"/>
          <w:szCs w:val="22"/>
          <w:lang w:eastAsia="de-DE"/>
        </w:rPr>
      </w:pPr>
      <w:hyperlink w:anchor="_Toc472960874" w:history="1">
        <w:r w:rsidR="00073647" w:rsidRPr="00114132">
          <w:rPr>
            <w:rStyle w:val="Hyperlink"/>
            <w:noProof/>
            <w:lang w:bidi="hi-IN"/>
          </w:rPr>
          <w:t>Format &gt; Format timeline items...</w:t>
        </w:r>
        <w:r w:rsidR="00073647">
          <w:rPr>
            <w:noProof/>
            <w:webHidden/>
          </w:rPr>
          <w:tab/>
        </w:r>
        <w:r w:rsidR="00073647">
          <w:rPr>
            <w:noProof/>
            <w:webHidden/>
          </w:rPr>
          <w:fldChar w:fldCharType="begin"/>
        </w:r>
        <w:r w:rsidR="00073647">
          <w:rPr>
            <w:noProof/>
            <w:webHidden/>
          </w:rPr>
          <w:instrText xml:space="preserve"> PAGEREF _Toc472960874 \h </w:instrText>
        </w:r>
        <w:r w:rsidR="00073647">
          <w:rPr>
            <w:noProof/>
            <w:webHidden/>
          </w:rPr>
        </w:r>
        <w:r w:rsidR="00073647">
          <w:rPr>
            <w:noProof/>
            <w:webHidden/>
          </w:rPr>
          <w:fldChar w:fldCharType="separate"/>
        </w:r>
        <w:r w:rsidR="0019665C">
          <w:rPr>
            <w:noProof/>
            <w:webHidden/>
          </w:rPr>
          <w:t>121</w:t>
        </w:r>
        <w:r w:rsidR="00073647">
          <w:rPr>
            <w:noProof/>
            <w:webHidden/>
          </w:rPr>
          <w:fldChar w:fldCharType="end"/>
        </w:r>
      </w:hyperlink>
    </w:p>
    <w:p w:rsidR="00073647" w:rsidRDefault="00396662">
      <w:pPr>
        <w:pStyle w:val="Verzeichnis3"/>
        <w:rPr>
          <w:rFonts w:asciiTheme="minorHAnsi" w:eastAsiaTheme="minorEastAsia" w:hAnsiTheme="minorHAnsi" w:cstheme="minorBidi"/>
          <w:noProof/>
          <w:sz w:val="22"/>
          <w:szCs w:val="22"/>
          <w:lang w:eastAsia="de-DE"/>
        </w:rPr>
      </w:pPr>
      <w:hyperlink w:anchor="_Toc472960875" w:history="1">
        <w:r w:rsidR="00073647" w:rsidRPr="00114132">
          <w:rPr>
            <w:rStyle w:val="Hyperlink"/>
            <w:noProof/>
            <w:lang w:bidi="hi-IN"/>
          </w:rPr>
          <w:t>Format &gt; Set frame end</w:t>
        </w:r>
        <w:r w:rsidR="00073647">
          <w:rPr>
            <w:noProof/>
            <w:webHidden/>
          </w:rPr>
          <w:tab/>
        </w:r>
        <w:r w:rsidR="00073647">
          <w:rPr>
            <w:noProof/>
            <w:webHidden/>
          </w:rPr>
          <w:fldChar w:fldCharType="begin"/>
        </w:r>
        <w:r w:rsidR="00073647">
          <w:rPr>
            <w:noProof/>
            <w:webHidden/>
          </w:rPr>
          <w:instrText xml:space="preserve"> PAGEREF _Toc472960875 \h </w:instrText>
        </w:r>
        <w:r w:rsidR="00073647">
          <w:rPr>
            <w:noProof/>
            <w:webHidden/>
          </w:rPr>
        </w:r>
        <w:r w:rsidR="00073647">
          <w:rPr>
            <w:noProof/>
            <w:webHidden/>
          </w:rPr>
          <w:fldChar w:fldCharType="separate"/>
        </w:r>
        <w:r w:rsidR="0019665C">
          <w:rPr>
            <w:noProof/>
            <w:webHidden/>
          </w:rPr>
          <w:t>122</w:t>
        </w:r>
        <w:r w:rsidR="00073647">
          <w:rPr>
            <w:noProof/>
            <w:webHidden/>
          </w:rPr>
          <w:fldChar w:fldCharType="end"/>
        </w:r>
      </w:hyperlink>
    </w:p>
    <w:p w:rsidR="00073647" w:rsidRDefault="00396662">
      <w:pPr>
        <w:pStyle w:val="Verzeichnis3"/>
        <w:rPr>
          <w:rFonts w:asciiTheme="minorHAnsi" w:eastAsiaTheme="minorEastAsia" w:hAnsiTheme="minorHAnsi" w:cstheme="minorBidi"/>
          <w:noProof/>
          <w:sz w:val="22"/>
          <w:szCs w:val="22"/>
          <w:lang w:eastAsia="de-DE"/>
        </w:rPr>
      </w:pPr>
      <w:hyperlink w:anchor="_Toc472960876" w:history="1">
        <w:r w:rsidR="00073647" w:rsidRPr="00114132">
          <w:rPr>
            <w:rStyle w:val="Hyperlink"/>
            <w:noProof/>
            <w:lang w:bidi="hi-IN"/>
          </w:rPr>
          <w:t>Format &gt; Reformat</w:t>
        </w:r>
        <w:r w:rsidR="00073647">
          <w:rPr>
            <w:noProof/>
            <w:webHidden/>
          </w:rPr>
          <w:tab/>
        </w:r>
        <w:r w:rsidR="00073647">
          <w:rPr>
            <w:noProof/>
            <w:webHidden/>
          </w:rPr>
          <w:fldChar w:fldCharType="begin"/>
        </w:r>
        <w:r w:rsidR="00073647">
          <w:rPr>
            <w:noProof/>
            <w:webHidden/>
          </w:rPr>
          <w:instrText xml:space="preserve"> PAGEREF _Toc472960876 \h </w:instrText>
        </w:r>
        <w:r w:rsidR="00073647">
          <w:rPr>
            <w:noProof/>
            <w:webHidden/>
          </w:rPr>
        </w:r>
        <w:r w:rsidR="00073647">
          <w:rPr>
            <w:noProof/>
            <w:webHidden/>
          </w:rPr>
          <w:fldChar w:fldCharType="separate"/>
        </w:r>
        <w:r w:rsidR="0019665C">
          <w:rPr>
            <w:noProof/>
            <w:webHidden/>
          </w:rPr>
          <w:t>122</w:t>
        </w:r>
        <w:r w:rsidR="00073647">
          <w:rPr>
            <w:noProof/>
            <w:webHidden/>
          </w:rPr>
          <w:fldChar w:fldCharType="end"/>
        </w:r>
      </w:hyperlink>
    </w:p>
    <w:p w:rsidR="00073647" w:rsidRDefault="00396662">
      <w:pPr>
        <w:pStyle w:val="Verzeichnis3"/>
        <w:rPr>
          <w:rFonts w:asciiTheme="minorHAnsi" w:eastAsiaTheme="minorEastAsia" w:hAnsiTheme="minorHAnsi" w:cstheme="minorBidi"/>
          <w:noProof/>
          <w:sz w:val="22"/>
          <w:szCs w:val="22"/>
          <w:lang w:eastAsia="de-DE"/>
        </w:rPr>
      </w:pPr>
      <w:hyperlink w:anchor="_Toc472960877" w:history="1">
        <w:r w:rsidR="00073647" w:rsidRPr="00114132">
          <w:rPr>
            <w:rStyle w:val="Hyperlink"/>
            <w:noProof/>
            <w:lang w:bidi="hi-IN"/>
          </w:rPr>
          <w:t>Format &gt; Underline</w:t>
        </w:r>
        <w:r w:rsidR="00073647">
          <w:rPr>
            <w:noProof/>
            <w:webHidden/>
          </w:rPr>
          <w:tab/>
        </w:r>
        <w:r w:rsidR="00073647">
          <w:rPr>
            <w:noProof/>
            <w:webHidden/>
          </w:rPr>
          <w:fldChar w:fldCharType="begin"/>
        </w:r>
        <w:r w:rsidR="00073647">
          <w:rPr>
            <w:noProof/>
            <w:webHidden/>
          </w:rPr>
          <w:instrText xml:space="preserve"> PAGEREF _Toc472960877 \h </w:instrText>
        </w:r>
        <w:r w:rsidR="00073647">
          <w:rPr>
            <w:noProof/>
            <w:webHidden/>
          </w:rPr>
        </w:r>
        <w:r w:rsidR="00073647">
          <w:rPr>
            <w:noProof/>
            <w:webHidden/>
          </w:rPr>
          <w:fldChar w:fldCharType="separate"/>
        </w:r>
        <w:r w:rsidR="0019665C">
          <w:rPr>
            <w:noProof/>
            <w:webHidden/>
          </w:rPr>
          <w:t>122</w:t>
        </w:r>
        <w:r w:rsidR="00073647">
          <w:rPr>
            <w:noProof/>
            <w:webHidden/>
          </w:rPr>
          <w:fldChar w:fldCharType="end"/>
        </w:r>
      </w:hyperlink>
    </w:p>
    <w:p w:rsidR="00073647" w:rsidRDefault="00396662">
      <w:pPr>
        <w:pStyle w:val="Verzeichnis2"/>
        <w:rPr>
          <w:rFonts w:asciiTheme="minorHAnsi" w:eastAsiaTheme="minorEastAsia" w:hAnsiTheme="minorHAnsi" w:cstheme="minorBidi"/>
          <w:noProof/>
          <w:sz w:val="22"/>
          <w:szCs w:val="22"/>
          <w:lang w:eastAsia="de-DE"/>
        </w:rPr>
      </w:pPr>
      <w:hyperlink w:anchor="_Toc472960878" w:history="1">
        <w:r w:rsidR="00073647" w:rsidRPr="00114132">
          <w:rPr>
            <w:rStyle w:val="Hyperlink"/>
            <w:noProof/>
          </w:rPr>
          <w:t>I.</w:t>
        </w:r>
        <w:r w:rsidR="00073647">
          <w:rPr>
            <w:rFonts w:asciiTheme="minorHAnsi" w:eastAsiaTheme="minorEastAsia" w:hAnsiTheme="minorHAnsi" w:cstheme="minorBidi"/>
            <w:noProof/>
            <w:sz w:val="22"/>
            <w:szCs w:val="22"/>
            <w:lang w:eastAsia="de-DE"/>
          </w:rPr>
          <w:tab/>
        </w:r>
        <w:r w:rsidR="00073647" w:rsidRPr="00114132">
          <w:rPr>
            <w:rStyle w:val="Hyperlink"/>
            <w:noProof/>
          </w:rPr>
          <w:t>CLARIN Menu</w:t>
        </w:r>
        <w:r w:rsidR="00073647">
          <w:rPr>
            <w:noProof/>
            <w:webHidden/>
          </w:rPr>
          <w:tab/>
        </w:r>
        <w:r w:rsidR="00073647">
          <w:rPr>
            <w:noProof/>
            <w:webHidden/>
          </w:rPr>
          <w:fldChar w:fldCharType="begin"/>
        </w:r>
        <w:r w:rsidR="00073647">
          <w:rPr>
            <w:noProof/>
            <w:webHidden/>
          </w:rPr>
          <w:instrText xml:space="preserve"> PAGEREF _Toc472960878 \h </w:instrText>
        </w:r>
        <w:r w:rsidR="00073647">
          <w:rPr>
            <w:noProof/>
            <w:webHidden/>
          </w:rPr>
        </w:r>
        <w:r w:rsidR="00073647">
          <w:rPr>
            <w:noProof/>
            <w:webHidden/>
          </w:rPr>
          <w:fldChar w:fldCharType="separate"/>
        </w:r>
        <w:r w:rsidR="0019665C">
          <w:rPr>
            <w:noProof/>
            <w:webHidden/>
          </w:rPr>
          <w:t>124</w:t>
        </w:r>
        <w:r w:rsidR="00073647">
          <w:rPr>
            <w:noProof/>
            <w:webHidden/>
          </w:rPr>
          <w:fldChar w:fldCharType="end"/>
        </w:r>
      </w:hyperlink>
    </w:p>
    <w:p w:rsidR="00073647" w:rsidRDefault="00396662">
      <w:pPr>
        <w:pStyle w:val="Verzeichnis3"/>
        <w:rPr>
          <w:rFonts w:asciiTheme="minorHAnsi" w:eastAsiaTheme="minorEastAsia" w:hAnsiTheme="minorHAnsi" w:cstheme="minorBidi"/>
          <w:noProof/>
          <w:sz w:val="22"/>
          <w:szCs w:val="22"/>
          <w:lang w:eastAsia="de-DE"/>
        </w:rPr>
      </w:pPr>
      <w:hyperlink w:anchor="_Toc472960879" w:history="1">
        <w:r w:rsidR="00073647" w:rsidRPr="00114132">
          <w:rPr>
            <w:rStyle w:val="Hyperlink"/>
            <w:noProof/>
            <w:lang w:bidi="hi-IN"/>
          </w:rPr>
          <w:t>CLARIN &gt; Web MAUS</w:t>
        </w:r>
        <w:r w:rsidR="00073647">
          <w:rPr>
            <w:noProof/>
            <w:webHidden/>
          </w:rPr>
          <w:tab/>
        </w:r>
        <w:r w:rsidR="00073647">
          <w:rPr>
            <w:noProof/>
            <w:webHidden/>
          </w:rPr>
          <w:fldChar w:fldCharType="begin"/>
        </w:r>
        <w:r w:rsidR="00073647">
          <w:rPr>
            <w:noProof/>
            <w:webHidden/>
          </w:rPr>
          <w:instrText xml:space="preserve"> PAGEREF _Toc472960879 \h </w:instrText>
        </w:r>
        <w:r w:rsidR="00073647">
          <w:rPr>
            <w:noProof/>
            <w:webHidden/>
          </w:rPr>
        </w:r>
        <w:r w:rsidR="00073647">
          <w:rPr>
            <w:noProof/>
            <w:webHidden/>
          </w:rPr>
          <w:fldChar w:fldCharType="separate"/>
        </w:r>
        <w:r w:rsidR="0019665C">
          <w:rPr>
            <w:noProof/>
            <w:webHidden/>
          </w:rPr>
          <w:t>124</w:t>
        </w:r>
        <w:r w:rsidR="00073647">
          <w:rPr>
            <w:noProof/>
            <w:webHidden/>
          </w:rPr>
          <w:fldChar w:fldCharType="end"/>
        </w:r>
      </w:hyperlink>
    </w:p>
    <w:p w:rsidR="00073647" w:rsidRDefault="00396662">
      <w:pPr>
        <w:pStyle w:val="Verzeichnis3"/>
        <w:rPr>
          <w:rFonts w:asciiTheme="minorHAnsi" w:eastAsiaTheme="minorEastAsia" w:hAnsiTheme="minorHAnsi" w:cstheme="minorBidi"/>
          <w:noProof/>
          <w:sz w:val="22"/>
          <w:szCs w:val="22"/>
          <w:lang w:eastAsia="de-DE"/>
        </w:rPr>
      </w:pPr>
      <w:hyperlink w:anchor="_Toc472960880" w:history="1">
        <w:r w:rsidR="00073647" w:rsidRPr="00114132">
          <w:rPr>
            <w:rStyle w:val="Hyperlink"/>
            <w:noProof/>
            <w:lang w:bidi="hi-IN"/>
          </w:rPr>
          <w:t>CLARIN &gt; WebLicht</w:t>
        </w:r>
        <w:r w:rsidR="00073647">
          <w:rPr>
            <w:noProof/>
            <w:webHidden/>
          </w:rPr>
          <w:tab/>
        </w:r>
        <w:r w:rsidR="00073647">
          <w:rPr>
            <w:noProof/>
            <w:webHidden/>
          </w:rPr>
          <w:fldChar w:fldCharType="begin"/>
        </w:r>
        <w:r w:rsidR="00073647">
          <w:rPr>
            <w:noProof/>
            <w:webHidden/>
          </w:rPr>
          <w:instrText xml:space="preserve"> PAGEREF _Toc472960880 \h </w:instrText>
        </w:r>
        <w:r w:rsidR="00073647">
          <w:rPr>
            <w:noProof/>
            <w:webHidden/>
          </w:rPr>
        </w:r>
        <w:r w:rsidR="00073647">
          <w:rPr>
            <w:noProof/>
            <w:webHidden/>
          </w:rPr>
          <w:fldChar w:fldCharType="separate"/>
        </w:r>
        <w:r w:rsidR="0019665C">
          <w:rPr>
            <w:noProof/>
            <w:webHidden/>
          </w:rPr>
          <w:t>125</w:t>
        </w:r>
        <w:r w:rsidR="00073647">
          <w:rPr>
            <w:noProof/>
            <w:webHidden/>
          </w:rPr>
          <w:fldChar w:fldCharType="end"/>
        </w:r>
      </w:hyperlink>
    </w:p>
    <w:p w:rsidR="00073647" w:rsidRDefault="00396662">
      <w:pPr>
        <w:pStyle w:val="Verzeichnis2"/>
        <w:rPr>
          <w:rFonts w:asciiTheme="minorHAnsi" w:eastAsiaTheme="minorEastAsia" w:hAnsiTheme="minorHAnsi" w:cstheme="minorBidi"/>
          <w:noProof/>
          <w:sz w:val="22"/>
          <w:szCs w:val="22"/>
          <w:lang w:eastAsia="de-DE"/>
        </w:rPr>
      </w:pPr>
      <w:hyperlink w:anchor="_Toc472960881" w:history="1">
        <w:r w:rsidR="00073647" w:rsidRPr="00114132">
          <w:rPr>
            <w:rStyle w:val="Hyperlink"/>
            <w:noProof/>
          </w:rPr>
          <w:t>J.</w:t>
        </w:r>
        <w:r w:rsidR="00073647">
          <w:rPr>
            <w:rFonts w:asciiTheme="minorHAnsi" w:eastAsiaTheme="minorEastAsia" w:hAnsiTheme="minorHAnsi" w:cstheme="minorBidi"/>
            <w:noProof/>
            <w:sz w:val="22"/>
            <w:szCs w:val="22"/>
            <w:lang w:eastAsia="de-DE"/>
          </w:rPr>
          <w:tab/>
        </w:r>
        <w:r w:rsidR="00073647" w:rsidRPr="00114132">
          <w:rPr>
            <w:rStyle w:val="Hyperlink"/>
            <w:noProof/>
          </w:rPr>
          <w:t>Help Menu</w:t>
        </w:r>
        <w:r w:rsidR="00073647">
          <w:rPr>
            <w:noProof/>
            <w:webHidden/>
          </w:rPr>
          <w:tab/>
        </w:r>
        <w:r w:rsidR="00073647">
          <w:rPr>
            <w:noProof/>
            <w:webHidden/>
          </w:rPr>
          <w:fldChar w:fldCharType="begin"/>
        </w:r>
        <w:r w:rsidR="00073647">
          <w:rPr>
            <w:noProof/>
            <w:webHidden/>
          </w:rPr>
          <w:instrText xml:space="preserve"> PAGEREF _Toc472960881 \h </w:instrText>
        </w:r>
        <w:r w:rsidR="00073647">
          <w:rPr>
            <w:noProof/>
            <w:webHidden/>
          </w:rPr>
        </w:r>
        <w:r w:rsidR="00073647">
          <w:rPr>
            <w:noProof/>
            <w:webHidden/>
          </w:rPr>
          <w:fldChar w:fldCharType="separate"/>
        </w:r>
        <w:r w:rsidR="0019665C">
          <w:rPr>
            <w:noProof/>
            <w:webHidden/>
          </w:rPr>
          <w:t>128</w:t>
        </w:r>
        <w:r w:rsidR="00073647">
          <w:rPr>
            <w:noProof/>
            <w:webHidden/>
          </w:rPr>
          <w:fldChar w:fldCharType="end"/>
        </w:r>
      </w:hyperlink>
    </w:p>
    <w:p w:rsidR="00073647" w:rsidRDefault="00396662">
      <w:pPr>
        <w:pStyle w:val="Verzeichnis3"/>
        <w:rPr>
          <w:rFonts w:asciiTheme="minorHAnsi" w:eastAsiaTheme="minorEastAsia" w:hAnsiTheme="minorHAnsi" w:cstheme="minorBidi"/>
          <w:noProof/>
          <w:sz w:val="22"/>
          <w:szCs w:val="22"/>
          <w:lang w:eastAsia="de-DE"/>
        </w:rPr>
      </w:pPr>
      <w:hyperlink w:anchor="_Toc472960882" w:history="1">
        <w:r w:rsidR="00073647" w:rsidRPr="00114132">
          <w:rPr>
            <w:rStyle w:val="Hyperlink"/>
            <w:noProof/>
            <w:lang w:bidi="hi-IN"/>
          </w:rPr>
          <w:t>Help &gt; EXMARaLDA on the web</w:t>
        </w:r>
        <w:r w:rsidR="00073647">
          <w:rPr>
            <w:noProof/>
            <w:webHidden/>
          </w:rPr>
          <w:tab/>
        </w:r>
        <w:r w:rsidR="00073647">
          <w:rPr>
            <w:noProof/>
            <w:webHidden/>
          </w:rPr>
          <w:fldChar w:fldCharType="begin"/>
        </w:r>
        <w:r w:rsidR="00073647">
          <w:rPr>
            <w:noProof/>
            <w:webHidden/>
          </w:rPr>
          <w:instrText xml:space="preserve"> PAGEREF _Toc472960882 \h </w:instrText>
        </w:r>
        <w:r w:rsidR="00073647">
          <w:rPr>
            <w:noProof/>
            <w:webHidden/>
          </w:rPr>
        </w:r>
        <w:r w:rsidR="00073647">
          <w:rPr>
            <w:noProof/>
            <w:webHidden/>
          </w:rPr>
          <w:fldChar w:fldCharType="separate"/>
        </w:r>
        <w:r w:rsidR="0019665C">
          <w:rPr>
            <w:noProof/>
            <w:webHidden/>
          </w:rPr>
          <w:t>128</w:t>
        </w:r>
        <w:r w:rsidR="00073647">
          <w:rPr>
            <w:noProof/>
            <w:webHidden/>
          </w:rPr>
          <w:fldChar w:fldCharType="end"/>
        </w:r>
      </w:hyperlink>
    </w:p>
    <w:p w:rsidR="00073647" w:rsidRDefault="00396662">
      <w:pPr>
        <w:pStyle w:val="Verzeichnis3"/>
        <w:rPr>
          <w:rFonts w:asciiTheme="minorHAnsi" w:eastAsiaTheme="minorEastAsia" w:hAnsiTheme="minorHAnsi" w:cstheme="minorBidi"/>
          <w:noProof/>
          <w:sz w:val="22"/>
          <w:szCs w:val="22"/>
          <w:lang w:eastAsia="de-DE"/>
        </w:rPr>
      </w:pPr>
      <w:hyperlink w:anchor="_Toc472960883" w:history="1">
        <w:r w:rsidR="00073647" w:rsidRPr="00114132">
          <w:rPr>
            <w:rStyle w:val="Hyperlink"/>
            <w:noProof/>
            <w:lang w:bidi="hi-IN"/>
          </w:rPr>
          <w:t>Help &gt; About…</w:t>
        </w:r>
        <w:r w:rsidR="00073647">
          <w:rPr>
            <w:noProof/>
            <w:webHidden/>
          </w:rPr>
          <w:tab/>
        </w:r>
        <w:r w:rsidR="00073647">
          <w:rPr>
            <w:noProof/>
            <w:webHidden/>
          </w:rPr>
          <w:fldChar w:fldCharType="begin"/>
        </w:r>
        <w:r w:rsidR="00073647">
          <w:rPr>
            <w:noProof/>
            <w:webHidden/>
          </w:rPr>
          <w:instrText xml:space="preserve"> PAGEREF _Toc472960883 \h </w:instrText>
        </w:r>
        <w:r w:rsidR="00073647">
          <w:rPr>
            <w:noProof/>
            <w:webHidden/>
          </w:rPr>
        </w:r>
        <w:r w:rsidR="00073647">
          <w:rPr>
            <w:noProof/>
            <w:webHidden/>
          </w:rPr>
          <w:fldChar w:fldCharType="separate"/>
        </w:r>
        <w:r w:rsidR="0019665C">
          <w:rPr>
            <w:noProof/>
            <w:webHidden/>
          </w:rPr>
          <w:t>128</w:t>
        </w:r>
        <w:r w:rsidR="00073647">
          <w:rPr>
            <w:noProof/>
            <w:webHidden/>
          </w:rPr>
          <w:fldChar w:fldCharType="end"/>
        </w:r>
      </w:hyperlink>
    </w:p>
    <w:p w:rsidR="00073647" w:rsidRDefault="00396662">
      <w:pPr>
        <w:pStyle w:val="Verzeichnis3"/>
        <w:rPr>
          <w:rFonts w:asciiTheme="minorHAnsi" w:eastAsiaTheme="minorEastAsia" w:hAnsiTheme="minorHAnsi" w:cstheme="minorBidi"/>
          <w:noProof/>
          <w:sz w:val="22"/>
          <w:szCs w:val="22"/>
          <w:lang w:eastAsia="de-DE"/>
        </w:rPr>
      </w:pPr>
      <w:hyperlink w:anchor="_Toc472960884" w:history="1">
        <w:r w:rsidR="00073647" w:rsidRPr="00114132">
          <w:rPr>
            <w:rStyle w:val="Hyperlink"/>
            <w:noProof/>
            <w:lang w:bidi="hi-IN"/>
          </w:rPr>
          <w:t>Help &gt; Check version…</w:t>
        </w:r>
        <w:r w:rsidR="00073647">
          <w:rPr>
            <w:noProof/>
            <w:webHidden/>
          </w:rPr>
          <w:tab/>
        </w:r>
        <w:r w:rsidR="00073647">
          <w:rPr>
            <w:noProof/>
            <w:webHidden/>
          </w:rPr>
          <w:fldChar w:fldCharType="begin"/>
        </w:r>
        <w:r w:rsidR="00073647">
          <w:rPr>
            <w:noProof/>
            <w:webHidden/>
          </w:rPr>
          <w:instrText xml:space="preserve"> PAGEREF _Toc472960884 \h </w:instrText>
        </w:r>
        <w:r w:rsidR="00073647">
          <w:rPr>
            <w:noProof/>
            <w:webHidden/>
          </w:rPr>
        </w:r>
        <w:r w:rsidR="00073647">
          <w:rPr>
            <w:noProof/>
            <w:webHidden/>
          </w:rPr>
          <w:fldChar w:fldCharType="separate"/>
        </w:r>
        <w:r w:rsidR="0019665C">
          <w:rPr>
            <w:noProof/>
            <w:webHidden/>
          </w:rPr>
          <w:t>129</w:t>
        </w:r>
        <w:r w:rsidR="00073647">
          <w:rPr>
            <w:noProof/>
            <w:webHidden/>
          </w:rPr>
          <w:fldChar w:fldCharType="end"/>
        </w:r>
      </w:hyperlink>
    </w:p>
    <w:p w:rsidR="00073647" w:rsidRDefault="00396662">
      <w:pPr>
        <w:pStyle w:val="Verzeichnis1"/>
        <w:rPr>
          <w:rFonts w:asciiTheme="minorHAnsi" w:eastAsiaTheme="minorEastAsia" w:hAnsiTheme="minorHAnsi" w:cstheme="minorBidi"/>
          <w:b w:val="0"/>
          <w:bCs w:val="0"/>
          <w:caps w:val="0"/>
          <w:noProof/>
          <w:sz w:val="22"/>
          <w:szCs w:val="22"/>
          <w:lang w:eastAsia="de-DE"/>
        </w:rPr>
      </w:pPr>
      <w:hyperlink w:anchor="_Toc472960885" w:history="1">
        <w:r w:rsidR="00073647" w:rsidRPr="00114132">
          <w:rPr>
            <w:rStyle w:val="Hyperlink"/>
            <w:noProof/>
            <w:snapToGrid w:val="0"/>
            <w:w w:val="0"/>
            <w:lang w:val="en-US"/>
          </w:rPr>
          <w:t>V.</w:t>
        </w:r>
        <w:r w:rsidR="00073647">
          <w:rPr>
            <w:rFonts w:asciiTheme="minorHAnsi" w:eastAsiaTheme="minorEastAsia" w:hAnsiTheme="minorHAnsi" w:cstheme="minorBidi"/>
            <w:b w:val="0"/>
            <w:bCs w:val="0"/>
            <w:caps w:val="0"/>
            <w:noProof/>
            <w:sz w:val="22"/>
            <w:szCs w:val="22"/>
            <w:lang w:eastAsia="de-DE"/>
          </w:rPr>
          <w:tab/>
        </w:r>
        <w:r w:rsidR="00073647" w:rsidRPr="00114132">
          <w:rPr>
            <w:rStyle w:val="Hyperlink"/>
            <w:noProof/>
            <w:lang w:val="en-US"/>
          </w:rPr>
          <w:t>APPENDIX A: SIMPLE EXMARaLDA Conventions</w:t>
        </w:r>
        <w:r w:rsidR="00073647">
          <w:rPr>
            <w:noProof/>
            <w:webHidden/>
          </w:rPr>
          <w:tab/>
        </w:r>
        <w:r w:rsidR="00073647">
          <w:rPr>
            <w:noProof/>
            <w:webHidden/>
          </w:rPr>
          <w:fldChar w:fldCharType="begin"/>
        </w:r>
        <w:r w:rsidR="00073647">
          <w:rPr>
            <w:noProof/>
            <w:webHidden/>
          </w:rPr>
          <w:instrText xml:space="preserve"> PAGEREF _Toc472960885 \h </w:instrText>
        </w:r>
        <w:r w:rsidR="00073647">
          <w:rPr>
            <w:noProof/>
            <w:webHidden/>
          </w:rPr>
        </w:r>
        <w:r w:rsidR="00073647">
          <w:rPr>
            <w:noProof/>
            <w:webHidden/>
          </w:rPr>
          <w:fldChar w:fldCharType="separate"/>
        </w:r>
        <w:r w:rsidR="0019665C">
          <w:rPr>
            <w:noProof/>
            <w:webHidden/>
          </w:rPr>
          <w:t>130</w:t>
        </w:r>
        <w:r w:rsidR="00073647">
          <w:rPr>
            <w:noProof/>
            <w:webHidden/>
          </w:rPr>
          <w:fldChar w:fldCharType="end"/>
        </w:r>
      </w:hyperlink>
    </w:p>
    <w:p w:rsidR="00073647" w:rsidRDefault="00396662">
      <w:pPr>
        <w:pStyle w:val="Verzeichnis1"/>
        <w:rPr>
          <w:rFonts w:asciiTheme="minorHAnsi" w:eastAsiaTheme="minorEastAsia" w:hAnsiTheme="minorHAnsi" w:cstheme="minorBidi"/>
          <w:b w:val="0"/>
          <w:bCs w:val="0"/>
          <w:caps w:val="0"/>
          <w:noProof/>
          <w:sz w:val="22"/>
          <w:szCs w:val="22"/>
          <w:lang w:eastAsia="de-DE"/>
        </w:rPr>
      </w:pPr>
      <w:hyperlink w:anchor="_Toc472960886" w:history="1">
        <w:r w:rsidR="00073647" w:rsidRPr="00114132">
          <w:rPr>
            <w:rStyle w:val="Hyperlink"/>
            <w:noProof/>
            <w:snapToGrid w:val="0"/>
            <w:w w:val="0"/>
          </w:rPr>
          <w:t>VI.</w:t>
        </w:r>
        <w:r w:rsidR="00073647">
          <w:rPr>
            <w:rFonts w:asciiTheme="minorHAnsi" w:eastAsiaTheme="minorEastAsia" w:hAnsiTheme="minorHAnsi" w:cstheme="minorBidi"/>
            <w:b w:val="0"/>
            <w:bCs w:val="0"/>
            <w:caps w:val="0"/>
            <w:noProof/>
            <w:sz w:val="22"/>
            <w:szCs w:val="22"/>
            <w:lang w:eastAsia="de-DE"/>
          </w:rPr>
          <w:tab/>
        </w:r>
        <w:r w:rsidR="00073647" w:rsidRPr="00114132">
          <w:rPr>
            <w:rStyle w:val="Hyperlink"/>
            <w:noProof/>
          </w:rPr>
          <w:t>APPENDIX B: SEGMENTATION ALGORITHMS</w:t>
        </w:r>
        <w:r w:rsidR="00073647">
          <w:rPr>
            <w:noProof/>
            <w:webHidden/>
          </w:rPr>
          <w:tab/>
        </w:r>
        <w:r w:rsidR="00073647">
          <w:rPr>
            <w:noProof/>
            <w:webHidden/>
          </w:rPr>
          <w:fldChar w:fldCharType="begin"/>
        </w:r>
        <w:r w:rsidR="00073647">
          <w:rPr>
            <w:noProof/>
            <w:webHidden/>
          </w:rPr>
          <w:instrText xml:space="preserve"> PAGEREF _Toc472960886 \h </w:instrText>
        </w:r>
        <w:r w:rsidR="00073647">
          <w:rPr>
            <w:noProof/>
            <w:webHidden/>
          </w:rPr>
        </w:r>
        <w:r w:rsidR="00073647">
          <w:rPr>
            <w:noProof/>
            <w:webHidden/>
          </w:rPr>
          <w:fldChar w:fldCharType="separate"/>
        </w:r>
        <w:r w:rsidR="0019665C">
          <w:rPr>
            <w:noProof/>
            <w:webHidden/>
          </w:rPr>
          <w:t>131</w:t>
        </w:r>
        <w:r w:rsidR="00073647">
          <w:rPr>
            <w:noProof/>
            <w:webHidden/>
          </w:rPr>
          <w:fldChar w:fldCharType="end"/>
        </w:r>
      </w:hyperlink>
    </w:p>
    <w:p w:rsidR="00073647" w:rsidRDefault="00396662">
      <w:pPr>
        <w:pStyle w:val="Verzeichnis2"/>
        <w:rPr>
          <w:rFonts w:asciiTheme="minorHAnsi" w:eastAsiaTheme="minorEastAsia" w:hAnsiTheme="minorHAnsi" w:cstheme="minorBidi"/>
          <w:noProof/>
          <w:sz w:val="22"/>
          <w:szCs w:val="22"/>
          <w:lang w:eastAsia="de-DE"/>
        </w:rPr>
      </w:pPr>
      <w:hyperlink w:anchor="_Toc472960887" w:history="1">
        <w:r w:rsidR="00073647" w:rsidRPr="00114132">
          <w:rPr>
            <w:rStyle w:val="Hyperlink"/>
            <w:noProof/>
          </w:rPr>
          <w:t>General information on Segmentation</w:t>
        </w:r>
        <w:r w:rsidR="00073647">
          <w:rPr>
            <w:noProof/>
            <w:webHidden/>
          </w:rPr>
          <w:tab/>
        </w:r>
        <w:r w:rsidR="00073647">
          <w:rPr>
            <w:noProof/>
            <w:webHidden/>
          </w:rPr>
          <w:fldChar w:fldCharType="begin"/>
        </w:r>
        <w:r w:rsidR="00073647">
          <w:rPr>
            <w:noProof/>
            <w:webHidden/>
          </w:rPr>
          <w:instrText xml:space="preserve"> PAGEREF _Toc472960887 \h </w:instrText>
        </w:r>
        <w:r w:rsidR="00073647">
          <w:rPr>
            <w:noProof/>
            <w:webHidden/>
          </w:rPr>
        </w:r>
        <w:r w:rsidR="00073647">
          <w:rPr>
            <w:noProof/>
            <w:webHidden/>
          </w:rPr>
          <w:fldChar w:fldCharType="separate"/>
        </w:r>
        <w:r w:rsidR="0019665C">
          <w:rPr>
            <w:noProof/>
            <w:webHidden/>
          </w:rPr>
          <w:t>131</w:t>
        </w:r>
        <w:r w:rsidR="00073647">
          <w:rPr>
            <w:noProof/>
            <w:webHidden/>
          </w:rPr>
          <w:fldChar w:fldCharType="end"/>
        </w:r>
      </w:hyperlink>
    </w:p>
    <w:p w:rsidR="00073647" w:rsidRDefault="00396662">
      <w:pPr>
        <w:pStyle w:val="Verzeichnis2"/>
        <w:rPr>
          <w:rFonts w:asciiTheme="minorHAnsi" w:eastAsiaTheme="minorEastAsia" w:hAnsiTheme="minorHAnsi" w:cstheme="minorBidi"/>
          <w:noProof/>
          <w:sz w:val="22"/>
          <w:szCs w:val="22"/>
          <w:lang w:eastAsia="de-DE"/>
        </w:rPr>
      </w:pPr>
      <w:hyperlink w:anchor="_Toc472960888" w:history="1">
        <w:r w:rsidR="00073647" w:rsidRPr="00114132">
          <w:rPr>
            <w:rStyle w:val="Hyperlink"/>
            <w:noProof/>
          </w:rPr>
          <w:t>What to segment?</w:t>
        </w:r>
        <w:r w:rsidR="00073647">
          <w:rPr>
            <w:noProof/>
            <w:webHidden/>
          </w:rPr>
          <w:tab/>
        </w:r>
        <w:r w:rsidR="00073647">
          <w:rPr>
            <w:noProof/>
            <w:webHidden/>
          </w:rPr>
          <w:fldChar w:fldCharType="begin"/>
        </w:r>
        <w:r w:rsidR="00073647">
          <w:rPr>
            <w:noProof/>
            <w:webHidden/>
          </w:rPr>
          <w:instrText xml:space="preserve"> PAGEREF _Toc472960888 \h </w:instrText>
        </w:r>
        <w:r w:rsidR="00073647">
          <w:rPr>
            <w:noProof/>
            <w:webHidden/>
          </w:rPr>
        </w:r>
        <w:r w:rsidR="00073647">
          <w:rPr>
            <w:noProof/>
            <w:webHidden/>
          </w:rPr>
          <w:fldChar w:fldCharType="separate"/>
        </w:r>
        <w:r w:rsidR="0019665C">
          <w:rPr>
            <w:noProof/>
            <w:webHidden/>
          </w:rPr>
          <w:t>131</w:t>
        </w:r>
        <w:r w:rsidR="00073647">
          <w:rPr>
            <w:noProof/>
            <w:webHidden/>
          </w:rPr>
          <w:fldChar w:fldCharType="end"/>
        </w:r>
      </w:hyperlink>
    </w:p>
    <w:p w:rsidR="00073647" w:rsidRDefault="00396662">
      <w:pPr>
        <w:pStyle w:val="Verzeichnis2"/>
        <w:rPr>
          <w:rFonts w:asciiTheme="minorHAnsi" w:eastAsiaTheme="minorEastAsia" w:hAnsiTheme="minorHAnsi" w:cstheme="minorBidi"/>
          <w:noProof/>
          <w:sz w:val="22"/>
          <w:szCs w:val="22"/>
          <w:lang w:eastAsia="de-DE"/>
        </w:rPr>
      </w:pPr>
      <w:hyperlink w:anchor="_Toc472960889" w:history="1">
        <w:r w:rsidR="00073647" w:rsidRPr="00114132">
          <w:rPr>
            <w:rStyle w:val="Hyperlink"/>
            <w:noProof/>
          </w:rPr>
          <w:t>How to segment?</w:t>
        </w:r>
        <w:r w:rsidR="00073647">
          <w:rPr>
            <w:noProof/>
            <w:webHidden/>
          </w:rPr>
          <w:tab/>
        </w:r>
        <w:r w:rsidR="00073647">
          <w:rPr>
            <w:noProof/>
            <w:webHidden/>
          </w:rPr>
          <w:fldChar w:fldCharType="begin"/>
        </w:r>
        <w:r w:rsidR="00073647">
          <w:rPr>
            <w:noProof/>
            <w:webHidden/>
          </w:rPr>
          <w:instrText xml:space="preserve"> PAGEREF _Toc472960889 \h </w:instrText>
        </w:r>
        <w:r w:rsidR="00073647">
          <w:rPr>
            <w:noProof/>
            <w:webHidden/>
          </w:rPr>
        </w:r>
        <w:r w:rsidR="00073647">
          <w:rPr>
            <w:noProof/>
            <w:webHidden/>
          </w:rPr>
          <w:fldChar w:fldCharType="separate"/>
        </w:r>
        <w:r w:rsidR="0019665C">
          <w:rPr>
            <w:noProof/>
            <w:webHidden/>
          </w:rPr>
          <w:t>132</w:t>
        </w:r>
        <w:r w:rsidR="00073647">
          <w:rPr>
            <w:noProof/>
            <w:webHidden/>
          </w:rPr>
          <w:fldChar w:fldCharType="end"/>
        </w:r>
      </w:hyperlink>
    </w:p>
    <w:p w:rsidR="00073647" w:rsidRDefault="00396662">
      <w:pPr>
        <w:pStyle w:val="Verzeichnis2"/>
        <w:rPr>
          <w:rFonts w:asciiTheme="minorHAnsi" w:eastAsiaTheme="minorEastAsia" w:hAnsiTheme="minorHAnsi" w:cstheme="minorBidi"/>
          <w:noProof/>
          <w:sz w:val="22"/>
          <w:szCs w:val="22"/>
          <w:lang w:eastAsia="de-DE"/>
        </w:rPr>
      </w:pPr>
      <w:hyperlink w:anchor="_Toc472960890" w:history="1">
        <w:r w:rsidR="00073647" w:rsidRPr="00114132">
          <w:rPr>
            <w:rStyle w:val="Hyperlink"/>
            <w:noProof/>
          </w:rPr>
          <w:t>Troubleshooting and Segmentation</w:t>
        </w:r>
        <w:r w:rsidR="00073647">
          <w:rPr>
            <w:noProof/>
            <w:webHidden/>
          </w:rPr>
          <w:tab/>
        </w:r>
        <w:r w:rsidR="00073647">
          <w:rPr>
            <w:noProof/>
            <w:webHidden/>
          </w:rPr>
          <w:fldChar w:fldCharType="begin"/>
        </w:r>
        <w:r w:rsidR="00073647">
          <w:rPr>
            <w:noProof/>
            <w:webHidden/>
          </w:rPr>
          <w:instrText xml:space="preserve"> PAGEREF _Toc472960890 \h </w:instrText>
        </w:r>
        <w:r w:rsidR="00073647">
          <w:rPr>
            <w:noProof/>
            <w:webHidden/>
          </w:rPr>
        </w:r>
        <w:r w:rsidR="00073647">
          <w:rPr>
            <w:noProof/>
            <w:webHidden/>
          </w:rPr>
          <w:fldChar w:fldCharType="separate"/>
        </w:r>
        <w:r w:rsidR="0019665C">
          <w:rPr>
            <w:noProof/>
            <w:webHidden/>
          </w:rPr>
          <w:t>132</w:t>
        </w:r>
        <w:r w:rsidR="00073647">
          <w:rPr>
            <w:noProof/>
            <w:webHidden/>
          </w:rPr>
          <w:fldChar w:fldCharType="end"/>
        </w:r>
      </w:hyperlink>
    </w:p>
    <w:p w:rsidR="00073647" w:rsidRDefault="00396662">
      <w:pPr>
        <w:pStyle w:val="Verzeichnis2"/>
        <w:rPr>
          <w:rFonts w:asciiTheme="minorHAnsi" w:eastAsiaTheme="minorEastAsia" w:hAnsiTheme="minorHAnsi" w:cstheme="minorBidi"/>
          <w:noProof/>
          <w:sz w:val="22"/>
          <w:szCs w:val="22"/>
          <w:lang w:eastAsia="de-DE"/>
        </w:rPr>
      </w:pPr>
      <w:hyperlink w:anchor="_Toc472960891" w:history="1">
        <w:r w:rsidR="00073647" w:rsidRPr="00114132">
          <w:rPr>
            <w:rStyle w:val="Hyperlink"/>
            <w:noProof/>
          </w:rPr>
          <w:t>Segmentation: “GENERIC: Words”</w:t>
        </w:r>
        <w:r w:rsidR="00073647">
          <w:rPr>
            <w:noProof/>
            <w:webHidden/>
          </w:rPr>
          <w:tab/>
        </w:r>
        <w:r w:rsidR="00073647">
          <w:rPr>
            <w:noProof/>
            <w:webHidden/>
          </w:rPr>
          <w:fldChar w:fldCharType="begin"/>
        </w:r>
        <w:r w:rsidR="00073647">
          <w:rPr>
            <w:noProof/>
            <w:webHidden/>
          </w:rPr>
          <w:instrText xml:space="preserve"> PAGEREF _Toc472960891 \h </w:instrText>
        </w:r>
        <w:r w:rsidR="00073647">
          <w:rPr>
            <w:noProof/>
            <w:webHidden/>
          </w:rPr>
        </w:r>
        <w:r w:rsidR="00073647">
          <w:rPr>
            <w:noProof/>
            <w:webHidden/>
          </w:rPr>
          <w:fldChar w:fldCharType="separate"/>
        </w:r>
        <w:r w:rsidR="0019665C">
          <w:rPr>
            <w:noProof/>
            <w:webHidden/>
          </w:rPr>
          <w:t>133</w:t>
        </w:r>
        <w:r w:rsidR="00073647">
          <w:rPr>
            <w:noProof/>
            <w:webHidden/>
          </w:rPr>
          <w:fldChar w:fldCharType="end"/>
        </w:r>
      </w:hyperlink>
    </w:p>
    <w:p w:rsidR="00073647" w:rsidRDefault="00396662">
      <w:pPr>
        <w:pStyle w:val="Verzeichnis2"/>
        <w:rPr>
          <w:rFonts w:asciiTheme="minorHAnsi" w:eastAsiaTheme="minorEastAsia" w:hAnsiTheme="minorHAnsi" w:cstheme="minorBidi"/>
          <w:noProof/>
          <w:sz w:val="22"/>
          <w:szCs w:val="22"/>
          <w:lang w:eastAsia="de-DE"/>
        </w:rPr>
      </w:pPr>
      <w:hyperlink w:anchor="_Toc472960892" w:history="1">
        <w:r w:rsidR="00073647" w:rsidRPr="00114132">
          <w:rPr>
            <w:rStyle w:val="Hyperlink"/>
            <w:noProof/>
          </w:rPr>
          <w:t>Segmentation: “HIAT: Utterance and Words”</w:t>
        </w:r>
        <w:r w:rsidR="00073647">
          <w:rPr>
            <w:noProof/>
            <w:webHidden/>
          </w:rPr>
          <w:tab/>
        </w:r>
        <w:r w:rsidR="00073647">
          <w:rPr>
            <w:noProof/>
            <w:webHidden/>
          </w:rPr>
          <w:fldChar w:fldCharType="begin"/>
        </w:r>
        <w:r w:rsidR="00073647">
          <w:rPr>
            <w:noProof/>
            <w:webHidden/>
          </w:rPr>
          <w:instrText xml:space="preserve"> PAGEREF _Toc472960892 \h </w:instrText>
        </w:r>
        <w:r w:rsidR="00073647">
          <w:rPr>
            <w:noProof/>
            <w:webHidden/>
          </w:rPr>
        </w:r>
        <w:r w:rsidR="00073647">
          <w:rPr>
            <w:noProof/>
            <w:webHidden/>
          </w:rPr>
          <w:fldChar w:fldCharType="separate"/>
        </w:r>
        <w:r w:rsidR="0019665C">
          <w:rPr>
            <w:noProof/>
            <w:webHidden/>
          </w:rPr>
          <w:t>133</w:t>
        </w:r>
        <w:r w:rsidR="00073647">
          <w:rPr>
            <w:noProof/>
            <w:webHidden/>
          </w:rPr>
          <w:fldChar w:fldCharType="end"/>
        </w:r>
      </w:hyperlink>
    </w:p>
    <w:p w:rsidR="00073647" w:rsidRDefault="00396662">
      <w:pPr>
        <w:pStyle w:val="Verzeichnis2"/>
        <w:rPr>
          <w:rFonts w:asciiTheme="minorHAnsi" w:eastAsiaTheme="minorEastAsia" w:hAnsiTheme="minorHAnsi" w:cstheme="minorBidi"/>
          <w:noProof/>
          <w:sz w:val="22"/>
          <w:szCs w:val="22"/>
          <w:lang w:eastAsia="de-DE"/>
        </w:rPr>
      </w:pPr>
      <w:hyperlink w:anchor="_Toc472960893" w:history="1">
        <w:r w:rsidR="00073647" w:rsidRPr="00114132">
          <w:rPr>
            <w:rStyle w:val="Hyperlink"/>
            <w:noProof/>
          </w:rPr>
          <w:t>Segmentation: “DIDA: Words”</w:t>
        </w:r>
        <w:r w:rsidR="00073647">
          <w:rPr>
            <w:noProof/>
            <w:webHidden/>
          </w:rPr>
          <w:tab/>
        </w:r>
        <w:r w:rsidR="00073647">
          <w:rPr>
            <w:noProof/>
            <w:webHidden/>
          </w:rPr>
          <w:fldChar w:fldCharType="begin"/>
        </w:r>
        <w:r w:rsidR="00073647">
          <w:rPr>
            <w:noProof/>
            <w:webHidden/>
          </w:rPr>
          <w:instrText xml:space="preserve"> PAGEREF _Toc472960893 \h </w:instrText>
        </w:r>
        <w:r w:rsidR="00073647">
          <w:rPr>
            <w:noProof/>
            <w:webHidden/>
          </w:rPr>
        </w:r>
        <w:r w:rsidR="00073647">
          <w:rPr>
            <w:noProof/>
            <w:webHidden/>
          </w:rPr>
          <w:fldChar w:fldCharType="separate"/>
        </w:r>
        <w:r w:rsidR="0019665C">
          <w:rPr>
            <w:noProof/>
            <w:webHidden/>
          </w:rPr>
          <w:t>135</w:t>
        </w:r>
        <w:r w:rsidR="00073647">
          <w:rPr>
            <w:noProof/>
            <w:webHidden/>
          </w:rPr>
          <w:fldChar w:fldCharType="end"/>
        </w:r>
      </w:hyperlink>
    </w:p>
    <w:p w:rsidR="00073647" w:rsidRDefault="00396662">
      <w:pPr>
        <w:pStyle w:val="Verzeichnis2"/>
        <w:rPr>
          <w:rFonts w:asciiTheme="minorHAnsi" w:eastAsiaTheme="minorEastAsia" w:hAnsiTheme="minorHAnsi" w:cstheme="minorBidi"/>
          <w:noProof/>
          <w:sz w:val="22"/>
          <w:szCs w:val="22"/>
          <w:lang w:eastAsia="de-DE"/>
        </w:rPr>
      </w:pPr>
      <w:hyperlink w:anchor="_Toc472960894" w:history="1">
        <w:r w:rsidR="00073647" w:rsidRPr="00114132">
          <w:rPr>
            <w:rStyle w:val="Hyperlink"/>
            <w:noProof/>
          </w:rPr>
          <w:t>Segmentation:</w:t>
        </w:r>
        <w:r w:rsidR="00073647" w:rsidRPr="00114132">
          <w:rPr>
            <w:rStyle w:val="Hyperlink"/>
            <w:noProof/>
            <w:lang w:val="en-GB"/>
          </w:rPr>
          <w:t xml:space="preserve"> “GAT: Intonation Units”</w:t>
        </w:r>
        <w:r w:rsidR="00073647">
          <w:rPr>
            <w:noProof/>
            <w:webHidden/>
          </w:rPr>
          <w:tab/>
        </w:r>
        <w:r w:rsidR="00073647">
          <w:rPr>
            <w:noProof/>
            <w:webHidden/>
          </w:rPr>
          <w:fldChar w:fldCharType="begin"/>
        </w:r>
        <w:r w:rsidR="00073647">
          <w:rPr>
            <w:noProof/>
            <w:webHidden/>
          </w:rPr>
          <w:instrText xml:space="preserve"> PAGEREF _Toc472960894 \h </w:instrText>
        </w:r>
        <w:r w:rsidR="00073647">
          <w:rPr>
            <w:noProof/>
            <w:webHidden/>
          </w:rPr>
        </w:r>
        <w:r w:rsidR="00073647">
          <w:rPr>
            <w:noProof/>
            <w:webHidden/>
          </w:rPr>
          <w:fldChar w:fldCharType="separate"/>
        </w:r>
        <w:r w:rsidR="0019665C">
          <w:rPr>
            <w:noProof/>
            <w:webHidden/>
          </w:rPr>
          <w:t>137</w:t>
        </w:r>
        <w:r w:rsidR="00073647">
          <w:rPr>
            <w:noProof/>
            <w:webHidden/>
          </w:rPr>
          <w:fldChar w:fldCharType="end"/>
        </w:r>
      </w:hyperlink>
    </w:p>
    <w:p w:rsidR="00073647" w:rsidRDefault="00396662">
      <w:pPr>
        <w:pStyle w:val="Verzeichnis2"/>
        <w:rPr>
          <w:rFonts w:asciiTheme="minorHAnsi" w:eastAsiaTheme="minorEastAsia" w:hAnsiTheme="minorHAnsi" w:cstheme="minorBidi"/>
          <w:noProof/>
          <w:sz w:val="22"/>
          <w:szCs w:val="22"/>
          <w:lang w:eastAsia="de-DE"/>
        </w:rPr>
      </w:pPr>
      <w:hyperlink w:anchor="_Toc472960895" w:history="1">
        <w:r w:rsidR="00073647" w:rsidRPr="00114132">
          <w:rPr>
            <w:rStyle w:val="Hyperlink"/>
            <w:noProof/>
          </w:rPr>
          <w:t>Segmentation: “cGAT_MINIMAL: Words”</w:t>
        </w:r>
        <w:r w:rsidR="00073647">
          <w:rPr>
            <w:noProof/>
            <w:webHidden/>
          </w:rPr>
          <w:tab/>
        </w:r>
        <w:r w:rsidR="00073647">
          <w:rPr>
            <w:noProof/>
            <w:webHidden/>
          </w:rPr>
          <w:fldChar w:fldCharType="begin"/>
        </w:r>
        <w:r w:rsidR="00073647">
          <w:rPr>
            <w:noProof/>
            <w:webHidden/>
          </w:rPr>
          <w:instrText xml:space="preserve"> PAGEREF _Toc472960895 \h </w:instrText>
        </w:r>
        <w:r w:rsidR="00073647">
          <w:rPr>
            <w:noProof/>
            <w:webHidden/>
          </w:rPr>
        </w:r>
        <w:r w:rsidR="00073647">
          <w:rPr>
            <w:noProof/>
            <w:webHidden/>
          </w:rPr>
          <w:fldChar w:fldCharType="separate"/>
        </w:r>
        <w:r w:rsidR="0019665C">
          <w:rPr>
            <w:noProof/>
            <w:webHidden/>
          </w:rPr>
          <w:t>138</w:t>
        </w:r>
        <w:r w:rsidR="00073647">
          <w:rPr>
            <w:noProof/>
            <w:webHidden/>
          </w:rPr>
          <w:fldChar w:fldCharType="end"/>
        </w:r>
      </w:hyperlink>
    </w:p>
    <w:p w:rsidR="00073647" w:rsidRDefault="00396662">
      <w:pPr>
        <w:pStyle w:val="Verzeichnis2"/>
        <w:rPr>
          <w:rFonts w:asciiTheme="minorHAnsi" w:eastAsiaTheme="minorEastAsia" w:hAnsiTheme="minorHAnsi" w:cstheme="minorBidi"/>
          <w:noProof/>
          <w:sz w:val="22"/>
          <w:szCs w:val="22"/>
          <w:lang w:eastAsia="de-DE"/>
        </w:rPr>
      </w:pPr>
      <w:hyperlink w:anchor="_Toc472960896" w:history="1">
        <w:r w:rsidR="00073647" w:rsidRPr="00114132">
          <w:rPr>
            <w:rStyle w:val="Hyperlink"/>
            <w:noProof/>
            <w:lang w:val="en-GB"/>
          </w:rPr>
          <w:t>Segmentation: “CHAT: Utterance”</w:t>
        </w:r>
        <w:r w:rsidR="00073647">
          <w:rPr>
            <w:noProof/>
            <w:webHidden/>
          </w:rPr>
          <w:tab/>
        </w:r>
        <w:r w:rsidR="00073647">
          <w:rPr>
            <w:noProof/>
            <w:webHidden/>
          </w:rPr>
          <w:fldChar w:fldCharType="begin"/>
        </w:r>
        <w:r w:rsidR="00073647">
          <w:rPr>
            <w:noProof/>
            <w:webHidden/>
          </w:rPr>
          <w:instrText xml:space="preserve"> PAGEREF _Toc472960896 \h </w:instrText>
        </w:r>
        <w:r w:rsidR="00073647">
          <w:rPr>
            <w:noProof/>
            <w:webHidden/>
          </w:rPr>
        </w:r>
        <w:r w:rsidR="00073647">
          <w:rPr>
            <w:noProof/>
            <w:webHidden/>
          </w:rPr>
          <w:fldChar w:fldCharType="separate"/>
        </w:r>
        <w:r w:rsidR="0019665C">
          <w:rPr>
            <w:noProof/>
            <w:webHidden/>
          </w:rPr>
          <w:t>139</w:t>
        </w:r>
        <w:r w:rsidR="00073647">
          <w:rPr>
            <w:noProof/>
            <w:webHidden/>
          </w:rPr>
          <w:fldChar w:fldCharType="end"/>
        </w:r>
      </w:hyperlink>
    </w:p>
    <w:p w:rsidR="00073647" w:rsidRDefault="00396662">
      <w:pPr>
        <w:pStyle w:val="Verzeichnis2"/>
        <w:rPr>
          <w:rFonts w:asciiTheme="minorHAnsi" w:eastAsiaTheme="minorEastAsia" w:hAnsiTheme="minorHAnsi" w:cstheme="minorBidi"/>
          <w:noProof/>
          <w:sz w:val="22"/>
          <w:szCs w:val="22"/>
          <w:lang w:eastAsia="de-DE"/>
        </w:rPr>
      </w:pPr>
      <w:hyperlink w:anchor="_Toc472960897" w:history="1">
        <w:r w:rsidR="00073647" w:rsidRPr="00114132">
          <w:rPr>
            <w:rStyle w:val="Hyperlink"/>
            <w:noProof/>
            <w:lang w:val="en-GB"/>
          </w:rPr>
          <w:t>Segmentation: “CHAT_MINIMAL: Utterances and Words”</w:t>
        </w:r>
        <w:r w:rsidR="00073647">
          <w:rPr>
            <w:noProof/>
            <w:webHidden/>
          </w:rPr>
          <w:tab/>
        </w:r>
        <w:r w:rsidR="00073647">
          <w:rPr>
            <w:noProof/>
            <w:webHidden/>
          </w:rPr>
          <w:fldChar w:fldCharType="begin"/>
        </w:r>
        <w:r w:rsidR="00073647">
          <w:rPr>
            <w:noProof/>
            <w:webHidden/>
          </w:rPr>
          <w:instrText xml:space="preserve"> PAGEREF _Toc472960897 \h </w:instrText>
        </w:r>
        <w:r w:rsidR="00073647">
          <w:rPr>
            <w:noProof/>
            <w:webHidden/>
          </w:rPr>
        </w:r>
        <w:r w:rsidR="00073647">
          <w:rPr>
            <w:noProof/>
            <w:webHidden/>
          </w:rPr>
          <w:fldChar w:fldCharType="separate"/>
        </w:r>
        <w:r w:rsidR="0019665C">
          <w:rPr>
            <w:noProof/>
            <w:webHidden/>
          </w:rPr>
          <w:t>139</w:t>
        </w:r>
        <w:r w:rsidR="00073647">
          <w:rPr>
            <w:noProof/>
            <w:webHidden/>
          </w:rPr>
          <w:fldChar w:fldCharType="end"/>
        </w:r>
      </w:hyperlink>
    </w:p>
    <w:p w:rsidR="00073647" w:rsidRDefault="00396662">
      <w:pPr>
        <w:pStyle w:val="Verzeichnis2"/>
        <w:rPr>
          <w:rFonts w:asciiTheme="minorHAnsi" w:eastAsiaTheme="minorEastAsia" w:hAnsiTheme="minorHAnsi" w:cstheme="minorBidi"/>
          <w:noProof/>
          <w:sz w:val="22"/>
          <w:szCs w:val="22"/>
          <w:lang w:eastAsia="de-DE"/>
        </w:rPr>
      </w:pPr>
      <w:hyperlink w:anchor="_Toc472960898" w:history="1">
        <w:r w:rsidR="00073647" w:rsidRPr="00114132">
          <w:rPr>
            <w:rStyle w:val="Hyperlink"/>
            <w:noProof/>
            <w:lang w:val="en-GB"/>
          </w:rPr>
          <w:t>Segmentation: “IPA: Words and Syllables”</w:t>
        </w:r>
        <w:r w:rsidR="00073647">
          <w:rPr>
            <w:noProof/>
            <w:webHidden/>
          </w:rPr>
          <w:tab/>
        </w:r>
        <w:r w:rsidR="00073647">
          <w:rPr>
            <w:noProof/>
            <w:webHidden/>
          </w:rPr>
          <w:fldChar w:fldCharType="begin"/>
        </w:r>
        <w:r w:rsidR="00073647">
          <w:rPr>
            <w:noProof/>
            <w:webHidden/>
          </w:rPr>
          <w:instrText xml:space="preserve"> PAGEREF _Toc472960898 \h </w:instrText>
        </w:r>
        <w:r w:rsidR="00073647">
          <w:rPr>
            <w:noProof/>
            <w:webHidden/>
          </w:rPr>
        </w:r>
        <w:r w:rsidR="00073647">
          <w:rPr>
            <w:noProof/>
            <w:webHidden/>
          </w:rPr>
          <w:fldChar w:fldCharType="separate"/>
        </w:r>
        <w:r w:rsidR="0019665C">
          <w:rPr>
            <w:noProof/>
            <w:webHidden/>
          </w:rPr>
          <w:t>140</w:t>
        </w:r>
        <w:r w:rsidR="00073647">
          <w:rPr>
            <w:noProof/>
            <w:webHidden/>
          </w:rPr>
          <w:fldChar w:fldCharType="end"/>
        </w:r>
      </w:hyperlink>
    </w:p>
    <w:p w:rsidR="00073647" w:rsidRDefault="00396662">
      <w:pPr>
        <w:pStyle w:val="Verzeichnis1"/>
        <w:rPr>
          <w:rFonts w:asciiTheme="minorHAnsi" w:eastAsiaTheme="minorEastAsia" w:hAnsiTheme="minorHAnsi" w:cstheme="minorBidi"/>
          <w:b w:val="0"/>
          <w:bCs w:val="0"/>
          <w:caps w:val="0"/>
          <w:noProof/>
          <w:sz w:val="22"/>
          <w:szCs w:val="22"/>
          <w:lang w:eastAsia="de-DE"/>
        </w:rPr>
      </w:pPr>
      <w:hyperlink w:anchor="_Toc472960899" w:history="1">
        <w:r w:rsidR="00073647" w:rsidRPr="00114132">
          <w:rPr>
            <w:rStyle w:val="Hyperlink"/>
            <w:noProof/>
            <w:snapToGrid w:val="0"/>
            <w:w w:val="0"/>
            <w:lang w:val="en-US"/>
          </w:rPr>
          <w:t>VII.</w:t>
        </w:r>
        <w:r w:rsidR="00073647">
          <w:rPr>
            <w:rFonts w:asciiTheme="minorHAnsi" w:eastAsiaTheme="minorEastAsia" w:hAnsiTheme="minorHAnsi" w:cstheme="minorBidi"/>
            <w:b w:val="0"/>
            <w:bCs w:val="0"/>
            <w:caps w:val="0"/>
            <w:noProof/>
            <w:sz w:val="22"/>
            <w:szCs w:val="22"/>
            <w:lang w:eastAsia="de-DE"/>
          </w:rPr>
          <w:tab/>
        </w:r>
        <w:r w:rsidR="00073647" w:rsidRPr="00114132">
          <w:rPr>
            <w:rStyle w:val="Hyperlink"/>
            <w:noProof/>
            <w:lang w:val="en-US"/>
          </w:rPr>
          <w:t>APPENDIX C: EXMARALDA AND STYLESHEETS</w:t>
        </w:r>
        <w:r w:rsidR="00073647">
          <w:rPr>
            <w:noProof/>
            <w:webHidden/>
          </w:rPr>
          <w:tab/>
        </w:r>
        <w:r w:rsidR="00073647">
          <w:rPr>
            <w:noProof/>
            <w:webHidden/>
          </w:rPr>
          <w:fldChar w:fldCharType="begin"/>
        </w:r>
        <w:r w:rsidR="00073647">
          <w:rPr>
            <w:noProof/>
            <w:webHidden/>
          </w:rPr>
          <w:instrText xml:space="preserve"> PAGEREF _Toc472960899 \h </w:instrText>
        </w:r>
        <w:r w:rsidR="00073647">
          <w:rPr>
            <w:noProof/>
            <w:webHidden/>
          </w:rPr>
        </w:r>
        <w:r w:rsidR="00073647">
          <w:rPr>
            <w:noProof/>
            <w:webHidden/>
          </w:rPr>
          <w:fldChar w:fldCharType="separate"/>
        </w:r>
        <w:r w:rsidR="0019665C">
          <w:rPr>
            <w:noProof/>
            <w:webHidden/>
          </w:rPr>
          <w:t>142</w:t>
        </w:r>
        <w:r w:rsidR="00073647">
          <w:rPr>
            <w:noProof/>
            <w:webHidden/>
          </w:rPr>
          <w:fldChar w:fldCharType="end"/>
        </w:r>
      </w:hyperlink>
    </w:p>
    <w:p w:rsidR="00073647" w:rsidRDefault="00396662">
      <w:pPr>
        <w:pStyle w:val="Verzeichnis2"/>
        <w:rPr>
          <w:rFonts w:asciiTheme="minorHAnsi" w:eastAsiaTheme="minorEastAsia" w:hAnsiTheme="minorHAnsi" w:cstheme="minorBidi"/>
          <w:noProof/>
          <w:sz w:val="22"/>
          <w:szCs w:val="22"/>
          <w:lang w:eastAsia="de-DE"/>
        </w:rPr>
      </w:pPr>
      <w:hyperlink w:anchor="_Toc472960900" w:history="1">
        <w:r w:rsidR="00073647" w:rsidRPr="00114132">
          <w:rPr>
            <w:rStyle w:val="Hyperlink"/>
            <w:noProof/>
          </w:rPr>
          <w:t>What is a Stylesheet?</w:t>
        </w:r>
        <w:r w:rsidR="00073647">
          <w:rPr>
            <w:noProof/>
            <w:webHidden/>
          </w:rPr>
          <w:tab/>
        </w:r>
        <w:r w:rsidR="00073647">
          <w:rPr>
            <w:noProof/>
            <w:webHidden/>
          </w:rPr>
          <w:fldChar w:fldCharType="begin"/>
        </w:r>
        <w:r w:rsidR="00073647">
          <w:rPr>
            <w:noProof/>
            <w:webHidden/>
          </w:rPr>
          <w:instrText xml:space="preserve"> PAGEREF _Toc472960900 \h </w:instrText>
        </w:r>
        <w:r w:rsidR="00073647">
          <w:rPr>
            <w:noProof/>
            <w:webHidden/>
          </w:rPr>
        </w:r>
        <w:r w:rsidR="00073647">
          <w:rPr>
            <w:noProof/>
            <w:webHidden/>
          </w:rPr>
          <w:fldChar w:fldCharType="separate"/>
        </w:r>
        <w:r w:rsidR="0019665C">
          <w:rPr>
            <w:noProof/>
            <w:webHidden/>
          </w:rPr>
          <w:t>142</w:t>
        </w:r>
        <w:r w:rsidR="00073647">
          <w:rPr>
            <w:noProof/>
            <w:webHidden/>
          </w:rPr>
          <w:fldChar w:fldCharType="end"/>
        </w:r>
      </w:hyperlink>
    </w:p>
    <w:p w:rsidR="00073647" w:rsidRDefault="00396662">
      <w:pPr>
        <w:pStyle w:val="Verzeichnis2"/>
        <w:rPr>
          <w:rFonts w:asciiTheme="minorHAnsi" w:eastAsiaTheme="minorEastAsia" w:hAnsiTheme="minorHAnsi" w:cstheme="minorBidi"/>
          <w:noProof/>
          <w:sz w:val="22"/>
          <w:szCs w:val="22"/>
          <w:lang w:eastAsia="de-DE"/>
        </w:rPr>
      </w:pPr>
      <w:hyperlink w:anchor="_Toc472960901" w:history="1">
        <w:r w:rsidR="00073647" w:rsidRPr="00114132">
          <w:rPr>
            <w:rStyle w:val="Hyperlink"/>
            <w:noProof/>
            <w:lang w:val="en-GB"/>
          </w:rPr>
          <w:t>What is the purpose of Stylesheets?</w:t>
        </w:r>
        <w:r w:rsidR="00073647">
          <w:rPr>
            <w:noProof/>
            <w:webHidden/>
          </w:rPr>
          <w:tab/>
        </w:r>
        <w:r w:rsidR="00073647">
          <w:rPr>
            <w:noProof/>
            <w:webHidden/>
          </w:rPr>
          <w:fldChar w:fldCharType="begin"/>
        </w:r>
        <w:r w:rsidR="00073647">
          <w:rPr>
            <w:noProof/>
            <w:webHidden/>
          </w:rPr>
          <w:instrText xml:space="preserve"> PAGEREF _Toc472960901 \h </w:instrText>
        </w:r>
        <w:r w:rsidR="00073647">
          <w:rPr>
            <w:noProof/>
            <w:webHidden/>
          </w:rPr>
        </w:r>
        <w:r w:rsidR="00073647">
          <w:rPr>
            <w:noProof/>
            <w:webHidden/>
          </w:rPr>
          <w:fldChar w:fldCharType="separate"/>
        </w:r>
        <w:r w:rsidR="0019665C">
          <w:rPr>
            <w:noProof/>
            <w:webHidden/>
          </w:rPr>
          <w:t>142</w:t>
        </w:r>
        <w:r w:rsidR="00073647">
          <w:rPr>
            <w:noProof/>
            <w:webHidden/>
          </w:rPr>
          <w:fldChar w:fldCharType="end"/>
        </w:r>
      </w:hyperlink>
    </w:p>
    <w:p w:rsidR="00073647" w:rsidRDefault="00396662">
      <w:pPr>
        <w:pStyle w:val="Verzeichnis2"/>
        <w:rPr>
          <w:rFonts w:asciiTheme="minorHAnsi" w:eastAsiaTheme="minorEastAsia" w:hAnsiTheme="minorHAnsi" w:cstheme="minorBidi"/>
          <w:noProof/>
          <w:sz w:val="22"/>
          <w:szCs w:val="22"/>
          <w:lang w:eastAsia="de-DE"/>
        </w:rPr>
      </w:pPr>
      <w:hyperlink w:anchor="_Toc472960902" w:history="1">
        <w:r w:rsidR="00073647" w:rsidRPr="00114132">
          <w:rPr>
            <w:rStyle w:val="Hyperlink"/>
            <w:noProof/>
          </w:rPr>
          <w:t>Where to get Stylesheets?</w:t>
        </w:r>
        <w:r w:rsidR="00073647">
          <w:rPr>
            <w:noProof/>
            <w:webHidden/>
          </w:rPr>
          <w:tab/>
        </w:r>
        <w:r w:rsidR="00073647">
          <w:rPr>
            <w:noProof/>
            <w:webHidden/>
          </w:rPr>
          <w:fldChar w:fldCharType="begin"/>
        </w:r>
        <w:r w:rsidR="00073647">
          <w:rPr>
            <w:noProof/>
            <w:webHidden/>
          </w:rPr>
          <w:instrText xml:space="preserve"> PAGEREF _Toc472960902 \h </w:instrText>
        </w:r>
        <w:r w:rsidR="00073647">
          <w:rPr>
            <w:noProof/>
            <w:webHidden/>
          </w:rPr>
        </w:r>
        <w:r w:rsidR="00073647">
          <w:rPr>
            <w:noProof/>
            <w:webHidden/>
          </w:rPr>
          <w:fldChar w:fldCharType="separate"/>
        </w:r>
        <w:r w:rsidR="0019665C">
          <w:rPr>
            <w:noProof/>
            <w:webHidden/>
          </w:rPr>
          <w:t>143</w:t>
        </w:r>
        <w:r w:rsidR="00073647">
          <w:rPr>
            <w:noProof/>
            <w:webHidden/>
          </w:rPr>
          <w:fldChar w:fldCharType="end"/>
        </w:r>
      </w:hyperlink>
    </w:p>
    <w:p w:rsidR="00073647" w:rsidRDefault="00396662">
      <w:pPr>
        <w:pStyle w:val="Verzeichnis2"/>
        <w:rPr>
          <w:rFonts w:asciiTheme="minorHAnsi" w:eastAsiaTheme="minorEastAsia" w:hAnsiTheme="minorHAnsi" w:cstheme="minorBidi"/>
          <w:noProof/>
          <w:sz w:val="22"/>
          <w:szCs w:val="22"/>
          <w:lang w:eastAsia="de-DE"/>
        </w:rPr>
      </w:pPr>
      <w:hyperlink w:anchor="_Toc472960903" w:history="1">
        <w:r w:rsidR="00073647" w:rsidRPr="00114132">
          <w:rPr>
            <w:rStyle w:val="Hyperlink"/>
            <w:noProof/>
          </w:rPr>
          <w:t>Using Stylesheets in the Partitur-Editor</w:t>
        </w:r>
        <w:r w:rsidR="00073647">
          <w:rPr>
            <w:noProof/>
            <w:webHidden/>
          </w:rPr>
          <w:tab/>
        </w:r>
        <w:r w:rsidR="00073647">
          <w:rPr>
            <w:noProof/>
            <w:webHidden/>
          </w:rPr>
          <w:fldChar w:fldCharType="begin"/>
        </w:r>
        <w:r w:rsidR="00073647">
          <w:rPr>
            <w:noProof/>
            <w:webHidden/>
          </w:rPr>
          <w:instrText xml:space="preserve"> PAGEREF _Toc472960903 \h </w:instrText>
        </w:r>
        <w:r w:rsidR="00073647">
          <w:rPr>
            <w:noProof/>
            <w:webHidden/>
          </w:rPr>
        </w:r>
        <w:r w:rsidR="00073647">
          <w:rPr>
            <w:noProof/>
            <w:webHidden/>
          </w:rPr>
          <w:fldChar w:fldCharType="separate"/>
        </w:r>
        <w:r w:rsidR="0019665C">
          <w:rPr>
            <w:noProof/>
            <w:webHidden/>
          </w:rPr>
          <w:t>143</w:t>
        </w:r>
        <w:r w:rsidR="00073647">
          <w:rPr>
            <w:noProof/>
            <w:webHidden/>
          </w:rPr>
          <w:fldChar w:fldCharType="end"/>
        </w:r>
      </w:hyperlink>
    </w:p>
    <w:p w:rsidR="003D1908" w:rsidRDefault="00396662" w:rsidP="007931BB">
      <w:pPr>
        <w:pStyle w:val="Verzeichnis1"/>
        <w:tabs>
          <w:tab w:val="left" w:pos="567"/>
        </w:tabs>
        <w:sectPr w:rsidR="003D1908" w:rsidSect="00372541">
          <w:headerReference w:type="default" r:id="rId17"/>
          <w:headerReference w:type="first" r:id="rId18"/>
          <w:pgSz w:w="11906" w:h="16838"/>
          <w:pgMar w:top="1417" w:right="1133" w:bottom="1134" w:left="1417" w:header="720" w:footer="720" w:gutter="0"/>
          <w:cols w:space="720"/>
          <w:docGrid w:linePitch="326"/>
        </w:sectPr>
      </w:pPr>
      <w:hyperlink w:anchor="_Toc472960904" w:history="1">
        <w:r w:rsidR="00073647" w:rsidRPr="00114132">
          <w:rPr>
            <w:rStyle w:val="Hyperlink"/>
            <w:noProof/>
            <w:snapToGrid w:val="0"/>
            <w:w w:val="0"/>
          </w:rPr>
          <w:t>VIII.</w:t>
        </w:r>
        <w:r w:rsidR="00073647">
          <w:rPr>
            <w:rFonts w:asciiTheme="minorHAnsi" w:eastAsiaTheme="minorEastAsia" w:hAnsiTheme="minorHAnsi" w:cstheme="minorBidi"/>
            <w:b w:val="0"/>
            <w:bCs w:val="0"/>
            <w:caps w:val="0"/>
            <w:noProof/>
            <w:sz w:val="22"/>
            <w:szCs w:val="22"/>
            <w:lang w:eastAsia="de-DE"/>
          </w:rPr>
          <w:tab/>
        </w:r>
        <w:r w:rsidR="00073647" w:rsidRPr="00114132">
          <w:rPr>
            <w:rStyle w:val="Hyperlink"/>
            <w:noProof/>
          </w:rPr>
          <w:t>APPENDIX D: SHORTCUT OVERVIEW</w:t>
        </w:r>
        <w:r w:rsidR="00073647">
          <w:rPr>
            <w:noProof/>
            <w:webHidden/>
          </w:rPr>
          <w:tab/>
        </w:r>
        <w:r w:rsidR="00073647">
          <w:rPr>
            <w:noProof/>
            <w:webHidden/>
          </w:rPr>
          <w:fldChar w:fldCharType="begin"/>
        </w:r>
        <w:r w:rsidR="00073647">
          <w:rPr>
            <w:noProof/>
            <w:webHidden/>
          </w:rPr>
          <w:instrText xml:space="preserve"> PAGEREF _Toc472960904 \h </w:instrText>
        </w:r>
        <w:r w:rsidR="00073647">
          <w:rPr>
            <w:noProof/>
            <w:webHidden/>
          </w:rPr>
        </w:r>
        <w:r w:rsidR="00073647">
          <w:rPr>
            <w:noProof/>
            <w:webHidden/>
          </w:rPr>
          <w:fldChar w:fldCharType="separate"/>
        </w:r>
        <w:r w:rsidR="0019665C">
          <w:rPr>
            <w:noProof/>
            <w:webHidden/>
          </w:rPr>
          <w:t>147</w:t>
        </w:r>
        <w:r w:rsidR="00073647">
          <w:rPr>
            <w:noProof/>
            <w:webHidden/>
          </w:rPr>
          <w:fldChar w:fldCharType="end"/>
        </w:r>
      </w:hyperlink>
      <w:r w:rsidR="00A46B31">
        <w:fldChar w:fldCharType="end"/>
      </w:r>
      <w:r w:rsidR="00A46B31">
        <w:t xml:space="preserve"> </w:t>
      </w:r>
    </w:p>
    <w:p w:rsidR="003D1908" w:rsidRDefault="00A46B31">
      <w:pPr>
        <w:pStyle w:val="berschrift1"/>
        <w:rPr>
          <w:b w:val="0"/>
        </w:rPr>
      </w:pPr>
      <w:bookmarkStart w:id="5" w:name="_File-Menü"/>
      <w:bookmarkStart w:id="6" w:name="_Toc472960734"/>
      <w:bookmarkStart w:id="7" w:name="_Toc55213920"/>
      <w:bookmarkStart w:id="8" w:name="_Toc69129912"/>
      <w:bookmarkStart w:id="9" w:name="_Toc69130053"/>
      <w:bookmarkStart w:id="10" w:name="_Toc55213813"/>
      <w:bookmarkStart w:id="11" w:name="_Toc69129799"/>
      <w:bookmarkStart w:id="12" w:name="_Toc69129940"/>
      <w:bookmarkEnd w:id="5"/>
      <w:r>
        <w:lastRenderedPageBreak/>
        <w:t>PRELIMINARY REMARKS</w:t>
      </w:r>
      <w:bookmarkEnd w:id="6"/>
    </w:p>
    <w:p w:rsidR="003D1908" w:rsidRDefault="00A46B31" w:rsidP="00CE6849">
      <w:pPr>
        <w:pStyle w:val="Standard-BlockCharCharChar"/>
        <w:rPr>
          <w:rStyle w:val="Fett"/>
          <w:b w:val="0"/>
          <w:bCs w:val="0"/>
        </w:rPr>
      </w:pPr>
      <w:bookmarkStart w:id="13" w:name="_Toc55213803"/>
      <w:bookmarkStart w:id="14" w:name="_Toc69129789"/>
      <w:bookmarkStart w:id="15" w:name="_Toc69129930"/>
      <w:bookmarkStart w:id="16" w:name="_Toc204579170"/>
      <w:r>
        <w:rPr>
          <w:rStyle w:val="Fett"/>
          <w:b w:val="0"/>
          <w:bCs w:val="0"/>
        </w:rPr>
        <w:t xml:space="preserve">This user manual describes the EXMARaLDA Partitur-Editor in its current version (1.6. of October 2016). If you’re using the Editor for the first time, please be kindly advised to read this manual and consult it, while </w:t>
      </w:r>
      <w:r>
        <w:rPr>
          <w:rStyle w:val="Fett"/>
          <w:b w:val="0"/>
          <w:bCs w:val="0"/>
          <w:lang w:val="en-GB"/>
        </w:rPr>
        <w:t>familiarising</w:t>
      </w:r>
      <w:r>
        <w:rPr>
          <w:rStyle w:val="Fett"/>
          <w:b w:val="0"/>
          <w:bCs w:val="0"/>
        </w:rPr>
        <w:t xml:space="preserve"> yourself with the program. Over the years we have learnt the </w:t>
      </w:r>
      <w:r>
        <w:rPr>
          <w:rStyle w:val="Fett"/>
          <w:b w:val="0"/>
          <w:bCs w:val="0"/>
        </w:rPr>
        <w:t xml:space="preserve">importance of detailed documentation for the user. However, we have also learnt that updating, as well as maintaining such documentation, may be very time-consuming, especially considering that the EXMARaLDA user group is a multilingual one. Be advised that we now offer a few short </w:t>
      </w:r>
      <w:r w:rsidR="00D54EC5">
        <w:rPr>
          <w:rStyle w:val="Fett"/>
          <w:b w:val="0"/>
          <w:bCs w:val="0"/>
        </w:rPr>
        <w:t>e</w:t>
      </w:r>
      <w:r>
        <w:rPr>
          <w:rStyle w:val="Fett"/>
          <w:b w:val="0"/>
          <w:bCs w:val="0"/>
        </w:rPr>
        <w:t>nglish documents and video tutorials in the “Help&amp;Support” menu on the EXMARaLDA website (</w:t>
      </w:r>
      <w:hyperlink r:id="rId19" w:history="1">
        <w:r>
          <w:rPr>
            <w:rStyle w:val="Hyperlink"/>
          </w:rPr>
          <w:t>www.exmaralda.org</w:t>
        </w:r>
      </w:hyperlink>
      <w:r>
        <w:rPr>
          <w:rStyle w:val="Fett"/>
          <w:b w:val="0"/>
          <w:bCs w:val="0"/>
        </w:rPr>
        <w:t>), which elaborate on the individual steps whil</w:t>
      </w:r>
      <w:r w:rsidR="00D54EC5">
        <w:rPr>
          <w:rStyle w:val="Fett"/>
          <w:b w:val="0"/>
          <w:bCs w:val="0"/>
        </w:rPr>
        <w:t>st</w:t>
      </w:r>
      <w:r>
        <w:rPr>
          <w:rStyle w:val="Fett"/>
          <w:b w:val="0"/>
          <w:bCs w:val="0"/>
        </w:rPr>
        <w:t xml:space="preserve"> working with EXMA</w:t>
      </w:r>
      <w:r>
        <w:rPr>
          <w:rStyle w:val="Fett"/>
          <w:b w:val="0"/>
          <w:bCs w:val="0"/>
        </w:rPr>
        <w:t>RaLDA (</w:t>
      </w:r>
      <w:r>
        <w:rPr>
          <w:rStyle w:val="Dokumentation"/>
        </w:rPr>
        <w:t>References</w:t>
      </w:r>
      <w:r>
        <w:rPr>
          <w:rStyle w:val="Fett"/>
          <w:b w:val="0"/>
          <w:bCs w:val="0"/>
        </w:rPr>
        <w:t xml:space="preserve"> to these documents have been marked in </w:t>
      </w:r>
      <w:r>
        <w:rPr>
          <w:rStyle w:val="Dokumentation"/>
        </w:rPr>
        <w:t>green</w:t>
      </w:r>
      <w:r>
        <w:rPr>
          <w:rStyle w:val="Fett"/>
          <w:b w:val="0"/>
          <w:bCs w:val="0"/>
        </w:rPr>
        <w:t xml:space="preserve"> in this user manual).</w:t>
      </w:r>
    </w:p>
    <w:p w:rsidR="0059080F" w:rsidRDefault="0059080F" w:rsidP="00CE6849">
      <w:pPr>
        <w:pStyle w:val="Standard-BlockCharCharChar"/>
        <w:rPr>
          <w:rStyle w:val="Fett"/>
          <w:b w:val="0"/>
          <w:bCs w:val="0"/>
        </w:rPr>
      </w:pPr>
    </w:p>
    <w:p w:rsidR="003D1908" w:rsidRDefault="00A46B31">
      <w:pPr>
        <w:pStyle w:val="berschrift2"/>
      </w:pPr>
      <w:bookmarkStart w:id="17" w:name="_Toc472960735"/>
      <w:r>
        <w:t xml:space="preserve">XML, </w:t>
      </w:r>
      <w:proofErr w:type="spellStart"/>
      <w:r>
        <w:t>EXMARaLDA</w:t>
      </w:r>
      <w:proofErr w:type="spellEnd"/>
      <w:r>
        <w:t xml:space="preserve"> and the </w:t>
      </w:r>
      <w:proofErr w:type="spellStart"/>
      <w:r>
        <w:t>Partitur</w:t>
      </w:r>
      <w:proofErr w:type="spellEnd"/>
      <w:r>
        <w:t>-Editor</w:t>
      </w:r>
      <w:bookmarkEnd w:id="13"/>
      <w:bookmarkEnd w:id="14"/>
      <w:bookmarkEnd w:id="15"/>
      <w:bookmarkEnd w:id="16"/>
      <w:bookmarkEnd w:id="17"/>
    </w:p>
    <w:p w:rsidR="003D1908" w:rsidRDefault="00A46B31" w:rsidP="00CE6849">
      <w:pPr>
        <w:pStyle w:val="Standard-BlockCharCharChar"/>
      </w:pPr>
      <w:r>
        <w:t xml:space="preserve">The </w:t>
      </w:r>
      <w:r>
        <w:t xml:space="preserve">Partitur-Editor, which is </w:t>
      </w:r>
      <w:r w:rsidR="00D54EC5">
        <w:t xml:space="preserve">the </w:t>
      </w:r>
      <w:r>
        <w:t>focus of this manual, is a tool for the input and output of transcriptions. EXMARaLDA is an XML-based system for computer-assisted discourse transcription. It represents the foundation of the Research Centre on Multilingualism (German: “Sonderforschungsbereich 538 Mehrsprachigkeit”) of the University of Hamburg and their database “Multilingualism”. It is not necessary to continuously remember these connections when using the Editor, but it is certainly useful to bear them in mind. More specifically</w:t>
      </w:r>
      <w:r w:rsidR="00D54EC5">
        <w:t>,</w:t>
      </w:r>
      <w:r>
        <w:t xml:space="preserve"> this means:</w:t>
      </w:r>
    </w:p>
    <w:p w:rsidR="003D1908" w:rsidRDefault="00A46B31" w:rsidP="008338F0">
      <w:pPr>
        <w:pStyle w:val="Aufzhlungszeichen1"/>
      </w:pPr>
      <w:r>
        <w:t>There are other options to create and edit EXMARaLDA transcriptions besides the Partitur-Editor (i.e. with help of the transcription tools Praat, ELAN or FOLKER, with any XML-Editor as long as the “Simple EXMARaLDA” formatting method is applied; in a conventional text editor or word processing program).</w:t>
      </w:r>
    </w:p>
    <w:p w:rsidR="003D1908" w:rsidRDefault="00A46B31" w:rsidP="008338F0">
      <w:pPr>
        <w:pStyle w:val="Aufzhlungszeichen1"/>
      </w:pPr>
      <w:r>
        <w:t>The main purpose of the Editor is not to supply a tool that creates “pretty” musical scores, but to create transcription data in a form that can further be used in computer-assisted processing (especially in computer-assisted queries). Nonetheless, input and output in the musical score format can be created with the Editor.</w:t>
      </w:r>
    </w:p>
    <w:p w:rsidR="003D1908" w:rsidRDefault="00A46B31" w:rsidP="008338F0">
      <w:pPr>
        <w:pStyle w:val="Aufzhlungszeichen1"/>
      </w:pPr>
      <w:r>
        <w:t>As an XML-based system, EXMARaLDA makes use of the concept of separating the logical and graphical structure of data. EXMARaLDA transcriptions, thus, “are not” musical scores and do not “consist” of tiers – these are only elements, which were made use of in reference to the graphical display of EXMARaLDA transcriptions on screen or on paper. EXMARaLDA is only familiar with elements that relate to the logical structures of the transcriptions, such as “events“, “time intervals“, “speakers“ etc. Thus, you can find all of these elements in the user controls of the Partitur-Editor. In other words: the graphical structure of a musical score does not have an independent meaning. It is merely one of the many possible visualisations that may be calculated out of the logical structure of an EXMARaLDA transcription. Due to the fact that this graphical structure is the result of a calculation, the Partitur-Editor is not really a “What you see is what you get”-kind-of-instrument. When using the Partitur-Editor</w:t>
      </w:r>
      <w:r w:rsidR="00D54EC5">
        <w:t>,</w:t>
      </w:r>
      <w:r>
        <w:t xml:space="preserve"> it is therefore helpful to keep the logical structure behind it in mind, and not only its graphical appearan</w:t>
      </w:r>
      <w:r>
        <w:t>ce.</w:t>
      </w:r>
    </w:p>
    <w:p w:rsidR="003D1908" w:rsidRDefault="00A46B31" w:rsidP="008338F0">
      <w:pPr>
        <w:pStyle w:val="Aufzhlungszeichen1"/>
      </w:pPr>
      <w:r>
        <w:t xml:space="preserve">In a nutshell: You do not need to be an expert in the field of text technology to create transcriptions in the Partitur-Editor, but a general understanding of the EXMARaLDA </w:t>
      </w:r>
      <w:r>
        <w:lastRenderedPageBreak/>
        <w:t>concept could prove itself as helpful. Due to the fact that this user manual does not focus on the concepts of EXMARaLDA, kindly note the following publications:</w:t>
      </w:r>
    </w:p>
    <w:p w:rsidR="003D1908" w:rsidRPr="00040318" w:rsidRDefault="00A46B31" w:rsidP="00CE6849">
      <w:pPr>
        <w:pStyle w:val="Literaturliste"/>
        <w:rPr>
          <w:lang w:val="de-DE"/>
        </w:rPr>
      </w:pPr>
      <w:r w:rsidRPr="00040318">
        <w:rPr>
          <w:lang w:val="de-DE"/>
        </w:rPr>
        <w:t xml:space="preserve">Schmidt, Thomas (2002a): </w:t>
      </w:r>
      <w:r w:rsidRPr="00040318">
        <w:rPr>
          <w:iCs/>
          <w:lang w:val="de-DE"/>
        </w:rPr>
        <w:t>EXMARaLDA – ein System zur Diskurstranskription auf dem Computer.</w:t>
      </w:r>
      <w:r w:rsidRPr="00040318">
        <w:rPr>
          <w:lang w:val="de-DE"/>
        </w:rPr>
        <w:t xml:space="preserve"> In: </w:t>
      </w:r>
      <w:r w:rsidRPr="00040318">
        <w:rPr>
          <w:i/>
          <w:lang w:val="de-DE"/>
        </w:rPr>
        <w:t>Arbeiten zur Mehrsprachigkeit</w:t>
      </w:r>
      <w:r w:rsidRPr="00040318">
        <w:rPr>
          <w:lang w:val="de-DE"/>
        </w:rPr>
        <w:t xml:space="preserve"> (Working Papers in Multilingualism), Series B (34). Hamburg.</w:t>
      </w:r>
    </w:p>
    <w:p w:rsidR="003D1908" w:rsidRPr="00040318" w:rsidRDefault="00A46B31" w:rsidP="00CE6849">
      <w:pPr>
        <w:pStyle w:val="Literaturliste"/>
        <w:rPr>
          <w:lang w:val="de-DE"/>
        </w:rPr>
      </w:pPr>
      <w:r w:rsidRPr="00040318">
        <w:rPr>
          <w:lang w:val="de-DE"/>
        </w:rPr>
        <w:t xml:space="preserve">Schmidt, Thomas (2002b): </w:t>
      </w:r>
      <w:r w:rsidRPr="00040318">
        <w:rPr>
          <w:iCs/>
          <w:lang w:val="de-DE"/>
        </w:rPr>
        <w:t>Gesprächstranskription auf dem Computer – das System EXMARaLDA.</w:t>
      </w:r>
      <w:r w:rsidRPr="00040318">
        <w:rPr>
          <w:lang w:val="de-DE"/>
        </w:rPr>
        <w:t xml:space="preserve"> In: </w:t>
      </w:r>
      <w:r w:rsidRPr="00040318">
        <w:rPr>
          <w:i/>
          <w:lang w:val="de-DE"/>
        </w:rPr>
        <w:t>Gesprächsforschung</w:t>
      </w:r>
      <w:r w:rsidRPr="00040318">
        <w:rPr>
          <w:lang w:val="de-DE"/>
        </w:rPr>
        <w:t xml:space="preserve"> (Online journal about verbal interaction), Volume 3, 1-23.</w:t>
      </w:r>
    </w:p>
    <w:p w:rsidR="003D1908" w:rsidRPr="00040318" w:rsidRDefault="00A46B31" w:rsidP="00CE6849">
      <w:pPr>
        <w:pStyle w:val="Literaturliste"/>
        <w:rPr>
          <w:lang w:val="de-DE"/>
        </w:rPr>
      </w:pPr>
      <w:r w:rsidRPr="00040318">
        <w:rPr>
          <w:lang w:val="de-DE"/>
        </w:rPr>
        <w:t xml:space="preserve">Schmidt, Thomas (2003): </w:t>
      </w:r>
      <w:r w:rsidRPr="00040318">
        <w:rPr>
          <w:iCs/>
          <w:lang w:val="de-DE"/>
        </w:rPr>
        <w:t>Visualising Linguistic Annotation as Interlinear Text.</w:t>
      </w:r>
      <w:r w:rsidRPr="00040318">
        <w:rPr>
          <w:lang w:val="de-DE"/>
        </w:rPr>
        <w:t xml:space="preserve"> In</w:t>
      </w:r>
      <w:r w:rsidRPr="00040318">
        <w:rPr>
          <w:i/>
          <w:lang w:val="de-DE"/>
        </w:rPr>
        <w:t xml:space="preserve">: Arbeiten zur Mehrsprachigkeit </w:t>
      </w:r>
      <w:r w:rsidRPr="00040318">
        <w:rPr>
          <w:lang w:val="de-DE"/>
        </w:rPr>
        <w:t>(Working Papers in Multilingualism), Series B (46). Hamburg.</w:t>
      </w:r>
    </w:p>
    <w:p w:rsidR="003D1908" w:rsidRPr="00040318" w:rsidRDefault="00A46B31" w:rsidP="00CE6849">
      <w:pPr>
        <w:pStyle w:val="Literaturliste"/>
        <w:rPr>
          <w:lang w:val="de-DE"/>
        </w:rPr>
      </w:pPr>
      <w:r w:rsidRPr="00040318">
        <w:rPr>
          <w:lang w:val="de-DE"/>
        </w:rPr>
        <w:t>Schmidt, Thomas (2005): Computergestützte Transkription – Modellierung und Visualisierung gesprochener Sprache mit texttechnologischen Mitteln, (Series: “Sprache, Sprechen und Computer”, 7). Frankfurt a. M.</w:t>
      </w:r>
    </w:p>
    <w:p w:rsidR="003D1908" w:rsidRDefault="00A46B31" w:rsidP="00CE6849">
      <w:pPr>
        <w:pStyle w:val="Literaturliste"/>
      </w:pPr>
      <w:r w:rsidRPr="00040318">
        <w:rPr>
          <w:lang w:val="de-DE"/>
        </w:rPr>
        <w:t xml:space="preserve">Schmidt, Thomas / Wörner, Kai (2005): Erstellen und Analysieren von Gesprächskorpora mit EXMARaLDA. </w:t>
      </w:r>
      <w:r>
        <w:t xml:space="preserve">In: </w:t>
      </w:r>
      <w:r>
        <w:rPr>
          <w:i/>
        </w:rPr>
        <w:t>Gesprächsforschung</w:t>
      </w:r>
      <w:r>
        <w:t xml:space="preserve"> (Online journal about verbal interaction), Volume 6, 171-195. </w:t>
      </w:r>
    </w:p>
    <w:p w:rsidR="003D1908" w:rsidRDefault="00A46B31" w:rsidP="00CE6849">
      <w:pPr>
        <w:pStyle w:val="Literaturliste"/>
        <w:rPr>
          <w:lang w:val="en-GB"/>
        </w:rPr>
      </w:pPr>
      <w:r>
        <w:t xml:space="preserve">Schmidt, Thomas (2009): Creating and Working with Spoken Language Corpora in EXMARaLDA. </w:t>
      </w:r>
      <w:r>
        <w:rPr>
          <w:lang w:val="en-GB"/>
        </w:rPr>
        <w:t xml:space="preserve">In: Lyding, Verena (ed.): </w:t>
      </w:r>
      <w:r>
        <w:rPr>
          <w:i/>
          <w:lang w:val="en-GB"/>
        </w:rPr>
        <w:t>LULCL II: Lesser Used Languages &amp; Computer Linguistics II</w:t>
      </w:r>
      <w:r>
        <w:rPr>
          <w:lang w:val="en-GB"/>
        </w:rPr>
        <w:t>.</w:t>
      </w:r>
    </w:p>
    <w:p w:rsidR="0059080F" w:rsidRDefault="0059080F" w:rsidP="00CE6849">
      <w:pPr>
        <w:pStyle w:val="Literaturliste"/>
        <w:rPr>
          <w:lang w:val="en-GB"/>
        </w:rPr>
      </w:pPr>
    </w:p>
    <w:p w:rsidR="003D1908" w:rsidRDefault="00A46B31">
      <w:pPr>
        <w:pStyle w:val="berschrift2"/>
      </w:pPr>
      <w:bookmarkStart w:id="18" w:name="_Toc55213804"/>
      <w:bookmarkStart w:id="19" w:name="_Toc69129790"/>
      <w:bookmarkStart w:id="20" w:name="_Toc69129931"/>
      <w:bookmarkStart w:id="21" w:name="_Toc204579171"/>
      <w:bookmarkStart w:id="22" w:name="_Toc472960736"/>
      <w:r>
        <w:t>“Words of Caution</w:t>
      </w:r>
      <w:bookmarkEnd w:id="18"/>
      <w:bookmarkEnd w:id="19"/>
      <w:bookmarkEnd w:id="20"/>
      <w:bookmarkEnd w:id="21"/>
      <w:r>
        <w:t>”</w:t>
      </w:r>
      <w:bookmarkEnd w:id="22"/>
    </w:p>
    <w:p w:rsidR="003D1908" w:rsidRDefault="00A46B31">
      <w:pPr>
        <w:pStyle w:val="Manual"/>
        <w:rPr>
          <w:lang w:val="en-US"/>
        </w:rPr>
      </w:pPr>
      <w:r>
        <w:rPr>
          <w:lang w:val="en-US"/>
        </w:rPr>
        <w:t>As an additional preliminary remark, and in order to avoid misunderstandings, we would like to bring three important circumstances to your attention:</w:t>
      </w:r>
    </w:p>
    <w:p w:rsidR="003D1908" w:rsidRDefault="00A46B31" w:rsidP="00CE6849">
      <w:pPr>
        <w:pStyle w:val="Zwischenberschrift"/>
      </w:pPr>
      <w:r>
        <w:t>EXMARaLDA is a “Work in Progress”</w:t>
      </w:r>
    </w:p>
    <w:p w:rsidR="003D1908" w:rsidRDefault="00A46B31" w:rsidP="00CE6849">
      <w:pPr>
        <w:pStyle w:val="Standard-BlockCharCharChar"/>
      </w:pPr>
      <w:r>
        <w:t xml:space="preserve">After more than </w:t>
      </w:r>
      <w:commentRangeStart w:id="23"/>
      <w:r>
        <w:t xml:space="preserve">ten years </w:t>
      </w:r>
      <w:commentRangeEnd w:id="23"/>
      <w:r>
        <w:rPr>
          <w:rStyle w:val="Kommentarzeichen"/>
          <w:lang w:val="de-DE" w:eastAsia="en-US" w:bidi="ar-SA"/>
        </w:rPr>
        <w:commentReference w:id="23"/>
      </w:r>
      <w:r>
        <w:t xml:space="preserve">of development on the Partitur-Editor, it has reached a stable state and is being successfully put to use in numerous projects. Nonetheless, future versions will expand its functionality and there may still be undiscovered errors in the current functionality. If you should encounter such errors or have any suggestions or feedback, we would be grateful if you were to send us a detailed description via e-mail (see also </w:t>
      </w:r>
      <w:r>
        <w:rPr>
          <w:rStyle w:val="Menufunction"/>
        </w:rPr>
        <w:fldChar w:fldCharType="begin"/>
      </w:r>
      <w:r>
        <w:rPr>
          <w:rStyle w:val="Menufunction"/>
        </w:rPr>
        <w:instrText xml:space="preserve"> REF _Ref108439166 \h </w:instrText>
      </w:r>
      <w:r>
        <w:rPr>
          <w:rStyle w:val="Menufunction"/>
        </w:rPr>
      </w:r>
      <w:r>
        <w:rPr>
          <w:rStyle w:val="Menufunction"/>
        </w:rPr>
        <w:fldChar w:fldCharType="separate"/>
      </w:r>
      <w:r w:rsidR="003E68CF">
        <w:t>Help &gt; About…</w:t>
      </w:r>
      <w:r>
        <w:rPr>
          <w:rStyle w:val="Menufunction"/>
        </w:rPr>
        <w:fldChar w:fldCharType="end"/>
      </w:r>
      <w:r>
        <w:t>). We will then try our best to remedy the situation.</w:t>
      </w:r>
    </w:p>
    <w:p w:rsidR="003D1908" w:rsidRDefault="00A46B31" w:rsidP="00CE6849">
      <w:pPr>
        <w:pStyle w:val="Standard-BlockCharCharChar"/>
      </w:pPr>
      <w:r>
        <w:t xml:space="preserve">Software updates are published regularly, in which the errors of previous versions have been resolved and new functions are introduced. It is, thus, advisable to work with the current version of the Editor, even if this means a regular new installation of the software. This manual is also being updated on a regular basis. If you subscribe to the EXMARaLDA mailing list, you will be informed about the availability of a new version regularly (visit our homepage </w:t>
      </w:r>
      <w:hyperlink r:id="rId20" w:history="1">
        <w:r>
          <w:rPr>
            <w:rStyle w:val="Hyperlink"/>
          </w:rPr>
          <w:t>http://www.exmaralda.org</w:t>
        </w:r>
      </w:hyperlink>
      <w:r>
        <w:t xml:space="preserve"> for more information). </w:t>
      </w:r>
    </w:p>
    <w:p w:rsidR="003D1908" w:rsidRDefault="00A46B31" w:rsidP="00CE6849">
      <w:pPr>
        <w:pStyle w:val="Zwischenberschrift"/>
      </w:pPr>
      <w:r>
        <w:t>The EXMARaLDA Partitur-Editor is neither the new syncWRITER, nor the new HIAT-DOS</w:t>
      </w:r>
    </w:p>
    <w:p w:rsidR="003D1908" w:rsidRDefault="00A46B31" w:rsidP="00CE6849">
      <w:pPr>
        <w:pStyle w:val="Standard-BlockCharCharChar"/>
      </w:pPr>
      <w:r>
        <w:t xml:space="preserve">In some aspects the Partitur-Editor does follow the model of </w:t>
      </w:r>
      <w:r>
        <w:t>these two programs, but essentially it has a different approach: It should not only serve as an in</w:t>
      </w:r>
      <w:r w:rsidR="00D54EC5">
        <w:t>put</w:t>
      </w:r>
      <w:r>
        <w:t xml:space="preserve"> and output instrument for </w:t>
      </w:r>
      <w:r>
        <w:lastRenderedPageBreak/>
        <w:t>transcriptions written in form of musical scores, but also pr</w:t>
      </w:r>
      <w:r>
        <w:t>oduce data beyond that – data that is suitable for further extensive, computer-assisted processing. Thus, many things work differently than the users of syncWRITER or of HIAT-DOS may be used to.</w:t>
      </w:r>
    </w:p>
    <w:p w:rsidR="003D1908" w:rsidRDefault="00A46B31" w:rsidP="00CE6849">
      <w:pPr>
        <w:pStyle w:val="Zwischenberschrift"/>
      </w:pPr>
      <w:r>
        <w:t xml:space="preserve">This manual is </w:t>
      </w:r>
      <w:r>
        <w:rPr>
          <w:u w:val="single"/>
        </w:rPr>
        <w:t>not</w:t>
      </w:r>
      <w:r>
        <w:t xml:space="preserve"> a guideline for transcribing</w:t>
      </w:r>
    </w:p>
    <w:p w:rsidR="003D1908" w:rsidRDefault="00A46B31" w:rsidP="00CE6849">
      <w:pPr>
        <w:pStyle w:val="Standard-BlockCharCharChar"/>
      </w:pPr>
      <w:r>
        <w:t xml:space="preserve">EXMARaLDA is a formal framework that is situated at a level of abstraction above the specific transcription systems like HIAT, DIDA, GAT etc. </w:t>
      </w:r>
      <w:r>
        <w:rPr>
          <w:lang w:val="en-GB"/>
        </w:rPr>
        <w:t xml:space="preserve">Therefore, this manual does </w:t>
      </w:r>
      <w:r>
        <w:rPr>
          <w:u w:val="single"/>
          <w:lang w:val="en-GB"/>
        </w:rPr>
        <w:t>not</w:t>
      </w:r>
      <w:r>
        <w:rPr>
          <w:lang w:val="en-GB"/>
        </w:rPr>
        <w:t xml:space="preserve"> provide specific instructions on how phenomena of spoken language should be transcribed. This needs to be defined separately in the transcription conventions.</w:t>
      </w:r>
    </w:p>
    <w:p w:rsidR="003D1908" w:rsidRDefault="00A46B31" w:rsidP="00CE6849">
      <w:pPr>
        <w:pStyle w:val="Standard-BlockCharCharChar"/>
      </w:pPr>
      <w:r>
        <w:t>Following manual for transcribing with the EXMARaLDA according to HIAT can be consulted for more information:</w:t>
      </w:r>
    </w:p>
    <w:p w:rsidR="003D1908" w:rsidRDefault="00A46B31" w:rsidP="00CE6849">
      <w:pPr>
        <w:pStyle w:val="Literaturliste"/>
      </w:pPr>
      <w:r w:rsidRPr="00040318">
        <w:rPr>
          <w:lang w:val="de-DE"/>
        </w:rPr>
        <w:t xml:space="preserve">Rehbein, Jochen / Schmidt, Thomas / Meyer, Bernd / Watzke, Franziska / Herkenrath, Annette (2004): Handbuch für das computergestützte Transkribieren nach HIAT. In: </w:t>
      </w:r>
      <w:r w:rsidRPr="00040318">
        <w:rPr>
          <w:i/>
          <w:lang w:val="de-DE"/>
        </w:rPr>
        <w:t xml:space="preserve">Arbeiten zur Mehrsprachigkeit </w:t>
      </w:r>
      <w:r w:rsidRPr="00040318">
        <w:rPr>
          <w:lang w:val="de-DE"/>
        </w:rPr>
        <w:t xml:space="preserve">(Working Papers in Multilingualism) (Series B). </w:t>
      </w:r>
      <w:r>
        <w:t>Hamburg.</w:t>
      </w:r>
    </w:p>
    <w:p w:rsidR="003D1908" w:rsidRDefault="00A46B31" w:rsidP="00CE6849">
      <w:pPr>
        <w:pStyle w:val="Standard-BlockCharCharChar"/>
      </w:pPr>
      <w:r>
        <w:t>In addition to this HIAT-manual, the sub menu “Help&amp;Support” on the EXMARaLDA-Homepage (</w:t>
      </w:r>
      <w:hyperlink r:id="rId21" w:history="1">
        <w:r>
          <w:rPr>
            <w:rStyle w:val="Hyperlink"/>
          </w:rPr>
          <w:t>http://www.exmaralda.org</w:t>
        </w:r>
      </w:hyperlink>
      <w:r>
        <w:t xml:space="preserve">) links to an extensive collection of samples for transcribing with the EXMARaLDA Partitur-Editor according to HIAT. </w:t>
      </w:r>
      <w:commentRangeStart w:id="24"/>
      <w:r>
        <w:t>These examples consist of a screenshot in the Partitur-Editor, a screenshot of an RTF output, an XML file that can be edited in the Partitur-Editor and, if available for the chosen example, an audio file.</w:t>
      </w:r>
      <w:commentRangeEnd w:id="24"/>
      <w:r>
        <w:rPr>
          <w:rStyle w:val="Kommentarzeichen"/>
          <w:lang w:val="de-DE" w:eastAsia="en-US" w:bidi="ar-SA"/>
        </w:rPr>
        <w:commentReference w:id="24"/>
      </w:r>
      <w:r>
        <w:t xml:space="preserve"> [information available in German]</w:t>
      </w:r>
    </w:p>
    <w:p w:rsidR="003D1908" w:rsidRDefault="00A46B31" w:rsidP="00CE6849">
      <w:pPr>
        <w:pStyle w:val="Standard-BlockCharCharChar"/>
      </w:pPr>
      <w:r>
        <w:t>The IDS Mannheim compiled a manual for transcribing with the EXMARaLDA Partitur-Editor according to DIDA:</w:t>
      </w:r>
    </w:p>
    <w:p w:rsidR="003D1908" w:rsidRPr="00040318" w:rsidRDefault="00A46B31" w:rsidP="00CE6849">
      <w:pPr>
        <w:pStyle w:val="Literaturliste"/>
        <w:rPr>
          <w:lang w:val="de-DE"/>
        </w:rPr>
      </w:pPr>
      <w:r w:rsidRPr="00040318">
        <w:rPr>
          <w:lang w:val="de-DE"/>
        </w:rPr>
        <w:t>Schütte, Wilfried (2004): Transkriptionsrichtlinien für die Eingabe in EXMARaLDA (ab Version 1.2.7) nach DIDA-Konventione</w:t>
      </w:r>
      <w:r w:rsidR="001C1E14">
        <w:rPr>
          <w:lang w:val="de-DE"/>
        </w:rPr>
        <w:t>n. Mannheim: Institut für Deut</w:t>
      </w:r>
      <w:r w:rsidRPr="00040318">
        <w:rPr>
          <w:lang w:val="de-DE"/>
        </w:rPr>
        <w:t xml:space="preserve">sche Sprache. </w:t>
      </w:r>
    </w:p>
    <w:p w:rsidR="003D1908" w:rsidRPr="00040318" w:rsidRDefault="00A46B31" w:rsidP="00CE6849">
      <w:pPr>
        <w:pStyle w:val="Literaturliste"/>
        <w:rPr>
          <w:lang w:val="de-DE"/>
        </w:rPr>
      </w:pPr>
      <w:r w:rsidRPr="00040318">
        <w:rPr>
          <w:lang w:val="de-DE"/>
        </w:rPr>
        <w:t>For further information, please contact the IDS in Mannheim (</w:t>
      </w:r>
      <w:hyperlink r:id="rId22" w:history="1">
        <w:r>
          <w:rPr>
            <w:rStyle w:val="Hyperlink"/>
            <w:lang w:val="de-DE"/>
          </w:rPr>
          <w:t>http://www.ids-mannheim.de/</w:t>
        </w:r>
      </w:hyperlink>
      <w:r w:rsidRPr="00040318">
        <w:rPr>
          <w:lang w:val="de-DE"/>
        </w:rPr>
        <w:t>).</w:t>
      </w:r>
    </w:p>
    <w:p w:rsidR="003D1908" w:rsidRPr="00040318" w:rsidRDefault="00A46B31" w:rsidP="00CE6849">
      <w:pPr>
        <w:pStyle w:val="Literaturliste"/>
        <w:rPr>
          <w:lang w:val="de-DE"/>
        </w:rPr>
      </w:pPr>
      <w:r>
        <w:rPr>
          <w:rStyle w:val="Kommentarzeichen"/>
          <w:lang w:val="de-DE" w:eastAsia="en-US" w:bidi="ar-SA"/>
        </w:rPr>
        <w:commentReference w:id="25"/>
      </w:r>
    </w:p>
    <w:p w:rsidR="003D1908" w:rsidRPr="00040318" w:rsidRDefault="003D1908" w:rsidP="00CE6849">
      <w:pPr>
        <w:pStyle w:val="Literaturliste"/>
        <w:rPr>
          <w:lang w:val="de-DE"/>
        </w:rPr>
        <w:sectPr w:rsidR="003D1908" w:rsidRPr="00040318" w:rsidSect="00372541">
          <w:headerReference w:type="default" r:id="rId23"/>
          <w:pgSz w:w="11906" w:h="16838" w:code="9"/>
          <w:pgMar w:top="1417" w:right="1133" w:bottom="1134" w:left="1417" w:header="624" w:footer="624" w:gutter="0"/>
          <w:cols w:space="720"/>
          <w:docGrid w:linePitch="326"/>
        </w:sectPr>
      </w:pPr>
    </w:p>
    <w:p w:rsidR="003D1908" w:rsidRDefault="00A46B31">
      <w:pPr>
        <w:pStyle w:val="berschrift1"/>
      </w:pPr>
      <w:bookmarkStart w:id="26" w:name="_Toc472960737"/>
      <w:r>
        <w:lastRenderedPageBreak/>
        <w:t>USER INTERFACE</w:t>
      </w:r>
      <w:bookmarkEnd w:id="26"/>
    </w:p>
    <w:p w:rsidR="003D1908" w:rsidRDefault="00A46B31" w:rsidP="00CE6849">
      <w:pPr>
        <w:pStyle w:val="Standard-BlockCharCharChar"/>
      </w:pPr>
      <w:r>
        <w:t xml:space="preserve">The two main components of the interface are the </w:t>
      </w:r>
      <w:r>
        <w:rPr>
          <w:rStyle w:val="RefsZchn"/>
        </w:rPr>
        <w:t>musical score</w:t>
      </w:r>
      <w:r>
        <w:t xml:space="preserve"> </w:t>
      </w:r>
      <w:r>
        <w:rPr>
          <w:rStyle w:val="RefsZchn"/>
        </w:rPr>
        <w:t>(1)</w:t>
      </w:r>
      <w:r>
        <w:t xml:space="preserve"> and the </w:t>
      </w:r>
      <w:r>
        <w:rPr>
          <w:rStyle w:val="RefsZchn"/>
        </w:rPr>
        <w:t>oscillogram (2)</w:t>
      </w:r>
      <w:r>
        <w:t>. If required, the panels discussed in the following chapter can be displayed.</w:t>
      </w:r>
    </w:p>
    <w:p w:rsidR="003D1908" w:rsidRDefault="005C3343">
      <w:pPr>
        <w:pStyle w:val="GraphikFormat"/>
      </w:pPr>
      <w:r>
        <w:rPr>
          <w:noProof/>
          <w:lang w:eastAsia="de-DE"/>
        </w:rPr>
        <mc:AlternateContent>
          <mc:Choice Requires="wps">
            <w:drawing>
              <wp:anchor distT="0" distB="0" distL="114300" distR="114300" simplePos="0" relativeHeight="251642880" behindDoc="0" locked="0" layoutInCell="1" allowOverlap="1" wp14:anchorId="0803B250" wp14:editId="10DC627C">
                <wp:simplePos x="0" y="0"/>
                <wp:positionH relativeFrom="column">
                  <wp:posOffset>1103934</wp:posOffset>
                </wp:positionH>
                <wp:positionV relativeFrom="paragraph">
                  <wp:posOffset>691183</wp:posOffset>
                </wp:positionV>
                <wp:extent cx="263525" cy="254441"/>
                <wp:effectExtent l="266700" t="0" r="22225" b="184150"/>
                <wp:wrapNone/>
                <wp:docPr id="161" name="Legende mit Linie 2 16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flipV="1">
                          <a:off x="0" y="0"/>
                          <a:ext cx="263525" cy="254441"/>
                        </a:xfrm>
                        <a:prstGeom prst="borderCallout2">
                          <a:avLst>
                            <a:gd name="adj1" fmla="val 41958"/>
                            <a:gd name="adj2" fmla="val -22472"/>
                            <a:gd name="adj3" fmla="val 41958"/>
                            <a:gd name="adj4" fmla="val -65542"/>
                            <a:gd name="adj5" fmla="val -64569"/>
                            <a:gd name="adj6" fmla="val -97005"/>
                          </a:avLst>
                        </a:prstGeom>
                        <a:solidFill>
                          <a:srgbClr val="FFFFFF"/>
                        </a:solidFill>
                        <a:ln w="9525">
                          <a:solidFill>
                            <a:srgbClr val="000000"/>
                          </a:solidFill>
                          <a:miter lim="800000"/>
                          <a:headEnd/>
                          <a:tailEnd/>
                        </a:ln>
                      </wps:spPr>
                      <wps:txbx>
                        <w:txbxContent>
                          <w:p w:rsidR="00396662" w:rsidRDefault="00396662" w:rsidP="005C3343">
                            <w:pPr>
                              <w:spacing w:before="0" w:after="0"/>
                              <w:jc w:val="center"/>
                            </w:pPr>
                            <w:r>
                              <w:t>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48" coordsize="21600,21600" o:spt="48" adj="-10080,24300,-3600,4050,-1800,4050" path="m@0@1l@2@3@4@5nfem,l21600,r,21600l,21600xe">
                <v:stroke joinstyle="miter"/>
                <v:formulas>
                  <v:f eqn="val #0"/>
                  <v:f eqn="val #1"/>
                  <v:f eqn="val #2"/>
                  <v:f eqn="val #3"/>
                  <v:f eqn="val #4"/>
                  <v:f eqn="val #5"/>
                </v:formulas>
                <v:path arrowok="t" o:extrusionok="f" gradientshapeok="t" o:connecttype="custom" o:connectlocs="@0,@1;10800,0;10800,21600;0,10800;21600,10800"/>
                <v:handles>
                  <v:h position="#0,#1"/>
                  <v:h position="#2,#3"/>
                  <v:h position="#4,#5"/>
                </v:handles>
                <o:callout v:ext="edit" on="t"/>
              </v:shapetype>
              <v:shape id="Legende mit Linie 2 161" o:spid="_x0000_s1026" type="#_x0000_t48" style="position:absolute;left:0;text-align:left;margin-left:86.9pt;margin-top:54.4pt;width:20.75pt;height:20.05pt;flip:y;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" adj="-20953,-13947,-14157,9063,-4854,9063">
                <v:textbox>
                  <w:txbxContent>
                    <w:p w:rsidR="00396662" w:rsidRDefault="00396662" w:rsidP="005C3343">
                      <w:pPr>
                        <w:spacing w:before="0" w:after="0"/>
                        <w:jc w:val="center"/>
                      </w:pPr>
                      <w:r>
                        <w:t>2</w:t>
                      </w:r>
                    </w:p>
                  </w:txbxContent>
                </v:textbox>
              </v:shape>
            </w:pict>
          </mc:Fallback>
        </mc:AlternateContent>
      </w:r>
      <w:r w:rsidR="00A46B31">
        <w:rPr>
          <w:noProof/>
          <w:lang w:eastAsia="de-DE"/>
        </w:rPr>
        <mc:AlternateContent>
          <mc:Choice Requires="wps">
            <w:drawing>
              <wp:anchor distT="0" distB="0" distL="114300" distR="114300" simplePos="0" relativeHeight="251628544" behindDoc="0" locked="0" layoutInCell="1" allowOverlap="1" wp14:anchorId="71BAE418" wp14:editId="29CD5DA3">
                <wp:simplePos x="0" y="0"/>
                <wp:positionH relativeFrom="column">
                  <wp:posOffset>1505585</wp:posOffset>
                </wp:positionH>
                <wp:positionV relativeFrom="paragraph">
                  <wp:posOffset>1562100</wp:posOffset>
                </wp:positionV>
                <wp:extent cx="263525" cy="246380"/>
                <wp:effectExtent l="266700" t="0" r="22225" b="191770"/>
                <wp:wrapNone/>
                <wp:docPr id="150" name="Legende mit Linie 2 1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flipV="1">
                          <a:off x="0" y="0"/>
                          <a:ext cx="263525" cy="246380"/>
                        </a:xfrm>
                        <a:prstGeom prst="borderCallout2">
                          <a:avLst>
                            <a:gd name="adj1" fmla="val 41958"/>
                            <a:gd name="adj2" fmla="val -22472"/>
                            <a:gd name="adj3" fmla="val 41958"/>
                            <a:gd name="adj4" fmla="val -65542"/>
                            <a:gd name="adj5" fmla="val -64569"/>
                            <a:gd name="adj6" fmla="val -97005"/>
                          </a:avLst>
                        </a:prstGeom>
                        <a:solidFill>
                          <a:srgbClr val="FFFFFF"/>
                        </a:solidFill>
                        <a:ln w="9525">
                          <a:solidFill>
                            <a:srgbClr val="000000"/>
                          </a:solidFill>
                          <a:miter lim="800000"/>
                          <a:headEnd/>
                          <a:tailEnd/>
                        </a:ln>
                      </wps:spPr>
                      <wps:txbx>
                        <w:txbxContent>
                          <w:p w:rsidR="00396662" w:rsidRDefault="00396662">
                            <w:pPr>
                              <w:spacing w:before="0" w:after="0"/>
                            </w:pPr>
                            <w:r>
                              <w:t>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Legende mit Linie 2 150" o:spid="_x0000_s1027" type="#_x0000_t48" style="position:absolute;left:0;text-align:left;margin-left:118.55pt;margin-top:123pt;width:20.75pt;height:19.4pt;flip:y;z-index:25162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" adj="-20953,-13947,-14157,9063,-4854,9063">
                <v:textbox>
                  <w:txbxContent>
                    <w:p w:rsidR="00396662" w:rsidRDefault="00396662">
                      <w:pPr>
                        <w:spacing w:before="0" w:after="0"/>
                      </w:pPr>
                      <w:r>
                        <w:t>1</w:t>
                      </w:r>
                    </w:p>
                  </w:txbxContent>
                </v:textbox>
              </v:shape>
            </w:pict>
          </mc:Fallback>
        </mc:AlternateContent>
      </w:r>
      <w:r w:rsidR="00A46B31">
        <w:rPr>
          <w:noProof/>
          <w:lang w:eastAsia="de-DE"/>
        </w:rPr>
        <mc:AlternateContent>
          <mc:Choice Requires="wps">
            <w:drawing>
              <wp:anchor distT="0" distB="0" distL="114300" distR="114300" simplePos="0" relativeHeight="251769856" behindDoc="0" locked="0" layoutInCell="1" allowOverlap="1" wp14:anchorId="468E05DD" wp14:editId="5183CC58">
                <wp:simplePos x="0" y="0"/>
                <wp:positionH relativeFrom="column">
                  <wp:posOffset>109220</wp:posOffset>
                </wp:positionH>
                <wp:positionV relativeFrom="paragraph">
                  <wp:posOffset>894715</wp:posOffset>
                </wp:positionV>
                <wp:extent cx="5715635" cy="616585"/>
                <wp:effectExtent l="0" t="0" r="18415" b="12065"/>
                <wp:wrapNone/>
                <wp:docPr id="30" name="Abgerundetes Rechteck 30"/>
                <wp:cNvGraphicFramePr/>
                <a:graphic xmlns:a="http://schemas.openxmlformats.org/drawingml/2006/main">
                  <a:graphicData uri="http://schemas.microsoft.com/office/word/2010/wordprocessingShape">
                    <wps:wsp>
                      <wps:cNvSpPr/>
                      <wps:spPr>
                        <a:xfrm>
                          <a:off x="0" y="0"/>
                          <a:ext cx="5715635" cy="616585"/>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5="http://schemas.microsoft.com/office/word/2012/wordml">
            <w:pict>
              <v:roundrect w14:anchorId="021D7A61" id="Abgerundetes Rechteck 30" o:spid="_x0000_s1026" style="position:absolute;margin-left:8.6pt;margin-top:70.45pt;width:450.05pt;height:48.55pt;z-index:2517698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" filled="f" strokecolor="red" strokeweight="1.5pt"/>
            </w:pict>
          </mc:Fallback>
        </mc:AlternateContent>
      </w:r>
      <w:r w:rsidR="00A46B31">
        <w:rPr>
          <w:noProof/>
          <w:lang w:eastAsia="de-DE"/>
        </w:rPr>
        <mc:AlternateContent>
          <mc:Choice Requires="wps">
            <w:drawing>
              <wp:anchor distT="0" distB="0" distL="114300" distR="114300" simplePos="0" relativeHeight="251779072" behindDoc="0" locked="0" layoutInCell="1" allowOverlap="1" wp14:anchorId="48433CBC" wp14:editId="567DE04C">
                <wp:simplePos x="0" y="0"/>
                <wp:positionH relativeFrom="column">
                  <wp:posOffset>109337</wp:posOffset>
                </wp:positionH>
                <wp:positionV relativeFrom="paragraph">
                  <wp:posOffset>1770267</wp:posOffset>
                </wp:positionV>
                <wp:extent cx="5716169" cy="1116353"/>
                <wp:effectExtent l="0" t="0" r="18415" b="26670"/>
                <wp:wrapNone/>
                <wp:docPr id="31" name="Abgerundetes Rechteck 31"/>
                <wp:cNvGraphicFramePr/>
                <a:graphic xmlns:a="http://schemas.openxmlformats.org/drawingml/2006/main">
                  <a:graphicData uri="http://schemas.microsoft.com/office/word/2010/wordprocessingShape">
                    <wps:wsp>
                      <wps:cNvSpPr/>
                      <wps:spPr>
                        <a:xfrm>
                          <a:off x="0" y="0"/>
                          <a:ext cx="5716169" cy="1116353"/>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5FBBC4F4" id="Abgerundetes Rechteck 31" o:spid="_x0000_s1026" style="position:absolute;margin-left:8.6pt;margin-top:139.4pt;width:450.1pt;height:87.9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" filled="f" strokecolor="red" strokeweight="1.5pt"/>
            </w:pict>
          </mc:Fallback>
        </mc:AlternateContent>
      </w:r>
      <w:r w:rsidR="00A46B31">
        <w:rPr>
          <w:noProof/>
          <w:lang w:eastAsia="de-DE"/>
        </w:rPr>
        <w:drawing>
          <wp:inline distT="0" distB="0" distL="0" distR="0" wp14:anchorId="3612A1F2" wp14:editId="03DB8EB2">
            <wp:extent cx="5939790" cy="3414464"/>
            <wp:effectExtent l="0" t="0" r="381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939790" cy="3414464"/>
                    </a:xfrm>
                    <a:prstGeom prst="rect">
                      <a:avLst/>
                    </a:prstGeom>
                  </pic:spPr>
                </pic:pic>
              </a:graphicData>
            </a:graphic>
          </wp:inline>
        </w:drawing>
      </w:r>
    </w:p>
    <w:p w:rsidR="003D1908" w:rsidRDefault="00A46B31" w:rsidP="00CE6849">
      <w:pPr>
        <w:pStyle w:val="Standard-BlockCharCharChar"/>
      </w:pPr>
      <w:r>
        <w:t xml:space="preserve">The oscillogram will only be displayed, if the transcription is linked to an audio or video file (via </w:t>
      </w:r>
      <w:r>
        <w:rPr>
          <w:rStyle w:val="Menufunction"/>
        </w:rPr>
        <w:fldChar w:fldCharType="begin"/>
      </w:r>
      <w:r>
        <w:rPr>
          <w:rStyle w:val="Menufunction"/>
        </w:rPr>
        <w:instrText xml:space="preserve"> REF _Ref471915616 \h  \* MERGEFORMAT </w:instrText>
      </w:r>
      <w:r>
        <w:rPr>
          <w:rStyle w:val="Menufunction"/>
        </w:rPr>
      </w:r>
      <w:r>
        <w:rPr>
          <w:rStyle w:val="Menufunction"/>
        </w:rPr>
        <w:fldChar w:fldCharType="separate"/>
      </w:r>
      <w:r w:rsidR="003E68CF" w:rsidRPr="003E68CF">
        <w:rPr>
          <w:rStyle w:val="Menufunction"/>
        </w:rPr>
        <w:t>Transcription &gt; Recordings…</w:t>
      </w:r>
      <w:r>
        <w:rPr>
          <w:rStyle w:val="Menufunction"/>
        </w:rPr>
        <w:fldChar w:fldCharType="end"/>
      </w:r>
      <w:r>
        <w:t>). Should the list of linked recordings not hold a .wav file, only a timeline will be displayed instead of the oscillogram:</w:t>
      </w:r>
    </w:p>
    <w:p w:rsidR="003D1908" w:rsidRDefault="00A46B31">
      <w:pPr>
        <w:pStyle w:val="GraphikFormat"/>
      </w:pPr>
      <w:r>
        <w:rPr>
          <w:noProof/>
          <w:lang w:eastAsia="de-DE"/>
        </w:rPr>
        <mc:AlternateContent>
          <mc:Choice Requires="wps">
            <w:drawing>
              <wp:anchor distT="0" distB="0" distL="114300" distR="114300" simplePos="0" relativeHeight="251788288" behindDoc="0" locked="0" layoutInCell="1" allowOverlap="1" wp14:anchorId="18FDE49C" wp14:editId="5F37F303">
                <wp:simplePos x="0" y="0"/>
                <wp:positionH relativeFrom="column">
                  <wp:posOffset>109337</wp:posOffset>
                </wp:positionH>
                <wp:positionV relativeFrom="paragraph">
                  <wp:posOffset>879222</wp:posOffset>
                </wp:positionV>
                <wp:extent cx="5749294" cy="712446"/>
                <wp:effectExtent l="0" t="0" r="22860" b="12065"/>
                <wp:wrapNone/>
                <wp:docPr id="162" name="Abgerundetes Rechteck 162"/>
                <wp:cNvGraphicFramePr/>
                <a:graphic xmlns:a="http://schemas.openxmlformats.org/drawingml/2006/main">
                  <a:graphicData uri="http://schemas.microsoft.com/office/word/2010/wordprocessingShape">
                    <wps:wsp>
                      <wps:cNvSpPr/>
                      <wps:spPr>
                        <a:xfrm>
                          <a:off x="0" y="0"/>
                          <a:ext cx="5749294" cy="712446"/>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1DF31501" id="Abgerundetes Rechteck 162" o:spid="_x0000_s1026" style="position:absolute;margin-left:8.6pt;margin-top:69.25pt;width:452.7pt;height:56.1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" filled="f" strokecolor="red" strokeweight="1.5pt"/>
            </w:pict>
          </mc:Fallback>
        </mc:AlternateContent>
      </w:r>
      <w:r>
        <w:rPr>
          <w:noProof/>
          <w:lang w:eastAsia="de-DE"/>
        </w:rPr>
        <w:drawing>
          <wp:inline distT="0" distB="0" distL="0" distR="0" wp14:anchorId="007298BA" wp14:editId="4759DADB">
            <wp:extent cx="5939790" cy="1880576"/>
            <wp:effectExtent l="0" t="0" r="3810" b="5715"/>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939790" cy="1880576"/>
                    </a:xfrm>
                    <a:prstGeom prst="rect">
                      <a:avLst/>
                    </a:prstGeom>
                  </pic:spPr>
                </pic:pic>
              </a:graphicData>
            </a:graphic>
          </wp:inline>
        </w:drawing>
      </w:r>
    </w:p>
    <w:p w:rsidR="003D1908" w:rsidRDefault="00A46B31" w:rsidP="00CE6849">
      <w:pPr>
        <w:pStyle w:val="Standard-BlockCharCharChar"/>
      </w:pPr>
      <w:r>
        <w:rPr>
          <w:lang w:val="de-DE" w:eastAsia="de-DE" w:bidi="ar-SA"/>
        </w:rPr>
        <mc:AlternateContent>
          <mc:Choice Requires="wps">
            <w:drawing>
              <wp:anchor distT="0" distB="0" distL="114300" distR="114300" simplePos="0" relativeHeight="251760640" behindDoc="0" locked="0" layoutInCell="1" allowOverlap="1" wp14:anchorId="5D2DE1BE" wp14:editId="443A27B1">
                <wp:simplePos x="0" y="0"/>
                <wp:positionH relativeFrom="column">
                  <wp:posOffset>4485640</wp:posOffset>
                </wp:positionH>
                <wp:positionV relativeFrom="paragraph">
                  <wp:posOffset>9095740</wp:posOffset>
                </wp:positionV>
                <wp:extent cx="339090" cy="272415"/>
                <wp:effectExtent l="337820" t="184150" r="8890" b="10160"/>
                <wp:wrapNone/>
                <wp:docPr id="951" name="Legende mit Linie 2 9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39090" cy="272415"/>
                        </a:xfrm>
                        <a:prstGeom prst="borderCallout2">
                          <a:avLst>
                            <a:gd name="adj1" fmla="val 41958"/>
                            <a:gd name="adj2" fmla="val -22472"/>
                            <a:gd name="adj3" fmla="val 41958"/>
                            <a:gd name="adj4" fmla="val -65542"/>
                            <a:gd name="adj5" fmla="val -64569"/>
                            <a:gd name="adj6" fmla="val -97005"/>
                          </a:avLst>
                        </a:prstGeom>
                        <a:solidFill>
                          <a:srgbClr val="FFFFFF"/>
                        </a:solidFill>
                        <a:ln w="9525">
                          <a:solidFill>
                            <a:srgbClr val="000000"/>
                          </a:solidFill>
                          <a:miter lim="800000"/>
                          <a:headEnd/>
                          <a:tailEnd/>
                        </a:ln>
                      </wps:spPr>
                      <wps:txbx>
                        <w:txbxContent>
                          <w:p w:rsidR="00396662" w:rsidRDefault="00396662">
                            <w:pPr>
                              <w:jc w:val="center"/>
                            </w:pPr>
                            <w:r>
                              <w:t>5a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Legende mit Linie 2 951" o:spid="_x0000_s1028" type="#_x0000_t48" style="position:absolute;left:0;text-align:left;margin-left:353.2pt;margin-top:716.2pt;width:26.7pt;height:21.4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" adj="-20953,-13947,-14157,9063,-4854,9063">
                <v:textbox>
                  <w:txbxContent>
                    <w:p w:rsidR="00396662" w:rsidRDefault="00396662">
                      <w:pPr>
                        <w:jc w:val="center"/>
                      </w:pPr>
                      <w:r>
                        <w:t>5a</w:t>
                      </w:r>
                    </w:p>
                  </w:txbxContent>
                </v:textbox>
              </v:shape>
            </w:pict>
          </mc:Fallback>
        </mc:AlternateContent>
      </w:r>
      <w:r>
        <w:rPr>
          <w:lang w:val="de-DE" w:eastAsia="de-DE" w:bidi="ar-SA"/>
        </w:rPr>
        <mc:AlternateContent>
          <mc:Choice Requires="wps">
            <w:drawing>
              <wp:anchor distT="0" distB="0" distL="114300" distR="114300" simplePos="0" relativeHeight="251752448" behindDoc="0" locked="0" layoutInCell="1" allowOverlap="1" wp14:anchorId="061179D6" wp14:editId="677BB39F">
                <wp:simplePos x="0" y="0"/>
                <wp:positionH relativeFrom="column">
                  <wp:posOffset>4485640</wp:posOffset>
                </wp:positionH>
                <wp:positionV relativeFrom="paragraph">
                  <wp:posOffset>9095740</wp:posOffset>
                </wp:positionV>
                <wp:extent cx="339090" cy="272415"/>
                <wp:effectExtent l="337820" t="184150" r="8890" b="10160"/>
                <wp:wrapNone/>
                <wp:docPr id="952" name="Legende mit Linie 2 9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39090" cy="272415"/>
                        </a:xfrm>
                        <a:prstGeom prst="borderCallout2">
                          <a:avLst>
                            <a:gd name="adj1" fmla="val 41958"/>
                            <a:gd name="adj2" fmla="val -22472"/>
                            <a:gd name="adj3" fmla="val 41958"/>
                            <a:gd name="adj4" fmla="val -65542"/>
                            <a:gd name="adj5" fmla="val -64569"/>
                            <a:gd name="adj6" fmla="val -97005"/>
                          </a:avLst>
                        </a:prstGeom>
                        <a:solidFill>
                          <a:srgbClr val="FFFFFF"/>
                        </a:solidFill>
                        <a:ln w="9525">
                          <a:solidFill>
                            <a:srgbClr val="000000"/>
                          </a:solidFill>
                          <a:miter lim="800000"/>
                          <a:headEnd/>
                          <a:tailEnd/>
                        </a:ln>
                      </wps:spPr>
                      <wps:txbx>
                        <w:txbxContent>
                          <w:p w:rsidR="00396662" w:rsidRDefault="00396662">
                            <w:pPr>
                              <w:jc w:val="center"/>
                            </w:pPr>
                            <w:r>
                              <w:t>5a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Legende mit Linie 2 952" o:spid="_x0000_s1029" type="#_x0000_t48" style="position:absolute;left:0;text-align:left;margin-left:353.2pt;margin-top:716.2pt;width:26.7pt;height:21.4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" adj="-20953,-13947,-14157,9063,-4854,9063">
                <v:textbox>
                  <w:txbxContent>
                    <w:p w:rsidR="00396662" w:rsidRDefault="00396662">
                      <w:pPr>
                        <w:jc w:val="center"/>
                      </w:pPr>
                      <w:r>
                        <w:t>5a</w:t>
                      </w:r>
                    </w:p>
                  </w:txbxContent>
                </v:textbox>
              </v:shape>
            </w:pict>
          </mc:Fallback>
        </mc:AlternateContent>
      </w:r>
      <w:r>
        <w:rPr>
          <w:lang w:val="de-DE" w:eastAsia="de-DE" w:bidi="ar-SA"/>
        </w:rPr>
        <mc:AlternateContent>
          <mc:Choice Requires="wps">
            <w:drawing>
              <wp:anchor distT="0" distB="0" distL="114300" distR="114300" simplePos="0" relativeHeight="251729920" behindDoc="0" locked="0" layoutInCell="1" allowOverlap="1" wp14:anchorId="0FA6D366" wp14:editId="0E08B478">
                <wp:simplePos x="0" y="0"/>
                <wp:positionH relativeFrom="column">
                  <wp:posOffset>4485640</wp:posOffset>
                </wp:positionH>
                <wp:positionV relativeFrom="paragraph">
                  <wp:posOffset>9095740</wp:posOffset>
                </wp:positionV>
                <wp:extent cx="339090" cy="272415"/>
                <wp:effectExtent l="337820" t="184150" r="8890" b="10160"/>
                <wp:wrapNone/>
                <wp:docPr id="953" name="Legende mit Linie 2 9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39090" cy="272415"/>
                        </a:xfrm>
                        <a:prstGeom prst="borderCallout2">
                          <a:avLst>
                            <a:gd name="adj1" fmla="val 41958"/>
                            <a:gd name="adj2" fmla="val -22472"/>
                            <a:gd name="adj3" fmla="val 41958"/>
                            <a:gd name="adj4" fmla="val -65542"/>
                            <a:gd name="adj5" fmla="val -64569"/>
                            <a:gd name="adj6" fmla="val -97005"/>
                          </a:avLst>
                        </a:prstGeom>
                        <a:solidFill>
                          <a:srgbClr val="FFFFFF"/>
                        </a:solidFill>
                        <a:ln w="9525">
                          <a:solidFill>
                            <a:srgbClr val="000000"/>
                          </a:solidFill>
                          <a:miter lim="800000"/>
                          <a:headEnd/>
                          <a:tailEnd/>
                        </a:ln>
                      </wps:spPr>
                      <wps:txbx>
                        <w:txbxContent>
                          <w:p w:rsidR="00396662" w:rsidRDefault="00396662">
                            <w:pPr>
                              <w:jc w:val="center"/>
                            </w:pPr>
                            <w:r>
                              <w:t>5a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Legende mit Linie 2 953" o:spid="_x0000_s1030" type="#_x0000_t48" style="position:absolute;left:0;text-align:left;margin-left:353.2pt;margin-top:716.2pt;width:26.7pt;height:21.4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" adj="-20953,-13947,-14157,9063,-4854,9063">
                <v:textbox>
                  <w:txbxContent>
                    <w:p w:rsidR="00396662" w:rsidRDefault="00396662">
                      <w:pPr>
                        <w:jc w:val="center"/>
                      </w:pPr>
                      <w:r>
                        <w:t>5a</w:t>
                      </w:r>
                    </w:p>
                  </w:txbxContent>
                </v:textbox>
              </v:shape>
            </w:pict>
          </mc:Fallback>
        </mc:AlternateContent>
      </w:r>
      <w:r>
        <w:rPr>
          <w:lang w:val="de-DE" w:eastAsia="de-DE" w:bidi="ar-SA"/>
        </w:rPr>
        <mc:AlternateContent>
          <mc:Choice Requires="wps">
            <w:drawing>
              <wp:anchor distT="0" distB="0" distL="114300" distR="114300" simplePos="0" relativeHeight="251710464" behindDoc="0" locked="0" layoutInCell="1" allowOverlap="1" wp14:anchorId="7F000CD9" wp14:editId="3FF9D5F2">
                <wp:simplePos x="0" y="0"/>
                <wp:positionH relativeFrom="column">
                  <wp:posOffset>4485640</wp:posOffset>
                </wp:positionH>
                <wp:positionV relativeFrom="paragraph">
                  <wp:posOffset>9095740</wp:posOffset>
                </wp:positionV>
                <wp:extent cx="339090" cy="272415"/>
                <wp:effectExtent l="337820" t="184150" r="8890" b="10160"/>
                <wp:wrapNone/>
                <wp:docPr id="4" name="Legende mit Linie 2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39090" cy="272415"/>
                        </a:xfrm>
                        <a:prstGeom prst="borderCallout2">
                          <a:avLst>
                            <a:gd name="adj1" fmla="val 41958"/>
                            <a:gd name="adj2" fmla="val -22472"/>
                            <a:gd name="adj3" fmla="val 41958"/>
                            <a:gd name="adj4" fmla="val -65542"/>
                            <a:gd name="adj5" fmla="val -64569"/>
                            <a:gd name="adj6" fmla="val -97005"/>
                          </a:avLst>
                        </a:prstGeom>
                        <a:solidFill>
                          <a:srgbClr val="FFFFFF"/>
                        </a:solidFill>
                        <a:ln w="9525">
                          <a:solidFill>
                            <a:srgbClr val="000000"/>
                          </a:solidFill>
                          <a:miter lim="800000"/>
                          <a:headEnd/>
                          <a:tailEnd/>
                        </a:ln>
                      </wps:spPr>
                      <wps:txbx>
                        <w:txbxContent>
                          <w:p w:rsidR="00396662" w:rsidRDefault="00396662">
                            <w:pPr>
                              <w:jc w:val="center"/>
                            </w:pPr>
                            <w:r>
                              <w:t>5a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Legende mit Linie 2 4" o:spid="_x0000_s1031" type="#_x0000_t48" style="position:absolute;left:0;text-align:left;margin-left:353.2pt;margin-top:716.2pt;width:26.7pt;height:21.4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" adj="-20953,-13947,-14157,9063,-4854,9063">
                <v:textbox>
                  <w:txbxContent>
                    <w:p w:rsidR="00396662" w:rsidRDefault="00396662">
                      <w:pPr>
                        <w:jc w:val="center"/>
                      </w:pPr>
                      <w:r>
                        <w:t>5a</w:t>
                      </w:r>
                    </w:p>
                  </w:txbxContent>
                </v:textbox>
              </v:shape>
            </w:pict>
          </mc:Fallback>
        </mc:AlternateContent>
      </w:r>
      <w:r>
        <w:rPr>
          <w:lang w:val="de-DE" w:eastAsia="de-DE" w:bidi="ar-SA"/>
        </w:rPr>
        <mc:AlternateContent>
          <mc:Choice Requires="wps">
            <w:drawing>
              <wp:anchor distT="0" distB="0" distL="114300" distR="114300" simplePos="0" relativeHeight="251697152" behindDoc="0" locked="0" layoutInCell="1" allowOverlap="1" wp14:anchorId="6E917B27" wp14:editId="5E2E89FE">
                <wp:simplePos x="0" y="0"/>
                <wp:positionH relativeFrom="column">
                  <wp:posOffset>4485640</wp:posOffset>
                </wp:positionH>
                <wp:positionV relativeFrom="paragraph">
                  <wp:posOffset>9095740</wp:posOffset>
                </wp:positionV>
                <wp:extent cx="339090" cy="272415"/>
                <wp:effectExtent l="337820" t="184150" r="8890" b="10160"/>
                <wp:wrapNone/>
                <wp:docPr id="954" name="Legende mit Linie 2 9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39090" cy="272415"/>
                        </a:xfrm>
                        <a:prstGeom prst="borderCallout2">
                          <a:avLst>
                            <a:gd name="adj1" fmla="val 41958"/>
                            <a:gd name="adj2" fmla="val -22472"/>
                            <a:gd name="adj3" fmla="val 41958"/>
                            <a:gd name="adj4" fmla="val -65542"/>
                            <a:gd name="adj5" fmla="val -64569"/>
                            <a:gd name="adj6" fmla="val -97005"/>
                          </a:avLst>
                        </a:prstGeom>
                        <a:solidFill>
                          <a:srgbClr val="FFFFFF"/>
                        </a:solidFill>
                        <a:ln w="9525">
                          <a:solidFill>
                            <a:srgbClr val="000000"/>
                          </a:solidFill>
                          <a:miter lim="800000"/>
                          <a:headEnd/>
                          <a:tailEnd/>
                        </a:ln>
                      </wps:spPr>
                      <wps:txbx>
                        <w:txbxContent>
                          <w:p w:rsidR="00396662" w:rsidRDefault="00396662">
                            <w:pPr>
                              <w:jc w:val="center"/>
                            </w:pPr>
                            <w:r>
                              <w:t>5a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Legende mit Linie 2 954" o:spid="_x0000_s1032" type="#_x0000_t48" style="position:absolute;left:0;text-align:left;margin-left:353.2pt;margin-top:716.2pt;width:26.7pt;height:21.4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" adj="-20953,-13947,-14157,9063,-4854,9063">
                <v:textbox>
                  <w:txbxContent>
                    <w:p w:rsidR="00396662" w:rsidRDefault="00396662">
                      <w:pPr>
                        <w:jc w:val="center"/>
                      </w:pPr>
                      <w:r>
                        <w:t>5a</w:t>
                      </w:r>
                    </w:p>
                  </w:txbxContent>
                </v:textbox>
              </v:shape>
            </w:pict>
          </mc:Fallback>
        </mc:AlternateContent>
      </w:r>
      <w:r>
        <w:rPr>
          <w:lang w:val="de-DE" w:eastAsia="de-DE" w:bidi="ar-SA"/>
        </w:rPr>
        <mc:AlternateContent>
          <mc:Choice Requires="wps">
            <w:drawing>
              <wp:anchor distT="0" distB="0" distL="114300" distR="114300" simplePos="0" relativeHeight="251688960" behindDoc="0" locked="0" layoutInCell="1" allowOverlap="1" wp14:anchorId="3A70B4CF" wp14:editId="10D53362">
                <wp:simplePos x="0" y="0"/>
                <wp:positionH relativeFrom="column">
                  <wp:posOffset>4485640</wp:posOffset>
                </wp:positionH>
                <wp:positionV relativeFrom="paragraph">
                  <wp:posOffset>9095740</wp:posOffset>
                </wp:positionV>
                <wp:extent cx="339090" cy="272415"/>
                <wp:effectExtent l="337820" t="184150" r="8890" b="10160"/>
                <wp:wrapNone/>
                <wp:docPr id="2" name="Legende mit Linie 2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39090" cy="272415"/>
                        </a:xfrm>
                        <a:prstGeom prst="borderCallout2">
                          <a:avLst>
                            <a:gd name="adj1" fmla="val 41958"/>
                            <a:gd name="adj2" fmla="val -22472"/>
                            <a:gd name="adj3" fmla="val 41958"/>
                            <a:gd name="adj4" fmla="val -65542"/>
                            <a:gd name="adj5" fmla="val -64569"/>
                            <a:gd name="adj6" fmla="val -97005"/>
                          </a:avLst>
                        </a:prstGeom>
                        <a:solidFill>
                          <a:srgbClr val="FFFFFF"/>
                        </a:solidFill>
                        <a:ln w="9525">
                          <a:solidFill>
                            <a:srgbClr val="000000"/>
                          </a:solidFill>
                          <a:miter lim="800000"/>
                          <a:headEnd/>
                          <a:tailEnd/>
                        </a:ln>
                      </wps:spPr>
                      <wps:txbx>
                        <w:txbxContent>
                          <w:p w:rsidR="00396662" w:rsidRDefault="00396662">
                            <w:pPr>
                              <w:jc w:val="center"/>
                            </w:pPr>
                            <w:r>
                              <w:t>5a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Legende mit Linie 2 2" o:spid="_x0000_s1033" type="#_x0000_t48" style="position:absolute;left:0;text-align:left;margin-left:353.2pt;margin-top:716.2pt;width:26.7pt;height:21.4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" adj="-20953,-13947,-14157,9063,-4854,9063">
                <v:textbox>
                  <w:txbxContent>
                    <w:p w:rsidR="00396662" w:rsidRDefault="00396662">
                      <w:pPr>
                        <w:jc w:val="center"/>
                      </w:pPr>
                      <w:r>
                        <w:t>5a</w:t>
                      </w:r>
                    </w:p>
                  </w:txbxContent>
                </v:textbox>
              </v:shape>
            </w:pict>
          </mc:Fallback>
        </mc:AlternateContent>
      </w:r>
      <w:r>
        <w:t>The buttons for playing the recording can be found between the oscillogram and the musical score:</w:t>
      </w:r>
    </w:p>
    <w:p w:rsidR="003D1908" w:rsidRDefault="00A46B31">
      <w:pPr>
        <w:pStyle w:val="GraphikFormat"/>
      </w:pPr>
      <w:r>
        <w:rPr>
          <w:noProof/>
          <w:lang w:eastAsia="de-DE"/>
        </w:rPr>
        <w:drawing>
          <wp:inline distT="0" distB="0" distL="0" distR="0" wp14:anchorId="5E20E355" wp14:editId="2EBE1E94">
            <wp:extent cx="4201752" cy="326891"/>
            <wp:effectExtent l="0" t="0" r="0" b="0"/>
            <wp:docPr id="946" name="Grafik 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4248951" cy="330563"/>
                    </a:xfrm>
                    <a:prstGeom prst="rect">
                      <a:avLst/>
                    </a:prstGeom>
                  </pic:spPr>
                </pic:pic>
              </a:graphicData>
            </a:graphic>
          </wp:inline>
        </w:drawing>
      </w:r>
    </w:p>
    <w:p w:rsidR="003D1908" w:rsidRDefault="00A46B31" w:rsidP="00CE6849">
      <w:pPr>
        <w:pStyle w:val="Standard-BlockCharCharChar"/>
      </w:pPr>
      <w:r>
        <w:t>Their functions are (from left to right):</w:t>
      </w:r>
    </w:p>
    <w:p w:rsidR="003D1908" w:rsidRDefault="00A46B31" w:rsidP="00CE6849">
      <w:pPr>
        <w:pStyle w:val="Standard-BlockCharCharChar"/>
      </w:pPr>
      <w:r>
        <w:t xml:space="preserve">1) </w:t>
      </w:r>
      <w:r>
        <w:rPr>
          <w:lang w:val="de-DE" w:eastAsia="de-DE" w:bidi="ar-SA"/>
        </w:rPr>
        <w:drawing>
          <wp:inline distT="0" distB="0" distL="0" distR="0" wp14:anchorId="4EA7E06B" wp14:editId="19593BBF">
            <wp:extent cx="297872" cy="152400"/>
            <wp:effectExtent l="0" t="0" r="6985" b="0"/>
            <wp:docPr id="227" name="Grafik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309599" cy="158400"/>
                    </a:xfrm>
                    <a:prstGeom prst="rect">
                      <a:avLst/>
                    </a:prstGeom>
                  </pic:spPr>
                </pic:pic>
              </a:graphicData>
            </a:graphic>
          </wp:inline>
        </w:drawing>
      </w:r>
      <w:r>
        <w:t xml:space="preserve"> Determine the speed, at which the audio file is played</w:t>
      </w:r>
    </w:p>
    <w:p w:rsidR="003D1908" w:rsidRDefault="00A46B31" w:rsidP="00CE6849">
      <w:pPr>
        <w:pStyle w:val="Standard-BlockCharCharChar"/>
      </w:pPr>
      <w:r>
        <w:lastRenderedPageBreak/>
        <w:t xml:space="preserve">2) </w:t>
      </w:r>
      <w:r>
        <w:rPr>
          <w:lang w:val="de-DE" w:eastAsia="de-DE" w:bidi="ar-SA"/>
        </w:rPr>
        <w:drawing>
          <wp:inline distT="0" distB="0" distL="0" distR="0" wp14:anchorId="0F55BDD2" wp14:editId="675FD3F0">
            <wp:extent cx="205200" cy="115200"/>
            <wp:effectExtent l="0" t="0" r="4445" b="0"/>
            <wp:docPr id="223" name="Grafik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205200" cy="115200"/>
                    </a:xfrm>
                    <a:prstGeom prst="rect">
                      <a:avLst/>
                    </a:prstGeom>
                  </pic:spPr>
                </pic:pic>
              </a:graphicData>
            </a:graphic>
          </wp:inline>
        </w:drawing>
      </w:r>
      <w:r>
        <w:t xml:space="preserve"> Play the second before the selection in the oscillogram</w:t>
      </w:r>
    </w:p>
    <w:p w:rsidR="003D1908" w:rsidRDefault="00A46B31" w:rsidP="00CE6849">
      <w:pPr>
        <w:pStyle w:val="Standard-BlockCharCharChar"/>
      </w:pPr>
      <w:r>
        <w:t xml:space="preserve">3) </w:t>
      </w:r>
      <w:r>
        <w:rPr>
          <w:lang w:val="de-DE" w:eastAsia="de-DE" w:bidi="ar-SA"/>
        </w:rPr>
        <w:drawing>
          <wp:inline distT="0" distB="0" distL="0" distR="0" wp14:anchorId="6252964C" wp14:editId="155CC1F8">
            <wp:extent cx="208800" cy="115200"/>
            <wp:effectExtent l="0" t="0" r="1270" b="0"/>
            <wp:docPr id="231" name="Grafik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208800" cy="115200"/>
                    </a:xfrm>
                    <a:prstGeom prst="rect">
                      <a:avLst/>
                    </a:prstGeom>
                  </pic:spPr>
                </pic:pic>
              </a:graphicData>
            </a:graphic>
          </wp:inline>
        </w:drawing>
      </w:r>
      <w:r>
        <w:t xml:space="preserve"> Play the first second of the selection</w:t>
      </w:r>
    </w:p>
    <w:p w:rsidR="003D1908" w:rsidRDefault="00A46B31" w:rsidP="00CE6849">
      <w:pPr>
        <w:pStyle w:val="Standard-BlockCharCharChar"/>
      </w:pPr>
      <w:r>
        <w:t xml:space="preserve">4) </w:t>
      </w:r>
      <w:r>
        <w:rPr>
          <w:lang w:val="de-DE" w:eastAsia="de-DE" w:bidi="ar-SA"/>
        </w:rPr>
        <w:drawing>
          <wp:inline distT="0" distB="0" distL="0" distR="0" wp14:anchorId="228A1133" wp14:editId="25C29DA8">
            <wp:extent cx="331200" cy="122400"/>
            <wp:effectExtent l="0" t="0" r="0" b="0"/>
            <wp:docPr id="232" name="Grafik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331200" cy="122400"/>
                    </a:xfrm>
                    <a:prstGeom prst="rect">
                      <a:avLst/>
                    </a:prstGeom>
                  </pic:spPr>
                </pic:pic>
              </a:graphicData>
            </a:graphic>
          </wp:inline>
        </w:drawing>
      </w:r>
      <w:r>
        <w:t xml:space="preserve"> Play the current selection (Shortcut: </w:t>
      </w:r>
      <w:r>
        <w:rPr>
          <w:rStyle w:val="ButtonsZchn"/>
        </w:rPr>
        <w:t>CTRL</w:t>
      </w:r>
      <w:r>
        <w:t xml:space="preserve"> + </w:t>
      </w:r>
      <w:r>
        <w:rPr>
          <w:rStyle w:val="ButtonsZchn"/>
        </w:rPr>
        <w:t>Space</w:t>
      </w:r>
      <w:r>
        <w:t>)</w:t>
      </w:r>
    </w:p>
    <w:p w:rsidR="003D1908" w:rsidRDefault="00A46B31" w:rsidP="00CE6849">
      <w:pPr>
        <w:pStyle w:val="Standard-BlockCharCharChar"/>
      </w:pPr>
      <w:r>
        <w:t xml:space="preserve">5) </w:t>
      </w:r>
      <w:r>
        <w:rPr>
          <w:lang w:val="de-DE" w:eastAsia="de-DE" w:bidi="ar-SA"/>
        </w:rPr>
        <w:drawing>
          <wp:inline distT="0" distB="0" distL="0" distR="0" wp14:anchorId="3626FE7D" wp14:editId="10FDCDB1">
            <wp:extent cx="208800" cy="115200"/>
            <wp:effectExtent l="0" t="0" r="1270" b="0"/>
            <wp:docPr id="234" name="Grafik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208800" cy="115200"/>
                    </a:xfrm>
                    <a:prstGeom prst="rect">
                      <a:avLst/>
                    </a:prstGeom>
                  </pic:spPr>
                </pic:pic>
              </a:graphicData>
            </a:graphic>
          </wp:inline>
        </w:drawing>
      </w:r>
      <w:r>
        <w:t xml:space="preserve"> Play the last second of the selection (Shortcut:</w:t>
      </w:r>
      <w:r>
        <w:rPr>
          <w:lang w:val="en-GB"/>
        </w:rPr>
        <w:t xml:space="preserve"> </w:t>
      </w:r>
      <w:r>
        <w:rPr>
          <w:rStyle w:val="ButtonsZchn"/>
        </w:rPr>
        <w:t>CTRL</w:t>
      </w:r>
      <w:r>
        <w:rPr>
          <w:lang w:val="en-GB"/>
        </w:rPr>
        <w:t xml:space="preserve"> + </w:t>
      </w:r>
      <w:r>
        <w:rPr>
          <w:rStyle w:val="ButtonsZchn"/>
        </w:rPr>
        <w:t>Shift</w:t>
      </w:r>
      <w:r>
        <w:rPr>
          <w:b/>
        </w:rPr>
        <w:t xml:space="preserve"> </w:t>
      </w:r>
      <w:r>
        <w:rPr>
          <w:lang w:val="en-GB"/>
        </w:rPr>
        <w:t xml:space="preserve">+ </w:t>
      </w:r>
      <w:r>
        <w:rPr>
          <w:rStyle w:val="ButtonsZchn"/>
        </w:rPr>
        <w:t>Space</w:t>
      </w:r>
      <w:r>
        <w:t>)</w:t>
      </w:r>
    </w:p>
    <w:p w:rsidR="003D1908" w:rsidRDefault="00A46B31" w:rsidP="00CE6849">
      <w:pPr>
        <w:pStyle w:val="Standard-BlockCharCharChar"/>
      </w:pPr>
      <w:r>
        <w:t xml:space="preserve">6) </w:t>
      </w:r>
      <w:r>
        <w:rPr>
          <w:lang w:val="de-DE" w:eastAsia="de-DE" w:bidi="ar-SA"/>
        </w:rPr>
        <w:drawing>
          <wp:inline distT="0" distB="0" distL="0" distR="0" wp14:anchorId="73C8AF54" wp14:editId="74FB13E9">
            <wp:extent cx="212400" cy="108000"/>
            <wp:effectExtent l="0" t="0" r="0" b="6350"/>
            <wp:docPr id="235" name="Grafik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212400" cy="108000"/>
                    </a:xfrm>
                    <a:prstGeom prst="rect">
                      <a:avLst/>
                    </a:prstGeom>
                  </pic:spPr>
                </pic:pic>
              </a:graphicData>
            </a:graphic>
          </wp:inline>
        </w:drawing>
      </w:r>
      <w:r>
        <w:t xml:space="preserve"> Play the first second after the selection</w:t>
      </w:r>
    </w:p>
    <w:p w:rsidR="003D1908" w:rsidRDefault="00A46B31" w:rsidP="00CE6849">
      <w:pPr>
        <w:pStyle w:val="Standard-BlockCharCharChar"/>
      </w:pPr>
      <w:r>
        <w:t xml:space="preserve">7) </w:t>
      </w:r>
      <w:r>
        <w:rPr>
          <w:lang w:val="de-DE" w:eastAsia="de-DE" w:bidi="ar-SA"/>
        </w:rPr>
        <w:drawing>
          <wp:inline distT="0" distB="0" distL="0" distR="0" wp14:anchorId="5F37CF26" wp14:editId="7B12C83B">
            <wp:extent cx="237600" cy="111600"/>
            <wp:effectExtent l="0" t="0" r="0" b="3175"/>
            <wp:docPr id="248" name="Grafik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237600" cy="111600"/>
                    </a:xfrm>
                    <a:prstGeom prst="rect">
                      <a:avLst/>
                    </a:prstGeom>
                  </pic:spPr>
                </pic:pic>
              </a:graphicData>
            </a:graphic>
          </wp:inline>
        </w:drawing>
      </w:r>
      <w:r>
        <w:t xml:space="preserve"> Loop the selection</w:t>
      </w:r>
    </w:p>
    <w:p w:rsidR="003D1908" w:rsidRDefault="00A46B31" w:rsidP="00CE6849">
      <w:pPr>
        <w:pStyle w:val="Standard-BlockCharCharChar"/>
      </w:pPr>
      <w:r>
        <w:t xml:space="preserve">8) </w:t>
      </w:r>
      <w:r>
        <w:rPr>
          <w:lang w:val="de-DE" w:eastAsia="de-DE" w:bidi="ar-SA"/>
        </w:rPr>
        <w:drawing>
          <wp:inline distT="0" distB="0" distL="0" distR="0" wp14:anchorId="1A988110" wp14:editId="679BFF94">
            <wp:extent cx="234000" cy="118800"/>
            <wp:effectExtent l="0" t="0" r="0" b="0"/>
            <wp:docPr id="253" name="Grafik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34000" cy="118800"/>
                    </a:xfrm>
                    <a:prstGeom prst="rect">
                      <a:avLst/>
                    </a:prstGeom>
                  </pic:spPr>
                </pic:pic>
              </a:graphicData>
            </a:graphic>
          </wp:inline>
        </w:drawing>
      </w:r>
      <w:r>
        <w:t xml:space="preserve"> Play from cursor position (Shortcut:</w:t>
      </w:r>
      <w:r>
        <w:rPr>
          <w:lang w:val="en-GB"/>
        </w:rPr>
        <w:t xml:space="preserve"> </w:t>
      </w:r>
      <w:r>
        <w:rPr>
          <w:rStyle w:val="ButtonsZchn"/>
        </w:rPr>
        <w:t>CTRL</w:t>
      </w:r>
      <w:r>
        <w:rPr>
          <w:lang w:val="en-GB"/>
        </w:rPr>
        <w:t xml:space="preserve"> + </w:t>
      </w:r>
      <w:r>
        <w:rPr>
          <w:rStyle w:val="ButtonsZchn"/>
        </w:rPr>
        <w:t>F4</w:t>
      </w:r>
      <w:r>
        <w:t>)</w:t>
      </w:r>
    </w:p>
    <w:p w:rsidR="003D1908" w:rsidRDefault="00A46B31" w:rsidP="00CE6849">
      <w:pPr>
        <w:pStyle w:val="Standard-BlockCharCharChar"/>
      </w:pPr>
      <w:r>
        <w:t xml:space="preserve">9) </w:t>
      </w:r>
      <w:r>
        <w:rPr>
          <w:lang w:val="de-DE" w:eastAsia="de-DE" w:bidi="ar-SA"/>
        </w:rPr>
        <w:drawing>
          <wp:inline distT="0" distB="0" distL="0" distR="0" wp14:anchorId="66A8B684" wp14:editId="716ED96A">
            <wp:extent cx="223200" cy="118800"/>
            <wp:effectExtent l="0" t="0" r="5715"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srcRect l="4110" t="1" r="52055" b="14999"/>
                    <a:stretch/>
                  </pic:blipFill>
                  <pic:spPr bwMode="auto">
                    <a:xfrm>
                      <a:off x="0" y="0"/>
                      <a:ext cx="223200" cy="118800"/>
                    </a:xfrm>
                    <a:prstGeom prst="rect">
                      <a:avLst/>
                    </a:prstGeom>
                    <a:ln>
                      <a:noFill/>
                    </a:ln>
                    <a:extLst>
                      <a:ext uri="{53640926-AAD7-44D8-BBD7-CCE9431645EC}">
                        <a14:shadowObscured xmlns:a14="http://schemas.microsoft.com/office/drawing/2010/main"/>
                      </a:ext>
                    </a:extLst>
                  </pic:spPr>
                </pic:pic>
              </a:graphicData>
            </a:graphic>
          </wp:inline>
        </w:drawing>
      </w:r>
      <w:r>
        <w:t xml:space="preserve"> Pause (Shortcut: </w:t>
      </w:r>
      <w:r>
        <w:rPr>
          <w:rStyle w:val="ButtonsZchn"/>
        </w:rPr>
        <w:t>CTRL</w:t>
      </w:r>
      <w:r>
        <w:rPr>
          <w:lang w:val="en-GB"/>
        </w:rPr>
        <w:t xml:space="preserve"> + </w:t>
      </w:r>
      <w:r>
        <w:rPr>
          <w:rStyle w:val="ButtonsZchn"/>
        </w:rPr>
        <w:t>F5</w:t>
      </w:r>
      <w:r>
        <w:t>)</w:t>
      </w:r>
    </w:p>
    <w:p w:rsidR="003D1908" w:rsidRDefault="00A46B31" w:rsidP="00CE6849">
      <w:pPr>
        <w:pStyle w:val="Standard-BlockCharCharChar"/>
      </w:pPr>
      <w:r>
        <w:t xml:space="preserve">10) </w:t>
      </w:r>
      <w:r>
        <w:rPr>
          <w:lang w:val="de-DE" w:eastAsia="de-DE" w:bidi="ar-SA"/>
        </w:rPr>
        <w:drawing>
          <wp:inline distT="0" distB="0" distL="0" distR="0" wp14:anchorId="4497B430" wp14:editId="0AE878DF">
            <wp:extent cx="230400" cy="140400"/>
            <wp:effectExtent l="0" t="0" r="0"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srcRect l="51511" r="4533"/>
                    <a:stretch/>
                  </pic:blipFill>
                  <pic:spPr bwMode="auto">
                    <a:xfrm>
                      <a:off x="0" y="0"/>
                      <a:ext cx="230400" cy="140400"/>
                    </a:xfrm>
                    <a:prstGeom prst="rect">
                      <a:avLst/>
                    </a:prstGeom>
                    <a:ln>
                      <a:noFill/>
                    </a:ln>
                    <a:extLst>
                      <a:ext uri="{53640926-AAD7-44D8-BBD7-CCE9431645EC}">
                        <a14:shadowObscured xmlns:a14="http://schemas.microsoft.com/office/drawing/2010/main"/>
                      </a:ext>
                    </a:extLst>
                  </pic:spPr>
                </pic:pic>
              </a:graphicData>
            </a:graphic>
          </wp:inline>
        </w:drawing>
      </w:r>
      <w:r>
        <w:t xml:space="preserve"> Stop (Shortcut:</w:t>
      </w:r>
      <w:r>
        <w:rPr>
          <w:lang w:val="en-GB"/>
        </w:rPr>
        <w:t xml:space="preserve"> </w:t>
      </w:r>
      <w:r>
        <w:rPr>
          <w:rStyle w:val="ButtonsZchn"/>
        </w:rPr>
        <w:t>CTRL</w:t>
      </w:r>
      <w:r>
        <w:rPr>
          <w:lang w:val="en-GB"/>
        </w:rPr>
        <w:t xml:space="preserve"> + </w:t>
      </w:r>
      <w:r>
        <w:rPr>
          <w:rStyle w:val="ButtonsZchn"/>
        </w:rPr>
        <w:t>F6</w:t>
      </w:r>
      <w:r>
        <w:t>)</w:t>
      </w:r>
    </w:p>
    <w:p w:rsidR="003D1908" w:rsidRDefault="00A46B31" w:rsidP="00CE6849">
      <w:pPr>
        <w:pStyle w:val="Standard-BlockCharCharChar"/>
      </w:pPr>
      <w:r>
        <w:t xml:space="preserve">The musical score and the oscillogram are linked to each other. Thus, if the current selection of the musical score is equipped with absolute time values, the start and end point of the musical score will coincide with the start and end point of the oscillogram selection. </w:t>
      </w:r>
      <w:r>
        <w:rPr>
          <w:lang w:val="en-GB"/>
        </w:rPr>
        <w:t xml:space="preserve">In reverse, the buttons </w:t>
      </w:r>
      <w:r>
        <w:rPr>
          <w:lang w:val="de-DE" w:eastAsia="de-DE" w:bidi="ar-SA"/>
        </w:rPr>
        <w:drawing>
          <wp:inline distT="0" distB="0" distL="0" distR="0" wp14:anchorId="1371B7EA" wp14:editId="0CA948A1">
            <wp:extent cx="630000" cy="144000"/>
            <wp:effectExtent l="0" t="0" r="0" b="8890"/>
            <wp:docPr id="238" name="Grafik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630000" cy="144000"/>
                    </a:xfrm>
                    <a:prstGeom prst="rect">
                      <a:avLst/>
                    </a:prstGeom>
                  </pic:spPr>
                </pic:pic>
              </a:graphicData>
            </a:graphic>
          </wp:inline>
        </w:drawing>
      </w:r>
      <w:r>
        <w:rPr>
          <w:lang w:val="en-GB"/>
        </w:rPr>
        <w:t xml:space="preserve"> (</w:t>
      </w:r>
      <w:r>
        <w:rPr>
          <w:rStyle w:val="RefsZchn"/>
        </w:rPr>
        <w:t>“Add event”</w:t>
      </w:r>
      <w:r>
        <w:t>) a</w:t>
      </w:r>
      <w:r>
        <w:rPr>
          <w:lang w:val="en-GB"/>
        </w:rPr>
        <w:t xml:space="preserve">nd </w:t>
      </w:r>
      <w:r>
        <w:rPr>
          <w:lang w:val="de-DE" w:eastAsia="de-DE" w:bidi="ar-SA"/>
        </w:rPr>
        <w:drawing>
          <wp:inline distT="0" distB="0" distL="0" distR="0" wp14:anchorId="5553F9F1" wp14:editId="11A867E6">
            <wp:extent cx="709200" cy="136800"/>
            <wp:effectExtent l="0" t="0" r="0" b="0"/>
            <wp:docPr id="266" name="Grafik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709200" cy="136800"/>
                    </a:xfrm>
                    <a:prstGeom prst="rect">
                      <a:avLst/>
                    </a:prstGeom>
                  </pic:spPr>
                </pic:pic>
              </a:graphicData>
            </a:graphic>
          </wp:inline>
        </w:drawing>
      </w:r>
      <w:r>
        <w:rPr>
          <w:lang w:val="en-GB"/>
        </w:rPr>
        <w:t xml:space="preserve"> (</w:t>
      </w:r>
      <w:r>
        <w:rPr>
          <w:rStyle w:val="RefsZchn"/>
        </w:rPr>
        <w:t>“Append interval”</w:t>
      </w:r>
      <w:r>
        <w:t>)</w:t>
      </w:r>
      <w:r>
        <w:rPr>
          <w:lang w:val="en-GB"/>
        </w:rPr>
        <w:t xml:space="preserve"> can be used to insert events or time intervals into the musical score according to the current selection in the oscillogram. A detailed description can be found in the document </w:t>
      </w:r>
      <w:r>
        <w:rPr>
          <w:rStyle w:val="Dokumentation"/>
        </w:rPr>
        <w:t>Quickstart transcribing</w:t>
      </w:r>
      <w:r>
        <w:rPr>
          <w:lang w:val="en-GB"/>
        </w:rPr>
        <w:t xml:space="preserve">. </w:t>
      </w:r>
      <w:r>
        <w:t xml:space="preserve"> </w:t>
      </w:r>
    </w:p>
    <w:p w:rsidR="003D1908" w:rsidRDefault="00A46B31" w:rsidP="00CE6849">
      <w:pPr>
        <w:pStyle w:val="Standard-BlockCharCharChar"/>
      </w:pPr>
      <w:r>
        <w:t xml:space="preserve">The musical score is composed of one or more </w:t>
      </w:r>
      <w:r>
        <w:rPr>
          <w:rStyle w:val="RefsZchn"/>
        </w:rPr>
        <w:t>tiers</w:t>
      </w:r>
      <w:r>
        <w:t xml:space="preserve">. Every tier contains </w:t>
      </w:r>
      <w:r w:rsidRPr="00040318">
        <w:rPr>
          <w:rStyle w:val="RefsZchn"/>
        </w:rPr>
        <w:t>events</w:t>
      </w:r>
      <w:r>
        <w:t xml:space="preserve"> that are assigned to one or more intervals on the </w:t>
      </w:r>
      <w:r>
        <w:rPr>
          <w:rStyle w:val="RefsZchn"/>
        </w:rPr>
        <w:t>timeline</w:t>
      </w:r>
      <w:r>
        <w:t>.</w:t>
      </w:r>
    </w:p>
    <w:p w:rsidR="003D1908" w:rsidRDefault="00A46B31">
      <w:pPr>
        <w:pStyle w:val="GraphikFormat"/>
      </w:pPr>
      <w:r>
        <w:rPr>
          <w:noProof/>
          <w:lang w:eastAsia="de-DE"/>
        </w:rPr>
        <w:drawing>
          <wp:inline distT="0" distB="0" distL="0" distR="0" wp14:anchorId="04A691C3" wp14:editId="0532A9F4">
            <wp:extent cx="5939790" cy="1501140"/>
            <wp:effectExtent l="0" t="0" r="3810" b="3810"/>
            <wp:docPr id="166" name="Grafik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ignis.png"/>
                    <pic:cNvPicPr/>
                  </pic:nvPicPr>
                  <pic:blipFill>
                    <a:blip r:embed="rId38">
                      <a:extLst>
                        <a:ext uri="{28A0092B-C50C-407E-A947-70E740481C1C}">
                          <a14:useLocalDpi xmlns:a14="http://schemas.microsoft.com/office/drawing/2010/main" val="0"/>
                        </a:ext>
                      </a:extLst>
                    </a:blip>
                    <a:stretch>
                      <a:fillRect/>
                    </a:stretch>
                  </pic:blipFill>
                  <pic:spPr>
                    <a:xfrm>
                      <a:off x="0" y="0"/>
                      <a:ext cx="5939790" cy="1501140"/>
                    </a:xfrm>
                    <a:prstGeom prst="rect">
                      <a:avLst/>
                    </a:prstGeom>
                  </pic:spPr>
                </pic:pic>
              </a:graphicData>
            </a:graphic>
          </wp:inline>
        </w:drawing>
      </w:r>
    </w:p>
    <w:p w:rsidR="003D1908" w:rsidRDefault="00A46B31" w:rsidP="00CE6849">
      <w:pPr>
        <w:pStyle w:val="Standard-BlockCharCharChar"/>
      </w:pPr>
      <w:r>
        <w:t>A detailed description of the basic units of an EXMARaLDA transcription can be found in the document</w:t>
      </w:r>
      <w:r>
        <w:rPr>
          <w:lang w:val="en-GB"/>
        </w:rPr>
        <w:t xml:space="preserve"> </w:t>
      </w:r>
      <w:r>
        <w:rPr>
          <w:rStyle w:val="Dokumentation"/>
          <w:lang w:val="en-GB"/>
        </w:rPr>
        <w:t>Understanding the basics of EXMARaLDA</w:t>
      </w:r>
      <w:r>
        <w:rPr>
          <w:lang w:val="en-GB"/>
        </w:rPr>
        <w:t>.</w:t>
      </w:r>
    </w:p>
    <w:p w:rsidR="003D1908" w:rsidRDefault="00A46B31" w:rsidP="00CE6849">
      <w:pPr>
        <w:pStyle w:val="Standard-BlockCharCharChar"/>
      </w:pPr>
      <w:r>
        <w:t>The visual nature of the oscillogram view (as above) can be altered by scrolling:</w:t>
      </w:r>
    </w:p>
    <w:p w:rsidR="003D1908" w:rsidRDefault="00A46B31" w:rsidP="008338F0">
      <w:pPr>
        <w:pStyle w:val="Aufzhlungszeichen1"/>
      </w:pPr>
      <w:r>
        <w:t xml:space="preserve">Pressing and holding the </w:t>
      </w:r>
      <w:r>
        <w:rPr>
          <w:rStyle w:val="ButtonsZchn"/>
        </w:rPr>
        <w:t>CTRL</w:t>
      </w:r>
      <w:r>
        <w:t xml:space="preserve"> key and </w:t>
      </w:r>
      <w:r>
        <w:rPr>
          <w:rStyle w:val="RefsZchn"/>
        </w:rPr>
        <w:t>scrolling up or down</w:t>
      </w:r>
      <w:r>
        <w:t xml:space="preserve"> zooms in and out of the display horizontally, hence, a greater or smaller time unit is then shown per pixel.</w:t>
      </w:r>
    </w:p>
    <w:p w:rsidR="003D1908" w:rsidRDefault="00A46B31">
      <w:pPr>
        <w:pStyle w:val="GraphikFormat"/>
      </w:pPr>
      <w:r>
        <w:rPr>
          <w:noProof/>
          <w:lang w:eastAsia="de-DE"/>
        </w:rPr>
        <w:drawing>
          <wp:inline distT="0" distB="0" distL="0" distR="0" wp14:anchorId="03AEAD64" wp14:editId="5F3E8E32">
            <wp:extent cx="5939790" cy="1052061"/>
            <wp:effectExtent l="0" t="0" r="3810" b="0"/>
            <wp:docPr id="171" name="Grafik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939790" cy="1052061"/>
                    </a:xfrm>
                    <a:prstGeom prst="rect">
                      <a:avLst/>
                    </a:prstGeom>
                  </pic:spPr>
                </pic:pic>
              </a:graphicData>
            </a:graphic>
          </wp:inline>
        </w:drawing>
      </w:r>
    </w:p>
    <w:p w:rsidR="003D1908" w:rsidRDefault="00A46B31" w:rsidP="008338F0">
      <w:pPr>
        <w:pStyle w:val="Aufzhlungszeichen1"/>
      </w:pPr>
      <w:r>
        <w:lastRenderedPageBreak/>
        <w:t xml:space="preserve">Pressing and holding the </w:t>
      </w:r>
      <w:r>
        <w:rPr>
          <w:rStyle w:val="ButtonsZchn"/>
        </w:rPr>
        <w:t>CTRL</w:t>
      </w:r>
      <w:r>
        <w:t xml:space="preserve"> and the </w:t>
      </w:r>
      <w:r>
        <w:rPr>
          <w:rStyle w:val="ButtonsZchn"/>
        </w:rPr>
        <w:t>Shift</w:t>
      </w:r>
      <w:r>
        <w:t xml:space="preserve"> </w:t>
      </w:r>
      <w:r w:rsidRPr="00040318">
        <w:t>keys</w:t>
      </w:r>
      <w:r>
        <w:t xml:space="preserve"> and </w:t>
      </w:r>
      <w:r>
        <w:rPr>
          <w:rStyle w:val="RefsZchn"/>
        </w:rPr>
        <w:t>scrolling up/down</w:t>
      </w:r>
      <w:r w:rsidR="00040318">
        <w:rPr>
          <w:rStyle w:val="RefsZchn"/>
        </w:rPr>
        <w:t xml:space="preserve"> </w:t>
      </w:r>
      <w:r>
        <w:t>zooms in and out of the display vertically, hence, the oscillations are increased and decreased in size. This can be particularly useful, if the recording is too quiet.</w:t>
      </w:r>
    </w:p>
    <w:p w:rsidR="003D1908" w:rsidRDefault="00A46B31">
      <w:pPr>
        <w:pStyle w:val="GraphikFormat"/>
      </w:pPr>
      <w:r>
        <w:rPr>
          <w:noProof/>
          <w:lang w:eastAsia="de-DE"/>
        </w:rPr>
        <w:drawing>
          <wp:inline distT="0" distB="0" distL="0" distR="0" wp14:anchorId="7DE20F31" wp14:editId="646DD4BE">
            <wp:extent cx="5939790" cy="1097529"/>
            <wp:effectExtent l="0" t="0" r="3810" b="7620"/>
            <wp:docPr id="189" name="Grafik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939790" cy="1097529"/>
                    </a:xfrm>
                    <a:prstGeom prst="rect">
                      <a:avLst/>
                    </a:prstGeom>
                  </pic:spPr>
                </pic:pic>
              </a:graphicData>
            </a:graphic>
          </wp:inline>
        </w:drawing>
      </w:r>
    </w:p>
    <w:p w:rsidR="003D1908" w:rsidRDefault="00A46B31" w:rsidP="00CE6849">
      <w:pPr>
        <w:pStyle w:val="Standard-BlockCharCharChar"/>
      </w:pPr>
      <w:r>
        <w:t xml:space="preserve">If the current selection in the oscillogram is connected to the musical score, the selection boundaries will be displayed in </w:t>
      </w:r>
      <w:r>
        <w:rPr>
          <w:b/>
          <w:color w:val="48E040"/>
        </w:rPr>
        <w:t>green</w:t>
      </w:r>
      <w:r>
        <w:t xml:space="preserve"> and in </w:t>
      </w:r>
      <w:r>
        <w:rPr>
          <w:b/>
          <w:color w:val="FF0000"/>
        </w:rPr>
        <w:t>red</w:t>
      </w:r>
      <w:r>
        <w:t xml:space="preserve"> (consider the above examples). If the selection boundaries in the oscillogram are altered in this state, these alterations will also be applied to the connected time values in the musical score. If the oscillogram view and the musical score are not connected, the selection boundaries will be displayed in </w:t>
      </w:r>
      <w:r>
        <w:rPr>
          <w:b/>
          <w:color w:val="0066FF"/>
        </w:rPr>
        <w:t>blue</w:t>
      </w:r>
      <w:r>
        <w:t>, as in here:</w:t>
      </w:r>
    </w:p>
    <w:p w:rsidR="003D1908" w:rsidRDefault="00A46B31">
      <w:pPr>
        <w:pStyle w:val="GraphikFormat"/>
      </w:pPr>
      <w:r>
        <w:rPr>
          <w:noProof/>
          <w:lang w:eastAsia="de-DE"/>
        </w:rPr>
        <w:drawing>
          <wp:inline distT="0" distB="0" distL="0" distR="0" wp14:anchorId="6487664C" wp14:editId="396C5351">
            <wp:extent cx="5939790" cy="1580618"/>
            <wp:effectExtent l="0" t="0" r="3810" b="635"/>
            <wp:docPr id="959" name="Grafik 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939790" cy="1580618"/>
                    </a:xfrm>
                    <a:prstGeom prst="rect">
                      <a:avLst/>
                    </a:prstGeom>
                  </pic:spPr>
                </pic:pic>
              </a:graphicData>
            </a:graphic>
          </wp:inline>
        </w:drawing>
      </w:r>
    </w:p>
    <w:p w:rsidR="003D1908" w:rsidRDefault="00A46B31" w:rsidP="00CE6849">
      <w:pPr>
        <w:pStyle w:val="Standard-BlockCharCharChar"/>
      </w:pPr>
      <w:r>
        <w:t>The buttons to modify the oscillogram can be found under</w:t>
      </w:r>
      <w:r w:rsidR="00D54EC5">
        <w:t>neath</w:t>
      </w:r>
      <w:r>
        <w:t xml:space="preserve"> on the right hand side:</w:t>
      </w:r>
    </w:p>
    <w:p w:rsidR="003D1908" w:rsidRDefault="00A46B31">
      <w:pPr>
        <w:pStyle w:val="GraphikFormat"/>
        <w:rPr>
          <w:lang w:val="en-US"/>
        </w:rPr>
      </w:pPr>
      <w:r>
        <w:rPr>
          <w:noProof/>
          <w:lang w:eastAsia="de-DE"/>
        </w:rPr>
        <w:drawing>
          <wp:inline distT="0" distB="0" distL="0" distR="0" wp14:anchorId="0BC51EE0" wp14:editId="243E1FB0">
            <wp:extent cx="1504950" cy="337317"/>
            <wp:effectExtent l="0" t="0" r="0" b="5715"/>
            <wp:docPr id="132" name="Grafi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1527917" cy="342465"/>
                    </a:xfrm>
                    <a:prstGeom prst="rect">
                      <a:avLst/>
                    </a:prstGeom>
                  </pic:spPr>
                </pic:pic>
              </a:graphicData>
            </a:graphic>
          </wp:inline>
        </w:drawing>
      </w:r>
    </w:p>
    <w:p w:rsidR="003D1908" w:rsidRDefault="00A46B31" w:rsidP="00CE6849">
      <w:pPr>
        <w:pStyle w:val="Standard-BlockCharCharChar"/>
      </w:pPr>
      <w:r>
        <w:t xml:space="preserve">The first button </w:t>
      </w:r>
      <w:r>
        <w:rPr>
          <w:lang w:val="de-DE" w:eastAsia="de-DE" w:bidi="ar-SA"/>
        </w:rPr>
        <w:drawing>
          <wp:inline distT="0" distB="0" distL="0" distR="0" wp14:anchorId="7E527222" wp14:editId="3BF18254">
            <wp:extent cx="262800" cy="144000"/>
            <wp:effectExtent l="0" t="0" r="4445" b="8890"/>
            <wp:docPr id="169" name="Grafik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262800" cy="144000"/>
                    </a:xfrm>
                    <a:prstGeom prst="rect">
                      <a:avLst/>
                    </a:prstGeom>
                  </pic:spPr>
                </pic:pic>
              </a:graphicData>
            </a:graphic>
          </wp:inline>
        </w:drawing>
      </w:r>
      <w:r>
        <w:t xml:space="preserve"> (</w:t>
      </w:r>
      <w:r>
        <w:rPr>
          <w:rStyle w:val="RefsZchn"/>
        </w:rPr>
        <w:t>“Shift selection”</w:t>
      </w:r>
      <w:r>
        <w:rPr>
          <w:rStyle w:val="RefsZchn"/>
          <w:b w:val="0"/>
        </w:rPr>
        <w:t>)</w:t>
      </w:r>
      <w:r>
        <w:rPr>
          <w:rStyle w:val="RefsZchn"/>
        </w:rPr>
        <w:t xml:space="preserve"> </w:t>
      </w:r>
      <w:r>
        <w:t>changes the current selection in such a way that the new starting point is the same as the previous endpoint. The length of the selection is maintained:</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56"/>
        <w:gridCol w:w="4747"/>
      </w:tblGrid>
      <w:tr w:rsidR="003D1908">
        <w:tc>
          <w:tcPr>
            <w:tcW w:w="4747" w:type="dxa"/>
          </w:tcPr>
          <w:p w:rsidR="003D1908" w:rsidRDefault="00A46B31">
            <w:pPr>
              <w:pStyle w:val="GraphikFormat"/>
            </w:pPr>
            <w:r>
              <w:rPr>
                <w:noProof/>
                <w:lang w:eastAsia="de-DE"/>
              </w:rPr>
              <w:drawing>
                <wp:inline distT="0" distB="0" distL="0" distR="0" wp14:anchorId="3B21B3A5" wp14:editId="16F5A6B2">
                  <wp:extent cx="2877593" cy="878774"/>
                  <wp:effectExtent l="0" t="0" r="5715" b="0"/>
                  <wp:docPr id="133" name="Grafi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a:srcRect b="7096"/>
                          <a:stretch/>
                        </pic:blipFill>
                        <pic:spPr bwMode="auto">
                          <a:xfrm>
                            <a:off x="0" y="0"/>
                            <a:ext cx="2877593" cy="878774"/>
                          </a:xfrm>
                          <a:prstGeom prst="rect">
                            <a:avLst/>
                          </a:prstGeom>
                          <a:ln>
                            <a:noFill/>
                          </a:ln>
                          <a:extLst>
                            <a:ext uri="{53640926-AAD7-44D8-BBD7-CCE9431645EC}">
                              <a14:shadowObscured xmlns:a14="http://schemas.microsoft.com/office/drawing/2010/main"/>
                            </a:ext>
                          </a:extLst>
                        </pic:spPr>
                      </pic:pic>
                    </a:graphicData>
                  </a:graphic>
                </wp:inline>
              </w:drawing>
            </w:r>
          </w:p>
        </w:tc>
        <w:tc>
          <w:tcPr>
            <w:tcW w:w="4747" w:type="dxa"/>
          </w:tcPr>
          <w:p w:rsidR="003D1908" w:rsidRDefault="00A46B31">
            <w:pPr>
              <w:pStyle w:val="GraphikFormat"/>
            </w:pPr>
            <w:r>
              <w:rPr>
                <w:noProof/>
                <w:lang w:eastAsia="de-DE"/>
              </w:rPr>
              <w:drawing>
                <wp:inline distT="0" distB="0" distL="0" distR="0" wp14:anchorId="6908C7C3" wp14:editId="10E48086">
                  <wp:extent cx="2765241" cy="878774"/>
                  <wp:effectExtent l="0" t="0" r="3175" b="0"/>
                  <wp:docPr id="134" name="Grafi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2765241" cy="878774"/>
                          </a:xfrm>
                          <a:prstGeom prst="rect">
                            <a:avLst/>
                          </a:prstGeom>
                        </pic:spPr>
                      </pic:pic>
                    </a:graphicData>
                  </a:graphic>
                </wp:inline>
              </w:drawing>
            </w:r>
          </w:p>
        </w:tc>
      </w:tr>
    </w:tbl>
    <w:p w:rsidR="003D1908" w:rsidRDefault="00A46B31" w:rsidP="00CE6849">
      <w:pPr>
        <w:pStyle w:val="Standard-BlockCharCharChar"/>
      </w:pPr>
      <w:r>
        <w:t xml:space="preserve">The second button </w:t>
      </w:r>
      <w:r>
        <w:rPr>
          <w:lang w:val="de-DE" w:eastAsia="de-DE" w:bidi="ar-SA"/>
        </w:rPr>
        <w:drawing>
          <wp:inline distT="0" distB="0" distL="0" distR="0" wp14:anchorId="292351BF" wp14:editId="4B03E7A6">
            <wp:extent cx="244800" cy="126000"/>
            <wp:effectExtent l="0" t="0" r="3175" b="7620"/>
            <wp:docPr id="170" name="Grafik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244800" cy="126000"/>
                    </a:xfrm>
                    <a:prstGeom prst="rect">
                      <a:avLst/>
                    </a:prstGeom>
                  </pic:spPr>
                </pic:pic>
              </a:graphicData>
            </a:graphic>
          </wp:inline>
        </w:drawing>
      </w:r>
      <w:r>
        <w:t xml:space="preserve"> (</w:t>
      </w:r>
      <w:r>
        <w:rPr>
          <w:rStyle w:val="RefsZchn"/>
        </w:rPr>
        <w:t>“Detach selection”</w:t>
      </w:r>
      <w:r>
        <w:rPr>
          <w:rStyle w:val="RefsZchn"/>
          <w:b w:val="0"/>
        </w:rPr>
        <w:t xml:space="preserve">) </w:t>
      </w:r>
      <w:r>
        <w:t xml:space="preserve">keeps the current selection, but detaches the musical score from it. The colours of the boundaries then change from </w:t>
      </w:r>
      <w:r>
        <w:rPr>
          <w:b/>
          <w:color w:val="48E040"/>
        </w:rPr>
        <w:t>green</w:t>
      </w:r>
      <w:r>
        <w:t>/</w:t>
      </w:r>
      <w:r>
        <w:rPr>
          <w:b/>
          <w:color w:val="FF0000"/>
        </w:rPr>
        <w:t>red</w:t>
      </w:r>
      <w:r>
        <w:t xml:space="preserve"> to </w:t>
      </w:r>
      <w:r>
        <w:rPr>
          <w:b/>
          <w:color w:val="0066FF"/>
        </w:rPr>
        <w:t>blue</w:t>
      </w:r>
      <w:r>
        <w:t xml:space="preserve"> (compare the graphics above). The third button </w:t>
      </w:r>
      <w:r>
        <w:rPr>
          <w:lang w:val="de-DE" w:eastAsia="de-DE" w:bidi="ar-SA"/>
        </w:rPr>
        <w:drawing>
          <wp:inline distT="0" distB="0" distL="0" distR="0" wp14:anchorId="6FDAAE48" wp14:editId="335CFE56">
            <wp:extent cx="252906" cy="133350"/>
            <wp:effectExtent l="0" t="0" r="0" b="0"/>
            <wp:docPr id="210" name="Grafik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259876" cy="137025"/>
                    </a:xfrm>
                    <a:prstGeom prst="rect">
                      <a:avLst/>
                    </a:prstGeom>
                  </pic:spPr>
                </pic:pic>
              </a:graphicData>
            </a:graphic>
          </wp:inline>
        </w:drawing>
      </w:r>
      <w:r>
        <w:t xml:space="preserve"> </w:t>
      </w:r>
      <w:r>
        <w:rPr>
          <w:rStyle w:val="RefsZchn"/>
          <w:b w:val="0"/>
        </w:rPr>
        <w:t>(</w:t>
      </w:r>
      <w:r>
        <w:rPr>
          <w:rStyle w:val="RefsZchn"/>
        </w:rPr>
        <w:t>“Assign times”</w:t>
      </w:r>
      <w:r>
        <w:rPr>
          <w:rStyle w:val="RefsZchn"/>
          <w:b w:val="0"/>
        </w:rPr>
        <w:t>)</w:t>
      </w:r>
      <w:r>
        <w:rPr>
          <w:rStyle w:val="RefsZchn"/>
        </w:rPr>
        <w:t xml:space="preserve"> </w:t>
      </w:r>
      <w:r>
        <w:t>assigns the start and end time of the current selection in the oscillogram to the currently selected time points in the musical score.</w:t>
      </w:r>
    </w:p>
    <w:p w:rsidR="003D1908" w:rsidRDefault="00A46B31" w:rsidP="00CE6849">
      <w:pPr>
        <w:pStyle w:val="Standard-BlockCharCharChar"/>
      </w:pPr>
      <w:r>
        <w:t>The selection boundaries in the oscillogram can be changed in the following way:</w:t>
      </w:r>
    </w:p>
    <w:p w:rsidR="003D1908" w:rsidRDefault="00A46B31" w:rsidP="008338F0">
      <w:pPr>
        <w:pStyle w:val="Aufzhlungszeichen1"/>
      </w:pPr>
      <w:r>
        <w:rPr>
          <w:rStyle w:val="RefsZchn"/>
        </w:rPr>
        <w:t>Clicking</w:t>
      </w:r>
      <w:r>
        <w:t xml:space="preserve"> and </w:t>
      </w:r>
      <w:r>
        <w:rPr>
          <w:rStyle w:val="RefsZchn"/>
        </w:rPr>
        <w:t>pulling</w:t>
      </w:r>
      <w:r>
        <w:t xml:space="preserve"> with the mouse</w:t>
      </w:r>
    </w:p>
    <w:p w:rsidR="003D1908" w:rsidRDefault="00A46B31" w:rsidP="008338F0">
      <w:pPr>
        <w:pStyle w:val="Aufzhlungszeichen1"/>
      </w:pPr>
      <w:r>
        <w:rPr>
          <w:rStyle w:val="RefsZchn"/>
        </w:rPr>
        <w:lastRenderedPageBreak/>
        <w:t>Placing the cursor</w:t>
      </w:r>
      <w:r>
        <w:t xml:space="preserve"> near one of the boundaries and </w:t>
      </w:r>
      <w:r>
        <w:rPr>
          <w:rStyle w:val="RefsZchn"/>
        </w:rPr>
        <w:t>scrolling</w:t>
      </w:r>
      <w:r>
        <w:t xml:space="preserve"> thereafter moves the boundary to the right or left</w:t>
      </w:r>
      <w:r w:rsidR="00D05226">
        <w:t>.</w:t>
      </w:r>
    </w:p>
    <w:p w:rsidR="003D1908" w:rsidRDefault="00A46B31" w:rsidP="008338F0">
      <w:pPr>
        <w:pStyle w:val="Aufzhlungszeichen1"/>
      </w:pPr>
      <w:r>
        <w:rPr>
          <w:rStyle w:val="ButtonsZchn"/>
        </w:rPr>
        <w:t>Alt</w:t>
      </w:r>
      <w:r>
        <w:t xml:space="preserve"> + </w:t>
      </w:r>
      <w:r w:rsidR="0059080F">
        <w:rPr>
          <w:rStyle w:val="ButtonsZchn"/>
        </w:rPr>
        <w:sym w:font="Wingdings 3" w:char="F09E"/>
      </w:r>
      <w:r w:rsidRPr="00040318">
        <w:rPr>
          <w:b/>
        </w:rPr>
        <w:t xml:space="preserve"> </w:t>
      </w:r>
      <w:r>
        <w:t xml:space="preserve">key moves the right boundary of the selection to the right. </w:t>
      </w:r>
      <w:r>
        <w:rPr>
          <w:rStyle w:val="ButtonsZchn"/>
        </w:rPr>
        <w:t>Alt</w:t>
      </w:r>
      <w:r>
        <w:t xml:space="preserve"> + </w:t>
      </w:r>
      <w:r w:rsidR="0059080F">
        <w:rPr>
          <w:rStyle w:val="ButtonsZchn"/>
        </w:rPr>
        <w:sym w:font="Wingdings 3" w:char="F09D"/>
      </w:r>
      <w:r>
        <w:t xml:space="preserve"> moves the right boundary to the left. Pressing </w:t>
      </w:r>
      <w:r>
        <w:rPr>
          <w:rStyle w:val="ButtonsZchn"/>
        </w:rPr>
        <w:t>Shift</w:t>
      </w:r>
      <w:r w:rsidRPr="00040318">
        <w:rPr>
          <w:b/>
        </w:rPr>
        <w:t xml:space="preserve"> </w:t>
      </w:r>
      <w:r>
        <w:t>along with</w:t>
      </w:r>
      <w:r w:rsidRPr="00040318">
        <w:rPr>
          <w:b/>
        </w:rPr>
        <w:t xml:space="preserve"> </w:t>
      </w:r>
      <w:r>
        <w:rPr>
          <w:rStyle w:val="ButtonsZchn"/>
        </w:rPr>
        <w:t>Alt</w:t>
      </w:r>
      <w:r>
        <w:t xml:space="preserve"> and the</w:t>
      </w:r>
      <w:r w:rsidRPr="00040318">
        <w:rPr>
          <w:b/>
        </w:rPr>
        <w:t xml:space="preserve"> arrow keys</w:t>
      </w:r>
      <w:r>
        <w:t xml:space="preserve"> moves the left boundary of the selection.</w:t>
      </w:r>
    </w:p>
    <w:p w:rsidR="003D1908" w:rsidRDefault="00A46B31" w:rsidP="008338F0">
      <w:pPr>
        <w:pStyle w:val="Aufzhlungszeichen1"/>
      </w:pPr>
      <w:r>
        <w:rPr>
          <w:rStyle w:val="RefsZchn"/>
        </w:rPr>
        <w:t>Placing the cursor</w:t>
      </w:r>
      <w:r>
        <w:t xml:space="preserve"> in the middle of the selection and </w:t>
      </w:r>
      <w:r>
        <w:rPr>
          <w:rStyle w:val="RefsZchn"/>
        </w:rPr>
        <w:t>scrolling</w:t>
      </w:r>
      <w:r>
        <w:t xml:space="preserve"> thereafter moves the entire boundary to the right or left</w:t>
      </w:r>
      <w:r w:rsidR="00D05226">
        <w:t>.</w:t>
      </w:r>
    </w:p>
    <w:p w:rsidR="003D1908" w:rsidRDefault="00A46B31" w:rsidP="00CE6849">
      <w:pPr>
        <w:pStyle w:val="Standard-BlockCharCharChar"/>
      </w:pPr>
      <w:r>
        <w:t xml:space="preserve">Please consult </w:t>
      </w:r>
      <w:r>
        <w:rPr>
          <w:i/>
        </w:rPr>
        <w:fldChar w:fldCharType="begin"/>
      </w:r>
      <w:r>
        <w:rPr>
          <w:i/>
        </w:rPr>
        <w:instrText xml:space="preserve"> REF _Ref471988469 \w \h  \* MERGEFORMAT </w:instrText>
      </w:r>
      <w:r>
        <w:rPr>
          <w:i/>
        </w:rPr>
      </w:r>
      <w:r>
        <w:rPr>
          <w:i/>
        </w:rPr>
        <w:fldChar w:fldCharType="separate"/>
      </w:r>
      <w:r w:rsidR="003E68CF" w:rsidRPr="003E68CF">
        <w:rPr>
          <w:rStyle w:val="QuerverweiseZchn"/>
        </w:rPr>
        <w:t>VIII</w:t>
      </w:r>
      <w:r>
        <w:rPr>
          <w:i/>
        </w:rPr>
        <w:fldChar w:fldCharType="end"/>
      </w:r>
      <w:r>
        <w:rPr>
          <w:i/>
        </w:rPr>
        <w:t xml:space="preserve"> </w:t>
      </w:r>
      <w:r>
        <w:t xml:space="preserve">of this manual or, alternatively, the </w:t>
      </w:r>
      <w:r>
        <w:rPr>
          <w:rStyle w:val="Dokumentation"/>
        </w:rPr>
        <w:t xml:space="preserve">Keyboard Shortcuts </w:t>
      </w:r>
      <w:r>
        <w:t xml:space="preserve">document in the </w:t>
      </w:r>
      <w:r w:rsidRPr="00490311">
        <w:rPr>
          <w:rStyle w:val="RefsZchn"/>
        </w:rPr>
        <w:t>“Help&amp;Support”</w:t>
      </w:r>
      <w:r>
        <w:t xml:space="preserve"> section on our website </w:t>
      </w:r>
      <w:r w:rsidR="00490311">
        <w:t>(</w:t>
      </w:r>
      <w:hyperlink r:id="rId48" w:history="1">
        <w:r>
          <w:rPr>
            <w:rStyle w:val="Hyperlink"/>
          </w:rPr>
          <w:t>www.exmaralda.org</w:t>
        </w:r>
      </w:hyperlink>
      <w:r w:rsidR="00490311">
        <w:t xml:space="preserve">) </w:t>
      </w:r>
      <w:r>
        <w:t>for a more extensive overview.</w:t>
      </w:r>
    </w:p>
    <w:p w:rsidR="003D1908" w:rsidRDefault="00A46B31" w:rsidP="00CE6849">
      <w:pPr>
        <w:pStyle w:val="Standard-BlockCharCharChar"/>
      </w:pPr>
      <w:r>
        <w:t>There are two possible ways to choose longer selections:</w:t>
      </w:r>
    </w:p>
    <w:p w:rsidR="003D1908" w:rsidRDefault="00A46B31" w:rsidP="008338F0">
      <w:pPr>
        <w:pStyle w:val="Aufzhlungszeichen1"/>
      </w:pPr>
      <w:r>
        <w:t xml:space="preserve">Using the button </w:t>
      </w:r>
      <w:r>
        <w:rPr>
          <w:lang w:val="de-DE" w:eastAsia="de-DE" w:bidi="ar-SA"/>
        </w:rPr>
        <w:drawing>
          <wp:inline distT="0" distB="0" distL="0" distR="0" wp14:anchorId="1195FE97" wp14:editId="4254960F">
            <wp:extent cx="341207" cy="196850"/>
            <wp:effectExtent l="0" t="0" r="1905" b="0"/>
            <wp:docPr id="213" name="Grafik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9"/>
                    <a:srcRect l="10752"/>
                    <a:stretch/>
                  </pic:blipFill>
                  <pic:spPr bwMode="auto">
                    <a:xfrm>
                      <a:off x="0" y="0"/>
                      <a:ext cx="348192" cy="200880"/>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rStyle w:val="RefsZchn"/>
        </w:rPr>
        <w:t>Navigate in the recording”</w:t>
      </w:r>
      <w:r>
        <w:rPr>
          <w:rStyle w:val="RefsZchn"/>
          <w:b w:val="0"/>
        </w:rPr>
        <w:t>)</w:t>
      </w:r>
      <w:r>
        <w:t xml:space="preserve"> above the oscillogram view to the left, opens a dialog that allows input of selection boundaries in numbers:</w:t>
      </w:r>
    </w:p>
    <w:p w:rsidR="003D1908" w:rsidRDefault="00A46B31">
      <w:pPr>
        <w:pStyle w:val="GraphikFormat"/>
      </w:pPr>
      <w:r>
        <w:rPr>
          <w:noProof/>
          <w:lang w:eastAsia="de-DE"/>
        </w:rPr>
        <w:drawing>
          <wp:inline distT="0" distB="0" distL="0" distR="0" wp14:anchorId="420DA7EC" wp14:editId="20EFE6D9">
            <wp:extent cx="1822694" cy="2217761"/>
            <wp:effectExtent l="0" t="0" r="635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835442" cy="2233272"/>
                    </a:xfrm>
                    <a:prstGeom prst="rect">
                      <a:avLst/>
                    </a:prstGeom>
                  </pic:spPr>
                </pic:pic>
              </a:graphicData>
            </a:graphic>
          </wp:inline>
        </w:drawing>
      </w:r>
    </w:p>
    <w:p w:rsidR="003D1908" w:rsidRDefault="00A46B31" w:rsidP="008338F0">
      <w:pPr>
        <w:pStyle w:val="Aufzhlungszeichen1"/>
      </w:pPr>
      <w:r>
        <w:t xml:space="preserve">If you </w:t>
      </w:r>
      <w:r w:rsidRPr="00372541">
        <w:rPr>
          <w:rStyle w:val="RefsZchn"/>
        </w:rPr>
        <w:t>place the cursor</w:t>
      </w:r>
      <w:r>
        <w:t xml:space="preserve"> in the oscillogram view and </w:t>
      </w:r>
      <w:r w:rsidRPr="00372541">
        <w:rPr>
          <w:rStyle w:val="RefsZchn"/>
        </w:rPr>
        <w:t>double-click</w:t>
      </w:r>
      <w:r>
        <w:t xml:space="preserve"> on a position it sets a mark in. The next double-click then places a selection from the marked position up to the second double-click.</w:t>
      </w:r>
    </w:p>
    <w:p w:rsidR="003D1908" w:rsidRDefault="003D1908">
      <w:pPr>
        <w:rPr>
          <w:szCs w:val="24"/>
          <w:lang w:val="en-US"/>
        </w:rPr>
      </w:pPr>
    </w:p>
    <w:p w:rsidR="003D1908" w:rsidRDefault="003D1908">
      <w:pPr>
        <w:jc w:val="center"/>
        <w:rPr>
          <w:szCs w:val="24"/>
          <w:lang w:val="en-US"/>
        </w:rPr>
        <w:sectPr w:rsidR="003D1908" w:rsidSect="00372541">
          <w:headerReference w:type="default" r:id="rId51"/>
          <w:pgSz w:w="11906" w:h="16838" w:code="9"/>
          <w:pgMar w:top="1417" w:right="1133" w:bottom="1134" w:left="1417" w:header="624" w:footer="624" w:gutter="0"/>
          <w:cols w:space="720"/>
          <w:docGrid w:linePitch="326"/>
        </w:sectPr>
      </w:pPr>
    </w:p>
    <w:p w:rsidR="003D1908" w:rsidRDefault="00A46B31">
      <w:pPr>
        <w:pStyle w:val="berschrift1"/>
      </w:pPr>
      <w:bookmarkStart w:id="27" w:name="_Ref472775336"/>
      <w:bookmarkStart w:id="28" w:name="_Toc472960738"/>
      <w:r>
        <w:lastRenderedPageBreak/>
        <w:t>PANELS</w:t>
      </w:r>
      <w:bookmarkEnd w:id="7"/>
      <w:bookmarkEnd w:id="8"/>
      <w:bookmarkEnd w:id="9"/>
      <w:bookmarkEnd w:id="27"/>
      <w:bookmarkEnd w:id="28"/>
    </w:p>
    <w:p w:rsidR="00A2148B" w:rsidRDefault="00A2148B" w:rsidP="00A2148B">
      <w:pPr>
        <w:pStyle w:val="Standard-BlockCharCharChar"/>
      </w:pPr>
      <w:commentRangeStart w:id="29"/>
      <w:r w:rsidRPr="00A2148B">
        <w:rPr>
          <w:highlight w:val="yellow"/>
        </w:rPr>
        <w:t>Panels that are not yet described in this chapter: (D) Quick media open panel, (H) Multimodal panel, (I) SVG panel</w:t>
      </w:r>
      <w:commentRangeEnd w:id="29"/>
      <w:r w:rsidR="00FB0BF5">
        <w:rPr>
          <w:rStyle w:val="Kommentarzeichen"/>
          <w:noProof w:val="0"/>
          <w:lang w:val="de-DE" w:eastAsia="en-US" w:bidi="ar-SA"/>
        </w:rPr>
        <w:commentReference w:id="29"/>
      </w:r>
    </w:p>
    <w:p w:rsidR="00A2148B" w:rsidRDefault="00A2148B" w:rsidP="00A2148B">
      <w:pPr>
        <w:pStyle w:val="Standard-BlockCharCharChar"/>
      </w:pPr>
      <w:r>
        <w:rPr>
          <w:lang w:val="de-DE" w:eastAsia="de-DE" w:bidi="ar-SA"/>
        </w:rPr>
        <w:drawing>
          <wp:inline distT="0" distB="0" distL="0" distR="0" wp14:anchorId="2E77CBB4" wp14:editId="44CE8D0F">
            <wp:extent cx="1971675" cy="3194847"/>
            <wp:effectExtent l="0" t="0" r="0" b="0"/>
            <wp:docPr id="115"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3"/>
                    <pic:cNvPicPr>
                      <a:picLocks noChangeAspect="1"/>
                    </pic:cNvPicPr>
                  </pic:nvPicPr>
                  <pic:blipFill rotWithShape="1">
                    <a:blip r:embed="rId52"/>
                    <a:srcRect l="54907" t="14000" r="38146" b="52227"/>
                    <a:stretch/>
                  </pic:blipFill>
                  <pic:spPr>
                    <a:xfrm>
                      <a:off x="0" y="0"/>
                      <a:ext cx="1971675" cy="3194847"/>
                    </a:xfrm>
                    <a:prstGeom prst="rect">
                      <a:avLst/>
                    </a:prstGeom>
                  </pic:spPr>
                </pic:pic>
              </a:graphicData>
            </a:graphic>
          </wp:inline>
        </w:drawing>
      </w:r>
    </w:p>
    <w:p w:rsidR="003D1908" w:rsidRDefault="00A46B31">
      <w:pPr>
        <w:pStyle w:val="berschrift2"/>
        <w:numPr>
          <w:ilvl w:val="1"/>
          <w:numId w:val="8"/>
        </w:numPr>
      </w:pPr>
      <w:bookmarkStart w:id="30" w:name="_Toc55213921"/>
      <w:bookmarkStart w:id="31" w:name="_Toc69129913"/>
      <w:bookmarkStart w:id="32" w:name="_Toc69130054"/>
      <w:bookmarkStart w:id="33" w:name="_Toc472960739"/>
      <w:r>
        <w:t>Keyboard</w:t>
      </w:r>
      <w:bookmarkEnd w:id="30"/>
      <w:bookmarkEnd w:id="31"/>
      <w:bookmarkEnd w:id="32"/>
      <w:bookmarkEnd w:id="33"/>
    </w:p>
    <w:p w:rsidR="003D1908" w:rsidRPr="00B85A3F" w:rsidRDefault="00A46B31" w:rsidP="00CE6849">
      <w:pPr>
        <w:pStyle w:val="Standard-BlockCharCharChar"/>
        <w:rPr>
          <w:rFonts w:ascii="Arial Black" w:hAnsi="Arial Black"/>
          <w:b/>
          <w:sz w:val="20"/>
        </w:rPr>
      </w:pPr>
      <w:r>
        <w:t>Keys</w:t>
      </w:r>
      <w:r w:rsidR="00D05226">
        <w:t>,</w:t>
      </w:r>
      <w:r>
        <w:t xml:space="preserve"> that may not be available on a normal keyboard</w:t>
      </w:r>
      <w:r w:rsidR="00D05226">
        <w:t>,</w:t>
      </w:r>
      <w:r>
        <w:t xml:space="preserve"> can be entered using the virtual keyboard. Should your keyboard be equipped with the required keys, you do not need to use the virtual keyboard. If the keyboard does not appear on your screen automatically, choose </w:t>
      </w:r>
      <w:r>
        <w:rPr>
          <w:rStyle w:val="Menufunction"/>
        </w:rPr>
        <w:fldChar w:fldCharType="begin"/>
      </w:r>
      <w:r>
        <w:rPr>
          <w:rStyle w:val="Menufunction"/>
        </w:rPr>
        <w:instrText xml:space="preserve"> REF _Ref472000014 \h  \* MERGEFORMAT </w:instrText>
      </w:r>
      <w:r>
        <w:rPr>
          <w:rStyle w:val="Menufunction"/>
        </w:rPr>
      </w:r>
      <w:r>
        <w:rPr>
          <w:rStyle w:val="Menufunction"/>
        </w:rPr>
        <w:fldChar w:fldCharType="separate"/>
      </w:r>
      <w:r w:rsidR="003E68CF" w:rsidRPr="00B85A3F">
        <w:rPr>
          <w:rStyle w:val="Menufunction"/>
        </w:rPr>
        <w:t>View &gt; Keyboard</w:t>
      </w:r>
      <w:r>
        <w:rPr>
          <w:rStyle w:val="Menufunction"/>
        </w:rPr>
        <w:fldChar w:fldCharType="end"/>
      </w:r>
      <w:r>
        <w:t xml:space="preserve"> to have it displayed.</w:t>
      </w:r>
    </w:p>
    <w:p w:rsidR="003D1908" w:rsidRDefault="00A46B31">
      <w:pPr>
        <w:pStyle w:val="GraphikFormat"/>
      </w:pPr>
      <w:r>
        <w:rPr>
          <w:noProof/>
          <w:lang w:eastAsia="de-DE"/>
        </w:rPr>
        <w:drawing>
          <wp:inline distT="0" distB="0" distL="0" distR="0" wp14:anchorId="43065C07" wp14:editId="660561BE">
            <wp:extent cx="3619500" cy="3073011"/>
            <wp:effectExtent l="0" t="0" r="0" b="0"/>
            <wp:docPr id="910" name="Grafik 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620819" cy="3074131"/>
                    </a:xfrm>
                    <a:prstGeom prst="rect">
                      <a:avLst/>
                    </a:prstGeom>
                  </pic:spPr>
                </pic:pic>
              </a:graphicData>
            </a:graphic>
          </wp:inline>
        </w:drawing>
      </w:r>
    </w:p>
    <w:p w:rsidR="003D1908" w:rsidRDefault="00A46B31" w:rsidP="00CE6849">
      <w:pPr>
        <w:pStyle w:val="Standard-BlockCharCharChar"/>
      </w:pPr>
      <w:r>
        <w:lastRenderedPageBreak/>
        <w:t xml:space="preserve">The </w:t>
      </w:r>
      <w:r w:rsidRPr="00372541">
        <w:rPr>
          <w:rStyle w:val="RefsZchn"/>
        </w:rPr>
        <w:t>scrollbar on the left hand side</w:t>
      </w:r>
      <w:r>
        <w:t xml:space="preserve"> allows alterations in size of the keyboard symbols. Furthermore, most symbols are equipped with a short </w:t>
      </w:r>
      <w:r w:rsidRPr="00372541">
        <w:rPr>
          <w:rStyle w:val="RefsZchn"/>
        </w:rPr>
        <w:t>“tool tip”</w:t>
      </w:r>
      <w:r>
        <w:t xml:space="preserve"> that shows both meaning and function. Hover over the symbol to have the “tool tip” displayed:</w:t>
      </w:r>
    </w:p>
    <w:p w:rsidR="003D1908" w:rsidRDefault="00A46B31">
      <w:pPr>
        <w:pStyle w:val="GraphikFormat"/>
      </w:pPr>
      <w:r>
        <w:rPr>
          <w:noProof/>
          <w:lang w:eastAsia="de-DE"/>
        </w:rPr>
        <w:drawing>
          <wp:inline distT="0" distB="0" distL="0" distR="0" wp14:anchorId="778390C2" wp14:editId="0D556169">
            <wp:extent cx="1819275" cy="942975"/>
            <wp:effectExtent l="0" t="0" r="9525" b="9525"/>
            <wp:docPr id="13" name="Bild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4" cstate="print">
                      <a:extLst>
                        <a:ext uri="{BEBA8EAE-BF5A-486C-A8C5-ECC9F3942E4B}">
                          <a14:imgProps xmlns:a14="http://schemas.microsoft.com/office/drawing/2010/main">
                            <a14:imgLayer r:embed="rId55">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1819275" cy="942975"/>
                    </a:xfrm>
                    <a:prstGeom prst="rect">
                      <a:avLst/>
                    </a:prstGeom>
                    <a:noFill/>
                    <a:ln>
                      <a:noFill/>
                    </a:ln>
                  </pic:spPr>
                </pic:pic>
              </a:graphicData>
            </a:graphic>
          </wp:inline>
        </w:drawing>
      </w:r>
    </w:p>
    <w:p w:rsidR="003D1908" w:rsidRDefault="00A46B31" w:rsidP="00CE6849">
      <w:pPr>
        <w:pStyle w:val="Standard-BlockCharCharChar"/>
      </w:pPr>
      <w:r>
        <w:t>To insert a symbol into the musical score, move the cursor to that position in the musical score and click on the desired symbol. To choose a different character set than the one on the keyboard, click on the arrow and select a different keyboard from the list. Please note:</w:t>
      </w:r>
    </w:p>
    <w:p w:rsidR="003D1908" w:rsidRPr="00073647" w:rsidRDefault="00A46B31" w:rsidP="008338F0">
      <w:pPr>
        <w:pStyle w:val="Aufzhlungszeichen1"/>
        <w:rPr>
          <w:rFonts w:ascii="Arial Black" w:hAnsi="Arial Black"/>
          <w:b/>
          <w:sz w:val="20"/>
        </w:rPr>
      </w:pPr>
      <w:r>
        <w:t xml:space="preserve">A number of symbols are only available in a few fonts, namely those that cover a great range of Unicode (e.g. “Arial Unicode MS”). The font that is used in the keyboard can be selected in </w:t>
      </w:r>
      <w:r w:rsidRPr="00073647">
        <w:rPr>
          <w:rStyle w:val="Menufunction"/>
        </w:rPr>
        <w:fldChar w:fldCharType="begin"/>
      </w:r>
      <w:r w:rsidRPr="00073647">
        <w:rPr>
          <w:rStyle w:val="Menufunction"/>
        </w:rPr>
        <w:instrText xml:space="preserve"> REF _Ref472005714 \h  \* MERGEFORMAT </w:instrText>
      </w:r>
      <w:r w:rsidRPr="00073647">
        <w:rPr>
          <w:rStyle w:val="Menufunction"/>
        </w:rPr>
      </w:r>
      <w:r w:rsidRPr="00073647">
        <w:rPr>
          <w:rStyle w:val="Menufunction"/>
        </w:rPr>
        <w:fldChar w:fldCharType="separate"/>
      </w:r>
      <w:r w:rsidR="003E68CF" w:rsidRPr="00073647">
        <w:rPr>
          <w:rStyle w:val="Menufunction"/>
        </w:rPr>
        <w:t>Edit &gt; Preferences…</w:t>
      </w:r>
      <w:r w:rsidRPr="00073647">
        <w:rPr>
          <w:rStyle w:val="Menufunction"/>
        </w:rPr>
        <w:fldChar w:fldCharType="end"/>
      </w:r>
      <w:r>
        <w:rPr>
          <w:rStyle w:val="Standard-BlockCharCharCharChar"/>
        </w:rPr>
        <w:t>.</w:t>
      </w:r>
      <w:r>
        <w:t xml:space="preserve"> If the desired symbol appears as a square in the musical score, the tier's font needs to be reformatted (see also </w:t>
      </w:r>
      <w:r>
        <w:rPr>
          <w:rStyle w:val="Menufunction"/>
        </w:rPr>
        <w:fldChar w:fldCharType="begin"/>
      </w:r>
      <w:r>
        <w:rPr>
          <w:rStyle w:val="Menufunction"/>
        </w:rPr>
        <w:instrText xml:space="preserve"> REF _Ref472000307 \h  \* MERGEFORMAT </w:instrText>
      </w:r>
      <w:r>
        <w:rPr>
          <w:rStyle w:val="Menufunction"/>
        </w:rPr>
      </w:r>
      <w:r>
        <w:rPr>
          <w:rStyle w:val="Menufunction"/>
        </w:rPr>
        <w:fldChar w:fldCharType="separate"/>
      </w:r>
      <w:r w:rsidR="003E68CF" w:rsidRPr="003E68CF">
        <w:rPr>
          <w:rStyle w:val="Menufunction"/>
        </w:rPr>
        <w:t>Format &gt; Edit format table...</w:t>
      </w:r>
      <w:r>
        <w:rPr>
          <w:rStyle w:val="Menufunction"/>
        </w:rPr>
        <w:fldChar w:fldCharType="end"/>
      </w:r>
      <w:r>
        <w:t>).</w:t>
      </w:r>
    </w:p>
    <w:p w:rsidR="003D1908" w:rsidRDefault="00A46B31" w:rsidP="008338F0">
      <w:pPr>
        <w:pStyle w:val="Aufzhlungszeichen1"/>
      </w:pPr>
      <w:r>
        <w:t xml:space="preserve">Additional keyboard layouts can be obtained from the </w:t>
      </w:r>
      <w:r w:rsidRPr="0031432F">
        <w:rPr>
          <w:rStyle w:val="Standard-BlockCharCharCharChar"/>
        </w:rPr>
        <w:t>“Downloads/Utilities”</w:t>
      </w:r>
      <w:r>
        <w:t xml:space="preserve"> section on the EXMARaLDA webseite (</w:t>
      </w:r>
      <w:hyperlink r:id="rId56" w:history="1">
        <w:r>
          <w:rPr>
            <w:rStyle w:val="Hyperlink"/>
          </w:rPr>
          <w:t>www.exmaralda.org</w:t>
        </w:r>
      </w:hyperlink>
      <w:r>
        <w:t>)</w:t>
      </w:r>
      <w:r w:rsidR="00D05226">
        <w:t>.</w:t>
      </w:r>
    </w:p>
    <w:p w:rsidR="003D1908" w:rsidRDefault="003D1908">
      <w:pPr>
        <w:pStyle w:val="berschrift2"/>
        <w:sectPr w:rsidR="003D1908" w:rsidSect="00372541">
          <w:headerReference w:type="default" r:id="rId57"/>
          <w:pgSz w:w="11906" w:h="16838" w:code="9"/>
          <w:pgMar w:top="1417" w:right="1133" w:bottom="1134" w:left="1417" w:header="624" w:footer="624" w:gutter="0"/>
          <w:cols w:space="720"/>
          <w:docGrid w:linePitch="326"/>
        </w:sectPr>
      </w:pPr>
    </w:p>
    <w:p w:rsidR="003D1908" w:rsidRDefault="00A46B31">
      <w:pPr>
        <w:pStyle w:val="berschrift2"/>
        <w:numPr>
          <w:ilvl w:val="1"/>
          <w:numId w:val="8"/>
        </w:numPr>
      </w:pPr>
      <w:bookmarkStart w:id="34" w:name="_Link_panel"/>
      <w:bookmarkStart w:id="35" w:name="_Toc472960740"/>
      <w:bookmarkEnd w:id="34"/>
      <w:r>
        <w:lastRenderedPageBreak/>
        <w:t>Link panel</w:t>
      </w:r>
      <w:bookmarkEnd w:id="35"/>
    </w:p>
    <w:p w:rsidR="003D1908" w:rsidRDefault="00A46B31" w:rsidP="00CE6849">
      <w:pPr>
        <w:pStyle w:val="Standard-BlockCharCharChar"/>
      </w:pPr>
      <w:r>
        <w:t xml:space="preserve">The </w:t>
      </w:r>
      <w:r>
        <w:rPr>
          <w:rStyle w:val="RefsZchn"/>
        </w:rPr>
        <w:t>Link panel</w:t>
      </w:r>
      <w:r>
        <w:t xml:space="preserve"> links event descriptions to external image, audio, video and text files. Should the link panel not appear on your screen, choose </w:t>
      </w:r>
      <w:r>
        <w:rPr>
          <w:rStyle w:val="Menufunction"/>
        </w:rPr>
        <w:fldChar w:fldCharType="begin"/>
      </w:r>
      <w:r>
        <w:rPr>
          <w:rStyle w:val="Menufunction"/>
        </w:rPr>
        <w:instrText xml:space="preserve"> REF _Ref472000542 \h  \* MERGEFORMAT </w:instrText>
      </w:r>
      <w:r>
        <w:rPr>
          <w:rStyle w:val="Menufunction"/>
        </w:rPr>
      </w:r>
      <w:r>
        <w:rPr>
          <w:rStyle w:val="Menufunction"/>
        </w:rPr>
        <w:fldChar w:fldCharType="separate"/>
      </w:r>
      <w:r w:rsidR="003E68CF" w:rsidRPr="003E68CF">
        <w:rPr>
          <w:rStyle w:val="Menufunction"/>
        </w:rPr>
        <w:t>View &gt; Link panel</w:t>
      </w:r>
      <w:r>
        <w:rPr>
          <w:rStyle w:val="Menufunction"/>
        </w:rPr>
        <w:fldChar w:fldCharType="end"/>
      </w:r>
      <w:r>
        <w:t xml:space="preserve"> to have it displayed.</w:t>
      </w:r>
    </w:p>
    <w:p w:rsidR="003D1908" w:rsidRDefault="00A46B31" w:rsidP="00CE6849">
      <w:pPr>
        <w:pStyle w:val="Standard-BlockCharCharChar"/>
      </w:pPr>
      <w:r>
        <w:t xml:space="preserve">To link an event to an external file, select the event in the musical score and choose whether it's an image, audio, video or text file in the </w:t>
      </w:r>
      <w:r>
        <w:rPr>
          <w:rStyle w:val="RefsZchn"/>
        </w:rPr>
        <w:t>“Link Medium”</w:t>
      </w:r>
      <w:r>
        <w:t xml:space="preserve"> menu. Enter the storage location of the file to be linked in </w:t>
      </w:r>
      <w:r>
        <w:rPr>
          <w:rStyle w:val="RefsZchn"/>
        </w:rPr>
        <w:t>“Link URL”</w:t>
      </w:r>
      <w:r>
        <w:t xml:space="preserve">. Click </w:t>
      </w:r>
      <w:r>
        <w:rPr>
          <w:rStyle w:val="ButtonsZchn"/>
        </w:rPr>
        <w:t>Browse…</w:t>
      </w:r>
      <w:r>
        <w:t xml:space="preserve"> to open a new dialog. Here, you can search for the file on your computer.</w:t>
      </w:r>
    </w:p>
    <w:p w:rsidR="003D1908" w:rsidRDefault="00A46B31" w:rsidP="00CE6849">
      <w:pPr>
        <w:pStyle w:val="Standard-BlockCharCharChar"/>
      </w:pPr>
      <w:r>
        <w:t>The appearance of the upper part of the link panel depends on the type of media file chosen. An image will be shown in the upper half of the link panel. The same applies to a linked video file. When linking audio and video files, the panel will display an additional player for the playback of these files. The content of a linked text file will be display in a preview window.</w:t>
      </w:r>
    </w:p>
    <w:p w:rsidR="003D1908" w:rsidRDefault="00A46B31">
      <w:pPr>
        <w:pStyle w:val="GraphikFormat"/>
      </w:pPr>
      <w:r>
        <w:rPr>
          <w:noProof/>
          <w:lang w:eastAsia="de-DE"/>
        </w:rPr>
        <w:drawing>
          <wp:inline distT="0" distB="0" distL="0" distR="0" wp14:anchorId="1F86A13C" wp14:editId="0AE43518">
            <wp:extent cx="2943225" cy="3251493"/>
            <wp:effectExtent l="0" t="0" r="0" b="6350"/>
            <wp:docPr id="911" name="Grafik 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943225" cy="3251493"/>
                    </a:xfrm>
                    <a:prstGeom prst="rect">
                      <a:avLst/>
                    </a:prstGeom>
                  </pic:spPr>
                </pic:pic>
              </a:graphicData>
            </a:graphic>
          </wp:inline>
        </w:drawing>
      </w:r>
    </w:p>
    <w:p w:rsidR="003D1908" w:rsidRDefault="003D1908">
      <w:pPr>
        <w:pStyle w:val="GraphikFormat"/>
      </w:pPr>
    </w:p>
    <w:p w:rsidR="003D1908" w:rsidRDefault="003D1908">
      <w:pPr>
        <w:pStyle w:val="berschrift2"/>
        <w:sectPr w:rsidR="003D1908" w:rsidSect="00372541">
          <w:headerReference w:type="default" r:id="rId59"/>
          <w:pgSz w:w="11906" w:h="16838" w:code="9"/>
          <w:pgMar w:top="1417" w:right="1133" w:bottom="1134" w:left="1417" w:header="624" w:footer="624" w:gutter="0"/>
          <w:cols w:space="720"/>
          <w:docGrid w:linePitch="326"/>
        </w:sectPr>
      </w:pPr>
    </w:p>
    <w:p w:rsidR="00A2148B" w:rsidRPr="00A2148B" w:rsidRDefault="00A46B31" w:rsidP="00A2148B">
      <w:pPr>
        <w:pStyle w:val="berschrift2"/>
        <w:numPr>
          <w:ilvl w:val="1"/>
          <w:numId w:val="8"/>
        </w:numPr>
      </w:pPr>
      <w:bookmarkStart w:id="36" w:name="_Toc472960741"/>
      <w:r>
        <w:lastRenderedPageBreak/>
        <w:t>Audio/Video panel</w:t>
      </w:r>
      <w:bookmarkEnd w:id="36"/>
    </w:p>
    <w:p w:rsidR="003D1908" w:rsidRDefault="00A46B31" w:rsidP="00CE6849">
      <w:pPr>
        <w:pStyle w:val="Standard-BlockCharCharChar"/>
      </w:pPr>
      <w:r>
        <w:t xml:space="preserve">The </w:t>
      </w:r>
      <w:r>
        <w:rPr>
          <w:rStyle w:val="RefsZchn"/>
        </w:rPr>
        <w:t>Audio/Video panel</w:t>
      </w:r>
      <w:r>
        <w:t xml:space="preserve"> plays digitised recordings and assigns absolute time values of the recording to points on the EXMARaLDA timeline. When working with a single audio recording</w:t>
      </w:r>
      <w:r w:rsidR="00823B63">
        <w:t>,</w:t>
      </w:r>
      <w:r>
        <w:t xml:space="preserve"> that does not need to be re-aligned or the like, it is not </w:t>
      </w:r>
      <w:r w:rsidR="00823B63">
        <w:t xml:space="preserve"> necessary</w:t>
      </w:r>
      <w:r>
        <w:t>to display the Audio/Video panel</w:t>
      </w:r>
      <w:r w:rsidR="00823B63">
        <w:t xml:space="preserve">, but if desired, then </w:t>
      </w:r>
      <w:r>
        <w:t xml:space="preserve">go to </w:t>
      </w:r>
      <w:r>
        <w:rPr>
          <w:rStyle w:val="Menufunction"/>
        </w:rPr>
        <w:fldChar w:fldCharType="begin"/>
      </w:r>
      <w:r>
        <w:rPr>
          <w:rStyle w:val="Menufunction"/>
        </w:rPr>
        <w:instrText xml:space="preserve"> REF _Ref472001418 \h  \* MERGEFORMAT </w:instrText>
      </w:r>
      <w:r>
        <w:rPr>
          <w:rStyle w:val="Menufunction"/>
        </w:rPr>
      </w:r>
      <w:r>
        <w:rPr>
          <w:rStyle w:val="Menufunction"/>
        </w:rPr>
        <w:fldChar w:fldCharType="separate"/>
      </w:r>
      <w:r w:rsidR="003E68CF" w:rsidRPr="003E68CF">
        <w:rPr>
          <w:rStyle w:val="Menufunction"/>
        </w:rPr>
        <w:t>View &gt; Audio/Video panel</w:t>
      </w:r>
      <w:r>
        <w:rPr>
          <w:rStyle w:val="Menufunction"/>
        </w:rPr>
        <w:fldChar w:fldCharType="end"/>
      </w:r>
      <w:r>
        <w:t xml:space="preserve"> to have it displayed.</w:t>
      </w:r>
    </w:p>
    <w:p w:rsidR="003D1908" w:rsidRDefault="00A46B31" w:rsidP="00CE6849">
      <w:pPr>
        <w:pStyle w:val="Standard-BlockCharCharChar"/>
      </w:pPr>
      <w:r>
        <w:t>Depending on whether it is an audio or video file, the panel will be shown with or without a display. The controls are almost identical in both cases.</w:t>
      </w:r>
    </w:p>
    <w:p w:rsidR="003D1908" w:rsidRDefault="00A46B31" w:rsidP="00CE6849">
      <w:pPr>
        <w:pStyle w:val="Standard-BlockCharCharChar"/>
      </w:pPr>
      <w:r>
        <w:t>Controls:</w:t>
      </w:r>
    </w:p>
    <w:p w:rsidR="003D1908" w:rsidRDefault="00A46B31">
      <w:pPr>
        <w:pStyle w:val="GraphikFormat"/>
      </w:pPr>
      <w:r>
        <w:rPr>
          <w:noProof/>
          <w:lang w:eastAsia="de-DE"/>
        </w:rPr>
        <w:drawing>
          <wp:inline distT="0" distB="0" distL="0" distR="0" wp14:anchorId="6FD59955" wp14:editId="706833E2">
            <wp:extent cx="5939790" cy="4046220"/>
            <wp:effectExtent l="0" t="0" r="3810" b="0"/>
            <wp:docPr id="925" name="Grafik 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extLst>
                        <a:ext uri="{28A0092B-C50C-407E-A947-70E740481C1C}">
                          <a14:useLocalDpi xmlns:a14="http://schemas.microsoft.com/office/drawing/2010/main" val="0"/>
                        </a:ext>
                      </a:extLst>
                    </a:blip>
                    <a:srcRect t="3629"/>
                    <a:stretch/>
                  </pic:blipFill>
                  <pic:spPr bwMode="auto">
                    <a:xfrm>
                      <a:off x="0" y="0"/>
                      <a:ext cx="5939790" cy="4046220"/>
                    </a:xfrm>
                    <a:prstGeom prst="rect">
                      <a:avLst/>
                    </a:prstGeom>
                    <a:ln>
                      <a:noFill/>
                    </a:ln>
                    <a:extLst>
                      <a:ext uri="{53640926-AAD7-44D8-BBD7-CCE9431645EC}">
                        <a14:shadowObscured xmlns:a14="http://schemas.microsoft.com/office/drawing/2010/main"/>
                      </a:ext>
                    </a:extLst>
                  </pic:spPr>
                </pic:pic>
              </a:graphicData>
            </a:graphic>
          </wp:inline>
        </w:drawing>
      </w:r>
    </w:p>
    <w:p w:rsidR="003D1908" w:rsidRDefault="00A46B31" w:rsidP="00CE6849">
      <w:pPr>
        <w:pStyle w:val="Standard-BlockCharCharChar"/>
      </w:pPr>
      <w:r>
        <w:t>Normally</w:t>
      </w:r>
      <w:ins w:id="37" w:author="digi" w:date="2017-02-13T15:30:00Z">
        <w:r w:rsidR="00823B63">
          <w:t>,</w:t>
        </w:r>
      </w:ins>
      <w:r>
        <w:t xml:space="preserve"> the Partitur-Editor will load the first audio/video file into the currently open transcription that has been marked as the </w:t>
      </w:r>
      <w:r>
        <w:rPr>
          <w:rStyle w:val="RefsZchn"/>
        </w:rPr>
        <w:t>“Referenced media file”</w:t>
      </w:r>
      <w:r>
        <w:t xml:space="preserve"> in the </w:t>
      </w:r>
      <w:r>
        <w:rPr>
          <w:rStyle w:val="RefsZchn"/>
        </w:rPr>
        <w:t>“Meta Information”</w:t>
      </w:r>
      <w:r>
        <w:t xml:space="preserve"> field. Should you want to use a different audio/video file that is linked to the transcription, select it on the drop-down list (</w:t>
      </w:r>
      <w:r>
        <w:rPr>
          <w:rStyle w:val="RefsZchn"/>
        </w:rPr>
        <w:t>1</w:t>
      </w:r>
      <w:r>
        <w:t>).</w:t>
      </w:r>
    </w:p>
    <w:p w:rsidR="003D1908" w:rsidRDefault="00A46B31" w:rsidP="00CE6849">
      <w:pPr>
        <w:pStyle w:val="Standard-BlockCharCharChar"/>
      </w:pPr>
      <w:r>
        <w:t>Depending on whether an audio or video file has been opened, the control element (</w:t>
      </w:r>
      <w:r>
        <w:rPr>
          <w:rStyle w:val="RefsZchn"/>
        </w:rPr>
        <w:t>2</w:t>
      </w:r>
      <w:r>
        <w:t>) or the control element (</w:t>
      </w:r>
      <w:r>
        <w:rPr>
          <w:rStyle w:val="RefsZchn"/>
        </w:rPr>
        <w:t>3</w:t>
      </w:r>
      <w:r>
        <w:t>) will be activated.</w:t>
      </w:r>
    </w:p>
    <w:p w:rsidR="00452ACA" w:rsidRDefault="00A46B31" w:rsidP="00CE6849">
      <w:pPr>
        <w:pStyle w:val="Standard-BlockCharCharChar"/>
      </w:pPr>
      <w:r>
        <w:t xml:space="preserve">The </w:t>
      </w:r>
      <w:r>
        <w:rPr>
          <w:rStyle w:val="RefsZchn"/>
        </w:rPr>
        <w:t>“camera”</w:t>
      </w:r>
      <w:r>
        <w:t xml:space="preserve"> (</w:t>
      </w:r>
      <w:r>
        <w:rPr>
          <w:rStyle w:val="RefsZchn"/>
        </w:rPr>
        <w:t>2</w:t>
      </w:r>
      <w:r>
        <w:t xml:space="preserve">) allows you to take a snapshot of single frames from the imported video file in the transcription in a .png format. In order to do this, click on the desired position (time) in the oscillogram and click on the “camera”. </w:t>
      </w:r>
    </w:p>
    <w:p w:rsidR="003D1908" w:rsidRDefault="00A46B31" w:rsidP="00CE6849">
      <w:pPr>
        <w:pStyle w:val="Standard-BlockCharCharChar"/>
      </w:pPr>
      <w:r>
        <w:t>A pop-up window will then appear and ask you to choose a storage location for the image file.</w:t>
      </w:r>
    </w:p>
    <w:p w:rsidR="003D1908" w:rsidRDefault="00A46B31">
      <w:pPr>
        <w:pStyle w:val="GraphikFormat"/>
      </w:pPr>
      <w:r>
        <w:rPr>
          <w:noProof/>
          <w:lang w:eastAsia="de-DE"/>
        </w:rPr>
        <w:lastRenderedPageBreak/>
        <w:drawing>
          <wp:inline distT="0" distB="0" distL="0" distR="0" wp14:anchorId="10272C87" wp14:editId="49E3EE57">
            <wp:extent cx="4287600" cy="936000"/>
            <wp:effectExtent l="0" t="0" r="0" b="0"/>
            <wp:docPr id="928" name="Grafik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4287600" cy="936000"/>
                    </a:xfrm>
                    <a:prstGeom prst="rect">
                      <a:avLst/>
                    </a:prstGeom>
                  </pic:spPr>
                </pic:pic>
              </a:graphicData>
            </a:graphic>
          </wp:inline>
        </w:drawing>
      </w:r>
    </w:p>
    <w:p w:rsidR="003D1908" w:rsidRDefault="00A46B31" w:rsidP="00CE6849">
      <w:pPr>
        <w:pStyle w:val="Standard-BlockCharCharChar"/>
      </w:pPr>
      <w:r>
        <w:t>Should you want to select a different storage location than the one</w:t>
      </w:r>
      <w:r w:rsidR="00823B63">
        <w:t>,</w:t>
      </w:r>
      <w:r>
        <w:t xml:space="preserve"> that the program automatically generated, click </w:t>
      </w:r>
      <w:r>
        <w:rPr>
          <w:rStyle w:val="ButtonsZchn"/>
        </w:rPr>
        <w:t>Browse…</w:t>
      </w:r>
      <w:r>
        <w:t>. Please note that the file ending “.png” may not be changed.</w:t>
      </w:r>
    </w:p>
    <w:p w:rsidR="003D1908" w:rsidRDefault="00A46B31" w:rsidP="00CE6849">
      <w:pPr>
        <w:pStyle w:val="Standard-BlockCharCharChar"/>
        <w:rPr>
          <w:rStyle w:val="ManualZchn"/>
        </w:rPr>
      </w:pPr>
      <w:r>
        <w:t xml:space="preserve">If you have added a tier for links (tier type: “L(ink)”) in your transcription and placed the cursor into the event of this tier, the panel will offer the option to link the event to the newly generated “Snapshot”. Click on </w:t>
      </w:r>
      <w:r>
        <w:rPr>
          <w:rStyle w:val="RefsZchn"/>
        </w:rPr>
        <w:t>“Link to transcription”</w:t>
      </w:r>
      <w:r>
        <w:t xml:space="preserve">. A detailed description on linking files can be found in the reference under </w:t>
      </w:r>
      <w:hyperlink w:anchor="_Link_panel" w:history="1">
        <w:r>
          <w:rPr>
            <w:rStyle w:val="QuerverweiseZchn"/>
          </w:rPr>
          <w:t>III. Panels &gt; B. Link panel</w:t>
        </w:r>
      </w:hyperlink>
      <w:r>
        <w:t>.</w:t>
      </w:r>
    </w:p>
    <w:p w:rsidR="003D1908" w:rsidRDefault="00A46B31">
      <w:pPr>
        <w:pStyle w:val="GraphikFormat"/>
      </w:pPr>
      <w:r>
        <w:rPr>
          <w:noProof/>
          <w:lang w:eastAsia="de-DE"/>
        </w:rPr>
        <w:drawing>
          <wp:inline distT="0" distB="0" distL="0" distR="0" wp14:anchorId="7A86DC2A" wp14:editId="22B92508">
            <wp:extent cx="4260850" cy="1202690"/>
            <wp:effectExtent l="0" t="0" r="6350" b="0"/>
            <wp:docPr id="929" name="Grafik 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4260850" cy="1202690"/>
                    </a:xfrm>
                    <a:prstGeom prst="rect">
                      <a:avLst/>
                    </a:prstGeom>
                  </pic:spPr>
                </pic:pic>
              </a:graphicData>
            </a:graphic>
          </wp:inline>
        </w:drawing>
      </w:r>
    </w:p>
    <w:p w:rsidR="003D1908" w:rsidRDefault="00A46B31" w:rsidP="00CE6849">
      <w:pPr>
        <w:pStyle w:val="Standard-BlockCharCharChar"/>
      </w:pPr>
      <w:r>
        <w:t xml:space="preserve">The </w:t>
      </w:r>
      <w:r w:rsidRPr="0031432F">
        <w:rPr>
          <w:rStyle w:val="RefsZchn"/>
        </w:rPr>
        <w:t>“scissors”</w:t>
      </w:r>
      <w:r>
        <w:t xml:space="preserve"> (</w:t>
      </w:r>
      <w:r>
        <w:rPr>
          <w:rStyle w:val="RefsZchn"/>
        </w:rPr>
        <w:t>3</w:t>
      </w:r>
      <w:r>
        <w:t>) allow you to create “audio snippets” in the .wav format in a synchronised transcription linked to an audio file. Place the cursor in the event</w:t>
      </w:r>
      <w:r w:rsidR="00A62938">
        <w:t>,</w:t>
      </w:r>
      <w:r>
        <w:t xml:space="preserve"> for which you would like to create an audio snippet</w:t>
      </w:r>
      <w:r w:rsidR="00A62938">
        <w:t>,</w:t>
      </w:r>
      <w:r>
        <w:t xml:space="preserve"> and click on the “scissors”. A pop-up window will then appear and you will be asked to choose a name and a storage location for the audio file.</w:t>
      </w:r>
    </w:p>
    <w:p w:rsidR="003D1908" w:rsidRDefault="00A46B31" w:rsidP="00CE6849">
      <w:pPr>
        <w:pStyle w:val="Standard-BlockCharCharChar"/>
        <w:rPr>
          <w:lang w:val="en-GB"/>
        </w:rPr>
      </w:pPr>
      <w:r>
        <w:t xml:space="preserve">Should you want to select a different name or storage location than the one that the program automatically generated, click </w:t>
      </w:r>
      <w:r>
        <w:rPr>
          <w:rStyle w:val="ButtonsZchn"/>
        </w:rPr>
        <w:t>Browse…</w:t>
      </w:r>
      <w:r>
        <w:t xml:space="preserve">. </w:t>
      </w:r>
      <w:r>
        <w:rPr>
          <w:lang w:val="en-GB"/>
        </w:rPr>
        <w:t>Please note that the file ending “.wav” may not be changed.</w:t>
      </w:r>
    </w:p>
    <w:p w:rsidR="003D1908" w:rsidRDefault="00A46B31" w:rsidP="00CE6849">
      <w:pPr>
        <w:pStyle w:val="Standard-BlockCharCharChar"/>
      </w:pPr>
      <w:r>
        <w:t xml:space="preserve">If you've added a tier for links in your transcription and placed the cursor into the event of this tier, the panel will offer the option to link the event to the newly generated “Audio snippet”. Click on </w:t>
      </w:r>
      <w:r>
        <w:rPr>
          <w:rStyle w:val="RefsZchn"/>
        </w:rPr>
        <w:t>“Link to transcription”</w:t>
      </w:r>
      <w:r>
        <w:t xml:space="preserve">. A detailed description into linking files can be found in the </w:t>
      </w:r>
      <w:r w:rsidR="0036770F">
        <w:rPr>
          <w:rStyle w:val="QuerverweiseZchn"/>
        </w:rPr>
        <w:t>R</w:t>
      </w:r>
      <w:r w:rsidRPr="0036770F">
        <w:rPr>
          <w:rStyle w:val="QuerverweiseZchn"/>
        </w:rPr>
        <w:t>eference</w:t>
      </w:r>
      <w:r>
        <w:t xml:space="preserve"> </w:t>
      </w:r>
      <w:hyperlink w:anchor="_Link_panel" w:history="1">
        <w:r>
          <w:rPr>
            <w:rStyle w:val="QuerverweiseZchn"/>
          </w:rPr>
          <w:t>III. Panels &gt; B. Link panel</w:t>
        </w:r>
      </w:hyperlink>
      <w:r>
        <w:t>. Please note that the embedding of media files will not always run smoothly. A successful linking depends on:</w:t>
      </w:r>
    </w:p>
    <w:p w:rsidR="003D1908" w:rsidRDefault="00A46B31" w:rsidP="008338F0">
      <w:pPr>
        <w:pStyle w:val="Aufzhlungszeichen1"/>
      </w:pPr>
      <w:r>
        <w:t xml:space="preserve">the file format of the video (we recommend .avi or .mov), </w:t>
      </w:r>
    </w:p>
    <w:p w:rsidR="003D1908" w:rsidRDefault="00A46B31" w:rsidP="008338F0">
      <w:pPr>
        <w:pStyle w:val="Aufzhlungszeichen1"/>
      </w:pPr>
      <w:r>
        <w:t xml:space="preserve">the performance features of the video card of your computer, and </w:t>
      </w:r>
    </w:p>
    <w:p w:rsidR="003D1908" w:rsidRDefault="00A46B31" w:rsidP="008338F0">
      <w:pPr>
        <w:pStyle w:val="Aufzhlungszeichen1"/>
      </w:pPr>
      <w:r>
        <w:t>the Codec settings.</w:t>
      </w:r>
    </w:p>
    <w:p w:rsidR="003D1908" w:rsidRDefault="00A46B31" w:rsidP="00CE6849">
      <w:pPr>
        <w:pStyle w:val="Standard-BlockCharCharChar"/>
      </w:pPr>
      <w:r>
        <w:t>At the bottom of the panel you will find a display of five different time specifications (</w:t>
      </w:r>
      <w:r>
        <w:rPr>
          <w:rStyle w:val="RefsZchn"/>
        </w:rPr>
        <w:t>4</w:t>
      </w:r>
      <w:r>
        <w:t>): start and end point of the audio/video file (grey), start and end point of the current event (green), and the length of the current event (black).</w:t>
      </w:r>
    </w:p>
    <w:p w:rsidR="00710C77" w:rsidRDefault="00A46B31" w:rsidP="0031432F">
      <w:pPr>
        <w:pStyle w:val="Standard-BlockCharCharChar"/>
      </w:pPr>
      <w:r>
        <w:t xml:space="preserve">Please consult the </w:t>
      </w:r>
      <w:r>
        <w:rPr>
          <w:rStyle w:val="Dokumentation"/>
        </w:rPr>
        <w:t>Audio and Video Support</w:t>
      </w:r>
      <w:r>
        <w:t xml:space="preserve"> document available in the </w:t>
      </w:r>
      <w:r w:rsidRPr="0031432F">
        <w:t>“Help&amp;Support”</w:t>
      </w:r>
      <w:r>
        <w:t xml:space="preserve"> section on the EXMARaLDA homepage (</w:t>
      </w:r>
      <w:hyperlink r:id="rId63" w:history="1">
        <w:r>
          <w:rPr>
            <w:rStyle w:val="Hyperlink"/>
          </w:rPr>
          <w:t>www.exmaralda.org</w:t>
        </w:r>
      </w:hyperlink>
      <w:r>
        <w:t>) for more information regarding media formats and their support in EXMARaLDA.</w:t>
      </w:r>
    </w:p>
    <w:p w:rsidR="003D1908" w:rsidRDefault="003D1908">
      <w:pPr>
        <w:pStyle w:val="berschrift2"/>
        <w:sectPr w:rsidR="003D1908" w:rsidSect="00372541">
          <w:headerReference w:type="default" r:id="rId64"/>
          <w:pgSz w:w="11906" w:h="16838" w:code="9"/>
          <w:pgMar w:top="1417" w:right="1133" w:bottom="1134" w:left="1417" w:header="624" w:footer="624" w:gutter="0"/>
          <w:cols w:space="720"/>
          <w:docGrid w:linePitch="326"/>
        </w:sectPr>
      </w:pPr>
    </w:p>
    <w:p w:rsidR="00A2148B" w:rsidRDefault="00A2148B">
      <w:pPr>
        <w:pStyle w:val="berschrift2"/>
        <w:numPr>
          <w:ilvl w:val="1"/>
          <w:numId w:val="8"/>
        </w:numPr>
      </w:pPr>
      <w:bookmarkStart w:id="38" w:name="_Toc472960742"/>
      <w:r>
        <w:lastRenderedPageBreak/>
        <w:t>Quick media open panel</w:t>
      </w:r>
      <w:bookmarkEnd w:id="38"/>
    </w:p>
    <w:p w:rsidR="00A2148B" w:rsidRDefault="00A2148B" w:rsidP="00A2148B">
      <w:pPr>
        <w:pStyle w:val="Standard-BlockCharCharChar"/>
      </w:pPr>
      <w:commentRangeStart w:id="39"/>
      <w:r w:rsidRPr="00A2148B">
        <w:rPr>
          <w:highlight w:val="yellow"/>
        </w:rPr>
        <w:t>A brief deescription is needed for this section</w:t>
      </w:r>
      <w:commentRangeEnd w:id="39"/>
      <w:r w:rsidR="00FB0BF5">
        <w:rPr>
          <w:rStyle w:val="Kommentarzeichen"/>
          <w:noProof w:val="0"/>
          <w:lang w:val="de-DE" w:eastAsia="en-US" w:bidi="ar-SA"/>
        </w:rPr>
        <w:commentReference w:id="39"/>
      </w:r>
    </w:p>
    <w:p w:rsidR="005229D9" w:rsidRDefault="005229D9" w:rsidP="008338F0">
      <w:pPr>
        <w:pStyle w:val="Aufzhlungszeichen1"/>
      </w:pPr>
      <w:r w:rsidRPr="005229D9">
        <w:rPr>
          <w:rFonts w:eastAsia="Calibri"/>
          <w:shd w:val="clear" w:color="auto" w:fill="D9D9D9"/>
        </w:rPr>
        <w:t>Media Directory:</w:t>
      </w:r>
      <w:r>
        <w:t xml:space="preserve"> </w:t>
      </w:r>
    </w:p>
    <w:p w:rsidR="005229D9" w:rsidRDefault="005229D9" w:rsidP="008338F0">
      <w:pPr>
        <w:pStyle w:val="Aufzhlungszeichen1"/>
      </w:pPr>
      <w:r w:rsidRPr="005229D9">
        <w:rPr>
          <w:rFonts w:eastAsia="Calibri"/>
          <w:shd w:val="clear" w:color="auto" w:fill="D9D9D9"/>
        </w:rPr>
        <w:t>Transcription Directory:</w:t>
      </w:r>
      <w:r>
        <w:t xml:space="preserve"> </w:t>
      </w:r>
    </w:p>
    <w:p w:rsidR="005229D9" w:rsidRDefault="005229D9" w:rsidP="005229D9">
      <w:pPr>
        <w:pStyle w:val="Buttons"/>
      </w:pPr>
      <w:r>
        <w:t>Browse…</w:t>
      </w:r>
    </w:p>
    <w:p w:rsidR="00710C77" w:rsidRDefault="005229D9" w:rsidP="005229D9">
      <w:pPr>
        <w:pStyle w:val="GraphikFormat"/>
      </w:pPr>
      <w:r>
        <w:rPr>
          <w:noProof/>
          <w:lang w:eastAsia="de-DE"/>
        </w:rPr>
        <w:drawing>
          <wp:inline distT="0" distB="0" distL="0" distR="0" wp14:anchorId="33CE5B6E" wp14:editId="0E96554B">
            <wp:extent cx="5029200" cy="1739921"/>
            <wp:effectExtent l="0" t="0" r="0"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031346" cy="1740663"/>
                    </a:xfrm>
                    <a:prstGeom prst="rect">
                      <a:avLst/>
                    </a:prstGeom>
                  </pic:spPr>
                </pic:pic>
              </a:graphicData>
            </a:graphic>
          </wp:inline>
        </w:drawing>
      </w:r>
    </w:p>
    <w:p w:rsidR="00710C77" w:rsidRDefault="00710C77" w:rsidP="00A2148B">
      <w:pPr>
        <w:pStyle w:val="Standard-BlockCharCharChar"/>
      </w:pPr>
    </w:p>
    <w:p w:rsidR="00710C77" w:rsidRDefault="00710C77" w:rsidP="00A2148B">
      <w:pPr>
        <w:pStyle w:val="Standard-BlockCharCharChar"/>
      </w:pPr>
    </w:p>
    <w:p w:rsidR="00710C77" w:rsidRDefault="00710C77" w:rsidP="00A2148B">
      <w:pPr>
        <w:pStyle w:val="Standard-BlockCharCharChar"/>
        <w:sectPr w:rsidR="00710C77" w:rsidSect="00372541">
          <w:headerReference w:type="default" r:id="rId66"/>
          <w:pgSz w:w="11906" w:h="16838" w:code="9"/>
          <w:pgMar w:top="1417" w:right="1133" w:bottom="1134" w:left="1417" w:header="624" w:footer="624" w:gutter="0"/>
          <w:cols w:space="720"/>
          <w:docGrid w:linePitch="326"/>
        </w:sectPr>
      </w:pPr>
    </w:p>
    <w:p w:rsidR="003D1908" w:rsidRDefault="00A46B31">
      <w:pPr>
        <w:pStyle w:val="berschrift2"/>
        <w:numPr>
          <w:ilvl w:val="1"/>
          <w:numId w:val="8"/>
        </w:numPr>
      </w:pPr>
      <w:bookmarkStart w:id="40" w:name="_Toc472960743"/>
      <w:proofErr w:type="spellStart"/>
      <w:r>
        <w:lastRenderedPageBreak/>
        <w:t>Praat</w:t>
      </w:r>
      <w:proofErr w:type="spellEnd"/>
      <w:r>
        <w:t> panel</w:t>
      </w:r>
      <w:bookmarkEnd w:id="40"/>
    </w:p>
    <w:p w:rsidR="003D1908" w:rsidRDefault="00A46B31" w:rsidP="00CE6849">
      <w:pPr>
        <w:pStyle w:val="Standard-BlockCharCharChar"/>
      </w:pPr>
      <w:r>
        <w:t xml:space="preserve">The </w:t>
      </w:r>
      <w:r>
        <w:rPr>
          <w:rStyle w:val="RefsZchn"/>
        </w:rPr>
        <w:t>Praat panel</w:t>
      </w:r>
      <w:r>
        <w:t xml:space="preserve"> plays digitised recordings and assigns absolute time values of the recording to points on the EXMARaLDA timeline. Should the Praat panel not appear on your screen, select </w:t>
      </w:r>
      <w:r>
        <w:rPr>
          <w:rStyle w:val="Menufunction"/>
        </w:rPr>
        <w:fldChar w:fldCharType="begin"/>
      </w:r>
      <w:r>
        <w:rPr>
          <w:rStyle w:val="Menufunction"/>
        </w:rPr>
        <w:instrText xml:space="preserve"> REF _Ref108438052 \h  \* MERGEFORMAT </w:instrText>
      </w:r>
      <w:r>
        <w:rPr>
          <w:rStyle w:val="Menufunction"/>
        </w:rPr>
      </w:r>
      <w:r>
        <w:rPr>
          <w:rStyle w:val="Menufunction"/>
        </w:rPr>
        <w:fldChar w:fldCharType="separate"/>
      </w:r>
      <w:r w:rsidR="003E68CF" w:rsidRPr="003E68CF">
        <w:rPr>
          <w:rStyle w:val="Menufunction"/>
        </w:rPr>
        <w:t>View &gt; Praat panel</w:t>
      </w:r>
      <w:r>
        <w:rPr>
          <w:rStyle w:val="Menufunction"/>
        </w:rPr>
        <w:fldChar w:fldCharType="end"/>
      </w:r>
      <w:r>
        <w:t xml:space="preserve"> to have it displayed. </w:t>
      </w:r>
    </w:p>
    <w:p w:rsidR="003D1908" w:rsidRDefault="00A46B31">
      <w:pPr>
        <w:pStyle w:val="GraphikFormat"/>
      </w:pPr>
      <w:r>
        <w:rPr>
          <w:noProof/>
          <w:lang w:eastAsia="de-DE"/>
        </w:rPr>
        <w:drawing>
          <wp:inline distT="0" distB="0" distL="0" distR="0" wp14:anchorId="3852D8EA" wp14:editId="5D586B76">
            <wp:extent cx="1759789" cy="1835316"/>
            <wp:effectExtent l="0" t="0" r="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759789" cy="1835316"/>
                    </a:xfrm>
                    <a:prstGeom prst="rect">
                      <a:avLst/>
                    </a:prstGeom>
                  </pic:spPr>
                </pic:pic>
              </a:graphicData>
            </a:graphic>
          </wp:inline>
        </w:drawing>
      </w:r>
    </w:p>
    <w:p w:rsidR="003D1908" w:rsidRDefault="00A46B31" w:rsidP="00CE6849">
      <w:pPr>
        <w:pStyle w:val="Standard-BlockCharCharChar"/>
      </w:pPr>
      <w:r>
        <w:t>Configuration of Windows and Praat for working with EXMARaLDA:</w:t>
      </w:r>
    </w:p>
    <w:p w:rsidR="003D1908" w:rsidRDefault="00A46B31" w:rsidP="008338F0">
      <w:pPr>
        <w:pStyle w:val="Aufzhlungszeichen1"/>
      </w:pPr>
      <w:r>
        <w:t xml:space="preserve">The current version of Praat can be found on </w:t>
      </w:r>
      <w:hyperlink r:id="rId68" w:history="1">
        <w:r>
          <w:rPr>
            <w:rStyle w:val="Hyperlink"/>
          </w:rPr>
          <w:t>http://www.praat.org</w:t>
        </w:r>
      </w:hyperlink>
      <w:r>
        <w:t xml:space="preserve">. There, the current version of Sendpraat is available as well, on </w:t>
      </w:r>
      <w:hyperlink r:id="rId69" w:history="1">
        <w:r>
          <w:rPr>
            <w:rStyle w:val="Hyperlink"/>
          </w:rPr>
          <w:t>http://www.fon.hum.uva.nl/praat/sendpraat.html</w:t>
        </w:r>
      </w:hyperlink>
      <w:r>
        <w:t>.</w:t>
      </w:r>
    </w:p>
    <w:p w:rsidR="003D1908" w:rsidRDefault="00A46B31" w:rsidP="008338F0">
      <w:pPr>
        <w:pStyle w:val="Aufzhlungszeichen1"/>
      </w:pPr>
      <w:r>
        <w:t xml:space="preserve">Download both programs and save them in the same directory (e.g. C:\Programs\Praat). Then create the path, </w:t>
      </w:r>
    </w:p>
    <w:p w:rsidR="003D1908" w:rsidRPr="003E68CF" w:rsidRDefault="00A46B31" w:rsidP="000E2130">
      <w:pPr>
        <w:pStyle w:val="Standard-BlockCharCharChar"/>
      </w:pPr>
      <w:r w:rsidRPr="003E68CF">
        <w:t xml:space="preserve">1) by either entering the directory at </w:t>
      </w:r>
      <w:r w:rsidR="003E68CF" w:rsidRPr="003E68CF">
        <w:rPr>
          <w:rStyle w:val="Menufunction"/>
        </w:rPr>
        <w:fldChar w:fldCharType="begin"/>
      </w:r>
      <w:r w:rsidR="003E68CF" w:rsidRPr="003E68CF">
        <w:rPr>
          <w:rStyle w:val="Menufunction"/>
          <w:lang w:val="en-GB"/>
        </w:rPr>
        <w:instrText xml:space="preserve"> REF _Ref472784400 \h  \* MERGEFORMAT </w:instrText>
      </w:r>
      <w:r w:rsidR="003E68CF" w:rsidRPr="003E68CF">
        <w:rPr>
          <w:rStyle w:val="Menufunction"/>
        </w:rPr>
      </w:r>
      <w:r w:rsidR="003E68CF" w:rsidRPr="003E68CF">
        <w:rPr>
          <w:rStyle w:val="Menufunction"/>
        </w:rPr>
        <w:fldChar w:fldCharType="separate"/>
      </w:r>
      <w:r w:rsidR="003E68CF" w:rsidRPr="003E68CF">
        <w:rPr>
          <w:rStyle w:val="Menufunction"/>
          <w:lang w:val="en-GB"/>
        </w:rPr>
        <w:t>Edit &gt; Preferences…</w:t>
      </w:r>
      <w:r w:rsidR="003E68CF" w:rsidRPr="003E68CF">
        <w:rPr>
          <w:rStyle w:val="Menufunction"/>
        </w:rPr>
        <w:fldChar w:fldCharType="end"/>
      </w:r>
      <w:r w:rsidRPr="003E68CF">
        <w:t xml:space="preserve"> in the tab </w:t>
      </w:r>
      <w:r>
        <w:rPr>
          <w:rStyle w:val="RefsZchn"/>
        </w:rPr>
        <w:t>“Paths”</w:t>
      </w:r>
      <w:r w:rsidRPr="003E68CF">
        <w:t xml:space="preserve"> under </w:t>
      </w:r>
      <w:r>
        <w:rPr>
          <w:rStyle w:val="RefsZchn"/>
        </w:rPr>
        <w:t>“Praat Directory”</w:t>
      </w:r>
      <w:r w:rsidRPr="003E68CF">
        <w:t xml:space="preserve"> – at this location praat.exe and sendpraat.exe are also stored</w:t>
      </w:r>
    </w:p>
    <w:p w:rsidR="003D1908" w:rsidRDefault="00A46B31">
      <w:pPr>
        <w:pStyle w:val="GraphikFormat"/>
      </w:pPr>
      <w:r>
        <w:rPr>
          <w:noProof/>
          <w:lang w:eastAsia="de-DE"/>
        </w:rPr>
        <w:drawing>
          <wp:inline distT="0" distB="0" distL="0" distR="0" wp14:anchorId="241F81A2" wp14:editId="67BCEFAD">
            <wp:extent cx="4333164" cy="3237913"/>
            <wp:effectExtent l="0" t="0" r="0" b="635"/>
            <wp:docPr id="942" name="Grafik 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34362" t="31263" r="34282" b="31246"/>
                    <a:stretch/>
                  </pic:blipFill>
                  <pic:spPr bwMode="auto">
                    <a:xfrm>
                      <a:off x="0" y="0"/>
                      <a:ext cx="4333164" cy="3237913"/>
                    </a:xfrm>
                    <a:prstGeom prst="rect">
                      <a:avLst/>
                    </a:prstGeom>
                    <a:ln>
                      <a:noFill/>
                    </a:ln>
                    <a:extLst>
                      <a:ext uri="{53640926-AAD7-44D8-BBD7-CCE9431645EC}">
                        <a14:shadowObscured xmlns:a14="http://schemas.microsoft.com/office/drawing/2010/main"/>
                      </a:ext>
                    </a:extLst>
                  </pic:spPr>
                </pic:pic>
              </a:graphicData>
            </a:graphic>
          </wp:inline>
        </w:drawing>
      </w:r>
    </w:p>
    <w:p w:rsidR="003D1908" w:rsidRDefault="00A46B31" w:rsidP="00CE6849">
      <w:pPr>
        <w:pStyle w:val="Standard-BlockCharCharChar"/>
      </w:pPr>
      <w:r>
        <w:t xml:space="preserve">2) or by setting up the system path so that it contains the directory: Go to the Control Panel (e.g. in MS Windows XP </w:t>
      </w:r>
      <w:r>
        <w:rPr>
          <w:rStyle w:val="RefsZchn"/>
        </w:rPr>
        <w:t>Start &gt; Control Panel &gt; System &gt; Advanced &gt; Environment Variable</w:t>
      </w:r>
      <w:r>
        <w:t>).</w:t>
      </w:r>
    </w:p>
    <w:p w:rsidR="003D1908" w:rsidRDefault="00A46B31">
      <w:pPr>
        <w:pStyle w:val="GraphikFormat"/>
      </w:pPr>
      <w:r>
        <w:rPr>
          <w:noProof/>
          <w:lang w:eastAsia="de-DE"/>
        </w:rPr>
        <w:lastRenderedPageBreak/>
        <w:drawing>
          <wp:inline distT="0" distB="0" distL="0" distR="0" wp14:anchorId="5643B928" wp14:editId="7F23104A">
            <wp:extent cx="2390680" cy="3051264"/>
            <wp:effectExtent l="0" t="0" r="0" b="0"/>
            <wp:docPr id="25" name="Bild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394559" cy="3056215"/>
                    </a:xfrm>
                    <a:prstGeom prst="rect">
                      <a:avLst/>
                    </a:prstGeom>
                    <a:noFill/>
                    <a:ln>
                      <a:noFill/>
                    </a:ln>
                  </pic:spPr>
                </pic:pic>
              </a:graphicData>
            </a:graphic>
          </wp:inline>
        </w:drawing>
      </w:r>
      <w:r>
        <w:rPr>
          <w:noProof/>
          <w:lang w:eastAsia="de-DE"/>
        </w:rPr>
        <w:drawing>
          <wp:inline distT="0" distB="0" distL="0" distR="0" wp14:anchorId="7F34E223" wp14:editId="2AD45147">
            <wp:extent cx="2701571" cy="3030280"/>
            <wp:effectExtent l="0" t="0" r="3810" b="0"/>
            <wp:docPr id="26" name="Bild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2" cstate="print">
                      <a:extLst>
                        <a:ext uri="{BEBA8EAE-BF5A-486C-A8C5-ECC9F3942E4B}">
                          <a14:imgProps xmlns:a14="http://schemas.microsoft.com/office/drawing/2010/main">
                            <a14:imgLayer r:embed="rId73">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2704342" cy="3033388"/>
                    </a:xfrm>
                    <a:prstGeom prst="rect">
                      <a:avLst/>
                    </a:prstGeom>
                    <a:noFill/>
                    <a:ln>
                      <a:noFill/>
                    </a:ln>
                  </pic:spPr>
                </pic:pic>
              </a:graphicData>
            </a:graphic>
          </wp:inline>
        </w:drawing>
      </w:r>
      <w:r>
        <w:rPr>
          <w:noProof/>
          <w:lang w:eastAsia="de-DE"/>
        </w:rPr>
        <w:drawing>
          <wp:inline distT="0" distB="0" distL="0" distR="0" wp14:anchorId="2E3ECE4F" wp14:editId="3A7D8B69">
            <wp:extent cx="3477919" cy="1456661"/>
            <wp:effectExtent l="0" t="0" r="0" b="0"/>
            <wp:docPr id="27" name="Bild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4" cstate="print">
                      <a:extLst>
                        <a:ext uri="{BEBA8EAE-BF5A-486C-A8C5-ECC9F3942E4B}">
                          <a14:imgProps xmlns:a14="http://schemas.microsoft.com/office/drawing/2010/main">
                            <a14:imgLayer r:embed="rId75">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3494928" cy="1463785"/>
                    </a:xfrm>
                    <a:prstGeom prst="rect">
                      <a:avLst/>
                    </a:prstGeom>
                    <a:noFill/>
                    <a:ln>
                      <a:noFill/>
                    </a:ln>
                  </pic:spPr>
                </pic:pic>
              </a:graphicData>
            </a:graphic>
          </wp:inline>
        </w:drawing>
      </w:r>
    </w:p>
    <w:p w:rsidR="003D1908" w:rsidRDefault="00A46B31" w:rsidP="00CE6849">
      <w:pPr>
        <w:pStyle w:val="Standard-BlockCharCharChar"/>
      </w:pPr>
      <w:r w:rsidRPr="0031432F">
        <w:rPr>
          <w:u w:val="single"/>
        </w:rPr>
        <w:t>Please note</w:t>
      </w:r>
      <w:r>
        <w:t>: The Praat panel is currently only available in MS Windows. The use of the Praat panel requires the installation of the programs Praat and Sendpraat on your computer and the system path is pointing to the directory in which these programs are located.</w:t>
      </w:r>
    </w:p>
    <w:p w:rsidR="003D1908" w:rsidRDefault="00A46B31" w:rsidP="00CE6849">
      <w:pPr>
        <w:pStyle w:val="Standard-BlockCharCharChar"/>
      </w:pPr>
      <w:r>
        <w:t xml:space="preserve">If you have completed this set up, you can start the program Praat directly in the Partitur-Editor by selecting </w:t>
      </w:r>
      <w:r>
        <w:rPr>
          <w:rStyle w:val="RefsZchn"/>
        </w:rPr>
        <w:t>“Start Praat”</w:t>
      </w:r>
      <w:r>
        <w:t>. This will take a few seconds. Wait until the program has started completely and then confirm the “</w:t>
      </w:r>
      <w:r>
        <w:rPr>
          <w:rStyle w:val="RefsZchn"/>
        </w:rPr>
        <w:t>Starting Praat...”</w:t>
      </w:r>
      <w:r>
        <w:t xml:space="preserve"> dialog that will be displayed in the Partitur-Editor with </w:t>
      </w:r>
      <w:r>
        <w:rPr>
          <w:rStyle w:val="ButtonsZchn"/>
        </w:rPr>
        <w:t>OK</w:t>
      </w:r>
      <w:r>
        <w:t>.</w:t>
      </w:r>
    </w:p>
    <w:p w:rsidR="003D1908" w:rsidRDefault="00A46B31">
      <w:pPr>
        <w:pStyle w:val="GraphikFormat"/>
      </w:pPr>
      <w:r>
        <w:rPr>
          <w:noProof/>
          <w:lang w:eastAsia="de-DE"/>
        </w:rPr>
        <w:drawing>
          <wp:inline distT="0" distB="0" distL="0" distR="0" wp14:anchorId="7D5A0565" wp14:editId="018DF41F">
            <wp:extent cx="2390775" cy="1019175"/>
            <wp:effectExtent l="0" t="0" r="9525" b="9525"/>
            <wp:docPr id="28" name="Bild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6" cstate="print">
                      <a:extLst>
                        <a:ext uri="{BEBA8EAE-BF5A-486C-A8C5-ECC9F3942E4B}">
                          <a14:imgProps xmlns:a14="http://schemas.microsoft.com/office/drawing/2010/main">
                            <a14:imgLayer r:embed="rId77">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2390775" cy="1019175"/>
                    </a:xfrm>
                    <a:prstGeom prst="rect">
                      <a:avLst/>
                    </a:prstGeom>
                    <a:noFill/>
                    <a:ln>
                      <a:noFill/>
                    </a:ln>
                  </pic:spPr>
                </pic:pic>
              </a:graphicData>
            </a:graphic>
          </wp:inline>
        </w:drawing>
      </w:r>
    </w:p>
    <w:p w:rsidR="006C329F" w:rsidRDefault="00A46B31" w:rsidP="00CE6849">
      <w:pPr>
        <w:pStyle w:val="Standard-BlockCharCharChar"/>
      </w:pPr>
      <w:r>
        <w:t>If the meta information of</w:t>
      </w:r>
      <w:r w:rsidR="00A62938">
        <w:t xml:space="preserve"> the</w:t>
      </w:r>
      <w:r>
        <w:t xml:space="preserve"> currently loaded transcription in the Partitur-Editor holds an audio file as a “Referenced File”, the Praat panel will automatically insert it as a file that should be loaded in Praat. </w:t>
      </w:r>
    </w:p>
    <w:p w:rsidR="003D1908" w:rsidRDefault="00A46B31" w:rsidP="00CE6849">
      <w:pPr>
        <w:pStyle w:val="Standard-BlockCharCharChar"/>
      </w:pPr>
      <w:r>
        <w:t xml:space="preserve">The actual loading process of the file can be done by selecting </w:t>
      </w:r>
      <w:r>
        <w:rPr>
          <w:rStyle w:val="RefsZchn"/>
        </w:rPr>
        <w:t>“(Re)load”</w:t>
      </w:r>
      <w:r>
        <w:t>. Praat will now open a “Long Sound” window that will display an oscillogram of the audio file:</w:t>
      </w:r>
    </w:p>
    <w:p w:rsidR="003D1908" w:rsidRDefault="00A46B31">
      <w:pPr>
        <w:pStyle w:val="GraphikFormat"/>
        <w:rPr>
          <w:lang w:val="en-US"/>
        </w:rPr>
      </w:pPr>
      <w:r>
        <w:rPr>
          <w:noProof/>
          <w:lang w:eastAsia="de-DE"/>
        </w:rPr>
        <w:lastRenderedPageBreak/>
        <w:drawing>
          <wp:inline distT="0" distB="0" distL="0" distR="0" wp14:anchorId="3DDB09A0" wp14:editId="170D1A18">
            <wp:extent cx="5055079" cy="2929071"/>
            <wp:effectExtent l="0" t="0" r="0" b="508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BEBA8EAE-BF5A-486C-A8C5-ECC9F3942E4B}">
                          <a14:imgProps xmlns:a14="http://schemas.microsoft.com/office/drawing/2010/main">
                            <a14:imgLayer r:embed="rId79">
                              <a14:imgEffect>
                                <a14:saturation sat="0"/>
                              </a14:imgEffect>
                              <a14:imgEffect>
                                <a14:brightnessContrast contrast="40000"/>
                              </a14:imgEffect>
                            </a14:imgLayer>
                          </a14:imgProps>
                        </a:ext>
                      </a:extLst>
                    </a:blip>
                    <a:stretch>
                      <a:fillRect/>
                    </a:stretch>
                  </pic:blipFill>
                  <pic:spPr>
                    <a:xfrm>
                      <a:off x="0" y="0"/>
                      <a:ext cx="5055079" cy="2929071"/>
                    </a:xfrm>
                    <a:prstGeom prst="rect">
                      <a:avLst/>
                    </a:prstGeom>
                  </pic:spPr>
                </pic:pic>
              </a:graphicData>
            </a:graphic>
          </wp:inline>
        </w:drawing>
      </w:r>
    </w:p>
    <w:p w:rsidR="003D1908" w:rsidRDefault="00A46B31" w:rsidP="00CE6849">
      <w:pPr>
        <w:pStyle w:val="Standard-BlockCharCharChar"/>
      </w:pPr>
      <w:r>
        <w:t>Rearrange this window on the screen</w:t>
      </w:r>
      <w:ins w:id="41" w:author="christine sawyer" w:date="2017-02-14T09:54:00Z">
        <w:r w:rsidR="00A62938">
          <w:t>,</w:t>
        </w:r>
      </w:ins>
      <w:r>
        <w:t xml:space="preserve"> so that the musical score, the Praat panel and “Long Sound” window are simultaneously accessible.</w:t>
      </w:r>
    </w:p>
    <w:p w:rsidR="003D1908" w:rsidRDefault="00A46B31">
      <w:pPr>
        <w:pStyle w:val="GraphikFormat"/>
      </w:pPr>
      <w:r>
        <w:rPr>
          <w:noProof/>
          <w:lang w:eastAsia="de-DE"/>
        </w:rPr>
        <mc:AlternateContent>
          <mc:Choice Requires="wps">
            <w:drawing>
              <wp:anchor distT="0" distB="0" distL="114300" distR="114300" simplePos="0" relativeHeight="251801600" behindDoc="0" locked="0" layoutInCell="1" allowOverlap="1" wp14:anchorId="6CAEB6ED" wp14:editId="05AC8262">
                <wp:simplePos x="0" y="0"/>
                <wp:positionH relativeFrom="column">
                  <wp:posOffset>920420</wp:posOffset>
                </wp:positionH>
                <wp:positionV relativeFrom="paragraph">
                  <wp:posOffset>2464380</wp:posOffset>
                </wp:positionV>
                <wp:extent cx="795130" cy="246490"/>
                <wp:effectExtent l="0" t="0" r="24130" b="20320"/>
                <wp:wrapNone/>
                <wp:docPr id="9" name="Abgerundetes Rechteck 30"/>
                <wp:cNvGraphicFramePr/>
                <a:graphic xmlns:a="http://schemas.openxmlformats.org/drawingml/2006/main">
                  <a:graphicData uri="http://schemas.microsoft.com/office/word/2010/wordprocessingShape">
                    <wps:wsp>
                      <wps:cNvSpPr/>
                      <wps:spPr>
                        <a:xfrm>
                          <a:off x="0" y="0"/>
                          <a:ext cx="795130" cy="246490"/>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7DCD3867" id="Abgerundetes Rechteck 30" o:spid="_x0000_s1026" style="position:absolute;margin-left:72.45pt;margin-top:194.05pt;width:62.6pt;height:19.4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" filled="f" strokecolor="red" strokeweight="1.5pt"/>
            </w:pict>
          </mc:Fallback>
        </mc:AlternateContent>
      </w:r>
      <w:r>
        <w:rPr>
          <w:noProof/>
          <w:lang w:eastAsia="de-DE"/>
        </w:rPr>
        <w:drawing>
          <wp:inline distT="0" distB="0" distL="0" distR="0" wp14:anchorId="4612ACD0" wp14:editId="557C7EC7">
            <wp:extent cx="1569720" cy="1637665"/>
            <wp:effectExtent l="0" t="0" r="0" b="635"/>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1569720" cy="1637665"/>
                    </a:xfrm>
                    <a:prstGeom prst="rect">
                      <a:avLst/>
                    </a:prstGeom>
                  </pic:spPr>
                </pic:pic>
              </a:graphicData>
            </a:graphic>
          </wp:inline>
        </w:drawing>
      </w:r>
      <w:r>
        <w:rPr>
          <w:noProof/>
          <w:lang w:eastAsia="de-DE"/>
        </w:rPr>
        <w:drawing>
          <wp:inline distT="0" distB="0" distL="0" distR="0" wp14:anchorId="2418829E" wp14:editId="5B57B792">
            <wp:extent cx="3260725" cy="2760172"/>
            <wp:effectExtent l="0" t="0" r="0" b="254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cstate="print">
                      <a:extLst>
                        <a:ext uri="{BEBA8EAE-BF5A-486C-A8C5-ECC9F3942E4B}">
                          <a14:imgProps xmlns:a14="http://schemas.microsoft.com/office/drawing/2010/main">
                            <a14:imgLayer r:embed="rId82">
                              <a14:imgEffect>
                                <a14:brightnessContrast contrast="40000"/>
                              </a14:imgEffect>
                            </a14:imgLayer>
                          </a14:imgProps>
                        </a:ext>
                        <a:ext uri="{28A0092B-C50C-407E-A947-70E740481C1C}">
                          <a14:useLocalDpi xmlns:a14="http://schemas.microsoft.com/office/drawing/2010/main" val="0"/>
                        </a:ext>
                      </a:extLst>
                    </a:blip>
                    <a:srcRect t="4004" r="6423" b="4475"/>
                    <a:stretch/>
                  </pic:blipFill>
                  <pic:spPr bwMode="auto">
                    <a:xfrm>
                      <a:off x="0" y="0"/>
                      <a:ext cx="3260725" cy="2760172"/>
                    </a:xfrm>
                    <a:prstGeom prst="rect">
                      <a:avLst/>
                    </a:prstGeom>
                    <a:ln>
                      <a:noFill/>
                    </a:ln>
                    <a:extLst>
                      <a:ext uri="{53640926-AAD7-44D8-BBD7-CCE9431645EC}">
                        <a14:shadowObscured xmlns:a14="http://schemas.microsoft.com/office/drawing/2010/main"/>
                      </a:ext>
                    </a:extLst>
                  </pic:spPr>
                </pic:pic>
              </a:graphicData>
            </a:graphic>
          </wp:inline>
        </w:drawing>
      </w:r>
    </w:p>
    <w:p w:rsidR="003D1908" w:rsidRDefault="00A46B31" w:rsidP="00CE6849">
      <w:pPr>
        <w:pStyle w:val="Standard-BlockCharCharChar"/>
      </w:pPr>
      <w:r>
        <w:t>To sy</w:t>
      </w:r>
      <w:r>
        <w:t>nchroni</w:t>
      </w:r>
      <w:r w:rsidR="00A62938">
        <w:t>s</w:t>
      </w:r>
      <w:r>
        <w:t xml:space="preserve">e </w:t>
      </w:r>
      <w:r>
        <w:t xml:space="preserve">the Praat oscillogram with your audio file, check the box </w:t>
      </w:r>
      <w:r>
        <w:rPr>
          <w:rStyle w:val="RefsZchn"/>
        </w:rPr>
        <w:t>“Synchronize”</w:t>
      </w:r>
      <w:r>
        <w:t xml:space="preserve"> in the Praat panel. If you now click into an event in the musical score, the corresponding oscillogram (including the spectrogram) snippet will be displayed in Praat.</w:t>
      </w:r>
    </w:p>
    <w:p w:rsidR="00710C77" w:rsidRDefault="00710C77" w:rsidP="00CE6849">
      <w:pPr>
        <w:pStyle w:val="Standard-BlockCharCharChar"/>
      </w:pPr>
    </w:p>
    <w:p w:rsidR="003D1908" w:rsidRDefault="003D1908" w:rsidP="00CE6849">
      <w:pPr>
        <w:pStyle w:val="Standard-BlockCharCharChar"/>
        <w:sectPr w:rsidR="003D1908" w:rsidSect="00372541">
          <w:headerReference w:type="default" r:id="rId83"/>
          <w:pgSz w:w="11906" w:h="16838" w:code="9"/>
          <w:pgMar w:top="1417" w:right="1133" w:bottom="1134" w:left="1417" w:header="624" w:footer="624" w:gutter="0"/>
          <w:cols w:space="720"/>
          <w:docGrid w:linePitch="326"/>
        </w:sectPr>
      </w:pPr>
    </w:p>
    <w:p w:rsidR="003D1908" w:rsidRDefault="00A46B31">
      <w:pPr>
        <w:pStyle w:val="berschrift2"/>
        <w:numPr>
          <w:ilvl w:val="1"/>
          <w:numId w:val="8"/>
        </w:numPr>
      </w:pPr>
      <w:bookmarkStart w:id="42" w:name="_Toc472960744"/>
      <w:r>
        <w:lastRenderedPageBreak/>
        <w:t>Annotation panel</w:t>
      </w:r>
      <w:bookmarkEnd w:id="42"/>
    </w:p>
    <w:p w:rsidR="003D1908" w:rsidRDefault="00A46B31" w:rsidP="00CE6849">
      <w:pPr>
        <w:pStyle w:val="Standard-BlockCharCharChar"/>
      </w:pPr>
      <w:r>
        <w:t xml:space="preserve">The </w:t>
      </w:r>
      <w:r>
        <w:rPr>
          <w:rStyle w:val="RefsZchn"/>
        </w:rPr>
        <w:t>Annotation panel</w:t>
      </w:r>
      <w:r>
        <w:t xml:space="preserve"> allows the systematic and consistent adding of annotations to a transcription. The way it functions is comparable to the functionality of the virtual keyboard</w:t>
      </w:r>
      <w:r w:rsidR="00463375">
        <w:t>;</w:t>
      </w:r>
      <w:r>
        <w:t xml:space="preserve">t consists of a compilation of symbols that can be added into the musical score by clicking on them. Firstly, however, the annotation panel allows these symbols to be organised hierarchically (i.e. in a tree structure). Secondly, the user can define categories for the annotation panel freely (see </w:t>
      </w:r>
      <w:hyperlink r:id="rId84" w:history="1">
        <w:r>
          <w:rPr>
            <w:rStyle w:val="Dokumentation"/>
          </w:rPr>
          <w:t>How to use the annotation panel</w:t>
        </w:r>
      </w:hyperlink>
      <w:r>
        <w:t xml:space="preserve"> for more information). Third</w:t>
      </w:r>
      <w:r w:rsidR="00463375">
        <w:t>ly</w:t>
      </w:r>
      <w:r>
        <w:t>, the annotation panel can “intelligently” adapt itself to the annotation task by hiding certain category sets in the hierarchy</w:t>
      </w:r>
      <w:r w:rsidR="00463375">
        <w:t>,</w:t>
      </w:r>
      <w:r>
        <w:t xml:space="preserve"> depending on the current selection in the musical score.</w:t>
      </w:r>
    </w:p>
    <w:p w:rsidR="003D1908" w:rsidRDefault="00A46B31">
      <w:pPr>
        <w:pStyle w:val="GraphikFormat"/>
        <w:rPr>
          <w:lang w:val="en-US"/>
        </w:rPr>
      </w:pPr>
      <w:r>
        <w:rPr>
          <w:noProof/>
          <w:lang w:eastAsia="de-DE"/>
        </w:rPr>
        <w:drawing>
          <wp:inline distT="0" distB="0" distL="0" distR="0" wp14:anchorId="4F2A4384" wp14:editId="236CF2E0">
            <wp:extent cx="4821977" cy="2647784"/>
            <wp:effectExtent l="0" t="0" r="0" b="635"/>
            <wp:docPr id="146" name="Grafi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4863880" cy="2670793"/>
                    </a:xfrm>
                    <a:prstGeom prst="rect">
                      <a:avLst/>
                    </a:prstGeom>
                  </pic:spPr>
                </pic:pic>
              </a:graphicData>
            </a:graphic>
          </wp:inline>
        </w:drawing>
      </w:r>
    </w:p>
    <w:p w:rsidR="003D1908" w:rsidRDefault="00A46B31" w:rsidP="00CE6849">
      <w:pPr>
        <w:pStyle w:val="Standard-BlockCharCharChar"/>
      </w:pPr>
      <w:r>
        <w:t xml:space="preserve">Show the annotation panel via </w:t>
      </w:r>
      <w:r>
        <w:rPr>
          <w:rStyle w:val="Menufunction"/>
        </w:rPr>
        <w:fldChar w:fldCharType="begin"/>
      </w:r>
      <w:r>
        <w:rPr>
          <w:rStyle w:val="Menufunction"/>
        </w:rPr>
        <w:instrText xml:space="preserve"> REF _Ref472004978 \h  \* MERGEFORMAT </w:instrText>
      </w:r>
      <w:r>
        <w:rPr>
          <w:rStyle w:val="Menufunction"/>
        </w:rPr>
      </w:r>
      <w:r>
        <w:rPr>
          <w:rStyle w:val="Menufunction"/>
        </w:rPr>
        <w:fldChar w:fldCharType="separate"/>
      </w:r>
      <w:r w:rsidR="003E68CF" w:rsidRPr="003E68CF">
        <w:rPr>
          <w:rStyle w:val="Menufunction"/>
        </w:rPr>
        <w:t>View &gt; Annotation panel</w:t>
      </w:r>
      <w:r>
        <w:rPr>
          <w:rStyle w:val="Menufunction"/>
        </w:rPr>
        <w:fldChar w:fldCharType="end"/>
      </w:r>
      <w:r>
        <w:t xml:space="preserve">. If available, the last annotation specification file will be loaded automatically. To load a new specification, click </w:t>
      </w:r>
      <w:r>
        <w:rPr>
          <w:rStyle w:val="ButtonsZchn"/>
        </w:rPr>
        <w:t>Open...</w:t>
      </w:r>
      <w:r>
        <w:t xml:space="preserve"> and select the XML file in which the annotation specifications are defined.</w:t>
      </w:r>
    </w:p>
    <w:p w:rsidR="003D1908" w:rsidRDefault="00A46B31" w:rsidP="00CE6849">
      <w:pPr>
        <w:pStyle w:val="Standard-BlockCharCharChar"/>
      </w:pPr>
      <w:r>
        <w:t>An annotation specification file consists of one or more annotation sets. In the annotation panel</w:t>
      </w:r>
      <w:r w:rsidR="00463375">
        <w:t>,</w:t>
      </w:r>
      <w:r>
        <w:t xml:space="preserve"> an individual tab is opened for every annotation set. Every annotation set consists of categories within categories that are presented in the form of a tree. Categories can be equipped with a tag and a description; however, this is not a requirement. Tags are displayed in bold in the tree</w:t>
      </w:r>
      <w:r w:rsidR="00463375">
        <w:t xml:space="preserve"> and</w:t>
      </w:r>
      <w:r>
        <w:t xml:space="preserve"> descriptions of the selected category are displayed in the text window below the tree. Double clicking on a category with a tag adds the tag to the current cursor position in the musical score.</w:t>
      </w:r>
    </w:p>
    <w:p w:rsidR="003D1908" w:rsidRDefault="00A46B31">
      <w:pPr>
        <w:pStyle w:val="GraphikFormat"/>
      </w:pPr>
      <w:r>
        <w:rPr>
          <w:noProof/>
          <w:lang w:eastAsia="de-DE"/>
        </w:rPr>
        <w:drawing>
          <wp:inline distT="0" distB="0" distL="0" distR="0" wp14:anchorId="25AE3FA3" wp14:editId="28CC15E6">
            <wp:extent cx="4784254" cy="2400300"/>
            <wp:effectExtent l="0" t="0" r="0" b="6350"/>
            <wp:docPr id="147" name="Grafik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4784254" cy="2400300"/>
                    </a:xfrm>
                    <a:prstGeom prst="rect">
                      <a:avLst/>
                    </a:prstGeom>
                  </pic:spPr>
                </pic:pic>
              </a:graphicData>
            </a:graphic>
          </wp:inline>
        </w:drawing>
      </w:r>
    </w:p>
    <w:p w:rsidR="003D1908" w:rsidRDefault="003D1908">
      <w:pPr>
        <w:pStyle w:val="berschrift2"/>
        <w:sectPr w:rsidR="003D1908" w:rsidSect="00372541">
          <w:headerReference w:type="default" r:id="rId87"/>
          <w:pgSz w:w="11906" w:h="16838" w:code="9"/>
          <w:pgMar w:top="1417" w:right="1133" w:bottom="1134" w:left="1417" w:header="624" w:footer="624" w:gutter="0"/>
          <w:cols w:space="720"/>
          <w:docGrid w:linePitch="326"/>
        </w:sectPr>
      </w:pPr>
    </w:p>
    <w:p w:rsidR="003D1908" w:rsidRDefault="00A46B31">
      <w:pPr>
        <w:pStyle w:val="berschrift2"/>
        <w:numPr>
          <w:ilvl w:val="1"/>
          <w:numId w:val="8"/>
        </w:numPr>
      </w:pPr>
      <w:bookmarkStart w:id="43" w:name="_Toc472960745"/>
      <w:r>
        <w:lastRenderedPageBreak/>
        <w:t>IPA panel</w:t>
      </w:r>
      <w:bookmarkEnd w:id="43"/>
    </w:p>
    <w:p w:rsidR="003D1908" w:rsidRDefault="00A46B31" w:rsidP="00CE6849">
      <w:pPr>
        <w:pStyle w:val="Standard-BlockCharCharChar"/>
      </w:pPr>
      <w:r>
        <w:t xml:space="preserve">The </w:t>
      </w:r>
      <w:r>
        <w:rPr>
          <w:rStyle w:val="RefsZchn"/>
        </w:rPr>
        <w:t>IPA panel</w:t>
      </w:r>
      <w:r>
        <w:t xml:space="preserve"> supplies the symbols of the International Phonetic Alphabet. The symbols are organised by parameters, such as manner or place of articulation. The panel consists of three tabs:</w:t>
      </w:r>
    </w:p>
    <w:p w:rsidR="003D1908" w:rsidRDefault="00A46B31" w:rsidP="00CE6849">
      <w:pPr>
        <w:pStyle w:val="Standard-BlockCharCharChar"/>
      </w:pPr>
      <w:r>
        <w:t>Vowels and Suprasegmentals:</w:t>
      </w:r>
    </w:p>
    <w:p w:rsidR="003D1908" w:rsidRDefault="00A46B31">
      <w:pPr>
        <w:pStyle w:val="GraphikFormat"/>
      </w:pPr>
      <w:r>
        <w:rPr>
          <w:noProof/>
          <w:lang w:eastAsia="de-DE"/>
        </w:rPr>
        <w:drawing>
          <wp:inline distT="0" distB="0" distL="0" distR="0" wp14:anchorId="3870EF8C" wp14:editId="5FA2A347">
            <wp:extent cx="5939790" cy="3284220"/>
            <wp:effectExtent l="0" t="0" r="381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39790" cy="3284220"/>
                    </a:xfrm>
                    <a:prstGeom prst="rect">
                      <a:avLst/>
                    </a:prstGeom>
                  </pic:spPr>
                </pic:pic>
              </a:graphicData>
            </a:graphic>
          </wp:inline>
        </w:drawing>
      </w:r>
    </w:p>
    <w:p w:rsidR="003D1908" w:rsidRDefault="00A46B31" w:rsidP="00CE6849">
      <w:pPr>
        <w:pStyle w:val="Standard-BlockCharCharChar"/>
      </w:pPr>
      <w:r>
        <w:t>Consonants:</w:t>
      </w:r>
    </w:p>
    <w:p w:rsidR="003D1908" w:rsidRDefault="00A46B31">
      <w:pPr>
        <w:pStyle w:val="GraphikFormat"/>
      </w:pPr>
      <w:r>
        <w:rPr>
          <w:noProof/>
          <w:lang w:eastAsia="de-DE"/>
        </w:rPr>
        <w:drawing>
          <wp:inline distT="0" distB="0" distL="0" distR="0" wp14:anchorId="7D5EB753" wp14:editId="35ABF7DE">
            <wp:extent cx="5939790" cy="3314065"/>
            <wp:effectExtent l="0" t="0" r="3810" b="635"/>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39790" cy="3314065"/>
                    </a:xfrm>
                    <a:prstGeom prst="rect">
                      <a:avLst/>
                    </a:prstGeom>
                  </pic:spPr>
                </pic:pic>
              </a:graphicData>
            </a:graphic>
          </wp:inline>
        </w:drawing>
      </w:r>
    </w:p>
    <w:p w:rsidR="003D1908" w:rsidRDefault="00A46B31" w:rsidP="00CE6849">
      <w:pPr>
        <w:pStyle w:val="Standard-BlockCharCharChar"/>
      </w:pPr>
      <w:r>
        <w:br w:type="page"/>
      </w:r>
    </w:p>
    <w:p w:rsidR="003D1908" w:rsidRDefault="00A46B31" w:rsidP="00CE6849">
      <w:pPr>
        <w:pStyle w:val="Standard-BlockCharCharChar"/>
      </w:pPr>
      <w:r>
        <w:lastRenderedPageBreak/>
        <w:t>Diacritics:</w:t>
      </w:r>
    </w:p>
    <w:p w:rsidR="003D1908" w:rsidRDefault="00A46B31" w:rsidP="00A002B0">
      <w:pPr>
        <w:pStyle w:val="GraphikFormat"/>
      </w:pPr>
      <w:r w:rsidRPr="00A002B0">
        <w:rPr>
          <w:noProof/>
          <w:color w:val="222222"/>
          <w:shd w:val="clear" w:color="auto" w:fill="FFFFFF"/>
          <w:lang w:eastAsia="de-DE"/>
        </w:rPr>
        <w:drawing>
          <wp:inline distT="0" distB="0" distL="0" distR="0" wp14:anchorId="2150DE49" wp14:editId="366C59CE">
            <wp:extent cx="5939790" cy="3317875"/>
            <wp:effectExtent l="0" t="0" r="381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39790" cy="3317875"/>
                    </a:xfrm>
                    <a:prstGeom prst="rect">
                      <a:avLst/>
                    </a:prstGeom>
                  </pic:spPr>
                </pic:pic>
              </a:graphicData>
            </a:graphic>
          </wp:inline>
        </w:drawing>
      </w:r>
    </w:p>
    <w:p w:rsidR="003D1908" w:rsidRDefault="00A46B31" w:rsidP="00CE6849">
      <w:pPr>
        <w:pStyle w:val="Standard-BlockCharCharChar"/>
      </w:pPr>
      <w:r>
        <w:t>A larger version of the symbol will be displayed in the lower part of the panel, when hovering over the symbol with the cursor. Clicking on the symbol adds it to the current cursor position in the musical score.</w:t>
      </w:r>
    </w:p>
    <w:p w:rsidR="00A2148B" w:rsidRDefault="00A2148B" w:rsidP="00A2148B">
      <w:pPr>
        <w:pStyle w:val="Standard-BlockCharCharChar"/>
        <w:sectPr w:rsidR="00A2148B" w:rsidSect="00372541">
          <w:headerReference w:type="default" r:id="rId91"/>
          <w:pgSz w:w="11906" w:h="16838" w:code="9"/>
          <w:pgMar w:top="1417" w:right="1133" w:bottom="1134" w:left="1417" w:header="624" w:footer="624" w:gutter="0"/>
          <w:cols w:space="720"/>
          <w:docGrid w:linePitch="326"/>
        </w:sectPr>
      </w:pPr>
    </w:p>
    <w:p w:rsidR="00A2148B" w:rsidRDefault="00A2148B" w:rsidP="00710C77">
      <w:pPr>
        <w:pStyle w:val="berschrift2"/>
        <w:numPr>
          <w:ilvl w:val="1"/>
          <w:numId w:val="8"/>
        </w:numPr>
      </w:pPr>
      <w:r>
        <w:lastRenderedPageBreak/>
        <w:t xml:space="preserve"> </w:t>
      </w:r>
      <w:bookmarkStart w:id="44" w:name="_Toc472960746"/>
      <w:r>
        <w:t>Multimodal panel</w:t>
      </w:r>
      <w:bookmarkEnd w:id="44"/>
    </w:p>
    <w:p w:rsidR="00710C77" w:rsidRPr="00710C77" w:rsidRDefault="00710C77" w:rsidP="00710C77">
      <w:pPr>
        <w:pStyle w:val="Standard-BlockCharCharChar"/>
      </w:pPr>
      <w:commentRangeStart w:id="45"/>
      <w:r w:rsidRPr="00A2148B">
        <w:rPr>
          <w:highlight w:val="yellow"/>
        </w:rPr>
        <w:t>A brief deescription is needed for this section</w:t>
      </w:r>
      <w:commentRangeEnd w:id="45"/>
      <w:r w:rsidR="00FB0BF5">
        <w:rPr>
          <w:rStyle w:val="Kommentarzeichen"/>
          <w:noProof w:val="0"/>
          <w:lang w:val="de-DE" w:eastAsia="en-US" w:bidi="ar-SA"/>
        </w:rPr>
        <w:commentReference w:id="45"/>
      </w:r>
    </w:p>
    <w:p w:rsidR="00710C77" w:rsidRDefault="008338F0" w:rsidP="008338F0">
      <w:pPr>
        <w:pStyle w:val="GraphikFormat"/>
      </w:pPr>
      <w:r>
        <w:rPr>
          <w:noProof/>
          <w:lang w:eastAsia="de-DE"/>
        </w:rPr>
        <w:drawing>
          <wp:inline distT="0" distB="0" distL="0" distR="0" wp14:anchorId="75BE1205" wp14:editId="17C63005">
            <wp:extent cx="3316406" cy="2634953"/>
            <wp:effectExtent l="0" t="0" r="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3318441" cy="2636570"/>
                    </a:xfrm>
                    <a:prstGeom prst="rect">
                      <a:avLst/>
                    </a:prstGeom>
                  </pic:spPr>
                </pic:pic>
              </a:graphicData>
            </a:graphic>
          </wp:inline>
        </w:drawing>
      </w:r>
    </w:p>
    <w:p w:rsidR="008338F0" w:rsidRDefault="008338F0" w:rsidP="008338F0">
      <w:pPr>
        <w:pStyle w:val="GraphikFormat"/>
      </w:pPr>
      <w:r>
        <w:rPr>
          <w:noProof/>
          <w:lang w:eastAsia="de-DE"/>
        </w:rPr>
        <w:drawing>
          <wp:inline distT="0" distB="0" distL="0" distR="0" wp14:anchorId="292D005E" wp14:editId="3E73D3BD">
            <wp:extent cx="3234519" cy="2527878"/>
            <wp:effectExtent l="0" t="0" r="4445" b="6350"/>
            <wp:docPr id="932" name="Grafik 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3238512" cy="2530999"/>
                    </a:xfrm>
                    <a:prstGeom prst="rect">
                      <a:avLst/>
                    </a:prstGeom>
                  </pic:spPr>
                </pic:pic>
              </a:graphicData>
            </a:graphic>
          </wp:inline>
        </w:drawing>
      </w:r>
    </w:p>
    <w:p w:rsidR="008338F0" w:rsidRPr="00710C77" w:rsidRDefault="008338F0" w:rsidP="008338F0">
      <w:pPr>
        <w:pStyle w:val="GraphikFormat"/>
      </w:pPr>
      <w:r>
        <w:rPr>
          <w:noProof/>
          <w:lang w:eastAsia="de-DE"/>
        </w:rPr>
        <w:drawing>
          <wp:inline distT="0" distB="0" distL="0" distR="0" wp14:anchorId="7C8EDF56" wp14:editId="101AD2BE">
            <wp:extent cx="2790967" cy="2228941"/>
            <wp:effectExtent l="0" t="0" r="9525" b="0"/>
            <wp:docPr id="938" name="Grafik 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2791492" cy="2229360"/>
                    </a:xfrm>
                    <a:prstGeom prst="rect">
                      <a:avLst/>
                    </a:prstGeom>
                  </pic:spPr>
                </pic:pic>
              </a:graphicData>
            </a:graphic>
          </wp:inline>
        </w:drawing>
      </w:r>
      <w:r>
        <w:rPr>
          <w:noProof/>
          <w:lang w:eastAsia="de-DE"/>
        </w:rPr>
        <w:drawing>
          <wp:inline distT="0" distB="0" distL="0" distR="0" wp14:anchorId="70137719" wp14:editId="35CCDD23">
            <wp:extent cx="2831911" cy="2213228"/>
            <wp:effectExtent l="0" t="0" r="6985" b="0"/>
            <wp:docPr id="939" name="Grafik 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2834055" cy="2214904"/>
                    </a:xfrm>
                    <a:prstGeom prst="rect">
                      <a:avLst/>
                    </a:prstGeom>
                  </pic:spPr>
                </pic:pic>
              </a:graphicData>
            </a:graphic>
          </wp:inline>
        </w:drawing>
      </w:r>
    </w:p>
    <w:p w:rsidR="00710C77" w:rsidRDefault="00710C77" w:rsidP="00A2148B">
      <w:pPr>
        <w:pStyle w:val="Standard-BlockCharCharChar"/>
      </w:pPr>
    </w:p>
    <w:p w:rsidR="00710C77" w:rsidRDefault="00710C77" w:rsidP="00A2148B">
      <w:pPr>
        <w:pStyle w:val="Standard-BlockCharCharChar"/>
        <w:sectPr w:rsidR="00710C77" w:rsidSect="00372541">
          <w:headerReference w:type="default" r:id="rId96"/>
          <w:pgSz w:w="11906" w:h="16838" w:code="9"/>
          <w:pgMar w:top="1417" w:right="1133" w:bottom="1134" w:left="1417" w:header="624" w:footer="624" w:gutter="0"/>
          <w:cols w:space="720"/>
          <w:docGrid w:linePitch="326"/>
        </w:sectPr>
      </w:pPr>
    </w:p>
    <w:p w:rsidR="00A2148B" w:rsidRDefault="00A2148B" w:rsidP="00710C77">
      <w:pPr>
        <w:pStyle w:val="berschrift2"/>
        <w:numPr>
          <w:ilvl w:val="1"/>
          <w:numId w:val="8"/>
        </w:numPr>
      </w:pPr>
      <w:bookmarkStart w:id="46" w:name="_Toc472960747"/>
      <w:r>
        <w:lastRenderedPageBreak/>
        <w:t>SVG panel</w:t>
      </w:r>
      <w:bookmarkEnd w:id="46"/>
    </w:p>
    <w:p w:rsidR="00710C77" w:rsidRDefault="00710C77" w:rsidP="00710C77">
      <w:pPr>
        <w:pStyle w:val="Standard-BlockCharCharChar"/>
      </w:pPr>
      <w:commentRangeStart w:id="47"/>
      <w:r w:rsidRPr="00A2148B">
        <w:rPr>
          <w:highlight w:val="yellow"/>
        </w:rPr>
        <w:t>A brief deescription is needed for this section</w:t>
      </w:r>
      <w:commentRangeEnd w:id="47"/>
      <w:r w:rsidR="00FB0BF5">
        <w:rPr>
          <w:rStyle w:val="Kommentarzeichen"/>
          <w:noProof w:val="0"/>
          <w:lang w:val="de-DE" w:eastAsia="en-US" w:bidi="ar-SA"/>
        </w:rPr>
        <w:commentReference w:id="47"/>
      </w:r>
    </w:p>
    <w:p w:rsidR="00710C77" w:rsidRPr="00710C77" w:rsidRDefault="0019665C" w:rsidP="0019665C">
      <w:pPr>
        <w:pStyle w:val="GraphikFormat"/>
      </w:pPr>
      <w:r>
        <w:rPr>
          <w:noProof/>
          <w:lang w:eastAsia="de-DE"/>
        </w:rPr>
        <w:drawing>
          <wp:inline distT="0" distB="0" distL="0" distR="0" wp14:anchorId="0F4C66A7" wp14:editId="010ACD78">
            <wp:extent cx="5941060" cy="5298066"/>
            <wp:effectExtent l="0" t="0" r="2540" b="0"/>
            <wp:docPr id="940" name="Grafik 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941060" cy="5298066"/>
                    </a:xfrm>
                    <a:prstGeom prst="rect">
                      <a:avLst/>
                    </a:prstGeom>
                  </pic:spPr>
                </pic:pic>
              </a:graphicData>
            </a:graphic>
          </wp:inline>
        </w:drawing>
      </w:r>
    </w:p>
    <w:p w:rsidR="00A2148B" w:rsidRDefault="00A2148B" w:rsidP="00CE6849">
      <w:pPr>
        <w:pStyle w:val="Standard-BlockCharCharChar"/>
      </w:pPr>
    </w:p>
    <w:p w:rsidR="00A2148B" w:rsidRDefault="00A2148B" w:rsidP="00CE6849">
      <w:pPr>
        <w:pStyle w:val="Standard-BlockCharCharChar"/>
        <w:sectPr w:rsidR="00A2148B" w:rsidSect="00372541">
          <w:headerReference w:type="default" r:id="rId98"/>
          <w:pgSz w:w="11906" w:h="16838" w:code="9"/>
          <w:pgMar w:top="1417" w:right="1133" w:bottom="1134" w:left="1417" w:header="624" w:footer="624" w:gutter="0"/>
          <w:cols w:space="720"/>
          <w:docGrid w:linePitch="326"/>
        </w:sectPr>
      </w:pPr>
    </w:p>
    <w:p w:rsidR="003D1908" w:rsidRPr="00A2148B" w:rsidRDefault="00A46B31">
      <w:pPr>
        <w:pStyle w:val="berschrift1"/>
        <w:rPr>
          <w:lang w:val="en-GB"/>
        </w:rPr>
      </w:pPr>
      <w:bookmarkStart w:id="48" w:name="_Ref472790839"/>
      <w:bookmarkStart w:id="49" w:name="_Toc472960748"/>
      <w:r w:rsidRPr="00A2148B">
        <w:rPr>
          <w:lang w:val="en-GB"/>
        </w:rPr>
        <w:lastRenderedPageBreak/>
        <w:t>FUNCTION REFERENCE</w:t>
      </w:r>
      <w:bookmarkEnd w:id="48"/>
      <w:bookmarkEnd w:id="49"/>
    </w:p>
    <w:p w:rsidR="003D1908" w:rsidRDefault="00A46B31">
      <w:pPr>
        <w:pStyle w:val="berschrift2"/>
        <w:numPr>
          <w:ilvl w:val="1"/>
          <w:numId w:val="9"/>
        </w:numPr>
      </w:pPr>
      <w:bookmarkStart w:id="50" w:name="_Toc403472677"/>
      <w:bookmarkStart w:id="51" w:name="_Ref472778406"/>
      <w:bookmarkStart w:id="52" w:name="_Toc472960749"/>
      <w:bookmarkEnd w:id="10"/>
      <w:bookmarkEnd w:id="11"/>
      <w:bookmarkEnd w:id="12"/>
      <w:r>
        <w:t>File Menu</w:t>
      </w:r>
      <w:bookmarkEnd w:id="50"/>
      <w:bookmarkEnd w:id="51"/>
      <w:bookmarkEnd w:id="52"/>
    </w:p>
    <w:p w:rsidR="003D1908" w:rsidRDefault="00A46B31" w:rsidP="00CE6849">
      <w:pPr>
        <w:pStyle w:val="Standard-BlockCharCharChar"/>
      </w:pPr>
      <w:r>
        <w:rPr>
          <w:lang w:val="de-DE" w:eastAsia="de-DE" w:bidi="ar-SA"/>
        </w:rPr>
        <w:drawing>
          <wp:inline distT="0" distB="0" distL="0" distR="0" wp14:anchorId="16791BEF" wp14:editId="3F31612A">
            <wp:extent cx="3589287" cy="5465135"/>
            <wp:effectExtent l="0" t="0" r="0" b="2540"/>
            <wp:docPr id="168" name="Grafik 168" descr="S:\Schulungsmaterial\Manuals\Partitur-Editor\PE_1_6_Release\To Do\File Menu\PE_Menu_File_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Schulungsmaterial\Manuals\Partitur-Editor\PE_1_6_Release\To Do\File Menu\PE_Menu_File_overview.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592386" cy="5469854"/>
                    </a:xfrm>
                    <a:prstGeom prst="rect">
                      <a:avLst/>
                    </a:prstGeom>
                    <a:noFill/>
                    <a:ln>
                      <a:noFill/>
                    </a:ln>
                  </pic:spPr>
                </pic:pic>
              </a:graphicData>
            </a:graphic>
          </wp:inline>
        </w:drawing>
      </w:r>
    </w:p>
    <w:p w:rsidR="00415FB0" w:rsidRDefault="00415FB0" w:rsidP="00CE6849">
      <w:pPr>
        <w:pStyle w:val="Standard-BlockCharCharChar"/>
      </w:pPr>
    </w:p>
    <w:p w:rsidR="003D1908" w:rsidRDefault="00A46B31" w:rsidP="00CE6849">
      <w:pPr>
        <w:pStyle w:val="berschrift3"/>
      </w:pPr>
      <w:bookmarkStart w:id="53" w:name="_File_&gt;_New..."/>
      <w:bookmarkStart w:id="54" w:name="_Toc55213814"/>
      <w:bookmarkStart w:id="55" w:name="_Toc69129800"/>
      <w:bookmarkStart w:id="56" w:name="_Toc69129941"/>
      <w:bookmarkStart w:id="57" w:name="_Ref108437634"/>
      <w:bookmarkStart w:id="58" w:name="_Ref472008268"/>
      <w:bookmarkStart w:id="59" w:name="_Toc472960750"/>
      <w:bookmarkEnd w:id="53"/>
      <w:r>
        <w:t>File &gt; New...</w:t>
      </w:r>
      <w:bookmarkEnd w:id="54"/>
      <w:bookmarkEnd w:id="55"/>
      <w:bookmarkEnd w:id="56"/>
      <w:bookmarkEnd w:id="57"/>
      <w:bookmarkEnd w:id="58"/>
      <w:bookmarkEnd w:id="59"/>
    </w:p>
    <w:p w:rsidR="003D1908" w:rsidRDefault="00A46B31" w:rsidP="00CE6849">
      <w:pPr>
        <w:pStyle w:val="Standard-BlockCharCharChar"/>
      </w:pPr>
      <w:r>
        <w:t xml:space="preserve">(Shortcut </w:t>
      </w:r>
      <w:r>
        <w:rPr>
          <w:rStyle w:val="ButtonsZchn"/>
        </w:rPr>
        <w:t>CTRL</w:t>
      </w:r>
      <w:r>
        <w:t xml:space="preserve"> + </w:t>
      </w:r>
      <w:r>
        <w:rPr>
          <w:rStyle w:val="ButtonsZchn"/>
        </w:rPr>
        <w:t>N</w:t>
      </w:r>
      <w:r>
        <w:t xml:space="preserve"> on Windows, </w:t>
      </w:r>
      <w:r>
        <w:rPr>
          <w:rStyle w:val="ButtonsZchn"/>
          <w:rFonts w:ascii="Cambria Math" w:eastAsia="Arial Unicode MS" w:hAnsi="Cambria Math" w:cs="Cambria Math"/>
        </w:rPr>
        <w:t>⌘</w:t>
      </w:r>
      <w:r>
        <w:t xml:space="preserve"> + </w:t>
      </w:r>
      <w:r>
        <w:rPr>
          <w:rStyle w:val="ButtonsZchn"/>
        </w:rPr>
        <w:t>N</w:t>
      </w:r>
      <w:r>
        <w:t xml:space="preserve"> on Mac)</w:t>
      </w:r>
    </w:p>
    <w:p w:rsidR="00073647" w:rsidRDefault="00A46B31" w:rsidP="00CE6849">
      <w:pPr>
        <w:pStyle w:val="Standard-BlockCharCharChar"/>
      </w:pPr>
      <w:r>
        <w:t xml:space="preserve">Creates a new transcription. The new transcription consists of a timeline with two time points, a speakertable containing a speaker X, as well as a “T” tier that both the speaker and the category “v” (for ‘verbal’), are assigned to. To change the attributes of the configured speaker, go to </w:t>
      </w:r>
      <w:r>
        <w:rPr>
          <w:rStyle w:val="Menufunction"/>
        </w:rPr>
        <w:fldChar w:fldCharType="begin"/>
      </w:r>
      <w:r>
        <w:rPr>
          <w:rStyle w:val="Menufunction"/>
        </w:rPr>
        <w:instrText xml:space="preserve"> REF _Ref472005647 \h  \* MERGEFORMAT </w:instrText>
      </w:r>
      <w:r>
        <w:rPr>
          <w:rStyle w:val="Menufunction"/>
        </w:rPr>
      </w:r>
      <w:r>
        <w:rPr>
          <w:rStyle w:val="Menufunction"/>
        </w:rPr>
        <w:fldChar w:fldCharType="separate"/>
      </w:r>
      <w:r w:rsidR="003E68CF" w:rsidRPr="003E68CF">
        <w:rPr>
          <w:rStyle w:val="Menufunction"/>
        </w:rPr>
        <w:t>Transcription &gt; Speakertable…</w:t>
      </w:r>
      <w:r>
        <w:rPr>
          <w:rStyle w:val="Menufunction"/>
        </w:rPr>
        <w:fldChar w:fldCharType="end"/>
      </w:r>
      <w:r>
        <w:t xml:space="preserve">. </w:t>
      </w:r>
      <w:r>
        <w:rPr>
          <w:lang w:val="en-GB"/>
        </w:rPr>
        <w:t>To change other tier properties, go to</w:t>
      </w:r>
      <w:r>
        <w:t xml:space="preserve"> </w:t>
      </w:r>
      <w:r>
        <w:rPr>
          <w:rStyle w:val="Menufunction"/>
        </w:rPr>
        <w:fldChar w:fldCharType="begin"/>
      </w:r>
      <w:r>
        <w:rPr>
          <w:rStyle w:val="Menufunction"/>
        </w:rPr>
        <w:instrText xml:space="preserve"> REF _Ref472005683 \h  \* MERGEFORMAT </w:instrText>
      </w:r>
      <w:r>
        <w:rPr>
          <w:rStyle w:val="Menufunction"/>
        </w:rPr>
      </w:r>
      <w:r>
        <w:rPr>
          <w:rStyle w:val="Menufunction"/>
        </w:rPr>
        <w:fldChar w:fldCharType="separate"/>
      </w:r>
      <w:r w:rsidR="003E68CF" w:rsidRPr="003E68CF">
        <w:rPr>
          <w:rStyle w:val="Menufunction"/>
        </w:rPr>
        <w:t>Tier &gt; Tier properties…</w:t>
      </w:r>
      <w:r>
        <w:rPr>
          <w:rStyle w:val="Menufunction"/>
        </w:rPr>
        <w:fldChar w:fldCharType="end"/>
      </w:r>
      <w:r>
        <w:t xml:space="preserve">. The tier contains a default format. To change the format, select </w:t>
      </w:r>
      <w:r>
        <w:rPr>
          <w:rStyle w:val="Menufunction"/>
        </w:rPr>
        <w:fldChar w:fldCharType="begin"/>
      </w:r>
      <w:r>
        <w:rPr>
          <w:rStyle w:val="Menufunction"/>
        </w:rPr>
        <w:instrText xml:space="preserve"> REF _Ref472005699 \h  \* MERGEFORMAT </w:instrText>
      </w:r>
      <w:r>
        <w:rPr>
          <w:rStyle w:val="Menufunction"/>
        </w:rPr>
      </w:r>
      <w:r>
        <w:rPr>
          <w:rStyle w:val="Menufunction"/>
        </w:rPr>
        <w:fldChar w:fldCharType="separate"/>
      </w:r>
      <w:r w:rsidR="003E68CF" w:rsidRPr="003E68CF">
        <w:rPr>
          <w:rStyle w:val="Menufunction"/>
        </w:rPr>
        <w:t>Format &gt; Format tier...</w:t>
      </w:r>
      <w:r>
        <w:rPr>
          <w:rStyle w:val="Menufunction"/>
        </w:rPr>
        <w:fldChar w:fldCharType="end"/>
      </w:r>
      <w:r>
        <w:t xml:space="preserve"> or</w:t>
      </w:r>
      <w:r w:rsidR="00073647">
        <w:t xml:space="preserve"> </w:t>
      </w:r>
      <w:r w:rsidR="00073647" w:rsidRPr="00073647">
        <w:rPr>
          <w:rStyle w:val="Menufunction"/>
        </w:rPr>
        <w:fldChar w:fldCharType="begin"/>
      </w:r>
      <w:r w:rsidR="00073647" w:rsidRPr="00073647">
        <w:rPr>
          <w:rStyle w:val="Menufunction"/>
        </w:rPr>
        <w:instrText xml:space="preserve"> REF _Ref472784400 \h </w:instrText>
      </w:r>
      <w:r w:rsidR="00073647">
        <w:rPr>
          <w:rStyle w:val="Menufunction"/>
        </w:rPr>
        <w:instrText xml:space="preserve"> \* MERGEFORMAT </w:instrText>
      </w:r>
      <w:r w:rsidR="00073647" w:rsidRPr="00073647">
        <w:rPr>
          <w:rStyle w:val="Menufunction"/>
        </w:rPr>
      </w:r>
      <w:r w:rsidR="00073647" w:rsidRPr="00073647">
        <w:rPr>
          <w:rStyle w:val="Menufunction"/>
        </w:rPr>
        <w:fldChar w:fldCharType="separate"/>
      </w:r>
      <w:r w:rsidR="00073647" w:rsidRPr="00073647">
        <w:rPr>
          <w:rStyle w:val="Menufunction"/>
        </w:rPr>
        <w:t>Edit &gt; Preferences…</w:t>
      </w:r>
      <w:r w:rsidR="00073647" w:rsidRPr="00073647">
        <w:rPr>
          <w:rStyle w:val="Menufunction"/>
        </w:rPr>
        <w:fldChar w:fldCharType="end"/>
      </w:r>
      <w:r w:rsidR="00073647">
        <w:t>.</w:t>
      </w:r>
    </w:p>
    <w:p w:rsidR="00073647" w:rsidRDefault="00073647">
      <w:pPr>
        <w:widowControl/>
        <w:tabs>
          <w:tab w:val="clear" w:pos="482"/>
        </w:tabs>
        <w:spacing w:before="0" w:after="0"/>
        <w:jc w:val="left"/>
        <w:rPr>
          <w:noProof/>
          <w:sz w:val="28"/>
          <w:szCs w:val="24"/>
          <w:lang w:val="en-US" w:eastAsia="hi-IN" w:bidi="hi-IN"/>
        </w:rPr>
      </w:pPr>
      <w:r w:rsidRPr="00073647">
        <w:rPr>
          <w:lang w:val="en-GB"/>
        </w:rPr>
        <w:br w:type="page"/>
      </w:r>
    </w:p>
    <w:p w:rsidR="003D1908" w:rsidRDefault="00A46B31" w:rsidP="00CE6849">
      <w:pPr>
        <w:pStyle w:val="berschrift3"/>
      </w:pPr>
      <w:bookmarkStart w:id="60" w:name="_Toc472960751"/>
      <w:bookmarkStart w:id="61" w:name="_Toc55213815"/>
      <w:bookmarkStart w:id="62" w:name="_Toc69129801"/>
      <w:bookmarkStart w:id="63" w:name="_Toc69129942"/>
      <w:r>
        <w:lastRenderedPageBreak/>
        <w:t>File &gt; New from wizard...</w:t>
      </w:r>
      <w:bookmarkEnd w:id="60"/>
    </w:p>
    <w:p w:rsidR="003D1908" w:rsidRDefault="00A46B31" w:rsidP="00CE6849">
      <w:pPr>
        <w:pStyle w:val="Standard-BlockCharCharChar"/>
      </w:pPr>
      <w:r>
        <w:t>Opens an assistant to create a new transcription step by step.</w:t>
      </w:r>
      <w:r w:rsidR="0016254A">
        <w:t xml:space="preserve"> </w:t>
      </w:r>
      <w:r>
        <w:t>The individual steps that are also explained in the assistant are:</w:t>
      </w:r>
    </w:p>
    <w:p w:rsidR="003D1908" w:rsidRDefault="00A46B31" w:rsidP="0016254A">
      <w:pPr>
        <w:pStyle w:val="Standard-BlockCharCharChar"/>
      </w:pPr>
      <w:r>
        <w:t xml:space="preserve">1. </w:t>
      </w:r>
      <w:r w:rsidRPr="0016254A">
        <w:rPr>
          <w:rFonts w:eastAsia="Calibri"/>
          <w:shd w:val="clear" w:color="auto" w:fill="D9D9D9"/>
        </w:rPr>
        <w:t>Metadata</w:t>
      </w:r>
      <w:r>
        <w:t xml:space="preserve">: Specifying Meta Data. If you're managing a corpus with the Corpus-Manager, the </w:t>
      </w:r>
      <w:r w:rsidR="00463375">
        <w:t>metadata</w:t>
      </w:r>
      <w:r>
        <w:t xml:space="preserve">can be imported from the COMA file. The recording and speaker information of the COMA file will also be imported </w:t>
      </w:r>
      <w:r w:rsidR="003B2E60">
        <w:t>with</w:t>
      </w:r>
      <w:r>
        <w:t xml:space="preserve"> the following steps.</w:t>
      </w:r>
    </w:p>
    <w:p w:rsidR="003D1908" w:rsidRDefault="00A46B31" w:rsidP="00CE6849">
      <w:pPr>
        <w:pStyle w:val="Standard-BlockCharCharChar"/>
      </w:pPr>
      <w:r>
        <w:t xml:space="preserve">2. </w:t>
      </w:r>
      <w:r w:rsidRPr="0016254A">
        <w:rPr>
          <w:rFonts w:eastAsia="Calibri"/>
          <w:shd w:val="clear" w:color="auto" w:fill="D9D9D9"/>
        </w:rPr>
        <w:t>Recording(s)</w:t>
      </w:r>
      <w:r>
        <w:t>: Assignment of Audio and/or Video Files</w:t>
      </w:r>
    </w:p>
    <w:p w:rsidR="003D1908" w:rsidRDefault="00A46B31" w:rsidP="00CE6849">
      <w:pPr>
        <w:pStyle w:val="Standard-BlockCharCharChar"/>
      </w:pPr>
      <w:r>
        <w:t xml:space="preserve">3. </w:t>
      </w:r>
      <w:r w:rsidRPr="0016254A">
        <w:rPr>
          <w:rFonts w:eastAsia="Calibri"/>
          <w:shd w:val="clear" w:color="auto" w:fill="D9D9D9"/>
        </w:rPr>
        <w:t>Speakers</w:t>
      </w:r>
      <w:r>
        <w:t>: Defin</w:t>
      </w:r>
      <w:r w:rsidR="003B2E60">
        <w:t>es/definition of</w:t>
      </w:r>
      <w:r>
        <w:t xml:space="preserve"> Speakers</w:t>
      </w:r>
    </w:p>
    <w:p w:rsidR="003D1908" w:rsidRDefault="00A46B31" w:rsidP="00CE6849">
      <w:pPr>
        <w:pStyle w:val="Standard-BlockCharCharChar"/>
      </w:pPr>
      <w:r>
        <w:t xml:space="preserve">4. </w:t>
      </w:r>
      <w:r w:rsidRPr="0016254A">
        <w:rPr>
          <w:rFonts w:eastAsia="Calibri"/>
          <w:shd w:val="clear" w:color="auto" w:fill="D9D9D9"/>
        </w:rPr>
        <w:t>Tiers</w:t>
      </w:r>
      <w:r>
        <w:t>: Defin</w:t>
      </w:r>
      <w:r w:rsidR="003B2E60">
        <w:t>es/definition of</w:t>
      </w:r>
      <w:r>
        <w:t xml:space="preserve"> a pattern to generate tiers for every speaker.</w:t>
      </w:r>
    </w:p>
    <w:p w:rsidR="003D1908" w:rsidRDefault="00A46B31">
      <w:pPr>
        <w:pStyle w:val="GraphikFormat"/>
      </w:pPr>
      <w:r>
        <w:rPr>
          <w:noProof/>
          <w:lang w:eastAsia="de-DE"/>
        </w:rPr>
        <w:drawing>
          <wp:inline distT="0" distB="0" distL="0" distR="0" wp14:anchorId="64695638" wp14:editId="381D8F4A">
            <wp:extent cx="5939790" cy="3717979"/>
            <wp:effectExtent l="0" t="0" r="3810" b="0"/>
            <wp:docPr id="173" name="Grafik 173" descr="S:\Schulungsmaterial\Manuals\Partitur-Editor\PE_1_6_Release\To Do\File Menu\PE_Menu_File_New_Transcri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Schulungsmaterial\Manuals\Partitur-Editor\PE_1_6_Release\To Do\File Menu\PE_Menu_File_New_Transcription.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39790" cy="3717979"/>
                    </a:xfrm>
                    <a:prstGeom prst="rect">
                      <a:avLst/>
                    </a:prstGeom>
                    <a:noFill/>
                    <a:ln>
                      <a:noFill/>
                    </a:ln>
                  </pic:spPr>
                </pic:pic>
              </a:graphicData>
            </a:graphic>
          </wp:inline>
        </w:drawing>
      </w:r>
    </w:p>
    <w:p w:rsidR="00415FB0" w:rsidRDefault="00415FB0" w:rsidP="000F1D71">
      <w:pPr>
        <w:pStyle w:val="Standard-BlockCharCharChar"/>
      </w:pPr>
    </w:p>
    <w:p w:rsidR="003D1908" w:rsidRDefault="00A46B31" w:rsidP="00CE6849">
      <w:pPr>
        <w:pStyle w:val="berschrift3"/>
      </w:pPr>
      <w:bookmarkStart w:id="64" w:name="_File_&gt;_New_from_speakertable..."/>
      <w:bookmarkStart w:id="65" w:name="_Ref108437640"/>
      <w:bookmarkStart w:id="66" w:name="_Toc472960752"/>
      <w:bookmarkEnd w:id="64"/>
      <w:r>
        <w:t>File &gt; New from speakertable...</w:t>
      </w:r>
      <w:bookmarkEnd w:id="61"/>
      <w:bookmarkEnd w:id="62"/>
      <w:bookmarkEnd w:id="63"/>
      <w:bookmarkEnd w:id="65"/>
      <w:bookmarkEnd w:id="66"/>
    </w:p>
    <w:p w:rsidR="003D1908" w:rsidRPr="00073647" w:rsidRDefault="00A46B31" w:rsidP="00CE6849">
      <w:pPr>
        <w:pStyle w:val="Standard-BlockCharCharChar"/>
        <w:rPr>
          <w:rFonts w:ascii="Arial Black" w:hAnsi="Arial Black"/>
          <w:b/>
          <w:sz w:val="20"/>
        </w:rPr>
      </w:pPr>
      <w:r>
        <w:t xml:space="preserve">Generates a new transcription from a speakertable and a stylesheet (see also </w:t>
      </w:r>
      <w:r>
        <w:rPr>
          <w:rStyle w:val="QuerverweiseZchn"/>
        </w:rPr>
        <w:fldChar w:fldCharType="begin"/>
      </w:r>
      <w:r>
        <w:rPr>
          <w:rStyle w:val="QuerverweiseZchn"/>
        </w:rPr>
        <w:instrText xml:space="preserve"> REF _Ref472006610 \h  \* MERGEFORMAT </w:instrText>
      </w:r>
      <w:r>
        <w:rPr>
          <w:rStyle w:val="QuerverweiseZchn"/>
        </w:rPr>
      </w:r>
      <w:r>
        <w:rPr>
          <w:rStyle w:val="QuerverweiseZchn"/>
        </w:rPr>
        <w:fldChar w:fldCharType="separate"/>
      </w:r>
      <w:r w:rsidR="0036770F" w:rsidRPr="003E68CF">
        <w:rPr>
          <w:rStyle w:val="QuerverweiseZchn"/>
        </w:rPr>
        <w:t>Appendix C: E</w:t>
      </w:r>
      <w:r w:rsidR="0036770F">
        <w:rPr>
          <w:rStyle w:val="QuerverweiseZchn"/>
        </w:rPr>
        <w:t>XMARaLDA</w:t>
      </w:r>
      <w:r w:rsidR="0036770F" w:rsidRPr="003E68CF">
        <w:rPr>
          <w:rStyle w:val="QuerverweiseZchn"/>
        </w:rPr>
        <w:t xml:space="preserve"> And Stylesheets</w:t>
      </w:r>
      <w:r>
        <w:rPr>
          <w:rStyle w:val="QuerverweiseZchn"/>
        </w:rPr>
        <w:fldChar w:fldCharType="end"/>
      </w:r>
      <w:r>
        <w:t xml:space="preserve">). The stylesheet that is specified in the user settings (see </w:t>
      </w:r>
      <w:r w:rsidRPr="00073647">
        <w:rPr>
          <w:rStyle w:val="Menufunction"/>
        </w:rPr>
        <w:fldChar w:fldCharType="begin"/>
      </w:r>
      <w:r w:rsidRPr="00073647">
        <w:rPr>
          <w:rStyle w:val="Menufunction"/>
        </w:rPr>
        <w:instrText xml:space="preserve"> REF _Ref472005714 \h  \* MERGEFORMAT </w:instrText>
      </w:r>
      <w:r w:rsidRPr="00073647">
        <w:rPr>
          <w:rStyle w:val="Menufunction"/>
        </w:rPr>
      </w:r>
      <w:r w:rsidRPr="00073647">
        <w:rPr>
          <w:rStyle w:val="Menufunction"/>
        </w:rPr>
        <w:fldChar w:fldCharType="separate"/>
      </w:r>
      <w:r w:rsidR="003E68CF" w:rsidRPr="00073647">
        <w:rPr>
          <w:rStyle w:val="Menufunction"/>
        </w:rPr>
        <w:t>Edit &gt; Preferences…</w:t>
      </w:r>
      <w:r w:rsidRPr="00073647">
        <w:rPr>
          <w:rStyle w:val="Menufunction"/>
        </w:rPr>
        <w:fldChar w:fldCharType="end"/>
      </w:r>
      <w:r>
        <w:t>) in “Speakertable to transcription” will be used. If there is no entry, a local stylesheet with a tier of the type “T” and the category “v” per speaker will be generated.</w:t>
      </w:r>
    </w:p>
    <w:p w:rsidR="003D1908" w:rsidRDefault="00A46B31" w:rsidP="00CE6849">
      <w:pPr>
        <w:pStyle w:val="Standard-BlockCharCharChar"/>
      </w:pPr>
      <w:r>
        <w:t xml:space="preserve">First, the window to edit a speakertable is displayed. Insert the desired speakers and edit their properties (see </w:t>
      </w:r>
      <w:r>
        <w:rPr>
          <w:rStyle w:val="Menufunction"/>
        </w:rPr>
        <w:fldChar w:fldCharType="begin"/>
      </w:r>
      <w:r>
        <w:rPr>
          <w:rStyle w:val="Menufunction"/>
        </w:rPr>
        <w:instrText xml:space="preserve"> REF _Ref472005647 \h  \* MERGEFORMAT </w:instrText>
      </w:r>
      <w:r>
        <w:rPr>
          <w:rStyle w:val="Menufunction"/>
        </w:rPr>
      </w:r>
      <w:r>
        <w:rPr>
          <w:rStyle w:val="Menufunction"/>
        </w:rPr>
        <w:fldChar w:fldCharType="separate"/>
      </w:r>
      <w:r w:rsidR="003E68CF" w:rsidRPr="003E68CF">
        <w:rPr>
          <w:rStyle w:val="Menufunction"/>
        </w:rPr>
        <w:t>Transcription &gt; Speakertable…</w:t>
      </w:r>
      <w:r>
        <w:rPr>
          <w:rStyle w:val="Menufunction"/>
        </w:rPr>
        <w:fldChar w:fldCharType="end"/>
      </w:r>
      <w:r>
        <w:t xml:space="preserve">). The stylesheet will be applied by clicking </w:t>
      </w:r>
      <w:r>
        <w:rPr>
          <w:rStyle w:val="ButtonsZchn"/>
        </w:rPr>
        <w:t>OK</w:t>
      </w:r>
      <w:r>
        <w:t>. A new, empty musical score will be created with the tiers defined by the stylesheet.</w:t>
      </w:r>
    </w:p>
    <w:p w:rsidR="00415FB0" w:rsidRDefault="00415FB0" w:rsidP="00CE6849">
      <w:pPr>
        <w:pStyle w:val="Standard-BlockCharCharChar"/>
      </w:pPr>
    </w:p>
    <w:p w:rsidR="003D1908" w:rsidRDefault="00A46B31" w:rsidP="00CE6849">
      <w:pPr>
        <w:pStyle w:val="berschrift3"/>
      </w:pPr>
      <w:bookmarkStart w:id="67" w:name="_File_&gt;_Open..."/>
      <w:bookmarkStart w:id="68" w:name="_Toc472960753"/>
      <w:bookmarkStart w:id="69" w:name="_Toc55213816"/>
      <w:bookmarkStart w:id="70" w:name="_Toc69129802"/>
      <w:bookmarkStart w:id="71" w:name="_Toc69129943"/>
      <w:bookmarkStart w:id="72" w:name="_Ref108437650"/>
      <w:bookmarkEnd w:id="67"/>
      <w:r>
        <w:lastRenderedPageBreak/>
        <w:t>File &gt; New from timeline...</w:t>
      </w:r>
      <w:bookmarkEnd w:id="68"/>
    </w:p>
    <w:p w:rsidR="003D1908" w:rsidRDefault="00A46B31" w:rsidP="00CE6849">
      <w:pPr>
        <w:pStyle w:val="Standard-BlockCharCharChar"/>
      </w:pPr>
      <w:r>
        <w:t xml:space="preserve">Opens a window, in which the timeline of a new transcription can be divided with means of an audio or video file before starting the transcription. Thus, prominent events within the recording (i.e. speaker change in interviews, change in camera settings in television productions etc.) can be inserted as time points. This can greatly simplify the transcription with certain recording types. First, you are asked to select one or more audio or video files (see </w:t>
      </w:r>
      <w:r>
        <w:rPr>
          <w:rStyle w:val="Menufunction"/>
        </w:rPr>
        <w:fldChar w:fldCharType="begin"/>
      </w:r>
      <w:r>
        <w:rPr>
          <w:rStyle w:val="Menufunction"/>
        </w:rPr>
        <w:instrText xml:space="preserve"> REF _Ref472007093 \h  \* MERGEFORMAT </w:instrText>
      </w:r>
      <w:r>
        <w:rPr>
          <w:rStyle w:val="Menufunction"/>
        </w:rPr>
      </w:r>
      <w:r>
        <w:rPr>
          <w:rStyle w:val="Menufunction"/>
        </w:rPr>
        <w:fldChar w:fldCharType="separate"/>
      </w:r>
      <w:r w:rsidR="003E68CF" w:rsidRPr="003E68CF">
        <w:rPr>
          <w:rStyle w:val="Menufunction"/>
        </w:rPr>
        <w:t>Transcription &gt; Recordings…</w:t>
      </w:r>
      <w:r>
        <w:rPr>
          <w:rStyle w:val="Menufunction"/>
        </w:rPr>
        <w:fldChar w:fldCharType="end"/>
      </w:r>
      <w:r>
        <w:t>). Then, the following window will appear and the audio or video file selected in the previous step will be opened in a new player:</w:t>
      </w:r>
    </w:p>
    <w:p w:rsidR="003D1908" w:rsidRDefault="00A46B31">
      <w:pPr>
        <w:pStyle w:val="GraphikFormat"/>
      </w:pPr>
      <w:r>
        <w:rPr>
          <w:noProof/>
          <w:lang w:eastAsia="de-DE"/>
        </w:rPr>
        <w:drawing>
          <wp:inline distT="0" distB="0" distL="0" distR="0" wp14:anchorId="610EE7C4" wp14:editId="13DE3AE6">
            <wp:extent cx="2292953" cy="3349256"/>
            <wp:effectExtent l="0" t="0" r="0" b="3810"/>
            <wp:docPr id="179" name="Grafik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l="17456" t="6223"/>
                    <a:stretch/>
                  </pic:blipFill>
                  <pic:spPr bwMode="auto">
                    <a:xfrm>
                      <a:off x="0" y="0"/>
                      <a:ext cx="2300777" cy="3360684"/>
                    </a:xfrm>
                    <a:prstGeom prst="rect">
                      <a:avLst/>
                    </a:prstGeom>
                    <a:ln>
                      <a:noFill/>
                    </a:ln>
                    <a:extLst>
                      <a:ext uri="{53640926-AAD7-44D8-BBD7-CCE9431645EC}">
                        <a14:shadowObscured xmlns:a14="http://schemas.microsoft.com/office/drawing/2010/main"/>
                      </a:ext>
                    </a:extLst>
                  </pic:spPr>
                </pic:pic>
              </a:graphicData>
            </a:graphic>
          </wp:inline>
        </w:drawing>
      </w:r>
    </w:p>
    <w:p w:rsidR="003D1908" w:rsidRDefault="00A46B31" w:rsidP="00CE6849">
      <w:pPr>
        <w:pStyle w:val="Standard-BlockCharCharChar"/>
      </w:pPr>
      <w:r>
        <w:t xml:space="preserve">The maximum interval length for the resulting intervals can be defined via the </w:t>
      </w:r>
      <w:r>
        <w:rPr>
          <w:rStyle w:val="RefsZchn"/>
        </w:rPr>
        <w:t>“Maximum interval length”</w:t>
      </w:r>
      <w:r>
        <w:t xml:space="preserve"> check box. For instance, if the check box is activated, the value is set to five seconds, and you insert time points at 11.0 and 25.0 seconds, additional time points will automatically be inserted between these two time points, so that no intervals of more than 5 seconds are created. Click the </w:t>
      </w:r>
      <w:r>
        <w:rPr>
          <w:rStyle w:val="RefsZchn"/>
        </w:rPr>
        <w:t>“</w:t>
      </w:r>
      <w:r w:rsidR="0016254A">
        <w:rPr>
          <w:rStyle w:val="RefsZchn"/>
        </w:rPr>
        <w:t>S</w:t>
      </w:r>
      <w:r>
        <w:rPr>
          <w:rStyle w:val="RefsZchn"/>
        </w:rPr>
        <w:t>tart”</w:t>
      </w:r>
      <w:r>
        <w:t xml:space="preserve"> button to start playback of the recording. Then hit </w:t>
      </w:r>
      <w:r>
        <w:rPr>
          <w:rStyle w:val="ButtonsZchn"/>
        </w:rPr>
        <w:t>SPACE</w:t>
      </w:r>
      <w:r w:rsidR="003B2E60">
        <w:t>,</w:t>
      </w:r>
      <w:r>
        <w:t>whenever you want to insert a new time point (i.e. at a speaker change). The list will show the time points</w:t>
      </w:r>
      <w:r w:rsidR="00B455B3">
        <w:t>, which</w:t>
      </w:r>
      <w:r>
        <w:t xml:space="preserve"> you have inserted.</w:t>
      </w:r>
    </w:p>
    <w:p w:rsidR="003D1908" w:rsidRDefault="00A46B31">
      <w:pPr>
        <w:pStyle w:val="GraphikFormat"/>
      </w:pPr>
      <w:r>
        <w:rPr>
          <w:noProof/>
          <w:lang w:eastAsia="de-DE"/>
        </w:rPr>
        <w:drawing>
          <wp:inline distT="0" distB="0" distL="0" distR="0" wp14:anchorId="4F864439" wp14:editId="6CF42129">
            <wp:extent cx="2943225" cy="820411"/>
            <wp:effectExtent l="0" t="0" r="0" b="0"/>
            <wp:docPr id="186" name="Grafik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977950" cy="830090"/>
                    </a:xfrm>
                    <a:prstGeom prst="rect">
                      <a:avLst/>
                    </a:prstGeom>
                  </pic:spPr>
                </pic:pic>
              </a:graphicData>
            </a:graphic>
          </wp:inline>
        </w:drawing>
      </w:r>
    </w:p>
    <w:p w:rsidR="003D1908" w:rsidRDefault="00A46B31" w:rsidP="00CE6849">
      <w:pPr>
        <w:pStyle w:val="Standard-BlockCharCharChar"/>
      </w:pPr>
      <w:r>
        <w:t xml:space="preserve">Play the recording to the end and click </w:t>
      </w:r>
      <w:r>
        <w:rPr>
          <w:rStyle w:val="ButtonsZchn"/>
        </w:rPr>
        <w:t>OK</w:t>
      </w:r>
      <w:r>
        <w:t xml:space="preserve"> afterwards. A new, (empty) transcription will open in the Editor and the timeline will contain the </w:t>
      </w:r>
      <w:r>
        <w:t>values</w:t>
      </w:r>
      <w:r w:rsidR="00B455B3">
        <w:t>, which</w:t>
      </w:r>
      <w:r>
        <w:t xml:space="preserve"> you </w:t>
      </w:r>
      <w:r>
        <w:t>have set, they will be then transformed into events and time points.</w:t>
      </w:r>
    </w:p>
    <w:p w:rsidR="003D1908" w:rsidRDefault="00A46B31">
      <w:pPr>
        <w:pStyle w:val="GraphikFormat"/>
      </w:pPr>
      <w:r>
        <w:rPr>
          <w:noProof/>
          <w:lang w:eastAsia="de-DE"/>
        </w:rPr>
        <w:drawing>
          <wp:inline distT="0" distB="0" distL="0" distR="0" wp14:anchorId="6CA915A8" wp14:editId="2DB0C04C">
            <wp:extent cx="4133850" cy="428625"/>
            <wp:effectExtent l="0" t="0" r="0" b="9525"/>
            <wp:docPr id="193" name="Grafik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BEBA8EAE-BF5A-486C-A8C5-ECC9F3942E4B}">
                          <a14:imgProps xmlns:a14="http://schemas.microsoft.com/office/drawing/2010/main">
                            <a14:imgLayer r:embed="rId104">
                              <a14:imgEffect>
                                <a14:brightnessContrast bright="20000" contrast="-40000"/>
                              </a14:imgEffect>
                            </a14:imgLayer>
                          </a14:imgProps>
                        </a:ext>
                      </a:extLst>
                    </a:blip>
                    <a:stretch>
                      <a:fillRect/>
                    </a:stretch>
                  </pic:blipFill>
                  <pic:spPr>
                    <a:xfrm>
                      <a:off x="0" y="0"/>
                      <a:ext cx="4133850" cy="428625"/>
                    </a:xfrm>
                    <a:prstGeom prst="rect">
                      <a:avLst/>
                    </a:prstGeom>
                  </pic:spPr>
                </pic:pic>
              </a:graphicData>
            </a:graphic>
          </wp:inline>
        </w:drawing>
      </w:r>
    </w:p>
    <w:p w:rsidR="00415FB0" w:rsidRDefault="00415FB0" w:rsidP="00415FB0">
      <w:pPr>
        <w:pStyle w:val="Standard-BlockCharCharChar"/>
      </w:pPr>
    </w:p>
    <w:p w:rsidR="003D1908" w:rsidRDefault="00A46B31" w:rsidP="00CE6849">
      <w:pPr>
        <w:pStyle w:val="berschrift3"/>
      </w:pPr>
      <w:bookmarkStart w:id="73" w:name="_Toc472960754"/>
      <w:r>
        <w:lastRenderedPageBreak/>
        <w:t>File &gt; New from silence detection…</w:t>
      </w:r>
      <w:bookmarkEnd w:id="73"/>
    </w:p>
    <w:p w:rsidR="003D1908" w:rsidRDefault="00A46B31" w:rsidP="00CE6849">
      <w:pPr>
        <w:pStyle w:val="Standard-BlockCharCharChar"/>
      </w:pPr>
      <w:r>
        <w:t xml:space="preserve">This function will automatically detect and annotate silence in audio files. The idea behind this function is that the process of segmentation is done automatically and the user can focus </w:t>
      </w:r>
      <w:r w:rsidR="00B455B3">
        <w:t xml:space="preserve">solely </w:t>
      </w:r>
      <w:r>
        <w:t>on transcribing. It is useful for large amounts of material to be transcribed. First, you are asked to select one audio .wav file andother audio or video files</w:t>
      </w:r>
      <w:r w:rsidR="00B455B3">
        <w:t xml:space="preserve"> if desired/needed</w:t>
      </w:r>
      <w:r>
        <w:t xml:space="preserve"> (see </w:t>
      </w:r>
      <w:r>
        <w:rPr>
          <w:rStyle w:val="Menufunction"/>
        </w:rPr>
        <w:fldChar w:fldCharType="begin"/>
      </w:r>
      <w:r>
        <w:rPr>
          <w:rStyle w:val="Menufunction"/>
        </w:rPr>
        <w:instrText xml:space="preserve"> REF _Ref472007093 \h  \* MERGEFORMAT </w:instrText>
      </w:r>
      <w:r>
        <w:rPr>
          <w:rStyle w:val="Menufunction"/>
        </w:rPr>
      </w:r>
      <w:r>
        <w:rPr>
          <w:rStyle w:val="Menufunction"/>
        </w:rPr>
        <w:fldChar w:fldCharType="separate"/>
      </w:r>
      <w:r w:rsidR="003E68CF" w:rsidRPr="003E68CF">
        <w:rPr>
          <w:rStyle w:val="Menufunction"/>
        </w:rPr>
        <w:t>Transcription &gt; Recordings…</w:t>
      </w:r>
      <w:r>
        <w:rPr>
          <w:rStyle w:val="Menufunction"/>
        </w:rPr>
        <w:fldChar w:fldCharType="end"/>
      </w:r>
      <w:r>
        <w:t xml:space="preserve">). This function only works with .wav files, but other media types can </w:t>
      </w:r>
      <w:r w:rsidR="00B455B3">
        <w:t xml:space="preserve">also </w:t>
      </w:r>
      <w:r>
        <w:t>be selected. After you have chosen the media files, the following window will open:</w:t>
      </w:r>
    </w:p>
    <w:p w:rsidR="003D1908" w:rsidRDefault="00A46B31">
      <w:pPr>
        <w:pStyle w:val="GraphikFormat"/>
        <w:rPr>
          <w:lang w:val="en-US"/>
        </w:rPr>
      </w:pPr>
      <w:r>
        <w:rPr>
          <w:noProof/>
          <w:lang w:eastAsia="de-DE"/>
        </w:rPr>
        <w:drawing>
          <wp:inline distT="0" distB="0" distL="0" distR="0" wp14:anchorId="70CDFD98" wp14:editId="2986B631">
            <wp:extent cx="5982797" cy="3714750"/>
            <wp:effectExtent l="0" t="0" r="0" b="0"/>
            <wp:docPr id="902" name="Grafik 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6028830" cy="3743332"/>
                    </a:xfrm>
                    <a:prstGeom prst="rect">
                      <a:avLst/>
                    </a:prstGeom>
                  </pic:spPr>
                </pic:pic>
              </a:graphicData>
            </a:graphic>
          </wp:inline>
        </w:drawing>
      </w:r>
    </w:p>
    <w:p w:rsidR="003D1908" w:rsidRDefault="00A46B31" w:rsidP="00CE6849">
      <w:pPr>
        <w:pStyle w:val="Standard-BlockCharCharChar"/>
      </w:pPr>
      <w:r>
        <w:t>Although you can change the function’s settings, the default values are considered to be “best practice”. If your recording does, however, exhibit significant background noise or significantly long/short non-silence intervals, you may adjust the parameters.</w:t>
      </w:r>
    </w:p>
    <w:p w:rsidR="003D1908" w:rsidRDefault="00A46B31" w:rsidP="008338F0">
      <w:pPr>
        <w:pStyle w:val="Aufzhlungszeichen1"/>
      </w:pPr>
      <w:r>
        <w:rPr>
          <w:rFonts w:eastAsia="Calibri"/>
          <w:shd w:val="clear" w:color="auto" w:fill="D9D9D9"/>
        </w:rPr>
        <w:t>Threshhold Parameters</w:t>
      </w:r>
      <w:r>
        <w:t xml:space="preserve">: defines an interval on the </w:t>
      </w:r>
      <w:r>
        <w:t>ordinate</w:t>
      </w:r>
      <w:r w:rsidR="00B455B3">
        <w:t>,</w:t>
      </w:r>
      <w:r>
        <w:t xml:space="preserve"> between and below which any noise is treated as silence.</w:t>
      </w:r>
    </w:p>
    <w:p w:rsidR="003D1908" w:rsidRDefault="00A46B31" w:rsidP="008338F0">
      <w:pPr>
        <w:pStyle w:val="Aufzhlungszeichen2"/>
      </w:pPr>
      <w:r>
        <w:rPr>
          <w:rStyle w:val="RefsZchn"/>
        </w:rPr>
        <w:t>Start</w:t>
      </w:r>
      <w:r>
        <w:rPr>
          <w:rStyle w:val="Standard-BlockCharCharCharChar"/>
        </w:rPr>
        <w:t>: s</w:t>
      </w:r>
      <w:r>
        <w:t>cale</w:t>
      </w:r>
      <w:r w:rsidR="00B455B3">
        <w:t>s</w:t>
      </w:r>
      <w:r>
        <w:t xml:space="preserve"> up the value to raise the interval’s starting point. The higher this value, the more average energy (sound) is required to be classified as non-silence. You should increase this value if your recording exhibits significant background noise.</w:t>
      </w:r>
    </w:p>
    <w:p w:rsidR="003D1908" w:rsidRDefault="00A46B31" w:rsidP="008338F0">
      <w:pPr>
        <w:pStyle w:val="Aufzhlungszeichen2"/>
      </w:pPr>
      <w:r>
        <w:rPr>
          <w:rStyle w:val="RefsZchn"/>
        </w:rPr>
        <w:t>End</w:t>
      </w:r>
      <w:r>
        <w:rPr>
          <w:rStyle w:val="Standard-BlockCharCharCharChar"/>
        </w:rPr>
        <w:t xml:space="preserve">: </w:t>
      </w:r>
      <w:r>
        <w:t>scale</w:t>
      </w:r>
      <w:r w:rsidR="00B455B3">
        <w:t>s</w:t>
      </w:r>
      <w:r>
        <w:t xml:space="preserve"> up the value to raise the interval’s end point. The higher you set this value, the more average energy (sound) is required to be classified as non-silence. Please make sure that this value does not fall below the value of the starting point.</w:t>
      </w:r>
    </w:p>
    <w:p w:rsidR="003D1908" w:rsidRDefault="00A46B31" w:rsidP="008338F0">
      <w:pPr>
        <w:pStyle w:val="Aufzhlungszeichen2"/>
      </w:pPr>
      <w:r>
        <w:rPr>
          <w:rStyle w:val="RefsZchn"/>
        </w:rPr>
        <w:t>Step</w:t>
      </w:r>
      <w:r>
        <w:rPr>
          <w:rStyle w:val="Standard-BlockCharCharCharChar"/>
        </w:rPr>
        <w:t>:</w:t>
      </w:r>
      <w:r>
        <w:t xml:space="preserve"> defines the rate</w:t>
      </w:r>
      <w:r w:rsidR="00B455B3">
        <w:t>,</w:t>
      </w:r>
      <w:r>
        <w:t xml:space="preserve"> by which the interval will be scanned</w:t>
      </w:r>
      <w:r w:rsidR="00B455B3">
        <w:t>,</w:t>
      </w:r>
      <w:r>
        <w:t xml:space="preserve"> regarding </w:t>
      </w:r>
      <w:r>
        <w:t>the present value of average energy. The lower the steps, the more frequently the interval will be scanned for sound.</w:t>
      </w:r>
    </w:p>
    <w:p w:rsidR="003D1908" w:rsidRDefault="00A46B31" w:rsidP="008338F0">
      <w:pPr>
        <w:pStyle w:val="Aufzhlungszeichen1"/>
      </w:pPr>
      <w:r>
        <w:rPr>
          <w:rFonts w:eastAsia="Calibri"/>
          <w:shd w:val="clear" w:color="auto" w:fill="D9D9D9"/>
        </w:rPr>
        <w:t>Minimum Pause Length</w:t>
      </w:r>
      <w:r>
        <w:t>: defines the minimum duration of silence to be annotated as a pause.</w:t>
      </w:r>
    </w:p>
    <w:p w:rsidR="003D1908" w:rsidRDefault="00A46B31" w:rsidP="008338F0">
      <w:pPr>
        <w:pStyle w:val="Aufzhlungszeichen2"/>
      </w:pPr>
      <w:r>
        <w:rPr>
          <w:rStyle w:val="RefsZchn"/>
        </w:rPr>
        <w:lastRenderedPageBreak/>
        <w:t>Start</w:t>
      </w:r>
      <w:r>
        <w:rPr>
          <w:rStyle w:val="Standard-BlockCharCharCharChar"/>
        </w:rPr>
        <w:t>:</w:t>
      </w:r>
      <w:r>
        <w:t xml:space="preserve"> The higher the value is set, the longer must a stretch of silence be, to be annotated as a pause. Any stretch of silence below the set start value will not be considered as pause. </w:t>
      </w:r>
      <w:r>
        <w:t>You might increase this value if the speech rate is slow.</w:t>
      </w:r>
    </w:p>
    <w:p w:rsidR="003D1908" w:rsidRDefault="00A46B31" w:rsidP="008338F0">
      <w:pPr>
        <w:pStyle w:val="Aufzhlungszeichen2"/>
      </w:pPr>
      <w:r>
        <w:rPr>
          <w:rStyle w:val="RefsZchn"/>
        </w:rPr>
        <w:t>End</w:t>
      </w:r>
      <w:r>
        <w:rPr>
          <w:rStyle w:val="Standard-BlockCharCharCharChar"/>
        </w:rPr>
        <w:t>:</w:t>
      </w:r>
      <w:r>
        <w:t xml:space="preserve"> </w:t>
      </w:r>
      <w:r w:rsidR="00B455B3">
        <w:t>T</w:t>
      </w:r>
      <w:r>
        <w:t>his value does not set the maximum length of a stretch of silence to be treated as a pause, but the interval size in which the silence will be scanned (cf. step). Please make sure that this value does not fall below the value of the starting point.</w:t>
      </w:r>
    </w:p>
    <w:p w:rsidR="003D1908" w:rsidRDefault="00A46B31" w:rsidP="008338F0">
      <w:pPr>
        <w:pStyle w:val="Aufzhlungszeichen2"/>
      </w:pPr>
      <w:r>
        <w:rPr>
          <w:rStyle w:val="RefsZchn"/>
        </w:rPr>
        <w:t>Step</w:t>
      </w:r>
      <w:r>
        <w:t xml:space="preserve">: </w:t>
      </w:r>
      <w:r w:rsidR="00B455B3">
        <w:t>D</w:t>
      </w:r>
      <w:r>
        <w:t>efines the rate of how frequently the set interval will be scanned for silence.</w:t>
      </w:r>
    </w:p>
    <w:p w:rsidR="003D1908" w:rsidRDefault="00A46B31" w:rsidP="008338F0">
      <w:pPr>
        <w:pStyle w:val="Aufzhlungszeichen1"/>
      </w:pPr>
      <w:r>
        <w:rPr>
          <w:rFonts w:eastAsia="Calibri"/>
          <w:shd w:val="clear" w:color="auto" w:fill="D9D9D9"/>
        </w:rPr>
        <w:t>Iterations</w:t>
      </w:r>
      <w:r>
        <w:t xml:space="preserve">: </w:t>
      </w:r>
      <w:r w:rsidR="00B455B3">
        <w:t>N</w:t>
      </w:r>
      <w:r>
        <w:t>otifies the user of the number of iterations required to calculate the best result. The higher the number of iterations, the more calculation time will be required.</w:t>
      </w:r>
    </w:p>
    <w:p w:rsidR="003D1908" w:rsidRDefault="00A46B31" w:rsidP="008338F0">
      <w:pPr>
        <w:pStyle w:val="Aufzhlungszeichen1"/>
      </w:pPr>
      <w:r>
        <w:rPr>
          <w:rFonts w:eastAsia="Calibri"/>
          <w:shd w:val="clear" w:color="auto" w:fill="D9D9D9"/>
        </w:rPr>
        <w:t>Score Parameters</w:t>
      </w:r>
      <w:r>
        <w:t xml:space="preserve">: </w:t>
      </w:r>
      <w:r w:rsidR="00B455B3">
        <w:t>D</w:t>
      </w:r>
      <w:r>
        <w:t xml:space="preserve">efines the ideal length of a non-silent interval. The values (seconds) set in T2 and T3 respectively represent the start and end point of the ideal non-silent interval (e.g. between 3 and 7 seconds). The values set in T1 and T4 represent the limits under/over which an interval is either too short (e.g. every interval under one second) or too long (e.g. every interval over 12 seconds) and thus inacceptable in terms of the algorithm. </w:t>
      </w:r>
    </w:p>
    <w:p w:rsidR="003D1908" w:rsidRDefault="00A46B31" w:rsidP="008338F0">
      <w:pPr>
        <w:pStyle w:val="Aufzhlungszeichen1"/>
      </w:pPr>
      <w:r>
        <w:rPr>
          <w:rFonts w:eastAsia="Calibri"/>
          <w:shd w:val="clear" w:color="auto" w:fill="D9D9D9"/>
        </w:rPr>
        <w:t>Smoothing Parameters</w:t>
      </w:r>
      <w:r>
        <w:t xml:space="preserve">: </w:t>
      </w:r>
      <w:r w:rsidR="00B455B3">
        <w:t>S</w:t>
      </w:r>
      <w:r>
        <w:t xml:space="preserve">pecifies two settings created to reduce the possibility of false or inaccurate silence detection </w:t>
      </w:r>
    </w:p>
    <w:p w:rsidR="003D1908" w:rsidRDefault="00A46B31" w:rsidP="008338F0">
      <w:pPr>
        <w:pStyle w:val="Aufzhlungszeichen2"/>
      </w:pPr>
      <w:r>
        <w:rPr>
          <w:rStyle w:val="RefsZchn"/>
        </w:rPr>
        <w:t>Minimum length of interval between pauses</w:t>
      </w:r>
      <w:r>
        <w:t xml:space="preserve">: </w:t>
      </w:r>
      <w:r w:rsidR="00B455B3">
        <w:t>S</w:t>
      </w:r>
      <w:r>
        <w:t>pecifies how long a stretch of non-silence must be at least to be followed by a pause.</w:t>
      </w:r>
    </w:p>
    <w:p w:rsidR="003D1908" w:rsidRDefault="00A46B31" w:rsidP="008338F0">
      <w:pPr>
        <w:pStyle w:val="Aufzhlungszeichen2"/>
      </w:pPr>
      <w:r>
        <w:rPr>
          <w:rStyle w:val="RefsZchn"/>
        </w:rPr>
        <w:t>Shrink Amount</w:t>
      </w:r>
      <w:r>
        <w:t>: All detected stretches of silences will be shortened by the set value (seconds) to minimi</w:t>
      </w:r>
      <w:r w:rsidR="00B455B3">
        <w:t>s</w:t>
      </w:r>
      <w:r>
        <w:t xml:space="preserve">e the </w:t>
      </w:r>
      <w:r>
        <w:t>possibility of early sound truncation. This is especially useful if the sound of the onset or coda drops below the threshold parameter.</w:t>
      </w:r>
    </w:p>
    <w:p w:rsidR="003D1908" w:rsidRDefault="00A46B31" w:rsidP="00CE6849">
      <w:pPr>
        <w:pStyle w:val="Standard-BlockCharCharChar"/>
      </w:pPr>
      <w:r>
        <w:t xml:space="preserve">When you click </w:t>
      </w:r>
      <w:r>
        <w:rPr>
          <w:rStyle w:val="ButtonsZchn"/>
        </w:rPr>
        <w:t>OK</w:t>
      </w:r>
      <w:r>
        <w:t xml:space="preserve"> afterwards, the detection will take some time and a new, (empty) transcription will open in the Editor that will contain the annotation of the length of the silence in a </w:t>
      </w:r>
      <w:r w:rsidRPr="00F87441">
        <w:t>“sil”</w:t>
      </w:r>
      <w:r>
        <w:t xml:space="preserve"> tier. </w:t>
      </w:r>
    </w:p>
    <w:p w:rsidR="003D1908" w:rsidRDefault="00A46B31">
      <w:pPr>
        <w:pStyle w:val="GraphikFormat"/>
        <w:rPr>
          <w:noProof/>
        </w:rPr>
      </w:pPr>
      <w:r>
        <w:rPr>
          <w:noProof/>
          <w:lang w:eastAsia="de-DE"/>
        </w:rPr>
        <w:drawing>
          <wp:inline distT="0" distB="0" distL="0" distR="0" wp14:anchorId="300846F3" wp14:editId="4896A740">
            <wp:extent cx="5809104" cy="720280"/>
            <wp:effectExtent l="0" t="0" r="1270" b="3810"/>
            <wp:docPr id="129" name="Grafi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l="-1752" t="29414" r="68565" b="65096"/>
                    <a:stretch/>
                  </pic:blipFill>
                  <pic:spPr bwMode="auto">
                    <a:xfrm>
                      <a:off x="0" y="0"/>
                      <a:ext cx="5840284" cy="724146"/>
                    </a:xfrm>
                    <a:prstGeom prst="rect">
                      <a:avLst/>
                    </a:prstGeom>
                    <a:ln>
                      <a:noFill/>
                    </a:ln>
                    <a:extLst>
                      <a:ext uri="{53640926-AAD7-44D8-BBD7-CCE9431645EC}">
                        <a14:shadowObscured xmlns:a14="http://schemas.microsoft.com/office/drawing/2010/main"/>
                      </a:ext>
                    </a:extLst>
                  </pic:spPr>
                </pic:pic>
              </a:graphicData>
            </a:graphic>
          </wp:inline>
        </w:drawing>
      </w:r>
    </w:p>
    <w:p w:rsidR="003D1908" w:rsidRDefault="00A46B31" w:rsidP="00CE6849">
      <w:pPr>
        <w:pStyle w:val="Standard-BlockCharCharChar"/>
      </w:pPr>
      <w:r>
        <w:t>If there wasn’t a .wav file selected in the beginning, you will get a warning instead:</w:t>
      </w:r>
    </w:p>
    <w:p w:rsidR="003D1908" w:rsidRDefault="00A46B31">
      <w:pPr>
        <w:pStyle w:val="GraphikFormat"/>
      </w:pPr>
      <w:r>
        <w:rPr>
          <w:noProof/>
          <w:lang w:eastAsia="de-DE"/>
        </w:rPr>
        <w:drawing>
          <wp:inline distT="0" distB="0" distL="0" distR="0" wp14:anchorId="569B2D52" wp14:editId="1A269249">
            <wp:extent cx="2509284" cy="1166285"/>
            <wp:effectExtent l="0" t="0" r="5715" b="0"/>
            <wp:docPr id="127" name="Grafi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l="42843" t="46754" r="42565" b="42394"/>
                    <a:stretch/>
                  </pic:blipFill>
                  <pic:spPr bwMode="auto">
                    <a:xfrm>
                      <a:off x="0" y="0"/>
                      <a:ext cx="2544115" cy="1182474"/>
                    </a:xfrm>
                    <a:prstGeom prst="rect">
                      <a:avLst/>
                    </a:prstGeom>
                    <a:ln>
                      <a:noFill/>
                    </a:ln>
                    <a:extLst>
                      <a:ext uri="{53640926-AAD7-44D8-BBD7-CCE9431645EC}">
                        <a14:shadowObscured xmlns:a14="http://schemas.microsoft.com/office/drawing/2010/main"/>
                      </a:ext>
                    </a:extLst>
                  </pic:spPr>
                </pic:pic>
              </a:graphicData>
            </a:graphic>
          </wp:inline>
        </w:drawing>
      </w:r>
    </w:p>
    <w:p w:rsidR="00415FB0" w:rsidRDefault="00415FB0" w:rsidP="00415FB0">
      <w:pPr>
        <w:pStyle w:val="Standard-BlockCharCharChar"/>
      </w:pPr>
    </w:p>
    <w:p w:rsidR="003D1908" w:rsidRDefault="00A46B31" w:rsidP="00CE6849">
      <w:pPr>
        <w:pStyle w:val="berschrift3"/>
      </w:pPr>
      <w:bookmarkStart w:id="74" w:name="_Toc472960755"/>
      <w:r>
        <w:t>File &gt; Open...</w:t>
      </w:r>
      <w:bookmarkEnd w:id="69"/>
      <w:bookmarkEnd w:id="70"/>
      <w:bookmarkEnd w:id="71"/>
      <w:bookmarkEnd w:id="72"/>
      <w:bookmarkEnd w:id="74"/>
    </w:p>
    <w:p w:rsidR="003D1908" w:rsidRDefault="00A46B31" w:rsidP="00CE6849">
      <w:pPr>
        <w:pStyle w:val="Standard-BlockCharCharChar"/>
      </w:pPr>
      <w:r>
        <w:t xml:space="preserve">(Shortcut </w:t>
      </w:r>
      <w:r>
        <w:rPr>
          <w:rStyle w:val="ButtonsZchn"/>
        </w:rPr>
        <w:t>CTRL</w:t>
      </w:r>
      <w:r>
        <w:t xml:space="preserve"> + </w:t>
      </w:r>
      <w:r>
        <w:rPr>
          <w:rStyle w:val="ButtonsZchn"/>
        </w:rPr>
        <w:t>O</w:t>
      </w:r>
      <w:r>
        <w:t xml:space="preserve"> on Windows, </w:t>
      </w:r>
      <w:r>
        <w:rPr>
          <w:rStyle w:val="ButtonsZchn"/>
          <w:rFonts w:ascii="Cambria Math" w:eastAsia="Arial Unicode MS" w:hAnsi="Cambria Math" w:cs="Cambria Math"/>
        </w:rPr>
        <w:t>⌘</w:t>
      </w:r>
      <w:r>
        <w:t xml:space="preserve"> + </w:t>
      </w:r>
      <w:r>
        <w:rPr>
          <w:rStyle w:val="ButtonsZchn"/>
        </w:rPr>
        <w:t>O</w:t>
      </w:r>
      <w:r>
        <w:t xml:space="preserve"> on Mac)</w:t>
      </w:r>
    </w:p>
    <w:p w:rsidR="003D1908" w:rsidRDefault="00A46B31">
      <w:pPr>
        <w:pStyle w:val="GraphikFormat"/>
      </w:pPr>
      <w:r>
        <w:rPr>
          <w:noProof/>
          <w:lang w:eastAsia="de-DE"/>
        </w:rPr>
        <w:lastRenderedPageBreak/>
        <w:drawing>
          <wp:inline distT="0" distB="0" distL="0" distR="0" wp14:anchorId="54C6B8C9" wp14:editId="66ABCEAF">
            <wp:extent cx="5411972" cy="3871813"/>
            <wp:effectExtent l="0" t="0" r="0" b="0"/>
            <wp:docPr id="196" name="Grafik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456938" cy="3903982"/>
                    </a:xfrm>
                    <a:prstGeom prst="rect">
                      <a:avLst/>
                    </a:prstGeom>
                  </pic:spPr>
                </pic:pic>
              </a:graphicData>
            </a:graphic>
          </wp:inline>
        </w:drawing>
      </w:r>
    </w:p>
    <w:p w:rsidR="00214085" w:rsidRDefault="00A46B31" w:rsidP="00CE6849">
      <w:pPr>
        <w:pStyle w:val="Standard-BlockCharCharChar"/>
      </w:pPr>
      <w:r>
        <w:t xml:space="preserve">Opens a </w:t>
      </w:r>
      <w:r>
        <w:t>saved transcription. A standard file window of the system will be displayed, as well as all files ending in “.exb” and “.xml”. Normally, the start directory is the one that was used for the last save</w:t>
      </w:r>
      <w:r w:rsidR="00851561">
        <w:t>d transcription/file</w:t>
      </w:r>
      <w:r>
        <w:t>. Additionally</w:t>
      </w:r>
      <w:r>
        <w:t xml:space="preserve">, information on the currently selected file can be displayed on the right. </w:t>
      </w:r>
    </w:p>
    <w:p w:rsidR="003D1908" w:rsidRDefault="00A46B31" w:rsidP="00CE6849">
      <w:pPr>
        <w:pStyle w:val="Standard-BlockCharCharChar"/>
      </w:pPr>
      <w:r>
        <w:t xml:space="preserve">If the file is an EXMARaLDA </w:t>
      </w:r>
      <w:r>
        <w:t>basic transcription, its meta information will be displayed. Otherwise, a notification</w:t>
      </w:r>
      <w:r w:rsidR="00B455B3">
        <w:t>,</w:t>
      </w:r>
      <w:r>
        <w:t xml:space="preserve"> stating that it is not an EXMARaLDA basic transcription</w:t>
      </w:r>
      <w:r w:rsidR="00B455B3">
        <w:t>,</w:t>
      </w:r>
      <w:r>
        <w:t xml:space="preserve"> will appear. Select </w:t>
      </w:r>
      <w:r w:rsidRPr="00F87441">
        <w:rPr>
          <w:rStyle w:val="ButtonsZchn"/>
        </w:rPr>
        <w:t>Show Info</w:t>
      </w:r>
      <w:r>
        <w:t xml:space="preserve"> to see information of </w:t>
      </w:r>
      <w:r>
        <w:t xml:space="preserve">the selected file. Activate the option </w:t>
      </w:r>
      <w:r>
        <w:rPr>
          <w:rStyle w:val="RefsZchn"/>
        </w:rPr>
        <w:t>“Auto”</w:t>
      </w:r>
      <w:r>
        <w:t xml:space="preserve"> to display information for every selected file automatically.</w:t>
      </w:r>
    </w:p>
    <w:p w:rsidR="003D1908" w:rsidRDefault="00A46B31" w:rsidP="00CE6849">
      <w:pPr>
        <w:pStyle w:val="Standard-BlockCharCharChar"/>
      </w:pPr>
      <w:r>
        <w:t xml:space="preserve">Select the file to be opened and click </w:t>
      </w:r>
      <w:r w:rsidRPr="00F87441">
        <w:rPr>
          <w:rStyle w:val="ButtonsZchn"/>
        </w:rPr>
        <w:t>Open</w:t>
      </w:r>
      <w:r>
        <w:t xml:space="preserve">. Thereafter, the entire musical score needs to be formatted. For larger transcriptions, this may take a few seconds. To open an associated format table, see </w:t>
      </w:r>
      <w:r>
        <w:rPr>
          <w:rStyle w:val="Menufunction"/>
        </w:rPr>
        <w:fldChar w:fldCharType="begin"/>
      </w:r>
      <w:r>
        <w:rPr>
          <w:rStyle w:val="Menufunction"/>
        </w:rPr>
        <w:instrText xml:space="preserve"> REF _Ref472008233 \h  \* MERGEFORMAT </w:instrText>
      </w:r>
      <w:r>
        <w:rPr>
          <w:rStyle w:val="Menufunction"/>
        </w:rPr>
      </w:r>
      <w:r>
        <w:rPr>
          <w:rStyle w:val="Menufunction"/>
        </w:rPr>
        <w:fldChar w:fldCharType="separate"/>
      </w:r>
      <w:r w:rsidR="003E68CF" w:rsidRPr="003E68CF">
        <w:rPr>
          <w:rStyle w:val="Menufunction"/>
        </w:rPr>
        <w:t>Format &gt; Open format table...</w:t>
      </w:r>
      <w:r>
        <w:rPr>
          <w:rStyle w:val="Menufunction"/>
        </w:rPr>
        <w:fldChar w:fldCharType="end"/>
      </w:r>
      <w:r>
        <w:t>.</w:t>
      </w:r>
    </w:p>
    <w:p w:rsidR="003D1908" w:rsidRDefault="00A46B31" w:rsidP="00CE6849">
      <w:pPr>
        <w:pStyle w:val="Standard-BlockCharCharChar"/>
      </w:pPr>
      <w:r w:rsidRPr="00F87441">
        <w:rPr>
          <w:u w:val="single"/>
        </w:rPr>
        <w:t>Hint</w:t>
      </w:r>
      <w:r>
        <w:t xml:space="preserve">: If you would like to work on two transcriptions simultaneously, open the EXMARaLDA Partitur-Editor twice. (Do </w:t>
      </w:r>
      <w:r>
        <w:rPr>
          <w:u w:val="single"/>
        </w:rPr>
        <w:t>not</w:t>
      </w:r>
      <w:r>
        <w:t xml:space="preserve"> use </w:t>
      </w:r>
      <w:r>
        <w:rPr>
          <w:rStyle w:val="Menufunction"/>
        </w:rPr>
        <w:fldChar w:fldCharType="begin"/>
      </w:r>
      <w:r>
        <w:rPr>
          <w:rStyle w:val="Menufunction"/>
        </w:rPr>
        <w:instrText xml:space="preserve"> REF _Ref472008268 \h  \* MERGEFORMAT </w:instrText>
      </w:r>
      <w:r>
        <w:rPr>
          <w:rStyle w:val="Menufunction"/>
        </w:rPr>
      </w:r>
      <w:r>
        <w:rPr>
          <w:rStyle w:val="Menufunction"/>
        </w:rPr>
        <w:fldChar w:fldCharType="separate"/>
      </w:r>
      <w:r w:rsidR="003E68CF" w:rsidRPr="003E68CF">
        <w:rPr>
          <w:rStyle w:val="Menufunction"/>
        </w:rPr>
        <w:t>File &gt; New...</w:t>
      </w:r>
      <w:r>
        <w:rPr>
          <w:rStyle w:val="Menufunction"/>
        </w:rPr>
        <w:fldChar w:fldCharType="end"/>
      </w:r>
      <w:r>
        <w:t>, for the opening of a new file closes the current one!)</w:t>
      </w:r>
      <w:r w:rsidR="00415FB0">
        <w:t>.</w:t>
      </w:r>
    </w:p>
    <w:p w:rsidR="00415FB0" w:rsidRDefault="00415FB0" w:rsidP="00CE6849">
      <w:pPr>
        <w:pStyle w:val="Standard-BlockCharCharChar"/>
      </w:pPr>
    </w:p>
    <w:p w:rsidR="003D1908" w:rsidRDefault="00A46B31" w:rsidP="00CE6849">
      <w:pPr>
        <w:pStyle w:val="berschrift3"/>
      </w:pPr>
      <w:bookmarkStart w:id="75" w:name="_File_&gt;_Open_recent"/>
      <w:bookmarkStart w:id="76" w:name="_File_&gt;_Restore"/>
      <w:bookmarkStart w:id="77" w:name="_Toc55213817"/>
      <w:bookmarkStart w:id="78" w:name="_Toc69129804"/>
      <w:bookmarkStart w:id="79" w:name="_Toc69129945"/>
      <w:bookmarkStart w:id="80" w:name="_Ref108437669"/>
      <w:bookmarkStart w:id="81" w:name="_Ref472892841"/>
      <w:bookmarkStart w:id="82" w:name="_Toc472960756"/>
      <w:bookmarkEnd w:id="75"/>
      <w:bookmarkEnd w:id="76"/>
      <w:r w:rsidRPr="00EC6D79">
        <w:t>File &gt; Restore</w:t>
      </w:r>
      <w:bookmarkEnd w:id="77"/>
      <w:bookmarkEnd w:id="78"/>
      <w:bookmarkEnd w:id="79"/>
      <w:bookmarkEnd w:id="80"/>
      <w:bookmarkEnd w:id="81"/>
      <w:bookmarkEnd w:id="82"/>
    </w:p>
    <w:p w:rsidR="003D1908" w:rsidRDefault="00A46B31" w:rsidP="00CE6849">
      <w:pPr>
        <w:pStyle w:val="Standard-BlockCharCharChar"/>
      </w:pPr>
      <w:r>
        <w:t xml:space="preserve">Opens the </w:t>
      </w:r>
      <w:r>
        <w:t>last save</w:t>
      </w:r>
      <w:r w:rsidR="00851561">
        <w:t>d version</w:t>
      </w:r>
      <w:r>
        <w:t xml:space="preserve"> of the currently opened transcription. All changes since the last save will be discarded. This menu item will only be activated if a last saved version is available.</w:t>
      </w:r>
    </w:p>
    <w:p w:rsidR="00415FB0" w:rsidRDefault="00415FB0" w:rsidP="00CE6849">
      <w:pPr>
        <w:pStyle w:val="Standard-BlockCharCharChar"/>
      </w:pPr>
    </w:p>
    <w:p w:rsidR="003D1908" w:rsidRDefault="00A46B31" w:rsidP="00CE6849">
      <w:pPr>
        <w:pStyle w:val="berschrift3"/>
      </w:pPr>
      <w:bookmarkStart w:id="83" w:name="_File_&gt;_Save"/>
      <w:bookmarkStart w:id="84" w:name="_Toc55213818"/>
      <w:bookmarkStart w:id="85" w:name="_Toc69129805"/>
      <w:bookmarkStart w:id="86" w:name="_Toc69129946"/>
      <w:bookmarkStart w:id="87" w:name="_Ref108437678"/>
      <w:bookmarkStart w:id="88" w:name="_Toc460834680"/>
      <w:bookmarkStart w:id="89" w:name="_Toc472960757"/>
      <w:bookmarkEnd w:id="83"/>
      <w:r>
        <w:t>File &gt; Save</w:t>
      </w:r>
      <w:bookmarkEnd w:id="84"/>
      <w:bookmarkEnd w:id="85"/>
      <w:bookmarkEnd w:id="86"/>
      <w:bookmarkEnd w:id="87"/>
      <w:bookmarkEnd w:id="88"/>
      <w:bookmarkEnd w:id="89"/>
    </w:p>
    <w:p w:rsidR="003D1908" w:rsidRDefault="00A46B31" w:rsidP="00CE6849">
      <w:pPr>
        <w:pStyle w:val="Standard-BlockCharCharChar"/>
      </w:pPr>
      <w:r>
        <w:lastRenderedPageBreak/>
        <w:t>(</w:t>
      </w:r>
      <w:r>
        <w:rPr>
          <w:rFonts w:eastAsia="Calibri"/>
        </w:rPr>
        <w:t xml:space="preserve">Shortcut: </w:t>
      </w:r>
      <w:r>
        <w:rPr>
          <w:rStyle w:val="ButtonsZchn"/>
          <w:rFonts w:eastAsia="Calibri"/>
        </w:rPr>
        <w:t>CTRL</w:t>
      </w:r>
      <w:r>
        <w:rPr>
          <w:rFonts w:eastAsia="Calibri"/>
        </w:rPr>
        <w:t xml:space="preserve"> + </w:t>
      </w:r>
      <w:r>
        <w:rPr>
          <w:rStyle w:val="ButtonsZchn"/>
          <w:rFonts w:eastAsia="Calibri"/>
        </w:rPr>
        <w:t>S</w:t>
      </w:r>
      <w:r>
        <w:rPr>
          <w:rFonts w:eastAsia="Calibri"/>
        </w:rPr>
        <w:t xml:space="preserve"> on Windows, </w:t>
      </w:r>
      <w:r>
        <w:rPr>
          <w:rStyle w:val="ButtonsZchn"/>
          <w:rFonts w:ascii="Cambria Math" w:eastAsia="Arial Unicode MS" w:hAnsi="Cambria Math" w:cs="Cambria Math"/>
        </w:rPr>
        <w:t>⌘</w:t>
      </w:r>
      <w:r>
        <w:rPr>
          <w:rFonts w:eastAsia="Calibri"/>
        </w:rPr>
        <w:t xml:space="preserve"> + </w:t>
      </w:r>
      <w:r>
        <w:rPr>
          <w:rStyle w:val="ButtonsZchn"/>
          <w:rFonts w:eastAsia="Calibri"/>
        </w:rPr>
        <w:t>S</w:t>
      </w:r>
      <w:r>
        <w:rPr>
          <w:rFonts w:eastAsia="Calibri"/>
        </w:rPr>
        <w:t xml:space="preserve"> on Mac)</w:t>
      </w:r>
      <w:r>
        <w:t xml:space="preserve"> </w:t>
      </w:r>
    </w:p>
    <w:p w:rsidR="003D1908" w:rsidRDefault="00A46B31" w:rsidP="00CE6849">
      <w:pPr>
        <w:pStyle w:val="Standard-BlockCharCharChar"/>
      </w:pPr>
      <w:r>
        <w:t>Saves the currently opened transcription under its set name. If the transcription does not have a name yet, the caption bar showing</w:t>
      </w:r>
      <w:r w:rsidR="00851561">
        <w:t xml:space="preserve"> the name</w:t>
      </w:r>
      <w:r>
        <w:t xml:space="preserve"> “untitled.exb”</w:t>
      </w:r>
      <w:r w:rsidR="00851561">
        <w:t>is shown automatically in</w:t>
      </w:r>
      <w:r>
        <w:t xml:space="preserve"> the </w:t>
      </w:r>
      <w:r>
        <w:rPr>
          <w:rStyle w:val="RefsZchn"/>
        </w:rPr>
        <w:t>“Save as...”</w:t>
      </w:r>
      <w:r>
        <w:t xml:space="preserve"> window (see below)</w:t>
      </w:r>
      <w:r>
        <w:t>.</w:t>
      </w:r>
    </w:p>
    <w:p w:rsidR="003D1908" w:rsidRDefault="00A46B31" w:rsidP="00CE6849">
      <w:pPr>
        <w:pStyle w:val="berschrift3"/>
      </w:pPr>
      <w:bookmarkStart w:id="90" w:name="_File_&gt;_Save_as..."/>
      <w:bookmarkStart w:id="91" w:name="_Toc55213819"/>
      <w:bookmarkStart w:id="92" w:name="_Toc69129806"/>
      <w:bookmarkStart w:id="93" w:name="_Toc69129947"/>
      <w:bookmarkStart w:id="94" w:name="_Ref108437685"/>
      <w:bookmarkStart w:id="95" w:name="_Toc472960758"/>
      <w:bookmarkEnd w:id="90"/>
      <w:r>
        <w:t>File &gt; Save as...</w:t>
      </w:r>
      <w:bookmarkEnd w:id="91"/>
      <w:bookmarkEnd w:id="92"/>
      <w:bookmarkEnd w:id="93"/>
      <w:bookmarkEnd w:id="94"/>
      <w:bookmarkEnd w:id="95"/>
    </w:p>
    <w:p w:rsidR="000F1D71" w:rsidRDefault="00A46B31" w:rsidP="00CE6849">
      <w:pPr>
        <w:pStyle w:val="Standard-BlockCharCharChar"/>
      </w:pPr>
      <w:r>
        <w:t xml:space="preserve">Saves the currently opened transcription under a new name. </w:t>
      </w:r>
      <w:r w:rsidR="000F1D71">
        <w:t>A standard file window of the system will be displayed as well as all files ending in “.exb” and “.xml”.</w:t>
      </w:r>
    </w:p>
    <w:p w:rsidR="000F1D71" w:rsidRDefault="000F1D71" w:rsidP="000F1D71">
      <w:pPr>
        <w:pStyle w:val="GraphikFormat"/>
      </w:pPr>
      <w:r>
        <w:rPr>
          <w:noProof/>
          <w:lang w:eastAsia="de-DE"/>
        </w:rPr>
        <w:drawing>
          <wp:inline distT="0" distB="0" distL="0" distR="0" wp14:anchorId="6824FD58" wp14:editId="6E17F6C7">
            <wp:extent cx="5061098" cy="3604489"/>
            <wp:effectExtent l="0" t="0" r="6350" b="0"/>
            <wp:docPr id="197" name="Grafik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l="641" t="1547" r="738" b="1663"/>
                    <a:stretch/>
                  </pic:blipFill>
                  <pic:spPr bwMode="auto">
                    <a:xfrm>
                      <a:off x="0" y="0"/>
                      <a:ext cx="5103103" cy="3634405"/>
                    </a:xfrm>
                    <a:prstGeom prst="rect">
                      <a:avLst/>
                    </a:prstGeom>
                    <a:ln>
                      <a:noFill/>
                    </a:ln>
                    <a:extLst>
                      <a:ext uri="{53640926-AAD7-44D8-BBD7-CCE9431645EC}">
                        <a14:shadowObscured xmlns:a14="http://schemas.microsoft.com/office/drawing/2010/main"/>
                      </a:ext>
                    </a:extLst>
                  </pic:spPr>
                </pic:pic>
              </a:graphicData>
            </a:graphic>
          </wp:inline>
        </w:drawing>
      </w:r>
    </w:p>
    <w:p w:rsidR="003D1908" w:rsidRDefault="00A46B31" w:rsidP="00CE6849">
      <w:pPr>
        <w:pStyle w:val="Standard-BlockCharCharChar"/>
      </w:pPr>
      <w:r>
        <w:t>Normally, the start directory is the one that was used for the last save. Select the directory in which you would like to save the transcription, enter a name (the suffix “.exb” will be added automatically if you do n</w:t>
      </w:r>
      <w:r>
        <w:t xml:space="preserve">ot define one) and click </w:t>
      </w:r>
      <w:r w:rsidRPr="00E77DE7">
        <w:rPr>
          <w:rStyle w:val="ButtonsZchn"/>
        </w:rPr>
        <w:t>Save</w:t>
      </w:r>
      <w:r>
        <w:t xml:space="preserve">. In order to save the corresponding format table, activate the option </w:t>
      </w:r>
      <w:r>
        <w:rPr>
          <w:rStyle w:val="RefsZchn"/>
        </w:rPr>
        <w:t>“Save formats”</w:t>
      </w:r>
      <w:r>
        <w:t>.</w:t>
      </w:r>
    </w:p>
    <w:p w:rsidR="00415FB0" w:rsidRDefault="00415FB0" w:rsidP="000F1D71">
      <w:pPr>
        <w:pStyle w:val="Standard-BlockCharCharChar"/>
      </w:pPr>
    </w:p>
    <w:p w:rsidR="003D1908" w:rsidRDefault="00A46B31" w:rsidP="00CE6849">
      <w:pPr>
        <w:pStyle w:val="berschrift3"/>
      </w:pPr>
      <w:bookmarkStart w:id="96" w:name="_Toc472960759"/>
      <w:r>
        <w:t>File &gt; Error list...</w:t>
      </w:r>
      <w:bookmarkEnd w:id="96"/>
    </w:p>
    <w:p w:rsidR="003D1908" w:rsidRDefault="00A46B31" w:rsidP="00CE6849">
      <w:pPr>
        <w:pStyle w:val="Standard-BlockCharCharChar"/>
      </w:pPr>
      <w:r>
        <w:t>Opens a window showing an error list</w:t>
      </w:r>
      <w:r w:rsidR="00EE5666">
        <w:t xml:space="preserve"> (see graphic on the next page)</w:t>
      </w:r>
      <w:r>
        <w:t xml:space="preserve">. To open an existing error list, click on the </w:t>
      </w:r>
      <w:r w:rsidRPr="00E77DE7">
        <w:rPr>
          <w:rStyle w:val="RefsZchn"/>
        </w:rPr>
        <w:t>“file”</w:t>
      </w:r>
      <w:r>
        <w:t xml:space="preserve"> symbol to open a standard file window of the system and choose the desired error list.</w:t>
      </w:r>
    </w:p>
    <w:p w:rsidR="004934B8" w:rsidRDefault="00D535BE" w:rsidP="00CE6849">
      <w:pPr>
        <w:pStyle w:val="Standard-BlockCharCharChar"/>
      </w:pPr>
      <w:r>
        <w:t xml:space="preserve">It is written by the functions </w:t>
      </w:r>
      <w:r>
        <w:rPr>
          <w:rStyle w:val="RefsZchn"/>
        </w:rPr>
        <w:t>“Check for segmentation errors”</w:t>
      </w:r>
      <w:r>
        <w:t xml:space="preserve"> and </w:t>
      </w:r>
      <w:r>
        <w:rPr>
          <w:rStyle w:val="RefsZchn"/>
        </w:rPr>
        <w:t>“Check for Structure Errors”</w:t>
      </w:r>
      <w:r>
        <w:t xml:space="preserve"> of the Co</w:t>
      </w:r>
      <w:r w:rsidR="00D95A58">
        <w:t>rpus Manager, among others. (Consult</w:t>
      </w:r>
      <w:r>
        <w:t xml:space="preserve"> </w:t>
      </w:r>
      <w:r>
        <w:rPr>
          <w:rStyle w:val="Dokumentation"/>
        </w:rPr>
        <w:t xml:space="preserve">COMA Documentation </w:t>
      </w:r>
      <w:r>
        <w:t>for more information)</w:t>
      </w:r>
    </w:p>
    <w:p w:rsidR="003D1908" w:rsidRDefault="00A46B31">
      <w:pPr>
        <w:pStyle w:val="GraphikFormat"/>
        <w:rPr>
          <w:lang w:val="en-US"/>
        </w:rPr>
      </w:pPr>
      <w:r>
        <w:rPr>
          <w:noProof/>
          <w:lang w:eastAsia="de-DE"/>
        </w:rPr>
        <w:lastRenderedPageBreak/>
        <mc:AlternateContent>
          <mc:Choice Requires="wpg">
            <w:drawing>
              <wp:inline distT="0" distB="0" distL="0" distR="0" wp14:anchorId="28631A05" wp14:editId="7CE9F0AE">
                <wp:extent cx="2562447" cy="3646968"/>
                <wp:effectExtent l="0" t="0" r="9525" b="0"/>
                <wp:docPr id="212" name="Gruppieren 7"/>
                <wp:cNvGraphicFramePr/>
                <a:graphic xmlns:a="http://schemas.openxmlformats.org/drawingml/2006/main">
                  <a:graphicData uri="http://schemas.microsoft.com/office/word/2010/wordprocessingGroup">
                    <wpg:wgp>
                      <wpg:cNvGrpSpPr/>
                      <wpg:grpSpPr>
                        <a:xfrm>
                          <a:off x="0" y="0"/>
                          <a:ext cx="2562447" cy="3646968"/>
                          <a:chOff x="0" y="0"/>
                          <a:chExt cx="3086100" cy="4562475"/>
                        </a:xfrm>
                      </wpg:grpSpPr>
                      <pic:pic xmlns:pic="http://schemas.openxmlformats.org/drawingml/2006/picture">
                        <pic:nvPicPr>
                          <pic:cNvPr id="214" name="Grafik 214"/>
                          <pic:cNvPicPr>
                            <a:picLocks noChangeAspect="1"/>
                          </pic:cNvPicPr>
                        </pic:nvPicPr>
                        <pic:blipFill>
                          <a:blip r:embed="rId110"/>
                          <a:stretch>
                            <a:fillRect/>
                          </a:stretch>
                        </pic:blipFill>
                        <pic:spPr>
                          <a:xfrm>
                            <a:off x="0" y="0"/>
                            <a:ext cx="3086100" cy="4562475"/>
                          </a:xfrm>
                          <a:prstGeom prst="rect">
                            <a:avLst/>
                          </a:prstGeom>
                        </pic:spPr>
                      </pic:pic>
                      <pic:pic xmlns:pic="http://schemas.openxmlformats.org/drawingml/2006/picture">
                        <pic:nvPicPr>
                          <pic:cNvPr id="215" name="Grafik 215"/>
                          <pic:cNvPicPr>
                            <a:picLocks noChangeAspect="1"/>
                          </pic:cNvPicPr>
                        </pic:nvPicPr>
                        <pic:blipFill>
                          <a:blip r:embed="rId111"/>
                          <a:stretch>
                            <a:fillRect/>
                          </a:stretch>
                        </pic:blipFill>
                        <pic:spPr>
                          <a:xfrm>
                            <a:off x="814903" y="90489"/>
                            <a:ext cx="1666887" cy="200024"/>
                          </a:xfrm>
                          <a:prstGeom prst="rect">
                            <a:avLst/>
                          </a:prstGeom>
                        </pic:spPr>
                      </pic:pic>
                    </wpg:wgp>
                  </a:graphicData>
                </a:graphic>
              </wp:inline>
            </w:drawing>
          </mc:Choice>
          <mc:Fallback xmlns:w15="http://schemas.microsoft.com/office/word/2012/wordml">
            <w:pict>
              <v:group w14:anchorId="5BCA4C81" id="Gruppieren 7" o:spid="_x0000_s1026" style="width:201.75pt;height:287.15pt;mso-position-horizontal-relative:char;mso-position-vertical-relative:line" coordsize="30861,456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">
                <v:shape id="Grafik 214" o:spid="_x0000_s1027" type="#_x0000_t75" style="position:absolute;width:30861;height:4562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3warbEAAAA3AAAAA8AAABkcnMvZG93bnJldi54bWxET01rwkAUvAv9D8sTvJS6UbQJqauEYlGQ&#10;HpqW9vrIvibB7NuQ3Sbx37tCwbkN88VsdqNpRE+dqy0rWMwjEMSF1TWXCr4+354SEM4ja2wsk4IL&#10;OdhtHyYbTLUd+IP63JcilLBLUUHlfZtK6YqKDLq5bYmD9ms7gz7QrpS6wyGUm0Yuo+hZGqw5LFTY&#10;0mtFxTn/Mwoev7Ofdp/E79mhT+L1oE8BsVKz6Zi9gPA0+rv5P33UCpaLFdzOhCMgt1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3warbEAAAA3AAAAA8AAAAAAAAAAAAAAAAA&#10;nwIAAGRycy9kb3ducmV2LnhtbFBLBQYAAAAABAAEAPcAAACQAwAAAAA=&#10;">
                  <v:imagedata r:id="rId112" o:title=""/>
                  <v:path arrowok="t"/>
                </v:shape>
                <v:shape id="Grafik 215" o:spid="_x0000_s1028" type="#_x0000_t75" style="position:absolute;left:8149;top:904;width:16668;height:20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BtLfvBAAAA3AAAAA8AAABkcnMvZG93bnJldi54bWxEj9vKwjAQhO9/8B3CCt6IpgoeqEYRT3jn&#10;8QHWZm2LzaY0UevbG0H4L4eZ+YaZzmtTiCdVLresoNeNQBAnVuecKricN50xCOeRNRaWScGbHMxn&#10;jb8pxtq++EjPk09FgLCLUUHmfRlL6ZKMDLquLYmDd7OVQR9klUpd4SvATSH7UTSUBnMOCxmWtMwo&#10;uZ8eRoFZ30fb60Hvo2W58sPH4LYwbalUq1kvJiA81f4//GvvtIJ+bwDfM+EIyNkH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BtLfvBAAAA3AAAAA8AAAAAAAAAAAAAAAAAnwIA&#10;AGRycy9kb3ducmV2LnhtbFBLBQYAAAAABAAEAPcAAACNAwAAAAA=&#10;">
                  <v:imagedata r:id="rId113" o:title=""/>
                  <v:path arrowok="t"/>
                </v:shape>
                <w10:anchorlock/>
              </v:group>
            </w:pict>
          </mc:Fallback>
        </mc:AlternateContent>
      </w:r>
    </w:p>
    <w:p w:rsidR="003D1908" w:rsidRDefault="00A46B31" w:rsidP="00CE6849">
      <w:pPr>
        <w:pStyle w:val="Standard-BlockCharCharChar"/>
      </w:pPr>
      <w:r>
        <w:t xml:space="preserve">An </w:t>
      </w:r>
      <w:r w:rsidRPr="00E77DE7">
        <w:t>error list is</w:t>
      </w:r>
      <w:r>
        <w:t xml:space="preserve"> an XML file</w:t>
      </w:r>
      <w:r w:rsidR="00D535BE">
        <w:t xml:space="preserve"> </w:t>
      </w:r>
      <w:r>
        <w:t>that points to specific positions in the existent transcription files</w:t>
      </w:r>
      <w:r w:rsidR="00D535BE">
        <w:t>, as presented in the graphic below:</w:t>
      </w:r>
    </w:p>
    <w:tbl>
      <w:tblPr>
        <w:tblStyle w:val="Tabellenraster"/>
        <w:tblW w:w="0" w:type="auto"/>
        <w:tblInd w:w="108" w:type="dxa"/>
        <w:tblLook w:val="01E0" w:firstRow="1" w:lastRow="1" w:firstColumn="1" w:lastColumn="1" w:noHBand="0" w:noVBand="0"/>
      </w:tblPr>
      <w:tblGrid>
        <w:gridCol w:w="9236"/>
      </w:tblGrid>
      <w:tr w:rsidR="003D1908">
        <w:tc>
          <w:tcPr>
            <w:tcW w:w="9236" w:type="dxa"/>
          </w:tcPr>
          <w:p w:rsidR="003D1908" w:rsidRDefault="00A46B31">
            <w:pPr>
              <w:keepNext/>
              <w:widowControl/>
              <w:tabs>
                <w:tab w:val="clear" w:pos="482"/>
              </w:tabs>
              <w:autoSpaceDE w:val="0"/>
              <w:autoSpaceDN w:val="0"/>
              <w:adjustRightInd w:val="0"/>
              <w:spacing w:before="0" w:after="0"/>
              <w:jc w:val="left"/>
              <w:rPr>
                <w:rFonts w:eastAsia="SimSun"/>
                <w:color w:val="000000"/>
                <w:sz w:val="16"/>
                <w:szCs w:val="16"/>
                <w:lang w:val="en-US" w:eastAsia="zh-CN"/>
              </w:rPr>
            </w:pPr>
            <w:proofErr w:type="gramStart"/>
            <w:r>
              <w:rPr>
                <w:rFonts w:eastAsia="SimSun"/>
                <w:color w:val="8B26C9"/>
                <w:sz w:val="16"/>
                <w:szCs w:val="16"/>
                <w:lang w:val="en-US" w:eastAsia="zh-CN"/>
              </w:rPr>
              <w:t>&lt;?xml</w:t>
            </w:r>
            <w:proofErr w:type="gramEnd"/>
            <w:r>
              <w:rPr>
                <w:rFonts w:eastAsia="SimSun"/>
                <w:color w:val="8B26C9"/>
                <w:sz w:val="16"/>
                <w:szCs w:val="16"/>
                <w:lang w:val="en-US" w:eastAsia="zh-CN"/>
              </w:rPr>
              <w:t xml:space="preserve"> version=„1.0“ encoding=„UTF-8“?&gt;</w:t>
            </w:r>
          </w:p>
          <w:p w:rsidR="003D1908" w:rsidRDefault="00A46B31">
            <w:pPr>
              <w:keepNext/>
              <w:widowControl/>
              <w:tabs>
                <w:tab w:val="clear" w:pos="482"/>
              </w:tabs>
              <w:autoSpaceDE w:val="0"/>
              <w:autoSpaceDN w:val="0"/>
              <w:adjustRightInd w:val="0"/>
              <w:spacing w:before="0" w:after="0"/>
              <w:jc w:val="left"/>
              <w:rPr>
                <w:rFonts w:eastAsia="SimSun"/>
                <w:color w:val="000000"/>
                <w:sz w:val="16"/>
                <w:szCs w:val="16"/>
                <w:lang w:val="en-US" w:eastAsia="zh-CN"/>
              </w:rPr>
            </w:pPr>
            <w:r>
              <w:rPr>
                <w:rFonts w:eastAsia="SimSun"/>
                <w:color w:val="000096"/>
                <w:sz w:val="16"/>
                <w:szCs w:val="16"/>
                <w:lang w:val="en-US" w:eastAsia="zh-CN"/>
              </w:rPr>
              <w:t>&lt;error-list&gt;</w:t>
            </w:r>
          </w:p>
          <w:p w:rsidR="003D1908" w:rsidRDefault="00A46B31">
            <w:pPr>
              <w:keepNext/>
              <w:widowControl/>
              <w:tabs>
                <w:tab w:val="clear" w:pos="482"/>
              </w:tabs>
              <w:autoSpaceDE w:val="0"/>
              <w:autoSpaceDN w:val="0"/>
              <w:adjustRightInd w:val="0"/>
              <w:spacing w:before="0" w:after="0"/>
              <w:jc w:val="left"/>
              <w:rPr>
                <w:rFonts w:eastAsia="SimSun"/>
                <w:color w:val="000000"/>
                <w:sz w:val="16"/>
                <w:szCs w:val="16"/>
                <w:lang w:val="en-US" w:eastAsia="zh-CN"/>
              </w:rPr>
            </w:pPr>
            <w:r>
              <w:rPr>
                <w:rFonts w:eastAsia="SimSun"/>
                <w:color w:val="000000"/>
                <w:sz w:val="16"/>
                <w:szCs w:val="16"/>
                <w:lang w:val="en-US" w:eastAsia="zh-CN"/>
              </w:rPr>
              <w:t xml:space="preserve">    </w:t>
            </w:r>
            <w:r>
              <w:rPr>
                <w:rFonts w:eastAsia="SimSun"/>
                <w:color w:val="000096"/>
                <w:sz w:val="16"/>
                <w:szCs w:val="16"/>
                <w:lang w:val="en-US" w:eastAsia="zh-CN"/>
              </w:rPr>
              <w:t>&lt;errors&gt;</w:t>
            </w:r>
          </w:p>
          <w:p w:rsidR="003D1908" w:rsidRDefault="00A46B31">
            <w:pPr>
              <w:keepNext/>
              <w:widowControl/>
              <w:tabs>
                <w:tab w:val="clear" w:pos="482"/>
              </w:tabs>
              <w:autoSpaceDE w:val="0"/>
              <w:autoSpaceDN w:val="0"/>
              <w:adjustRightInd w:val="0"/>
              <w:spacing w:before="0" w:after="0"/>
              <w:jc w:val="left"/>
              <w:rPr>
                <w:rFonts w:eastAsia="SimSun"/>
                <w:color w:val="000096"/>
                <w:sz w:val="16"/>
                <w:szCs w:val="16"/>
                <w:lang w:val="en-US" w:eastAsia="zh-CN"/>
              </w:rPr>
            </w:pPr>
            <w:r>
              <w:rPr>
                <w:rFonts w:eastAsia="SimSun"/>
                <w:color w:val="000000"/>
                <w:sz w:val="16"/>
                <w:szCs w:val="16"/>
                <w:lang w:val="en-US" w:eastAsia="zh-CN"/>
              </w:rPr>
              <w:t xml:space="preserve">        </w:t>
            </w:r>
            <w:r>
              <w:rPr>
                <w:rFonts w:eastAsia="SimSun"/>
                <w:color w:val="000096"/>
                <w:sz w:val="16"/>
                <w:szCs w:val="16"/>
                <w:lang w:val="en-US" w:eastAsia="zh-CN"/>
              </w:rPr>
              <w:t>&lt;error</w:t>
            </w:r>
          </w:p>
          <w:p w:rsidR="003D1908" w:rsidRDefault="00A46B31">
            <w:pPr>
              <w:keepNext/>
              <w:widowControl/>
              <w:tabs>
                <w:tab w:val="clear" w:pos="482"/>
              </w:tabs>
              <w:autoSpaceDE w:val="0"/>
              <w:autoSpaceDN w:val="0"/>
              <w:adjustRightInd w:val="0"/>
              <w:spacing w:before="0" w:after="0"/>
              <w:jc w:val="left"/>
              <w:rPr>
                <w:rFonts w:eastAsia="SimSun"/>
                <w:color w:val="F5844C"/>
                <w:sz w:val="16"/>
                <w:szCs w:val="16"/>
                <w:lang w:val="en-US" w:eastAsia="zh-CN"/>
              </w:rPr>
            </w:pPr>
            <w:r>
              <w:rPr>
                <w:rFonts w:eastAsia="SimSun"/>
                <w:color w:val="F5844C"/>
                <w:sz w:val="16"/>
                <w:szCs w:val="16"/>
                <w:lang w:val="en-US" w:eastAsia="zh-CN"/>
              </w:rPr>
              <w:t xml:space="preserve">            file</w:t>
            </w:r>
            <w:r>
              <w:rPr>
                <w:rFonts w:eastAsia="SimSun"/>
                <w:color w:val="FF8040"/>
                <w:sz w:val="16"/>
                <w:szCs w:val="16"/>
                <w:lang w:val="en-US" w:eastAsia="zh-CN"/>
              </w:rPr>
              <w:t>=</w:t>
            </w:r>
            <w:r>
              <w:rPr>
                <w:rFonts w:eastAsia="SimSun"/>
                <w:color w:val="993300"/>
                <w:sz w:val="16"/>
                <w:szCs w:val="16"/>
                <w:lang w:val="en-US" w:eastAsia="zh-CN"/>
              </w:rPr>
              <w:t>„ENDFAS/Bilingual/Sezen_Aksu/EFE07dt_Sez_b_0408_f_100295/EFE07dt_Sez_b_0408_2_ENF.xml“</w:t>
            </w:r>
          </w:p>
          <w:p w:rsidR="003D1908" w:rsidRDefault="00A46B31">
            <w:pPr>
              <w:keepNext/>
              <w:widowControl/>
              <w:tabs>
                <w:tab w:val="clear" w:pos="482"/>
              </w:tabs>
              <w:autoSpaceDE w:val="0"/>
              <w:autoSpaceDN w:val="0"/>
              <w:adjustRightInd w:val="0"/>
              <w:spacing w:before="0" w:after="0"/>
              <w:jc w:val="left"/>
              <w:rPr>
                <w:rFonts w:eastAsia="SimSun"/>
                <w:color w:val="000000"/>
                <w:sz w:val="16"/>
                <w:szCs w:val="16"/>
                <w:lang w:val="en-GB" w:eastAsia="zh-CN"/>
              </w:rPr>
            </w:pPr>
            <w:r>
              <w:rPr>
                <w:rFonts w:eastAsia="SimSun"/>
                <w:color w:val="F5844C"/>
                <w:sz w:val="16"/>
                <w:szCs w:val="16"/>
                <w:lang w:val="en-US" w:eastAsia="zh-CN"/>
              </w:rPr>
              <w:t xml:space="preserve">            </w:t>
            </w:r>
            <w:r>
              <w:rPr>
                <w:rFonts w:eastAsia="SimSun"/>
                <w:color w:val="F5844C"/>
                <w:sz w:val="16"/>
                <w:szCs w:val="16"/>
                <w:lang w:val="en-GB" w:eastAsia="zh-CN"/>
              </w:rPr>
              <w:t>tier</w:t>
            </w:r>
            <w:r>
              <w:rPr>
                <w:rFonts w:eastAsia="SimSun"/>
                <w:color w:val="FF8040"/>
                <w:sz w:val="16"/>
                <w:szCs w:val="16"/>
                <w:lang w:val="en-GB" w:eastAsia="zh-CN"/>
              </w:rPr>
              <w:t>=</w:t>
            </w:r>
            <w:r>
              <w:rPr>
                <w:rFonts w:eastAsia="SimSun"/>
                <w:color w:val="993300"/>
                <w:sz w:val="16"/>
                <w:szCs w:val="16"/>
                <w:lang w:val="en-GB" w:eastAsia="zh-CN"/>
              </w:rPr>
              <w:t>„TIE16“</w:t>
            </w:r>
            <w:r>
              <w:rPr>
                <w:rFonts w:eastAsia="SimSun"/>
                <w:color w:val="F5844C"/>
                <w:sz w:val="16"/>
                <w:szCs w:val="16"/>
                <w:lang w:val="en-GB" w:eastAsia="zh-CN"/>
              </w:rPr>
              <w:t xml:space="preserve"> start</w:t>
            </w:r>
            <w:r>
              <w:rPr>
                <w:rFonts w:eastAsia="SimSun"/>
                <w:color w:val="FF8040"/>
                <w:sz w:val="16"/>
                <w:szCs w:val="16"/>
                <w:lang w:val="en-GB" w:eastAsia="zh-CN"/>
              </w:rPr>
              <w:t>=</w:t>
            </w:r>
            <w:r>
              <w:rPr>
                <w:rFonts w:eastAsia="SimSun"/>
                <w:color w:val="993300"/>
                <w:sz w:val="16"/>
                <w:szCs w:val="16"/>
                <w:lang w:val="en-GB" w:eastAsia="zh-CN"/>
              </w:rPr>
              <w:t>„T41“</w:t>
            </w:r>
            <w:r>
              <w:rPr>
                <w:rFonts w:eastAsia="SimSun"/>
                <w:color w:val="F5844C"/>
                <w:sz w:val="16"/>
                <w:szCs w:val="16"/>
                <w:lang w:val="en-GB" w:eastAsia="zh-CN"/>
              </w:rPr>
              <w:t xml:space="preserve"> done</w:t>
            </w:r>
            <w:r>
              <w:rPr>
                <w:rFonts w:eastAsia="SimSun"/>
                <w:color w:val="FF8040"/>
                <w:sz w:val="16"/>
                <w:szCs w:val="16"/>
                <w:lang w:val="en-GB" w:eastAsia="zh-CN"/>
              </w:rPr>
              <w:t>=</w:t>
            </w:r>
            <w:r>
              <w:rPr>
                <w:rFonts w:eastAsia="SimSun"/>
                <w:color w:val="993300"/>
                <w:sz w:val="16"/>
                <w:szCs w:val="16"/>
                <w:lang w:val="en-GB" w:eastAsia="zh-CN"/>
              </w:rPr>
              <w:t>„no“</w:t>
            </w:r>
            <w:r>
              <w:rPr>
                <w:rFonts w:eastAsia="SimSun"/>
                <w:color w:val="000096"/>
                <w:sz w:val="16"/>
                <w:szCs w:val="16"/>
                <w:lang w:val="en-GB" w:eastAsia="zh-CN"/>
              </w:rPr>
              <w:t>&gt;</w:t>
            </w:r>
            <w:r>
              <w:rPr>
                <w:rFonts w:eastAsia="SimSun"/>
                <w:color w:val="000000"/>
                <w:sz w:val="16"/>
                <w:szCs w:val="16"/>
                <w:lang w:val="en-GB" w:eastAsia="zh-CN"/>
              </w:rPr>
              <w:t>Annotation mismatch</w:t>
            </w:r>
            <w:r>
              <w:rPr>
                <w:rFonts w:eastAsia="SimSun"/>
                <w:color w:val="000096"/>
                <w:sz w:val="16"/>
                <w:szCs w:val="16"/>
                <w:lang w:val="en-GB" w:eastAsia="zh-CN"/>
              </w:rPr>
              <w:t>&lt;/error&gt;</w:t>
            </w:r>
          </w:p>
          <w:p w:rsidR="003D1908" w:rsidRDefault="00A46B31">
            <w:pPr>
              <w:keepNext/>
              <w:widowControl/>
              <w:tabs>
                <w:tab w:val="clear" w:pos="482"/>
              </w:tabs>
              <w:autoSpaceDE w:val="0"/>
              <w:autoSpaceDN w:val="0"/>
              <w:adjustRightInd w:val="0"/>
              <w:spacing w:before="0" w:after="0"/>
              <w:jc w:val="left"/>
              <w:rPr>
                <w:rFonts w:eastAsia="SimSun"/>
                <w:color w:val="000096"/>
                <w:sz w:val="16"/>
                <w:szCs w:val="16"/>
                <w:lang w:eastAsia="zh-CN"/>
              </w:rPr>
            </w:pPr>
            <w:r>
              <w:rPr>
                <w:rFonts w:eastAsia="SimSun"/>
                <w:color w:val="000000"/>
                <w:sz w:val="16"/>
                <w:szCs w:val="16"/>
                <w:lang w:val="en-GB" w:eastAsia="zh-CN"/>
              </w:rPr>
              <w:t xml:space="preserve">        </w:t>
            </w:r>
            <w:r>
              <w:rPr>
                <w:rFonts w:eastAsia="SimSun"/>
                <w:color w:val="000096"/>
                <w:sz w:val="16"/>
                <w:szCs w:val="16"/>
                <w:lang w:eastAsia="zh-CN"/>
              </w:rPr>
              <w:t>&lt;</w:t>
            </w:r>
            <w:proofErr w:type="spellStart"/>
            <w:r>
              <w:rPr>
                <w:rFonts w:eastAsia="SimSun"/>
                <w:color w:val="000096"/>
                <w:sz w:val="16"/>
                <w:szCs w:val="16"/>
                <w:lang w:eastAsia="zh-CN"/>
              </w:rPr>
              <w:t>error</w:t>
            </w:r>
            <w:proofErr w:type="spellEnd"/>
          </w:p>
          <w:p w:rsidR="003D1908" w:rsidRDefault="00A46B31">
            <w:pPr>
              <w:keepNext/>
              <w:widowControl/>
              <w:tabs>
                <w:tab w:val="clear" w:pos="482"/>
              </w:tabs>
              <w:autoSpaceDE w:val="0"/>
              <w:autoSpaceDN w:val="0"/>
              <w:adjustRightInd w:val="0"/>
              <w:spacing w:before="0" w:after="0"/>
              <w:jc w:val="left"/>
              <w:rPr>
                <w:rFonts w:eastAsia="SimSun"/>
                <w:color w:val="F5844C"/>
                <w:sz w:val="16"/>
                <w:szCs w:val="16"/>
                <w:lang w:eastAsia="zh-CN"/>
              </w:rPr>
            </w:pPr>
            <w:r>
              <w:rPr>
                <w:rFonts w:eastAsia="SimSun"/>
                <w:color w:val="F5844C"/>
                <w:sz w:val="16"/>
                <w:szCs w:val="16"/>
                <w:lang w:eastAsia="zh-CN"/>
              </w:rPr>
              <w:t xml:space="preserve">            file</w:t>
            </w:r>
            <w:r>
              <w:rPr>
                <w:rFonts w:eastAsia="SimSun"/>
                <w:color w:val="FF8040"/>
                <w:sz w:val="16"/>
                <w:szCs w:val="16"/>
                <w:lang w:eastAsia="zh-CN"/>
              </w:rPr>
              <w:t>=</w:t>
            </w:r>
            <w:r>
              <w:rPr>
                <w:rFonts w:eastAsia="SimSun"/>
                <w:color w:val="993300"/>
                <w:sz w:val="16"/>
                <w:szCs w:val="16"/>
                <w:lang w:eastAsia="zh-CN"/>
              </w:rPr>
              <w:t>„ENDFAS/Mono_tk/Guznur_Bayar/Selbtk_Guz_m_0222_t_121092/Selbtk_Guz_m_0222_1_ENF.xml“</w:t>
            </w:r>
          </w:p>
          <w:p w:rsidR="003D1908" w:rsidRDefault="00A46B31">
            <w:pPr>
              <w:keepNext/>
              <w:widowControl/>
              <w:tabs>
                <w:tab w:val="clear" w:pos="482"/>
              </w:tabs>
              <w:autoSpaceDE w:val="0"/>
              <w:autoSpaceDN w:val="0"/>
              <w:adjustRightInd w:val="0"/>
              <w:spacing w:before="0" w:after="0"/>
              <w:jc w:val="left"/>
              <w:rPr>
                <w:rFonts w:eastAsia="SimSun"/>
                <w:color w:val="000000"/>
                <w:sz w:val="16"/>
                <w:szCs w:val="16"/>
                <w:lang w:val="en-GB" w:eastAsia="zh-CN"/>
              </w:rPr>
            </w:pPr>
            <w:r>
              <w:rPr>
                <w:rFonts w:eastAsia="SimSun"/>
                <w:color w:val="F5844C"/>
                <w:sz w:val="16"/>
                <w:szCs w:val="16"/>
                <w:lang w:eastAsia="zh-CN"/>
              </w:rPr>
              <w:t xml:space="preserve">            </w:t>
            </w:r>
            <w:r>
              <w:rPr>
                <w:rFonts w:eastAsia="SimSun"/>
                <w:color w:val="F5844C"/>
                <w:sz w:val="16"/>
                <w:szCs w:val="16"/>
                <w:lang w:val="en-GB" w:eastAsia="zh-CN"/>
              </w:rPr>
              <w:t>tier</w:t>
            </w:r>
            <w:r>
              <w:rPr>
                <w:rFonts w:eastAsia="SimSun"/>
                <w:color w:val="FF8040"/>
                <w:sz w:val="16"/>
                <w:szCs w:val="16"/>
                <w:lang w:val="en-GB" w:eastAsia="zh-CN"/>
              </w:rPr>
              <w:t>=</w:t>
            </w:r>
            <w:r>
              <w:rPr>
                <w:rFonts w:eastAsia="SimSun"/>
                <w:color w:val="993300"/>
                <w:sz w:val="16"/>
                <w:szCs w:val="16"/>
                <w:lang w:val="en-GB" w:eastAsia="zh-CN"/>
              </w:rPr>
              <w:t>„TIE11“</w:t>
            </w:r>
            <w:r>
              <w:rPr>
                <w:rFonts w:eastAsia="SimSun"/>
                <w:color w:val="F5844C"/>
                <w:sz w:val="16"/>
                <w:szCs w:val="16"/>
                <w:lang w:val="en-GB" w:eastAsia="zh-CN"/>
              </w:rPr>
              <w:t xml:space="preserve"> start</w:t>
            </w:r>
            <w:r>
              <w:rPr>
                <w:rFonts w:eastAsia="SimSun"/>
                <w:color w:val="FF8040"/>
                <w:sz w:val="16"/>
                <w:szCs w:val="16"/>
                <w:lang w:val="en-GB" w:eastAsia="zh-CN"/>
              </w:rPr>
              <w:t>=</w:t>
            </w:r>
            <w:r>
              <w:rPr>
                <w:rFonts w:eastAsia="SimSun"/>
                <w:color w:val="993300"/>
                <w:sz w:val="16"/>
                <w:szCs w:val="16"/>
                <w:lang w:val="en-GB" w:eastAsia="zh-CN"/>
              </w:rPr>
              <w:t>„T7“</w:t>
            </w:r>
            <w:r>
              <w:rPr>
                <w:rFonts w:eastAsia="SimSun"/>
                <w:color w:val="F5844C"/>
                <w:sz w:val="16"/>
                <w:szCs w:val="16"/>
                <w:lang w:val="en-GB" w:eastAsia="zh-CN"/>
              </w:rPr>
              <w:t xml:space="preserve"> done</w:t>
            </w:r>
            <w:r>
              <w:rPr>
                <w:rFonts w:eastAsia="SimSun"/>
                <w:color w:val="FF8040"/>
                <w:sz w:val="16"/>
                <w:szCs w:val="16"/>
                <w:lang w:val="en-GB" w:eastAsia="zh-CN"/>
              </w:rPr>
              <w:t>=</w:t>
            </w:r>
            <w:r>
              <w:rPr>
                <w:rFonts w:eastAsia="SimSun"/>
                <w:color w:val="993300"/>
                <w:sz w:val="16"/>
                <w:szCs w:val="16"/>
                <w:lang w:val="en-GB" w:eastAsia="zh-CN"/>
              </w:rPr>
              <w:t>„no“</w:t>
            </w:r>
            <w:r>
              <w:rPr>
                <w:rFonts w:eastAsia="SimSun"/>
                <w:color w:val="000096"/>
                <w:sz w:val="16"/>
                <w:szCs w:val="16"/>
                <w:lang w:val="en-GB" w:eastAsia="zh-CN"/>
              </w:rPr>
              <w:t>&gt;</w:t>
            </w:r>
            <w:r>
              <w:rPr>
                <w:rFonts w:eastAsia="SimSun"/>
                <w:color w:val="000000"/>
                <w:sz w:val="16"/>
                <w:szCs w:val="16"/>
                <w:lang w:val="en-GB" w:eastAsia="zh-CN"/>
              </w:rPr>
              <w:t>Annotation mismatch</w:t>
            </w:r>
            <w:r>
              <w:rPr>
                <w:rFonts w:eastAsia="SimSun"/>
                <w:color w:val="000096"/>
                <w:sz w:val="16"/>
                <w:szCs w:val="16"/>
                <w:lang w:val="en-GB" w:eastAsia="zh-CN"/>
              </w:rPr>
              <w:t>&lt;/error&gt;</w:t>
            </w:r>
          </w:p>
          <w:p w:rsidR="003D1908" w:rsidRDefault="00A46B31">
            <w:pPr>
              <w:keepNext/>
              <w:widowControl/>
              <w:tabs>
                <w:tab w:val="clear" w:pos="482"/>
              </w:tabs>
              <w:autoSpaceDE w:val="0"/>
              <w:autoSpaceDN w:val="0"/>
              <w:adjustRightInd w:val="0"/>
              <w:spacing w:before="0" w:after="0"/>
              <w:jc w:val="left"/>
              <w:rPr>
                <w:rFonts w:eastAsia="SimSun"/>
                <w:color w:val="000000"/>
                <w:sz w:val="16"/>
                <w:szCs w:val="16"/>
                <w:lang w:eastAsia="zh-CN"/>
              </w:rPr>
            </w:pPr>
            <w:r>
              <w:rPr>
                <w:rFonts w:eastAsia="SimSun"/>
                <w:color w:val="000000"/>
                <w:sz w:val="16"/>
                <w:szCs w:val="16"/>
                <w:lang w:val="en-GB" w:eastAsia="zh-CN"/>
              </w:rPr>
              <w:t xml:space="preserve">        </w:t>
            </w:r>
            <w:r>
              <w:rPr>
                <w:rFonts w:eastAsia="SimSun"/>
                <w:color w:val="006400"/>
                <w:sz w:val="16"/>
                <w:szCs w:val="16"/>
                <w:lang w:eastAsia="zh-CN"/>
              </w:rPr>
              <w:t>&lt;!-- [...] --&gt;</w:t>
            </w:r>
          </w:p>
          <w:p w:rsidR="003D1908" w:rsidRDefault="00A46B31">
            <w:pPr>
              <w:keepNext/>
              <w:widowControl/>
              <w:tabs>
                <w:tab w:val="clear" w:pos="482"/>
              </w:tabs>
              <w:autoSpaceDE w:val="0"/>
              <w:autoSpaceDN w:val="0"/>
              <w:adjustRightInd w:val="0"/>
              <w:spacing w:before="0" w:after="0"/>
              <w:jc w:val="left"/>
              <w:rPr>
                <w:rFonts w:eastAsia="SimSun"/>
                <w:color w:val="000000"/>
                <w:sz w:val="16"/>
                <w:szCs w:val="16"/>
                <w:lang w:eastAsia="zh-CN"/>
              </w:rPr>
            </w:pPr>
            <w:r>
              <w:rPr>
                <w:rFonts w:eastAsia="SimSun"/>
                <w:color w:val="000000"/>
                <w:sz w:val="16"/>
                <w:szCs w:val="16"/>
                <w:lang w:eastAsia="zh-CN"/>
              </w:rPr>
              <w:t xml:space="preserve">    </w:t>
            </w:r>
            <w:r>
              <w:rPr>
                <w:rFonts w:eastAsia="SimSun"/>
                <w:color w:val="000096"/>
                <w:sz w:val="16"/>
                <w:szCs w:val="16"/>
                <w:lang w:eastAsia="zh-CN"/>
              </w:rPr>
              <w:t>&lt;/</w:t>
            </w:r>
            <w:proofErr w:type="spellStart"/>
            <w:r>
              <w:rPr>
                <w:rFonts w:eastAsia="SimSun"/>
                <w:color w:val="000096"/>
                <w:sz w:val="16"/>
                <w:szCs w:val="16"/>
                <w:lang w:eastAsia="zh-CN"/>
              </w:rPr>
              <w:t>errors</w:t>
            </w:r>
            <w:proofErr w:type="spellEnd"/>
            <w:r>
              <w:rPr>
                <w:rFonts w:eastAsia="SimSun"/>
                <w:color w:val="000096"/>
                <w:sz w:val="16"/>
                <w:szCs w:val="16"/>
                <w:lang w:eastAsia="zh-CN"/>
              </w:rPr>
              <w:t>&gt;</w:t>
            </w:r>
          </w:p>
          <w:p w:rsidR="003D1908" w:rsidRDefault="00A46B31">
            <w:pPr>
              <w:keepNext/>
              <w:widowControl/>
              <w:tabs>
                <w:tab w:val="clear" w:pos="482"/>
              </w:tabs>
              <w:autoSpaceDE w:val="0"/>
              <w:autoSpaceDN w:val="0"/>
              <w:adjustRightInd w:val="0"/>
              <w:spacing w:before="0" w:after="0"/>
              <w:jc w:val="left"/>
              <w:rPr>
                <w:rFonts w:eastAsia="SimSun"/>
                <w:color w:val="000000"/>
                <w:sz w:val="16"/>
                <w:szCs w:val="16"/>
                <w:lang w:eastAsia="zh-CN"/>
              </w:rPr>
            </w:pPr>
            <w:r>
              <w:rPr>
                <w:rFonts w:eastAsia="SimSun"/>
                <w:color w:val="000096"/>
                <w:sz w:val="16"/>
                <w:szCs w:val="16"/>
                <w:lang w:eastAsia="zh-CN"/>
              </w:rPr>
              <w:t>&lt;/</w:t>
            </w:r>
            <w:proofErr w:type="spellStart"/>
            <w:r>
              <w:rPr>
                <w:rFonts w:eastAsia="SimSun"/>
                <w:color w:val="000096"/>
                <w:sz w:val="16"/>
                <w:szCs w:val="16"/>
                <w:lang w:eastAsia="zh-CN"/>
              </w:rPr>
              <w:t>error</w:t>
            </w:r>
            <w:proofErr w:type="spellEnd"/>
            <w:r>
              <w:rPr>
                <w:rFonts w:eastAsia="SimSun"/>
                <w:color w:val="000096"/>
                <w:sz w:val="16"/>
                <w:szCs w:val="16"/>
                <w:lang w:eastAsia="zh-CN"/>
              </w:rPr>
              <w:t>-list&gt;</w:t>
            </w:r>
          </w:p>
        </w:tc>
      </w:tr>
    </w:tbl>
    <w:p w:rsidR="003D1908" w:rsidRDefault="009468F6" w:rsidP="00CE6849">
      <w:pPr>
        <w:pStyle w:val="Standard-BlockCharCharChar"/>
      </w:pPr>
      <w:r w:rsidRPr="00851561">
        <w:t>The error list can be used</w:t>
      </w:r>
      <w:r>
        <w:t>, for exa</w:t>
      </w:r>
      <w:r>
        <w:t>am</w:t>
      </w:r>
      <w:r>
        <w:t>ple</w:t>
      </w:r>
      <w:r>
        <w:t>,</w:t>
      </w:r>
      <w:r w:rsidRPr="00851561">
        <w:t xml:space="preserve"> to comfortably edit systemati</w:t>
      </w:r>
      <w:r>
        <w:t>c inconsistencies in the corpus</w:t>
      </w:r>
      <w:r w:rsidRPr="00851561">
        <w:t>. Double clicking on a list entry opens the corresponding transcription, should it not be open already, and places the cursor on the position in question</w:t>
      </w:r>
      <w:r>
        <w:t>.</w:t>
      </w:r>
      <w:r w:rsidR="00A46B31">
        <w:t>Entries that have already been visited are displayed in grey instead of black.</w:t>
      </w:r>
    </w:p>
    <w:p w:rsidR="00415FB0" w:rsidRDefault="00415FB0" w:rsidP="00CE6849">
      <w:pPr>
        <w:pStyle w:val="Standard-BlockCharCharChar"/>
      </w:pPr>
    </w:p>
    <w:p w:rsidR="003D1908" w:rsidRDefault="00A46B31" w:rsidP="00CE6849">
      <w:pPr>
        <w:pStyle w:val="berschrift3"/>
      </w:pPr>
      <w:bookmarkStart w:id="97" w:name="_File_&gt;_Meta_Information…"/>
      <w:bookmarkStart w:id="98" w:name="_File_&gt;_Page_setup…"/>
      <w:bookmarkStart w:id="99" w:name="_Toc55213822"/>
      <w:bookmarkStart w:id="100" w:name="_Toc69129809"/>
      <w:bookmarkStart w:id="101" w:name="_Toc69129950"/>
      <w:bookmarkStart w:id="102" w:name="_Ref108437720"/>
      <w:bookmarkStart w:id="103" w:name="_Toc472960760"/>
      <w:bookmarkEnd w:id="97"/>
      <w:bookmarkEnd w:id="98"/>
      <w:r>
        <w:t>File &gt; Page setup</w:t>
      </w:r>
      <w:bookmarkEnd w:id="99"/>
      <w:r>
        <w:t>…</w:t>
      </w:r>
      <w:bookmarkEnd w:id="100"/>
      <w:bookmarkEnd w:id="101"/>
      <w:bookmarkEnd w:id="102"/>
      <w:bookmarkEnd w:id="103"/>
    </w:p>
    <w:p w:rsidR="003D1908" w:rsidRDefault="00A46B31" w:rsidP="00CE6849">
      <w:pPr>
        <w:pStyle w:val="Standard-BlockCharCharChar"/>
      </w:pPr>
      <w:r>
        <w:t>Opens a window to specify the side measurements to be used in the RTF output, or when printing. Appearance and functionality vary greatly</w:t>
      </w:r>
      <w:ins w:id="104" w:author="christine sawyer" w:date="2017-02-14T10:42:00Z">
        <w:r w:rsidR="00BB2369">
          <w:t>,</w:t>
        </w:r>
      </w:ins>
      <w:r>
        <w:t xml:space="preserve"> depending on the operating system. However, they comply with the appearance of the standard window.</w:t>
      </w:r>
    </w:p>
    <w:p w:rsidR="003F5FC2" w:rsidRDefault="00A46B31">
      <w:pPr>
        <w:pStyle w:val="GraphikFormat"/>
        <w:rPr>
          <w:lang w:val="en-US"/>
        </w:rPr>
      </w:pPr>
      <w:r>
        <w:rPr>
          <w:noProof/>
          <w:lang w:eastAsia="de-DE"/>
        </w:rPr>
        <w:lastRenderedPageBreak/>
        <w:drawing>
          <wp:inline distT="0" distB="0" distL="0" distR="0" wp14:anchorId="35C32C43" wp14:editId="1B85D34B">
            <wp:extent cx="3279674" cy="3710763"/>
            <wp:effectExtent l="0" t="0" r="0" b="4445"/>
            <wp:docPr id="270" name="Grafik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283650" cy="3715262"/>
                    </a:xfrm>
                    <a:prstGeom prst="rect">
                      <a:avLst/>
                    </a:prstGeom>
                  </pic:spPr>
                </pic:pic>
              </a:graphicData>
            </a:graphic>
          </wp:inline>
        </w:drawing>
      </w:r>
    </w:p>
    <w:p w:rsidR="00214085" w:rsidRDefault="00214085">
      <w:pPr>
        <w:pStyle w:val="GraphikFormat"/>
        <w:rPr>
          <w:lang w:val="en-US"/>
        </w:rPr>
      </w:pPr>
    </w:p>
    <w:p w:rsidR="003D1908" w:rsidRDefault="00A46B31" w:rsidP="00CE6849">
      <w:pPr>
        <w:pStyle w:val="berschrift3"/>
      </w:pPr>
      <w:bookmarkStart w:id="105" w:name="_File_&gt;_Partitur_parameters…"/>
      <w:bookmarkStart w:id="106" w:name="_File_&gt;_Visualize_&gt;_HTML_partiture.."/>
      <w:bookmarkStart w:id="107" w:name="_Ref108437734"/>
      <w:bookmarkStart w:id="108" w:name="_Toc472960761"/>
      <w:bookmarkStart w:id="109" w:name="_Toc55213825"/>
      <w:bookmarkStart w:id="110" w:name="_Toc69129812"/>
      <w:bookmarkStart w:id="111" w:name="_Toc69129953"/>
      <w:bookmarkStart w:id="112" w:name="_Ref108437744"/>
      <w:bookmarkStart w:id="113" w:name="_Ref108437777"/>
      <w:bookmarkEnd w:id="105"/>
      <w:bookmarkEnd w:id="106"/>
      <w:r>
        <w:t>File &gt; Print…</w:t>
      </w:r>
      <w:bookmarkEnd w:id="107"/>
      <w:bookmarkEnd w:id="108"/>
      <w:r>
        <w:t xml:space="preserve"> </w:t>
      </w:r>
    </w:p>
    <w:p w:rsidR="003D1908" w:rsidRDefault="00A46B31" w:rsidP="00CE6849">
      <w:pPr>
        <w:pStyle w:val="Standard-BlockCharCharChar"/>
      </w:pPr>
      <w:r>
        <w:rPr>
          <w:rFonts w:eastAsia="Calibri"/>
        </w:rPr>
        <w:t xml:space="preserve">(Shortcut: </w:t>
      </w:r>
      <w:r>
        <w:rPr>
          <w:rStyle w:val="ButtonsZchn"/>
          <w:rFonts w:eastAsia="Calibri"/>
        </w:rPr>
        <w:t>CTRL</w:t>
      </w:r>
      <w:r>
        <w:rPr>
          <w:rFonts w:eastAsia="Calibri"/>
        </w:rPr>
        <w:t xml:space="preserve"> + </w:t>
      </w:r>
      <w:r>
        <w:rPr>
          <w:rStyle w:val="ButtonsZchn"/>
          <w:rFonts w:eastAsia="Calibri"/>
        </w:rPr>
        <w:t>P</w:t>
      </w:r>
      <w:r>
        <w:rPr>
          <w:rFonts w:eastAsia="Calibri"/>
        </w:rPr>
        <w:t xml:space="preserve"> on Windows, </w:t>
      </w:r>
      <w:r>
        <w:rPr>
          <w:rStyle w:val="ButtonsZchn"/>
          <w:rFonts w:ascii="Cambria Math" w:eastAsia="Arial Unicode MS" w:hAnsi="Cambria Math" w:cs="Cambria Math"/>
        </w:rPr>
        <w:t>⌘</w:t>
      </w:r>
      <w:r>
        <w:rPr>
          <w:rFonts w:eastAsia="Calibri"/>
        </w:rPr>
        <w:t xml:space="preserve"> + </w:t>
      </w:r>
      <w:r>
        <w:rPr>
          <w:rStyle w:val="ButtonsZchn"/>
          <w:rFonts w:eastAsia="Calibri"/>
        </w:rPr>
        <w:t>P</w:t>
      </w:r>
      <w:r>
        <w:rPr>
          <w:rFonts w:eastAsia="Calibri"/>
        </w:rPr>
        <w:t xml:space="preserve"> on Mac</w:t>
      </w:r>
      <w:r>
        <w:t>)</w:t>
      </w:r>
    </w:p>
    <w:p w:rsidR="003D1908" w:rsidRDefault="00A46B31">
      <w:pPr>
        <w:pStyle w:val="GraphikFormat"/>
      </w:pPr>
      <w:r>
        <w:rPr>
          <w:noProof/>
          <w:lang w:eastAsia="de-DE"/>
        </w:rPr>
        <w:drawing>
          <wp:inline distT="0" distB="0" distL="0" distR="0" wp14:anchorId="7807ACA0" wp14:editId="597661CC">
            <wp:extent cx="3844158" cy="2933700"/>
            <wp:effectExtent l="0" t="0" r="4445" b="0"/>
            <wp:docPr id="250" name="Grafik 250" descr="S:\Schulungsmaterial\Manuals\Partitur-Editor\PE_1_6_Release\To Do\File Menu\PE_File_Pri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Schulungsmaterial\Manuals\Partitur-Editor\PE_1_6_Release\To Do\File Menu\PE_File_Print.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854390" cy="2941509"/>
                    </a:xfrm>
                    <a:prstGeom prst="rect">
                      <a:avLst/>
                    </a:prstGeom>
                    <a:noFill/>
                    <a:ln>
                      <a:noFill/>
                    </a:ln>
                  </pic:spPr>
                </pic:pic>
              </a:graphicData>
            </a:graphic>
          </wp:inline>
        </w:drawing>
      </w:r>
    </w:p>
    <w:p w:rsidR="003D1908" w:rsidRDefault="00A46B31" w:rsidP="00CE6849">
      <w:pPr>
        <w:pStyle w:val="Standard-BlockCharCharChar"/>
      </w:pPr>
      <w:r>
        <w:t>Opens a window to print the transcription. Appearance and functionality vary greatly depending on the operating system. However, they comply with the appearance of the standard window for printing.</w:t>
      </w:r>
    </w:p>
    <w:p w:rsidR="00415FB0" w:rsidRDefault="00415FB0" w:rsidP="00CE6849">
      <w:pPr>
        <w:pStyle w:val="Standard-BlockCharCharChar"/>
      </w:pPr>
    </w:p>
    <w:p w:rsidR="003D1908" w:rsidRDefault="00A46B31" w:rsidP="00CE6849">
      <w:pPr>
        <w:pStyle w:val="berschrift3"/>
      </w:pPr>
      <w:bookmarkStart w:id="114" w:name="_Ref472790737"/>
      <w:bookmarkStart w:id="115" w:name="_Ref472803205"/>
      <w:bookmarkStart w:id="116" w:name="_Toc472960762"/>
      <w:r>
        <w:lastRenderedPageBreak/>
        <w:t>File &gt; Output...</w:t>
      </w:r>
      <w:bookmarkEnd w:id="114"/>
      <w:bookmarkEnd w:id="115"/>
      <w:bookmarkEnd w:id="116"/>
      <w:r>
        <w:t> </w:t>
      </w:r>
      <w:bookmarkEnd w:id="109"/>
      <w:bookmarkEnd w:id="110"/>
      <w:bookmarkEnd w:id="111"/>
      <w:bookmarkEnd w:id="112"/>
      <w:bookmarkEnd w:id="113"/>
    </w:p>
    <w:p w:rsidR="003D1908" w:rsidRDefault="00A46B31" w:rsidP="00CE6849">
      <w:pPr>
        <w:pStyle w:val="Standard-BlockCharCharChar"/>
      </w:pPr>
      <w:r>
        <w:t>Opens a window for the output of the transcription in a format for presentation, used for the display in a browser or the integration in a word processing document (i.e. MS Word).</w:t>
      </w:r>
    </w:p>
    <w:p w:rsidR="003D1908" w:rsidRDefault="00A46B31">
      <w:pPr>
        <w:pStyle w:val="GraphikFormat"/>
        <w:rPr>
          <w:noProof/>
        </w:rPr>
      </w:pPr>
      <w:r>
        <w:rPr>
          <w:noProof/>
          <w:lang w:eastAsia="de-DE"/>
        </w:rPr>
        <w:drawing>
          <wp:inline distT="0" distB="0" distL="0" distR="0" wp14:anchorId="2D92A9B3" wp14:editId="6E8502A7">
            <wp:extent cx="4962328" cy="3181350"/>
            <wp:effectExtent l="0" t="0" r="0" b="0"/>
            <wp:docPr id="252" name="Grafik 252" descr="S:\Schulungsmaterial\Manuals\Partitur-Editor\PE_1_6_Release\To Do\File Menu\Amendments\Output\Screenshots\File_Out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Schulungsmaterial\Manuals\Partitur-Editor\PE_1_6_Release\To Do\File Menu\Amendments\Output\Screenshots\File_Output.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985156" cy="3195985"/>
                    </a:xfrm>
                    <a:prstGeom prst="rect">
                      <a:avLst/>
                    </a:prstGeom>
                    <a:noFill/>
                    <a:ln>
                      <a:noFill/>
                    </a:ln>
                  </pic:spPr>
                </pic:pic>
              </a:graphicData>
            </a:graphic>
          </wp:inline>
        </w:drawing>
      </w:r>
    </w:p>
    <w:p w:rsidR="003D1908" w:rsidRDefault="00A46B31" w:rsidP="008338F0">
      <w:pPr>
        <w:pStyle w:val="Aufzhlungszeichen1"/>
      </w:pPr>
      <w:r w:rsidRPr="00112650">
        <w:rPr>
          <w:rFonts w:eastAsia="Calibri"/>
          <w:shd w:val="clear" w:color="auto" w:fill="D9D9D9"/>
        </w:rPr>
        <w:t>Range</w:t>
      </w:r>
      <w:r w:rsidR="00112650">
        <w:t xml:space="preserve">: </w:t>
      </w:r>
      <w:r>
        <w:t>allows you to define whether the output of the entire transcription is desired, or just a part of it. More specifically:</w:t>
      </w:r>
    </w:p>
    <w:p w:rsidR="003D1908" w:rsidRDefault="00A46B31" w:rsidP="008338F0">
      <w:pPr>
        <w:pStyle w:val="Aufzhlungszeichen2"/>
      </w:pPr>
      <w:r w:rsidRPr="00112650">
        <w:rPr>
          <w:rStyle w:val="RefsZchn"/>
          <w:rFonts w:eastAsia="Calibri"/>
        </w:rPr>
        <w:t>Everything</w:t>
      </w:r>
      <w:r w:rsidR="00112650">
        <w:rPr>
          <w:rFonts w:eastAsia="Calibri"/>
        </w:rPr>
        <w:t xml:space="preserve">: </w:t>
      </w:r>
      <w:r w:rsidR="00BB2369">
        <w:rPr>
          <w:rFonts w:eastAsia="Calibri"/>
        </w:rPr>
        <w:t>I</w:t>
      </w:r>
      <w:r>
        <w:rPr>
          <w:rFonts w:eastAsia="Calibri"/>
        </w:rPr>
        <w:t>ssues the entire transcription</w:t>
      </w:r>
    </w:p>
    <w:p w:rsidR="003D1908" w:rsidRDefault="00A46B31" w:rsidP="008338F0">
      <w:pPr>
        <w:pStyle w:val="Aufzhlungszeichen2"/>
      </w:pPr>
      <w:r w:rsidRPr="00112650">
        <w:rPr>
          <w:rStyle w:val="RefsZchn"/>
        </w:rPr>
        <w:t>All visible tiers</w:t>
      </w:r>
      <w:r w:rsidR="00112650">
        <w:t>:</w:t>
      </w:r>
      <w:r>
        <w:t xml:space="preserve"> </w:t>
      </w:r>
      <w:r w:rsidR="00BB2369">
        <w:t>I</w:t>
      </w:r>
      <w:r>
        <w:t xml:space="preserve">ssues all visible tiers that have not been hidden via </w:t>
      </w:r>
      <w:r>
        <w:rPr>
          <w:rStyle w:val="Menufunction"/>
          <w:highlight w:val="yellow"/>
        </w:rPr>
        <w:fldChar w:fldCharType="begin"/>
      </w:r>
      <w:r>
        <w:rPr>
          <w:rStyle w:val="Menufunction"/>
        </w:rPr>
        <w:instrText xml:space="preserve"> REF _Ref472711014 \h </w:instrText>
      </w:r>
      <w:r>
        <w:rPr>
          <w:rStyle w:val="Menufunction"/>
          <w:highlight w:val="yellow"/>
        </w:rPr>
        <w:instrText xml:space="preserve"> \* MERGEFORMAT </w:instrText>
      </w:r>
      <w:r>
        <w:rPr>
          <w:rStyle w:val="Menufunction"/>
          <w:highlight w:val="yellow"/>
        </w:rPr>
      </w:r>
      <w:r>
        <w:rPr>
          <w:rStyle w:val="Menufunction"/>
          <w:highlight w:val="yellow"/>
        </w:rPr>
        <w:fldChar w:fldCharType="separate"/>
      </w:r>
      <w:r w:rsidR="003E68CF" w:rsidRPr="003E68CF">
        <w:rPr>
          <w:rStyle w:val="Menufunction"/>
        </w:rPr>
        <w:t>Tier &gt; Hide tier</w:t>
      </w:r>
      <w:r>
        <w:rPr>
          <w:rStyle w:val="Menufunction"/>
          <w:highlight w:val="yellow"/>
        </w:rPr>
        <w:fldChar w:fldCharType="end"/>
      </w:r>
    </w:p>
    <w:p w:rsidR="003D1908" w:rsidRDefault="00A46B31" w:rsidP="008338F0">
      <w:pPr>
        <w:pStyle w:val="Aufzhlungszeichen2"/>
      </w:pPr>
      <w:r w:rsidRPr="00112650">
        <w:rPr>
          <w:rStyle w:val="RefsZchn"/>
        </w:rPr>
        <w:t>Selection</w:t>
      </w:r>
      <w:r w:rsidR="00112650">
        <w:t>:</w:t>
      </w:r>
      <w:r>
        <w:t xml:space="preserve"> </w:t>
      </w:r>
      <w:r w:rsidR="00BB2369">
        <w:t>I</w:t>
      </w:r>
      <w:r>
        <w:t xml:space="preserve">ssues the current </w:t>
      </w:r>
      <w:r>
        <w:t>selection in the musical score.</w:t>
      </w:r>
    </w:p>
    <w:p w:rsidR="003D1908" w:rsidRDefault="00A46B31" w:rsidP="008338F0">
      <w:pPr>
        <w:pStyle w:val="Aufzhlungszeichen1"/>
      </w:pPr>
      <w:r>
        <w:t>The drop-down list offers different formats:</w:t>
      </w:r>
    </w:p>
    <w:p w:rsidR="003D1908" w:rsidRDefault="00A46B31">
      <w:pPr>
        <w:pStyle w:val="GraphikFormat"/>
      </w:pPr>
      <w:r>
        <w:rPr>
          <w:noProof/>
          <w:lang w:eastAsia="de-DE"/>
        </w:rPr>
        <w:drawing>
          <wp:inline distT="0" distB="0" distL="0" distR="0" wp14:anchorId="7FC3BD92" wp14:editId="134C8274">
            <wp:extent cx="3291840" cy="1187370"/>
            <wp:effectExtent l="0" t="0" r="3810" b="0"/>
            <wp:docPr id="307"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fik 11"/>
                    <pic:cNvPicPr>
                      <a:picLocks noChangeAspect="1"/>
                    </pic:cNvPicPr>
                  </pic:nvPicPr>
                  <pic:blipFill rotWithShape="1">
                    <a:blip r:embed="rId117"/>
                    <a:srcRect l="69894" t="71147" r="17804" b="15542"/>
                    <a:stretch/>
                  </pic:blipFill>
                  <pic:spPr>
                    <a:xfrm>
                      <a:off x="0" y="0"/>
                      <a:ext cx="3360713" cy="1212213"/>
                    </a:xfrm>
                    <a:prstGeom prst="rect">
                      <a:avLst/>
                    </a:prstGeom>
                  </pic:spPr>
                </pic:pic>
              </a:graphicData>
            </a:graphic>
          </wp:inline>
        </w:drawing>
      </w:r>
    </w:p>
    <w:p w:rsidR="003D1908" w:rsidRPr="003F5FC2" w:rsidRDefault="00A46B31" w:rsidP="00CE6849">
      <w:pPr>
        <w:pStyle w:val="Standard-BlockCharCharChar"/>
        <w:rPr>
          <w:rFonts w:ascii="Arial Black" w:hAnsi="Arial Black"/>
          <w:b/>
          <w:sz w:val="20"/>
        </w:rPr>
      </w:pPr>
      <w:r>
        <w:t xml:space="preserve">1. </w:t>
      </w:r>
      <w:r>
        <w:rPr>
          <w:shd w:val="clear" w:color="auto" w:fill="D9D9D9"/>
        </w:rPr>
        <w:t>HTML Partitur (*.html)</w:t>
      </w:r>
      <w:r>
        <w:t xml:space="preserve">: </w:t>
      </w:r>
      <w:bookmarkStart w:id="117" w:name="_Toc55213826"/>
      <w:r>
        <w:t>Select the directory</w:t>
      </w:r>
      <w:r w:rsidR="00BB2369">
        <w:t>,</w:t>
      </w:r>
      <w:r>
        <w:t xml:space="preserve"> in which you would like to save the HTML output</w:t>
      </w:r>
      <w:r w:rsidR="00BB2369">
        <w:t>,</w:t>
      </w:r>
      <w:r>
        <w:t xml:space="preserve"> and enter a name (the suffix “.html” will be added automatically if you do not define one). Select </w:t>
      </w:r>
      <w:r>
        <w:rPr>
          <w:rStyle w:val="RefsZchn"/>
        </w:rPr>
        <w:t>“Frames”</w:t>
      </w:r>
      <w:r>
        <w:t xml:space="preserve">, if you would like the transcription's existing links to be </w:t>
      </w:r>
      <w:r>
        <w:t xml:space="preserve">realised as hyperlinks in a separate frame. Select </w:t>
      </w:r>
      <w:r>
        <w:rPr>
          <w:rStyle w:val="RefsZchn"/>
        </w:rPr>
        <w:t>“No frames”</w:t>
      </w:r>
      <w:r>
        <w:t xml:space="preserve"> if the transcription does not contain links, or if the hyperlinks should be opened in a new window. Then click </w:t>
      </w:r>
      <w:r w:rsidRPr="000D7A2F">
        <w:rPr>
          <w:rStyle w:val="ButtonsZchn"/>
        </w:rPr>
        <w:t>Save</w:t>
      </w:r>
      <w:r>
        <w:t xml:space="preserve"> to implement the output. Thereafter, the file can be opened in any browser. The meta information and speakertable output can be parametrised via </w:t>
      </w:r>
      <w:r w:rsidRPr="003F5FC2">
        <w:rPr>
          <w:rStyle w:val="Menufunction"/>
        </w:rPr>
        <w:fldChar w:fldCharType="begin"/>
      </w:r>
      <w:r w:rsidRPr="003F5FC2">
        <w:rPr>
          <w:rStyle w:val="Menufunction"/>
        </w:rPr>
        <w:instrText xml:space="preserve"> REF _Ref472711830 \h  \* MERGEFORMAT </w:instrText>
      </w:r>
      <w:r w:rsidRPr="003F5FC2">
        <w:rPr>
          <w:rStyle w:val="Menufunction"/>
        </w:rPr>
      </w:r>
      <w:r w:rsidRPr="003F5FC2">
        <w:rPr>
          <w:rStyle w:val="Menufunction"/>
        </w:rPr>
        <w:fldChar w:fldCharType="separate"/>
      </w:r>
      <w:r w:rsidR="003E68CF" w:rsidRPr="003F5FC2">
        <w:rPr>
          <w:rStyle w:val="Menufunction"/>
        </w:rPr>
        <w:t>Edit &gt; Preferences…</w:t>
      </w:r>
      <w:r w:rsidRPr="003F5FC2">
        <w:rPr>
          <w:rStyle w:val="Menufunction"/>
        </w:rPr>
        <w:fldChar w:fldCharType="end"/>
      </w:r>
      <w:r w:rsidRPr="003F5FC2">
        <w:rPr>
          <w:rStyle w:val="Menufunction"/>
        </w:rPr>
        <w:t xml:space="preserve"> &gt; Stylesheets</w:t>
      </w:r>
      <w:r>
        <w:t xml:space="preserve"> as </w:t>
      </w:r>
      <w:r>
        <w:rPr>
          <w:rStyle w:val="RefsZchn"/>
        </w:rPr>
        <w:t>“Head to HTML”</w:t>
      </w:r>
      <w:r>
        <w:t xml:space="preserve">. See also: </w:t>
      </w:r>
      <w:r w:rsidR="00490311" w:rsidRPr="000D7A2F">
        <w:rPr>
          <w:rStyle w:val="QuerverweiseZchn"/>
        </w:rPr>
        <w:fldChar w:fldCharType="begin"/>
      </w:r>
      <w:r w:rsidR="00490311" w:rsidRPr="000D7A2F">
        <w:rPr>
          <w:rStyle w:val="QuerverweiseZchn"/>
        </w:rPr>
        <w:instrText xml:space="preserve"> REF _Ref472006610 \h </w:instrText>
      </w:r>
      <w:r w:rsidR="000D7A2F">
        <w:rPr>
          <w:rStyle w:val="QuerverweiseZchn"/>
        </w:rPr>
        <w:instrText xml:space="preserve"> \* MERGEFORMAT </w:instrText>
      </w:r>
      <w:r w:rsidR="00490311" w:rsidRPr="000D7A2F">
        <w:rPr>
          <w:rStyle w:val="QuerverweiseZchn"/>
        </w:rPr>
      </w:r>
      <w:r w:rsidR="00490311" w:rsidRPr="000D7A2F">
        <w:rPr>
          <w:rStyle w:val="QuerverweiseZchn"/>
        </w:rPr>
        <w:fldChar w:fldCharType="separate"/>
      </w:r>
      <w:r w:rsidR="00B85A3F" w:rsidRPr="003E68CF">
        <w:rPr>
          <w:rStyle w:val="QuerverweiseZchn"/>
        </w:rPr>
        <w:t>Appendix C</w:t>
      </w:r>
      <w:r w:rsidR="00221C41" w:rsidRPr="003E68CF">
        <w:rPr>
          <w:rStyle w:val="QuerverweiseZchn"/>
        </w:rPr>
        <w:t xml:space="preserve">: </w:t>
      </w:r>
      <w:r w:rsidR="00221C41">
        <w:rPr>
          <w:rStyle w:val="QuerverweiseZchn"/>
        </w:rPr>
        <w:t>EXMARaLDA</w:t>
      </w:r>
      <w:r w:rsidR="00221C41" w:rsidRPr="003E68CF">
        <w:rPr>
          <w:rStyle w:val="QuerverweiseZchn"/>
        </w:rPr>
        <w:t xml:space="preserve"> </w:t>
      </w:r>
      <w:r w:rsidR="00B85A3F" w:rsidRPr="003E68CF">
        <w:rPr>
          <w:rStyle w:val="QuerverweiseZchn"/>
        </w:rPr>
        <w:t>And Stylesheets</w:t>
      </w:r>
      <w:r w:rsidR="00490311" w:rsidRPr="000D7A2F">
        <w:rPr>
          <w:rStyle w:val="QuerverweiseZchn"/>
        </w:rPr>
        <w:fldChar w:fldCharType="end"/>
      </w:r>
      <w:r w:rsidR="000D7A2F">
        <w:t>.</w:t>
      </w:r>
    </w:p>
    <w:p w:rsidR="003D1908" w:rsidRDefault="00A46B31">
      <w:pPr>
        <w:pStyle w:val="GraphikFormat"/>
      </w:pPr>
      <w:r>
        <w:rPr>
          <w:noProof/>
          <w:lang w:eastAsia="de-DE"/>
        </w:rPr>
        <w:lastRenderedPageBreak/>
        <w:drawing>
          <wp:inline distT="0" distB="0" distL="0" distR="0" wp14:anchorId="79354BB8" wp14:editId="0CA6B8CC">
            <wp:extent cx="5676260" cy="2647507"/>
            <wp:effectExtent l="19050" t="19050" r="20320" b="19685"/>
            <wp:docPr id="312" name="Grafik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5701326" cy="2659198"/>
                    </a:xfrm>
                    <a:prstGeom prst="rect">
                      <a:avLst/>
                    </a:prstGeom>
                    <a:ln>
                      <a:solidFill>
                        <a:schemeClr val="tx1"/>
                      </a:solidFill>
                    </a:ln>
                  </pic:spPr>
                </pic:pic>
              </a:graphicData>
            </a:graphic>
          </wp:inline>
        </w:drawing>
      </w:r>
    </w:p>
    <w:p w:rsidR="003D1908" w:rsidRDefault="00A46B31" w:rsidP="00CE6849">
      <w:pPr>
        <w:pStyle w:val="Standard-BlockCharCharChar"/>
      </w:pPr>
      <w:r>
        <w:t xml:space="preserve">2. </w:t>
      </w:r>
      <w:r>
        <w:rPr>
          <w:shd w:val="clear" w:color="auto" w:fill="D9D9D9"/>
        </w:rPr>
        <w:t>HTML Partitur + HTML5 Video/Audio (*.html)</w:t>
      </w:r>
      <w:r>
        <w:t>: This option creates an HTML musical score (as in option 1). In addition, this output format integrates an audio and video player in the HTML5 file, allowing sections of the recording to be played by clicking on them.</w:t>
      </w:r>
    </w:p>
    <w:p w:rsidR="003D1908" w:rsidRDefault="00A46B31" w:rsidP="00CE6849">
      <w:pPr>
        <w:pStyle w:val="Standard-BlockCharCharChar"/>
      </w:pPr>
      <w:r>
        <w:t xml:space="preserve">3. </w:t>
      </w:r>
      <w:r>
        <w:rPr>
          <w:shd w:val="clear" w:color="auto" w:fill="D9D9D9"/>
        </w:rPr>
        <w:t>RTF Partitur (*.rtf)</w:t>
      </w:r>
      <w:r>
        <w:t>: Select the directory</w:t>
      </w:r>
      <w:ins w:id="118" w:author="christine sawyer" w:date="2017-02-14T10:50:00Z">
        <w:r w:rsidR="00BB2369">
          <w:t>,</w:t>
        </w:r>
      </w:ins>
      <w:r>
        <w:t xml:space="preserve"> in which you would like to save the RTF output</w:t>
      </w:r>
      <w:ins w:id="119" w:author="christine sawyer" w:date="2017-02-14T10:50:00Z">
        <w:r w:rsidR="00BB2369">
          <w:t>,</w:t>
        </w:r>
      </w:ins>
      <w:r>
        <w:t xml:space="preserve"> and enter a name (the suffix “.rtf” will be added automatically, if you do not define one). Then click </w:t>
      </w:r>
      <w:r w:rsidRPr="000D7A2F">
        <w:rPr>
          <w:rStyle w:val="ButtonsZchn"/>
        </w:rPr>
        <w:t>Save</w:t>
      </w:r>
      <w:r>
        <w:t xml:space="preserve"> to implement the output. Thereafter, the file can be opened and edited in any word processor that can read RTF files (especially MS Word).</w:t>
      </w:r>
    </w:p>
    <w:p w:rsidR="003D1908" w:rsidRDefault="00A46B31" w:rsidP="00CE6849">
      <w:pPr>
        <w:pStyle w:val="Standard-BlockCharCharChar"/>
      </w:pPr>
      <w:r>
        <w:t xml:space="preserve">4. </w:t>
      </w:r>
      <w:r>
        <w:rPr>
          <w:shd w:val="clear" w:color="auto" w:fill="D9D9D9"/>
        </w:rPr>
        <w:t>HTML Segment Chain List (*.html)</w:t>
      </w:r>
      <w:r>
        <w:t>: This option creates an HTML file in which the speaker contribution is organised in a segment chain list. Segment chains are defined as interrelated events in a transcription tier. This form of output is similar to the classic line notation used in conversation analysis, in theatre scripts or in printed interviews, among others.</w:t>
      </w:r>
    </w:p>
    <w:p w:rsidR="003D1908" w:rsidRPr="008C6634" w:rsidRDefault="00A46B31" w:rsidP="000D7A2F">
      <w:pPr>
        <w:pStyle w:val="GraphikFormat"/>
        <w:rPr>
          <w:lang w:val="en-GB"/>
        </w:rPr>
      </w:pPr>
      <w:r w:rsidRPr="000D7A2F">
        <w:rPr>
          <w:noProof/>
          <w:lang w:eastAsia="de-DE"/>
        </w:rPr>
        <w:drawing>
          <wp:inline distT="0" distB="0" distL="0" distR="0" wp14:anchorId="730C33C3" wp14:editId="362AAEE2">
            <wp:extent cx="5908858" cy="1892595"/>
            <wp:effectExtent l="19050" t="19050" r="15875" b="12700"/>
            <wp:docPr id="313" name="Grafik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5932222" cy="1900078"/>
                    </a:xfrm>
                    <a:prstGeom prst="rect">
                      <a:avLst/>
                    </a:prstGeom>
                    <a:ln>
                      <a:solidFill>
                        <a:schemeClr val="tx1"/>
                      </a:solidFill>
                    </a:ln>
                  </pic:spPr>
                </pic:pic>
              </a:graphicData>
            </a:graphic>
          </wp:inline>
        </w:drawing>
      </w:r>
    </w:p>
    <w:p w:rsidR="003D1908" w:rsidRDefault="00A46B31" w:rsidP="00CE6849">
      <w:pPr>
        <w:pStyle w:val="Standard-BlockCharCharChar"/>
      </w:pPr>
      <w:bookmarkStart w:id="120" w:name="_File_&gt;_Visualize_&gt;_Reexport_HTML_pa"/>
      <w:bookmarkStart w:id="121" w:name="_Ref108437810"/>
      <w:bookmarkEnd w:id="117"/>
      <w:bookmarkEnd w:id="120"/>
      <w:r>
        <w:t xml:space="preserve">5. </w:t>
      </w:r>
      <w:r>
        <w:rPr>
          <w:shd w:val="clear" w:color="auto" w:fill="D9D9D9"/>
        </w:rPr>
        <w:t>HTML Segment chain list + HTML5 Audio (*.html)</w:t>
      </w:r>
      <w:r>
        <w:t>: This option creates an HTML segment chain list (as in option 4). In addition, it integrates an HTML 5 Audio Player that allows sections of the recording to be played by clicking on them.</w:t>
      </w:r>
    </w:p>
    <w:p w:rsidR="003D1908" w:rsidRDefault="00A46B31" w:rsidP="00CE6849">
      <w:pPr>
        <w:pStyle w:val="Standard-BlockCharCharChar"/>
      </w:pPr>
      <w:r>
        <w:t xml:space="preserve">6. </w:t>
      </w:r>
      <w:r>
        <w:rPr>
          <w:shd w:val="clear" w:color="auto" w:fill="D9D9D9"/>
        </w:rPr>
        <w:t>GAT Transcript (*.txt)</w:t>
      </w:r>
      <w:r>
        <w:t>: exports a text file with a layout similar to the layout specifications of GAT transcription convention (</w:t>
      </w:r>
      <w:r>
        <w:rPr>
          <w:i/>
        </w:rPr>
        <w:t>Gesprächsanalytisches Transkriptionssystem: GAT</w:t>
      </w:r>
      <w:r>
        <w:t xml:space="preserve">, Selting </w:t>
      </w:r>
      <w:r w:rsidR="00193290">
        <w:t>et al. 1998).</w:t>
      </w:r>
    </w:p>
    <w:p w:rsidR="003D1908" w:rsidRDefault="00A46B31" w:rsidP="00EA3FDC">
      <w:pPr>
        <w:pStyle w:val="GraphikFormat"/>
        <w:rPr>
          <w:noProof/>
        </w:rPr>
      </w:pPr>
      <w:r w:rsidRPr="00EA3FDC">
        <w:rPr>
          <w:noProof/>
          <w:lang w:eastAsia="de-DE"/>
        </w:rPr>
        <w:lastRenderedPageBreak/>
        <w:drawing>
          <wp:inline distT="0" distB="0" distL="0" distR="0" wp14:anchorId="1E83F570" wp14:editId="476B7B4A">
            <wp:extent cx="5403812" cy="2222205"/>
            <wp:effectExtent l="0" t="0" r="6985" b="6985"/>
            <wp:docPr id="55" name="Bild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rotWithShape="1">
                    <a:blip r:embed="rId120" cstate="print">
                      <a:extLst>
                        <a:ext uri="{28A0092B-C50C-407E-A947-70E740481C1C}">
                          <a14:useLocalDpi xmlns:a14="http://schemas.microsoft.com/office/drawing/2010/main" val="0"/>
                        </a:ext>
                      </a:extLst>
                    </a:blip>
                    <a:srcRect l="1707" t="19930" r="6108" b="10140"/>
                    <a:stretch/>
                  </pic:blipFill>
                  <pic:spPr bwMode="auto">
                    <a:xfrm>
                      <a:off x="0" y="0"/>
                      <a:ext cx="5421076" cy="2229304"/>
                    </a:xfrm>
                    <a:prstGeom prst="rect">
                      <a:avLst/>
                    </a:prstGeom>
                    <a:extLst>
                      <a:ext uri="{53640926-AAD7-44D8-BBD7-CCE9431645EC}">
                        <a14:shadowObscured xmlns:a14="http://schemas.microsoft.com/office/drawing/2010/main"/>
                      </a:ext>
                    </a:extLst>
                  </pic:spPr>
                </pic:pic>
              </a:graphicData>
            </a:graphic>
          </wp:inline>
        </w:drawing>
      </w:r>
    </w:p>
    <w:p w:rsidR="003D1908" w:rsidRDefault="00A46B31" w:rsidP="00CE6849">
      <w:pPr>
        <w:pStyle w:val="Standard-BlockCharCharChar"/>
      </w:pPr>
      <w:r>
        <w:t xml:space="preserve">Requirement for this output option is that the transcription can be segmented with the GAT segmentation algorithm, i.e. the GAT transcription symbols have been used according to convention (see also </w:t>
      </w:r>
      <w:r>
        <w:rPr>
          <w:rStyle w:val="QuerverweiseZchn"/>
        </w:rPr>
        <w:fldChar w:fldCharType="begin"/>
      </w:r>
      <w:r>
        <w:rPr>
          <w:rStyle w:val="QuerverweiseZchn"/>
        </w:rPr>
        <w:instrText xml:space="preserve"> REF _Ref472712819 \h  \* MERGEFORMAT </w:instrText>
      </w:r>
      <w:r>
        <w:rPr>
          <w:rStyle w:val="QuerverweiseZchn"/>
        </w:rPr>
      </w:r>
      <w:r>
        <w:rPr>
          <w:rStyle w:val="QuerverweiseZchn"/>
        </w:rPr>
        <w:fldChar w:fldCharType="separate"/>
      </w:r>
      <w:r w:rsidR="00221C41">
        <w:rPr>
          <w:rStyle w:val="QuerverweiseZchn"/>
        </w:rPr>
        <w:t>Appendix B: Segmentation A</w:t>
      </w:r>
      <w:r w:rsidR="00221C41" w:rsidRPr="003E68CF">
        <w:rPr>
          <w:rStyle w:val="QuerverweiseZchn"/>
        </w:rPr>
        <w:t>lgorithms</w:t>
      </w:r>
      <w:r>
        <w:rPr>
          <w:rStyle w:val="QuerverweiseZchn"/>
        </w:rPr>
        <w:fldChar w:fldCharType="end"/>
      </w:r>
      <w:r>
        <w:rPr>
          <w:rStyle w:val="QuerverweiseZchn"/>
        </w:rPr>
        <w:t>)</w:t>
      </w:r>
      <w:r>
        <w:t>. If segmentation errors have been made, an error message will appear and no output file will be created.</w:t>
      </w:r>
    </w:p>
    <w:p w:rsidR="003D1908" w:rsidRDefault="00A46B31">
      <w:pPr>
        <w:pStyle w:val="GraphikFormat"/>
      </w:pPr>
      <w:r>
        <w:rPr>
          <w:noProof/>
          <w:lang w:eastAsia="de-DE"/>
        </w:rPr>
        <w:drawing>
          <wp:inline distT="0" distB="0" distL="0" distR="0" wp14:anchorId="0165A92B" wp14:editId="34177D96">
            <wp:extent cx="2847975" cy="1171575"/>
            <wp:effectExtent l="0" t="0" r="9525" b="9525"/>
            <wp:docPr id="152" name="Grafi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2847975" cy="1171575"/>
                    </a:xfrm>
                    <a:prstGeom prst="rect">
                      <a:avLst/>
                    </a:prstGeom>
                  </pic:spPr>
                </pic:pic>
              </a:graphicData>
            </a:graphic>
          </wp:inline>
        </w:drawing>
      </w:r>
    </w:p>
    <w:p w:rsidR="003D1908" w:rsidRDefault="00A46B31" w:rsidP="00CE6849">
      <w:pPr>
        <w:pStyle w:val="Standard-BlockCharCharChar"/>
      </w:pPr>
      <w:r>
        <w:t xml:space="preserve">7. </w:t>
      </w:r>
      <w:r>
        <w:rPr>
          <w:shd w:val="clear" w:color="auto" w:fill="D9D9D9"/>
        </w:rPr>
        <w:t>GAT transcript + HTML5 Audio</w:t>
      </w:r>
      <w:r>
        <w:t xml:space="preserve">: This option creates an HTML file with a layout similar to the layout specifications of GAT transcription convention. In addition, you can also listen to the audio linked to the transcription. To define the starting point of the audio, click on the play button at the beginning of a new line. </w:t>
      </w:r>
    </w:p>
    <w:p w:rsidR="003D1908" w:rsidRPr="008C6634" w:rsidRDefault="00A46B31" w:rsidP="00193290">
      <w:pPr>
        <w:pStyle w:val="GraphikFormat"/>
        <w:rPr>
          <w:lang w:val="en-GB"/>
        </w:rPr>
      </w:pPr>
      <w:r w:rsidRPr="00193290">
        <w:rPr>
          <w:noProof/>
          <w:lang w:eastAsia="de-DE"/>
        </w:rPr>
        <w:drawing>
          <wp:inline distT="0" distB="0" distL="0" distR="0" wp14:anchorId="0439A85B" wp14:editId="32FC6744">
            <wp:extent cx="5524500" cy="2854325"/>
            <wp:effectExtent l="0" t="0" r="0" b="3175"/>
            <wp:docPr id="308" name="Grafik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extLst>
                        <a:ext uri="{28A0092B-C50C-407E-A947-70E740481C1C}">
                          <a14:useLocalDpi xmlns:a14="http://schemas.microsoft.com/office/drawing/2010/main" val="0"/>
                        </a:ext>
                      </a:extLst>
                    </a:blip>
                    <a:stretch>
                      <a:fillRect/>
                    </a:stretch>
                  </pic:blipFill>
                  <pic:spPr>
                    <a:xfrm>
                      <a:off x="0" y="0"/>
                      <a:ext cx="5537942" cy="2861270"/>
                    </a:xfrm>
                    <a:prstGeom prst="rect">
                      <a:avLst/>
                    </a:prstGeom>
                  </pic:spPr>
                </pic:pic>
              </a:graphicData>
            </a:graphic>
          </wp:inline>
        </w:drawing>
      </w:r>
    </w:p>
    <w:p w:rsidR="003D1908" w:rsidRDefault="00A46B31" w:rsidP="00CE6849">
      <w:pPr>
        <w:pStyle w:val="Standard-BlockCharCharChar"/>
      </w:pPr>
      <w:r>
        <w:t xml:space="preserve">8. </w:t>
      </w:r>
      <w:r>
        <w:rPr>
          <w:shd w:val="clear" w:color="auto" w:fill="D9D9D9"/>
        </w:rPr>
        <w:t>Simple text output (*.txt)</w:t>
      </w:r>
      <w:r>
        <w:t xml:space="preserve">: This option creates a plain text file that can be opened and edited in any text editor. </w:t>
      </w:r>
    </w:p>
    <w:p w:rsidR="003D1908" w:rsidRPr="00452ACA" w:rsidRDefault="00A46B31" w:rsidP="00CE6849">
      <w:pPr>
        <w:pStyle w:val="Standard-BlockCharCharChar"/>
        <w:rPr>
          <w:rFonts w:ascii="Arial Black" w:hAnsi="Arial Black"/>
          <w:b/>
          <w:sz w:val="20"/>
        </w:rPr>
      </w:pPr>
      <w:r>
        <w:lastRenderedPageBreak/>
        <w:t xml:space="preserve">9. </w:t>
      </w:r>
      <w:r>
        <w:rPr>
          <w:shd w:val="clear" w:color="auto" w:fill="D9D9D9"/>
        </w:rPr>
        <w:t>Free Stylesheet Transformation (*.html)</w:t>
      </w:r>
      <w:r>
        <w:t xml:space="preserve">: Uses a stylesheet on a transcription (see also </w:t>
      </w:r>
      <w:r>
        <w:rPr>
          <w:i/>
        </w:rPr>
        <w:fldChar w:fldCharType="begin"/>
      </w:r>
      <w:r>
        <w:rPr>
          <w:i/>
        </w:rPr>
        <w:instrText xml:space="preserve"> REF _Ref471988469 \w \h  \* MERGEFORMAT </w:instrText>
      </w:r>
      <w:r>
        <w:rPr>
          <w:i/>
        </w:rPr>
      </w:r>
      <w:r>
        <w:rPr>
          <w:i/>
        </w:rPr>
        <w:fldChar w:fldCharType="separate"/>
      </w:r>
      <w:r w:rsidR="003E68CF" w:rsidRPr="003E68CF">
        <w:rPr>
          <w:rStyle w:val="QuerverweiseZchn"/>
        </w:rPr>
        <w:t>VIII</w:t>
      </w:r>
      <w:r>
        <w:rPr>
          <w:i/>
        </w:rPr>
        <w:fldChar w:fldCharType="end"/>
      </w:r>
      <w:r>
        <w:t xml:space="preserve">) that is selected via </w:t>
      </w:r>
      <w:r w:rsidRPr="00452ACA">
        <w:rPr>
          <w:rStyle w:val="Menufunction"/>
        </w:rPr>
        <w:fldChar w:fldCharType="begin"/>
      </w:r>
      <w:r w:rsidRPr="00452ACA">
        <w:rPr>
          <w:rStyle w:val="Menufunction"/>
        </w:rPr>
        <w:instrText xml:space="preserve"> REF _Ref472713573 \h  \* MERGEFORMAT </w:instrText>
      </w:r>
      <w:r w:rsidRPr="00452ACA">
        <w:rPr>
          <w:rStyle w:val="Menufunction"/>
        </w:rPr>
      </w:r>
      <w:r w:rsidRPr="00452ACA">
        <w:rPr>
          <w:rStyle w:val="Menufunction"/>
        </w:rPr>
        <w:fldChar w:fldCharType="separate"/>
      </w:r>
      <w:r w:rsidR="003E68CF" w:rsidRPr="00452ACA">
        <w:rPr>
          <w:rStyle w:val="Menufunction"/>
        </w:rPr>
        <w:t>Edit &gt; Preferences…</w:t>
      </w:r>
      <w:r w:rsidRPr="00452ACA">
        <w:rPr>
          <w:rStyle w:val="Menufunction"/>
        </w:rPr>
        <w:fldChar w:fldCharType="end"/>
      </w:r>
      <w:r>
        <w:t xml:space="preserve"> in the tab </w:t>
      </w:r>
      <w:r>
        <w:rPr>
          <w:rStyle w:val="RefsZchn"/>
        </w:rPr>
        <w:t>“Stylesheets”</w:t>
      </w:r>
      <w:r>
        <w:t xml:space="preserve"> under </w:t>
      </w:r>
      <w:r>
        <w:rPr>
          <w:rStyle w:val="RefsZchn"/>
        </w:rPr>
        <w:t>“Free stylesheet visualisation”</w:t>
      </w:r>
      <w:r>
        <w:t>.</w:t>
      </w:r>
    </w:p>
    <w:p w:rsidR="003D1908" w:rsidRDefault="00A46B31" w:rsidP="00CE6849">
      <w:pPr>
        <w:pStyle w:val="Standard-BlockCharCharChar"/>
      </w:pPr>
      <w:r>
        <w:t xml:space="preserve">10. </w:t>
      </w:r>
      <w:r>
        <w:rPr>
          <w:shd w:val="clear" w:color="auto" w:fill="D9D9D9"/>
        </w:rPr>
        <w:t>HTML Partitur + Flash Player (*.html)</w:t>
      </w:r>
      <w:r>
        <w:t>: This option creates an HTML musical score (as in option 1). In addition, it integrates a Flash Player that allows sections of the recording to be played by clicking on them.</w:t>
      </w:r>
    </w:p>
    <w:p w:rsidR="003D1908" w:rsidRDefault="00A46B31">
      <w:pPr>
        <w:pStyle w:val="GraphikFormat"/>
      </w:pPr>
      <w:r>
        <w:rPr>
          <w:noProof/>
          <w:lang w:eastAsia="de-DE"/>
        </w:rPr>
        <w:drawing>
          <wp:inline distT="0" distB="0" distL="0" distR="0" wp14:anchorId="18126061" wp14:editId="14081BB5">
            <wp:extent cx="5532434" cy="2456121"/>
            <wp:effectExtent l="19050" t="19050" r="11430" b="20955"/>
            <wp:docPr id="52" name="Bild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rotWithShape="1">
                    <a:blip r:embed="rId123" cstate="print">
                      <a:extLst>
                        <a:ext uri="{28A0092B-C50C-407E-A947-70E740481C1C}">
                          <a14:useLocalDpi xmlns:a14="http://schemas.microsoft.com/office/drawing/2010/main" val="0"/>
                        </a:ext>
                      </a:extLst>
                    </a:blip>
                    <a:srcRect l="1971" t="23547" r="3584" b="8430"/>
                    <a:stretch/>
                  </pic:blipFill>
                  <pic:spPr bwMode="auto">
                    <a:xfrm>
                      <a:off x="0" y="0"/>
                      <a:ext cx="5539320" cy="2459178"/>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3D1908" w:rsidRDefault="00A46B31" w:rsidP="00CE6849">
      <w:pPr>
        <w:pStyle w:val="Standard-BlockCharCharChar"/>
      </w:pPr>
      <w:r>
        <w:t>Requirements for the use of this option are:</w:t>
      </w:r>
    </w:p>
    <w:p w:rsidR="003D1908" w:rsidRDefault="00A46B31" w:rsidP="008338F0">
      <w:pPr>
        <w:pStyle w:val="Aufzhlungszeichen1"/>
      </w:pPr>
      <w:r>
        <w:t xml:space="preserve">that the transcription is linked to an MP3 file (via </w:t>
      </w:r>
      <w:r>
        <w:rPr>
          <w:rStyle w:val="Menufunction"/>
        </w:rPr>
        <w:fldChar w:fldCharType="begin"/>
      </w:r>
      <w:r>
        <w:rPr>
          <w:rStyle w:val="Menufunction"/>
        </w:rPr>
        <w:instrText xml:space="preserve"> REF _Ref471915616 \h  \* MERGEFORMAT </w:instrText>
      </w:r>
      <w:r>
        <w:rPr>
          <w:rStyle w:val="Menufunction"/>
        </w:rPr>
      </w:r>
      <w:r>
        <w:rPr>
          <w:rStyle w:val="Menufunction"/>
        </w:rPr>
        <w:fldChar w:fldCharType="separate"/>
      </w:r>
      <w:r w:rsidR="003E68CF" w:rsidRPr="003E68CF">
        <w:rPr>
          <w:rStyle w:val="Menufunction"/>
        </w:rPr>
        <w:t>Transcription &gt; Recordings…</w:t>
      </w:r>
      <w:r>
        <w:rPr>
          <w:rStyle w:val="Menufunction"/>
        </w:rPr>
        <w:fldChar w:fldCharType="end"/>
      </w:r>
      <w:r>
        <w:t>). Other audio or video recordings will not be played by the Flash Player. If there is no link to an MP3 file, an error message will appear and the HTML musical score will not be created.</w:t>
      </w:r>
    </w:p>
    <w:p w:rsidR="003D1908" w:rsidRDefault="00A46B31" w:rsidP="008338F0">
      <w:pPr>
        <w:pStyle w:val="Aufzhlungszeichen1"/>
      </w:pPr>
      <w:r>
        <w:t>that the transcription is at least partially aligned. Hence, some time points on the timeline need to be equipped with absolute time values that refer to the recording.</w:t>
      </w:r>
    </w:p>
    <w:p w:rsidR="003D1908" w:rsidRDefault="00A46B31" w:rsidP="00CE6849">
      <w:pPr>
        <w:pStyle w:val="Standard-BlockCharCharChar"/>
      </w:pPr>
      <w:r>
        <w:t>Take note that this option creates three additional files in the same directory, in addition to the HTML file that contains the musical score:</w:t>
      </w:r>
    </w:p>
    <w:p w:rsidR="003D1908" w:rsidRDefault="00A46B31">
      <w:pPr>
        <w:pStyle w:val="GraphikFormat"/>
        <w:rPr>
          <w:lang w:val="en-US"/>
        </w:rPr>
      </w:pPr>
      <w:r>
        <w:rPr>
          <w:noProof/>
          <w:lang w:eastAsia="de-DE"/>
        </w:rPr>
        <w:drawing>
          <wp:inline distT="0" distB="0" distL="0" distR="0" wp14:anchorId="161B9BE7" wp14:editId="3C389E09">
            <wp:extent cx="1081377" cy="851634"/>
            <wp:effectExtent l="0" t="0" r="5080" b="5715"/>
            <wp:docPr id="53" name="Bild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1091739" cy="859794"/>
                    </a:xfrm>
                    <a:prstGeom prst="rect">
                      <a:avLst/>
                    </a:prstGeom>
                    <a:noFill/>
                    <a:ln>
                      <a:noFill/>
                    </a:ln>
                  </pic:spPr>
                </pic:pic>
              </a:graphicData>
            </a:graphic>
          </wp:inline>
        </w:drawing>
      </w:r>
    </w:p>
    <w:p w:rsidR="003D1908" w:rsidRDefault="00A46B31" w:rsidP="00CE6849">
      <w:pPr>
        <w:pStyle w:val="Standard-BlockCharCharChar"/>
      </w:pPr>
      <w:r>
        <w:t>The files “player.swf” and “seeker.swf” are Flash applications that serve the purpose of playing the recording. The file “seeker.html” is designed to integrate the Flash components into the musical score.</w:t>
      </w:r>
    </w:p>
    <w:p w:rsidR="003D1908" w:rsidRDefault="00A46B31" w:rsidP="00CE6849">
      <w:pPr>
        <w:pStyle w:val="Standard-BlockCharCharChar"/>
      </w:pPr>
      <w:r>
        <w:t xml:space="preserve">11. </w:t>
      </w:r>
      <w:r>
        <w:rPr>
          <w:shd w:val="clear" w:color="auto" w:fill="D9D9D9"/>
        </w:rPr>
        <w:t>SVG Partitur (*.html)</w:t>
      </w:r>
      <w:r>
        <w:t>: SVG means “Scalable Vector Graphics” and is an XML-based format to describe vector graphics. Vector graphics can be edited in graphic software (i.e. Corel Draw, Adobe Illustrator). Furthermore, they can be used as high-quality print templates, due to the fact that scaling does not damage sharpness or definition. Thus, they are probably the best solution to integrate musical scores into printed publications.</w:t>
      </w:r>
    </w:p>
    <w:p w:rsidR="003D1908" w:rsidRDefault="00A46B31" w:rsidP="00CE6849">
      <w:pPr>
        <w:pStyle w:val="Standard-BlockCharCharChar"/>
      </w:pPr>
      <w:r>
        <w:lastRenderedPageBreak/>
        <w:t xml:space="preserve">If the Partitur-Editor creates SVG files from a transcription, it writes an SVG file for every musical score section that has been </w:t>
      </w:r>
      <w:r>
        <w:t>created due to a line break. These are saved in a shared directory and compiled in a superordinate HTML file</w:t>
      </w:r>
      <w:r w:rsidR="002A6BB7">
        <w:t>, which</w:t>
      </w:r>
      <w:r>
        <w:t xml:space="preserve"> refers to the SVG files in such a way</w:t>
      </w:r>
      <w:r w:rsidR="002A6BB7">
        <w:t>,</w:t>
      </w:r>
      <w:r>
        <w:t xml:space="preserve"> that they can be viewed with a browser capable of displaying SVG </w:t>
      </w:r>
      <w:r>
        <w:t>files.</w:t>
      </w:r>
      <w:bookmarkStart w:id="122" w:name="_GoBack"/>
      <w:bookmarkEnd w:id="122"/>
    </w:p>
    <w:p w:rsidR="003D1908" w:rsidRDefault="00A46B31" w:rsidP="00CE6849">
      <w:pPr>
        <w:pStyle w:val="Standard-BlockCharCharChar"/>
      </w:pPr>
      <w:r>
        <w:t>When choosing this output option, the following panel is shown on the side of the file dialog:</w:t>
      </w:r>
    </w:p>
    <w:p w:rsidR="003D1908" w:rsidRDefault="00A46B31">
      <w:pPr>
        <w:pStyle w:val="GraphikFormat"/>
      </w:pPr>
      <w:r>
        <w:rPr>
          <w:noProof/>
          <w:lang w:eastAsia="de-DE"/>
        </w:rPr>
        <w:drawing>
          <wp:inline distT="0" distB="0" distL="0" distR="0" wp14:anchorId="6313886F" wp14:editId="7F6605A7">
            <wp:extent cx="2115047" cy="894828"/>
            <wp:effectExtent l="0" t="0" r="0" b="635"/>
            <wp:docPr id="48" name="Bild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25" cstate="print">
                      <a:extLst>
                        <a:ext uri="{BEBA8EAE-BF5A-486C-A8C5-ECC9F3942E4B}">
                          <a14:imgProps xmlns:a14="http://schemas.microsoft.com/office/drawing/2010/main">
                            <a14:imgLayer r:embed="rId126">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2137743" cy="904430"/>
                    </a:xfrm>
                    <a:prstGeom prst="rect">
                      <a:avLst/>
                    </a:prstGeom>
                    <a:noFill/>
                    <a:ln>
                      <a:noFill/>
                    </a:ln>
                  </pic:spPr>
                </pic:pic>
              </a:graphicData>
            </a:graphic>
          </wp:inline>
        </w:drawing>
      </w:r>
    </w:p>
    <w:p w:rsidR="003D1908" w:rsidRDefault="00A46B31" w:rsidP="00CE6849">
      <w:pPr>
        <w:pStyle w:val="Standard-BlockCharCharChar"/>
      </w:pPr>
      <w:r>
        <w:t>In it, the following parameters for the output can be set:</w:t>
      </w:r>
    </w:p>
    <w:p w:rsidR="003D1908" w:rsidRDefault="00EA3FDC" w:rsidP="008338F0">
      <w:pPr>
        <w:pStyle w:val="Aufzhlungszeichen1"/>
      </w:pPr>
      <w:r>
        <w:rPr>
          <w:rStyle w:val="RefsZchn"/>
        </w:rPr>
        <w:t xml:space="preserve">Subdirectory </w:t>
      </w:r>
      <w:r w:rsidR="00A46B31">
        <w:rPr>
          <w:rStyle w:val="RefsZchn"/>
        </w:rPr>
        <w:t>for</w:t>
      </w:r>
      <w:r>
        <w:rPr>
          <w:rStyle w:val="RefsZchn"/>
        </w:rPr>
        <w:t xml:space="preserve"> SVG </w:t>
      </w:r>
      <w:r w:rsidR="00A46B31">
        <w:rPr>
          <w:rStyle w:val="RefsZchn"/>
        </w:rPr>
        <w:t>files</w:t>
      </w:r>
      <w:r w:rsidR="00A46B31" w:rsidRPr="009C0B97">
        <w:t>:</w:t>
      </w:r>
      <w:r w:rsidR="00A46B31">
        <w:t xml:space="preserve"> sets the name for the directory in which the SVG files are supposed to be saved. This directory will be created in the same folder as the superordinate HTML file, if it is not available yet.</w:t>
      </w:r>
    </w:p>
    <w:p w:rsidR="003D1908" w:rsidRDefault="00A46B31" w:rsidP="008338F0">
      <w:pPr>
        <w:pStyle w:val="Aufzhlungszeichen1"/>
      </w:pPr>
      <w:r>
        <w:rPr>
          <w:rStyle w:val="RefsZchn"/>
        </w:rPr>
        <w:t>Base</w:t>
      </w:r>
      <w:r w:rsidR="00EA3FDC">
        <w:rPr>
          <w:rStyle w:val="RefsZchn"/>
        </w:rPr>
        <w:t xml:space="preserve"> filename </w:t>
      </w:r>
      <w:r>
        <w:rPr>
          <w:rStyle w:val="RefsZchn"/>
        </w:rPr>
        <w:t>for</w:t>
      </w:r>
      <w:r w:rsidR="00EA3FDC">
        <w:rPr>
          <w:rStyle w:val="RefsZchn"/>
        </w:rPr>
        <w:t xml:space="preserve"> SVG </w:t>
      </w:r>
      <w:r>
        <w:rPr>
          <w:rStyle w:val="RefsZchn"/>
        </w:rPr>
        <w:t>files</w:t>
      </w:r>
      <w:r w:rsidRPr="009C0B97">
        <w:t>:</w:t>
      </w:r>
      <w:r>
        <w:t xml:space="preserve"> sets the base file name for the SVG files. The full name of an SVG file then consist of this base file name, followed by the number of the musical score section, followed by the suffix “.svg”.</w:t>
      </w:r>
    </w:p>
    <w:p w:rsidR="003D1908" w:rsidRDefault="00A46B31" w:rsidP="00CE6849">
      <w:pPr>
        <w:pStyle w:val="Standard-BlockCharCharChar"/>
      </w:pPr>
      <w:r>
        <w:t>The above mentioned settings create files and directories such as:</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6183"/>
        <w:gridCol w:w="3389"/>
      </w:tblGrid>
      <w:tr w:rsidR="003D1908">
        <w:trPr>
          <w:trHeight w:val="2854"/>
        </w:trPr>
        <w:tc>
          <w:tcPr>
            <w:tcW w:w="6150" w:type="dxa"/>
          </w:tcPr>
          <w:p w:rsidR="003D1908" w:rsidRDefault="00A46B31">
            <w:pPr>
              <w:pStyle w:val="GraphikFormat"/>
            </w:pPr>
            <w:r>
              <w:rPr>
                <w:noProof/>
                <w:lang w:eastAsia="de-DE"/>
              </w:rPr>
              <mc:AlternateContent>
                <mc:Choice Requires="wps">
                  <w:drawing>
                    <wp:anchor distT="0" distB="0" distL="114300" distR="114300" simplePos="0" relativeHeight="251572224" behindDoc="0" locked="0" layoutInCell="1" allowOverlap="1" wp14:anchorId="07F3D720" wp14:editId="3090990E">
                      <wp:simplePos x="0" y="0"/>
                      <wp:positionH relativeFrom="column">
                        <wp:posOffset>921546</wp:posOffset>
                      </wp:positionH>
                      <wp:positionV relativeFrom="paragraph">
                        <wp:posOffset>596303</wp:posOffset>
                      </wp:positionV>
                      <wp:extent cx="490694" cy="299872"/>
                      <wp:effectExtent l="38100" t="38100" r="24130" b="24130"/>
                      <wp:wrapNone/>
                      <wp:docPr id="301" name="Line 27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490694" cy="299872"/>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line w14:anchorId="24A639B0" id="Line 277" o:spid="_x0000_s1026" style="position:absolute;flip:x y;z-index:251572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72.55pt,46.95pt" to="111.2pt,7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">
                      <v:stroke endarrow="block"/>
                    </v:line>
                  </w:pict>
                </mc:Fallback>
              </mc:AlternateContent>
            </w:r>
            <w:r>
              <w:rPr>
                <w:noProof/>
                <w:lang w:eastAsia="de-DE"/>
              </w:rPr>
              <mc:AlternateContent>
                <mc:Choice Requires="wps">
                  <w:drawing>
                    <wp:anchor distT="0" distB="0" distL="114300" distR="114300" simplePos="0" relativeHeight="251552768" behindDoc="0" locked="0" layoutInCell="1" allowOverlap="1" wp14:anchorId="364C6AEE" wp14:editId="2CAEF2D2">
                      <wp:simplePos x="0" y="0"/>
                      <wp:positionH relativeFrom="column">
                        <wp:posOffset>300573</wp:posOffset>
                      </wp:positionH>
                      <wp:positionV relativeFrom="paragraph">
                        <wp:posOffset>773724</wp:posOffset>
                      </wp:positionV>
                      <wp:extent cx="238286" cy="231926"/>
                      <wp:effectExtent l="38100" t="38100" r="28575" b="34925"/>
                      <wp:wrapNone/>
                      <wp:docPr id="300" name="Line 27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238286" cy="231926"/>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line w14:anchorId="366AC562" id="Line 275" o:spid="_x0000_s1026" style="position:absolute;flip:x y;z-index:251552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3.65pt,60.9pt" to="42.4pt,7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">
                      <v:stroke endarrow="block"/>
                    </v:line>
                  </w:pict>
                </mc:Fallback>
              </mc:AlternateContent>
            </w:r>
            <w:r>
              <w:rPr>
                <w:noProof/>
                <w:lang w:eastAsia="de-DE"/>
              </w:rPr>
              <mc:AlternateContent>
                <mc:Choice Requires="wps">
                  <w:drawing>
                    <wp:anchor distT="0" distB="0" distL="114300" distR="114300" simplePos="0" relativeHeight="251583488" behindDoc="0" locked="0" layoutInCell="1" allowOverlap="1" wp14:anchorId="4EA62B45" wp14:editId="57D6CCC2">
                      <wp:simplePos x="0" y="0"/>
                      <wp:positionH relativeFrom="column">
                        <wp:posOffset>1454785</wp:posOffset>
                      </wp:positionH>
                      <wp:positionV relativeFrom="paragraph">
                        <wp:posOffset>746760</wp:posOffset>
                      </wp:positionV>
                      <wp:extent cx="1306830" cy="435610"/>
                      <wp:effectExtent l="0" t="0" r="7620" b="2540"/>
                      <wp:wrapNone/>
                      <wp:docPr id="303" name="Text Box 2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6830" cy="435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96662" w:rsidRDefault="00396662">
                                  <w:pPr>
                                    <w:tabs>
                                      <w:tab w:val="clear" w:pos="482"/>
                                      <w:tab w:val="left" w:pos="390"/>
                                    </w:tabs>
                                    <w:rPr>
                                      <w:sz w:val="16"/>
                                      <w:szCs w:val="16"/>
                                    </w:rPr>
                                  </w:pPr>
                                  <w:r>
                                    <w:rPr>
                                      <w:sz w:val="16"/>
                                      <w:szCs w:val="16"/>
                                    </w:rPr>
                                    <w:t>Subdirectory </w:t>
                                  </w:r>
                                  <w:proofErr w:type="spellStart"/>
                                  <w:r>
                                    <w:rPr>
                                      <w:sz w:val="16"/>
                                      <w:szCs w:val="16"/>
                                    </w:rPr>
                                    <w:t>for</w:t>
                                  </w:r>
                                  <w:proofErr w:type="spellEnd"/>
                                  <w:r>
                                    <w:rPr>
                                      <w:sz w:val="16"/>
                                      <w:szCs w:val="16"/>
                                    </w:rPr>
                                    <w:t> SVG </w:t>
                                  </w:r>
                                  <w:proofErr w:type="spellStart"/>
                                  <w:r>
                                    <w:rPr>
                                      <w:sz w:val="16"/>
                                      <w:szCs w:val="16"/>
                                    </w:rPr>
                                    <w:t>files</w:t>
                                  </w:r>
                                  <w:proofErr w:type="spellEnd"/>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78" o:spid="_x0000_s1034" type="#_x0000_t202" style="position:absolute;left:0;text-align:left;margin-left:114.55pt;margin-top:58.8pt;width:102.9pt;height:34.3pt;z-index:251583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" filled="f" stroked="f">
                      <v:textbox inset="0,0,0,0">
                        <w:txbxContent>
                          <w:p w:rsidR="00396662" w:rsidRDefault="00396662">
                            <w:pPr>
                              <w:tabs>
                                <w:tab w:val="clear" w:pos="482"/>
                                <w:tab w:val="left" w:pos="390"/>
                              </w:tabs>
                              <w:rPr>
                                <w:sz w:val="16"/>
                                <w:szCs w:val="16"/>
                              </w:rPr>
                            </w:pPr>
                            <w:r>
                              <w:rPr>
                                <w:sz w:val="16"/>
                                <w:szCs w:val="16"/>
                              </w:rPr>
                              <w:t>Subdirectory </w:t>
                            </w:r>
                            <w:proofErr w:type="spellStart"/>
                            <w:r>
                              <w:rPr>
                                <w:sz w:val="16"/>
                                <w:szCs w:val="16"/>
                              </w:rPr>
                              <w:t>for</w:t>
                            </w:r>
                            <w:proofErr w:type="spellEnd"/>
                            <w:r>
                              <w:rPr>
                                <w:sz w:val="16"/>
                                <w:szCs w:val="16"/>
                              </w:rPr>
                              <w:t> SVG </w:t>
                            </w:r>
                            <w:proofErr w:type="spellStart"/>
                            <w:r>
                              <w:rPr>
                                <w:sz w:val="16"/>
                                <w:szCs w:val="16"/>
                              </w:rPr>
                              <w:t>files</w:t>
                            </w:r>
                            <w:proofErr w:type="spellEnd"/>
                          </w:p>
                        </w:txbxContent>
                      </v:textbox>
                    </v:shape>
                  </w:pict>
                </mc:Fallback>
              </mc:AlternateContent>
            </w:r>
            <w:r>
              <w:rPr>
                <w:noProof/>
                <w:lang w:eastAsia="de-DE"/>
              </w:rPr>
              <mc:AlternateContent>
                <mc:Choice Requires="wps">
                  <w:drawing>
                    <wp:anchor distT="0" distB="0" distL="114300" distR="114300" simplePos="0" relativeHeight="251560960" behindDoc="0" locked="0" layoutInCell="1" allowOverlap="1" wp14:anchorId="667A0E62" wp14:editId="7386B29F">
                      <wp:simplePos x="0" y="0"/>
                      <wp:positionH relativeFrom="column">
                        <wp:posOffset>449580</wp:posOffset>
                      </wp:positionH>
                      <wp:positionV relativeFrom="paragraph">
                        <wp:posOffset>864870</wp:posOffset>
                      </wp:positionV>
                      <wp:extent cx="1116330" cy="339725"/>
                      <wp:effectExtent l="0" t="0" r="7620" b="3175"/>
                      <wp:wrapNone/>
                      <wp:docPr id="302" name="Text Box 2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6330" cy="3397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96662" w:rsidRDefault="00396662">
                                  <w:pPr>
                                    <w:tabs>
                                      <w:tab w:val="clear" w:pos="482"/>
                                      <w:tab w:val="left" w:pos="390"/>
                                    </w:tabs>
                                    <w:rPr>
                                      <w:b/>
                                      <w:sz w:val="22"/>
                                      <w:szCs w:val="22"/>
                                    </w:rPr>
                                  </w:pPr>
                                  <w:r>
                                    <w:rPr>
                                      <w:sz w:val="16"/>
                                      <w:szCs w:val="16"/>
                                    </w:rPr>
                                    <w:t>Filename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76" o:spid="_x0000_s1035" type="#_x0000_t202" style="position:absolute;left:0;text-align:left;margin-left:35.4pt;margin-top:68.1pt;width:87.9pt;height:26.75pt;z-index:251560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" filled="f" stroked="f">
                      <v:textbox inset="0,0,0,0">
                        <w:txbxContent>
                          <w:p w:rsidR="00396662" w:rsidRDefault="00396662">
                            <w:pPr>
                              <w:tabs>
                                <w:tab w:val="clear" w:pos="482"/>
                                <w:tab w:val="left" w:pos="390"/>
                              </w:tabs>
                              <w:rPr>
                                <w:b/>
                                <w:sz w:val="22"/>
                                <w:szCs w:val="22"/>
                              </w:rPr>
                            </w:pPr>
                            <w:r>
                              <w:rPr>
                                <w:sz w:val="16"/>
                                <w:szCs w:val="16"/>
                              </w:rPr>
                              <w:t>Filename</w:t>
                            </w:r>
                          </w:p>
                        </w:txbxContent>
                      </v:textbox>
                    </v:shape>
                  </w:pict>
                </mc:Fallback>
              </mc:AlternateContent>
            </w:r>
            <w:r>
              <w:rPr>
                <w:noProof/>
                <w:lang w:eastAsia="de-DE"/>
              </w:rPr>
              <mc:AlternateContent>
                <mc:Choice Requires="wps">
                  <w:drawing>
                    <wp:anchor distT="0" distB="0" distL="114300" distR="114300" simplePos="0" relativeHeight="251615232" behindDoc="0" locked="0" layoutInCell="1" allowOverlap="1" wp14:anchorId="117F629E" wp14:editId="5EF70DC1">
                      <wp:simplePos x="0" y="0"/>
                      <wp:positionH relativeFrom="column">
                        <wp:posOffset>1874520</wp:posOffset>
                      </wp:positionH>
                      <wp:positionV relativeFrom="paragraph">
                        <wp:posOffset>1322070</wp:posOffset>
                      </wp:positionV>
                      <wp:extent cx="822960" cy="425450"/>
                      <wp:effectExtent l="0" t="0" r="15240" b="12700"/>
                      <wp:wrapNone/>
                      <wp:docPr id="305" name="Text Box 2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2960" cy="425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96662" w:rsidRDefault="00396662">
                                  <w:pPr>
                                    <w:tabs>
                                      <w:tab w:val="clear" w:pos="482"/>
                                      <w:tab w:val="left" w:pos="390"/>
                                    </w:tabs>
                                    <w:rPr>
                                      <w:sz w:val="16"/>
                                      <w:szCs w:val="16"/>
                                    </w:rPr>
                                  </w:pPr>
                                  <w:r>
                                    <w:rPr>
                                      <w:sz w:val="16"/>
                                      <w:szCs w:val="16"/>
                                    </w:rPr>
                                    <w:t>Base </w:t>
                                  </w:r>
                                  <w:proofErr w:type="spellStart"/>
                                  <w:r>
                                    <w:rPr>
                                      <w:sz w:val="16"/>
                                      <w:szCs w:val="16"/>
                                    </w:rPr>
                                    <w:t>filename</w:t>
                                  </w:r>
                                  <w:proofErr w:type="spellEnd"/>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81" o:spid="_x0000_s1036" type="#_x0000_t202" style="position:absolute;left:0;text-align:left;margin-left:147.6pt;margin-top:104.1pt;width:64.8pt;height:33.5pt;z-index:251615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" filled="f" stroked="f">
                      <v:textbox inset="0,0,0,0">
                        <w:txbxContent>
                          <w:p w:rsidR="00396662" w:rsidRDefault="00396662">
                            <w:pPr>
                              <w:tabs>
                                <w:tab w:val="clear" w:pos="482"/>
                                <w:tab w:val="left" w:pos="390"/>
                              </w:tabs>
                              <w:rPr>
                                <w:sz w:val="16"/>
                                <w:szCs w:val="16"/>
                              </w:rPr>
                            </w:pPr>
                            <w:r>
                              <w:rPr>
                                <w:sz w:val="16"/>
                                <w:szCs w:val="16"/>
                              </w:rPr>
                              <w:t>Base </w:t>
                            </w:r>
                            <w:proofErr w:type="spellStart"/>
                            <w:r>
                              <w:rPr>
                                <w:sz w:val="16"/>
                                <w:szCs w:val="16"/>
                              </w:rPr>
                              <w:t>filename</w:t>
                            </w:r>
                            <w:proofErr w:type="spellEnd"/>
                          </w:p>
                        </w:txbxContent>
                      </v:textbox>
                    </v:shape>
                  </w:pict>
                </mc:Fallback>
              </mc:AlternateContent>
            </w:r>
            <w:r w:rsidRPr="008C6634">
              <w:rPr>
                <w:lang w:val="en-GB"/>
              </w:rPr>
              <w:tab/>
            </w:r>
            <w:r>
              <w:rPr>
                <w:noProof/>
                <w:lang w:eastAsia="de-DE"/>
              </w:rPr>
              <w:drawing>
                <wp:inline distT="0" distB="0" distL="0" distR="0" wp14:anchorId="46D79475" wp14:editId="57672332">
                  <wp:extent cx="3552825" cy="523875"/>
                  <wp:effectExtent l="0" t="0" r="9525" b="9525"/>
                  <wp:docPr id="49" name="Bild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3552825" cy="523875"/>
                          </a:xfrm>
                          <a:prstGeom prst="rect">
                            <a:avLst/>
                          </a:prstGeom>
                          <a:noFill/>
                          <a:ln>
                            <a:noFill/>
                          </a:ln>
                        </pic:spPr>
                      </pic:pic>
                    </a:graphicData>
                  </a:graphic>
                </wp:inline>
              </w:drawing>
            </w:r>
          </w:p>
        </w:tc>
        <w:tc>
          <w:tcPr>
            <w:tcW w:w="3420" w:type="dxa"/>
          </w:tcPr>
          <w:p w:rsidR="003D1908" w:rsidRDefault="00A46B31">
            <w:pPr>
              <w:pStyle w:val="GraphikFormat"/>
            </w:pPr>
            <w:r>
              <w:rPr>
                <w:noProof/>
                <w:lang w:eastAsia="de-DE"/>
              </w:rPr>
              <mc:AlternateContent>
                <mc:Choice Requires="wps">
                  <w:drawing>
                    <wp:anchor distT="0" distB="0" distL="114300" distR="114300" simplePos="0" relativeHeight="251593728" behindDoc="0" locked="0" layoutInCell="1" allowOverlap="1" wp14:anchorId="2ABE1513" wp14:editId="593B408F">
                      <wp:simplePos x="0" y="0"/>
                      <wp:positionH relativeFrom="column">
                        <wp:posOffset>-1420884</wp:posOffset>
                      </wp:positionH>
                      <wp:positionV relativeFrom="paragraph">
                        <wp:posOffset>562184</wp:posOffset>
                      </wp:positionV>
                      <wp:extent cx="1555845" cy="961882"/>
                      <wp:effectExtent l="0" t="38100" r="63500" b="29210"/>
                      <wp:wrapNone/>
                      <wp:docPr id="304" name="Line 27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555845" cy="961882"/>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line w14:anchorId="24F252E7" id="Line 279" o:spid="_x0000_s1026" style="position:absolute;flip:y;z-index:251593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11.9pt,44.25pt" to="10.6pt,12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">
                      <v:stroke endarrow="block"/>
                    </v:line>
                  </w:pict>
                </mc:Fallback>
              </mc:AlternateContent>
            </w:r>
          </w:p>
          <w:p w:rsidR="003D1908" w:rsidRDefault="00A46B31">
            <w:pPr>
              <w:pStyle w:val="GraphikFormat"/>
            </w:pPr>
            <w:r>
              <w:rPr>
                <w:noProof/>
                <w:lang w:eastAsia="de-DE"/>
              </w:rPr>
              <mc:AlternateContent>
                <mc:Choice Requires="wps">
                  <w:drawing>
                    <wp:anchor distT="0" distB="0" distL="114300" distR="114300" simplePos="0" relativeHeight="251604992" behindDoc="0" locked="0" layoutInCell="1" allowOverlap="1" wp14:anchorId="512892CD" wp14:editId="1C94AF0C">
                      <wp:simplePos x="0" y="0"/>
                      <wp:positionH relativeFrom="column">
                        <wp:posOffset>210820</wp:posOffset>
                      </wp:positionH>
                      <wp:positionV relativeFrom="paragraph">
                        <wp:posOffset>121285</wp:posOffset>
                      </wp:positionV>
                      <wp:extent cx="452120" cy="5715"/>
                      <wp:effectExtent l="0" t="0" r="24130" b="32385"/>
                      <wp:wrapNone/>
                      <wp:docPr id="299" name="Line 28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2120" cy="5715"/>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line w14:anchorId="79848391" id="Line 280" o:spid="_x0000_s1026" style="position:absolute;z-index:251604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6.6pt,9.55pt" to="52.2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" strokeweight="1.5pt"/>
                  </w:pict>
                </mc:Fallback>
              </mc:AlternateContent>
            </w:r>
            <w:r>
              <w:rPr>
                <w:noProof/>
                <w:lang w:eastAsia="de-DE"/>
              </w:rPr>
              <w:drawing>
                <wp:inline distT="0" distB="0" distL="0" distR="0" wp14:anchorId="0F0C1A68" wp14:editId="5E5DC05A">
                  <wp:extent cx="2057400" cy="1381125"/>
                  <wp:effectExtent l="0" t="0" r="0" b="9525"/>
                  <wp:docPr id="50" name="Bild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28" cstate="print">
                            <a:extLst>
                              <a:ext uri="{28A0092B-C50C-407E-A947-70E740481C1C}">
                                <a14:useLocalDpi xmlns:a14="http://schemas.microsoft.com/office/drawing/2010/main" val="0"/>
                              </a:ext>
                            </a:extLst>
                          </a:blip>
                          <a:srcRect t="10649"/>
                          <a:stretch>
                            <a:fillRect/>
                          </a:stretch>
                        </pic:blipFill>
                        <pic:spPr bwMode="auto">
                          <a:xfrm>
                            <a:off x="0" y="0"/>
                            <a:ext cx="2057400" cy="1381125"/>
                          </a:xfrm>
                          <a:prstGeom prst="rect">
                            <a:avLst/>
                          </a:prstGeom>
                          <a:noFill/>
                          <a:ln>
                            <a:noFill/>
                          </a:ln>
                        </pic:spPr>
                      </pic:pic>
                    </a:graphicData>
                  </a:graphic>
                </wp:inline>
              </w:drawing>
            </w:r>
          </w:p>
        </w:tc>
      </w:tr>
    </w:tbl>
    <w:p w:rsidR="003D1908" w:rsidRDefault="00A46B31" w:rsidP="00CE6849">
      <w:pPr>
        <w:pStyle w:val="Standard-BlockCharCharChar"/>
      </w:pPr>
      <w:r>
        <w:t>The file “SVG-output.html” can be opened with any browser (e. g. Internet Explorer, Firefox) that possesses a suitable SVG plug-in (e. g. of Adobe or Corel). However, you can also open the individual SVG files with a suitable software (e. g. Adobe Illustrator) and edit them or save them in a different graphic format (e. g. WMF, which can be pasted into a Word document), if desired.</w:t>
      </w:r>
    </w:p>
    <w:p w:rsidR="003D1908" w:rsidRDefault="00A46B31" w:rsidP="00CE6849">
      <w:pPr>
        <w:pStyle w:val="Standard-BlockCharCharChar"/>
      </w:pPr>
      <w:r>
        <w:t xml:space="preserve">12. </w:t>
      </w:r>
      <w:r>
        <w:rPr>
          <w:shd w:val="clear" w:color="auto" w:fill="D9D9D9"/>
        </w:rPr>
        <w:t>XML Partitur (*.html)</w:t>
      </w:r>
      <w:r>
        <w:t xml:space="preserve">: This option creates an XML-coded version of the musical score representation (“Interlinear Text”) of the current transcription. The settings chosen under </w:t>
      </w:r>
      <w:r>
        <w:rPr>
          <w:rStyle w:val="Menufunction"/>
        </w:rPr>
        <w:fldChar w:fldCharType="begin"/>
      </w:r>
      <w:r>
        <w:rPr>
          <w:rStyle w:val="Menufunction"/>
        </w:rPr>
        <w:instrText xml:space="preserve"> REF _Ref472714164 \h  \* MERGEFORMAT </w:instrText>
      </w:r>
      <w:r>
        <w:rPr>
          <w:rStyle w:val="Menufunction"/>
        </w:rPr>
      </w:r>
      <w:r>
        <w:rPr>
          <w:rStyle w:val="Menufunction"/>
        </w:rPr>
        <w:fldChar w:fldCharType="separate"/>
      </w:r>
      <w:r w:rsidR="003E68CF" w:rsidRPr="003E68CF">
        <w:rPr>
          <w:rStyle w:val="Menufunction"/>
        </w:rPr>
        <w:t>Edit &gt; Partitur preferences…</w:t>
      </w:r>
      <w:r>
        <w:rPr>
          <w:rStyle w:val="Menufunction"/>
        </w:rPr>
        <w:fldChar w:fldCharType="end"/>
      </w:r>
      <w:r>
        <w:t xml:space="preserve"> and those of the current format table (see also </w:t>
      </w:r>
      <w:r>
        <w:rPr>
          <w:rStyle w:val="Menufunction"/>
        </w:rPr>
        <w:fldChar w:fldCharType="begin"/>
      </w:r>
      <w:r>
        <w:rPr>
          <w:rStyle w:val="Menufunction"/>
        </w:rPr>
        <w:instrText xml:space="preserve"> REF _Ref472714189 \h  \* MERGEFORMAT </w:instrText>
      </w:r>
      <w:r>
        <w:rPr>
          <w:rStyle w:val="Menufunction"/>
        </w:rPr>
      </w:r>
      <w:r>
        <w:rPr>
          <w:rStyle w:val="Menufunction"/>
        </w:rPr>
        <w:fldChar w:fldCharType="separate"/>
      </w:r>
      <w:r w:rsidR="003E68CF" w:rsidRPr="003E68CF">
        <w:rPr>
          <w:rStyle w:val="Menufunction"/>
        </w:rPr>
        <w:t>Format &gt; Edit format table...</w:t>
      </w:r>
      <w:r>
        <w:rPr>
          <w:rStyle w:val="Menufunction"/>
        </w:rPr>
        <w:fldChar w:fldCharType="end"/>
      </w:r>
      <w:r>
        <w:t>) will be used. The XML coding is compliant with the DTD (“interlinear-text.dtd”). The current version is available in the “</w:t>
      </w:r>
      <w:r w:rsidR="00412C22">
        <w:t>D</w:t>
      </w:r>
      <w:r>
        <w:t>ownload</w:t>
      </w:r>
      <w:r w:rsidR="00412C22">
        <w:t>”</w:t>
      </w:r>
      <w:r>
        <w:t xml:space="preserve"> area of the EXMARaLDA Homepage</w:t>
      </w:r>
      <w:r w:rsidR="00412C22">
        <w:t xml:space="preserve"> (</w:t>
      </w:r>
      <w:hyperlink r:id="rId129" w:history="1">
        <w:r w:rsidR="00412C22" w:rsidRPr="00EB2107">
          <w:rPr>
            <w:rStyle w:val="Hyperlink"/>
          </w:rPr>
          <w:t>www.exmaralda.org</w:t>
        </w:r>
      </w:hyperlink>
      <w:r w:rsidR="00412C22">
        <w:t>)</w:t>
      </w:r>
      <w:r>
        <w:t>. We assume that this function is not of interest to most users. It is intended for users that plan on developing their own visualisation (containing XSL stylesheets and the like).</w:t>
      </w:r>
    </w:p>
    <w:p w:rsidR="003D1908" w:rsidRDefault="00A46B31" w:rsidP="00CE6849">
      <w:pPr>
        <w:pStyle w:val="Standard-BlockCharCharChar"/>
        <w:rPr>
          <w:rStyle w:val="QuerverweiseZchn"/>
        </w:rPr>
      </w:pPr>
      <w:bookmarkStart w:id="123" w:name="_File_&gt;_Visualize_&gt;_Free_stylesheet_"/>
      <w:bookmarkEnd w:id="121"/>
      <w:bookmarkEnd w:id="123"/>
      <w:r>
        <w:lastRenderedPageBreak/>
        <w:t xml:space="preserve">13. </w:t>
      </w:r>
      <w:r>
        <w:rPr>
          <w:shd w:val="clear" w:color="auto" w:fill="D9D9D9"/>
        </w:rPr>
        <w:t>HTML Segment Chain List + Flash Player (*.html)</w:t>
      </w:r>
      <w:r>
        <w:t xml:space="preserve">: This option creates an HTML segment chain list (as in option 5). In addition, it integrates a Flash Player that allows to listen to the sections of the recording, by simply clicking on a position in the list. For further explanation, see </w:t>
      </w:r>
      <w:bookmarkStart w:id="124" w:name="_File_&gt;_Import_&gt;_Simple_EXMARaLDA..."/>
      <w:bookmarkStart w:id="125" w:name="_Toc55213829"/>
      <w:bookmarkStart w:id="126" w:name="_Toc69129816"/>
      <w:bookmarkStart w:id="127" w:name="_Toc69129957"/>
      <w:bookmarkStart w:id="128" w:name="_Ref108437835"/>
      <w:bookmarkStart w:id="129" w:name="_Ref108437846"/>
      <w:bookmarkEnd w:id="124"/>
      <w:r>
        <w:rPr>
          <w:rStyle w:val="QuerverweiseZchn"/>
        </w:rPr>
        <w:fldChar w:fldCharType="begin"/>
      </w:r>
      <w:r>
        <w:rPr>
          <w:rStyle w:val="QuerverweiseZchn"/>
        </w:rPr>
        <w:instrText xml:space="preserve"> REF _Ref472006610 \h  \* MERGEFORMAT </w:instrText>
      </w:r>
      <w:r>
        <w:rPr>
          <w:rStyle w:val="QuerverweiseZchn"/>
        </w:rPr>
      </w:r>
      <w:r>
        <w:rPr>
          <w:rStyle w:val="QuerverweiseZchn"/>
        </w:rPr>
        <w:fldChar w:fldCharType="separate"/>
      </w:r>
      <w:r w:rsidR="003E68CF" w:rsidRPr="003E68CF">
        <w:rPr>
          <w:rStyle w:val="QuerverweiseZchn"/>
        </w:rPr>
        <w:t>APPENDIX C: EXMARALDA AND STYLESHEETS</w:t>
      </w:r>
      <w:r>
        <w:rPr>
          <w:rStyle w:val="QuerverweiseZchn"/>
        </w:rPr>
        <w:fldChar w:fldCharType="end"/>
      </w:r>
      <w:r>
        <w:rPr>
          <w:rStyle w:val="QuerverweiseZchn"/>
        </w:rPr>
        <w:t>.</w:t>
      </w:r>
    </w:p>
    <w:p w:rsidR="003D1908" w:rsidRDefault="00A46B31" w:rsidP="009C0B97">
      <w:pPr>
        <w:pStyle w:val="GraphikFormat"/>
        <w:rPr>
          <w:rStyle w:val="QuerverweiseZchn"/>
        </w:rPr>
      </w:pPr>
      <w:r w:rsidRPr="009C0B97">
        <w:rPr>
          <w:noProof/>
          <w:lang w:eastAsia="de-DE"/>
        </w:rPr>
        <w:drawing>
          <wp:inline distT="0" distB="0" distL="0" distR="0" wp14:anchorId="4DA91BDB" wp14:editId="6B9E6E42">
            <wp:extent cx="5613621" cy="1790868"/>
            <wp:effectExtent l="0" t="0" r="6350" b="0"/>
            <wp:docPr id="54" name="Bild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629352" cy="1795886"/>
                    </a:xfrm>
                    <a:prstGeom prst="rect">
                      <a:avLst/>
                    </a:prstGeom>
                    <a:noFill/>
                    <a:ln>
                      <a:noFill/>
                    </a:ln>
                  </pic:spPr>
                </pic:pic>
              </a:graphicData>
            </a:graphic>
          </wp:inline>
        </w:drawing>
      </w:r>
    </w:p>
    <w:p w:rsidR="00322528" w:rsidRDefault="00322528" w:rsidP="00322528">
      <w:pPr>
        <w:pStyle w:val="Standard-BlockCharCharChar"/>
        <w:rPr>
          <w:rStyle w:val="QuerverweiseZchn"/>
        </w:rPr>
      </w:pPr>
    </w:p>
    <w:p w:rsidR="003D1908" w:rsidRDefault="00A46B31" w:rsidP="00CE6849">
      <w:pPr>
        <w:pStyle w:val="berschrift3"/>
      </w:pPr>
      <w:bookmarkStart w:id="130" w:name="_Toc472960763"/>
      <w:r w:rsidRPr="00412C22">
        <w:t>File &gt; Import</w:t>
      </w:r>
      <w:bookmarkEnd w:id="125"/>
      <w:bookmarkEnd w:id="126"/>
      <w:bookmarkEnd w:id="127"/>
      <w:bookmarkEnd w:id="128"/>
      <w:bookmarkEnd w:id="129"/>
      <w:bookmarkEnd w:id="130"/>
    </w:p>
    <w:p w:rsidR="003D1908" w:rsidRDefault="00A46B31" w:rsidP="00CE6849">
      <w:pPr>
        <w:pStyle w:val="Standard-BlockCharCharChar"/>
      </w:pPr>
      <w:r>
        <w:t>Opens a window for import in other formats. The drop-down list offers different formats:</w:t>
      </w:r>
    </w:p>
    <w:p w:rsidR="003D1908" w:rsidRDefault="00A46B31">
      <w:pPr>
        <w:pStyle w:val="GraphikFormat"/>
      </w:pPr>
      <w:r>
        <w:rPr>
          <w:noProof/>
          <w:lang w:eastAsia="de-DE"/>
        </w:rPr>
        <w:drawing>
          <wp:inline distT="0" distB="0" distL="0" distR="0" wp14:anchorId="37F8C1AE" wp14:editId="5D2AF2AC">
            <wp:extent cx="3252084" cy="1415231"/>
            <wp:effectExtent l="0" t="0" r="5715" b="0"/>
            <wp:docPr id="314" name="Grafik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PE_file_import_list.pn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3291570" cy="1432414"/>
                    </a:xfrm>
                    <a:prstGeom prst="rect">
                      <a:avLst/>
                    </a:prstGeom>
                  </pic:spPr>
                </pic:pic>
              </a:graphicData>
            </a:graphic>
          </wp:inline>
        </w:drawing>
      </w:r>
    </w:p>
    <w:p w:rsidR="003D1908" w:rsidRDefault="00A46B31" w:rsidP="00CE6849">
      <w:pPr>
        <w:pStyle w:val="Standard-BlockCharCharChar"/>
      </w:pPr>
      <w:r>
        <w:t xml:space="preserve">1. </w:t>
      </w:r>
      <w:r>
        <w:rPr>
          <w:shd w:val="clear" w:color="auto" w:fill="D9D9D9"/>
        </w:rPr>
        <w:t>ELAN Annotation File (*.eaf)</w:t>
      </w:r>
      <w:r w:rsidRPr="00412C22">
        <w:t>:</w:t>
      </w:r>
      <w:r>
        <w:t xml:space="preserve"> imports a transcription created in ELAN (EUDICO Linguistic Annotator). Select the file to be imported and click </w:t>
      </w:r>
      <w:r w:rsidRPr="00CB6741">
        <w:rPr>
          <w:rStyle w:val="ButtonsZchn"/>
        </w:rPr>
        <w:t>Open</w:t>
      </w:r>
      <w:r>
        <w:t xml:space="preserve"> (normally the file ending is “.eaf</w:t>
      </w:r>
      <w:r w:rsidR="00412C22">
        <w:t>”</w:t>
      </w:r>
      <w:r>
        <w:t xml:space="preserve">). After the </w:t>
      </w:r>
      <w:r w:rsidR="00412C22">
        <w:t>conversion,</w:t>
      </w:r>
      <w:r>
        <w:t xml:space="preserve"> a </w:t>
      </w:r>
      <w:r w:rsidRPr="00CB6741">
        <w:rPr>
          <w:rStyle w:val="RefsZchn"/>
        </w:rPr>
        <w:t>“Cleanup-Dialog”</w:t>
      </w:r>
      <w:r>
        <w:t xml:space="preserve"> will allow you to clean the transcription up according to certain criteria (see </w:t>
      </w:r>
      <w:r w:rsidR="00CB6741" w:rsidRPr="00CB6741">
        <w:rPr>
          <w:rStyle w:val="Menufunction"/>
        </w:rPr>
        <w:fldChar w:fldCharType="begin"/>
      </w:r>
      <w:r w:rsidR="00CB6741" w:rsidRPr="00CB6741">
        <w:rPr>
          <w:rStyle w:val="Menufunction"/>
        </w:rPr>
        <w:instrText xml:space="preserve"> REF _Ref472888890 \h </w:instrText>
      </w:r>
      <w:r w:rsidR="00CB6741">
        <w:rPr>
          <w:rStyle w:val="Menufunction"/>
        </w:rPr>
        <w:instrText xml:space="preserve"> \* MERGEFORMAT </w:instrText>
      </w:r>
      <w:r w:rsidR="00CB6741" w:rsidRPr="00CB6741">
        <w:rPr>
          <w:rStyle w:val="Menufunction"/>
        </w:rPr>
      </w:r>
      <w:r w:rsidR="00CB6741" w:rsidRPr="00CB6741">
        <w:rPr>
          <w:rStyle w:val="Menufunction"/>
        </w:rPr>
        <w:fldChar w:fldCharType="separate"/>
      </w:r>
      <w:r w:rsidR="003E68CF" w:rsidRPr="003E68CF">
        <w:rPr>
          <w:rStyle w:val="Menufunction"/>
        </w:rPr>
        <w:t>Transcription &gt; Clean up...</w:t>
      </w:r>
      <w:r w:rsidR="00CB6741" w:rsidRPr="00CB6741">
        <w:rPr>
          <w:rStyle w:val="Menufunction"/>
        </w:rPr>
        <w:fldChar w:fldCharType="end"/>
      </w:r>
      <w:r>
        <w:t>). Thereafter, the transcription will appear as a musical score in the Editor.</w:t>
      </w:r>
    </w:p>
    <w:p w:rsidR="003D1908" w:rsidRDefault="00A46B31" w:rsidP="00CB6741">
      <w:pPr>
        <w:pStyle w:val="Standard-BlockCharCharChar"/>
      </w:pPr>
      <w:r>
        <w:t xml:space="preserve">2. </w:t>
      </w:r>
      <w:r>
        <w:rPr>
          <w:shd w:val="clear" w:color="auto" w:fill="D9D9D9"/>
        </w:rPr>
        <w:t>PRAAT Textgrid (*.textGrid)</w:t>
      </w:r>
      <w:r w:rsidRPr="00CB6741">
        <w:t xml:space="preserve">: </w:t>
      </w:r>
      <w:r>
        <w:t xml:space="preserve">Imports a transcription created in Praat. Select the TextGrid you would like to import and click </w:t>
      </w:r>
      <w:r w:rsidR="00CB6741" w:rsidRPr="00CB6741">
        <w:rPr>
          <w:rStyle w:val="ButtonsZchn"/>
        </w:rPr>
        <w:t>Open</w:t>
      </w:r>
      <w:r>
        <w:t xml:space="preserve">. Thereafter, the transcription will appear as a musical score in the Editor. Take into account that the Editor expects a “regular” TextGrid for the import, and not a “short” TextGrid. Please note that </w:t>
      </w:r>
      <w:r w:rsidRPr="00CB6741">
        <w:rPr>
          <w:u w:val="single"/>
        </w:rPr>
        <w:t>only</w:t>
      </w:r>
      <w:r>
        <w:t xml:space="preserve"> tiers of the EXMARaLDA convention types </w:t>
      </w:r>
      <w:r w:rsidR="00CB6741">
        <w:t>“</w:t>
      </w:r>
      <w:r>
        <w:t>T(ranscription)</w:t>
      </w:r>
      <w:r w:rsidR="00CB6741">
        <w:t>”</w:t>
      </w:r>
      <w:r>
        <w:t xml:space="preserve">, </w:t>
      </w:r>
      <w:r w:rsidR="00CB6741">
        <w:t>“</w:t>
      </w:r>
      <w:r>
        <w:t>A(nnotation)</w:t>
      </w:r>
      <w:r w:rsidR="00CB6741">
        <w:t>”</w:t>
      </w:r>
      <w:r>
        <w:t xml:space="preserve"> and </w:t>
      </w:r>
      <w:r w:rsidR="00CB6741">
        <w:t>“</w:t>
      </w:r>
      <w:r>
        <w:t>D(escription)</w:t>
      </w:r>
      <w:r w:rsidR="00CB6741">
        <w:t>”</w:t>
      </w:r>
      <w:r>
        <w:t xml:space="preserve"> can be transferred correctly. In order to ensure an accurate transfer of your tier information, you need to manually adjust your TextGrid file as follows:</w:t>
      </w:r>
    </w:p>
    <w:p w:rsidR="003D1908" w:rsidRDefault="00A46B31" w:rsidP="00CB6741">
      <w:pPr>
        <w:pStyle w:val="Standard-BlockCharCharChar"/>
      </w:pPr>
      <w:r>
        <w:t>Open your TextGrid file and change all occurrences of the attribute “</w:t>
      </w:r>
      <w:r>
        <w:rPr>
          <w:rStyle w:val="Fett"/>
        </w:rPr>
        <w:t>name</w:t>
      </w:r>
      <w:r>
        <w:t xml:space="preserve">” that appear under </w:t>
      </w:r>
      <w:r w:rsidRPr="00CB6741">
        <w:rPr>
          <w:rStyle w:val="RefsZchn"/>
        </w:rPr>
        <w:t>“item []”</w:t>
      </w:r>
      <w:r>
        <w:t xml:space="preserve"> in conformity with the sequence “</w:t>
      </w:r>
      <w:r>
        <w:rPr>
          <w:rStyle w:val="Fett"/>
        </w:rPr>
        <w:t>speaker|tier_type|tier_category</w:t>
      </w:r>
      <w:r>
        <w:t xml:space="preserve">” to their corresponding values. </w:t>
      </w:r>
    </w:p>
    <w:p w:rsidR="003D1908" w:rsidRDefault="00A46B31">
      <w:pPr>
        <w:pStyle w:val="GraphikFormat"/>
        <w:rPr>
          <w:lang w:val="en-US"/>
        </w:rPr>
      </w:pPr>
      <w:r>
        <w:rPr>
          <w:noProof/>
          <w:lang w:eastAsia="de-DE"/>
        </w:rPr>
        <w:lastRenderedPageBreak/>
        <w:drawing>
          <wp:inline distT="0" distB="0" distL="0" distR="0" wp14:anchorId="53AC8EBE" wp14:editId="1DECFC32">
            <wp:extent cx="2156400" cy="1846800"/>
            <wp:effectExtent l="0" t="0" r="0" b="1270"/>
            <wp:docPr id="318" name="Grafik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ild1.png"/>
                    <pic:cNvPicPr/>
                  </pic:nvPicPr>
                  <pic:blipFill rotWithShape="1">
                    <a:blip r:embed="rId132">
                      <a:extLst>
                        <a:ext uri="{28A0092B-C50C-407E-A947-70E740481C1C}">
                          <a14:useLocalDpi xmlns:a14="http://schemas.microsoft.com/office/drawing/2010/main" val="0"/>
                        </a:ext>
                      </a:extLst>
                    </a:blip>
                    <a:srcRect r="22284"/>
                    <a:stretch/>
                  </pic:blipFill>
                  <pic:spPr bwMode="auto">
                    <a:xfrm>
                      <a:off x="0" y="0"/>
                      <a:ext cx="2156400" cy="1846800"/>
                    </a:xfrm>
                    <a:prstGeom prst="rect">
                      <a:avLst/>
                    </a:prstGeom>
                    <a:ln>
                      <a:noFill/>
                    </a:ln>
                    <a:extLst>
                      <a:ext uri="{53640926-AAD7-44D8-BBD7-CCE9431645EC}">
                        <a14:shadowObscured xmlns:a14="http://schemas.microsoft.com/office/drawing/2010/main"/>
                      </a:ext>
                    </a:extLst>
                  </pic:spPr>
                </pic:pic>
              </a:graphicData>
            </a:graphic>
          </wp:inline>
        </w:drawing>
      </w:r>
    </w:p>
    <w:p w:rsidR="003D1908" w:rsidRDefault="00A46B31" w:rsidP="00CE6849">
      <w:pPr>
        <w:pStyle w:val="Standard-BlockCharCharChar"/>
      </w:pPr>
      <w:r>
        <w:t xml:space="preserve">3. </w:t>
      </w:r>
      <w:r>
        <w:rPr>
          <w:shd w:val="clear" w:color="auto" w:fill="D9D9D9"/>
        </w:rPr>
        <w:t>FOLKER Transcription (*.flk, *.fln)</w:t>
      </w:r>
      <w:r w:rsidRPr="00412C22">
        <w:t xml:space="preserve">: </w:t>
      </w:r>
      <w:r>
        <w:t>imports a transcription created in FOLKER (the FOLK-Editor of the IDS Mannheim.</w:t>
      </w:r>
    </w:p>
    <w:p w:rsidR="003D1908" w:rsidRDefault="00A46B31" w:rsidP="00CE6849">
      <w:pPr>
        <w:pStyle w:val="Standard-BlockCharCharChar"/>
      </w:pPr>
      <w:r>
        <w:t xml:space="preserve">4. </w:t>
      </w:r>
      <w:r>
        <w:rPr>
          <w:shd w:val="clear" w:color="auto" w:fill="D9D9D9"/>
        </w:rPr>
        <w:t>CHAT Transcript (*.cha)</w:t>
      </w:r>
      <w:r w:rsidRPr="00412C22">
        <w:t xml:space="preserve">: </w:t>
      </w:r>
      <w:r>
        <w:t>imports files that have been created with the CLAN Editor of the CHILDES System.</w:t>
      </w:r>
    </w:p>
    <w:p w:rsidR="003D1908" w:rsidRDefault="00A46B31" w:rsidP="00CE6849">
      <w:pPr>
        <w:pStyle w:val="Standard-BlockCharCharChar"/>
      </w:pPr>
      <w:r>
        <w:t xml:space="preserve">5. </w:t>
      </w:r>
      <w:r>
        <w:rPr>
          <w:shd w:val="clear" w:color="auto" w:fill="D9D9D9"/>
        </w:rPr>
        <w:t>Transcriber file (*.trs)</w:t>
      </w:r>
      <w:r w:rsidRPr="00412C22">
        <w:t xml:space="preserve">: </w:t>
      </w:r>
      <w:r>
        <w:t xml:space="preserve">imports a file created with the Transcriber software (for more information visit: </w:t>
      </w:r>
      <w:hyperlink r:id="rId133" w:history="1">
        <w:r>
          <w:rPr>
            <w:rStyle w:val="Hyperlink"/>
          </w:rPr>
          <w:t>http://trans.sourceforge.net/en/presentation.php</w:t>
        </w:r>
      </w:hyperlink>
      <w:r>
        <w:t>).</w:t>
      </w:r>
    </w:p>
    <w:p w:rsidR="003D1908" w:rsidRDefault="00A46B31" w:rsidP="00CE6849">
      <w:pPr>
        <w:pStyle w:val="Standard-BlockCharCharChar"/>
      </w:pPr>
      <w:r>
        <w:t xml:space="preserve">6. </w:t>
      </w:r>
      <w:r>
        <w:rPr>
          <w:shd w:val="clear" w:color="auto" w:fill="D9D9D9"/>
        </w:rPr>
        <w:t>Winpitch file (*.alg, *.xml)</w:t>
      </w:r>
      <w:r w:rsidRPr="00412C22">
        <w:t>:</w:t>
      </w:r>
      <w:r>
        <w:t xml:space="preserve"> imports a file created with the Winpitch software (</w:t>
      </w:r>
      <w:hyperlink r:id="rId134" w:history="1">
        <w:r>
          <w:rPr>
            <w:rStyle w:val="Hyperlink"/>
          </w:rPr>
          <w:t>http://www.winpitch.com/</w:t>
        </w:r>
      </w:hyperlink>
      <w:r>
        <w:t>).</w:t>
      </w:r>
    </w:p>
    <w:p w:rsidR="003D1908" w:rsidRDefault="00A46B31" w:rsidP="00CE6849">
      <w:pPr>
        <w:pStyle w:val="Standard-BlockCharCharChar"/>
      </w:pPr>
      <w:r>
        <w:t xml:space="preserve">7. </w:t>
      </w:r>
      <w:r>
        <w:rPr>
          <w:shd w:val="clear" w:color="auto" w:fill="D9D9D9"/>
        </w:rPr>
        <w:t>Anvil annotation file (*.anvil)</w:t>
      </w:r>
      <w:r w:rsidRPr="00412C22">
        <w:t>:</w:t>
      </w:r>
      <w:r>
        <w:t xml:space="preserve"> imports all tracks created in Anvil into the musical score. Remember to check the tier properties since the Partitur Editor automatically assigns them the </w:t>
      </w:r>
      <w:r w:rsidR="00CB6741">
        <w:t>t</w:t>
      </w:r>
      <w:r>
        <w:t xml:space="preserve">ype </w:t>
      </w:r>
      <w:r w:rsidR="00CB6741">
        <w:t>“</w:t>
      </w:r>
      <w:r>
        <w:t>T(ranscription)</w:t>
      </w:r>
      <w:r w:rsidR="00CB6741">
        <w:t>”</w:t>
      </w:r>
      <w:r>
        <w:t xml:space="preserve">. In case the window </w:t>
      </w:r>
      <w:r w:rsidRPr="00CB6741">
        <w:rPr>
          <w:rStyle w:val="RefsZchn"/>
        </w:rPr>
        <w:t>“Stratify Tier”</w:t>
      </w:r>
      <w:r>
        <w:t xml:space="preserve"> is displayed, please select the stratification method you want to employ on the overlapping events.</w:t>
      </w:r>
    </w:p>
    <w:p w:rsidR="003D1908" w:rsidRDefault="00A46B31" w:rsidP="00CE6849">
      <w:pPr>
        <w:pStyle w:val="Standard-BlockCharCharChar"/>
        <w:rPr>
          <w:rFonts w:eastAsia="Calibri"/>
          <w:szCs w:val="22"/>
          <w:lang w:val="en-GB" w:eastAsia="en-US" w:bidi="ar-SA"/>
        </w:rPr>
      </w:pPr>
      <w:r>
        <w:t xml:space="preserve">8. </w:t>
      </w:r>
      <w:r>
        <w:rPr>
          <w:shd w:val="clear" w:color="auto" w:fill="D9D9D9"/>
        </w:rPr>
        <w:t>TASX Annotation File (*.xml)</w:t>
      </w:r>
      <w:r w:rsidRPr="00412C22">
        <w:t xml:space="preserve">: </w:t>
      </w:r>
      <w:r>
        <w:t xml:space="preserve">Imports a file in TASX format. After the import, a window to clean the transcription up is displayed (see </w:t>
      </w:r>
      <w:r w:rsidR="00CB6741" w:rsidRPr="00CB6741">
        <w:rPr>
          <w:rStyle w:val="Menufunction"/>
        </w:rPr>
        <w:fldChar w:fldCharType="begin"/>
      </w:r>
      <w:r w:rsidR="00CB6741" w:rsidRPr="00CB6741">
        <w:rPr>
          <w:rStyle w:val="Menufunction"/>
        </w:rPr>
        <w:instrText xml:space="preserve"> REF _Ref472889093 \h </w:instrText>
      </w:r>
      <w:r w:rsidR="00CB6741">
        <w:rPr>
          <w:rStyle w:val="Menufunction"/>
        </w:rPr>
        <w:instrText xml:space="preserve"> \* MERGEFORMAT </w:instrText>
      </w:r>
      <w:r w:rsidR="00CB6741" w:rsidRPr="00CB6741">
        <w:rPr>
          <w:rStyle w:val="Menufunction"/>
        </w:rPr>
      </w:r>
      <w:r w:rsidR="00CB6741" w:rsidRPr="00CB6741">
        <w:rPr>
          <w:rStyle w:val="Menufunction"/>
        </w:rPr>
        <w:fldChar w:fldCharType="separate"/>
      </w:r>
      <w:r w:rsidR="003E68CF" w:rsidRPr="003E68CF">
        <w:rPr>
          <w:rStyle w:val="Menufunction"/>
        </w:rPr>
        <w:t>Transcription &gt; Clean up...</w:t>
      </w:r>
      <w:r w:rsidR="00CB6741" w:rsidRPr="00CB6741">
        <w:rPr>
          <w:rStyle w:val="Menufunction"/>
        </w:rPr>
        <w:fldChar w:fldCharType="end"/>
      </w:r>
      <w:r>
        <w:rPr>
          <w:rFonts w:eastAsia="Calibri"/>
          <w:szCs w:val="22"/>
          <w:lang w:val="en-GB" w:eastAsia="en-US" w:bidi="ar-SA"/>
        </w:rPr>
        <w:t>). Under certain circumstances, this window is displayed thereafter:</w:t>
      </w:r>
    </w:p>
    <w:p w:rsidR="003D1908" w:rsidRDefault="00A46B31" w:rsidP="00CB6741">
      <w:pPr>
        <w:pStyle w:val="GraphikFormat"/>
      </w:pPr>
      <w:r>
        <w:rPr>
          <w:noProof/>
          <w:lang w:eastAsia="de-DE"/>
        </w:rPr>
        <w:drawing>
          <wp:inline distT="0" distB="0" distL="0" distR="0" wp14:anchorId="2793D698" wp14:editId="6D9C432F">
            <wp:extent cx="3576670" cy="1762125"/>
            <wp:effectExtent l="0" t="0" r="5080" b="0"/>
            <wp:docPr id="833" name="Grafik 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Lst>
                    </a:blip>
                    <a:stretch>
                      <a:fillRect/>
                    </a:stretch>
                  </pic:blipFill>
                  <pic:spPr>
                    <a:xfrm>
                      <a:off x="0" y="0"/>
                      <a:ext cx="3608772" cy="1777941"/>
                    </a:xfrm>
                    <a:prstGeom prst="rect">
                      <a:avLst/>
                    </a:prstGeom>
                  </pic:spPr>
                </pic:pic>
              </a:graphicData>
            </a:graphic>
          </wp:inline>
        </w:drawing>
      </w:r>
    </w:p>
    <w:p w:rsidR="003D1908" w:rsidRDefault="00A46B31" w:rsidP="00CE6849">
      <w:pPr>
        <w:pStyle w:val="Standard-BlockCharCharChar"/>
      </w:pPr>
      <w:r>
        <w:t>This dialog states that some tiers contain events that overlap each other within the tier (“the tier is not stratified”). In order to display transcriptions as a musical score, overlapping events within a tier may not exist. Choose one of the following options:</w:t>
      </w:r>
    </w:p>
    <w:p w:rsidR="003D1908" w:rsidRDefault="00A46B31" w:rsidP="008338F0">
      <w:pPr>
        <w:pStyle w:val="Aufzhlungszeichen1"/>
      </w:pPr>
      <w:r w:rsidRPr="001A0028">
        <w:rPr>
          <w:rStyle w:val="RefsZchn"/>
        </w:rPr>
        <w:t>Stratify by deletion</w:t>
      </w:r>
      <w:r w:rsidRPr="00412C22">
        <w:rPr>
          <w:rStyle w:val="Standard-BlockCharCharCharChar"/>
        </w:rPr>
        <w:t>: deletes</w:t>
      </w:r>
      <w:r>
        <w:t xml:space="preserve"> one (the second) of two overlapping events</w:t>
      </w:r>
    </w:p>
    <w:p w:rsidR="003D1908" w:rsidRDefault="00A46B31" w:rsidP="008338F0">
      <w:pPr>
        <w:pStyle w:val="Aufzhlungszeichen1"/>
      </w:pPr>
      <w:r w:rsidRPr="001A0028">
        <w:rPr>
          <w:rStyle w:val="RefsZchn"/>
        </w:rPr>
        <w:t>Stratify by distribution</w:t>
      </w:r>
      <w:r w:rsidRPr="00412C22">
        <w:rPr>
          <w:rStyle w:val="Standard-BlockCharCharCharChar"/>
        </w:rPr>
        <w:t>:</w:t>
      </w:r>
      <w:r>
        <w:t xml:space="preserve"> distributes one (the second) of two overlapping events into a new tier.</w:t>
      </w:r>
    </w:p>
    <w:p w:rsidR="003D1908" w:rsidRDefault="00A46B31" w:rsidP="00CE6849">
      <w:pPr>
        <w:pStyle w:val="Standard-BlockCharCharChar"/>
      </w:pPr>
      <w:r>
        <w:lastRenderedPageBreak/>
        <w:t>Subsequently, it will appear in the musical score in the Editor.</w:t>
      </w:r>
    </w:p>
    <w:p w:rsidR="003D1908" w:rsidRDefault="00A46B31" w:rsidP="00CE6849">
      <w:pPr>
        <w:pStyle w:val="Standard-BlockCharCharChar"/>
      </w:pPr>
      <w:r>
        <w:t xml:space="preserve">9. </w:t>
      </w:r>
      <w:r>
        <w:rPr>
          <w:shd w:val="clear" w:color="auto" w:fill="D9D9D9"/>
        </w:rPr>
        <w:t>Annotation Graph File (*.xml)</w:t>
      </w:r>
      <w:r w:rsidRPr="00412C22">
        <w:t xml:space="preserve">: Imports </w:t>
      </w:r>
      <w:r>
        <w:t>a file in the ATLAS-Interchange format, Level 0. The format can be used as an exchange format with a number of other tools (ANVIL, Transformer, MAVVissta, etc.). For this, see:</w:t>
      </w:r>
    </w:p>
    <w:p w:rsidR="003D1908" w:rsidRDefault="00A46B31" w:rsidP="00CE6849">
      <w:pPr>
        <w:pStyle w:val="Literaturliste"/>
        <w:rPr>
          <w:lang w:val="en-GB"/>
        </w:rPr>
      </w:pPr>
      <w:r>
        <w:t xml:space="preserve">T.Schmidt, S. Duncan, O. Ehmer, J. Hoyt, M. Kipp, D. Loehr, M. Magnusson, T. Rose &amp; H. Sloetjes (2008): An exchange format for multimodal annotations. </w:t>
      </w:r>
      <w:r>
        <w:rPr>
          <w:lang w:val="en-GB"/>
        </w:rPr>
        <w:t xml:space="preserve">In: </w:t>
      </w:r>
      <w:r>
        <w:rPr>
          <w:i/>
          <w:lang w:val="en-GB"/>
        </w:rPr>
        <w:t>Proceedings of the Language Resource and Evaluation Conference 2008</w:t>
      </w:r>
      <w:r>
        <w:rPr>
          <w:lang w:val="en-GB"/>
        </w:rPr>
        <w:t>, Marrakech, Paris: ELRA.</w:t>
      </w:r>
    </w:p>
    <w:p w:rsidR="003D1908" w:rsidRDefault="00A46B31" w:rsidP="00CE6849">
      <w:pPr>
        <w:pStyle w:val="Standard-BlockCharCharChar"/>
      </w:pPr>
      <w:r>
        <w:t xml:space="preserve">10. </w:t>
      </w:r>
      <w:r>
        <w:rPr>
          <w:shd w:val="clear" w:color="auto" w:fill="D9D9D9"/>
        </w:rPr>
        <w:t>Simple EXMARaLDA text file (*.txt)</w:t>
      </w:r>
      <w:r w:rsidRPr="00412C22">
        <w:t>:</w:t>
      </w:r>
      <w:r>
        <w:t xml:space="preserve"> A Simple EXMARaLDA file is a transcription in .txt format that has been created according to the “Simple EXMARaLDA” specifications. You can find these specifications in </w:t>
      </w:r>
      <w:r w:rsidR="00490311" w:rsidRPr="004005C8">
        <w:rPr>
          <w:rStyle w:val="QuerverweiseZchn"/>
          <w:highlight w:val="yellow"/>
        </w:rPr>
        <w:fldChar w:fldCharType="begin"/>
      </w:r>
      <w:r w:rsidR="00490311" w:rsidRPr="004005C8">
        <w:rPr>
          <w:rStyle w:val="QuerverweiseZchn"/>
        </w:rPr>
        <w:instrText xml:space="preserve"> REF _Ref472774970 \h </w:instrText>
      </w:r>
      <w:r w:rsidR="004005C8">
        <w:rPr>
          <w:rStyle w:val="QuerverweiseZchn"/>
          <w:highlight w:val="yellow"/>
        </w:rPr>
        <w:instrText xml:space="preserve"> \* MERGEFORMAT </w:instrText>
      </w:r>
      <w:r w:rsidR="00490311" w:rsidRPr="004005C8">
        <w:rPr>
          <w:rStyle w:val="QuerverweiseZchn"/>
          <w:highlight w:val="yellow"/>
        </w:rPr>
      </w:r>
      <w:r w:rsidR="00490311" w:rsidRPr="004005C8">
        <w:rPr>
          <w:rStyle w:val="QuerverweiseZchn"/>
          <w:highlight w:val="yellow"/>
        </w:rPr>
        <w:fldChar w:fldCharType="separate"/>
      </w:r>
      <w:r w:rsidR="00221C41" w:rsidRPr="003E68CF">
        <w:rPr>
          <w:rStyle w:val="QuerverweiseZchn"/>
        </w:rPr>
        <w:t>Appendix A: Simple E</w:t>
      </w:r>
      <w:r w:rsidR="00221C41">
        <w:rPr>
          <w:rStyle w:val="QuerverweiseZchn"/>
        </w:rPr>
        <w:t>XMARaLDA</w:t>
      </w:r>
      <w:r w:rsidR="00221C41" w:rsidRPr="003E68CF">
        <w:rPr>
          <w:rStyle w:val="QuerverweiseZchn"/>
        </w:rPr>
        <w:t xml:space="preserve"> Conventions</w:t>
      </w:r>
      <w:r w:rsidR="00490311" w:rsidRPr="004005C8">
        <w:rPr>
          <w:rStyle w:val="QuerverweiseZchn"/>
          <w:highlight w:val="yellow"/>
        </w:rPr>
        <w:fldChar w:fldCharType="end"/>
      </w:r>
      <w:r>
        <w:t xml:space="preserve">. If you have created a transcription according to these specifications in a text editor or a word processing software and saved it as “plain text” (either coded as Unicode or a standard coding specified by the system), you can import a text file to the Partitur-Editor. For this, search for the file and select the suitable coding in the drop-down list on the side. Then click </w:t>
      </w:r>
      <w:r w:rsidR="004005C8" w:rsidRPr="00CB6741">
        <w:rPr>
          <w:rStyle w:val="ButtonsZchn"/>
        </w:rPr>
        <w:t>Open</w:t>
      </w:r>
      <w:r>
        <w:t>.</w:t>
      </w:r>
    </w:p>
    <w:p w:rsidR="003D1908" w:rsidRDefault="00A46B31">
      <w:pPr>
        <w:pStyle w:val="GraphikFormat"/>
      </w:pPr>
      <w:r>
        <w:rPr>
          <w:noProof/>
          <w:lang w:eastAsia="de-DE"/>
        </w:rPr>
        <w:drawing>
          <wp:inline distT="0" distB="0" distL="0" distR="0" wp14:anchorId="1ECA443C" wp14:editId="50A86379">
            <wp:extent cx="1619324" cy="1304925"/>
            <wp:effectExtent l="0" t="0" r="0" b="0"/>
            <wp:docPr id="59" name="Bild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36" cstate="print">
                      <a:extLst>
                        <a:ext uri="{BEBA8EAE-BF5A-486C-A8C5-ECC9F3942E4B}">
                          <a14:imgProps xmlns:a14="http://schemas.microsoft.com/office/drawing/2010/main">
                            <a14:imgLayer r:embed="rId137">
                              <a14:imgEffect>
                                <a14:colorTemperature colorTemp="5900"/>
                              </a14:imgEffect>
                              <a14:imgEffect>
                                <a14:saturation sat="66000"/>
                              </a14:imgEffect>
                              <a14:imgEffect>
                                <a14:brightnessContrast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1625871" cy="1310201"/>
                    </a:xfrm>
                    <a:prstGeom prst="rect">
                      <a:avLst/>
                    </a:prstGeom>
                    <a:noFill/>
                    <a:ln>
                      <a:noFill/>
                    </a:ln>
                  </pic:spPr>
                </pic:pic>
              </a:graphicData>
            </a:graphic>
          </wp:inline>
        </w:drawing>
      </w:r>
    </w:p>
    <w:p w:rsidR="003D1908" w:rsidRDefault="00A46B31" w:rsidP="00CE6849">
      <w:pPr>
        <w:pStyle w:val="Standard-BlockCharCharChar"/>
      </w:pPr>
      <w:r>
        <w:t>If the import is successful, a musical score representation will be visible in the transcription. If the import fails, an error message of the following kind will appear:</w:t>
      </w:r>
    </w:p>
    <w:p w:rsidR="008809EF" w:rsidRDefault="008809EF" w:rsidP="008809EF">
      <w:pPr>
        <w:pStyle w:val="GraphikFormat"/>
      </w:pPr>
      <w:r>
        <w:rPr>
          <w:noProof/>
          <w:lang w:eastAsia="de-DE"/>
        </w:rPr>
        <w:drawing>
          <wp:inline distT="0" distB="0" distL="0" distR="0" wp14:anchorId="66FD0334" wp14:editId="1370D176">
            <wp:extent cx="2592705" cy="1123950"/>
            <wp:effectExtent l="0" t="0" r="0" b="0"/>
            <wp:docPr id="60" name="Bild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38" cstate="print">
                      <a:extLst>
                        <a:ext uri="{BEBA8EAE-BF5A-486C-A8C5-ECC9F3942E4B}">
                          <a14:imgProps xmlns:a14="http://schemas.microsoft.com/office/drawing/2010/main">
                            <a14:imgLayer r:embed="rId139">
                              <a14:imgEffect>
                                <a14:colorTemperature colorTemp="5900"/>
                              </a14:imgEffect>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2592705" cy="1123950"/>
                    </a:xfrm>
                    <a:prstGeom prst="rect">
                      <a:avLst/>
                    </a:prstGeom>
                    <a:noFill/>
                    <a:ln>
                      <a:noFill/>
                    </a:ln>
                  </pic:spPr>
                </pic:pic>
              </a:graphicData>
            </a:graphic>
          </wp:inline>
        </w:drawing>
      </w:r>
    </w:p>
    <w:p w:rsidR="003D1908" w:rsidRDefault="00A46B31" w:rsidP="00CE6849">
      <w:pPr>
        <w:pStyle w:val="Standard-BlockCharCharChar"/>
      </w:pPr>
      <w:r>
        <w:t xml:space="preserve">The first line contains the line number of the original file, in which the error occurred. The second line contains the type of error (here: </w:t>
      </w:r>
      <w:r w:rsidRPr="003023CD">
        <w:rPr>
          <w:rStyle w:val="RefsZchn"/>
        </w:rPr>
        <w:t>“no speaker separator”</w:t>
      </w:r>
      <w:r>
        <w:t>, hence the speaker abbreviation was not ended in a colon) and the third line presents the entire line containing the error. Open the text file in a text Editor, fix the error, save the file and reattempt the file import.</w:t>
      </w:r>
    </w:p>
    <w:p w:rsidR="003D1908" w:rsidRDefault="00A46B31" w:rsidP="00CE6849">
      <w:pPr>
        <w:pStyle w:val="Standard-BlockCharCharChar"/>
      </w:pPr>
      <w:commentRangeStart w:id="131"/>
      <w:r>
        <w:t xml:space="preserve">11. </w:t>
      </w:r>
      <w:r>
        <w:rPr>
          <w:shd w:val="clear" w:color="auto" w:fill="D9D9D9"/>
        </w:rPr>
        <w:t>Rio de Janeiro style text transcription (*.txt)</w:t>
      </w:r>
      <w:r w:rsidRPr="00412C22">
        <w:t xml:space="preserve">: </w:t>
      </w:r>
      <w:commentRangeEnd w:id="131"/>
      <w:r w:rsidRPr="00412C22">
        <w:commentReference w:id="131"/>
      </w:r>
    </w:p>
    <w:p w:rsidR="003D1908" w:rsidRDefault="00A46B31" w:rsidP="00CE6849">
      <w:pPr>
        <w:pStyle w:val="Standard-BlockCharCharChar"/>
      </w:pPr>
      <w:r>
        <w:t xml:space="preserve">12. </w:t>
      </w:r>
      <w:r>
        <w:rPr>
          <w:shd w:val="clear" w:color="auto" w:fill="D9D9D9"/>
        </w:rPr>
        <w:t>Plain text file</w:t>
      </w:r>
      <w:r w:rsidRPr="00412C22">
        <w:t xml:space="preserve">: </w:t>
      </w:r>
      <w:r>
        <w:t>imports any text file into a single tier in the musical score. The window presents options as to according to which rule the content of the text file will be distributed into the events of the tier:</w:t>
      </w:r>
    </w:p>
    <w:p w:rsidR="003D1908" w:rsidRDefault="00A46B31">
      <w:pPr>
        <w:pStyle w:val="GraphikFormat"/>
      </w:pPr>
      <w:bookmarkStart w:id="132" w:name="_File_&gt;_Import_&gt;_TASX..."/>
      <w:bookmarkStart w:id="133" w:name="_Toc55213830"/>
      <w:bookmarkStart w:id="134" w:name="_Toc69129817"/>
      <w:bookmarkStart w:id="135" w:name="_Toc69129958"/>
      <w:bookmarkStart w:id="136" w:name="_Ref108437852"/>
      <w:bookmarkEnd w:id="132"/>
      <w:r>
        <w:rPr>
          <w:noProof/>
          <w:lang w:eastAsia="de-DE"/>
        </w:rPr>
        <w:lastRenderedPageBreak/>
        <w:drawing>
          <wp:inline distT="0" distB="0" distL="0" distR="0" wp14:anchorId="6A206119" wp14:editId="7739F5FD">
            <wp:extent cx="4467225" cy="1238250"/>
            <wp:effectExtent l="0" t="0" r="9525" b="0"/>
            <wp:docPr id="834" name="Grafik 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467225" cy="1238250"/>
                    </a:xfrm>
                    <a:prstGeom prst="rect">
                      <a:avLst/>
                    </a:prstGeom>
                  </pic:spPr>
                </pic:pic>
              </a:graphicData>
            </a:graphic>
          </wp:inline>
        </w:drawing>
      </w:r>
    </w:p>
    <w:p w:rsidR="003D1908" w:rsidRDefault="00A46B31" w:rsidP="008338F0">
      <w:pPr>
        <w:pStyle w:val="Aufzhlungszeichen1"/>
      </w:pPr>
      <w:r>
        <w:t>This is illustrated in the following text file example:</w:t>
      </w:r>
    </w:p>
    <w:p w:rsidR="003D1908" w:rsidRDefault="00A46B31">
      <w:pPr>
        <w:pStyle w:val="GraphikFormat"/>
      </w:pPr>
      <w:r>
        <w:rPr>
          <w:noProof/>
          <w:lang w:eastAsia="de-DE"/>
        </w:rPr>
        <w:drawing>
          <wp:inline distT="0" distB="0" distL="0" distR="0" wp14:anchorId="059ED90F" wp14:editId="39F9C886">
            <wp:extent cx="3838575" cy="2171700"/>
            <wp:effectExtent l="0" t="0" r="9525" b="0"/>
            <wp:docPr id="153" name="Grafik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3838575" cy="2171700"/>
                    </a:xfrm>
                    <a:prstGeom prst="rect">
                      <a:avLst/>
                    </a:prstGeom>
                  </pic:spPr>
                </pic:pic>
              </a:graphicData>
            </a:graphic>
          </wp:inline>
        </w:drawing>
      </w:r>
    </w:p>
    <w:p w:rsidR="003D1908" w:rsidRDefault="00A46B31" w:rsidP="008338F0">
      <w:pPr>
        <w:pStyle w:val="Aufzhlungszeichen1"/>
      </w:pPr>
      <w:r>
        <w:t xml:space="preserve">The option </w:t>
      </w:r>
      <w:r w:rsidRPr="003023CD">
        <w:rPr>
          <w:rStyle w:val="RefsZchn"/>
        </w:rPr>
        <w:t>“Split at paragraphs”</w:t>
      </w:r>
      <w:r>
        <w:t xml:space="preserve"> creates a new event for every line of the original file:</w:t>
      </w:r>
    </w:p>
    <w:p w:rsidR="003D1908" w:rsidRDefault="00A46B31">
      <w:pPr>
        <w:pStyle w:val="GraphikFormat"/>
      </w:pPr>
      <w:r>
        <w:rPr>
          <w:noProof/>
          <w:lang w:eastAsia="de-DE"/>
        </w:rPr>
        <w:drawing>
          <wp:inline distT="0" distB="0" distL="0" distR="0" wp14:anchorId="3E8E9FBC" wp14:editId="0092CE16">
            <wp:extent cx="5943600" cy="419100"/>
            <wp:effectExtent l="0" t="0" r="0" b="0"/>
            <wp:docPr id="63" name="Bild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42" cstate="print">
                      <a:extLst>
                        <a:ext uri="{BEBA8EAE-BF5A-486C-A8C5-ECC9F3942E4B}">
                          <a14:imgProps xmlns:a14="http://schemas.microsoft.com/office/drawing/2010/main">
                            <a14:imgLayer r:embed="rId143">
                              <a14:imgEffect>
                                <a14:colorTemperature colorTemp="5900"/>
                              </a14:imgEffect>
                              <a14:imgEffect>
                                <a14:saturation sat="33000"/>
                              </a14:imgEffect>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943600" cy="419100"/>
                    </a:xfrm>
                    <a:prstGeom prst="rect">
                      <a:avLst/>
                    </a:prstGeom>
                    <a:noFill/>
                    <a:ln>
                      <a:noFill/>
                    </a:ln>
                  </pic:spPr>
                </pic:pic>
              </a:graphicData>
            </a:graphic>
          </wp:inline>
        </w:drawing>
      </w:r>
    </w:p>
    <w:p w:rsidR="003D1908" w:rsidRDefault="00A46B31" w:rsidP="008338F0">
      <w:pPr>
        <w:pStyle w:val="Aufzhlungszeichen1"/>
      </w:pPr>
      <w:r>
        <w:t xml:space="preserve">The option </w:t>
      </w:r>
      <w:r w:rsidRPr="003023CD">
        <w:rPr>
          <w:rStyle w:val="RefsZchn"/>
        </w:rPr>
        <w:t>“Split at non-word characters”</w:t>
      </w:r>
      <w:r>
        <w:t xml:space="preserve"> creates a new event for every row of alphabetic signs (i.e. for every “word”) of the original file:</w:t>
      </w:r>
    </w:p>
    <w:p w:rsidR="003D1908" w:rsidRDefault="00A46B31">
      <w:pPr>
        <w:pStyle w:val="GraphikFormat"/>
      </w:pPr>
      <w:r>
        <w:rPr>
          <w:noProof/>
          <w:lang w:eastAsia="de-DE"/>
        </w:rPr>
        <w:drawing>
          <wp:inline distT="0" distB="0" distL="0" distR="0" wp14:anchorId="1AF8CCDB" wp14:editId="55D79D23">
            <wp:extent cx="5934075" cy="314325"/>
            <wp:effectExtent l="0" t="0" r="9525" b="9525"/>
            <wp:docPr id="64" name="Bild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44" cstate="print">
                      <a:extLst>
                        <a:ext uri="{BEBA8EAE-BF5A-486C-A8C5-ECC9F3942E4B}">
                          <a14:imgProps xmlns:a14="http://schemas.microsoft.com/office/drawing/2010/main">
                            <a14:imgLayer r:embed="rId145">
                              <a14:imgEffect>
                                <a14:colorTemperature colorTemp="5900"/>
                              </a14:imgEffect>
                              <a14:imgEffect>
                                <a14:saturation sat="33000"/>
                              </a14:imgEffect>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934075" cy="314325"/>
                    </a:xfrm>
                    <a:prstGeom prst="rect">
                      <a:avLst/>
                    </a:prstGeom>
                    <a:noFill/>
                    <a:ln>
                      <a:noFill/>
                    </a:ln>
                  </pic:spPr>
                </pic:pic>
              </a:graphicData>
            </a:graphic>
          </wp:inline>
        </w:drawing>
      </w:r>
    </w:p>
    <w:p w:rsidR="003D1908" w:rsidRDefault="00A46B31" w:rsidP="008338F0">
      <w:pPr>
        <w:pStyle w:val="Aufzhlungszeichen1"/>
      </w:pPr>
      <w:r>
        <w:t xml:space="preserve">The option </w:t>
      </w:r>
      <w:r w:rsidRPr="003023CD">
        <w:rPr>
          <w:rStyle w:val="RefsZchn"/>
        </w:rPr>
        <w:t>“Split at regular expression”</w:t>
      </w:r>
      <w:r>
        <w:t xml:space="preserve"> allows the input of any desired expression, according to which text will be distributed into the events. For instance, the expression [\.\?] for the text above would deliver the following result:</w:t>
      </w:r>
    </w:p>
    <w:p w:rsidR="003D1908" w:rsidRDefault="00A46B31">
      <w:pPr>
        <w:pStyle w:val="GraphikFormat"/>
      </w:pPr>
      <w:r>
        <w:rPr>
          <w:noProof/>
          <w:lang w:eastAsia="de-DE"/>
        </w:rPr>
        <w:drawing>
          <wp:inline distT="0" distB="0" distL="0" distR="0" wp14:anchorId="4BB43A2B" wp14:editId="5C285BBC">
            <wp:extent cx="5943600" cy="457200"/>
            <wp:effectExtent l="0" t="0" r="0" b="0"/>
            <wp:docPr id="65" name="Bild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46" cstate="print">
                      <a:extLst>
                        <a:ext uri="{BEBA8EAE-BF5A-486C-A8C5-ECC9F3942E4B}">
                          <a14:imgProps xmlns:a14="http://schemas.microsoft.com/office/drawing/2010/main">
                            <a14:imgLayer r:embed="rId147">
                              <a14:imgEffect>
                                <a14:colorTemperature colorTemp="5900"/>
                              </a14:imgEffect>
                              <a14:imgEffect>
                                <a14:saturation sat="33000"/>
                              </a14:imgEffect>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943600" cy="457200"/>
                    </a:xfrm>
                    <a:prstGeom prst="rect">
                      <a:avLst/>
                    </a:prstGeom>
                    <a:noFill/>
                    <a:ln>
                      <a:noFill/>
                    </a:ln>
                  </pic:spPr>
                </pic:pic>
              </a:graphicData>
            </a:graphic>
          </wp:inline>
        </w:drawing>
      </w:r>
    </w:p>
    <w:p w:rsidR="003D1908" w:rsidRDefault="00A46B31" w:rsidP="00CE6849">
      <w:pPr>
        <w:pStyle w:val="Standard-BlockCharCharChar"/>
        <w:rPr>
          <w:rFonts w:eastAsia="Calibri"/>
        </w:rPr>
      </w:pPr>
      <w:r>
        <w:t xml:space="preserve">13. </w:t>
      </w:r>
      <w:r>
        <w:rPr>
          <w:shd w:val="clear" w:color="auto" w:fill="D9D9D9"/>
        </w:rPr>
        <w:t>Audacity Label File</w:t>
      </w:r>
      <w:r w:rsidRPr="00412C22">
        <w:t>:</w:t>
      </w:r>
      <w:r>
        <w:t xml:space="preserve"> </w:t>
      </w:r>
      <w:r>
        <w:rPr>
          <w:rFonts w:eastAsia="Calibri"/>
        </w:rPr>
        <w:t xml:space="preserve">imports a text file of text labels created in Audacity into a single tier in the musical score. Everything that has not been labelled into a </w:t>
      </w:r>
      <w:r w:rsidR="003023CD">
        <w:rPr>
          <w:rFonts w:eastAsia="Calibri"/>
        </w:rPr>
        <w:t>“</w:t>
      </w:r>
      <w:r>
        <w:rPr>
          <w:rFonts w:eastAsia="Calibri"/>
        </w:rPr>
        <w:t>[pause]</w:t>
      </w:r>
      <w:r w:rsidR="003023CD">
        <w:rPr>
          <w:rFonts w:eastAsia="Calibri"/>
        </w:rPr>
        <w:t>”</w:t>
      </w:r>
      <w:r>
        <w:rPr>
          <w:rFonts w:eastAsia="Calibri"/>
        </w:rPr>
        <w:t xml:space="preserve"> tier.</w:t>
      </w:r>
    </w:p>
    <w:p w:rsidR="003D1908" w:rsidRDefault="00A46B31" w:rsidP="00CE6849">
      <w:pPr>
        <w:pStyle w:val="Standard-BlockCharCharChar"/>
      </w:pPr>
      <w:r>
        <w:rPr>
          <w:rFonts w:eastAsia="Calibri"/>
        </w:rPr>
        <w:t xml:space="preserve">14. </w:t>
      </w:r>
      <w:r>
        <w:rPr>
          <w:shd w:val="clear" w:color="auto" w:fill="D9D9D9"/>
        </w:rPr>
        <w:t>Tree Tagger Output</w:t>
      </w:r>
      <w:r w:rsidRPr="00412C22">
        <w:t>:</w:t>
      </w:r>
      <w:r>
        <w:t xml:space="preserve"> </w:t>
      </w:r>
      <w:r>
        <w:rPr>
          <w:rFonts w:eastAsia="Calibri"/>
        </w:rPr>
        <w:t>imports a text file that contains Part-Of-Speech-Annotation, hence a word per line, as well as separated by tabs according to the Tree Tagger format (</w:t>
      </w:r>
      <w:hyperlink r:id="rId148" w:history="1">
        <w:r>
          <w:rPr>
            <w:rFonts w:eastAsia="Calibri"/>
            <w:color w:val="0000FF"/>
            <w:u w:val="single"/>
          </w:rPr>
          <w:t>http://www.ims.uni-stuttgart.de/projekte/corplex/TreeTagger/</w:t>
        </w:r>
      </w:hyperlink>
      <w:r>
        <w:rPr>
          <w:rFonts w:eastAsia="Calibri"/>
        </w:rPr>
        <w:t>) i.e.:</w:t>
      </w:r>
    </w:p>
    <w:p w:rsidR="003D1908" w:rsidRDefault="00A46B31">
      <w:pPr>
        <w:pStyle w:val="GraphikFormat"/>
      </w:pPr>
      <w:r>
        <w:rPr>
          <w:noProof/>
          <w:lang w:eastAsia="de-DE"/>
        </w:rPr>
        <w:lastRenderedPageBreak/>
        <w:drawing>
          <wp:inline distT="0" distB="0" distL="0" distR="0" wp14:anchorId="13542C84" wp14:editId="1F3C890A">
            <wp:extent cx="3857329" cy="2608028"/>
            <wp:effectExtent l="0" t="0" r="0" b="1905"/>
            <wp:docPr id="155" name="Grafik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3872616" cy="2618364"/>
                    </a:xfrm>
                    <a:prstGeom prst="rect">
                      <a:avLst/>
                    </a:prstGeom>
                  </pic:spPr>
                </pic:pic>
              </a:graphicData>
            </a:graphic>
          </wp:inline>
        </w:drawing>
      </w:r>
    </w:p>
    <w:p w:rsidR="003D1908" w:rsidRDefault="00A46B31" w:rsidP="00CE6849">
      <w:pPr>
        <w:pStyle w:val="Standard-BlockCharCharChar"/>
      </w:pPr>
      <w:r>
        <w:t>The data will be imported into two or three tiers (depending on whether the initial file only contains POS-Tags, or lemmas as well). One tier is used for the text (the words), the second for the annotation (the POS-Tags) and, if necessary, a tier for lemmas. The tiers will be assigned to a dummy speaker “X”. Every word is placed in a separate event:</w:t>
      </w:r>
    </w:p>
    <w:p w:rsidR="003D1908" w:rsidRDefault="00A46B31">
      <w:pPr>
        <w:pStyle w:val="GraphikFormat"/>
      </w:pPr>
      <w:r>
        <w:rPr>
          <w:noProof/>
          <w:lang w:eastAsia="de-DE"/>
        </w:rPr>
        <w:drawing>
          <wp:inline distT="0" distB="0" distL="0" distR="0" wp14:anchorId="70620A3D" wp14:editId="7C2FBC8B">
            <wp:extent cx="4048125" cy="828675"/>
            <wp:effectExtent l="0" t="0" r="9525" b="9525"/>
            <wp:docPr id="67" name="Bild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50" cstate="print">
                      <a:extLst>
                        <a:ext uri="{BEBA8EAE-BF5A-486C-A8C5-ECC9F3942E4B}">
                          <a14:imgProps xmlns:a14="http://schemas.microsoft.com/office/drawing/2010/main">
                            <a14:imgLayer r:embed="rId151">
                              <a14:imgEffect>
                                <a14:colorTemperature colorTemp="5900"/>
                              </a14:imgEffect>
                              <a14:imgEffect>
                                <a14:saturation sat="33000"/>
                              </a14:imgEffect>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4048125" cy="828675"/>
                    </a:xfrm>
                    <a:prstGeom prst="rect">
                      <a:avLst/>
                    </a:prstGeom>
                    <a:noFill/>
                    <a:ln>
                      <a:noFill/>
                    </a:ln>
                  </pic:spPr>
                </pic:pic>
              </a:graphicData>
            </a:graphic>
          </wp:inline>
        </w:drawing>
      </w:r>
    </w:p>
    <w:p w:rsidR="003D1908" w:rsidRDefault="00A46B31" w:rsidP="00CE6849">
      <w:pPr>
        <w:pStyle w:val="Standard-BlockCharCharChar"/>
      </w:pPr>
      <w:r>
        <w:t xml:space="preserve">15. </w:t>
      </w:r>
      <w:r>
        <w:rPr>
          <w:shd w:val="clear" w:color="auto" w:fill="D9D9D9"/>
        </w:rPr>
        <w:t>TEI file</w:t>
      </w:r>
      <w:r w:rsidRPr="00412C22">
        <w:t>:</w:t>
      </w:r>
      <w:r>
        <w:t xml:space="preserve"> </w:t>
      </w:r>
      <w:r>
        <w:rPr>
          <w:rFonts w:eastAsia="Calibri"/>
        </w:rPr>
        <w:t xml:space="preserve">imports a transcription that is coded according to the guidelines of the Text Encoding Initiative (TEI) in XML (see Schmidt, Th. 2005: Time based data models and the TEI Guidelines for Transcriptions of Speech. </w:t>
      </w:r>
      <w:r>
        <w:rPr>
          <w:rFonts w:eastAsia="Calibri"/>
          <w:lang w:val="de-DE"/>
        </w:rPr>
        <w:t xml:space="preserve">In: </w:t>
      </w:r>
      <w:r w:rsidRPr="003023CD">
        <w:rPr>
          <w:rFonts w:eastAsia="Calibri"/>
          <w:i/>
          <w:lang w:val="de-DE"/>
        </w:rPr>
        <w:t>Arbeiten zur Mehrsprachigkeit</w:t>
      </w:r>
      <w:r w:rsidR="003023CD">
        <w:rPr>
          <w:rFonts w:eastAsia="Calibri"/>
          <w:lang w:val="de-DE"/>
        </w:rPr>
        <w:t xml:space="preserve"> [</w:t>
      </w:r>
      <w:r>
        <w:rPr>
          <w:rFonts w:eastAsia="Calibri"/>
          <w:lang w:val="de-DE"/>
        </w:rPr>
        <w:t>Working Papers in Multilingualism</w:t>
      </w:r>
      <w:r w:rsidR="003023CD">
        <w:rPr>
          <w:rFonts w:eastAsia="Calibri"/>
          <w:lang w:val="de-DE"/>
        </w:rPr>
        <w:t>]</w:t>
      </w:r>
      <w:r>
        <w:rPr>
          <w:rFonts w:eastAsia="Calibri"/>
          <w:lang w:val="de-DE"/>
        </w:rPr>
        <w:t>, Series B.)</w:t>
      </w:r>
      <w:r>
        <w:rPr>
          <w:lang w:val="de-DE"/>
        </w:rPr>
        <w:t xml:space="preserve">. </w:t>
      </w:r>
      <w:r>
        <w:t xml:space="preserve">Select the transcription to be imported and click </w:t>
      </w:r>
      <w:r w:rsidR="003023CD" w:rsidRPr="00CB6741">
        <w:rPr>
          <w:rStyle w:val="ButtonsZchn"/>
        </w:rPr>
        <w:t>Open</w:t>
      </w:r>
      <w:r>
        <w:t xml:space="preserve">. After the conversion, a </w:t>
      </w:r>
      <w:r w:rsidRPr="003023CD">
        <w:rPr>
          <w:rStyle w:val="RefsZchn"/>
        </w:rPr>
        <w:t>“Cleanup-Dialog”</w:t>
      </w:r>
      <w:r>
        <w:t xml:space="preserve"> will allow you to clean the transcription up according to certain criteria (see </w:t>
      </w:r>
      <w:r w:rsidR="003023CD" w:rsidRPr="003023CD">
        <w:rPr>
          <w:rStyle w:val="Menufunction"/>
        </w:rPr>
        <w:fldChar w:fldCharType="begin"/>
      </w:r>
      <w:r w:rsidR="003023CD" w:rsidRPr="003023CD">
        <w:rPr>
          <w:rStyle w:val="Menufunction"/>
        </w:rPr>
        <w:instrText xml:space="preserve"> REF _Ref472889599 \h </w:instrText>
      </w:r>
      <w:r w:rsidR="003023CD">
        <w:rPr>
          <w:rStyle w:val="Menufunction"/>
        </w:rPr>
        <w:instrText xml:space="preserve"> \* MERGEFORMAT </w:instrText>
      </w:r>
      <w:r w:rsidR="003023CD" w:rsidRPr="003023CD">
        <w:rPr>
          <w:rStyle w:val="Menufunction"/>
        </w:rPr>
      </w:r>
      <w:r w:rsidR="003023CD" w:rsidRPr="003023CD">
        <w:rPr>
          <w:rStyle w:val="Menufunction"/>
        </w:rPr>
        <w:fldChar w:fldCharType="separate"/>
      </w:r>
      <w:r w:rsidR="003E68CF" w:rsidRPr="003E68CF">
        <w:rPr>
          <w:rStyle w:val="Menufunction"/>
        </w:rPr>
        <w:t>Transcription &gt; Clean up...</w:t>
      </w:r>
      <w:r w:rsidR="003023CD" w:rsidRPr="003023CD">
        <w:rPr>
          <w:rStyle w:val="Menufunction"/>
        </w:rPr>
        <w:fldChar w:fldCharType="end"/>
      </w:r>
      <w:r>
        <w:t>). Thereafter, the transcription will appear as a musical score in the Editor.</w:t>
      </w:r>
    </w:p>
    <w:p w:rsidR="003D1908" w:rsidRDefault="00A46B31" w:rsidP="00CE6849">
      <w:pPr>
        <w:pStyle w:val="Standard-BlockCharCharChar"/>
      </w:pPr>
      <w:r>
        <w:t xml:space="preserve">16. </w:t>
      </w:r>
      <w:r>
        <w:rPr>
          <w:shd w:val="clear" w:color="auto" w:fill="D9D9D9"/>
        </w:rPr>
        <w:t>Import via XSL stylesheet</w:t>
      </w:r>
      <w:r w:rsidRPr="00412C22">
        <w:t>: imports</w:t>
      </w:r>
      <w:r>
        <w:t xml:space="preserve"> an XML file in any desired format by applying a suitable XSL stylesheet that transforms the original format into an EXMARaLDA basic transcription.</w:t>
      </w:r>
    </w:p>
    <w:p w:rsidR="003D1908" w:rsidRDefault="00A46B31" w:rsidP="00CE6849">
      <w:pPr>
        <w:pStyle w:val="Standard-BlockCharCharChar"/>
      </w:pPr>
      <w:r>
        <w:rPr>
          <w:lang w:val="de-DE" w:eastAsia="de-DE" w:bidi="ar-SA"/>
        </w:rPr>
        <w:drawing>
          <wp:anchor distT="0" distB="180340" distL="114300" distR="114300" simplePos="0" relativeHeight="251652096" behindDoc="0" locked="0" layoutInCell="1" allowOverlap="1" wp14:anchorId="4E612066" wp14:editId="7F24C54A">
            <wp:simplePos x="0" y="0"/>
            <wp:positionH relativeFrom="margin">
              <wp:posOffset>713105</wp:posOffset>
            </wp:positionH>
            <wp:positionV relativeFrom="paragraph">
              <wp:posOffset>29845</wp:posOffset>
            </wp:positionV>
            <wp:extent cx="4600575" cy="647700"/>
            <wp:effectExtent l="0" t="0" r="9525" b="0"/>
            <wp:wrapTopAndBottom/>
            <wp:docPr id="835" name="Grafik 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extLst>
                        <a:ext uri="{28A0092B-C50C-407E-A947-70E740481C1C}">
                          <a14:useLocalDpi xmlns:a14="http://schemas.microsoft.com/office/drawing/2010/main" val="0"/>
                        </a:ext>
                      </a:extLst>
                    </a:blip>
                    <a:stretch>
                      <a:fillRect/>
                    </a:stretch>
                  </pic:blipFill>
                  <pic:spPr>
                    <a:xfrm>
                      <a:off x="0" y="0"/>
                      <a:ext cx="4600575" cy="647700"/>
                    </a:xfrm>
                    <a:prstGeom prst="rect">
                      <a:avLst/>
                    </a:prstGeom>
                  </pic:spPr>
                </pic:pic>
              </a:graphicData>
            </a:graphic>
            <wp14:sizeRelH relativeFrom="margin">
              <wp14:pctWidth>0</wp14:pctWidth>
            </wp14:sizeRelH>
            <wp14:sizeRelV relativeFrom="margin">
              <wp14:pctHeight>0</wp14:pctHeight>
            </wp14:sizeRelV>
          </wp:anchor>
        </w:drawing>
      </w:r>
      <w:r>
        <w:t>After selecting the file to be imported, you will be asked to specify such an XSL s</w:t>
      </w:r>
      <w:r w:rsidR="003023CD">
        <w:t xml:space="preserve">tylesheet. </w:t>
      </w:r>
      <w:r>
        <w:t>The name of the stylesheet will be saved for the next import.</w:t>
      </w:r>
    </w:p>
    <w:bookmarkEnd w:id="133"/>
    <w:bookmarkEnd w:id="134"/>
    <w:bookmarkEnd w:id="135"/>
    <w:bookmarkEnd w:id="136"/>
    <w:p w:rsidR="003D1908" w:rsidRDefault="00A46B31" w:rsidP="00CE6849">
      <w:pPr>
        <w:pStyle w:val="Standard-BlockCharCharChar"/>
      </w:pPr>
      <w:r>
        <w:t xml:space="preserve">17. </w:t>
      </w:r>
      <w:r>
        <w:rPr>
          <w:shd w:val="clear" w:color="auto" w:fill="D9D9D9"/>
        </w:rPr>
        <w:t>HIAT-DOS file</w:t>
      </w:r>
      <w:r w:rsidRPr="00412C22">
        <w:t xml:space="preserve">: </w:t>
      </w:r>
      <w:r>
        <w:t>“imports” HIAT-DOS files. Please note that the quotation marks around the word “import” are supposed to raise awareness to an important circumstance:</w:t>
      </w:r>
    </w:p>
    <w:p w:rsidR="003D1908" w:rsidRDefault="00A46B31" w:rsidP="008338F0">
      <w:pPr>
        <w:pStyle w:val="Aufzhlungszeichen1"/>
      </w:pPr>
      <w:r>
        <w:rPr>
          <w:rFonts w:eastAsia="Calibri"/>
        </w:rPr>
        <w:t xml:space="preserve">In essence, it is </w:t>
      </w:r>
      <w:r>
        <w:rPr>
          <w:rFonts w:eastAsia="Calibri"/>
          <w:u w:val="single"/>
        </w:rPr>
        <w:t>not possible</w:t>
      </w:r>
      <w:r>
        <w:rPr>
          <w:rFonts w:eastAsia="Calibri"/>
        </w:rPr>
        <w:t xml:space="preserve"> to find a perfect EXMARaLDA correspondence for a given HIAT-DOS data. The “import” function only supplies a rough version that normally needs to be edited manually afterwards</w:t>
      </w:r>
      <w:r>
        <w:t>.</w:t>
      </w:r>
    </w:p>
    <w:p w:rsidR="003D1908" w:rsidRDefault="00A46B31" w:rsidP="008338F0">
      <w:pPr>
        <w:pStyle w:val="Aufzhlungszeichen1"/>
        <w:rPr>
          <w:spacing w:val="-6"/>
        </w:rPr>
      </w:pPr>
      <w:r>
        <w:lastRenderedPageBreak/>
        <w:t>The function was developed for HIAT-DOS files at the Research Centre “Multilingualism” of the University of Hamburg. This explains the replacement rules for Scandinavian special characters, for example. The HIAT-DOS files created at the Research Centre neither work with intonation tiers, nor with underlining. Therefore, we have no experience as to what happens to these elements when “imported”</w:t>
      </w:r>
      <w:r>
        <w:rPr>
          <w:spacing w:val="-6"/>
        </w:rPr>
        <w:t>.</w:t>
      </w:r>
    </w:p>
    <w:p w:rsidR="003023CD" w:rsidRPr="003023CD" w:rsidRDefault="003023CD" w:rsidP="003023CD">
      <w:pPr>
        <w:pStyle w:val="GraphikFormat"/>
      </w:pPr>
      <w:r>
        <w:rPr>
          <w:noProof/>
          <w:lang w:eastAsia="de-DE"/>
        </w:rPr>
        <w:drawing>
          <wp:inline distT="0" distB="0" distL="0" distR="0" wp14:anchorId="40B198BA" wp14:editId="783CE053">
            <wp:extent cx="3386007" cy="2762250"/>
            <wp:effectExtent l="0" t="0" r="5080" b="0"/>
            <wp:docPr id="836" name="Grafik 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extLst>
                        <a:ext uri="{28A0092B-C50C-407E-A947-70E740481C1C}">
                          <a14:useLocalDpi xmlns:a14="http://schemas.microsoft.com/office/drawing/2010/main" val="0"/>
                        </a:ext>
                      </a:extLst>
                    </a:blip>
                    <a:stretch>
                      <a:fillRect/>
                    </a:stretch>
                  </pic:blipFill>
                  <pic:spPr>
                    <a:xfrm>
                      <a:off x="0" y="0"/>
                      <a:ext cx="3388105" cy="2763962"/>
                    </a:xfrm>
                    <a:prstGeom prst="rect">
                      <a:avLst/>
                    </a:prstGeom>
                  </pic:spPr>
                </pic:pic>
              </a:graphicData>
            </a:graphic>
          </wp:inline>
        </w:drawing>
      </w:r>
    </w:p>
    <w:p w:rsidR="003D1908" w:rsidRDefault="00A46B31" w:rsidP="00CE6849">
      <w:pPr>
        <w:pStyle w:val="Standard-BlockCharCharChar"/>
      </w:pPr>
      <w:r>
        <w:t>In order to “import” a HIAT-DOS file, fill in the following field:</w:t>
      </w:r>
    </w:p>
    <w:p w:rsidR="003D1908" w:rsidRDefault="00A46B31" w:rsidP="008338F0">
      <w:pPr>
        <w:pStyle w:val="Aufzhlungszeichen1"/>
      </w:pPr>
      <w:r w:rsidRPr="001A0028">
        <w:rPr>
          <w:rStyle w:val="RefsZchn"/>
        </w:rPr>
        <w:t>Transcript file</w:t>
      </w:r>
      <w:r w:rsidRPr="00412C22">
        <w:rPr>
          <w:rStyle w:val="Standard-BlockCharCharCharChar"/>
        </w:rPr>
        <w:t xml:space="preserve">: </w:t>
      </w:r>
      <w:r>
        <w:t xml:space="preserve">This is the file with the actual transcription text. Normally, HIAT-DOS gives these files the file ending “.dat”. Click </w:t>
      </w:r>
      <w:r>
        <w:rPr>
          <w:rStyle w:val="ButtonsZchn"/>
        </w:rPr>
        <w:t>Browse...</w:t>
      </w:r>
      <w:r>
        <w:t xml:space="preserve"> to look for the file with the file dialog. (Hint: The “import” result is a lot better, when using HIAT-DOS files that do not contain line breaks yet.)</w:t>
      </w:r>
    </w:p>
    <w:p w:rsidR="003D1908" w:rsidRDefault="00A46B31" w:rsidP="008338F0">
      <w:pPr>
        <w:pStyle w:val="Aufzhlungszeichen1"/>
      </w:pPr>
      <w:r w:rsidRPr="001A0028">
        <w:rPr>
          <w:rStyle w:val="RefsZchn"/>
        </w:rPr>
        <w:t>Info file</w:t>
      </w:r>
      <w:r w:rsidRPr="00412C22">
        <w:rPr>
          <w:rStyle w:val="Standard-BlockCharCharCharChar"/>
        </w:rPr>
        <w:t>:</w:t>
      </w:r>
      <w:r>
        <w:t xml:space="preserve"> This is the file that contains information from the transcription head. Normally, HIAT-DOS gives these files the file ending “.inf”. Click </w:t>
      </w:r>
      <w:r>
        <w:rPr>
          <w:rStyle w:val="ButtonsZchn"/>
        </w:rPr>
        <w:t>Browse...</w:t>
      </w:r>
      <w:r>
        <w:t xml:space="preserve"> to look for the file with the file dialog. Even if no file is selected, the “import” can be carried out – the transcription head will simply remain blank.</w:t>
      </w:r>
    </w:p>
    <w:p w:rsidR="003D1908" w:rsidRDefault="00A46B31" w:rsidP="008338F0">
      <w:pPr>
        <w:pStyle w:val="Aufzhlungszeichen1"/>
      </w:pPr>
      <w:r w:rsidRPr="001A0028">
        <w:rPr>
          <w:rStyle w:val="RefsZchn"/>
        </w:rPr>
        <w:t>Speakers file</w:t>
      </w:r>
      <w:r w:rsidRPr="00412C22">
        <w:rPr>
          <w:rStyle w:val="Standard-BlockCharCharCharChar"/>
        </w:rPr>
        <w:t>:</w:t>
      </w:r>
      <w:r>
        <w:t xml:space="preserve"> This is the file that contains the names and abbreviations of the speakers. Normally, HIAT-DOS gives these files the file ending “.sig”. Click </w:t>
      </w:r>
      <w:r>
        <w:rPr>
          <w:rStyle w:val="ButtonsZchn"/>
        </w:rPr>
        <w:t>Browse...</w:t>
      </w:r>
      <w:r>
        <w:t xml:space="preserve"> to look for the file with the file dialog. Even if no file is selected, the “import” can be carried out – the speakertable will be generated automatically, speaker abbreviations and names can be added afterwards in the Partitur-Editor.</w:t>
      </w:r>
    </w:p>
    <w:p w:rsidR="003D1908" w:rsidRDefault="00A46B31" w:rsidP="008338F0">
      <w:pPr>
        <w:pStyle w:val="Aufzhlungszeichen1"/>
      </w:pPr>
      <w:r w:rsidRPr="001A0028">
        <w:rPr>
          <w:rStyle w:val="RefsZchn"/>
        </w:rPr>
        <w:t>Method for calculating synchronisation points</w:t>
      </w:r>
      <w:r w:rsidRPr="00412C22">
        <w:rPr>
          <w:rStyle w:val="Standard-BlockCharCharCharChar"/>
        </w:rPr>
        <w:t xml:space="preserve">: </w:t>
      </w:r>
      <w:r>
        <w:t>When calculating the synchronisation points, either only the left, or both the left and the right boundaries of entries in the HIAT-DOS tiers can be used. Reliable synchronisation points are mostly the left boundaries. However, adding the right tiers may minimise the editing effort afterwards.</w:t>
      </w:r>
    </w:p>
    <w:p w:rsidR="003D1908" w:rsidRDefault="00A46B31" w:rsidP="008338F0">
      <w:pPr>
        <w:pStyle w:val="Aufzhlungszeichen1"/>
      </w:pPr>
      <w:r w:rsidRPr="001A0028">
        <w:rPr>
          <w:rStyle w:val="RefsZchn"/>
        </w:rPr>
        <w:t>Remove holes (after manual wrap)</w:t>
      </w:r>
      <w:r w:rsidRPr="00412C22">
        <w:rPr>
          <w:rStyle w:val="Standard-BlockCharCharCharChar"/>
        </w:rPr>
        <w:t>:</w:t>
      </w:r>
      <w:r>
        <w:t xml:space="preserve"> This (time-consuming) method is recommended if you would like to “import” a HIAT-DOS file with an afterwards edited line break.</w:t>
      </w:r>
    </w:p>
    <w:p w:rsidR="003D1908" w:rsidRDefault="00A46B31" w:rsidP="008338F0">
      <w:pPr>
        <w:pStyle w:val="Aufzhlungszeichen1"/>
      </w:pPr>
      <w:r w:rsidRPr="001A0028">
        <w:rPr>
          <w:rStyle w:val="RefsZchn"/>
        </w:rPr>
        <w:t>Replace symbols</w:t>
      </w:r>
      <w:r w:rsidRPr="00412C22">
        <w:rPr>
          <w:rStyle w:val="Standard-BlockCharCharCharChar"/>
        </w:rPr>
        <w:t xml:space="preserve">: </w:t>
      </w:r>
      <w:r>
        <w:t xml:space="preserve">HIAT-DOS uses a non-ANSI-compliant coding method for German special characters. These signs are replaced by default (as well as some substitute signs for </w:t>
      </w:r>
      <w:r>
        <w:lastRenderedPageBreak/>
        <w:t xml:space="preserve">Scandinavian special characters). If you would like to change the characters </w:t>
      </w:r>
      <w:r w:rsidR="003023CD">
        <w:t xml:space="preserve">that should be replaced, click </w:t>
      </w:r>
      <w:r w:rsidRPr="003023CD">
        <w:rPr>
          <w:rStyle w:val="ButtonsZchn"/>
        </w:rPr>
        <w:t>Change...</w:t>
      </w:r>
      <w:r>
        <w:t>, to get the following dialog:</w:t>
      </w:r>
    </w:p>
    <w:p w:rsidR="003D1908" w:rsidRDefault="00A46B31">
      <w:pPr>
        <w:pStyle w:val="GraphikFormat"/>
        <w:rPr>
          <w:szCs w:val="24"/>
        </w:rPr>
      </w:pPr>
      <w:r>
        <w:rPr>
          <w:noProof/>
          <w:szCs w:val="24"/>
          <w:lang w:eastAsia="de-DE"/>
        </w:rPr>
        <w:drawing>
          <wp:inline distT="0" distB="0" distL="0" distR="0" wp14:anchorId="5276B84D" wp14:editId="2F894E65">
            <wp:extent cx="2235200" cy="2931886"/>
            <wp:effectExtent l="0" t="0" r="0" b="1905"/>
            <wp:docPr id="70" name="Bild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54" cstate="print">
                      <a:extLst>
                        <a:ext uri="{BEBA8EAE-BF5A-486C-A8C5-ECC9F3942E4B}">
                          <a14:imgProps xmlns:a14="http://schemas.microsoft.com/office/drawing/2010/main">
                            <a14:imgLayer r:embed="rId155">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2237342" cy="2934696"/>
                    </a:xfrm>
                    <a:prstGeom prst="rect">
                      <a:avLst/>
                    </a:prstGeom>
                    <a:noFill/>
                    <a:ln>
                      <a:noFill/>
                    </a:ln>
                  </pic:spPr>
                </pic:pic>
              </a:graphicData>
            </a:graphic>
          </wp:inline>
        </w:drawing>
      </w:r>
    </w:p>
    <w:p w:rsidR="003D1908" w:rsidRDefault="00A46B31" w:rsidP="00CE6849">
      <w:pPr>
        <w:pStyle w:val="Standard-BlockCharCharChar"/>
      </w:pPr>
      <w:r>
        <w:t xml:space="preserve">This list contains all instances which were replaced, as glyph, followed by the corresponding decimal Unicode number. In order to delete a single replacement, select it in the list and click </w:t>
      </w:r>
      <w:r w:rsidRPr="003023CD">
        <w:rPr>
          <w:rStyle w:val="ButtonsZchn"/>
        </w:rPr>
        <w:t>Remove</w:t>
      </w:r>
      <w:r>
        <w:t>. In order to</w:t>
      </w:r>
      <w:r w:rsidR="003023CD">
        <w:t xml:space="preserve"> delete the entire list, click </w:t>
      </w:r>
      <w:r w:rsidRPr="003023CD">
        <w:rPr>
          <w:rStyle w:val="ButtonsZchn"/>
        </w:rPr>
        <w:t>Remove all</w:t>
      </w:r>
      <w:r>
        <w:t>. To only replace the German special characters and “ß”,</w:t>
      </w:r>
      <w:r w:rsidR="003023CD">
        <w:t xml:space="preserve"> click </w:t>
      </w:r>
      <w:r w:rsidRPr="003023CD">
        <w:rPr>
          <w:rStyle w:val="ButtonsZchn"/>
        </w:rPr>
        <w:t>Standard</w:t>
      </w:r>
      <w:r>
        <w:t xml:space="preserve">. In order to add a replacement, enter the decimal Unicode into the fields </w:t>
      </w:r>
      <w:r w:rsidRPr="003023CD">
        <w:rPr>
          <w:rStyle w:val="RefsZchn"/>
        </w:rPr>
        <w:t>“To be replaced”</w:t>
      </w:r>
      <w:r>
        <w:t xml:space="preserve"> and </w:t>
      </w:r>
      <w:r w:rsidRPr="003023CD">
        <w:rPr>
          <w:rStyle w:val="RefsZchn"/>
        </w:rPr>
        <w:t>“Replacement”</w:t>
      </w:r>
      <w:r w:rsidR="003023CD">
        <w:t xml:space="preserve"> and click </w:t>
      </w:r>
      <w:r w:rsidRPr="003023CD">
        <w:rPr>
          <w:rStyle w:val="ButtonsZchn"/>
        </w:rPr>
        <w:t>Add!</w:t>
      </w:r>
      <w:r>
        <w:t xml:space="preserve">. Exit the dialog with </w:t>
      </w:r>
      <w:r>
        <w:rPr>
          <w:rStyle w:val="ButtonsZchn"/>
        </w:rPr>
        <w:t>OK</w:t>
      </w:r>
      <w:r>
        <w:t>, to save the changes.</w:t>
      </w:r>
    </w:p>
    <w:p w:rsidR="003D1908" w:rsidRDefault="00A46B31" w:rsidP="00CE6849">
      <w:pPr>
        <w:pStyle w:val="Standard-BlockCharCharChar"/>
      </w:pPr>
      <w:r>
        <w:t xml:space="preserve">18. </w:t>
      </w:r>
      <w:r>
        <w:rPr>
          <w:shd w:val="clear" w:color="auto" w:fill="D9D9D9"/>
        </w:rPr>
        <w:t>Phon transcription</w:t>
      </w:r>
      <w:r w:rsidRPr="00412C22">
        <w:t>:</w:t>
      </w:r>
      <w:r>
        <w:t xml:space="preserve"> imports files that have been created with the Phon Editor of the Phonbank-System.</w:t>
      </w:r>
    </w:p>
    <w:p w:rsidR="003D1908" w:rsidRDefault="00A46B31" w:rsidP="00CE6849">
      <w:pPr>
        <w:pStyle w:val="Standard-BlockCharCharChar"/>
      </w:pPr>
      <w:r>
        <w:t xml:space="preserve">19. </w:t>
      </w:r>
      <w:r>
        <w:rPr>
          <w:shd w:val="clear" w:color="auto" w:fill="D9D9D9"/>
        </w:rPr>
        <w:t>Transana XML file</w:t>
      </w:r>
      <w:r w:rsidRPr="00412C22">
        <w:t>:</w:t>
      </w:r>
      <w:r>
        <w:t xml:space="preserve"> in order to import a Transana XML file, please note that the applicable XML file can only be imported if </w:t>
      </w:r>
      <w:r w:rsidR="00A01334">
        <w:t xml:space="preserve">it was created in Transana via </w:t>
      </w:r>
      <w:r w:rsidRPr="00A01334">
        <w:rPr>
          <w:rStyle w:val="Menufunction"/>
        </w:rPr>
        <w:t>File &gt; Save Document As XML</w:t>
      </w:r>
      <w:r>
        <w:t xml:space="preserve">. Files ending in </w:t>
      </w:r>
      <w:r w:rsidR="00A01334">
        <w:t>“</w:t>
      </w:r>
      <w:r>
        <w:t>.tra</w:t>
      </w:r>
      <w:r w:rsidR="00A01334">
        <w:t>”</w:t>
      </w:r>
      <w:r>
        <w:t xml:space="preserve"> cannot be imported. After the XML was imported, a musical score is generated which automatically attributes three tiers types – </w:t>
      </w:r>
      <w:r w:rsidR="00A01334">
        <w:t>“</w:t>
      </w:r>
      <w:r>
        <w:t>Transcription (v)</w:t>
      </w:r>
      <w:r w:rsidR="00A01334">
        <w:t>”</w:t>
      </w:r>
      <w:r>
        <w:t xml:space="preserve">, </w:t>
      </w:r>
      <w:r w:rsidR="00A01334">
        <w:t>“</w:t>
      </w:r>
      <w:r>
        <w:t>Description (nv)</w:t>
      </w:r>
      <w:r w:rsidR="00A01334">
        <w:t>”</w:t>
      </w:r>
      <w:r>
        <w:t xml:space="preserve">, </w:t>
      </w:r>
      <w:r w:rsidR="00A01334">
        <w:t>“</w:t>
      </w:r>
      <w:r>
        <w:t>Annotation (de)</w:t>
      </w:r>
      <w:r w:rsidR="00A01334">
        <w:t>”</w:t>
      </w:r>
      <w:r>
        <w:t xml:space="preserve"> – to each speaker.</w:t>
      </w:r>
    </w:p>
    <w:p w:rsidR="003D1908" w:rsidRDefault="00A46B31" w:rsidP="00CE6849">
      <w:pPr>
        <w:pStyle w:val="Standard-BlockCharCharChar"/>
      </w:pPr>
      <w:r>
        <w:t xml:space="preserve">20. </w:t>
      </w:r>
      <w:r>
        <w:rPr>
          <w:shd w:val="clear" w:color="auto" w:fill="D9D9D9"/>
        </w:rPr>
        <w:t>ExSync file</w:t>
      </w:r>
      <w:r w:rsidRPr="00412C22">
        <w:t xml:space="preserve">: </w:t>
      </w:r>
      <w:r>
        <w:rPr>
          <w:rFonts w:eastAsia="Calibri"/>
        </w:rPr>
        <w:t>imports files that are read from syncWRITER output (“ExSync Data”)</w:t>
      </w:r>
      <w:r>
        <w:t>.</w:t>
      </w:r>
    </w:p>
    <w:p w:rsidR="003D1908" w:rsidRDefault="00A46B31" w:rsidP="00322528">
      <w:pPr>
        <w:pStyle w:val="Standard-BlockCharCharChar"/>
      </w:pPr>
      <w:r>
        <w:t xml:space="preserve">21. </w:t>
      </w:r>
      <w:r>
        <w:rPr>
          <w:shd w:val="clear" w:color="auto" w:fill="D9D9D9"/>
        </w:rPr>
        <w:t>TCF file</w:t>
      </w:r>
      <w:r w:rsidRPr="00322528">
        <w:t xml:space="preserve">: </w:t>
      </w:r>
      <w:r>
        <w:t>imports an XML document where, depending on the number of annotation layers stored, at least two tiers of the type “Transcription” are created. Any further annotations stored in the document generate additional tiers of the Type “Annotation”.</w:t>
      </w:r>
    </w:p>
    <w:p w:rsidR="00322528" w:rsidRDefault="00322528" w:rsidP="00322528">
      <w:pPr>
        <w:pStyle w:val="Standard-BlockCharCharChar"/>
        <w:rPr>
          <w:b/>
        </w:rPr>
      </w:pPr>
    </w:p>
    <w:p w:rsidR="003D1908" w:rsidRDefault="00A46B31" w:rsidP="00CE6849">
      <w:pPr>
        <w:pStyle w:val="berschrift3"/>
      </w:pPr>
      <w:bookmarkStart w:id="137" w:name="_File_&gt;_Import_&gt;_Praat_TextGrid..."/>
      <w:bookmarkStart w:id="138" w:name="_File_&gt;_Import_&gt;_TEI..."/>
      <w:bookmarkStart w:id="139" w:name="_File_&gt;_Import_&gt;_„Import“_HIAT-DOS.."/>
      <w:bookmarkStart w:id="140" w:name="_File_&gt;_Export_&gt;_TASX..."/>
      <w:bookmarkStart w:id="141" w:name="_Toc55213835"/>
      <w:bookmarkStart w:id="142" w:name="_Toc69129823"/>
      <w:bookmarkStart w:id="143" w:name="_Toc69129964"/>
      <w:bookmarkStart w:id="144" w:name="_Ref108437938"/>
      <w:bookmarkStart w:id="145" w:name="_Ref472790047"/>
      <w:bookmarkStart w:id="146" w:name="_Toc472960764"/>
      <w:bookmarkEnd w:id="137"/>
      <w:bookmarkEnd w:id="138"/>
      <w:bookmarkEnd w:id="139"/>
      <w:bookmarkEnd w:id="140"/>
      <w:r>
        <w:t>File &gt; Export</w:t>
      </w:r>
      <w:bookmarkEnd w:id="141"/>
      <w:bookmarkEnd w:id="142"/>
      <w:bookmarkEnd w:id="143"/>
      <w:bookmarkEnd w:id="144"/>
      <w:bookmarkEnd w:id="145"/>
      <w:bookmarkEnd w:id="146"/>
      <w:r>
        <w:t xml:space="preserve"> </w:t>
      </w:r>
    </w:p>
    <w:p w:rsidR="003D1908" w:rsidRDefault="00A46B31" w:rsidP="00CE6849">
      <w:pPr>
        <w:pStyle w:val="Standard-BlockCharCharChar"/>
      </w:pPr>
      <w:r>
        <w:t xml:space="preserve">Opens a window for the export into different formats. The drop-down list </w:t>
      </w:r>
      <w:r>
        <w:rPr>
          <w:rStyle w:val="RefsZchn"/>
        </w:rPr>
        <w:t>“Save as type”</w:t>
      </w:r>
      <w:r>
        <w:t xml:space="preserve"> offers different formats:</w:t>
      </w:r>
    </w:p>
    <w:p w:rsidR="003D1908" w:rsidRDefault="00A46B31">
      <w:pPr>
        <w:pStyle w:val="GraphikFormat"/>
      </w:pPr>
      <w:r>
        <w:rPr>
          <w:noProof/>
          <w:lang w:eastAsia="de-DE"/>
        </w:rPr>
        <w:lastRenderedPageBreak/>
        <w:drawing>
          <wp:inline distT="0" distB="0" distL="0" distR="0" wp14:anchorId="41914C29" wp14:editId="7E23A811">
            <wp:extent cx="3211200" cy="1411200"/>
            <wp:effectExtent l="0" t="0" r="8255" b="0"/>
            <wp:docPr id="837" name="Grafik 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 name="PE_File_export_list.png"/>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3211200" cy="1411200"/>
                    </a:xfrm>
                    <a:prstGeom prst="rect">
                      <a:avLst/>
                    </a:prstGeom>
                  </pic:spPr>
                </pic:pic>
              </a:graphicData>
            </a:graphic>
          </wp:inline>
        </w:drawing>
      </w:r>
    </w:p>
    <w:p w:rsidR="003D1908" w:rsidRDefault="00A46B31" w:rsidP="00CE6849">
      <w:pPr>
        <w:pStyle w:val="Standard-BlockCharCharChar"/>
      </w:pPr>
      <w:r>
        <w:t xml:space="preserve">1. </w:t>
      </w:r>
      <w:r>
        <w:rPr>
          <w:shd w:val="clear" w:color="auto" w:fill="D9D9D9"/>
        </w:rPr>
        <w:t>ELAN Annotation File</w:t>
      </w:r>
      <w:r w:rsidRPr="00412C22">
        <w:t>: The</w:t>
      </w:r>
      <w:r>
        <w:t xml:space="preserve"> exported file can be opened and edited in ELAN. Please note that such an export is only useful, if at least some of the points on the timeline have been equipped with absolute time values (non-existing times will be interpolated). Furthermore, you should have specified the underlying media file (see </w:t>
      </w:r>
      <w:r>
        <w:rPr>
          <w:rStyle w:val="Menufunction"/>
        </w:rPr>
        <w:fldChar w:fldCharType="begin"/>
      </w:r>
      <w:r w:rsidRPr="00322528">
        <w:rPr>
          <w:rStyle w:val="Menufunction"/>
        </w:rPr>
        <w:instrText xml:space="preserve"> REF _Ref471915616 \h  \* MERGEFORMAT </w:instrText>
      </w:r>
      <w:r>
        <w:rPr>
          <w:rStyle w:val="Menufunction"/>
        </w:rPr>
      </w:r>
      <w:r>
        <w:rPr>
          <w:rStyle w:val="Menufunction"/>
        </w:rPr>
        <w:fldChar w:fldCharType="separate"/>
      </w:r>
      <w:r w:rsidR="003E68CF" w:rsidRPr="003E68CF">
        <w:rPr>
          <w:rStyle w:val="Menufunction"/>
        </w:rPr>
        <w:t>Transcription &gt; Recordings…</w:t>
      </w:r>
      <w:r>
        <w:rPr>
          <w:rStyle w:val="Menufunction"/>
        </w:rPr>
        <w:fldChar w:fldCharType="end"/>
      </w:r>
      <w:r>
        <w:t>).</w:t>
      </w:r>
    </w:p>
    <w:p w:rsidR="003D1908" w:rsidRDefault="00A46B31" w:rsidP="00CE6849">
      <w:pPr>
        <w:pStyle w:val="Standard-BlockCharCharChar"/>
      </w:pPr>
      <w:r>
        <w:t xml:space="preserve">2. </w:t>
      </w:r>
      <w:r>
        <w:rPr>
          <w:shd w:val="clear" w:color="auto" w:fill="D9D9D9"/>
        </w:rPr>
        <w:t>PRAAT Textgrid</w:t>
      </w:r>
      <w:r w:rsidRPr="00412C22">
        <w:t xml:space="preserve">: </w:t>
      </w:r>
      <w:bookmarkStart w:id="147" w:name="_File_&gt;_Export_&gt;_Praat_TextGrid..."/>
      <w:bookmarkEnd w:id="147"/>
      <w:r>
        <w:t>The exported file can be opened and edited in Praat. Please note that such an export is only useful if at least some of the points on the timeline have been equipped with absolute time values (non-existing times will be interpolated).</w:t>
      </w:r>
    </w:p>
    <w:p w:rsidR="003D1908" w:rsidRDefault="00A46B31" w:rsidP="00CE6849">
      <w:pPr>
        <w:pStyle w:val="Standard-BlockCharCharChar"/>
      </w:pPr>
      <w:r>
        <w:t xml:space="preserve">3. </w:t>
      </w:r>
      <w:r>
        <w:rPr>
          <w:shd w:val="clear" w:color="auto" w:fill="D9D9D9"/>
        </w:rPr>
        <w:t>FOLKER Transcription</w:t>
      </w:r>
      <w:r w:rsidRPr="00412C22">
        <w:t xml:space="preserve">: </w:t>
      </w:r>
      <w:r>
        <w:t>Exports the current transcription into the format of the FOLKER Editor. Take note that for every speaker only the first tier of type “T(ranscription)” will be taken into account. Contents of annotation and description tiers will thus be lost during export.</w:t>
      </w:r>
    </w:p>
    <w:p w:rsidR="003D1908" w:rsidRDefault="00A46B31" w:rsidP="00CE6849">
      <w:pPr>
        <w:pStyle w:val="Standard-BlockCharCharChar"/>
      </w:pPr>
      <w:r>
        <w:t xml:space="preserve">4. </w:t>
      </w:r>
      <w:r>
        <w:rPr>
          <w:shd w:val="clear" w:color="auto" w:fill="D9D9D9"/>
        </w:rPr>
        <w:t>TASX Annotation File</w:t>
      </w:r>
      <w:r w:rsidRPr="00412C22">
        <w:t xml:space="preserve">: </w:t>
      </w:r>
      <w:r>
        <w:t>The exported file can be opened and edited in the TASX-Annotator. Please note that such an export is only useful, if at least some of the points on the timeline have been equipped with absolute time values (non-existing times will be interpolated).</w:t>
      </w:r>
    </w:p>
    <w:p w:rsidR="003D1908" w:rsidRDefault="00A46B31" w:rsidP="00CE6849">
      <w:pPr>
        <w:pStyle w:val="Standard-BlockCharCharChar"/>
      </w:pPr>
      <w:r>
        <w:t xml:space="preserve">5. </w:t>
      </w:r>
      <w:r>
        <w:rPr>
          <w:shd w:val="clear" w:color="auto" w:fill="D9D9D9"/>
        </w:rPr>
        <w:t>Annotation Graph File</w:t>
      </w:r>
      <w:r w:rsidRPr="00412C22">
        <w:t>:</w:t>
      </w:r>
      <w:r>
        <w:t xml:space="preserve"> Exports the current transcription into the Atlas Interchange format, Level 0. The format can be used as an exchange format with a number of other tools (ANVIL, Transformer, MAVVissta, etc.). For this, see:</w:t>
      </w:r>
    </w:p>
    <w:p w:rsidR="003D1908" w:rsidRDefault="00A46B31" w:rsidP="00CE6849">
      <w:pPr>
        <w:pStyle w:val="Literaturliste"/>
        <w:rPr>
          <w:lang w:val="en-GB"/>
        </w:rPr>
      </w:pPr>
      <w:r>
        <w:t xml:space="preserve">T. Schmidt, S. Duncan, O. Ehmer, J. Hoyt, M. Kipp, D. Loehr, M. Magnusson, T. Rose &amp; H. Sloetjes (2008): An exchange format for multimodal annotations. </w:t>
      </w:r>
      <w:r>
        <w:rPr>
          <w:lang w:val="en-GB"/>
        </w:rPr>
        <w:t xml:space="preserve">In: </w:t>
      </w:r>
      <w:r>
        <w:rPr>
          <w:i/>
          <w:lang w:val="en-GB"/>
        </w:rPr>
        <w:t>Proceedings of the Language Resource and Evaluation Conference 2008</w:t>
      </w:r>
      <w:r>
        <w:rPr>
          <w:lang w:val="en-GB"/>
        </w:rPr>
        <w:t>, Marrakech, Paris: ELRA.</w:t>
      </w:r>
    </w:p>
    <w:p w:rsidR="003D1908" w:rsidRDefault="00A46B31" w:rsidP="00CE6849">
      <w:pPr>
        <w:pStyle w:val="Standard-BlockCharCharChar"/>
      </w:pPr>
      <w:r>
        <w:t xml:space="preserve">6. </w:t>
      </w:r>
      <w:r>
        <w:rPr>
          <w:shd w:val="clear" w:color="auto" w:fill="D9D9D9"/>
        </w:rPr>
        <w:t>TEI file</w:t>
      </w:r>
      <w:r w:rsidRPr="00412C22">
        <w:t>:</w:t>
      </w:r>
      <w:r>
        <w:t xml:space="preserve"> exports a file that is coded according to the specifications of the Text Encoding Initiative (TEI) in XML. Different export options are offered:</w:t>
      </w:r>
    </w:p>
    <w:p w:rsidR="003D1908" w:rsidRDefault="00A46B31" w:rsidP="008338F0">
      <w:pPr>
        <w:pStyle w:val="Aufzhlungszeichen1"/>
      </w:pPr>
      <w:r w:rsidRPr="001A0028">
        <w:rPr>
          <w:rStyle w:val="RefsZchn"/>
        </w:rPr>
        <w:t>Generic</w:t>
      </w:r>
      <w:r w:rsidRPr="00412C22">
        <w:rPr>
          <w:rStyle w:val="Standard-BlockCharCharCharChar"/>
        </w:rPr>
        <w:t>:</w:t>
      </w:r>
      <w:r>
        <w:t xml:space="preserve"> In this option, a TEI file is created that transfers the text into events without alterations. This is the most basic form of exporting. It results in practical data for most results.</w:t>
      </w:r>
    </w:p>
    <w:p w:rsidR="003D1908" w:rsidRDefault="00A46B31" w:rsidP="008338F0">
      <w:pPr>
        <w:pStyle w:val="Aufzhlungszeichen1"/>
      </w:pPr>
      <w:r w:rsidRPr="001A0028">
        <w:rPr>
          <w:rStyle w:val="RefsZchn"/>
        </w:rPr>
        <w:t>Based on Modena method</w:t>
      </w:r>
      <w:r w:rsidRPr="00412C22">
        <w:rPr>
          <w:rStyle w:val="Standard-BlockCharCharCharChar"/>
        </w:rPr>
        <w:t xml:space="preserve">: </w:t>
      </w:r>
      <w:r>
        <w:t xml:space="preserve">This option is used in a project at the University of Modena. Requirement for a practical result is the compliance with the conventions in reference to the event text. </w:t>
      </w:r>
    </w:p>
    <w:p w:rsidR="003D1908" w:rsidRDefault="00A46B31" w:rsidP="008338F0">
      <w:pPr>
        <w:pStyle w:val="Aufzhlungszeichen1"/>
      </w:pPr>
      <w:r w:rsidRPr="001A0028">
        <w:rPr>
          <w:rStyle w:val="RefsZchn"/>
        </w:rPr>
        <w:t>Based on AZM method</w:t>
      </w:r>
      <w:r w:rsidRPr="00412C22">
        <w:rPr>
          <w:rStyle w:val="Standard-BlockCharCharCharChar"/>
        </w:rPr>
        <w:t>:</w:t>
      </w:r>
      <w:r>
        <w:t xml:space="preserve"> see Schmidt, Th. 2005: </w:t>
      </w:r>
      <w:r>
        <w:rPr>
          <w:i/>
        </w:rPr>
        <w:t>Time based data models and the TEI Guidelines for Transcriptions of Speech.</w:t>
      </w:r>
      <w:r w:rsidR="001A0028">
        <w:t xml:space="preserve"> Arbeiten zur Mehrsprachigkeit [</w:t>
      </w:r>
      <w:r>
        <w:t>Wo</w:t>
      </w:r>
      <w:r w:rsidR="001A0028">
        <w:t>rking Papers in Multilingualism]</w:t>
      </w:r>
      <w:r>
        <w:t>, Serie B.</w:t>
      </w:r>
    </w:p>
    <w:p w:rsidR="003D1908" w:rsidRDefault="00A46B31" w:rsidP="008338F0">
      <w:pPr>
        <w:pStyle w:val="Aufzhlungszeichen1"/>
      </w:pPr>
      <w:r w:rsidRPr="001A0028">
        <w:rPr>
          <w:rStyle w:val="RefsZchn"/>
        </w:rPr>
        <w:t>Based on HIAT segmentation</w:t>
      </w:r>
      <w:r w:rsidRPr="00412C22">
        <w:rPr>
          <w:rStyle w:val="Standard-BlockCharCharCharChar"/>
        </w:rPr>
        <w:t xml:space="preserve">: </w:t>
      </w:r>
      <w:r>
        <w:t>this variation contains the TEI document mark-up for units of the HIAT system (words, pauses, non-phonological items, utterances etc.). The export requires a successful segmentation according to HIAT. If the segmentation fails, an error message will appear.</w:t>
      </w:r>
    </w:p>
    <w:p w:rsidR="003D1908" w:rsidRDefault="00A46B31" w:rsidP="00CE6849">
      <w:pPr>
        <w:pStyle w:val="Standard-BlockCharCharChar"/>
      </w:pPr>
      <w:r>
        <w:lastRenderedPageBreak/>
        <w:t xml:space="preserve">7. </w:t>
      </w:r>
      <w:r>
        <w:rPr>
          <w:shd w:val="clear" w:color="auto" w:fill="D9D9D9"/>
        </w:rPr>
        <w:t>TCF file</w:t>
      </w:r>
      <w:r w:rsidRPr="00412C22">
        <w:t>:</w:t>
      </w:r>
      <w:r>
        <w:t xml:space="preserve"> exports a transcription in an XML-based format that can be opened and edited with the automatic annotation tool WebLicht. It contains an XML header, a meta data section, and a TextCorpus section including the linguistic data’s language specification, tokens and sentences. To define the language specification of your TCF file, you can either choose from the drop-down list or change the attribute in the XML file according to its ISO 639-1 code. </w:t>
      </w:r>
    </w:p>
    <w:p w:rsidR="003D1908" w:rsidRDefault="00A46B31" w:rsidP="00CE6849">
      <w:pPr>
        <w:pStyle w:val="Standard-BlockCharCharChar"/>
      </w:pPr>
      <w:bookmarkStart w:id="148" w:name="_File_&gt;_Export_&gt;_ELAN..."/>
      <w:bookmarkEnd w:id="148"/>
      <w:r>
        <w:t xml:space="preserve">8. </w:t>
      </w:r>
      <w:r>
        <w:rPr>
          <w:shd w:val="clear" w:color="auto" w:fill="D9D9D9"/>
        </w:rPr>
        <w:t>CHAT transcript</w:t>
      </w:r>
      <w:r w:rsidRPr="00412C22">
        <w:t>:</w:t>
      </w:r>
      <w:r>
        <w:t xml:space="preserve"> Exports a file in the CHAT format that can be opened with the CLAN-Editor of the CHILDES-System.</w:t>
      </w:r>
    </w:p>
    <w:p w:rsidR="003D1908" w:rsidRDefault="00A46B31">
      <w:pPr>
        <w:pStyle w:val="GraphikFormat"/>
      </w:pPr>
      <w:r>
        <w:rPr>
          <w:noProof/>
          <w:lang w:eastAsia="de-DE"/>
        </w:rPr>
        <w:drawing>
          <wp:inline distT="0" distB="0" distL="0" distR="0" wp14:anchorId="38F398F3" wp14:editId="743F7705">
            <wp:extent cx="3446060" cy="2725743"/>
            <wp:effectExtent l="0" t="0" r="2540" b="0"/>
            <wp:docPr id="72" name="Bild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57" cstate="print">
                      <a:extLst>
                        <a:ext uri="{BEBA8EAE-BF5A-486C-A8C5-ECC9F3942E4B}">
                          <a14:imgProps xmlns:a14="http://schemas.microsoft.com/office/drawing/2010/main">
                            <a14:imgLayer r:embed="rId158">
                              <a14:imgEffect>
                                <a14:brightnessContrast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3463837" cy="2739804"/>
                    </a:xfrm>
                    <a:prstGeom prst="rect">
                      <a:avLst/>
                    </a:prstGeom>
                    <a:noFill/>
                    <a:ln>
                      <a:noFill/>
                    </a:ln>
                  </pic:spPr>
                </pic:pic>
              </a:graphicData>
            </a:graphic>
          </wp:inline>
        </w:drawing>
      </w:r>
    </w:p>
    <w:p w:rsidR="003D1908" w:rsidRDefault="00A46B31" w:rsidP="00CE6849">
      <w:pPr>
        <w:pStyle w:val="Standard-BlockCharCharChar"/>
      </w:pPr>
      <w:r>
        <w:t>Different variants are offered:</w:t>
      </w:r>
    </w:p>
    <w:p w:rsidR="003D1908" w:rsidRDefault="00A46B31" w:rsidP="008338F0">
      <w:pPr>
        <w:pStyle w:val="Aufzhlungszeichen1"/>
      </w:pPr>
      <w:r w:rsidRPr="001A0028">
        <w:rPr>
          <w:rStyle w:val="RefsZchn"/>
        </w:rPr>
        <w:t>Based on CHAT segmentation</w:t>
      </w:r>
      <w:r w:rsidRPr="00412C22">
        <w:rPr>
          <w:rStyle w:val="Standard-BlockCharCharCharChar"/>
        </w:rPr>
        <w:t>:</w:t>
      </w:r>
      <w:r>
        <w:t xml:space="preserve"> The requirement for this type of output is that the transcription can be segmented with the CHAT algorithm, i.e. the CHAT transcription symbols have been used according to the convention (see also </w:t>
      </w:r>
      <w:r w:rsidR="00490311" w:rsidRPr="00013989">
        <w:rPr>
          <w:rStyle w:val="QuerverweiseZchn"/>
        </w:rPr>
        <w:fldChar w:fldCharType="begin"/>
      </w:r>
      <w:r w:rsidR="00490311" w:rsidRPr="00013989">
        <w:rPr>
          <w:rStyle w:val="QuerverweiseZchn"/>
        </w:rPr>
        <w:instrText xml:space="preserve"> REF _Ref472774872 \h </w:instrText>
      </w:r>
      <w:r w:rsidR="00013989">
        <w:rPr>
          <w:rStyle w:val="QuerverweiseZchn"/>
        </w:rPr>
        <w:instrText xml:space="preserve"> \* MERGEFORMAT </w:instrText>
      </w:r>
      <w:r w:rsidR="00490311" w:rsidRPr="00013989">
        <w:rPr>
          <w:rStyle w:val="QuerverweiseZchn"/>
        </w:rPr>
      </w:r>
      <w:r w:rsidR="00490311" w:rsidRPr="00013989">
        <w:rPr>
          <w:rStyle w:val="QuerverweiseZchn"/>
        </w:rPr>
        <w:fldChar w:fldCharType="separate"/>
      </w:r>
      <w:r w:rsidR="003E68CF" w:rsidRPr="003E68CF">
        <w:rPr>
          <w:rStyle w:val="QuerverweiseZchn"/>
        </w:rPr>
        <w:t>APPENDIX B: SEGMENTATION ALGORITHMS</w:t>
      </w:r>
      <w:r w:rsidR="00490311" w:rsidRPr="00013989">
        <w:rPr>
          <w:rStyle w:val="QuerverweiseZchn"/>
        </w:rPr>
        <w:fldChar w:fldCharType="end"/>
      </w:r>
      <w:r>
        <w:t>). If segmentation errors have been made, an error message will appear and no output file will be created.</w:t>
      </w:r>
    </w:p>
    <w:p w:rsidR="003D1908" w:rsidRDefault="00A46B31" w:rsidP="008338F0">
      <w:pPr>
        <w:pStyle w:val="Aufzhlungszeichen1"/>
      </w:pPr>
      <w:r w:rsidRPr="001A0028">
        <w:rPr>
          <w:rStyle w:val="RefsZchn"/>
        </w:rPr>
        <w:t>Based on HIAT segmentation</w:t>
      </w:r>
      <w:r w:rsidRPr="00412C22">
        <w:rPr>
          <w:rStyle w:val="Standard-BlockCharCharCharChar"/>
        </w:rPr>
        <w:t xml:space="preserve">: </w:t>
      </w:r>
      <w:r>
        <w:t xml:space="preserve">The requirement for this type of output is that the transcription can be segmented with the HIAT algorithm, i.e. the HIAT transcription symbols have been used according to the convention (see also </w:t>
      </w:r>
      <w:r w:rsidR="00490311" w:rsidRPr="00013989">
        <w:rPr>
          <w:rStyle w:val="QuerverweiseZchn"/>
        </w:rPr>
        <w:fldChar w:fldCharType="begin"/>
      </w:r>
      <w:r w:rsidR="00490311" w:rsidRPr="00013989">
        <w:rPr>
          <w:rStyle w:val="QuerverweiseZchn"/>
        </w:rPr>
        <w:instrText xml:space="preserve"> REF _Ref472774862 \h </w:instrText>
      </w:r>
      <w:r w:rsidR="00013989">
        <w:rPr>
          <w:rStyle w:val="QuerverweiseZchn"/>
        </w:rPr>
        <w:instrText xml:space="preserve"> \* MERGEFORMAT </w:instrText>
      </w:r>
      <w:r w:rsidR="00490311" w:rsidRPr="00013989">
        <w:rPr>
          <w:rStyle w:val="QuerverweiseZchn"/>
        </w:rPr>
      </w:r>
      <w:r w:rsidR="00490311" w:rsidRPr="00013989">
        <w:rPr>
          <w:rStyle w:val="QuerverweiseZchn"/>
        </w:rPr>
        <w:fldChar w:fldCharType="separate"/>
      </w:r>
      <w:r w:rsidR="003E68CF" w:rsidRPr="003E68CF">
        <w:rPr>
          <w:rStyle w:val="QuerverweiseZchn"/>
        </w:rPr>
        <w:t>APPENDIX B: SEGMENTATION ALGORITHMS</w:t>
      </w:r>
      <w:r w:rsidR="00490311" w:rsidRPr="00013989">
        <w:rPr>
          <w:rStyle w:val="QuerverweiseZchn"/>
        </w:rPr>
        <w:fldChar w:fldCharType="end"/>
      </w:r>
      <w:r>
        <w:t>). If segmentation errors have been made, an error message will appear and no output file will be created.</w:t>
      </w:r>
    </w:p>
    <w:p w:rsidR="003D1908" w:rsidRDefault="00A46B31" w:rsidP="008338F0">
      <w:pPr>
        <w:pStyle w:val="Aufzhlungszeichen1"/>
      </w:pPr>
      <w:r w:rsidRPr="001A0028">
        <w:rPr>
          <w:rStyle w:val="RefsZchn"/>
        </w:rPr>
        <w:t>Based on events</w:t>
      </w:r>
      <w:r w:rsidRPr="00412C22">
        <w:rPr>
          <w:rStyle w:val="Standard-BlockCharCharCharChar"/>
        </w:rPr>
        <w:t xml:space="preserve">: </w:t>
      </w:r>
      <w:r>
        <w:t>This option does not use a segmentation algorithm, but single events in tiers of type “T(ranscription)” are transformed into CHAT utterances.</w:t>
      </w:r>
    </w:p>
    <w:p w:rsidR="003D1908" w:rsidRDefault="00A46B31" w:rsidP="00CE6849">
      <w:pPr>
        <w:pStyle w:val="Standard-BlockCharCharChar"/>
      </w:pPr>
      <w:r>
        <w:t xml:space="preserve">9. </w:t>
      </w:r>
      <w:r>
        <w:rPr>
          <w:shd w:val="clear" w:color="auto" w:fill="D9D9D9"/>
        </w:rPr>
        <w:t>Audacity Label File</w:t>
      </w:r>
      <w:r w:rsidRPr="00412C22">
        <w:t xml:space="preserve">: </w:t>
      </w:r>
      <w:r>
        <w:t>Exports a text file that can be read in Audacity.</w:t>
      </w:r>
    </w:p>
    <w:p w:rsidR="003D1908" w:rsidRDefault="00A46B31" w:rsidP="00CE6849">
      <w:pPr>
        <w:pStyle w:val="Standard-BlockCharCharChar"/>
      </w:pPr>
      <w:r>
        <w:t xml:space="preserve">10. </w:t>
      </w:r>
      <w:r>
        <w:rPr>
          <w:shd w:val="clear" w:color="auto" w:fill="D9D9D9"/>
        </w:rPr>
        <w:t>Tree Tagger Output</w:t>
      </w:r>
      <w:r w:rsidRPr="00412C22">
        <w:t>: This</w:t>
      </w:r>
      <w:r>
        <w:t xml:space="preserve"> export format creates a text file in which each event corresponds to a single line. Note, that the export is not bound to the timeline but to the utterance sequence of each tier.</w:t>
      </w:r>
    </w:p>
    <w:p w:rsidR="00013989" w:rsidRDefault="00A46B31" w:rsidP="000E711B">
      <w:pPr>
        <w:pStyle w:val="Standard-BlockCharCharChar"/>
      </w:pPr>
      <w:r>
        <w:t xml:space="preserve">11. </w:t>
      </w:r>
      <w:r>
        <w:rPr>
          <w:shd w:val="clear" w:color="auto" w:fill="D9D9D9"/>
        </w:rPr>
        <w:t>F4 transcript</w:t>
      </w:r>
      <w:r w:rsidRPr="00412C22">
        <w:t>:</w:t>
      </w:r>
      <w:r>
        <w:t xml:space="preserve"> exports the transcription tiers into an .rtf file which thereinafter can be opened and edited in MAXQDA.</w:t>
      </w:r>
    </w:p>
    <w:p w:rsidR="00322528" w:rsidRDefault="00322528" w:rsidP="000E711B">
      <w:pPr>
        <w:pStyle w:val="Standard-BlockCharCharChar"/>
        <w:rPr>
          <w:shd w:val="clear" w:color="auto" w:fill="FFFFFF"/>
        </w:rPr>
      </w:pPr>
    </w:p>
    <w:p w:rsidR="003D1908" w:rsidRDefault="00A46B31" w:rsidP="00CE6849">
      <w:pPr>
        <w:pStyle w:val="berschrift3"/>
      </w:pPr>
      <w:bookmarkStart w:id="149" w:name="_File_&gt;_Exit"/>
      <w:bookmarkStart w:id="150" w:name="_Toc55213838"/>
      <w:bookmarkStart w:id="151" w:name="_Toc69129827"/>
      <w:bookmarkStart w:id="152" w:name="_Toc69129968"/>
      <w:bookmarkStart w:id="153" w:name="_Ref108437975"/>
      <w:bookmarkStart w:id="154" w:name="_Ref108437987"/>
      <w:bookmarkStart w:id="155" w:name="_Toc460834689"/>
      <w:bookmarkStart w:id="156" w:name="_Toc472960765"/>
      <w:bookmarkEnd w:id="149"/>
      <w:r>
        <w:lastRenderedPageBreak/>
        <w:t>File &gt; Exit</w:t>
      </w:r>
      <w:bookmarkEnd w:id="150"/>
      <w:bookmarkEnd w:id="151"/>
      <w:bookmarkEnd w:id="152"/>
      <w:bookmarkEnd w:id="153"/>
      <w:bookmarkEnd w:id="154"/>
      <w:bookmarkEnd w:id="155"/>
      <w:bookmarkEnd w:id="156"/>
    </w:p>
    <w:p w:rsidR="003D1908" w:rsidRDefault="00A46B31" w:rsidP="00CE6849">
      <w:pPr>
        <w:pStyle w:val="Standard-BlockCharCharChar"/>
      </w:pPr>
      <w:r>
        <w:t xml:space="preserve">Closes the current transcription and exits the Partitur-Editor. </w:t>
      </w:r>
    </w:p>
    <w:p w:rsidR="003D1908" w:rsidRDefault="00A46B31" w:rsidP="00322528">
      <w:pPr>
        <w:pStyle w:val="Standard-BlockCharCharChar"/>
      </w:pPr>
      <w:r>
        <w:t>If the changes have not been saved, you will be asked, whether you would like to save the changes.</w:t>
      </w:r>
      <w:bookmarkStart w:id="157" w:name="_Edit-Menü"/>
      <w:bookmarkStart w:id="158" w:name="_Toc55213839"/>
      <w:bookmarkStart w:id="159" w:name="_Toc69129828"/>
      <w:bookmarkStart w:id="160" w:name="_Toc69129969"/>
      <w:bookmarkEnd w:id="157"/>
    </w:p>
    <w:p w:rsidR="00322528" w:rsidRDefault="00322528" w:rsidP="00322528">
      <w:pPr>
        <w:pStyle w:val="Standard-BlockCharCharChar"/>
        <w:sectPr w:rsidR="00322528" w:rsidSect="00372541">
          <w:headerReference w:type="default" r:id="rId159"/>
          <w:pgSz w:w="11906" w:h="16838" w:code="9"/>
          <w:pgMar w:top="1417" w:right="1133" w:bottom="1134" w:left="1417" w:header="624" w:footer="624" w:gutter="0"/>
          <w:cols w:space="720"/>
          <w:docGrid w:linePitch="326"/>
        </w:sectPr>
      </w:pPr>
    </w:p>
    <w:p w:rsidR="003D1908" w:rsidRDefault="00A46B31">
      <w:pPr>
        <w:pStyle w:val="berschrift2"/>
        <w:numPr>
          <w:ilvl w:val="1"/>
          <w:numId w:val="9"/>
        </w:numPr>
      </w:pPr>
      <w:bookmarkStart w:id="161" w:name="_Toc472960766"/>
      <w:r>
        <w:rPr>
          <w:noProof/>
          <w:lang w:val="de-DE" w:eastAsia="de-DE"/>
        </w:rPr>
        <w:lastRenderedPageBreak/>
        <w:drawing>
          <wp:anchor distT="0" distB="0" distL="114300" distR="114300" simplePos="0" relativeHeight="251852800" behindDoc="0" locked="0" layoutInCell="1" allowOverlap="1" wp14:anchorId="41C5E55D" wp14:editId="5FFD0603">
            <wp:simplePos x="0" y="0"/>
            <wp:positionH relativeFrom="margin">
              <wp:align>left</wp:align>
            </wp:positionH>
            <wp:positionV relativeFrom="paragraph">
              <wp:posOffset>461645</wp:posOffset>
            </wp:positionV>
            <wp:extent cx="4469130" cy="3721100"/>
            <wp:effectExtent l="0" t="0" r="7620" b="0"/>
            <wp:wrapTopAndBottom/>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E_Edit_menu.png"/>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4469473" cy="3721587"/>
                    </a:xfrm>
                    <a:prstGeom prst="rect">
                      <a:avLst/>
                    </a:prstGeom>
                  </pic:spPr>
                </pic:pic>
              </a:graphicData>
            </a:graphic>
            <wp14:sizeRelH relativeFrom="margin">
              <wp14:pctWidth>0</wp14:pctWidth>
            </wp14:sizeRelH>
            <wp14:sizeRelV relativeFrom="margin">
              <wp14:pctHeight>0</wp14:pctHeight>
            </wp14:sizeRelV>
          </wp:anchor>
        </w:drawing>
      </w:r>
      <w:r>
        <w:t>Edit</w:t>
      </w:r>
      <w:bookmarkEnd w:id="158"/>
      <w:bookmarkEnd w:id="159"/>
      <w:bookmarkEnd w:id="160"/>
      <w:r>
        <w:t xml:space="preserve"> Menu</w:t>
      </w:r>
      <w:bookmarkEnd w:id="161"/>
    </w:p>
    <w:p w:rsidR="003D1908" w:rsidRDefault="003D1908">
      <w:pPr>
        <w:rPr>
          <w:sz w:val="2"/>
          <w:szCs w:val="2"/>
          <w:lang w:val="en-US"/>
        </w:rPr>
      </w:pPr>
    </w:p>
    <w:p w:rsidR="006E5F32" w:rsidRDefault="006E5F32">
      <w:pPr>
        <w:rPr>
          <w:sz w:val="2"/>
          <w:szCs w:val="2"/>
          <w:lang w:val="en-US"/>
        </w:rPr>
      </w:pPr>
    </w:p>
    <w:p w:rsidR="00322528" w:rsidRDefault="00322528">
      <w:pPr>
        <w:rPr>
          <w:sz w:val="2"/>
          <w:szCs w:val="2"/>
          <w:lang w:val="en-US"/>
        </w:rPr>
      </w:pPr>
    </w:p>
    <w:p w:rsidR="007B76F8" w:rsidRDefault="007B76F8" w:rsidP="007B76F8">
      <w:pPr>
        <w:pStyle w:val="berschrift3"/>
      </w:pPr>
      <w:bookmarkStart w:id="162" w:name="_Edit_&gt;_Copy"/>
      <w:bookmarkStart w:id="163" w:name="_Toc472960767"/>
      <w:bookmarkStart w:id="164" w:name="_Toc55213840"/>
      <w:bookmarkStart w:id="165" w:name="_Toc69129829"/>
      <w:bookmarkStart w:id="166" w:name="_Toc69129970"/>
      <w:bookmarkStart w:id="167" w:name="_Ref108437240"/>
      <w:bookmarkStart w:id="168" w:name="_Ref108437250"/>
      <w:bookmarkStart w:id="169" w:name="_Ref108437272"/>
      <w:bookmarkEnd w:id="162"/>
      <w:r>
        <w:t>Edit &gt; Undo</w:t>
      </w:r>
      <w:bookmarkEnd w:id="163"/>
    </w:p>
    <w:p w:rsidR="007B76F8" w:rsidRDefault="007B76F8" w:rsidP="007B76F8">
      <w:pPr>
        <w:pStyle w:val="Standard-BlockCharCharChar"/>
      </w:pPr>
      <w:r>
        <w:t xml:space="preserve">The </w:t>
      </w:r>
      <w:r w:rsidRPr="00BA3CB1">
        <w:rPr>
          <w:rStyle w:val="RefsZchn"/>
        </w:rPr>
        <w:t>“Undo”</w:t>
      </w:r>
      <w:r>
        <w:t xml:space="preserve"> feature was introduced in version 1.5. It reverses the last action that has been carried out. The action itself is named in the menu item (e.g. </w:t>
      </w:r>
      <w:r w:rsidRPr="00BA3CB1">
        <w:rPr>
          <w:rStyle w:val="RefsZchn"/>
        </w:rPr>
        <w:t>“Edit event”</w:t>
      </w:r>
      <w:r>
        <w:t>). Up to 20 actions are saved, which can be undone again. In the case of some actions, the musical score needs to be reformatted after calling up the menu item. This can take a few se</w:t>
      </w:r>
      <w:r w:rsidR="00322528">
        <w:t>conds in larger transcriptions.</w:t>
      </w:r>
    </w:p>
    <w:p w:rsidR="00322528" w:rsidRDefault="00322528" w:rsidP="007B76F8">
      <w:pPr>
        <w:pStyle w:val="Standard-BlockCharCharChar"/>
      </w:pPr>
    </w:p>
    <w:p w:rsidR="003D1908" w:rsidRDefault="00A46B31" w:rsidP="00CE6849">
      <w:pPr>
        <w:pStyle w:val="berschrift3"/>
      </w:pPr>
      <w:bookmarkStart w:id="170" w:name="_Toc472960768"/>
      <w:r>
        <w:t>Edit &gt; Copy</w:t>
      </w:r>
      <w:bookmarkEnd w:id="164"/>
      <w:bookmarkEnd w:id="165"/>
      <w:bookmarkEnd w:id="166"/>
      <w:bookmarkEnd w:id="167"/>
      <w:bookmarkEnd w:id="168"/>
      <w:bookmarkEnd w:id="169"/>
      <w:bookmarkEnd w:id="170"/>
    </w:p>
    <w:p w:rsidR="003D1908" w:rsidRDefault="00A46B31" w:rsidP="00CE6849">
      <w:pPr>
        <w:pStyle w:val="Standard-BlockCharCharChar"/>
      </w:pPr>
      <w:r>
        <w:rPr>
          <w:rFonts w:eastAsia="Calibri"/>
          <w:lang w:val="en-GB"/>
        </w:rPr>
        <w:t xml:space="preserve">(Shortcut: </w:t>
      </w:r>
      <w:r w:rsidRPr="00A46B31">
        <w:rPr>
          <w:rStyle w:val="ButtonsZchn"/>
          <w:rFonts w:eastAsia="Calibri"/>
        </w:rPr>
        <w:t>CTRL</w:t>
      </w:r>
      <w:r w:rsidR="00BA3CB1">
        <w:rPr>
          <w:rFonts w:eastAsia="Calibri"/>
        </w:rPr>
        <w:t xml:space="preserve"> </w:t>
      </w:r>
      <w:r>
        <w:rPr>
          <w:rFonts w:eastAsia="Calibri"/>
        </w:rPr>
        <w:t>+</w:t>
      </w:r>
      <w:r w:rsidR="00BA3CB1">
        <w:rPr>
          <w:rFonts w:eastAsia="Calibri"/>
        </w:rPr>
        <w:t xml:space="preserve"> </w:t>
      </w:r>
      <w:r w:rsidRPr="00A46B31">
        <w:rPr>
          <w:rStyle w:val="ButtonsZchn"/>
          <w:rFonts w:eastAsia="Calibri"/>
        </w:rPr>
        <w:t>C</w:t>
      </w:r>
      <w:r>
        <w:rPr>
          <w:rFonts w:eastAsia="Calibri"/>
        </w:rPr>
        <w:t xml:space="preserve"> </w:t>
      </w:r>
      <w:r>
        <w:rPr>
          <w:rFonts w:eastAsia="Calibri"/>
          <w:lang w:val="en-GB"/>
        </w:rPr>
        <w:t>on Windows,</w:t>
      </w:r>
      <w:r>
        <w:rPr>
          <w:rFonts w:eastAsia="Calibri"/>
        </w:rPr>
        <w:t xml:space="preserve"> </w:t>
      </w:r>
      <w:r w:rsidRPr="00A46B31">
        <w:rPr>
          <w:rStyle w:val="ButtonsZchn"/>
          <w:rFonts w:ascii="Cambria Math" w:eastAsia="Arial Unicode MS" w:hAnsi="Cambria Math" w:cs="Cambria Math"/>
        </w:rPr>
        <w:t>⌘</w:t>
      </w:r>
      <w:r w:rsidR="00BA3CB1">
        <w:rPr>
          <w:rFonts w:eastAsia="Calibri"/>
        </w:rPr>
        <w:t xml:space="preserve"> </w:t>
      </w:r>
      <w:r>
        <w:rPr>
          <w:rFonts w:eastAsia="Calibri"/>
        </w:rPr>
        <w:t>+</w:t>
      </w:r>
      <w:r w:rsidR="00BA3CB1">
        <w:rPr>
          <w:rFonts w:eastAsia="Calibri"/>
        </w:rPr>
        <w:t xml:space="preserve"> </w:t>
      </w:r>
      <w:r w:rsidRPr="00A46B31">
        <w:rPr>
          <w:rStyle w:val="ButtonsZchn"/>
          <w:rFonts w:eastAsia="Calibri"/>
        </w:rPr>
        <w:t>C</w:t>
      </w:r>
      <w:r>
        <w:rPr>
          <w:rFonts w:eastAsia="Calibri"/>
        </w:rPr>
        <w:t xml:space="preserve"> on Mac)</w:t>
      </w:r>
    </w:p>
    <w:p w:rsidR="003D1908" w:rsidRDefault="00A46B31" w:rsidP="00CE6849">
      <w:pPr>
        <w:pStyle w:val="Standard-BlockCharCharChar"/>
      </w:pPr>
      <w:r>
        <w:t>Copies a selected text into the clipboard. From there, the text can be copied into any other application that has a “</w:t>
      </w:r>
      <w:r w:rsidR="00BA3CB1">
        <w:t>P</w:t>
      </w:r>
      <w:r>
        <w:t xml:space="preserve">aste” function. Texts in different tiers are separated by </w:t>
      </w:r>
      <w:r w:rsidRPr="00A46B31">
        <w:rPr>
          <w:rStyle w:val="ButtonsZchn"/>
        </w:rPr>
        <w:t>Enter</w:t>
      </w:r>
      <w:r>
        <w:t xml:space="preserve">. </w:t>
      </w:r>
    </w:p>
    <w:p w:rsidR="00BA3CB1" w:rsidRDefault="00A46B31" w:rsidP="00CE6849">
      <w:pPr>
        <w:pStyle w:val="Standard-BlockCharCharChar"/>
      </w:pPr>
      <w:r>
        <w:t>If the selection includes all tiers (see also second example below), a RTF representation of the specific section of the musical score is copied into the clipboard – instead of text only. This can be copied as a musical score into RTF-enabled applicatio</w:t>
      </w:r>
      <w:r w:rsidR="00BA3CB1">
        <w:t>ns (esp. WORD) by using “Paste”</w:t>
      </w:r>
    </w:p>
    <w:p w:rsidR="003D1908" w:rsidRDefault="00A46B31" w:rsidP="00CE6849">
      <w:pPr>
        <w:pStyle w:val="Standard-BlockCharCharChar"/>
      </w:pPr>
      <w:r>
        <w:br w:type="page"/>
      </w:r>
    </w:p>
    <w:p w:rsidR="003D1908" w:rsidRDefault="00A46B31" w:rsidP="00CE6849">
      <w:pPr>
        <w:pStyle w:val="Standard-BlockCharCharChar"/>
      </w:pPr>
      <w:r>
        <w:lastRenderedPageBreak/>
        <w:t>Examples:</w:t>
      </w:r>
    </w:p>
    <w:tbl>
      <w:tblPr>
        <w:tblpPr w:leftFromText="141" w:rightFromText="141" w:horzAnchor="margin" w:tblpY="804"/>
        <w:tblW w:w="9356" w:type="dxa"/>
        <w:tblCellMar>
          <w:left w:w="70" w:type="dxa"/>
          <w:right w:w="70" w:type="dxa"/>
        </w:tblCellMar>
        <w:tblLook w:val="0000" w:firstRow="0" w:lastRow="0" w:firstColumn="0" w:lastColumn="0" w:noHBand="0" w:noVBand="0"/>
      </w:tblPr>
      <w:tblGrid>
        <w:gridCol w:w="4820"/>
        <w:gridCol w:w="4536"/>
      </w:tblGrid>
      <w:tr w:rsidR="003D1908" w:rsidRPr="00B61A9D">
        <w:trPr>
          <w:tblHeader/>
        </w:trPr>
        <w:tc>
          <w:tcPr>
            <w:tcW w:w="4820" w:type="dxa"/>
          </w:tcPr>
          <w:p w:rsidR="003D1908" w:rsidRPr="009A2BDD" w:rsidRDefault="00A46B31" w:rsidP="00BA3CB1">
            <w:pPr>
              <w:pStyle w:val="Standard-BlockCharCharChar"/>
              <w:spacing w:before="0"/>
            </w:pPr>
            <w:r w:rsidRPr="009A2BDD">
              <w:t xml:space="preserve">Selection in the Editor </w:t>
            </w:r>
          </w:p>
        </w:tc>
        <w:tc>
          <w:tcPr>
            <w:tcW w:w="4536" w:type="dxa"/>
          </w:tcPr>
          <w:p w:rsidR="003D1908" w:rsidRPr="009A2BDD" w:rsidRDefault="00A46B31" w:rsidP="00BA3CB1">
            <w:pPr>
              <w:pStyle w:val="Standard-BlockCharCharChar"/>
              <w:spacing w:before="0"/>
            </w:pPr>
            <w:r w:rsidRPr="009A2BDD">
              <w:rPr>
                <w:rFonts w:eastAsia="Calibri"/>
              </w:rPr>
              <w:t xml:space="preserve">Content of the clipboard </w:t>
            </w:r>
            <w:r w:rsidRPr="009A2BDD">
              <w:rPr>
                <w:rFonts w:eastAsia="Calibri"/>
                <w:u w:val="single"/>
              </w:rPr>
              <w:t>after</w:t>
            </w:r>
            <w:r w:rsidRPr="009A2BDD">
              <w:rPr>
                <w:rFonts w:eastAsia="Calibri"/>
              </w:rPr>
              <w:t xml:space="preserve"> </w:t>
            </w:r>
            <w:r w:rsidRPr="000E711B">
              <w:rPr>
                <w:rStyle w:val="RefsZchn"/>
                <w:rFonts w:eastAsia="Calibri"/>
              </w:rPr>
              <w:t>“Copy text”</w:t>
            </w:r>
          </w:p>
        </w:tc>
      </w:tr>
      <w:tr w:rsidR="003D1908" w:rsidTr="00BA3CB1">
        <w:tc>
          <w:tcPr>
            <w:tcW w:w="4820" w:type="dxa"/>
          </w:tcPr>
          <w:p w:rsidR="003D1908" w:rsidRDefault="00A46B31" w:rsidP="00BA3CB1">
            <w:pPr>
              <w:pStyle w:val="GraphikFormat"/>
              <w:tabs>
                <w:tab w:val="clear" w:pos="482"/>
                <w:tab w:val="left" w:pos="385"/>
              </w:tabs>
              <w:spacing w:before="0" w:after="0"/>
              <w:jc w:val="left"/>
              <w:rPr>
                <w:szCs w:val="24"/>
              </w:rPr>
            </w:pPr>
            <w:r>
              <w:rPr>
                <w:noProof/>
                <w:szCs w:val="24"/>
                <w:lang w:eastAsia="de-DE"/>
              </w:rPr>
              <w:drawing>
                <wp:inline distT="0" distB="0" distL="0" distR="0" wp14:anchorId="12C341FC" wp14:editId="67C71F69">
                  <wp:extent cx="2881676" cy="1097280"/>
                  <wp:effectExtent l="0" t="0" r="0" b="7620"/>
                  <wp:docPr id="75" name="Bild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rotWithShape="1">
                          <a:blip r:embed="rId161" cstate="print">
                            <a:extLst>
                              <a:ext uri="{BEBA8EAE-BF5A-486C-A8C5-ECC9F3942E4B}">
                                <a14:imgProps xmlns:a14="http://schemas.microsoft.com/office/drawing/2010/main">
                                  <a14:imgLayer r:embed="rId162">
                                    <a14:imgEffect>
                                      <a14:brightnessContrast contrast="40000"/>
                                    </a14:imgEffect>
                                  </a14:imgLayer>
                                </a14:imgProps>
                              </a:ext>
                              <a:ext uri="{28A0092B-C50C-407E-A947-70E740481C1C}">
                                <a14:useLocalDpi xmlns:a14="http://schemas.microsoft.com/office/drawing/2010/main" val="0"/>
                              </a:ext>
                            </a:extLst>
                          </a:blip>
                          <a:srcRect l="1124" r="1" b="3650"/>
                          <a:stretch/>
                        </pic:blipFill>
                        <pic:spPr bwMode="auto">
                          <a:xfrm>
                            <a:off x="0" y="0"/>
                            <a:ext cx="2919011" cy="1111496"/>
                          </a:xfrm>
                          <a:prstGeom prst="rect">
                            <a:avLst/>
                          </a:prstGeom>
                          <a:noFill/>
                          <a:ln>
                            <a:noFill/>
                          </a:ln>
                          <a:extLst>
                            <a:ext uri="{53640926-AAD7-44D8-BBD7-CCE9431645EC}">
                              <a14:shadowObscured xmlns:a14="http://schemas.microsoft.com/office/drawing/2010/main"/>
                            </a:ext>
                          </a:extLst>
                        </pic:spPr>
                      </pic:pic>
                    </a:graphicData>
                  </a:graphic>
                </wp:inline>
              </w:drawing>
            </w:r>
          </w:p>
          <w:p w:rsidR="003D1908" w:rsidRDefault="003D1908" w:rsidP="00BA3CB1">
            <w:pPr>
              <w:tabs>
                <w:tab w:val="clear" w:pos="482"/>
                <w:tab w:val="left" w:pos="385"/>
              </w:tabs>
              <w:spacing w:before="0" w:after="0"/>
              <w:ind w:left="3" w:hanging="3"/>
              <w:jc w:val="left"/>
              <w:rPr>
                <w:szCs w:val="24"/>
              </w:rPr>
            </w:pPr>
          </w:p>
        </w:tc>
        <w:tc>
          <w:tcPr>
            <w:tcW w:w="4536" w:type="dxa"/>
          </w:tcPr>
          <w:p w:rsidR="003D1908" w:rsidRDefault="00A46B31" w:rsidP="00802C6B">
            <w:pPr>
              <w:pStyle w:val="SimpleEXMARaLDA"/>
              <w:rPr>
                <w:rFonts w:ascii="Times New Roman" w:hAnsi="Times New Roman"/>
                <w:sz w:val="24"/>
                <w:szCs w:val="24"/>
              </w:rPr>
            </w:pPr>
            <w:proofErr w:type="spellStart"/>
            <w:r>
              <w:t>Stimmt</w:t>
            </w:r>
            <w:proofErr w:type="spellEnd"/>
            <w:r>
              <w:t xml:space="preserve"> </w:t>
            </w:r>
            <w:proofErr w:type="spellStart"/>
            <w:r>
              <w:t>ja</w:t>
            </w:r>
            <w:proofErr w:type="spellEnd"/>
            <w:r>
              <w:t xml:space="preserve"> gar </w:t>
            </w:r>
            <w:proofErr w:type="spellStart"/>
            <w:r>
              <w:t>nicht</w:t>
            </w:r>
            <w:proofErr w:type="spellEnd"/>
            <w:r>
              <w:rPr>
                <w:rFonts w:ascii="Times New Roman" w:hAnsi="Times New Roman"/>
              </w:rPr>
              <w:t>.</w:t>
            </w:r>
          </w:p>
        </w:tc>
      </w:tr>
      <w:tr w:rsidR="003D1908" w:rsidRPr="00B61A9D">
        <w:tc>
          <w:tcPr>
            <w:tcW w:w="4820" w:type="dxa"/>
          </w:tcPr>
          <w:p w:rsidR="003D1908" w:rsidRDefault="00A46B31">
            <w:pPr>
              <w:pStyle w:val="GraphikFormat"/>
              <w:tabs>
                <w:tab w:val="clear" w:pos="482"/>
                <w:tab w:val="left" w:pos="385"/>
              </w:tabs>
              <w:spacing w:before="0" w:after="0"/>
              <w:jc w:val="left"/>
            </w:pPr>
            <w:r>
              <w:rPr>
                <w:noProof/>
                <w:lang w:eastAsia="de-DE"/>
              </w:rPr>
              <w:drawing>
                <wp:inline distT="0" distB="0" distL="0" distR="0" wp14:anchorId="5D0CE831" wp14:editId="533492F7">
                  <wp:extent cx="2886075" cy="1190625"/>
                  <wp:effectExtent l="0" t="0" r="9525" b="9525"/>
                  <wp:docPr id="76" name="Bild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63" cstate="print">
                            <a:extLst>
                              <a:ext uri="{BEBA8EAE-BF5A-486C-A8C5-ECC9F3942E4B}">
                                <a14:imgProps xmlns:a14="http://schemas.microsoft.com/office/drawing/2010/main">
                                  <a14:imgLayer r:embed="rId164">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2886075" cy="1190625"/>
                          </a:xfrm>
                          <a:prstGeom prst="rect">
                            <a:avLst/>
                          </a:prstGeom>
                          <a:noFill/>
                          <a:ln>
                            <a:noFill/>
                          </a:ln>
                        </pic:spPr>
                      </pic:pic>
                    </a:graphicData>
                  </a:graphic>
                </wp:inline>
              </w:drawing>
            </w:r>
          </w:p>
          <w:p w:rsidR="003D1908" w:rsidRDefault="003D1908">
            <w:pPr>
              <w:tabs>
                <w:tab w:val="clear" w:pos="482"/>
                <w:tab w:val="left" w:pos="385"/>
              </w:tabs>
              <w:spacing w:before="0" w:after="0"/>
              <w:ind w:left="3" w:hanging="3"/>
            </w:pPr>
          </w:p>
        </w:tc>
        <w:tc>
          <w:tcPr>
            <w:tcW w:w="4536" w:type="dxa"/>
          </w:tcPr>
          <w:p w:rsidR="003D1908" w:rsidRDefault="00A46B31" w:rsidP="00802C6B">
            <w:pPr>
              <w:pStyle w:val="SimpleEXMARaLDA"/>
              <w:rPr>
                <w:lang w:val="en-US"/>
              </w:rPr>
            </w:pPr>
            <w:r>
              <w:rPr>
                <w:rFonts w:eastAsia="Calibri"/>
              </w:rPr>
              <w:t>RTF representation of the selection of the musical score</w:t>
            </w:r>
          </w:p>
        </w:tc>
      </w:tr>
      <w:tr w:rsidR="003D1908">
        <w:tc>
          <w:tcPr>
            <w:tcW w:w="4820" w:type="dxa"/>
          </w:tcPr>
          <w:p w:rsidR="003D1908" w:rsidRDefault="00A46B31">
            <w:pPr>
              <w:spacing w:before="0" w:after="0"/>
            </w:pPr>
            <w:r>
              <w:rPr>
                <w:noProof/>
                <w:lang w:eastAsia="de-DE"/>
              </w:rPr>
              <w:drawing>
                <wp:inline distT="0" distB="0" distL="0" distR="0" wp14:anchorId="781534E8" wp14:editId="609B9959">
                  <wp:extent cx="2867025" cy="1133475"/>
                  <wp:effectExtent l="0" t="0" r="9525" b="9525"/>
                  <wp:docPr id="77" name="Bild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65" cstate="print">
                            <a:extLst>
                              <a:ext uri="{BEBA8EAE-BF5A-486C-A8C5-ECC9F3942E4B}">
                                <a14:imgProps xmlns:a14="http://schemas.microsoft.com/office/drawing/2010/main">
                                  <a14:imgLayer r:embed="rId166">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2867025" cy="1133475"/>
                          </a:xfrm>
                          <a:prstGeom prst="rect">
                            <a:avLst/>
                          </a:prstGeom>
                          <a:noFill/>
                          <a:ln>
                            <a:noFill/>
                          </a:ln>
                        </pic:spPr>
                      </pic:pic>
                    </a:graphicData>
                  </a:graphic>
                </wp:inline>
              </w:drawing>
            </w:r>
          </w:p>
        </w:tc>
        <w:tc>
          <w:tcPr>
            <w:tcW w:w="4536" w:type="dxa"/>
          </w:tcPr>
          <w:p w:rsidR="003D1908" w:rsidRDefault="00A46B31" w:rsidP="00802C6B">
            <w:pPr>
              <w:pStyle w:val="SimpleEXMARaLDA"/>
            </w:pPr>
            <w:proofErr w:type="spellStart"/>
            <w:r>
              <w:t>fällst</w:t>
            </w:r>
            <w:proofErr w:type="spellEnd"/>
            <w:r>
              <w:t xml:space="preserve"> </w:t>
            </w:r>
            <w:proofErr w:type="spellStart"/>
            <w:r>
              <w:t>mir</w:t>
            </w:r>
            <w:proofErr w:type="spellEnd"/>
          </w:p>
        </w:tc>
      </w:tr>
    </w:tbl>
    <w:p w:rsidR="00322528" w:rsidRDefault="00322528" w:rsidP="00322528">
      <w:pPr>
        <w:pStyle w:val="Standard-BlockCharCharChar"/>
      </w:pPr>
      <w:bookmarkStart w:id="171" w:name="_Edit_&gt;_Paste"/>
      <w:bookmarkStart w:id="172" w:name="_Toc55213841"/>
      <w:bookmarkStart w:id="173" w:name="_Toc69129830"/>
      <w:bookmarkStart w:id="174" w:name="_Toc69129971"/>
      <w:bookmarkStart w:id="175" w:name="_Ref108437288"/>
      <w:bookmarkEnd w:id="171"/>
    </w:p>
    <w:p w:rsidR="003D1908" w:rsidRDefault="00A46B31" w:rsidP="00CE6849">
      <w:pPr>
        <w:pStyle w:val="berschrift3"/>
      </w:pPr>
      <w:bookmarkStart w:id="176" w:name="_Toc472960769"/>
      <w:r>
        <w:t>Edit &gt; Paste</w:t>
      </w:r>
      <w:bookmarkEnd w:id="172"/>
      <w:bookmarkEnd w:id="173"/>
      <w:bookmarkEnd w:id="174"/>
      <w:bookmarkEnd w:id="175"/>
      <w:bookmarkEnd w:id="176"/>
    </w:p>
    <w:p w:rsidR="003D1908" w:rsidRDefault="00A46B31" w:rsidP="009A2BDD">
      <w:pPr>
        <w:pStyle w:val="Standard-BlockCharCharChar"/>
      </w:pPr>
      <w:r>
        <w:t xml:space="preserve">(Shortcut: </w:t>
      </w:r>
      <w:r w:rsidRPr="00A46B31">
        <w:rPr>
          <w:rStyle w:val="ButtonsZchn"/>
        </w:rPr>
        <w:t>CTRL</w:t>
      </w:r>
      <w:r w:rsidR="009A2BDD">
        <w:t xml:space="preserve"> </w:t>
      </w:r>
      <w:r>
        <w:t>+</w:t>
      </w:r>
      <w:r w:rsidR="009A2BDD">
        <w:t xml:space="preserve"> </w:t>
      </w:r>
      <w:r w:rsidRPr="00A46B31">
        <w:rPr>
          <w:rStyle w:val="ButtonsZchn"/>
        </w:rPr>
        <w:t>V</w:t>
      </w:r>
      <w:r>
        <w:t xml:space="preserve"> on Windows, </w:t>
      </w:r>
      <w:r w:rsidRPr="00A46B31">
        <w:rPr>
          <w:rStyle w:val="ButtonsZchn"/>
          <w:rFonts w:ascii="Cambria Math" w:eastAsia="Arial Unicode MS" w:hAnsi="Cambria Math" w:cs="Cambria Math"/>
        </w:rPr>
        <w:t>⌘</w:t>
      </w:r>
      <w:r w:rsidR="009A2BDD">
        <w:t xml:space="preserve"> </w:t>
      </w:r>
      <w:r>
        <w:t>+</w:t>
      </w:r>
      <w:r w:rsidR="009A2BDD">
        <w:t xml:space="preserve"> </w:t>
      </w:r>
      <w:r w:rsidRPr="00A46B31">
        <w:rPr>
          <w:rStyle w:val="ButtonsZchn"/>
        </w:rPr>
        <w:t>V</w:t>
      </w:r>
      <w:r>
        <w:t xml:space="preserve"> on Mac)</w:t>
      </w:r>
    </w:p>
    <w:p w:rsidR="003D1908" w:rsidRDefault="00A46B31" w:rsidP="00CE6849">
      <w:pPr>
        <w:pStyle w:val="Standard-BlockCharCharChar"/>
      </w:pPr>
      <w:r>
        <w:rPr>
          <w:rFonts w:eastAsia="Calibri"/>
        </w:rPr>
        <w:t>Inserts the text from the clipboard at the current cursor position</w:t>
      </w:r>
      <w:r>
        <w:t>.</w:t>
      </w:r>
    </w:p>
    <w:p w:rsidR="00322528" w:rsidRDefault="00322528" w:rsidP="00CE6849">
      <w:pPr>
        <w:pStyle w:val="Standard-BlockCharCharChar"/>
      </w:pPr>
    </w:p>
    <w:p w:rsidR="003D1908" w:rsidRDefault="00A46B31" w:rsidP="00CE6849">
      <w:pPr>
        <w:pStyle w:val="berschrift3"/>
      </w:pPr>
      <w:bookmarkStart w:id="177" w:name="_Edit_&gt;_Cut"/>
      <w:bookmarkStart w:id="178" w:name="_Toc55213842"/>
      <w:bookmarkStart w:id="179" w:name="_Toc69129831"/>
      <w:bookmarkStart w:id="180" w:name="_Toc69129972"/>
      <w:bookmarkStart w:id="181" w:name="_Ref108437305"/>
      <w:bookmarkStart w:id="182" w:name="_Toc460834694"/>
      <w:bookmarkStart w:id="183" w:name="_Toc472960770"/>
      <w:bookmarkEnd w:id="177"/>
      <w:r>
        <w:t>Edit &gt; Cut</w:t>
      </w:r>
      <w:bookmarkEnd w:id="178"/>
      <w:bookmarkEnd w:id="179"/>
      <w:bookmarkEnd w:id="180"/>
      <w:bookmarkEnd w:id="181"/>
      <w:bookmarkEnd w:id="182"/>
      <w:bookmarkEnd w:id="183"/>
    </w:p>
    <w:p w:rsidR="003D1908" w:rsidRDefault="00A46B31">
      <w:pPr>
        <w:tabs>
          <w:tab w:val="clear" w:pos="482"/>
          <w:tab w:val="left" w:pos="0"/>
        </w:tabs>
        <w:suppressAutoHyphens/>
        <w:rPr>
          <w:kern w:val="1"/>
          <w:lang w:val="en-GB" w:eastAsia="hi-IN" w:bidi="hi-IN"/>
        </w:rPr>
      </w:pPr>
      <w:r>
        <w:rPr>
          <w:kern w:val="1"/>
          <w:lang w:val="en-GB" w:eastAsia="hi-IN" w:bidi="hi-IN"/>
        </w:rPr>
        <w:t xml:space="preserve">(Shortcut: </w:t>
      </w:r>
      <w:r w:rsidRPr="00A46B31">
        <w:rPr>
          <w:rStyle w:val="ButtonsZchn"/>
        </w:rPr>
        <w:t>CTRL</w:t>
      </w:r>
      <w:r w:rsidR="009A2BDD">
        <w:rPr>
          <w:kern w:val="1"/>
          <w:szCs w:val="24"/>
          <w:lang w:val="en-US" w:eastAsia="hi-IN" w:bidi="hi-IN"/>
        </w:rPr>
        <w:t xml:space="preserve"> </w:t>
      </w:r>
      <w:r>
        <w:rPr>
          <w:kern w:val="1"/>
          <w:szCs w:val="24"/>
          <w:lang w:val="en-US" w:eastAsia="hi-IN" w:bidi="hi-IN"/>
        </w:rPr>
        <w:t>+</w:t>
      </w:r>
      <w:r w:rsidR="009A2BDD">
        <w:rPr>
          <w:kern w:val="1"/>
          <w:szCs w:val="24"/>
          <w:lang w:val="en-US" w:eastAsia="hi-IN" w:bidi="hi-IN"/>
        </w:rPr>
        <w:t xml:space="preserve"> </w:t>
      </w:r>
      <w:r w:rsidRPr="00A46B31">
        <w:rPr>
          <w:rStyle w:val="ButtonsZchn"/>
        </w:rPr>
        <w:t>X</w:t>
      </w:r>
      <w:r>
        <w:rPr>
          <w:kern w:val="1"/>
          <w:szCs w:val="24"/>
          <w:lang w:val="en-US" w:eastAsia="hi-IN" w:bidi="hi-IN"/>
        </w:rPr>
        <w:t xml:space="preserve"> </w:t>
      </w:r>
      <w:r>
        <w:rPr>
          <w:kern w:val="1"/>
          <w:lang w:val="en-GB" w:eastAsia="hi-IN" w:bidi="hi-IN"/>
        </w:rPr>
        <w:t xml:space="preserve">on Windows, </w:t>
      </w:r>
      <w:r w:rsidRPr="00A46B31">
        <w:rPr>
          <w:rStyle w:val="ButtonsZchn"/>
          <w:rFonts w:ascii="Cambria Math" w:eastAsia="Arial Unicode MS" w:hAnsi="Cambria Math" w:cs="Cambria Math"/>
        </w:rPr>
        <w:t>⌘</w:t>
      </w:r>
      <w:r w:rsidR="009A2BDD">
        <w:rPr>
          <w:kern w:val="1"/>
          <w:szCs w:val="24"/>
          <w:lang w:val="en-US" w:eastAsia="hi-IN" w:bidi="hi-IN"/>
        </w:rPr>
        <w:t xml:space="preserve"> </w:t>
      </w:r>
      <w:r>
        <w:rPr>
          <w:kern w:val="1"/>
          <w:szCs w:val="24"/>
          <w:lang w:val="en-US" w:eastAsia="hi-IN" w:bidi="hi-IN"/>
        </w:rPr>
        <w:t>+</w:t>
      </w:r>
      <w:r w:rsidR="009A2BDD">
        <w:rPr>
          <w:kern w:val="1"/>
          <w:szCs w:val="24"/>
          <w:lang w:val="en-US" w:eastAsia="hi-IN" w:bidi="hi-IN"/>
        </w:rPr>
        <w:t xml:space="preserve"> </w:t>
      </w:r>
      <w:r w:rsidRPr="00A46B31">
        <w:rPr>
          <w:rStyle w:val="ButtonsZchn"/>
        </w:rPr>
        <w:t>X</w:t>
      </w:r>
      <w:r w:rsidRPr="00A46B31">
        <w:rPr>
          <w:rStyle w:val="Standard-BlockCharCharCharChar"/>
        </w:rPr>
        <w:t xml:space="preserve"> </w:t>
      </w:r>
      <w:r>
        <w:rPr>
          <w:kern w:val="1"/>
          <w:lang w:val="en-GB" w:eastAsia="hi-IN" w:bidi="hi-IN"/>
        </w:rPr>
        <w:t>on Mac)</w:t>
      </w:r>
    </w:p>
    <w:p w:rsidR="003D1908" w:rsidRDefault="00A46B31" w:rsidP="00CE6849">
      <w:pPr>
        <w:pStyle w:val="Standard-BlockCharCharChar"/>
      </w:pPr>
      <w:r>
        <w:rPr>
          <w:rFonts w:eastAsia="Calibri"/>
        </w:rPr>
        <w:t>Cuts the currently selected text and puts it into the clipboard</w:t>
      </w:r>
      <w:r>
        <w:t>.</w:t>
      </w:r>
    </w:p>
    <w:p w:rsidR="00322528" w:rsidRDefault="00322528" w:rsidP="00CE6849">
      <w:pPr>
        <w:pStyle w:val="Standard-BlockCharCharChar"/>
      </w:pPr>
    </w:p>
    <w:p w:rsidR="003D1908" w:rsidRDefault="00A46B31" w:rsidP="00CE6849">
      <w:pPr>
        <w:pStyle w:val="berschrift3"/>
      </w:pPr>
      <w:bookmarkStart w:id="184" w:name="_Edit_&gt;_Search_in_events..."/>
      <w:bookmarkStart w:id="185" w:name="_Toc55213843"/>
      <w:bookmarkStart w:id="186" w:name="_Toc69129832"/>
      <w:bookmarkStart w:id="187" w:name="_Toc69129973"/>
      <w:bookmarkStart w:id="188" w:name="_Ref108437321"/>
      <w:bookmarkStart w:id="189" w:name="_Ref472892640"/>
      <w:bookmarkStart w:id="190" w:name="_Toc472960771"/>
      <w:bookmarkEnd w:id="184"/>
      <w:r>
        <w:t>Edit &gt; Search in events...</w:t>
      </w:r>
      <w:bookmarkEnd w:id="185"/>
      <w:bookmarkEnd w:id="186"/>
      <w:bookmarkEnd w:id="187"/>
      <w:bookmarkEnd w:id="188"/>
      <w:bookmarkEnd w:id="189"/>
      <w:bookmarkEnd w:id="190"/>
    </w:p>
    <w:p w:rsidR="003D1908" w:rsidRDefault="00A46B31" w:rsidP="00CE6849">
      <w:pPr>
        <w:pStyle w:val="Standard-BlockCharCharChar"/>
      </w:pPr>
      <w:r>
        <w:t>Opens a dialog in order to search events for specific characters or character strings:</w:t>
      </w:r>
    </w:p>
    <w:p w:rsidR="003D1908" w:rsidRDefault="00A46B31">
      <w:pPr>
        <w:pStyle w:val="GraphikFormat"/>
      </w:pPr>
      <w:r>
        <w:rPr>
          <w:noProof/>
          <w:lang w:eastAsia="de-DE"/>
        </w:rPr>
        <w:lastRenderedPageBreak/>
        <w:drawing>
          <wp:inline distT="0" distB="0" distL="0" distR="0" wp14:anchorId="4C56C8EB" wp14:editId="3866B431">
            <wp:extent cx="4950524" cy="3486150"/>
            <wp:effectExtent l="0" t="0" r="2540"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995958" cy="3518144"/>
                    </a:xfrm>
                    <a:prstGeom prst="rect">
                      <a:avLst/>
                    </a:prstGeom>
                  </pic:spPr>
                </pic:pic>
              </a:graphicData>
            </a:graphic>
          </wp:inline>
        </w:drawing>
      </w:r>
    </w:p>
    <w:p w:rsidR="003D1908" w:rsidRDefault="00A46B31" w:rsidP="00CE6849">
      <w:pPr>
        <w:pStyle w:val="Standard-BlockCharCharChar"/>
      </w:pPr>
      <w:r>
        <w:t xml:space="preserve">The character or string to be searched for is entered into the field </w:t>
      </w:r>
      <w:r w:rsidRPr="009A2BDD">
        <w:rPr>
          <w:rStyle w:val="RefsZchn"/>
        </w:rPr>
        <w:t>“Search string”</w:t>
      </w:r>
      <w:r>
        <w:t>. In order to enter characters that are not available on the keyboard, you can open a virtual keyboard by using the button below on the left.</w:t>
      </w:r>
    </w:p>
    <w:p w:rsidR="003D1908" w:rsidRDefault="00A46B31" w:rsidP="00CE6849">
      <w:pPr>
        <w:pStyle w:val="Standard-BlockCharCharChar"/>
      </w:pPr>
      <w:r w:rsidRPr="009A2BDD">
        <w:rPr>
          <w:rStyle w:val="RefsZchn"/>
        </w:rPr>
        <w:t>“Search area”</w:t>
      </w:r>
      <w:r>
        <w:t xml:space="preserve"> indicates the tiers that are to be searched. When opening the search dialog, these include, by default, all the tiers that are not hidden. In order t</w:t>
      </w:r>
      <w:r w:rsidR="009A2BDD">
        <w:t xml:space="preserve">o change the search area, click </w:t>
      </w:r>
      <w:r w:rsidRPr="009A2BDD">
        <w:rPr>
          <w:rStyle w:val="ButtonsZchn"/>
        </w:rPr>
        <w:t>Search area</w:t>
      </w:r>
      <w:r>
        <w:t>: You will get the following dialog:</w:t>
      </w:r>
    </w:p>
    <w:p w:rsidR="003D1908" w:rsidRDefault="00A46B31">
      <w:pPr>
        <w:pStyle w:val="GraphikFormat"/>
      </w:pPr>
      <w:r>
        <w:rPr>
          <w:noProof/>
          <w:lang w:eastAsia="de-DE"/>
        </w:rPr>
        <w:drawing>
          <wp:inline distT="0" distB="0" distL="0" distR="0" wp14:anchorId="571B86F4" wp14:editId="56151F99">
            <wp:extent cx="5091893" cy="2905125"/>
            <wp:effectExtent l="0" t="0" r="0" b="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172164" cy="2950923"/>
                    </a:xfrm>
                    <a:prstGeom prst="rect">
                      <a:avLst/>
                    </a:prstGeom>
                  </pic:spPr>
                </pic:pic>
              </a:graphicData>
            </a:graphic>
          </wp:inline>
        </w:drawing>
      </w:r>
    </w:p>
    <w:p w:rsidR="003D1908" w:rsidRDefault="00A46B31" w:rsidP="00CE6849">
      <w:pPr>
        <w:pStyle w:val="Standard-BlockCharCharChar"/>
      </w:pPr>
      <w:r>
        <w:t>The tiers that are not to be searched are listed on the left (</w:t>
      </w:r>
      <w:r w:rsidRPr="009A2BDD">
        <w:rPr>
          <w:rStyle w:val="RefsZchn"/>
        </w:rPr>
        <w:t>“Unselected tiers”</w:t>
      </w:r>
      <w:r>
        <w:t>). The tiers that are to be searched are listed on the right (</w:t>
      </w:r>
      <w:r w:rsidRPr="009A2BDD">
        <w:rPr>
          <w:rStyle w:val="RefsZchn"/>
        </w:rPr>
        <w:t>“Selected tiers”</w:t>
      </w:r>
      <w:r>
        <w:t>). Click on the single arrow buttons (</w:t>
      </w:r>
      <w:r w:rsidRPr="009A2BDD">
        <w:rPr>
          <w:rStyle w:val="ButtonsZchn"/>
        </w:rPr>
        <w:t>&gt;</w:t>
      </w:r>
      <w:r>
        <w:t xml:space="preserve"> or </w:t>
      </w:r>
      <w:r w:rsidRPr="009A2BDD">
        <w:rPr>
          <w:rStyle w:val="ButtonsZchn"/>
        </w:rPr>
        <w:t>&lt;</w:t>
      </w:r>
      <w:r>
        <w:t>), in order to transfer specific tiers from one list to the other. Click on the double arrow buttons (</w:t>
      </w:r>
      <w:r w:rsidRPr="00A46B31">
        <w:rPr>
          <w:rStyle w:val="ButtonsZchn"/>
        </w:rPr>
        <w:t>&gt;&gt;</w:t>
      </w:r>
      <w:r>
        <w:t xml:space="preserve"> or </w:t>
      </w:r>
      <w:r w:rsidRPr="00A46B31">
        <w:rPr>
          <w:rStyle w:val="ButtonsZchn"/>
        </w:rPr>
        <w:t>&lt;&lt;</w:t>
      </w:r>
      <w:r>
        <w:t xml:space="preserve">), in order to transfer all tiers from one list to the other. Close the window by clicking </w:t>
      </w:r>
      <w:r>
        <w:rPr>
          <w:rStyle w:val="ButtonsZchn"/>
        </w:rPr>
        <w:t>OK</w:t>
      </w:r>
      <w:r>
        <w:t xml:space="preserve"> (only then will the changes be saved).</w:t>
      </w:r>
    </w:p>
    <w:p w:rsidR="003D1908" w:rsidRDefault="00A46B31" w:rsidP="00CE6849">
      <w:pPr>
        <w:pStyle w:val="Standard-BlockCharCharChar"/>
      </w:pPr>
      <w:r>
        <w:lastRenderedPageBreak/>
        <w:t xml:space="preserve">Use </w:t>
      </w:r>
      <w:r w:rsidRPr="009A2BDD">
        <w:rPr>
          <w:rStyle w:val="RefsZchn"/>
        </w:rPr>
        <w:t>“Case sensitive search”</w:t>
      </w:r>
      <w:r>
        <w:t xml:space="preserve"> to determine whether the use of upper or lower case initial letters should be considered as well (If this option is ticked, the use of upper and lower case initial letters will be considered).</w:t>
      </w:r>
    </w:p>
    <w:p w:rsidR="003D1908" w:rsidRDefault="00A46B31" w:rsidP="00CE6849">
      <w:pPr>
        <w:pStyle w:val="Standard-BlockCharCharChar"/>
      </w:pPr>
      <w:r>
        <w:t xml:space="preserve">Click </w:t>
      </w:r>
      <w:r w:rsidRPr="009929FA">
        <w:rPr>
          <w:rStyle w:val="ButtonsZchn"/>
        </w:rPr>
        <w:t>Search</w:t>
      </w:r>
      <w:r>
        <w:t xml:space="preserve"> in order to run the search according to the defined parameters. The result of the search is given in the </w:t>
      </w:r>
      <w:r w:rsidRPr="009A2BDD">
        <w:rPr>
          <w:rStyle w:val="RefsZchn"/>
        </w:rPr>
        <w:t>“Result”</w:t>
      </w:r>
      <w:r>
        <w:t xml:space="preserve"> list. The found occurrences are highlighted in red and are put in a frame.</w:t>
      </w:r>
    </w:p>
    <w:p w:rsidR="003D1908" w:rsidRDefault="00A46B31" w:rsidP="00CE6849">
      <w:pPr>
        <w:pStyle w:val="Standard-BlockCharCharChar"/>
      </w:pPr>
      <w:r>
        <w:t xml:space="preserve">In order to jump to a search result in the musical score, mark the result in the list and click </w:t>
      </w:r>
      <w:r w:rsidR="009A2BDD">
        <w:br/>
      </w:r>
      <w:r w:rsidRPr="009929FA">
        <w:rPr>
          <w:rStyle w:val="ButtonsZchn"/>
        </w:rPr>
        <w:t>Go</w:t>
      </w:r>
      <w:r w:rsidR="009A2BDD">
        <w:rPr>
          <w:rStyle w:val="ButtonsZchn"/>
        </w:rPr>
        <w:t xml:space="preserve"> </w:t>
      </w:r>
      <w:r w:rsidRPr="009929FA">
        <w:rPr>
          <w:rStyle w:val="ButtonsZchn"/>
        </w:rPr>
        <w:t>t</w:t>
      </w:r>
      <w:r w:rsidR="009A2BDD">
        <w:rPr>
          <w:rStyle w:val="ButtonsZchn"/>
        </w:rPr>
        <w:t>o</w:t>
      </w:r>
      <w:r>
        <w:t>.</w:t>
      </w:r>
      <w:r w:rsidR="009A2BDD">
        <w:t xml:space="preserve"> </w:t>
      </w:r>
      <w:r>
        <w:t xml:space="preserve">In order to save all the search results in a text file, click </w:t>
      </w:r>
      <w:r w:rsidRPr="009929FA">
        <w:rPr>
          <w:rStyle w:val="ButtonsZchn"/>
        </w:rPr>
        <w:t>Save as...</w:t>
      </w:r>
      <w:r>
        <w:t xml:space="preserve">. You will then be asked to name the file. Afterwards, you will then be able to open this file with any Unicode enabled text Editor. In order to close the search window, click </w:t>
      </w:r>
      <w:r w:rsidRPr="009929FA">
        <w:rPr>
          <w:rStyle w:val="ButtonsZchn"/>
        </w:rPr>
        <w:t>Close</w:t>
      </w:r>
      <w:r>
        <w:t>.</w:t>
      </w:r>
    </w:p>
    <w:p w:rsidR="00322528" w:rsidRDefault="00322528" w:rsidP="00CE6849">
      <w:pPr>
        <w:pStyle w:val="Standard-BlockCharCharChar"/>
      </w:pPr>
    </w:p>
    <w:p w:rsidR="003D1908" w:rsidRDefault="00A46B31" w:rsidP="00CE6849">
      <w:pPr>
        <w:pStyle w:val="berschrift3"/>
      </w:pPr>
      <w:bookmarkStart w:id="191" w:name="_Toc472960772"/>
      <w:r>
        <w:t>Edit &gt; Find next...</w:t>
      </w:r>
      <w:bookmarkEnd w:id="191"/>
    </w:p>
    <w:p w:rsidR="003D1908" w:rsidRDefault="00A46B31" w:rsidP="00CE6849">
      <w:pPr>
        <w:pStyle w:val="Standard-BlockCharCharChar"/>
      </w:pPr>
      <w:r>
        <w:t xml:space="preserve">Jumps to the next search result in a search conducted with </w:t>
      </w:r>
      <w:r w:rsidR="00AD662F" w:rsidRPr="00AD662F">
        <w:rPr>
          <w:rStyle w:val="Menufunction"/>
        </w:rPr>
        <w:fldChar w:fldCharType="begin"/>
      </w:r>
      <w:r w:rsidR="00AD662F" w:rsidRPr="00AD662F">
        <w:rPr>
          <w:rStyle w:val="Menufunction"/>
        </w:rPr>
        <w:instrText xml:space="preserve"> REF _Ref472892640 \h </w:instrText>
      </w:r>
      <w:r w:rsidR="00AD662F">
        <w:rPr>
          <w:rStyle w:val="Menufunction"/>
        </w:rPr>
        <w:instrText xml:space="preserve"> \* MERGEFORMAT </w:instrText>
      </w:r>
      <w:r w:rsidR="00AD662F" w:rsidRPr="00AD662F">
        <w:rPr>
          <w:rStyle w:val="Menufunction"/>
        </w:rPr>
      </w:r>
      <w:r w:rsidR="00AD662F" w:rsidRPr="00AD662F">
        <w:rPr>
          <w:rStyle w:val="Menufunction"/>
        </w:rPr>
        <w:fldChar w:fldCharType="separate"/>
      </w:r>
      <w:r w:rsidR="003E68CF" w:rsidRPr="003E68CF">
        <w:rPr>
          <w:rStyle w:val="Menufunction"/>
        </w:rPr>
        <w:t>Edit &gt; Search in events...</w:t>
      </w:r>
      <w:r w:rsidR="00AD662F" w:rsidRPr="00AD662F">
        <w:rPr>
          <w:rStyle w:val="Menufunction"/>
        </w:rPr>
        <w:fldChar w:fldCharType="end"/>
      </w:r>
      <w:r>
        <w:t>.</w:t>
      </w:r>
    </w:p>
    <w:p w:rsidR="00322528" w:rsidRDefault="00322528" w:rsidP="00CE6849">
      <w:pPr>
        <w:pStyle w:val="Standard-BlockCharCharChar"/>
      </w:pPr>
    </w:p>
    <w:p w:rsidR="003D1908" w:rsidRDefault="00A46B31" w:rsidP="00CE6849">
      <w:pPr>
        <w:pStyle w:val="berschrift3"/>
      </w:pPr>
      <w:bookmarkStart w:id="192" w:name="_Edit_&gt;_Replace_in_events..."/>
      <w:bookmarkStart w:id="193" w:name="_Toc55213844"/>
      <w:bookmarkStart w:id="194" w:name="_Toc69129833"/>
      <w:bookmarkStart w:id="195" w:name="_Toc69129974"/>
      <w:bookmarkStart w:id="196" w:name="_Ref108437335"/>
      <w:bookmarkStart w:id="197" w:name="_Toc472960773"/>
      <w:bookmarkEnd w:id="192"/>
      <w:r>
        <w:t>Edit &gt; Replace in events...</w:t>
      </w:r>
      <w:bookmarkEnd w:id="193"/>
      <w:bookmarkEnd w:id="194"/>
      <w:bookmarkEnd w:id="195"/>
      <w:bookmarkEnd w:id="196"/>
      <w:bookmarkEnd w:id="197"/>
    </w:p>
    <w:p w:rsidR="003D1908" w:rsidRDefault="00A46B31" w:rsidP="00CE6849">
      <w:pPr>
        <w:pStyle w:val="Standard-BlockCharCharChar"/>
      </w:pPr>
      <w:r>
        <w:t>Opens a dialog that allows searching and replacing specific characters or character strings in events.</w:t>
      </w:r>
    </w:p>
    <w:p w:rsidR="003D1908" w:rsidRDefault="00A46B31">
      <w:pPr>
        <w:pStyle w:val="GraphikFormat"/>
        <w:keepNext/>
      </w:pPr>
      <w:r>
        <w:rPr>
          <w:noProof/>
          <w:lang w:eastAsia="de-DE"/>
        </w:rPr>
        <w:drawing>
          <wp:inline distT="0" distB="0" distL="0" distR="0" wp14:anchorId="036A0C13" wp14:editId="165DE010">
            <wp:extent cx="5419725" cy="3545938"/>
            <wp:effectExtent l="0" t="0" r="0"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461092" cy="3573003"/>
                    </a:xfrm>
                    <a:prstGeom prst="rect">
                      <a:avLst/>
                    </a:prstGeom>
                  </pic:spPr>
                </pic:pic>
              </a:graphicData>
            </a:graphic>
          </wp:inline>
        </w:drawing>
      </w:r>
    </w:p>
    <w:p w:rsidR="003D1908" w:rsidRDefault="00A46B31" w:rsidP="00CE6849">
      <w:pPr>
        <w:pStyle w:val="Standard-BlockCharCharChar"/>
      </w:pPr>
      <w:r>
        <w:t xml:space="preserve">The character or string to be searched for is entered into the field </w:t>
      </w:r>
      <w:r w:rsidRPr="00571335">
        <w:rPr>
          <w:rStyle w:val="RefsZchn"/>
        </w:rPr>
        <w:t>“Search string”</w:t>
      </w:r>
      <w:r>
        <w:t xml:space="preserve">. The character or string to be replaced is entered into the field </w:t>
      </w:r>
      <w:r w:rsidRPr="009929FA">
        <w:rPr>
          <w:rStyle w:val="RefsZchn"/>
        </w:rPr>
        <w:t>“Replace string”</w:t>
      </w:r>
      <w:r>
        <w:t xml:space="preserve">. The determination of the </w:t>
      </w:r>
      <w:r w:rsidRPr="009929FA">
        <w:rPr>
          <w:rStyle w:val="ButtonsZchn"/>
        </w:rPr>
        <w:t>Search area</w:t>
      </w:r>
      <w:r>
        <w:t xml:space="preserve"> is done as described above (</w:t>
      </w:r>
      <w:r w:rsidR="00571335" w:rsidRPr="00AD662F">
        <w:rPr>
          <w:rStyle w:val="Menufunction"/>
        </w:rPr>
        <w:fldChar w:fldCharType="begin"/>
      </w:r>
      <w:r w:rsidR="00571335" w:rsidRPr="00AD662F">
        <w:rPr>
          <w:rStyle w:val="Menufunction"/>
        </w:rPr>
        <w:instrText xml:space="preserve"> REF _Ref472892640 \h </w:instrText>
      </w:r>
      <w:r w:rsidR="00571335">
        <w:rPr>
          <w:rStyle w:val="Menufunction"/>
        </w:rPr>
        <w:instrText xml:space="preserve"> \* MERGEFORMAT </w:instrText>
      </w:r>
      <w:r w:rsidR="00571335" w:rsidRPr="00AD662F">
        <w:rPr>
          <w:rStyle w:val="Menufunction"/>
        </w:rPr>
      </w:r>
      <w:r w:rsidR="00571335" w:rsidRPr="00AD662F">
        <w:rPr>
          <w:rStyle w:val="Menufunction"/>
        </w:rPr>
        <w:fldChar w:fldCharType="separate"/>
      </w:r>
      <w:r w:rsidR="003E68CF" w:rsidRPr="003E68CF">
        <w:rPr>
          <w:rStyle w:val="Menufunction"/>
        </w:rPr>
        <w:t>Edit &gt; Search in events...</w:t>
      </w:r>
      <w:r w:rsidR="00571335" w:rsidRPr="00AD662F">
        <w:rPr>
          <w:rStyle w:val="Menufunction"/>
        </w:rPr>
        <w:fldChar w:fldCharType="end"/>
      </w:r>
      <w:r>
        <w:t xml:space="preserve">). </w:t>
      </w:r>
    </w:p>
    <w:p w:rsidR="003D1908" w:rsidRDefault="00A46B31" w:rsidP="00CE6849">
      <w:pPr>
        <w:pStyle w:val="Standard-BlockCharCharChar"/>
      </w:pPr>
      <w:r>
        <w:lastRenderedPageBreak/>
        <w:t>Searching and replacing always considers the use of capital and small initial letters.</w:t>
      </w:r>
      <w:r w:rsidR="00571335">
        <w:t xml:space="preserve"> </w:t>
      </w:r>
      <w:r>
        <w:t>In order to jump to a search result in the musical score, mark th</w:t>
      </w:r>
      <w:r w:rsidR="00571335">
        <w:t xml:space="preserve">e result in the list and click </w:t>
      </w:r>
      <w:r w:rsidRPr="00571335">
        <w:rPr>
          <w:rStyle w:val="ButtonsZchn"/>
        </w:rPr>
        <w:t>Go to</w:t>
      </w:r>
      <w:r>
        <w:t>.</w:t>
      </w:r>
    </w:p>
    <w:p w:rsidR="003D1908" w:rsidRDefault="00A46B31" w:rsidP="00CE6849">
      <w:pPr>
        <w:pStyle w:val="Standard-BlockCharCharChar"/>
      </w:pPr>
      <w:r>
        <w:t xml:space="preserve">In order to replace specific search results, first click </w:t>
      </w:r>
      <w:r w:rsidRPr="009929FA">
        <w:rPr>
          <w:rStyle w:val="ButtonsZchn"/>
        </w:rPr>
        <w:t>Search</w:t>
      </w:r>
      <w:r>
        <w:t xml:space="preserve">. The results are listed in the </w:t>
      </w:r>
      <w:r w:rsidRPr="009929FA">
        <w:rPr>
          <w:rStyle w:val="RefsZchn"/>
        </w:rPr>
        <w:t>“Result”</w:t>
      </w:r>
      <w:r>
        <w:t xml:space="preserve"> list. In order to replace a specific result, mark it and click </w:t>
      </w:r>
      <w:r w:rsidRPr="009929FA">
        <w:rPr>
          <w:rStyle w:val="ButtonsZchn"/>
        </w:rPr>
        <w:t>Replace</w:t>
      </w:r>
      <w:r>
        <w:t>.</w:t>
      </w:r>
    </w:p>
    <w:p w:rsidR="003D1908" w:rsidRDefault="00A46B31" w:rsidP="00CE6849">
      <w:pPr>
        <w:pStyle w:val="Standard-BlockCharCharChar"/>
      </w:pPr>
      <w:r>
        <w:t xml:space="preserve">In order to replace all of the results click </w:t>
      </w:r>
      <w:r w:rsidRPr="009929FA">
        <w:rPr>
          <w:rStyle w:val="ButtonsZchn"/>
        </w:rPr>
        <w:t>Replace all</w:t>
      </w:r>
      <w:r>
        <w:t xml:space="preserve">. </w:t>
      </w:r>
      <w:r w:rsidRPr="000B6A9F">
        <w:rPr>
          <w:u w:val="single"/>
        </w:rPr>
        <w:t>Please note</w:t>
      </w:r>
      <w:r>
        <w:t xml:space="preserve">: This procedure cannot be undone! It is therefore advisable to save the transcription before using the replace function, in order to be able to reverse the process by using </w:t>
      </w:r>
      <w:r w:rsidR="000B6A9F" w:rsidRPr="000B6A9F">
        <w:rPr>
          <w:rStyle w:val="Menufunction"/>
        </w:rPr>
        <w:fldChar w:fldCharType="begin"/>
      </w:r>
      <w:r w:rsidR="000B6A9F" w:rsidRPr="000B6A9F">
        <w:rPr>
          <w:rStyle w:val="Menufunction"/>
        </w:rPr>
        <w:instrText xml:space="preserve"> REF _Ref472892841 \h </w:instrText>
      </w:r>
      <w:r w:rsidR="000B6A9F">
        <w:rPr>
          <w:rStyle w:val="Menufunction"/>
        </w:rPr>
        <w:instrText xml:space="preserve"> \* MERGEFORMAT </w:instrText>
      </w:r>
      <w:r w:rsidR="000B6A9F" w:rsidRPr="000B6A9F">
        <w:rPr>
          <w:rStyle w:val="Menufunction"/>
        </w:rPr>
      </w:r>
      <w:r w:rsidR="000B6A9F" w:rsidRPr="000B6A9F">
        <w:rPr>
          <w:rStyle w:val="Menufunction"/>
        </w:rPr>
        <w:fldChar w:fldCharType="separate"/>
      </w:r>
      <w:r w:rsidR="003E68CF" w:rsidRPr="003E68CF">
        <w:rPr>
          <w:rStyle w:val="Menufunction"/>
        </w:rPr>
        <w:t>File &gt; Restore</w:t>
      </w:r>
      <w:r w:rsidR="000B6A9F" w:rsidRPr="000B6A9F">
        <w:rPr>
          <w:rStyle w:val="Menufunction"/>
        </w:rPr>
        <w:fldChar w:fldCharType="end"/>
      </w:r>
      <w:r>
        <w:t xml:space="preserve"> (see above).</w:t>
      </w:r>
    </w:p>
    <w:p w:rsidR="00322528" w:rsidRDefault="00322528" w:rsidP="00CE6849">
      <w:pPr>
        <w:pStyle w:val="Standard-BlockCharCharChar"/>
      </w:pPr>
    </w:p>
    <w:p w:rsidR="003D1908" w:rsidRDefault="00A46B31" w:rsidP="00CE6849">
      <w:pPr>
        <w:pStyle w:val="berschrift3"/>
      </w:pPr>
      <w:bookmarkStart w:id="198" w:name="_Toc472960774"/>
      <w:r>
        <w:t>Edit &gt; Go to...</w:t>
      </w:r>
      <w:bookmarkEnd w:id="198"/>
    </w:p>
    <w:p w:rsidR="003D1908" w:rsidRDefault="00A46B31" w:rsidP="00CE6849">
      <w:pPr>
        <w:pStyle w:val="Standard-BlockCharCharChar"/>
      </w:pPr>
      <w:r>
        <w:t xml:space="preserve">By using the </w:t>
      </w:r>
      <w:r w:rsidRPr="009929FA">
        <w:rPr>
          <w:rStyle w:val="RefsZchn"/>
        </w:rPr>
        <w:t>“Go to...”</w:t>
      </w:r>
      <w:r>
        <w:t xml:space="preserve"> dialog, you can navigate to specific positions in the musical score. You can either specify an absolute time value (</w:t>
      </w:r>
      <w:r w:rsidRPr="009929FA">
        <w:rPr>
          <w:rStyle w:val="RefsZchn"/>
        </w:rPr>
        <w:t>“Go to time”</w:t>
      </w:r>
      <w:r>
        <w:t xml:space="preserve">) or a position on the timeline </w:t>
      </w:r>
      <w:r w:rsidRPr="009929FA">
        <w:rPr>
          <w:rStyle w:val="RefsZchn"/>
        </w:rPr>
        <w:t>“Go to timeline item”</w:t>
      </w:r>
      <w:r>
        <w:t xml:space="preserve">. </w:t>
      </w:r>
    </w:p>
    <w:p w:rsidR="003D1908" w:rsidRDefault="00A46B31">
      <w:pPr>
        <w:pStyle w:val="GraphikFormat"/>
      </w:pPr>
      <w:r>
        <w:rPr>
          <w:noProof/>
          <w:lang w:eastAsia="de-DE"/>
        </w:rPr>
        <w:drawing>
          <wp:inline distT="0" distB="0" distL="0" distR="0" wp14:anchorId="2A699144" wp14:editId="2EF6B42C">
            <wp:extent cx="3095625" cy="1114425"/>
            <wp:effectExtent l="0" t="0" r="9525" b="9525"/>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095625" cy="1114425"/>
                    </a:xfrm>
                    <a:prstGeom prst="rect">
                      <a:avLst/>
                    </a:prstGeom>
                  </pic:spPr>
                </pic:pic>
              </a:graphicData>
            </a:graphic>
          </wp:inline>
        </w:drawing>
      </w:r>
    </w:p>
    <w:p w:rsidR="003D1908" w:rsidRDefault="00A46B31" w:rsidP="00CE6849">
      <w:pPr>
        <w:pStyle w:val="Standard-BlockCharCharChar"/>
      </w:pPr>
      <w:r>
        <w:t xml:space="preserve">By using the button </w:t>
      </w:r>
      <w:r w:rsidRPr="009929FA">
        <w:rPr>
          <w:rStyle w:val="ButtonsZchn"/>
        </w:rPr>
        <w:t>Apply</w:t>
      </w:r>
      <w:r>
        <w:t xml:space="preserve">, you can jump to the specified position. Clicking </w:t>
      </w:r>
      <w:r>
        <w:rPr>
          <w:rStyle w:val="ButtonsZchn"/>
        </w:rPr>
        <w:t>OK</w:t>
      </w:r>
      <w:r>
        <w:t xml:space="preserve"> also closes the dialog.</w:t>
      </w:r>
    </w:p>
    <w:p w:rsidR="00322528" w:rsidRDefault="00322528" w:rsidP="00CE6849">
      <w:pPr>
        <w:pStyle w:val="Standard-BlockCharCharChar"/>
      </w:pPr>
    </w:p>
    <w:p w:rsidR="003D1908" w:rsidRDefault="00A46B31" w:rsidP="00CE6849">
      <w:pPr>
        <w:pStyle w:val="berschrift3"/>
      </w:pPr>
      <w:bookmarkStart w:id="199" w:name="_Toc472960775"/>
      <w:r>
        <w:t>Edit &gt; EXAKT search...</w:t>
      </w:r>
      <w:bookmarkEnd w:id="199"/>
    </w:p>
    <w:p w:rsidR="003D1908" w:rsidRDefault="00A46B31" w:rsidP="00CE6849">
      <w:pPr>
        <w:pStyle w:val="Standard-BlockCharCharChar"/>
      </w:pPr>
      <w:r>
        <w:t>Opens a dialog for an EXAKT search:</w:t>
      </w:r>
    </w:p>
    <w:p w:rsidR="003D1908" w:rsidRDefault="00A46B31">
      <w:pPr>
        <w:pStyle w:val="GraphikFormat"/>
      </w:pPr>
      <w:r>
        <w:rPr>
          <w:noProof/>
          <w:lang w:eastAsia="de-DE"/>
        </w:rPr>
        <w:drawing>
          <wp:inline distT="0" distB="0" distL="0" distR="0" wp14:anchorId="496AC6FD" wp14:editId="2060AAEF">
            <wp:extent cx="5939790" cy="2122998"/>
            <wp:effectExtent l="0" t="0" r="381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61534" cy="2130770"/>
                    </a:xfrm>
                    <a:prstGeom prst="rect">
                      <a:avLst/>
                    </a:prstGeom>
                  </pic:spPr>
                </pic:pic>
              </a:graphicData>
            </a:graphic>
          </wp:inline>
        </w:drawing>
      </w:r>
    </w:p>
    <w:p w:rsidR="003D1908" w:rsidRDefault="00A46B31" w:rsidP="00CE6849">
      <w:pPr>
        <w:pStyle w:val="Standard-BlockCharCharChar"/>
      </w:pPr>
      <w:r>
        <w:t xml:space="preserve">To see how the EXAKT search works, see </w:t>
      </w:r>
      <w:r w:rsidRPr="009929FA">
        <w:rPr>
          <w:rStyle w:val="Dokumentation"/>
        </w:rPr>
        <w:t>Working with EXAKT</w:t>
      </w:r>
      <w:r>
        <w:t>.</w:t>
      </w:r>
    </w:p>
    <w:p w:rsidR="002254E6" w:rsidRDefault="002254E6">
      <w:pPr>
        <w:widowControl/>
        <w:tabs>
          <w:tab w:val="clear" w:pos="482"/>
        </w:tabs>
        <w:spacing w:before="0" w:after="0"/>
        <w:jc w:val="left"/>
        <w:rPr>
          <w:noProof/>
          <w:szCs w:val="24"/>
          <w:lang w:val="en-US" w:eastAsia="hi-IN" w:bidi="hi-IN"/>
        </w:rPr>
      </w:pPr>
      <w:r w:rsidRPr="004934B8">
        <w:rPr>
          <w:lang w:val="en-US"/>
        </w:rPr>
        <w:br w:type="page"/>
      </w:r>
    </w:p>
    <w:p w:rsidR="003D1908" w:rsidRDefault="00A46B31" w:rsidP="00CE6849">
      <w:pPr>
        <w:pStyle w:val="berschrift3"/>
      </w:pPr>
      <w:bookmarkStart w:id="200" w:name="_Edit_&gt;_Selection"/>
      <w:bookmarkStart w:id="201" w:name="_Toc55213845"/>
      <w:bookmarkStart w:id="202" w:name="_Toc69129834"/>
      <w:bookmarkStart w:id="203" w:name="_Toc69129975"/>
      <w:bookmarkStart w:id="204" w:name="_Ref108437344"/>
      <w:bookmarkStart w:id="205" w:name="_Toc472960776"/>
      <w:bookmarkEnd w:id="200"/>
      <w:r>
        <w:lastRenderedPageBreak/>
        <w:t>Edit &gt; Selection</w:t>
      </w:r>
      <w:bookmarkEnd w:id="201"/>
      <w:bookmarkEnd w:id="202"/>
      <w:bookmarkEnd w:id="203"/>
      <w:bookmarkEnd w:id="204"/>
      <w:bookmarkEnd w:id="205"/>
    </w:p>
    <w:p w:rsidR="000E711B" w:rsidRDefault="00A46B31" w:rsidP="000E711B">
      <w:pPr>
        <w:pStyle w:val="Standard-BlockCharCharChar"/>
      </w:pPr>
      <w:r>
        <w:t>This submenu includes features that concern a previously selected part (</w:t>
      </w:r>
      <w:r w:rsidRPr="009929FA">
        <w:rPr>
          <w:rStyle w:val="RefsZchn"/>
        </w:rPr>
        <w:t>“Selection”</w:t>
      </w:r>
      <w:r>
        <w:t xml:space="preserve">) of the transcription. In essence, this selection is made up of all displayed tiers. It can be reduced in two ways (which can also be combined): Entire tiers can be removed from the selection by dismissing them with the function </w:t>
      </w:r>
      <w:r w:rsidR="00261159" w:rsidRPr="00261159">
        <w:rPr>
          <w:rStyle w:val="Menufunction"/>
        </w:rPr>
        <w:fldChar w:fldCharType="begin"/>
      </w:r>
      <w:r w:rsidR="00261159" w:rsidRPr="00261159">
        <w:rPr>
          <w:rStyle w:val="Menufunction"/>
        </w:rPr>
        <w:instrText xml:space="preserve"> REF _Ref472892931 \h </w:instrText>
      </w:r>
      <w:r w:rsidR="00261159">
        <w:rPr>
          <w:rStyle w:val="Menufunction"/>
        </w:rPr>
        <w:instrText xml:space="preserve"> \* MERGEFORMAT </w:instrText>
      </w:r>
      <w:r w:rsidR="00261159" w:rsidRPr="00261159">
        <w:rPr>
          <w:rStyle w:val="Menufunction"/>
        </w:rPr>
      </w:r>
      <w:r w:rsidR="00261159" w:rsidRPr="00261159">
        <w:rPr>
          <w:rStyle w:val="Menufunction"/>
        </w:rPr>
        <w:fldChar w:fldCharType="separate"/>
      </w:r>
      <w:r w:rsidR="003E68CF" w:rsidRPr="003E68CF">
        <w:rPr>
          <w:rStyle w:val="Menufunction"/>
        </w:rPr>
        <w:t>Tier &gt; Hide tier</w:t>
      </w:r>
      <w:r w:rsidR="00261159" w:rsidRPr="00261159">
        <w:rPr>
          <w:rStyle w:val="Menufunction"/>
        </w:rPr>
        <w:fldChar w:fldCharType="end"/>
      </w:r>
      <w:r>
        <w:t>. If only specific time points are to be selected, mark the section on the timeline by using the mouse (click and drag).</w:t>
      </w:r>
    </w:p>
    <w:p w:rsidR="003D1908" w:rsidRDefault="00A46B31" w:rsidP="00CE6849">
      <w:pPr>
        <w:pStyle w:val="Standard-BlockCharCharChar"/>
      </w:pPr>
      <w:r>
        <w:t>Example:</w:t>
      </w:r>
    </w:p>
    <w:p w:rsidR="003D1908" w:rsidRDefault="00A46B31" w:rsidP="008338F0">
      <w:pPr>
        <w:pStyle w:val="Aufzhlungszeichen1"/>
      </w:pPr>
      <w:r>
        <w:rPr>
          <w:kern w:val="1"/>
          <w:shd w:val="clear" w:color="auto" w:fill="D9D9D9"/>
        </w:rPr>
        <w:t>Initial transcription</w:t>
      </w:r>
      <w:r w:rsidRPr="00A562EB">
        <w:t xml:space="preserve">: </w:t>
      </w:r>
      <w:r>
        <w:t>The selection includes all time points of the seven tiers.</w:t>
      </w:r>
    </w:p>
    <w:p w:rsidR="003D1908" w:rsidRDefault="00A46B31">
      <w:pPr>
        <w:pStyle w:val="GraphikFormat"/>
        <w:rPr>
          <w:szCs w:val="24"/>
        </w:rPr>
      </w:pPr>
      <w:r>
        <w:rPr>
          <w:noProof/>
          <w:szCs w:val="24"/>
          <w:lang w:eastAsia="de-DE"/>
        </w:rPr>
        <w:drawing>
          <wp:inline distT="0" distB="0" distL="0" distR="0" wp14:anchorId="378A5031" wp14:editId="50333893">
            <wp:extent cx="5943600" cy="1144988"/>
            <wp:effectExtent l="0" t="0" r="0" b="0"/>
            <wp:docPr id="83" name="Bild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72" cstate="print">
                      <a:extLst>
                        <a:ext uri="{BEBA8EAE-BF5A-486C-A8C5-ECC9F3942E4B}">
                          <a14:imgProps xmlns:a14="http://schemas.microsoft.com/office/drawing/2010/main">
                            <a14:imgLayer r:embed="rId173">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960114" cy="1148169"/>
                    </a:xfrm>
                    <a:prstGeom prst="rect">
                      <a:avLst/>
                    </a:prstGeom>
                    <a:noFill/>
                    <a:ln>
                      <a:noFill/>
                    </a:ln>
                  </pic:spPr>
                </pic:pic>
              </a:graphicData>
            </a:graphic>
          </wp:inline>
        </w:drawing>
      </w:r>
    </w:p>
    <w:p w:rsidR="003D1908" w:rsidRDefault="00A46B31" w:rsidP="008338F0">
      <w:pPr>
        <w:pStyle w:val="Aufzhlungszeichen1"/>
      </w:pPr>
      <w:r>
        <w:rPr>
          <w:kern w:val="1"/>
          <w:shd w:val="clear" w:color="auto" w:fill="D9D9D9"/>
        </w:rPr>
        <w:t>After hiding the non-verbal tiers and translation tiers</w:t>
      </w:r>
      <w:r w:rsidRPr="00A562EB">
        <w:t xml:space="preserve">: </w:t>
      </w:r>
      <w:r>
        <w:t>The selection includes all time points of the remaining three tiers.</w:t>
      </w:r>
    </w:p>
    <w:p w:rsidR="003D1908" w:rsidRDefault="00A46B31">
      <w:pPr>
        <w:pStyle w:val="GraphikFormat"/>
        <w:rPr>
          <w:szCs w:val="24"/>
        </w:rPr>
      </w:pPr>
      <w:r>
        <w:rPr>
          <w:noProof/>
          <w:szCs w:val="24"/>
          <w:lang w:eastAsia="de-DE"/>
        </w:rPr>
        <w:drawing>
          <wp:inline distT="0" distB="0" distL="0" distR="0" wp14:anchorId="580E31E6" wp14:editId="339D1DDF">
            <wp:extent cx="5943600" cy="612251"/>
            <wp:effectExtent l="0" t="0" r="0" b="0"/>
            <wp:docPr id="84" name="Bild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74" cstate="print">
                      <a:extLst>
                        <a:ext uri="{BEBA8EAE-BF5A-486C-A8C5-ECC9F3942E4B}">
                          <a14:imgProps xmlns:a14="http://schemas.microsoft.com/office/drawing/2010/main">
                            <a14:imgLayer r:embed="rId175">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981069" cy="616111"/>
                    </a:xfrm>
                    <a:prstGeom prst="rect">
                      <a:avLst/>
                    </a:prstGeom>
                    <a:noFill/>
                    <a:ln>
                      <a:noFill/>
                    </a:ln>
                  </pic:spPr>
                </pic:pic>
              </a:graphicData>
            </a:graphic>
          </wp:inline>
        </w:drawing>
      </w:r>
    </w:p>
    <w:p w:rsidR="003D1908" w:rsidRDefault="00A46B31" w:rsidP="008338F0">
      <w:pPr>
        <w:pStyle w:val="Aufzhlungszeichen1"/>
      </w:pPr>
      <w:r>
        <w:rPr>
          <w:kern w:val="1"/>
          <w:shd w:val="clear" w:color="auto" w:fill="D9D9D9"/>
        </w:rPr>
        <w:t>After selecting a section on the timeline</w:t>
      </w:r>
      <w:r w:rsidRPr="00A562EB">
        <w:t xml:space="preserve">: </w:t>
      </w:r>
      <w:r>
        <w:t>The selection only includes the time points 4 to 6 of the three remaining tiers.</w:t>
      </w:r>
    </w:p>
    <w:p w:rsidR="003D1908" w:rsidRDefault="00A46B31">
      <w:pPr>
        <w:pStyle w:val="GraphikFormat"/>
        <w:rPr>
          <w:szCs w:val="24"/>
        </w:rPr>
      </w:pPr>
      <w:r>
        <w:rPr>
          <w:noProof/>
          <w:szCs w:val="24"/>
          <w:lang w:eastAsia="de-DE"/>
        </w:rPr>
        <w:drawing>
          <wp:inline distT="0" distB="0" distL="0" distR="0" wp14:anchorId="2D8FBB45" wp14:editId="7E1015F0">
            <wp:extent cx="5943600" cy="659958"/>
            <wp:effectExtent l="0" t="0" r="0" b="6985"/>
            <wp:docPr id="85" name="Bild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76" cstate="print">
                      <a:extLst>
                        <a:ext uri="{BEBA8EAE-BF5A-486C-A8C5-ECC9F3942E4B}">
                          <a14:imgProps xmlns:a14="http://schemas.microsoft.com/office/drawing/2010/main">
                            <a14:imgLayer r:embed="rId177">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994715" cy="665634"/>
                    </a:xfrm>
                    <a:prstGeom prst="rect">
                      <a:avLst/>
                    </a:prstGeom>
                    <a:noFill/>
                    <a:ln>
                      <a:noFill/>
                    </a:ln>
                  </pic:spPr>
                </pic:pic>
              </a:graphicData>
            </a:graphic>
          </wp:inline>
        </w:drawing>
      </w:r>
    </w:p>
    <w:p w:rsidR="003D1908" w:rsidRDefault="00A46B31" w:rsidP="00CE6849">
      <w:pPr>
        <w:pStyle w:val="Standard-BlockCharCharChar"/>
      </w:pPr>
      <w:r>
        <w:t>The second step is to determine what will happen to the previously made selection. The Partitur-Editor offers five different options for this:</w:t>
      </w:r>
    </w:p>
    <w:p w:rsidR="003D1908" w:rsidRDefault="00A46B31" w:rsidP="00CE6849">
      <w:pPr>
        <w:pStyle w:val="berschrift3"/>
      </w:pPr>
      <w:bookmarkStart w:id="206" w:name="_Edit_&gt;_Selection_&gt;_Selection_to_new"/>
      <w:bookmarkStart w:id="207" w:name="_Toc55213846"/>
      <w:bookmarkStart w:id="208" w:name="_Toc69129835"/>
      <w:bookmarkStart w:id="209" w:name="_Toc69129976"/>
      <w:bookmarkStart w:id="210" w:name="_Ref108437355"/>
      <w:bookmarkStart w:id="211" w:name="_Toc472960777"/>
      <w:bookmarkEnd w:id="206"/>
      <w:r>
        <w:t>Edit &gt; Selection &gt; Selection to new</w:t>
      </w:r>
      <w:bookmarkEnd w:id="207"/>
      <w:bookmarkEnd w:id="208"/>
      <w:bookmarkEnd w:id="209"/>
      <w:bookmarkEnd w:id="210"/>
      <w:bookmarkEnd w:id="211"/>
    </w:p>
    <w:p w:rsidR="003D1908" w:rsidRDefault="00A46B31" w:rsidP="00CE6849">
      <w:pPr>
        <w:pStyle w:val="Standard-BlockCharCharChar"/>
      </w:pPr>
      <w:r>
        <w:t>Turns the current selection into a new transcription. For example third option named above:</w:t>
      </w:r>
    </w:p>
    <w:p w:rsidR="003D1908" w:rsidRDefault="00A46B31">
      <w:pPr>
        <w:pStyle w:val="GraphikFormat"/>
      </w:pPr>
      <w:r>
        <w:rPr>
          <w:noProof/>
          <w:lang w:eastAsia="de-DE"/>
        </w:rPr>
        <w:drawing>
          <wp:inline distT="0" distB="0" distL="0" distR="0" wp14:anchorId="4A268A27" wp14:editId="438EDEA6">
            <wp:extent cx="4143375" cy="800100"/>
            <wp:effectExtent l="0" t="0" r="9525" b="0"/>
            <wp:docPr id="86" name="Bild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78" cstate="print">
                      <a:extLst>
                        <a:ext uri="{BEBA8EAE-BF5A-486C-A8C5-ECC9F3942E4B}">
                          <a14:imgProps xmlns:a14="http://schemas.microsoft.com/office/drawing/2010/main">
                            <a14:imgLayer r:embed="rId179">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4143375" cy="800100"/>
                    </a:xfrm>
                    <a:prstGeom prst="rect">
                      <a:avLst/>
                    </a:prstGeom>
                    <a:noFill/>
                    <a:ln>
                      <a:noFill/>
                    </a:ln>
                  </pic:spPr>
                </pic:pic>
              </a:graphicData>
            </a:graphic>
          </wp:inline>
        </w:drawing>
      </w:r>
    </w:p>
    <w:p w:rsidR="003D1908" w:rsidRDefault="00A46B31" w:rsidP="00CE6849">
      <w:pPr>
        <w:pStyle w:val="berschrift3"/>
      </w:pPr>
      <w:bookmarkStart w:id="212" w:name="_Edit_&gt;_Selection_&gt;_Left_part_to_new"/>
      <w:bookmarkStart w:id="213" w:name="_Toc55213847"/>
      <w:bookmarkStart w:id="214" w:name="_Toc69129836"/>
      <w:bookmarkStart w:id="215" w:name="_Toc69129977"/>
      <w:bookmarkStart w:id="216" w:name="_Ref108437368"/>
      <w:bookmarkStart w:id="217" w:name="_Toc472960778"/>
      <w:bookmarkEnd w:id="212"/>
      <w:r>
        <w:t>Edit &gt; Selection &gt; Left part to new</w:t>
      </w:r>
      <w:bookmarkEnd w:id="213"/>
      <w:bookmarkEnd w:id="214"/>
      <w:bookmarkEnd w:id="215"/>
      <w:bookmarkEnd w:id="216"/>
      <w:bookmarkEnd w:id="217"/>
    </w:p>
    <w:p w:rsidR="003D1908" w:rsidRDefault="00A46B31" w:rsidP="00CE6849">
      <w:pPr>
        <w:pStyle w:val="Standard-BlockCharCharChar"/>
      </w:pPr>
      <w:r>
        <w:t>Divides the transcription at the current cursor position or selection and turns the part left to the position into a new transcription.</w:t>
      </w:r>
    </w:p>
    <w:p w:rsidR="003006FA" w:rsidRDefault="003006FA" w:rsidP="00CE6849">
      <w:pPr>
        <w:pStyle w:val="Standard-BlockCharCharChar"/>
      </w:pPr>
    </w:p>
    <w:p w:rsidR="003D1908" w:rsidRDefault="00A46B31" w:rsidP="00CE6849">
      <w:pPr>
        <w:pStyle w:val="berschrift3"/>
      </w:pPr>
      <w:bookmarkStart w:id="218" w:name="_Edit_&gt;_Selection_&gt;_Right_part_to_ne"/>
      <w:bookmarkStart w:id="219" w:name="_Toc55213848"/>
      <w:bookmarkStart w:id="220" w:name="_Toc69129837"/>
      <w:bookmarkStart w:id="221" w:name="_Toc69129978"/>
      <w:bookmarkStart w:id="222" w:name="_Ref108437376"/>
      <w:bookmarkStart w:id="223" w:name="_Toc472960779"/>
      <w:bookmarkEnd w:id="218"/>
      <w:r>
        <w:lastRenderedPageBreak/>
        <w:t>Edit &gt; Selection &gt; Right part to new</w:t>
      </w:r>
      <w:bookmarkEnd w:id="219"/>
      <w:bookmarkEnd w:id="220"/>
      <w:bookmarkEnd w:id="221"/>
      <w:bookmarkEnd w:id="222"/>
      <w:bookmarkEnd w:id="223"/>
    </w:p>
    <w:p w:rsidR="003D1908" w:rsidRDefault="00A46B31" w:rsidP="00CE6849">
      <w:pPr>
        <w:pStyle w:val="Standard-BlockCharCharChar"/>
      </w:pPr>
      <w:r>
        <w:t>Divides the transcription at the current cursor position or selection and turns the part right to the position into a new transcription.</w:t>
      </w:r>
    </w:p>
    <w:p w:rsidR="003D1908" w:rsidRDefault="00A46B31" w:rsidP="00CE6849">
      <w:pPr>
        <w:pStyle w:val="berschrift3"/>
      </w:pPr>
      <w:bookmarkStart w:id="224" w:name="_Edit_&gt;_Selection_&gt;_Selection_to_RTF"/>
      <w:bookmarkStart w:id="225" w:name="_Toc55213849"/>
      <w:bookmarkStart w:id="226" w:name="_Toc69129838"/>
      <w:bookmarkStart w:id="227" w:name="_Toc69129979"/>
      <w:bookmarkStart w:id="228" w:name="_Ref108437386"/>
      <w:bookmarkStart w:id="229" w:name="_Toc472960780"/>
      <w:bookmarkEnd w:id="224"/>
      <w:r>
        <w:t>Edit &gt; Selection &gt; Selection to RTF</w:t>
      </w:r>
      <w:bookmarkEnd w:id="225"/>
      <w:bookmarkEnd w:id="226"/>
      <w:bookmarkEnd w:id="227"/>
      <w:bookmarkEnd w:id="228"/>
      <w:bookmarkEnd w:id="229"/>
    </w:p>
    <w:p w:rsidR="003D1908" w:rsidRDefault="00A46B31" w:rsidP="00CE6849">
      <w:pPr>
        <w:pStyle w:val="Standard-BlockCharCharChar"/>
      </w:pPr>
      <w:r>
        <w:t xml:space="preserve">Turns the current selection into an RTF musical score output (see </w:t>
      </w:r>
      <w:r w:rsidR="00261159" w:rsidRPr="00261159">
        <w:rPr>
          <w:rStyle w:val="Menufunction"/>
        </w:rPr>
        <w:fldChar w:fldCharType="begin"/>
      </w:r>
      <w:r w:rsidR="00261159" w:rsidRPr="00261159">
        <w:rPr>
          <w:rStyle w:val="Menufunction"/>
        </w:rPr>
        <w:instrText xml:space="preserve"> REF _Ref472790737 \h </w:instrText>
      </w:r>
      <w:r w:rsidR="00261159">
        <w:rPr>
          <w:rStyle w:val="Menufunction"/>
        </w:rPr>
        <w:instrText xml:space="preserve"> \* MERGEFORMAT </w:instrText>
      </w:r>
      <w:r w:rsidR="00261159" w:rsidRPr="00261159">
        <w:rPr>
          <w:rStyle w:val="Menufunction"/>
        </w:rPr>
      </w:r>
      <w:r w:rsidR="00261159" w:rsidRPr="00261159">
        <w:rPr>
          <w:rStyle w:val="Menufunction"/>
        </w:rPr>
        <w:fldChar w:fldCharType="separate"/>
      </w:r>
      <w:r w:rsidR="003E68CF" w:rsidRPr="003E68CF">
        <w:rPr>
          <w:rStyle w:val="Menufunction"/>
        </w:rPr>
        <w:t>File &gt; Output...</w:t>
      </w:r>
      <w:r w:rsidR="00261159" w:rsidRPr="00261159">
        <w:rPr>
          <w:rStyle w:val="Menufunction"/>
        </w:rPr>
        <w:fldChar w:fldCharType="end"/>
      </w:r>
      <w:r>
        <w:t>).</w:t>
      </w:r>
    </w:p>
    <w:p w:rsidR="003D1908" w:rsidRDefault="00A46B31" w:rsidP="00CE6849">
      <w:pPr>
        <w:pStyle w:val="berschrift3"/>
      </w:pPr>
      <w:bookmarkStart w:id="230" w:name="_Edit_&gt;_Selection_&gt;_Selection_to_HTM"/>
      <w:bookmarkStart w:id="231" w:name="_Toc55213850"/>
      <w:bookmarkStart w:id="232" w:name="_Toc69129839"/>
      <w:bookmarkStart w:id="233" w:name="_Toc69129980"/>
      <w:bookmarkStart w:id="234" w:name="_Ref108437395"/>
      <w:bookmarkStart w:id="235" w:name="_Toc472960781"/>
      <w:bookmarkEnd w:id="230"/>
      <w:r>
        <w:t>Edit &gt; Selection &gt; Selection to HTML</w:t>
      </w:r>
      <w:bookmarkEnd w:id="231"/>
      <w:bookmarkEnd w:id="232"/>
      <w:bookmarkEnd w:id="233"/>
      <w:bookmarkEnd w:id="234"/>
      <w:bookmarkEnd w:id="235"/>
    </w:p>
    <w:p w:rsidR="003D1908" w:rsidRDefault="00A46B31" w:rsidP="00CE6849">
      <w:pPr>
        <w:pStyle w:val="Standard-BlockCharCharChar"/>
      </w:pPr>
      <w:r>
        <w:t xml:space="preserve">Turns the current selection into an HTML musical score output (see </w:t>
      </w:r>
      <w:r w:rsidR="00261159" w:rsidRPr="00261159">
        <w:rPr>
          <w:rStyle w:val="Menufunction"/>
        </w:rPr>
        <w:fldChar w:fldCharType="begin"/>
      </w:r>
      <w:r w:rsidR="00261159" w:rsidRPr="00261159">
        <w:rPr>
          <w:rStyle w:val="Menufunction"/>
        </w:rPr>
        <w:instrText xml:space="preserve"> REF _Ref472790737 \h </w:instrText>
      </w:r>
      <w:r w:rsidR="00261159">
        <w:rPr>
          <w:rStyle w:val="Menufunction"/>
        </w:rPr>
        <w:instrText xml:space="preserve"> \* MERGEFORMAT </w:instrText>
      </w:r>
      <w:r w:rsidR="00261159" w:rsidRPr="00261159">
        <w:rPr>
          <w:rStyle w:val="Menufunction"/>
        </w:rPr>
      </w:r>
      <w:r w:rsidR="00261159" w:rsidRPr="00261159">
        <w:rPr>
          <w:rStyle w:val="Menufunction"/>
        </w:rPr>
        <w:fldChar w:fldCharType="separate"/>
      </w:r>
      <w:r w:rsidR="003E68CF" w:rsidRPr="003E68CF">
        <w:rPr>
          <w:rStyle w:val="Menufunction"/>
        </w:rPr>
        <w:t>File &gt; Output...</w:t>
      </w:r>
      <w:r w:rsidR="00261159" w:rsidRPr="00261159">
        <w:rPr>
          <w:rStyle w:val="Menufunction"/>
        </w:rPr>
        <w:fldChar w:fldCharType="end"/>
      </w:r>
      <w:r>
        <w:t>).</w:t>
      </w:r>
    </w:p>
    <w:p w:rsidR="003D1908" w:rsidRDefault="00A46B31" w:rsidP="00CE6849">
      <w:pPr>
        <w:pStyle w:val="berschrift3"/>
      </w:pPr>
      <w:bookmarkStart w:id="236" w:name="_Edit_&gt;_Linking_&gt;_Chop_audio…"/>
      <w:bookmarkStart w:id="237" w:name="_Toc472960782"/>
      <w:bookmarkStart w:id="238" w:name="_Ref108437405"/>
      <w:bookmarkEnd w:id="236"/>
      <w:r>
        <w:t>Edit &gt; Selection &gt; Print selection…</w:t>
      </w:r>
      <w:bookmarkEnd w:id="237"/>
    </w:p>
    <w:p w:rsidR="00A562EB" w:rsidRDefault="00A46B31" w:rsidP="00261159">
      <w:pPr>
        <w:pStyle w:val="Standard-BlockCharCharChar"/>
      </w:pPr>
      <w:r>
        <w:t xml:space="preserve">Prints the current selection (see also </w:t>
      </w:r>
      <w:r w:rsidR="00261159" w:rsidRPr="00261159">
        <w:rPr>
          <w:rStyle w:val="Menufunction"/>
        </w:rPr>
        <w:fldChar w:fldCharType="begin"/>
      </w:r>
      <w:r w:rsidR="00261159" w:rsidRPr="00261159">
        <w:rPr>
          <w:rStyle w:val="Menufunction"/>
        </w:rPr>
        <w:instrText xml:space="preserve"> REF _Ref108437734 \h </w:instrText>
      </w:r>
      <w:r w:rsidR="00261159">
        <w:rPr>
          <w:rStyle w:val="Menufunction"/>
        </w:rPr>
        <w:instrText xml:space="preserve"> \* MERGEFORMAT </w:instrText>
      </w:r>
      <w:r w:rsidR="00261159" w:rsidRPr="00261159">
        <w:rPr>
          <w:rStyle w:val="Menufunction"/>
        </w:rPr>
      </w:r>
      <w:r w:rsidR="00261159" w:rsidRPr="00261159">
        <w:rPr>
          <w:rStyle w:val="Menufunction"/>
        </w:rPr>
        <w:fldChar w:fldCharType="separate"/>
      </w:r>
      <w:r w:rsidR="003E68CF" w:rsidRPr="003E68CF">
        <w:rPr>
          <w:rStyle w:val="Menufunction"/>
        </w:rPr>
        <w:t>File &gt; Print…</w:t>
      </w:r>
      <w:r w:rsidR="00261159" w:rsidRPr="00261159">
        <w:rPr>
          <w:rStyle w:val="Menufunction"/>
        </w:rPr>
        <w:fldChar w:fldCharType="end"/>
      </w:r>
      <w:r>
        <w:t>).</w:t>
      </w:r>
      <w:bookmarkStart w:id="239" w:name="_Toc55213853"/>
      <w:bookmarkStart w:id="240" w:name="_Toc69129842"/>
      <w:bookmarkStart w:id="241" w:name="_Toc69129983"/>
      <w:bookmarkStart w:id="242" w:name="_Ref108437488"/>
      <w:bookmarkStart w:id="243" w:name="_Ref472000282"/>
      <w:bookmarkStart w:id="244" w:name="_Ref472002752"/>
      <w:bookmarkStart w:id="245" w:name="_Ref472005714"/>
      <w:bookmarkStart w:id="246" w:name="_Ref472711830"/>
      <w:bookmarkStart w:id="247" w:name="_Ref472713573"/>
      <w:bookmarkEnd w:id="238"/>
    </w:p>
    <w:p w:rsidR="00322528" w:rsidRDefault="00322528" w:rsidP="00261159">
      <w:pPr>
        <w:pStyle w:val="Standard-BlockCharCharChar"/>
      </w:pPr>
    </w:p>
    <w:p w:rsidR="003D1908" w:rsidRDefault="00A46B31" w:rsidP="00CE6849">
      <w:pPr>
        <w:pStyle w:val="berschrift3"/>
      </w:pPr>
      <w:bookmarkStart w:id="248" w:name="_Ref472784400"/>
      <w:bookmarkStart w:id="249" w:name="_Toc472960783"/>
      <w:r>
        <w:t>Edit &gt; Preferences…</w:t>
      </w:r>
      <w:bookmarkEnd w:id="239"/>
      <w:bookmarkEnd w:id="240"/>
      <w:bookmarkEnd w:id="241"/>
      <w:bookmarkEnd w:id="242"/>
      <w:bookmarkEnd w:id="243"/>
      <w:bookmarkEnd w:id="244"/>
      <w:bookmarkEnd w:id="245"/>
      <w:bookmarkEnd w:id="246"/>
      <w:bookmarkEnd w:id="247"/>
      <w:bookmarkEnd w:id="248"/>
      <w:bookmarkEnd w:id="249"/>
    </w:p>
    <w:p w:rsidR="00261159" w:rsidRDefault="00A46B31" w:rsidP="00CE6849">
      <w:pPr>
        <w:pStyle w:val="Standard-BlockCharCharChar"/>
      </w:pPr>
      <w:r>
        <w:t xml:space="preserve">Opens a window to determine user-defined settings. To reset all preferences, click the </w:t>
      </w:r>
      <w:r w:rsidRPr="00261159">
        <w:rPr>
          <w:rStyle w:val="ButtonsZchn"/>
        </w:rPr>
        <w:t>Reset</w:t>
      </w:r>
      <w:r w:rsidR="00261159">
        <w:rPr>
          <w:rStyle w:val="ButtonsZchn"/>
        </w:rPr>
        <w:t>…</w:t>
      </w:r>
      <w:r>
        <w:t xml:space="preserve"> button. </w:t>
      </w:r>
    </w:p>
    <w:p w:rsidR="00261159" w:rsidRDefault="00261159" w:rsidP="00261159">
      <w:pPr>
        <w:pStyle w:val="GraphikFormat"/>
      </w:pPr>
      <w:r>
        <w:rPr>
          <w:noProof/>
          <w:lang w:eastAsia="de-DE"/>
        </w:rPr>
        <w:drawing>
          <wp:inline distT="0" distB="0" distL="0" distR="0" wp14:anchorId="5B005008" wp14:editId="360B38EB">
            <wp:extent cx="4591945" cy="3456000"/>
            <wp:effectExtent l="0" t="0" r="0" b="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extLst>
                        <a:ext uri="{28A0092B-C50C-407E-A947-70E740481C1C}">
                          <a14:useLocalDpi xmlns:a14="http://schemas.microsoft.com/office/drawing/2010/main" val="0"/>
                        </a:ext>
                      </a:extLst>
                    </a:blip>
                    <a:stretch>
                      <a:fillRect/>
                    </a:stretch>
                  </pic:blipFill>
                  <pic:spPr>
                    <a:xfrm>
                      <a:off x="0" y="0"/>
                      <a:ext cx="4591945" cy="3456000"/>
                    </a:xfrm>
                    <a:prstGeom prst="rect">
                      <a:avLst/>
                    </a:prstGeom>
                  </pic:spPr>
                </pic:pic>
              </a:graphicData>
            </a:graphic>
          </wp:inline>
        </w:drawing>
      </w:r>
    </w:p>
    <w:p w:rsidR="00A562EB" w:rsidRDefault="00A46B31" w:rsidP="00CE6849">
      <w:pPr>
        <w:pStyle w:val="Standard-BlockCharCharChar"/>
      </w:pPr>
      <w:r>
        <w:t xml:space="preserve">For the changes to take full effect, the Partitur Editor will automatically restart if you click choose </w:t>
      </w:r>
      <w:r w:rsidR="00261159" w:rsidRPr="00261159">
        <w:rPr>
          <w:rStyle w:val="ButtonsZchn"/>
        </w:rPr>
        <w:t>Y</w:t>
      </w:r>
      <w:r w:rsidRPr="00261159">
        <w:rPr>
          <w:rStyle w:val="ButtonsZchn"/>
        </w:rPr>
        <w:t>es</w:t>
      </w:r>
      <w:r w:rsidR="00FF5AB9">
        <w:t>.</w:t>
      </w:r>
    </w:p>
    <w:p w:rsidR="00A562EB" w:rsidRDefault="006E5F32" w:rsidP="00A562EB">
      <w:pPr>
        <w:pStyle w:val="GraphikFormat"/>
        <w:rPr>
          <w:lang w:val="en-US"/>
        </w:rPr>
      </w:pPr>
      <w:r>
        <w:rPr>
          <w:noProof/>
          <w:lang w:eastAsia="de-DE"/>
        </w:rPr>
        <w:lastRenderedPageBreak/>
        <w:drawing>
          <wp:inline distT="0" distB="0" distL="0" distR="0" wp14:anchorId="67936C6E" wp14:editId="1DB3A8BB">
            <wp:extent cx="3289597" cy="1339703"/>
            <wp:effectExtent l="0" t="0" r="6350" b="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extLst>
                        <a:ext uri="{28A0092B-C50C-407E-A947-70E740481C1C}">
                          <a14:useLocalDpi xmlns:a14="http://schemas.microsoft.com/office/drawing/2010/main" val="0"/>
                        </a:ext>
                      </a:extLst>
                    </a:blip>
                    <a:stretch>
                      <a:fillRect/>
                    </a:stretch>
                  </pic:blipFill>
                  <pic:spPr>
                    <a:xfrm>
                      <a:off x="0" y="0"/>
                      <a:ext cx="3289132" cy="1339514"/>
                    </a:xfrm>
                    <a:prstGeom prst="rect">
                      <a:avLst/>
                    </a:prstGeom>
                  </pic:spPr>
                </pic:pic>
              </a:graphicData>
            </a:graphic>
          </wp:inline>
        </w:drawing>
      </w:r>
    </w:p>
    <w:p w:rsidR="003D1908" w:rsidRDefault="00A46B31" w:rsidP="00CE6849">
      <w:pPr>
        <w:pStyle w:val="Standard-BlockCharCharChar"/>
      </w:pPr>
      <w:r>
        <w:t>The preference menu is divided into eight subitems.</w:t>
      </w:r>
    </w:p>
    <w:p w:rsidR="003D1908" w:rsidRDefault="00A46B31" w:rsidP="00CE6849">
      <w:pPr>
        <w:pStyle w:val="UnterpunkteGrau"/>
        <w:rPr>
          <w:shd w:val="clear" w:color="auto" w:fill="auto"/>
        </w:rPr>
      </w:pPr>
      <w:r>
        <w:rPr>
          <w:shd w:val="clear" w:color="auto" w:fill="auto"/>
        </w:rPr>
        <w:t xml:space="preserve">1. </w:t>
      </w:r>
      <w:r>
        <w:t>Fonts</w:t>
      </w:r>
      <w:r w:rsidRPr="00A562EB">
        <w:rPr>
          <w:rStyle w:val="Standard-BlockCharCharCharChar"/>
        </w:rPr>
        <w:t>:</w:t>
      </w:r>
      <w:r>
        <w:rPr>
          <w:shd w:val="clear" w:color="auto" w:fill="auto"/>
        </w:rPr>
        <w:t xml:space="preserve"> The tab </w:t>
      </w:r>
      <w:r w:rsidRPr="006F75AA">
        <w:rPr>
          <w:rStyle w:val="RefsZchn"/>
        </w:rPr>
        <w:t>“Fonts”</w:t>
      </w:r>
      <w:r>
        <w:rPr>
          <w:shd w:val="clear" w:color="auto" w:fill="auto"/>
        </w:rPr>
        <w:t xml:space="preserve"> allows the assignment of default fonts and methods for underlining:</w:t>
      </w:r>
    </w:p>
    <w:p w:rsidR="003D1908" w:rsidRDefault="00A46B31" w:rsidP="008338F0">
      <w:pPr>
        <w:pStyle w:val="Aufzhlungszeichen1"/>
      </w:pPr>
      <w:r>
        <w:t xml:space="preserve">The </w:t>
      </w:r>
      <w:r w:rsidRPr="00261159">
        <w:rPr>
          <w:rStyle w:val="RefsZchn"/>
        </w:rPr>
        <w:t>“Default tier font”</w:t>
      </w:r>
      <w:r>
        <w:t xml:space="preserve"> is the standard font, which is automatically assigned to new tiers or into which an opened transcription is formatted.</w:t>
      </w:r>
    </w:p>
    <w:p w:rsidR="003D1908" w:rsidRDefault="00A46B31" w:rsidP="008338F0">
      <w:pPr>
        <w:pStyle w:val="Aufzhlungszeichen1"/>
      </w:pPr>
      <w:r>
        <w:t xml:space="preserve">The </w:t>
      </w:r>
      <w:r w:rsidRPr="00261159">
        <w:rPr>
          <w:rStyle w:val="RefsZchn"/>
        </w:rPr>
        <w:t>“Default general purpose font”</w:t>
      </w:r>
      <w:r>
        <w:t xml:space="preserve"> is the font which is used by default for the characters on the virtual keyboard, as well as for the text box above the musical score. For this you should pick a font that covers as many Unicode areas as possible. Currently, the best font for this purpose is “Arial Unicode MS”. A freeware alternative, even though it is still incomplete in some Unicode areas, is “Gentium”, which was developed by the “Summer Institute of Linguistics” (see also: </w:t>
      </w:r>
      <w:hyperlink r:id="rId182" w:history="1">
        <w:r>
          <w:rPr>
            <w:rStyle w:val="Hyperlink"/>
          </w:rPr>
          <w:t>http://www.sil.org/~gaultney/gentium/</w:t>
        </w:r>
      </w:hyperlink>
      <w:r>
        <w:t>).</w:t>
      </w:r>
    </w:p>
    <w:p w:rsidR="003D1908" w:rsidRDefault="00261159" w:rsidP="00CE6849">
      <w:pPr>
        <w:pStyle w:val="Standard-BlockCharCharChar"/>
      </w:pPr>
      <w:r>
        <w:t xml:space="preserve">Click </w:t>
      </w:r>
      <w:r w:rsidRPr="00261159">
        <w:rPr>
          <w:rStyle w:val="ButtonsZchn"/>
        </w:rPr>
        <w:t>Change…</w:t>
      </w:r>
      <w:r>
        <w:t xml:space="preserve"> </w:t>
      </w:r>
      <w:r w:rsidR="00A46B31">
        <w:t xml:space="preserve">in order to open a window in which you can choose a different font. </w:t>
      </w:r>
    </w:p>
    <w:p w:rsidR="003D1908" w:rsidRDefault="00A46B31">
      <w:pPr>
        <w:pStyle w:val="GraphikFormat"/>
      </w:pPr>
      <w:r>
        <w:rPr>
          <w:noProof/>
          <w:lang w:eastAsia="de-DE"/>
        </w:rPr>
        <w:drawing>
          <wp:inline distT="0" distB="0" distL="0" distR="0" wp14:anchorId="105CCF93" wp14:editId="5393F25F">
            <wp:extent cx="1933575" cy="1981200"/>
            <wp:effectExtent l="0" t="0" r="9525" b="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1933575" cy="1981200"/>
                    </a:xfrm>
                    <a:prstGeom prst="rect">
                      <a:avLst/>
                    </a:prstGeom>
                  </pic:spPr>
                </pic:pic>
              </a:graphicData>
            </a:graphic>
          </wp:inline>
        </w:drawing>
      </w:r>
    </w:p>
    <w:p w:rsidR="003D1908" w:rsidRDefault="00A46B31" w:rsidP="00CE6849">
      <w:pPr>
        <w:pStyle w:val="Standard-BlockCharCharChar"/>
      </w:pPr>
      <w:r>
        <w:t xml:space="preserve">In order to save your changes, click </w:t>
      </w:r>
      <w:r>
        <w:rPr>
          <w:rStyle w:val="ButtonsZchn"/>
        </w:rPr>
        <w:t>OK</w:t>
      </w:r>
      <w:r>
        <w:t>. (The settings will be saved when closing the Editor and are loaded again at the next start.)</w:t>
      </w:r>
    </w:p>
    <w:p w:rsidR="003D1908" w:rsidRDefault="00A46B31" w:rsidP="00CE6849">
      <w:pPr>
        <w:pStyle w:val="Standard-BlockCharCharChar"/>
      </w:pPr>
      <w:r>
        <w:t>There are two options for selecting the method of underlining:</w:t>
      </w:r>
    </w:p>
    <w:p w:rsidR="003D1908" w:rsidRDefault="00A46B31" w:rsidP="008338F0">
      <w:pPr>
        <w:pStyle w:val="Aufzhlungszeichen1"/>
      </w:pPr>
      <w:r>
        <w:t xml:space="preserve">The option </w:t>
      </w:r>
      <w:r w:rsidRPr="00A562EB">
        <w:rPr>
          <w:rStyle w:val="RefsZchn"/>
        </w:rPr>
        <w:t>Underline in a separate tier of category […]</w:t>
      </w:r>
      <w:r>
        <w:t xml:space="preserve"> underlines a selected passage in an annotation tier below the respective tier. This corresponds to the method recommended in the HIAT handbook for the marking of special intonations.</w:t>
      </w:r>
    </w:p>
    <w:p w:rsidR="003D1908" w:rsidRDefault="00A46B31" w:rsidP="008338F0">
      <w:pPr>
        <w:pStyle w:val="Aufzhlungszeichen1"/>
      </w:pPr>
      <w:r>
        <w:t xml:space="preserve">The option </w:t>
      </w:r>
      <w:r w:rsidRPr="00A562EB">
        <w:rPr>
          <w:rStyle w:val="RefsZchn"/>
        </w:rPr>
        <w:t>Underline in the same tier (using a diacritic)</w:t>
      </w:r>
      <w:r>
        <w:t xml:space="preserve"> results in the underlining of a selected text in the same tier by diacritics after every sign. </w:t>
      </w:r>
    </w:p>
    <w:p w:rsidR="003D1908" w:rsidRDefault="00A46B31" w:rsidP="00CE6849">
      <w:pPr>
        <w:pStyle w:val="Standard-BlockCharCharChar"/>
      </w:pPr>
      <w:r>
        <w:t xml:space="preserve">For particulars about underlining, see also </w:t>
      </w:r>
      <w:r w:rsidR="00C04D78" w:rsidRPr="00C04D78">
        <w:rPr>
          <w:rStyle w:val="Menufunction"/>
        </w:rPr>
        <w:fldChar w:fldCharType="begin"/>
      </w:r>
      <w:r w:rsidR="00C04D78" w:rsidRPr="00C04D78">
        <w:rPr>
          <w:rStyle w:val="Menufunction"/>
        </w:rPr>
        <w:instrText xml:space="preserve"> REF _Ref472893487 \h </w:instrText>
      </w:r>
      <w:r w:rsidR="00C04D78">
        <w:rPr>
          <w:rStyle w:val="Menufunction"/>
        </w:rPr>
        <w:instrText xml:space="preserve"> \* MERGEFORMAT </w:instrText>
      </w:r>
      <w:r w:rsidR="00C04D78" w:rsidRPr="00C04D78">
        <w:rPr>
          <w:rStyle w:val="Menufunction"/>
        </w:rPr>
      </w:r>
      <w:r w:rsidR="00C04D78" w:rsidRPr="00C04D78">
        <w:rPr>
          <w:rStyle w:val="Menufunction"/>
        </w:rPr>
        <w:fldChar w:fldCharType="separate"/>
      </w:r>
      <w:r w:rsidR="003E68CF" w:rsidRPr="003E68CF">
        <w:rPr>
          <w:rStyle w:val="Menufunction"/>
        </w:rPr>
        <w:t>Format &gt; Underline</w:t>
      </w:r>
      <w:r w:rsidR="00C04D78" w:rsidRPr="00C04D78">
        <w:rPr>
          <w:rStyle w:val="Menufunction"/>
        </w:rPr>
        <w:fldChar w:fldCharType="end"/>
      </w:r>
      <w:r w:rsidR="00C04D78" w:rsidRPr="00C04D78">
        <w:t>.</w:t>
      </w:r>
    </w:p>
    <w:p w:rsidR="003D1908" w:rsidRDefault="00A46B31" w:rsidP="00C04D78">
      <w:pPr>
        <w:pStyle w:val="Standard-BlockCharCharChar"/>
      </w:pPr>
      <w:r>
        <w:t xml:space="preserve">2. </w:t>
      </w:r>
      <w:r w:rsidRPr="00C04D78">
        <w:rPr>
          <w:shd w:val="clear" w:color="auto" w:fill="D9D9D9"/>
        </w:rPr>
        <w:t>Stylesheets</w:t>
      </w:r>
      <w:r w:rsidRPr="00A562EB">
        <w:t xml:space="preserve">: </w:t>
      </w:r>
      <w:r>
        <w:t xml:space="preserve">Different stylesheets are defined in the tab </w:t>
      </w:r>
      <w:r w:rsidRPr="00C04D78">
        <w:rPr>
          <w:rStyle w:val="RefsZchn"/>
        </w:rPr>
        <w:t>“Stylesheets”</w:t>
      </w:r>
      <w:r>
        <w:t xml:space="preserve"> </w:t>
      </w:r>
      <w:r w:rsidR="00490311">
        <w:t xml:space="preserve">(see </w:t>
      </w:r>
      <w:r w:rsidR="00490311" w:rsidRPr="008C6634">
        <w:t xml:space="preserve">also </w:t>
      </w:r>
      <w:r w:rsidR="00490311" w:rsidRPr="00C04D78">
        <w:rPr>
          <w:rStyle w:val="QuerverweiseZchn"/>
        </w:rPr>
        <w:fldChar w:fldCharType="begin"/>
      </w:r>
      <w:r w:rsidR="00490311" w:rsidRPr="00C04D78">
        <w:rPr>
          <w:rStyle w:val="QuerverweiseZchn"/>
        </w:rPr>
        <w:instrText xml:space="preserve"> REF _Ref471988469 \w \h  \* MERGEFORMAT </w:instrText>
      </w:r>
      <w:r w:rsidR="00490311" w:rsidRPr="00C04D78">
        <w:rPr>
          <w:rStyle w:val="QuerverweiseZchn"/>
        </w:rPr>
      </w:r>
      <w:r w:rsidR="00490311" w:rsidRPr="00C04D78">
        <w:rPr>
          <w:rStyle w:val="QuerverweiseZchn"/>
        </w:rPr>
        <w:fldChar w:fldCharType="separate"/>
      </w:r>
      <w:r w:rsidR="003E68CF">
        <w:rPr>
          <w:rStyle w:val="QuerverweiseZchn"/>
        </w:rPr>
        <w:t>VIII</w:t>
      </w:r>
      <w:r w:rsidR="00490311" w:rsidRPr="00C04D78">
        <w:rPr>
          <w:rStyle w:val="QuerverweiseZchn"/>
        </w:rPr>
        <w:fldChar w:fldCharType="end"/>
      </w:r>
      <w:r w:rsidR="00490311" w:rsidRPr="008C6634">
        <w:t>).</w:t>
      </w:r>
    </w:p>
    <w:p w:rsidR="003D1908" w:rsidRDefault="00A46B31">
      <w:pPr>
        <w:pStyle w:val="GraphikFormat"/>
        <w:rPr>
          <w:szCs w:val="24"/>
        </w:rPr>
      </w:pPr>
      <w:r>
        <w:rPr>
          <w:noProof/>
          <w:lang w:eastAsia="de-DE"/>
        </w:rPr>
        <w:lastRenderedPageBreak/>
        <w:drawing>
          <wp:inline distT="0" distB="0" distL="0" distR="0" wp14:anchorId="6DC61AA6" wp14:editId="63F940F9">
            <wp:extent cx="4609331" cy="3456000"/>
            <wp:effectExtent l="0" t="0" r="1270" b="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609331" cy="3456000"/>
                    </a:xfrm>
                    <a:prstGeom prst="rect">
                      <a:avLst/>
                    </a:prstGeom>
                  </pic:spPr>
                </pic:pic>
              </a:graphicData>
            </a:graphic>
          </wp:inline>
        </w:drawing>
      </w:r>
    </w:p>
    <w:p w:rsidR="003D1908" w:rsidRDefault="00A46B31" w:rsidP="00CE6849">
      <w:pPr>
        <w:pStyle w:val="Standard-BlockCharCharChar"/>
      </w:pPr>
      <w:r>
        <w:t>In particular, these are:</w:t>
      </w:r>
    </w:p>
    <w:p w:rsidR="003D1908" w:rsidRDefault="00A46B31" w:rsidP="008338F0">
      <w:pPr>
        <w:pStyle w:val="Aufzhlungszeichen1"/>
        <w:rPr>
          <w:shd w:val="clear" w:color="auto" w:fill="D9D9D9"/>
        </w:rPr>
      </w:pPr>
      <w:r w:rsidRPr="00CE4D32">
        <w:rPr>
          <w:shd w:val="clear" w:color="auto" w:fill="D9D9D9"/>
        </w:rPr>
        <w:t>Head to HTML</w:t>
      </w:r>
      <w:r w:rsidRPr="00A562EB">
        <w:rPr>
          <w:rStyle w:val="Standard-BlockCharCharCharChar"/>
        </w:rPr>
        <w:t>: The</w:t>
      </w:r>
      <w:r>
        <w:t xml:space="preserve"> stylesheet that is used in the HTML output to display meta information and the speakertable. The entry can be left empty; an internal default stylesheet will be used.</w:t>
      </w:r>
    </w:p>
    <w:p w:rsidR="003D1908" w:rsidRDefault="00A46B31" w:rsidP="008338F0">
      <w:pPr>
        <w:pStyle w:val="Aufzhlungszeichen1"/>
        <w:rPr>
          <w:shd w:val="clear" w:color="auto" w:fill="D9D9D9"/>
        </w:rPr>
      </w:pPr>
      <w:r w:rsidRPr="00BC433B">
        <w:rPr>
          <w:shd w:val="clear" w:color="auto" w:fill="D9D9D9"/>
        </w:rPr>
        <w:t>Speakertable to transcription</w:t>
      </w:r>
      <w:r w:rsidRPr="00A1234C">
        <w:rPr>
          <w:rStyle w:val="Standard-BlockCharCharCharChar"/>
        </w:rPr>
        <w:t>:</w:t>
      </w:r>
      <w:r>
        <w:t xml:space="preserve"> The stylesheet that is found under the menu item </w:t>
      </w:r>
      <w:r w:rsidR="00C04D78" w:rsidRPr="00C04D78">
        <w:rPr>
          <w:rStyle w:val="Menufunction"/>
        </w:rPr>
        <w:fldChar w:fldCharType="begin"/>
      </w:r>
      <w:r w:rsidR="00C04D78" w:rsidRPr="00C04D78">
        <w:rPr>
          <w:rStyle w:val="Menufunction"/>
        </w:rPr>
        <w:instrText xml:space="preserve"> REF _Ref108437640 \h </w:instrText>
      </w:r>
      <w:r w:rsidR="00C04D78">
        <w:rPr>
          <w:rStyle w:val="Menufunction"/>
        </w:rPr>
        <w:instrText xml:space="preserve"> \* MERGEFORMAT </w:instrText>
      </w:r>
      <w:r w:rsidR="00C04D78" w:rsidRPr="00C04D78">
        <w:rPr>
          <w:rStyle w:val="Menufunction"/>
        </w:rPr>
      </w:r>
      <w:r w:rsidR="00C04D78" w:rsidRPr="00C04D78">
        <w:rPr>
          <w:rStyle w:val="Menufunction"/>
        </w:rPr>
        <w:fldChar w:fldCharType="separate"/>
      </w:r>
      <w:r w:rsidR="003E68CF" w:rsidRPr="003E68CF">
        <w:rPr>
          <w:rStyle w:val="Menufunction"/>
        </w:rPr>
        <w:t>File &gt; New from speakertable...</w:t>
      </w:r>
      <w:r w:rsidR="00C04D78" w:rsidRPr="00C04D78">
        <w:rPr>
          <w:rStyle w:val="Menufunction"/>
        </w:rPr>
        <w:fldChar w:fldCharType="end"/>
      </w:r>
      <w:r>
        <w:t xml:space="preserve"> generates a new transcription from a speakertable. The entry can be left empty; an internal default stylesheet will be used.</w:t>
      </w:r>
    </w:p>
    <w:p w:rsidR="003D1908" w:rsidRDefault="00A46B31" w:rsidP="008338F0">
      <w:pPr>
        <w:pStyle w:val="Aufzhlungszeichen1"/>
      </w:pPr>
      <w:r w:rsidRPr="00BC433B">
        <w:rPr>
          <w:shd w:val="clear" w:color="auto" w:fill="D9D9D9"/>
        </w:rPr>
        <w:t>Transcription to format table</w:t>
      </w:r>
      <w:r w:rsidRPr="00A1234C">
        <w:rPr>
          <w:rStyle w:val="Standard-BlockCharCharCharChar"/>
        </w:rPr>
        <w:t>:</w:t>
      </w:r>
      <w:r>
        <w:t xml:space="preserve"> The stylesheet that is found under the menu item </w:t>
      </w:r>
      <w:r w:rsidR="00C04D78" w:rsidRPr="00C04D78">
        <w:rPr>
          <w:rStyle w:val="Menufunction"/>
        </w:rPr>
        <w:fldChar w:fldCharType="begin"/>
      </w:r>
      <w:r w:rsidR="00C04D78" w:rsidRPr="00C04D78">
        <w:rPr>
          <w:rStyle w:val="Menufunction"/>
        </w:rPr>
        <w:instrText xml:space="preserve"> REF _Ref472894147 \h </w:instrText>
      </w:r>
      <w:r w:rsidR="00C04D78">
        <w:rPr>
          <w:rStyle w:val="Menufunction"/>
        </w:rPr>
        <w:instrText xml:space="preserve"> \* MERGEFORMAT </w:instrText>
      </w:r>
      <w:r w:rsidR="00C04D78" w:rsidRPr="00C04D78">
        <w:rPr>
          <w:rStyle w:val="Menufunction"/>
        </w:rPr>
      </w:r>
      <w:r w:rsidR="00C04D78" w:rsidRPr="00C04D78">
        <w:rPr>
          <w:rStyle w:val="Menufunction"/>
        </w:rPr>
        <w:fldChar w:fldCharType="separate"/>
      </w:r>
      <w:r w:rsidR="003E68CF" w:rsidRPr="003E68CF">
        <w:rPr>
          <w:rStyle w:val="Menufunction"/>
        </w:rPr>
        <w:t>Format &gt; Apply stylesheet</w:t>
      </w:r>
      <w:r w:rsidR="00C04D78" w:rsidRPr="00C04D78">
        <w:rPr>
          <w:rStyle w:val="Menufunction"/>
        </w:rPr>
        <w:fldChar w:fldCharType="end"/>
      </w:r>
      <w:r>
        <w:t xml:space="preserve"> is used to format the transcription. The entry can be left empty; an internal default stylesheet will be used.</w:t>
      </w:r>
    </w:p>
    <w:p w:rsidR="003D1908" w:rsidRDefault="00A46B31" w:rsidP="008338F0">
      <w:pPr>
        <w:pStyle w:val="Aufzhlungszeichen1"/>
      </w:pPr>
      <w:r w:rsidRPr="00BC433B">
        <w:rPr>
          <w:shd w:val="clear" w:color="auto" w:fill="D9D9D9"/>
        </w:rPr>
        <w:t>Free stylesheet visualization</w:t>
      </w:r>
      <w:r w:rsidRPr="00A1234C">
        <w:rPr>
          <w:rStyle w:val="Standard-BlockCharCharCharChar"/>
        </w:rPr>
        <w:t xml:space="preserve">: </w:t>
      </w:r>
      <w:r>
        <w:t xml:space="preserve">This stylesheet is found under the menu item </w:t>
      </w:r>
      <w:r w:rsidR="00C04D78" w:rsidRPr="00C04D78">
        <w:rPr>
          <w:rStyle w:val="Menufunction"/>
        </w:rPr>
        <w:fldChar w:fldCharType="begin"/>
      </w:r>
      <w:r w:rsidR="00C04D78" w:rsidRPr="00C04D78">
        <w:rPr>
          <w:rStyle w:val="Menufunction"/>
        </w:rPr>
        <w:instrText xml:space="preserve"> REF _Ref472790737 \h </w:instrText>
      </w:r>
      <w:r w:rsidR="00C04D78">
        <w:rPr>
          <w:rStyle w:val="Menufunction"/>
        </w:rPr>
        <w:instrText xml:space="preserve"> \* MERGEFORMAT </w:instrText>
      </w:r>
      <w:r w:rsidR="00C04D78" w:rsidRPr="00C04D78">
        <w:rPr>
          <w:rStyle w:val="Menufunction"/>
        </w:rPr>
      </w:r>
      <w:r w:rsidR="00C04D78" w:rsidRPr="00C04D78">
        <w:rPr>
          <w:rStyle w:val="Menufunction"/>
        </w:rPr>
        <w:fldChar w:fldCharType="separate"/>
      </w:r>
      <w:r w:rsidR="003E68CF" w:rsidRPr="003E68CF">
        <w:rPr>
          <w:rStyle w:val="Menufunction"/>
        </w:rPr>
        <w:t>File &gt; Output...</w:t>
      </w:r>
      <w:r w:rsidR="00C04D78" w:rsidRPr="00C04D78">
        <w:rPr>
          <w:rStyle w:val="Menufunction"/>
        </w:rPr>
        <w:fldChar w:fldCharType="end"/>
      </w:r>
      <w:r>
        <w:rPr>
          <w:rStyle w:val="Menufunction"/>
        </w:rPr>
        <w:t> </w:t>
      </w:r>
      <w:r w:rsidR="00C04D78" w:rsidRPr="00C04D78">
        <w:t>and choose</w:t>
      </w:r>
      <w:r>
        <w:rPr>
          <w:rStyle w:val="Menufunction"/>
        </w:rPr>
        <w:t xml:space="preserve"> </w:t>
      </w:r>
      <w:r w:rsidR="00C04D78" w:rsidRPr="00C04D78">
        <w:rPr>
          <w:rStyle w:val="RefsZchn"/>
        </w:rPr>
        <w:t>“</w:t>
      </w:r>
      <w:r w:rsidRPr="00C04D78">
        <w:rPr>
          <w:rStyle w:val="RefsZchn"/>
        </w:rPr>
        <w:t>Free stylesheet visualization</w:t>
      </w:r>
      <w:r w:rsidR="00C04D78" w:rsidRPr="00C04D78">
        <w:rPr>
          <w:rStyle w:val="RefsZchn"/>
        </w:rPr>
        <w:t>”</w:t>
      </w:r>
      <w:r w:rsidR="00C04D78">
        <w:rPr>
          <w:rStyle w:val="Menufunction"/>
        </w:rPr>
        <w:t xml:space="preserve"> </w:t>
      </w:r>
      <w:r w:rsidR="00C04D78" w:rsidRPr="00C04D78">
        <w:t>from the dropdown menu</w:t>
      </w:r>
      <w:r w:rsidRPr="00C04D78">
        <w:t>.</w:t>
      </w:r>
      <w:r>
        <w:t xml:space="preserve"> </w:t>
      </w:r>
    </w:p>
    <w:p w:rsidR="003D1908" w:rsidRDefault="00A46B31" w:rsidP="008338F0">
      <w:pPr>
        <w:pStyle w:val="Aufzhlungszeichen1"/>
      </w:pPr>
      <w:r w:rsidRPr="00BC433B">
        <w:rPr>
          <w:shd w:val="clear" w:color="auto" w:fill="D9D9D9"/>
        </w:rPr>
        <w:t>HIAT utterance list to HTML</w:t>
      </w:r>
      <w:r w:rsidRPr="00A1234C">
        <w:rPr>
          <w:rStyle w:val="Standard-BlockCharCharCharChar"/>
        </w:rPr>
        <w:t>:</w:t>
      </w:r>
      <w:r>
        <w:t xml:space="preserve"> This stylesheet is found </w:t>
      </w:r>
      <w:r w:rsidR="00C04D78">
        <w:t xml:space="preserve">in the tab </w:t>
      </w:r>
      <w:r w:rsidR="00C04D78" w:rsidRPr="00C04D78">
        <w:rPr>
          <w:rStyle w:val="RefsZchn"/>
        </w:rPr>
        <w:t>“</w:t>
      </w:r>
      <w:r w:rsidRPr="00C04D78">
        <w:rPr>
          <w:rStyle w:val="RefsZchn"/>
        </w:rPr>
        <w:t>Segmentation</w:t>
      </w:r>
      <w:r w:rsidR="00C04D78" w:rsidRPr="00C04D78">
        <w:rPr>
          <w:rStyle w:val="RefsZchn"/>
        </w:rPr>
        <w:t>”</w:t>
      </w:r>
      <w:r w:rsidR="00C04D78" w:rsidRPr="00C04D78">
        <w:t>.</w:t>
      </w:r>
    </w:p>
    <w:p w:rsidR="003D1908" w:rsidRDefault="00A46B31" w:rsidP="00CE6849">
      <w:pPr>
        <w:pStyle w:val="Standard-BlockCharCharChar"/>
      </w:pPr>
      <w:r>
        <w:t xml:space="preserve">In order to change the entries, click on the respective “Change...” button. A file window will allow you to select the particular stylesheet. </w:t>
      </w:r>
    </w:p>
    <w:p w:rsidR="003D1908" w:rsidRDefault="00A46B31" w:rsidP="00CE6849">
      <w:pPr>
        <w:pStyle w:val="Standard-BlockCharCharChar"/>
      </w:pPr>
      <w:r>
        <w:t xml:space="preserve">3. </w:t>
      </w:r>
      <w:r>
        <w:rPr>
          <w:shd w:val="clear" w:color="auto" w:fill="D9D9D9"/>
        </w:rPr>
        <w:t>Segmentation</w:t>
      </w:r>
      <w:r>
        <w:t>:</w:t>
      </w:r>
      <w:r>
        <w:rPr>
          <w:szCs w:val="20"/>
        </w:rPr>
        <w:t xml:space="preserve"> </w:t>
      </w:r>
      <w:r>
        <w:t xml:space="preserve">In the tab </w:t>
      </w:r>
      <w:r w:rsidRPr="006F75AA">
        <w:rPr>
          <w:rStyle w:val="RefsZchn"/>
        </w:rPr>
        <w:t>“Segmentation”</w:t>
      </w:r>
      <w:r>
        <w:t xml:space="preserve"> you can define settings for segmentation. These settings affect several menu items of the </w:t>
      </w:r>
      <w:r w:rsidRPr="00BC433B">
        <w:rPr>
          <w:rStyle w:val="RefsZchn"/>
        </w:rPr>
        <w:t>“Transcription”</w:t>
      </w:r>
      <w:r>
        <w:t xml:space="preserve"> menu. In </w:t>
      </w:r>
      <w:r w:rsidRPr="00BC433B">
        <w:rPr>
          <w:rStyle w:val="RefsZchn"/>
        </w:rPr>
        <w:t>“Preferred Segmentation”</w:t>
      </w:r>
      <w:r>
        <w:t xml:space="preserve"> you can set your preferred segmentation algorithm. In </w:t>
      </w:r>
      <w:r w:rsidRPr="00BC433B">
        <w:rPr>
          <w:rStyle w:val="RefsZchn"/>
        </w:rPr>
        <w:t>“Finite State Machines”</w:t>
      </w:r>
      <w:r>
        <w:t xml:space="preserve"> you can define custom Finite State Machines for the segmentation algorithms. </w:t>
      </w:r>
    </w:p>
    <w:p w:rsidR="003D1908" w:rsidRDefault="00A46B31">
      <w:pPr>
        <w:pStyle w:val="GraphikFormat"/>
      </w:pPr>
      <w:r>
        <w:rPr>
          <w:noProof/>
          <w:lang w:eastAsia="de-DE"/>
        </w:rPr>
        <w:lastRenderedPageBreak/>
        <w:drawing>
          <wp:inline distT="0" distB="0" distL="0" distR="0" wp14:anchorId="6C3E753C" wp14:editId="33246467">
            <wp:extent cx="4605312" cy="3456000"/>
            <wp:effectExtent l="0" t="0" r="5080" b="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605312" cy="3456000"/>
                    </a:xfrm>
                    <a:prstGeom prst="rect">
                      <a:avLst/>
                    </a:prstGeom>
                  </pic:spPr>
                </pic:pic>
              </a:graphicData>
            </a:graphic>
          </wp:inline>
        </w:drawing>
      </w:r>
    </w:p>
    <w:p w:rsidR="003D1908" w:rsidRDefault="00A46B31" w:rsidP="00CE6849">
      <w:pPr>
        <w:pStyle w:val="Standard-BlockCharCharChar"/>
      </w:pPr>
      <w:r>
        <w:t>In particular, these are:</w:t>
      </w:r>
    </w:p>
    <w:p w:rsidR="003D1908" w:rsidRDefault="00A46B31" w:rsidP="008338F0">
      <w:pPr>
        <w:pStyle w:val="Aufzhlungszeichen1"/>
      </w:pPr>
      <w:r>
        <w:rPr>
          <w:shd w:val="clear" w:color="auto" w:fill="D9D9D9"/>
        </w:rPr>
        <w:t>GENERIC</w:t>
      </w:r>
      <w:r w:rsidRPr="00A1234C">
        <w:rPr>
          <w:rStyle w:val="Standard-BlockCharCharCharChar"/>
        </w:rPr>
        <w:t xml:space="preserve">: </w:t>
      </w:r>
      <w:r>
        <w:t>The finite state machine that describes the segmentation algorithm for GENERIC files</w:t>
      </w:r>
      <w:r w:rsidR="00BC433B">
        <w:t xml:space="preserve">. These are used for various functions under </w:t>
      </w:r>
      <w:r w:rsidR="00BC433B" w:rsidRPr="00BC433B">
        <w:rPr>
          <w:rStyle w:val="RefsZchn"/>
        </w:rPr>
        <w:t>“Segmentation”</w:t>
      </w:r>
      <w:r w:rsidR="00BC433B" w:rsidRPr="00BC433B">
        <w:rPr>
          <w:b/>
        </w:rPr>
        <w:t xml:space="preserve"> </w:t>
      </w:r>
      <w:r w:rsidR="00BC433B" w:rsidRPr="00BC433B">
        <w:t xml:space="preserve">and </w:t>
      </w:r>
      <w:r w:rsidR="00BC433B" w:rsidRPr="00BC433B">
        <w:rPr>
          <w:rStyle w:val="RefsZchn"/>
        </w:rPr>
        <w:t>“GENERIC”</w:t>
      </w:r>
      <w:r w:rsidR="00BC433B">
        <w:t xml:space="preserve"> </w:t>
      </w:r>
      <w:r>
        <w:t xml:space="preserve">(see </w:t>
      </w:r>
      <w:r w:rsidR="00490311">
        <w:rPr>
          <w:rStyle w:val="QuerverweiseZchn"/>
        </w:rPr>
        <w:t>Se</w:t>
      </w:r>
      <w:r w:rsidRPr="00490311">
        <w:rPr>
          <w:rStyle w:val="QuerverweiseZchn"/>
        </w:rPr>
        <w:t>ction</w:t>
      </w:r>
      <w:r w:rsidR="00490311" w:rsidRPr="00490311">
        <w:rPr>
          <w:rStyle w:val="QuerverweiseZchn"/>
        </w:rPr>
        <w:t xml:space="preserve"> H</w:t>
      </w:r>
      <w:r w:rsidRPr="00490311">
        <w:rPr>
          <w:rStyle w:val="QuerverweiseZchn"/>
        </w:rPr>
        <w:t xml:space="preserve"> </w:t>
      </w:r>
      <w:r w:rsidR="00490311" w:rsidRPr="00490311">
        <w:rPr>
          <w:rStyle w:val="QuerverweiseZchn"/>
        </w:rPr>
        <w:fldChar w:fldCharType="begin"/>
      </w:r>
      <w:r w:rsidR="00490311" w:rsidRPr="00490311">
        <w:rPr>
          <w:rStyle w:val="QuerverweiseZchn"/>
        </w:rPr>
        <w:instrText xml:space="preserve"> REF _Ref472775079 \h </w:instrText>
      </w:r>
      <w:r w:rsidR="00490311">
        <w:rPr>
          <w:rStyle w:val="QuerverweiseZchn"/>
        </w:rPr>
        <w:instrText xml:space="preserve"> \* MERGEFORMAT </w:instrText>
      </w:r>
      <w:r w:rsidR="00490311" w:rsidRPr="00490311">
        <w:rPr>
          <w:rStyle w:val="QuerverweiseZchn"/>
        </w:rPr>
      </w:r>
      <w:r w:rsidR="00490311" w:rsidRPr="00490311">
        <w:rPr>
          <w:rStyle w:val="QuerverweiseZchn"/>
        </w:rPr>
        <w:fldChar w:fldCharType="separate"/>
      </w:r>
      <w:r w:rsidR="003E68CF" w:rsidRPr="003E68CF">
        <w:rPr>
          <w:rStyle w:val="QuerverweiseZchn"/>
        </w:rPr>
        <w:t>Format Menu</w:t>
      </w:r>
      <w:r w:rsidR="00490311" w:rsidRPr="00490311">
        <w:rPr>
          <w:rStyle w:val="QuerverweiseZchn"/>
        </w:rPr>
        <w:fldChar w:fldCharType="end"/>
      </w:r>
      <w:r>
        <w:t xml:space="preserve"> of the function references and </w:t>
      </w:r>
      <w:r w:rsidR="00490311" w:rsidRPr="00490311">
        <w:rPr>
          <w:rStyle w:val="QuerverweiseZchn"/>
        </w:rPr>
        <w:fldChar w:fldCharType="begin"/>
      </w:r>
      <w:r w:rsidR="00490311" w:rsidRPr="00490311">
        <w:rPr>
          <w:rStyle w:val="QuerverweiseZchn"/>
        </w:rPr>
        <w:instrText xml:space="preserve"> REF _Ref472774991 \h </w:instrText>
      </w:r>
      <w:r w:rsidR="00490311">
        <w:rPr>
          <w:rStyle w:val="QuerverweiseZchn"/>
        </w:rPr>
        <w:instrText xml:space="preserve"> \* MERGEFORMAT </w:instrText>
      </w:r>
      <w:r w:rsidR="00490311" w:rsidRPr="00490311">
        <w:rPr>
          <w:rStyle w:val="QuerverweiseZchn"/>
        </w:rPr>
      </w:r>
      <w:r w:rsidR="00490311" w:rsidRPr="00490311">
        <w:rPr>
          <w:rStyle w:val="QuerverweiseZchn"/>
        </w:rPr>
        <w:fldChar w:fldCharType="separate"/>
      </w:r>
      <w:r w:rsidR="006E5F32" w:rsidRPr="003E68CF">
        <w:rPr>
          <w:rStyle w:val="QuerverweiseZchn"/>
        </w:rPr>
        <w:t>Appendix B: Segmentation Algorithms</w:t>
      </w:r>
      <w:r w:rsidR="00490311" w:rsidRPr="00490311">
        <w:rPr>
          <w:rStyle w:val="QuerverweiseZchn"/>
        </w:rPr>
        <w:fldChar w:fldCharType="end"/>
      </w:r>
      <w:r>
        <w:t>).</w:t>
      </w:r>
    </w:p>
    <w:p w:rsidR="003D1908" w:rsidRDefault="00A46B31" w:rsidP="008338F0">
      <w:pPr>
        <w:pStyle w:val="Aufzhlungszeichen1"/>
      </w:pPr>
      <w:r>
        <w:rPr>
          <w:shd w:val="clear" w:color="auto" w:fill="D9D9D9"/>
        </w:rPr>
        <w:t>HIAT</w:t>
      </w:r>
      <w:r w:rsidRPr="00A1234C">
        <w:rPr>
          <w:rStyle w:val="Standard-BlockCharCharCharChar"/>
        </w:rPr>
        <w:t>:</w:t>
      </w:r>
      <w:r>
        <w:t xml:space="preserve"> The finite state machine that describes the segmentation algorithm for HIAT files. </w:t>
      </w:r>
      <w:r w:rsidR="00BC433B" w:rsidRPr="00BC433B">
        <w:rPr>
          <w:lang w:val="en-GB"/>
        </w:rPr>
        <w:t xml:space="preserve">These are used for various functions under </w:t>
      </w:r>
      <w:r w:rsidR="00BC433B" w:rsidRPr="00BC433B">
        <w:rPr>
          <w:b/>
          <w:lang w:val="en-GB"/>
        </w:rPr>
        <w:t xml:space="preserve">“Segmentation” </w:t>
      </w:r>
      <w:r w:rsidR="00BC433B" w:rsidRPr="00BC433B">
        <w:rPr>
          <w:lang w:val="en-GB"/>
        </w:rPr>
        <w:t xml:space="preserve">and </w:t>
      </w:r>
      <w:r w:rsidR="00BC433B" w:rsidRPr="00BC433B">
        <w:rPr>
          <w:rStyle w:val="RefsZchn"/>
          <w:lang w:val="en-GB"/>
        </w:rPr>
        <w:t>“HIAT Segmentation”</w:t>
      </w:r>
      <w:r>
        <w:t xml:space="preserve"> (see </w:t>
      </w:r>
      <w:r w:rsidR="00490311">
        <w:rPr>
          <w:rStyle w:val="QuerverweiseZchn"/>
        </w:rPr>
        <w:t>Se</w:t>
      </w:r>
      <w:r w:rsidR="00490311" w:rsidRPr="00490311">
        <w:rPr>
          <w:rStyle w:val="QuerverweiseZchn"/>
        </w:rPr>
        <w:t xml:space="preserve">ction H </w:t>
      </w:r>
      <w:r w:rsidR="00490311" w:rsidRPr="00490311">
        <w:rPr>
          <w:rStyle w:val="QuerverweiseZchn"/>
        </w:rPr>
        <w:fldChar w:fldCharType="begin"/>
      </w:r>
      <w:r w:rsidR="00490311" w:rsidRPr="00490311">
        <w:rPr>
          <w:rStyle w:val="QuerverweiseZchn"/>
        </w:rPr>
        <w:instrText xml:space="preserve"> REF _Ref472775079 \h </w:instrText>
      </w:r>
      <w:r w:rsidR="00490311">
        <w:rPr>
          <w:rStyle w:val="QuerverweiseZchn"/>
        </w:rPr>
        <w:instrText xml:space="preserve"> \* MERGEFORMAT </w:instrText>
      </w:r>
      <w:r w:rsidR="00490311" w:rsidRPr="00490311">
        <w:rPr>
          <w:rStyle w:val="QuerverweiseZchn"/>
        </w:rPr>
      </w:r>
      <w:r w:rsidR="00490311" w:rsidRPr="00490311">
        <w:rPr>
          <w:rStyle w:val="QuerverweiseZchn"/>
        </w:rPr>
        <w:fldChar w:fldCharType="separate"/>
      </w:r>
      <w:r w:rsidR="003E68CF" w:rsidRPr="003E68CF">
        <w:rPr>
          <w:rStyle w:val="QuerverweiseZchn"/>
        </w:rPr>
        <w:t>Format Menu</w:t>
      </w:r>
      <w:r w:rsidR="00490311" w:rsidRPr="00490311">
        <w:rPr>
          <w:rStyle w:val="QuerverweiseZchn"/>
        </w:rPr>
        <w:fldChar w:fldCharType="end"/>
      </w:r>
      <w:r>
        <w:t xml:space="preserve"> of the function references and </w:t>
      </w:r>
      <w:r w:rsidR="00490311" w:rsidRPr="00490311">
        <w:rPr>
          <w:rStyle w:val="QuerverweiseZchn"/>
        </w:rPr>
        <w:fldChar w:fldCharType="begin"/>
      </w:r>
      <w:r w:rsidR="00490311" w:rsidRPr="00490311">
        <w:rPr>
          <w:rStyle w:val="QuerverweiseZchn"/>
        </w:rPr>
        <w:instrText xml:space="preserve"> REF _Ref472774991 \h </w:instrText>
      </w:r>
      <w:r w:rsidR="00490311">
        <w:rPr>
          <w:rStyle w:val="QuerverweiseZchn"/>
        </w:rPr>
        <w:instrText xml:space="preserve"> \* MERGEFORMAT </w:instrText>
      </w:r>
      <w:r w:rsidR="00490311" w:rsidRPr="00490311">
        <w:rPr>
          <w:rStyle w:val="QuerverweiseZchn"/>
        </w:rPr>
      </w:r>
      <w:r w:rsidR="00490311" w:rsidRPr="00490311">
        <w:rPr>
          <w:rStyle w:val="QuerverweiseZchn"/>
        </w:rPr>
        <w:fldChar w:fldCharType="separate"/>
      </w:r>
      <w:r w:rsidR="006E5F32" w:rsidRPr="003E68CF">
        <w:rPr>
          <w:rStyle w:val="QuerverweiseZchn"/>
        </w:rPr>
        <w:t>Appendix B: Segmentation Algorithms</w:t>
      </w:r>
      <w:r w:rsidR="00490311" w:rsidRPr="00490311">
        <w:rPr>
          <w:rStyle w:val="QuerverweiseZchn"/>
        </w:rPr>
        <w:fldChar w:fldCharType="end"/>
      </w:r>
      <w:r>
        <w:t>).</w:t>
      </w:r>
    </w:p>
    <w:p w:rsidR="003D1908" w:rsidRDefault="00A46B31" w:rsidP="008338F0">
      <w:pPr>
        <w:pStyle w:val="Aufzhlungszeichen1"/>
      </w:pPr>
      <w:r>
        <w:rPr>
          <w:shd w:val="clear" w:color="auto" w:fill="D9D9D9"/>
        </w:rPr>
        <w:t>DIDA</w:t>
      </w:r>
      <w:r w:rsidRPr="00A1234C">
        <w:rPr>
          <w:rStyle w:val="Standard-BlockCharCharCharChar"/>
        </w:rPr>
        <w:t>:</w:t>
      </w:r>
      <w:r>
        <w:t xml:space="preserve"> The finite state machine that describes the segmentation algorithm for DIDA files. These are used for various functions under </w:t>
      </w:r>
      <w:r w:rsidR="00BC433B" w:rsidRPr="00BC433B">
        <w:rPr>
          <w:rStyle w:val="RefsZchn"/>
        </w:rPr>
        <w:t>“</w:t>
      </w:r>
      <w:r w:rsidRPr="00BC433B">
        <w:rPr>
          <w:rStyle w:val="RefsZchn"/>
        </w:rPr>
        <w:t>Segmentation</w:t>
      </w:r>
      <w:r w:rsidR="00BC433B" w:rsidRPr="00BC433B">
        <w:rPr>
          <w:rStyle w:val="RefsZchn"/>
        </w:rPr>
        <w:t>”</w:t>
      </w:r>
      <w:r w:rsidR="00BC433B">
        <w:rPr>
          <w:rStyle w:val="Menufunction"/>
        </w:rPr>
        <w:t xml:space="preserve"> </w:t>
      </w:r>
      <w:r w:rsidR="00BC433B" w:rsidRPr="00BC433B">
        <w:t>and</w:t>
      </w:r>
      <w:r w:rsidR="00BC433B">
        <w:rPr>
          <w:rStyle w:val="Menufunction"/>
        </w:rPr>
        <w:t xml:space="preserve"> </w:t>
      </w:r>
      <w:r w:rsidR="00BC433B" w:rsidRPr="00BC433B">
        <w:rPr>
          <w:rStyle w:val="RefsZchn"/>
        </w:rPr>
        <w:t>“</w:t>
      </w:r>
      <w:r w:rsidRPr="00BC433B">
        <w:rPr>
          <w:rStyle w:val="RefsZchn"/>
        </w:rPr>
        <w:t>DIDA Segmentation</w:t>
      </w:r>
      <w:r w:rsidR="00BC433B" w:rsidRPr="00BC433B">
        <w:rPr>
          <w:rStyle w:val="RefsZchn"/>
        </w:rPr>
        <w:t>”</w:t>
      </w:r>
      <w:r>
        <w:t xml:space="preserve"> (see </w:t>
      </w:r>
      <w:r w:rsidR="00490311">
        <w:rPr>
          <w:rStyle w:val="QuerverweiseZchn"/>
        </w:rPr>
        <w:t>Se</w:t>
      </w:r>
      <w:r w:rsidR="00490311" w:rsidRPr="00490311">
        <w:rPr>
          <w:rStyle w:val="QuerverweiseZchn"/>
        </w:rPr>
        <w:t xml:space="preserve">ction H </w:t>
      </w:r>
      <w:r w:rsidR="00490311" w:rsidRPr="00490311">
        <w:rPr>
          <w:rStyle w:val="QuerverweiseZchn"/>
        </w:rPr>
        <w:fldChar w:fldCharType="begin"/>
      </w:r>
      <w:r w:rsidR="00490311" w:rsidRPr="00490311">
        <w:rPr>
          <w:rStyle w:val="QuerverweiseZchn"/>
        </w:rPr>
        <w:instrText xml:space="preserve"> REF _Ref472775079 \h </w:instrText>
      </w:r>
      <w:r w:rsidR="00490311">
        <w:rPr>
          <w:rStyle w:val="QuerverweiseZchn"/>
        </w:rPr>
        <w:instrText xml:space="preserve"> \* MERGEFORMAT </w:instrText>
      </w:r>
      <w:r w:rsidR="00490311" w:rsidRPr="00490311">
        <w:rPr>
          <w:rStyle w:val="QuerverweiseZchn"/>
        </w:rPr>
      </w:r>
      <w:r w:rsidR="00490311" w:rsidRPr="00490311">
        <w:rPr>
          <w:rStyle w:val="QuerverweiseZchn"/>
        </w:rPr>
        <w:fldChar w:fldCharType="separate"/>
      </w:r>
      <w:r w:rsidR="003E68CF" w:rsidRPr="003E68CF">
        <w:rPr>
          <w:rStyle w:val="QuerverweiseZchn"/>
        </w:rPr>
        <w:t>Format Menu</w:t>
      </w:r>
      <w:r w:rsidR="00490311" w:rsidRPr="00490311">
        <w:rPr>
          <w:rStyle w:val="QuerverweiseZchn"/>
        </w:rPr>
        <w:fldChar w:fldCharType="end"/>
      </w:r>
      <w:r>
        <w:t xml:space="preserve"> of the function references and </w:t>
      </w:r>
      <w:r w:rsidR="00490311" w:rsidRPr="00490311">
        <w:rPr>
          <w:rStyle w:val="QuerverweiseZchn"/>
        </w:rPr>
        <w:fldChar w:fldCharType="begin"/>
      </w:r>
      <w:r w:rsidR="00490311" w:rsidRPr="00490311">
        <w:rPr>
          <w:rStyle w:val="QuerverweiseZchn"/>
        </w:rPr>
        <w:instrText xml:space="preserve"> REF _Ref472774991 \h </w:instrText>
      </w:r>
      <w:r w:rsidR="00490311">
        <w:rPr>
          <w:rStyle w:val="QuerverweiseZchn"/>
        </w:rPr>
        <w:instrText xml:space="preserve"> \* MERGEFORMAT </w:instrText>
      </w:r>
      <w:r w:rsidR="00490311" w:rsidRPr="00490311">
        <w:rPr>
          <w:rStyle w:val="QuerverweiseZchn"/>
        </w:rPr>
      </w:r>
      <w:r w:rsidR="00490311" w:rsidRPr="00490311">
        <w:rPr>
          <w:rStyle w:val="QuerverweiseZchn"/>
        </w:rPr>
        <w:fldChar w:fldCharType="separate"/>
      </w:r>
      <w:r w:rsidR="006E5F32" w:rsidRPr="003E68CF">
        <w:rPr>
          <w:rStyle w:val="QuerverweiseZchn"/>
        </w:rPr>
        <w:t>Appendix B: Segmentation Algorithms</w:t>
      </w:r>
      <w:r w:rsidR="00490311" w:rsidRPr="00490311">
        <w:rPr>
          <w:rStyle w:val="QuerverweiseZchn"/>
        </w:rPr>
        <w:fldChar w:fldCharType="end"/>
      </w:r>
      <w:r>
        <w:t>).</w:t>
      </w:r>
    </w:p>
    <w:p w:rsidR="003D1908" w:rsidRDefault="00A46B31" w:rsidP="008338F0">
      <w:pPr>
        <w:pStyle w:val="Aufzhlungszeichen1"/>
      </w:pPr>
      <w:r>
        <w:rPr>
          <w:shd w:val="clear" w:color="auto" w:fill="D9D9D9"/>
        </w:rPr>
        <w:t>GAT</w:t>
      </w:r>
      <w:r w:rsidRPr="00A1234C">
        <w:rPr>
          <w:rStyle w:val="Standard-BlockCharCharCharChar"/>
        </w:rPr>
        <w:t xml:space="preserve">: </w:t>
      </w:r>
      <w:r>
        <w:t xml:space="preserve">The finite state machine that describes the segmentation algorithm for GAT files. These are used for various functions under </w:t>
      </w:r>
      <w:r w:rsidR="00BC433B" w:rsidRPr="00BC433B">
        <w:rPr>
          <w:rStyle w:val="RefsZchn"/>
        </w:rPr>
        <w:t>“</w:t>
      </w:r>
      <w:r w:rsidRPr="00BC433B">
        <w:rPr>
          <w:rStyle w:val="RefsZchn"/>
        </w:rPr>
        <w:t>Segmentation</w:t>
      </w:r>
      <w:r w:rsidR="00BC433B" w:rsidRPr="00BC433B">
        <w:rPr>
          <w:rStyle w:val="RefsZchn"/>
        </w:rPr>
        <w:t>”</w:t>
      </w:r>
      <w:r w:rsidR="00BC433B" w:rsidRPr="00BC433B">
        <w:t xml:space="preserve"> and </w:t>
      </w:r>
      <w:r w:rsidR="00BC433B" w:rsidRPr="00BC433B">
        <w:rPr>
          <w:rStyle w:val="RefsZchn"/>
        </w:rPr>
        <w:t>“</w:t>
      </w:r>
      <w:r w:rsidRPr="00BC433B">
        <w:rPr>
          <w:rStyle w:val="RefsZchn"/>
        </w:rPr>
        <w:t>GAT Segmentation</w:t>
      </w:r>
      <w:r w:rsidR="00BC433B" w:rsidRPr="00BC433B">
        <w:rPr>
          <w:rStyle w:val="RefsZchn"/>
        </w:rPr>
        <w:t>”</w:t>
      </w:r>
      <w:r w:rsidRPr="00BC433B">
        <w:t xml:space="preserve"> </w:t>
      </w:r>
      <w:r>
        <w:t xml:space="preserve">(see </w:t>
      </w:r>
      <w:r w:rsidR="00490311">
        <w:rPr>
          <w:rStyle w:val="QuerverweiseZchn"/>
        </w:rPr>
        <w:t>Se</w:t>
      </w:r>
      <w:r w:rsidR="00490311" w:rsidRPr="00490311">
        <w:rPr>
          <w:rStyle w:val="QuerverweiseZchn"/>
        </w:rPr>
        <w:t xml:space="preserve">ction H </w:t>
      </w:r>
      <w:r w:rsidR="00490311" w:rsidRPr="00490311">
        <w:rPr>
          <w:rStyle w:val="QuerverweiseZchn"/>
        </w:rPr>
        <w:fldChar w:fldCharType="begin"/>
      </w:r>
      <w:r w:rsidR="00490311" w:rsidRPr="00490311">
        <w:rPr>
          <w:rStyle w:val="QuerverweiseZchn"/>
        </w:rPr>
        <w:instrText xml:space="preserve"> REF _Ref472775079 \h </w:instrText>
      </w:r>
      <w:r w:rsidR="00490311">
        <w:rPr>
          <w:rStyle w:val="QuerverweiseZchn"/>
        </w:rPr>
        <w:instrText xml:space="preserve"> \* MERGEFORMAT </w:instrText>
      </w:r>
      <w:r w:rsidR="00490311" w:rsidRPr="00490311">
        <w:rPr>
          <w:rStyle w:val="QuerverweiseZchn"/>
        </w:rPr>
      </w:r>
      <w:r w:rsidR="00490311" w:rsidRPr="00490311">
        <w:rPr>
          <w:rStyle w:val="QuerverweiseZchn"/>
        </w:rPr>
        <w:fldChar w:fldCharType="separate"/>
      </w:r>
      <w:r w:rsidR="003E68CF" w:rsidRPr="003E68CF">
        <w:rPr>
          <w:rStyle w:val="QuerverweiseZchn"/>
        </w:rPr>
        <w:t>Format Menu</w:t>
      </w:r>
      <w:r w:rsidR="00490311" w:rsidRPr="00490311">
        <w:rPr>
          <w:rStyle w:val="QuerverweiseZchn"/>
        </w:rPr>
        <w:fldChar w:fldCharType="end"/>
      </w:r>
      <w:r>
        <w:t xml:space="preserve"> of the function references and </w:t>
      </w:r>
      <w:r w:rsidR="00490311" w:rsidRPr="00490311">
        <w:rPr>
          <w:rStyle w:val="QuerverweiseZchn"/>
        </w:rPr>
        <w:fldChar w:fldCharType="begin"/>
      </w:r>
      <w:r w:rsidR="00490311" w:rsidRPr="00490311">
        <w:rPr>
          <w:rStyle w:val="QuerverweiseZchn"/>
        </w:rPr>
        <w:instrText xml:space="preserve"> REF _Ref472774991 \h </w:instrText>
      </w:r>
      <w:r w:rsidR="00490311">
        <w:rPr>
          <w:rStyle w:val="QuerverweiseZchn"/>
        </w:rPr>
        <w:instrText xml:space="preserve"> \* MERGEFORMAT </w:instrText>
      </w:r>
      <w:r w:rsidR="00490311" w:rsidRPr="00490311">
        <w:rPr>
          <w:rStyle w:val="QuerverweiseZchn"/>
        </w:rPr>
      </w:r>
      <w:r w:rsidR="00490311" w:rsidRPr="00490311">
        <w:rPr>
          <w:rStyle w:val="QuerverweiseZchn"/>
        </w:rPr>
        <w:fldChar w:fldCharType="separate"/>
      </w:r>
      <w:r w:rsidR="006E5F32" w:rsidRPr="003E68CF">
        <w:rPr>
          <w:rStyle w:val="QuerverweiseZchn"/>
        </w:rPr>
        <w:t>Appendix B: Segmentation Algorithms</w:t>
      </w:r>
      <w:r w:rsidR="00490311" w:rsidRPr="00490311">
        <w:rPr>
          <w:rStyle w:val="QuerverweiseZchn"/>
        </w:rPr>
        <w:fldChar w:fldCharType="end"/>
      </w:r>
      <w:r>
        <w:t>).</w:t>
      </w:r>
    </w:p>
    <w:p w:rsidR="003D1908" w:rsidRDefault="00A46B31" w:rsidP="008338F0">
      <w:pPr>
        <w:pStyle w:val="Aufzhlungszeichen1"/>
      </w:pPr>
      <w:r>
        <w:rPr>
          <w:shd w:val="clear" w:color="auto" w:fill="D9D9D9"/>
        </w:rPr>
        <w:t>cGAT_MINIMAL</w:t>
      </w:r>
      <w:r w:rsidRPr="00A1234C">
        <w:rPr>
          <w:rStyle w:val="Standard-BlockCharCharCharChar"/>
        </w:rPr>
        <w:t xml:space="preserve">: </w:t>
      </w:r>
      <w:r>
        <w:t>The finite state machine that describes the segmentation algorithm for cGAT_MINIMAL files. These are used for various functions under</w:t>
      </w:r>
      <w:r w:rsidRPr="00BC433B">
        <w:t xml:space="preserve"> </w:t>
      </w:r>
      <w:r w:rsidR="00BC433B" w:rsidRPr="00BC433B">
        <w:rPr>
          <w:rStyle w:val="RefsZchn"/>
        </w:rPr>
        <w:t>“</w:t>
      </w:r>
      <w:r w:rsidRPr="00BC433B">
        <w:rPr>
          <w:rStyle w:val="RefsZchn"/>
        </w:rPr>
        <w:t>Segmentation</w:t>
      </w:r>
      <w:r w:rsidR="00BC433B" w:rsidRPr="00BC433B">
        <w:rPr>
          <w:rStyle w:val="RefsZchn"/>
        </w:rPr>
        <w:t>”</w:t>
      </w:r>
      <w:r w:rsidR="00BC433B" w:rsidRPr="00BC433B">
        <w:t xml:space="preserve"> and </w:t>
      </w:r>
      <w:r w:rsidR="00BC433B" w:rsidRPr="00BC433B">
        <w:rPr>
          <w:rStyle w:val="RefsZchn"/>
        </w:rPr>
        <w:t>“</w:t>
      </w:r>
      <w:r w:rsidRPr="00BC433B">
        <w:rPr>
          <w:rStyle w:val="RefsZchn"/>
        </w:rPr>
        <w:t>cGAT_MINIMAL Segmentation</w:t>
      </w:r>
      <w:r w:rsidR="00BC433B" w:rsidRPr="00BC433B">
        <w:rPr>
          <w:rStyle w:val="RefsZchn"/>
        </w:rPr>
        <w:t>”</w:t>
      </w:r>
      <w:r w:rsidRPr="00BC433B">
        <w:t xml:space="preserve"> </w:t>
      </w:r>
      <w:r>
        <w:t xml:space="preserve">(see </w:t>
      </w:r>
      <w:r w:rsidR="00490311">
        <w:rPr>
          <w:rStyle w:val="QuerverweiseZchn"/>
        </w:rPr>
        <w:t>Se</w:t>
      </w:r>
      <w:r w:rsidR="00490311" w:rsidRPr="00490311">
        <w:rPr>
          <w:rStyle w:val="QuerverweiseZchn"/>
        </w:rPr>
        <w:t xml:space="preserve">ction H </w:t>
      </w:r>
      <w:r w:rsidR="00490311" w:rsidRPr="00490311">
        <w:rPr>
          <w:sz w:val="28"/>
        </w:rPr>
        <w:fldChar w:fldCharType="begin"/>
      </w:r>
      <w:r w:rsidR="00490311" w:rsidRPr="00BC433B">
        <w:rPr>
          <w:b/>
          <w:i/>
        </w:rPr>
        <w:instrText xml:space="preserve"> REF _Ref472775079 \h  \* MERGEFORMAT </w:instrText>
      </w:r>
      <w:r w:rsidR="00490311" w:rsidRPr="00490311">
        <w:rPr>
          <w:sz w:val="28"/>
        </w:rPr>
      </w:r>
      <w:r w:rsidR="00490311" w:rsidRPr="00490311">
        <w:rPr>
          <w:sz w:val="28"/>
        </w:rPr>
        <w:fldChar w:fldCharType="separate"/>
      </w:r>
      <w:r w:rsidR="003E68CF" w:rsidRPr="003E68CF">
        <w:rPr>
          <w:b/>
          <w:i/>
        </w:rPr>
        <w:t>Format</w:t>
      </w:r>
      <w:r w:rsidR="003E68CF" w:rsidRPr="003E68CF">
        <w:rPr>
          <w:rStyle w:val="QuerverweiseZchn"/>
        </w:rPr>
        <w:t xml:space="preserve"> Menu</w:t>
      </w:r>
      <w:r w:rsidR="00490311" w:rsidRPr="00490311">
        <w:rPr>
          <w:rStyle w:val="QuerverweiseZchn"/>
        </w:rPr>
        <w:fldChar w:fldCharType="end"/>
      </w:r>
      <w:r>
        <w:t xml:space="preserve"> of the function references and </w:t>
      </w:r>
      <w:r w:rsidR="00490311" w:rsidRPr="00490311">
        <w:rPr>
          <w:rStyle w:val="QuerverweiseZchn"/>
        </w:rPr>
        <w:fldChar w:fldCharType="begin"/>
      </w:r>
      <w:r w:rsidR="00490311" w:rsidRPr="00490311">
        <w:rPr>
          <w:rStyle w:val="QuerverweiseZchn"/>
        </w:rPr>
        <w:instrText xml:space="preserve"> REF _Ref472774991 \h </w:instrText>
      </w:r>
      <w:r w:rsidR="00490311">
        <w:rPr>
          <w:rStyle w:val="QuerverweiseZchn"/>
        </w:rPr>
        <w:instrText xml:space="preserve"> \* MERGEFORMAT </w:instrText>
      </w:r>
      <w:r w:rsidR="00490311" w:rsidRPr="00490311">
        <w:rPr>
          <w:rStyle w:val="QuerverweiseZchn"/>
        </w:rPr>
      </w:r>
      <w:r w:rsidR="00490311" w:rsidRPr="00490311">
        <w:rPr>
          <w:rStyle w:val="QuerverweiseZchn"/>
        </w:rPr>
        <w:fldChar w:fldCharType="separate"/>
      </w:r>
      <w:r w:rsidR="006E5F32" w:rsidRPr="003E68CF">
        <w:rPr>
          <w:rStyle w:val="QuerverweiseZchn"/>
        </w:rPr>
        <w:t>Appendix B: Segmentation Algorithms</w:t>
      </w:r>
      <w:r w:rsidR="00490311" w:rsidRPr="00490311">
        <w:rPr>
          <w:rStyle w:val="QuerverweiseZchn"/>
        </w:rPr>
        <w:fldChar w:fldCharType="end"/>
      </w:r>
      <w:r>
        <w:t>).</w:t>
      </w:r>
    </w:p>
    <w:p w:rsidR="003D1908" w:rsidRDefault="00A46B31" w:rsidP="008338F0">
      <w:pPr>
        <w:pStyle w:val="Aufzhlungszeichen1"/>
      </w:pPr>
      <w:r>
        <w:rPr>
          <w:shd w:val="clear" w:color="auto" w:fill="D9D9D9"/>
        </w:rPr>
        <w:t>CHAT</w:t>
      </w:r>
      <w:r w:rsidRPr="00A1234C">
        <w:rPr>
          <w:rStyle w:val="Standard-BlockCharCharCharChar"/>
        </w:rPr>
        <w:t xml:space="preserve">: </w:t>
      </w:r>
      <w:r>
        <w:t xml:space="preserve">The finite state machine that describes the segmentation algorithm for CHAT files. These are used for various functions </w:t>
      </w:r>
      <w:r w:rsidRPr="00BC433B">
        <w:t xml:space="preserve">under </w:t>
      </w:r>
      <w:r w:rsidR="00BC433B" w:rsidRPr="00BC433B">
        <w:rPr>
          <w:rStyle w:val="RefsZchn"/>
        </w:rPr>
        <w:t>“</w:t>
      </w:r>
      <w:r w:rsidRPr="00BC433B">
        <w:rPr>
          <w:rStyle w:val="RefsZchn"/>
        </w:rPr>
        <w:t>Segmentation</w:t>
      </w:r>
      <w:r w:rsidR="00BC433B" w:rsidRPr="00BC433B">
        <w:rPr>
          <w:rStyle w:val="RefsZchn"/>
        </w:rPr>
        <w:t>”</w:t>
      </w:r>
      <w:r w:rsidR="00BC433B" w:rsidRPr="00BC433B">
        <w:t xml:space="preserve"> and </w:t>
      </w:r>
      <w:r w:rsidR="00BC433B" w:rsidRPr="00BC433B">
        <w:rPr>
          <w:rStyle w:val="RefsZchn"/>
        </w:rPr>
        <w:t>“</w:t>
      </w:r>
      <w:r w:rsidRPr="00BC433B">
        <w:rPr>
          <w:rStyle w:val="RefsZchn"/>
        </w:rPr>
        <w:t>CHAT Segmentation</w:t>
      </w:r>
      <w:r w:rsidR="00BC433B" w:rsidRPr="00BC433B">
        <w:rPr>
          <w:rStyle w:val="RefsZchn"/>
        </w:rPr>
        <w:t>”</w:t>
      </w:r>
      <w:r w:rsidRPr="00BC433B">
        <w:t xml:space="preserve"> </w:t>
      </w:r>
      <w:r>
        <w:t xml:space="preserve">(see </w:t>
      </w:r>
      <w:r w:rsidR="00490311">
        <w:rPr>
          <w:rStyle w:val="QuerverweiseZchn"/>
        </w:rPr>
        <w:t>Se</w:t>
      </w:r>
      <w:r w:rsidR="00490311" w:rsidRPr="00490311">
        <w:rPr>
          <w:rStyle w:val="QuerverweiseZchn"/>
        </w:rPr>
        <w:t xml:space="preserve">ction H </w:t>
      </w:r>
      <w:r w:rsidR="00490311" w:rsidRPr="00490311">
        <w:rPr>
          <w:rStyle w:val="QuerverweiseZchn"/>
        </w:rPr>
        <w:fldChar w:fldCharType="begin"/>
      </w:r>
      <w:r w:rsidR="00490311" w:rsidRPr="00490311">
        <w:rPr>
          <w:rStyle w:val="QuerverweiseZchn"/>
        </w:rPr>
        <w:instrText xml:space="preserve"> REF _Ref472775079 \h </w:instrText>
      </w:r>
      <w:r w:rsidR="00490311">
        <w:rPr>
          <w:rStyle w:val="QuerverweiseZchn"/>
        </w:rPr>
        <w:instrText xml:space="preserve"> \* MERGEFORMAT </w:instrText>
      </w:r>
      <w:r w:rsidR="00490311" w:rsidRPr="00490311">
        <w:rPr>
          <w:rStyle w:val="QuerverweiseZchn"/>
        </w:rPr>
      </w:r>
      <w:r w:rsidR="00490311" w:rsidRPr="00490311">
        <w:rPr>
          <w:rStyle w:val="QuerverweiseZchn"/>
        </w:rPr>
        <w:fldChar w:fldCharType="separate"/>
      </w:r>
      <w:r w:rsidR="003E68CF" w:rsidRPr="003E68CF">
        <w:rPr>
          <w:rStyle w:val="QuerverweiseZchn"/>
        </w:rPr>
        <w:t>Format Menu</w:t>
      </w:r>
      <w:r w:rsidR="00490311" w:rsidRPr="00490311">
        <w:rPr>
          <w:rStyle w:val="QuerverweiseZchn"/>
        </w:rPr>
        <w:fldChar w:fldCharType="end"/>
      </w:r>
      <w:r>
        <w:t xml:space="preserve"> of the function references and </w:t>
      </w:r>
      <w:r w:rsidR="00490311" w:rsidRPr="00490311">
        <w:rPr>
          <w:rStyle w:val="QuerverweiseZchn"/>
        </w:rPr>
        <w:fldChar w:fldCharType="begin"/>
      </w:r>
      <w:r w:rsidR="00490311" w:rsidRPr="00490311">
        <w:rPr>
          <w:rStyle w:val="QuerverweiseZchn"/>
        </w:rPr>
        <w:instrText xml:space="preserve"> REF _Ref472774991 \h </w:instrText>
      </w:r>
      <w:r w:rsidR="00490311">
        <w:rPr>
          <w:rStyle w:val="QuerverweiseZchn"/>
        </w:rPr>
        <w:instrText xml:space="preserve"> \* MERGEFORMAT </w:instrText>
      </w:r>
      <w:r w:rsidR="00490311" w:rsidRPr="00490311">
        <w:rPr>
          <w:rStyle w:val="QuerverweiseZchn"/>
        </w:rPr>
      </w:r>
      <w:r w:rsidR="00490311" w:rsidRPr="00490311">
        <w:rPr>
          <w:rStyle w:val="QuerverweiseZchn"/>
        </w:rPr>
        <w:fldChar w:fldCharType="separate"/>
      </w:r>
      <w:r w:rsidR="006E5F32" w:rsidRPr="003E68CF">
        <w:rPr>
          <w:rStyle w:val="QuerverweiseZchn"/>
        </w:rPr>
        <w:t>Appendix B: Segmentation Algorithms</w:t>
      </w:r>
      <w:r w:rsidR="00490311" w:rsidRPr="00490311">
        <w:rPr>
          <w:rStyle w:val="QuerverweiseZchn"/>
        </w:rPr>
        <w:fldChar w:fldCharType="end"/>
      </w:r>
      <w:r>
        <w:t>).</w:t>
      </w:r>
    </w:p>
    <w:p w:rsidR="003D1908" w:rsidRDefault="00A46B31" w:rsidP="008338F0">
      <w:pPr>
        <w:pStyle w:val="Aufzhlungszeichen1"/>
      </w:pPr>
      <w:r>
        <w:rPr>
          <w:shd w:val="clear" w:color="auto" w:fill="D9D9D9"/>
        </w:rPr>
        <w:lastRenderedPageBreak/>
        <w:t>CHAT_MINIMAL</w:t>
      </w:r>
      <w:r w:rsidRPr="00A1234C">
        <w:rPr>
          <w:rStyle w:val="Standard-BlockCharCharCharChar"/>
        </w:rPr>
        <w:t xml:space="preserve">: </w:t>
      </w:r>
      <w:r>
        <w:t xml:space="preserve">The finite state machine that describes the segmentation algorithm for CHAT_MINIMAL files. These are used for various functions </w:t>
      </w:r>
      <w:r w:rsidRPr="00BC433B">
        <w:t xml:space="preserve">under </w:t>
      </w:r>
      <w:r w:rsidR="00BC433B" w:rsidRPr="00BC433B">
        <w:rPr>
          <w:rStyle w:val="RefsZchn"/>
        </w:rPr>
        <w:t>“</w:t>
      </w:r>
      <w:r w:rsidRPr="00BC433B">
        <w:rPr>
          <w:rStyle w:val="RefsZchn"/>
        </w:rPr>
        <w:t>Segmentation</w:t>
      </w:r>
      <w:r w:rsidR="00BC433B" w:rsidRPr="00BC433B">
        <w:rPr>
          <w:rStyle w:val="RefsZchn"/>
        </w:rPr>
        <w:t>”</w:t>
      </w:r>
      <w:r w:rsidR="00BC433B" w:rsidRPr="00BC433B">
        <w:t xml:space="preserve"> and </w:t>
      </w:r>
      <w:r w:rsidR="00BC433B" w:rsidRPr="00BC433B">
        <w:rPr>
          <w:rStyle w:val="RefsZchn"/>
        </w:rPr>
        <w:t>“</w:t>
      </w:r>
      <w:r w:rsidRPr="00BC433B">
        <w:rPr>
          <w:rStyle w:val="RefsZchn"/>
        </w:rPr>
        <w:t>CHAT_MINIMAL Segmentation</w:t>
      </w:r>
      <w:r w:rsidR="00BC433B" w:rsidRPr="00BC433B">
        <w:rPr>
          <w:rStyle w:val="RefsZchn"/>
        </w:rPr>
        <w:t>”</w:t>
      </w:r>
      <w:r>
        <w:t xml:space="preserve"> (see </w:t>
      </w:r>
      <w:r w:rsidR="00490311">
        <w:rPr>
          <w:rStyle w:val="QuerverweiseZchn"/>
        </w:rPr>
        <w:t>Se</w:t>
      </w:r>
      <w:r w:rsidR="00490311" w:rsidRPr="00490311">
        <w:rPr>
          <w:rStyle w:val="QuerverweiseZchn"/>
        </w:rPr>
        <w:t xml:space="preserve">ction H </w:t>
      </w:r>
      <w:r w:rsidR="00490311" w:rsidRPr="00490311">
        <w:rPr>
          <w:rStyle w:val="QuerverweiseZchn"/>
        </w:rPr>
        <w:fldChar w:fldCharType="begin"/>
      </w:r>
      <w:r w:rsidR="00490311" w:rsidRPr="00490311">
        <w:rPr>
          <w:rStyle w:val="QuerverweiseZchn"/>
        </w:rPr>
        <w:instrText xml:space="preserve"> REF _Ref472775079 \h </w:instrText>
      </w:r>
      <w:r w:rsidR="00490311">
        <w:rPr>
          <w:rStyle w:val="QuerverweiseZchn"/>
        </w:rPr>
        <w:instrText xml:space="preserve"> \* MERGEFORMAT </w:instrText>
      </w:r>
      <w:r w:rsidR="00490311" w:rsidRPr="00490311">
        <w:rPr>
          <w:rStyle w:val="QuerverweiseZchn"/>
        </w:rPr>
      </w:r>
      <w:r w:rsidR="00490311" w:rsidRPr="00490311">
        <w:rPr>
          <w:rStyle w:val="QuerverweiseZchn"/>
        </w:rPr>
        <w:fldChar w:fldCharType="separate"/>
      </w:r>
      <w:r w:rsidR="003E68CF" w:rsidRPr="003E68CF">
        <w:rPr>
          <w:rStyle w:val="QuerverweiseZchn"/>
        </w:rPr>
        <w:t>Format Menu</w:t>
      </w:r>
      <w:r w:rsidR="00490311" w:rsidRPr="00490311">
        <w:rPr>
          <w:rStyle w:val="QuerverweiseZchn"/>
        </w:rPr>
        <w:fldChar w:fldCharType="end"/>
      </w:r>
      <w:r>
        <w:t xml:space="preserve"> of the function references and </w:t>
      </w:r>
      <w:r w:rsidR="00490311" w:rsidRPr="00490311">
        <w:rPr>
          <w:rStyle w:val="QuerverweiseZchn"/>
        </w:rPr>
        <w:fldChar w:fldCharType="begin"/>
      </w:r>
      <w:r w:rsidR="00490311" w:rsidRPr="00490311">
        <w:rPr>
          <w:rStyle w:val="QuerverweiseZchn"/>
        </w:rPr>
        <w:instrText xml:space="preserve"> REF _Ref472774991 \h </w:instrText>
      </w:r>
      <w:r w:rsidR="00490311">
        <w:rPr>
          <w:rStyle w:val="QuerverweiseZchn"/>
        </w:rPr>
        <w:instrText xml:space="preserve"> \* MERGEFORMAT </w:instrText>
      </w:r>
      <w:r w:rsidR="00490311" w:rsidRPr="00490311">
        <w:rPr>
          <w:rStyle w:val="QuerverweiseZchn"/>
        </w:rPr>
      </w:r>
      <w:r w:rsidR="00490311" w:rsidRPr="00490311">
        <w:rPr>
          <w:rStyle w:val="QuerverweiseZchn"/>
        </w:rPr>
        <w:fldChar w:fldCharType="separate"/>
      </w:r>
      <w:r w:rsidR="006E5F32" w:rsidRPr="003E68CF">
        <w:rPr>
          <w:rStyle w:val="QuerverweiseZchn"/>
        </w:rPr>
        <w:t>Appendix B: Segmentation Algorithms</w:t>
      </w:r>
      <w:r w:rsidR="00490311" w:rsidRPr="00490311">
        <w:rPr>
          <w:rStyle w:val="QuerverweiseZchn"/>
        </w:rPr>
        <w:fldChar w:fldCharType="end"/>
      </w:r>
      <w:r>
        <w:t>).</w:t>
      </w:r>
    </w:p>
    <w:p w:rsidR="003D1908" w:rsidRDefault="00A46B31" w:rsidP="008338F0">
      <w:pPr>
        <w:pStyle w:val="Aufzhlungszeichen1"/>
      </w:pPr>
      <w:r>
        <w:rPr>
          <w:shd w:val="clear" w:color="auto" w:fill="D9D9D9"/>
        </w:rPr>
        <w:t>IPA</w:t>
      </w:r>
      <w:r w:rsidRPr="00A1234C">
        <w:rPr>
          <w:rStyle w:val="Standard-BlockCharCharCharChar"/>
        </w:rPr>
        <w:t>: The</w:t>
      </w:r>
      <w:r>
        <w:t xml:space="preserve"> finite state machine that describes the segmentation algorithm for IPA files. These are used for various functions </w:t>
      </w:r>
      <w:r w:rsidRPr="00BC433B">
        <w:t xml:space="preserve">under </w:t>
      </w:r>
      <w:r w:rsidR="00BC433B" w:rsidRPr="00BC433B">
        <w:rPr>
          <w:rStyle w:val="RefsZchn"/>
        </w:rPr>
        <w:t>“</w:t>
      </w:r>
      <w:r w:rsidRPr="00BC433B">
        <w:rPr>
          <w:rStyle w:val="RefsZchn"/>
        </w:rPr>
        <w:t>Segmentation</w:t>
      </w:r>
      <w:r w:rsidR="00BC433B" w:rsidRPr="00BC433B">
        <w:rPr>
          <w:rStyle w:val="RefsZchn"/>
        </w:rPr>
        <w:t>”</w:t>
      </w:r>
      <w:r w:rsidR="00BC433B" w:rsidRPr="00BC433B">
        <w:t xml:space="preserve"> and </w:t>
      </w:r>
      <w:r w:rsidR="00BC433B" w:rsidRPr="00BC433B">
        <w:rPr>
          <w:rStyle w:val="RefsZchn"/>
        </w:rPr>
        <w:t>“</w:t>
      </w:r>
      <w:r w:rsidRPr="00BC433B">
        <w:rPr>
          <w:rStyle w:val="RefsZchn"/>
        </w:rPr>
        <w:t>IPA Segmentation</w:t>
      </w:r>
      <w:r w:rsidR="00BC433B" w:rsidRPr="00BC433B">
        <w:rPr>
          <w:rStyle w:val="RefsZchn"/>
        </w:rPr>
        <w:t>”</w:t>
      </w:r>
      <w:r w:rsidRPr="00BC433B">
        <w:t xml:space="preserve"> </w:t>
      </w:r>
      <w:r>
        <w:t xml:space="preserve">(see </w:t>
      </w:r>
      <w:r w:rsidR="00490311">
        <w:rPr>
          <w:rStyle w:val="QuerverweiseZchn"/>
        </w:rPr>
        <w:t>Se</w:t>
      </w:r>
      <w:r w:rsidR="00490311" w:rsidRPr="00490311">
        <w:rPr>
          <w:rStyle w:val="QuerverweiseZchn"/>
        </w:rPr>
        <w:t xml:space="preserve">ction H </w:t>
      </w:r>
      <w:r w:rsidR="00490311" w:rsidRPr="00490311">
        <w:rPr>
          <w:rStyle w:val="QuerverweiseZchn"/>
        </w:rPr>
        <w:fldChar w:fldCharType="begin"/>
      </w:r>
      <w:r w:rsidR="00490311" w:rsidRPr="00490311">
        <w:rPr>
          <w:rStyle w:val="QuerverweiseZchn"/>
        </w:rPr>
        <w:instrText xml:space="preserve"> REF _Ref472775079 \h </w:instrText>
      </w:r>
      <w:r w:rsidR="00490311">
        <w:rPr>
          <w:rStyle w:val="QuerverweiseZchn"/>
        </w:rPr>
        <w:instrText xml:space="preserve"> \* MERGEFORMAT </w:instrText>
      </w:r>
      <w:r w:rsidR="00490311" w:rsidRPr="00490311">
        <w:rPr>
          <w:rStyle w:val="QuerverweiseZchn"/>
        </w:rPr>
      </w:r>
      <w:r w:rsidR="00490311" w:rsidRPr="00490311">
        <w:rPr>
          <w:rStyle w:val="QuerverweiseZchn"/>
        </w:rPr>
        <w:fldChar w:fldCharType="separate"/>
      </w:r>
      <w:r w:rsidR="003E68CF" w:rsidRPr="003E68CF">
        <w:rPr>
          <w:rStyle w:val="QuerverweiseZchn"/>
        </w:rPr>
        <w:t>Format Menu</w:t>
      </w:r>
      <w:r w:rsidR="00490311" w:rsidRPr="00490311">
        <w:rPr>
          <w:rStyle w:val="QuerverweiseZchn"/>
        </w:rPr>
        <w:fldChar w:fldCharType="end"/>
      </w:r>
      <w:r>
        <w:t xml:space="preserve"> of the function references and </w:t>
      </w:r>
      <w:r w:rsidR="00490311" w:rsidRPr="00490311">
        <w:rPr>
          <w:rStyle w:val="QuerverweiseZchn"/>
        </w:rPr>
        <w:fldChar w:fldCharType="begin"/>
      </w:r>
      <w:r w:rsidR="00490311" w:rsidRPr="00490311">
        <w:rPr>
          <w:rStyle w:val="QuerverweiseZchn"/>
        </w:rPr>
        <w:instrText xml:space="preserve"> REF _Ref472774991 \h </w:instrText>
      </w:r>
      <w:r w:rsidR="00490311">
        <w:rPr>
          <w:rStyle w:val="QuerverweiseZchn"/>
        </w:rPr>
        <w:instrText xml:space="preserve"> \* MERGEFORMAT </w:instrText>
      </w:r>
      <w:r w:rsidR="00490311" w:rsidRPr="00490311">
        <w:rPr>
          <w:rStyle w:val="QuerverweiseZchn"/>
        </w:rPr>
      </w:r>
      <w:r w:rsidR="00490311" w:rsidRPr="00490311">
        <w:rPr>
          <w:rStyle w:val="QuerverweiseZchn"/>
        </w:rPr>
        <w:fldChar w:fldCharType="separate"/>
      </w:r>
      <w:r w:rsidR="006E5F32" w:rsidRPr="003E68CF">
        <w:rPr>
          <w:rStyle w:val="QuerverweiseZchn"/>
        </w:rPr>
        <w:t>Appendix B: Segmentation Algorithms</w:t>
      </w:r>
      <w:r w:rsidR="00490311" w:rsidRPr="00490311">
        <w:rPr>
          <w:rStyle w:val="QuerverweiseZchn"/>
        </w:rPr>
        <w:fldChar w:fldCharType="end"/>
      </w:r>
      <w:r>
        <w:t>).</w:t>
      </w:r>
    </w:p>
    <w:p w:rsidR="00FD39B0" w:rsidRDefault="00A46B31" w:rsidP="00CE6849">
      <w:pPr>
        <w:pStyle w:val="Standard-BlockCharCharChar"/>
      </w:pPr>
      <w:r>
        <w:t xml:space="preserve">Furthermore, you can use this dialog to choose the form of pauses that are inserted via </w:t>
      </w:r>
      <w:r w:rsidR="00BC433B" w:rsidRPr="00BC433B">
        <w:rPr>
          <w:rStyle w:val="Menufunction"/>
        </w:rPr>
        <w:fldChar w:fldCharType="begin"/>
      </w:r>
      <w:r w:rsidR="00BC433B" w:rsidRPr="00BC433B">
        <w:rPr>
          <w:rStyle w:val="Menufunction"/>
        </w:rPr>
        <w:instrText xml:space="preserve"> REF _Ref472895358 \h </w:instrText>
      </w:r>
      <w:r w:rsidR="00BC433B">
        <w:rPr>
          <w:rStyle w:val="Menufunction"/>
        </w:rPr>
        <w:instrText xml:space="preserve"> \* MERGEFORMAT </w:instrText>
      </w:r>
      <w:r w:rsidR="00BC433B" w:rsidRPr="00BC433B">
        <w:rPr>
          <w:rStyle w:val="Menufunction"/>
        </w:rPr>
      </w:r>
      <w:r w:rsidR="00BC433B" w:rsidRPr="00BC433B">
        <w:rPr>
          <w:rStyle w:val="Menufunction"/>
        </w:rPr>
        <w:fldChar w:fldCharType="separate"/>
      </w:r>
      <w:r w:rsidR="003E68CF" w:rsidRPr="003E68CF">
        <w:rPr>
          <w:rStyle w:val="Menufunction"/>
        </w:rPr>
        <w:t>Event &gt; Insert Pause</w:t>
      </w:r>
      <w:r w:rsidR="00BC433B" w:rsidRPr="00BC433B">
        <w:rPr>
          <w:rStyle w:val="Menufunction"/>
        </w:rPr>
        <w:fldChar w:fldCharType="end"/>
      </w:r>
      <w:r>
        <w:t xml:space="preserve">. Prefix states which characters precede the pause description. Suffix defines which characters follow. </w:t>
      </w:r>
    </w:p>
    <w:p w:rsidR="003D1908" w:rsidRDefault="00A46B31" w:rsidP="00CE6849">
      <w:pPr>
        <w:pStyle w:val="Standard-BlockCharCharChar"/>
      </w:pPr>
      <w:r>
        <w:t xml:space="preserve">Via </w:t>
      </w:r>
      <w:r w:rsidRPr="00BC433B">
        <w:rPr>
          <w:rStyle w:val="RefsZchn"/>
        </w:rPr>
        <w:t>“Decimal”</w:t>
      </w:r>
      <w:r>
        <w:t xml:space="preserve"> you can define whether a decimal point or a comma is used. </w:t>
      </w:r>
      <w:r w:rsidRPr="00BC433B">
        <w:rPr>
          <w:rStyle w:val="RefsZchn"/>
        </w:rPr>
        <w:t>“Round to”</w:t>
      </w:r>
      <w:r>
        <w:t xml:space="preserve"> defines the number of digits behind the comma, to which the pause measurement is rounded. The settings automatically adapt to the transcription system that has been selected under </w:t>
      </w:r>
      <w:r w:rsidRPr="00BC433B">
        <w:rPr>
          <w:rStyle w:val="RefsZchn"/>
        </w:rPr>
        <w:t>“Preferred Segmentation”</w:t>
      </w:r>
      <w:r>
        <w:t>.</w:t>
      </w:r>
    </w:p>
    <w:p w:rsidR="003D1908" w:rsidRDefault="00A46B31" w:rsidP="00CE6849">
      <w:pPr>
        <w:pStyle w:val="Standard-BlockCharCharChar"/>
      </w:pPr>
      <w:r>
        <w:t xml:space="preserve">4. </w:t>
      </w:r>
      <w:r>
        <w:rPr>
          <w:shd w:val="clear" w:color="auto" w:fill="D9D9D9"/>
        </w:rPr>
        <w:t>Auto Save</w:t>
      </w:r>
      <w:r>
        <w:t xml:space="preserve">: In the tab </w:t>
      </w:r>
      <w:r w:rsidRPr="006F75AA">
        <w:rPr>
          <w:rStyle w:val="RefsZchn"/>
        </w:rPr>
        <w:t>“Auto save”</w:t>
      </w:r>
      <w:r>
        <w:t xml:space="preserve"> you can choose if you would always like to create an automatic backup copy of the transcription you are working on. </w:t>
      </w:r>
    </w:p>
    <w:p w:rsidR="00FD39B0" w:rsidRDefault="00A46B31" w:rsidP="00CE6849">
      <w:pPr>
        <w:pStyle w:val="Standard-BlockCharCharChar"/>
      </w:pPr>
      <w:r>
        <w:t xml:space="preserve">The automatically generated backup copy will save your data in case of a system crash, as you are able to restore your transcription from the backup copy. </w:t>
      </w:r>
    </w:p>
    <w:p w:rsidR="003D1908" w:rsidRDefault="00A46B31" w:rsidP="00CE6849">
      <w:pPr>
        <w:pStyle w:val="Standard-BlockCharCharChar"/>
      </w:pPr>
      <w:r>
        <w:t xml:space="preserve">If this option is activated, a backup copy with a clear name is created for the session, every time the Editor is started. </w:t>
      </w:r>
    </w:p>
    <w:p w:rsidR="003D1908" w:rsidRDefault="00A46B31">
      <w:pPr>
        <w:pStyle w:val="GraphikFormat"/>
      </w:pPr>
      <w:r>
        <w:rPr>
          <w:noProof/>
          <w:lang w:eastAsia="de-DE"/>
        </w:rPr>
        <w:drawing>
          <wp:inline distT="0" distB="0" distL="0" distR="0" wp14:anchorId="162C8296" wp14:editId="449A6CB0">
            <wp:extent cx="4624000" cy="3456000"/>
            <wp:effectExtent l="0" t="0" r="5715"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4624000" cy="3456000"/>
                    </a:xfrm>
                    <a:prstGeom prst="rect">
                      <a:avLst/>
                    </a:prstGeom>
                  </pic:spPr>
                </pic:pic>
              </a:graphicData>
            </a:graphic>
          </wp:inline>
        </w:drawing>
      </w:r>
    </w:p>
    <w:p w:rsidR="003D1908" w:rsidRDefault="00A46B31" w:rsidP="00CE6849">
      <w:pPr>
        <w:pStyle w:val="Standard-BlockCharCharChar"/>
      </w:pPr>
      <w:r>
        <w:t>You can use the following settings:</w:t>
      </w:r>
    </w:p>
    <w:p w:rsidR="003D1908" w:rsidRDefault="00A46B31" w:rsidP="008338F0">
      <w:pPr>
        <w:pStyle w:val="Aufzhlungszeichen1"/>
      </w:pPr>
      <w:r>
        <w:rPr>
          <w:shd w:val="clear" w:color="auto" w:fill="D9D9D9"/>
        </w:rPr>
        <w:t>Enable auto save</w:t>
      </w:r>
      <w:r w:rsidRPr="00A1234C">
        <w:rPr>
          <w:rStyle w:val="Standard-BlockCharCharCharChar"/>
        </w:rPr>
        <w:t xml:space="preserve">: </w:t>
      </w:r>
      <w:r>
        <w:t>The generating of an automatic backup copy is activated.</w:t>
      </w:r>
    </w:p>
    <w:p w:rsidR="003D1908" w:rsidRDefault="00BC433B" w:rsidP="008338F0">
      <w:pPr>
        <w:pStyle w:val="Aufzhlungszeichen1"/>
      </w:pPr>
      <w:r>
        <w:rPr>
          <w:shd w:val="clear" w:color="auto" w:fill="D9D9D9"/>
        </w:rPr>
        <w:t>F</w:t>
      </w:r>
      <w:r w:rsidR="00A46B31">
        <w:rPr>
          <w:shd w:val="clear" w:color="auto" w:fill="D9D9D9"/>
        </w:rPr>
        <w:t>ile name</w:t>
      </w:r>
      <w:r w:rsidR="00A46B31" w:rsidRPr="00A1234C">
        <w:rPr>
          <w:rStyle w:val="Standard-BlockCharCharCharChar"/>
        </w:rPr>
        <w:t xml:space="preserve">: </w:t>
      </w:r>
      <w:r w:rsidR="00A46B31">
        <w:t>Accept the suggested file name or change it.</w:t>
      </w:r>
    </w:p>
    <w:p w:rsidR="003D1908" w:rsidRDefault="00BC433B" w:rsidP="008338F0">
      <w:pPr>
        <w:pStyle w:val="Aufzhlungszeichen1"/>
      </w:pPr>
      <w:r>
        <w:rPr>
          <w:shd w:val="clear" w:color="auto" w:fill="D9D9D9"/>
        </w:rPr>
        <w:lastRenderedPageBreak/>
        <w:t>Directory</w:t>
      </w:r>
      <w:r w:rsidR="00A46B31" w:rsidRPr="00A1234C">
        <w:rPr>
          <w:rStyle w:val="Standard-BlockCharCharCharChar"/>
        </w:rPr>
        <w:t>:</w:t>
      </w:r>
      <w:r w:rsidR="00A46B31">
        <w:t xml:space="preserve"> Accept the suggested save location for the backup file or select </w:t>
      </w:r>
      <w:r w:rsidR="00A46B31">
        <w:rPr>
          <w:rStyle w:val="ButtonsZchn"/>
        </w:rPr>
        <w:t>Browse…</w:t>
      </w:r>
      <w:r w:rsidR="00A46B31">
        <w:t xml:space="preserve"> in order to change the location.</w:t>
      </w:r>
    </w:p>
    <w:p w:rsidR="003D1908" w:rsidRDefault="00BC433B" w:rsidP="008338F0">
      <w:pPr>
        <w:pStyle w:val="Aufzhlungszeichen1"/>
      </w:pPr>
      <w:r>
        <w:rPr>
          <w:shd w:val="clear" w:color="auto" w:fill="D9D9D9"/>
        </w:rPr>
        <w:t>I</w:t>
      </w:r>
      <w:r w:rsidR="00A46B31">
        <w:rPr>
          <w:shd w:val="clear" w:color="auto" w:fill="D9D9D9"/>
        </w:rPr>
        <w:t>nterval</w:t>
      </w:r>
      <w:r w:rsidR="00A46B31" w:rsidRPr="00A1234C">
        <w:rPr>
          <w:rStyle w:val="Standard-BlockCharCharCharChar"/>
        </w:rPr>
        <w:t>: The</w:t>
      </w:r>
      <w:r w:rsidR="00A46B31">
        <w:t xml:space="preserve"> data is automatically copied into the backup copy in intervals. The shorter the saving intervals, the better protected your data is. However, the capacity of your internal memory is also used more frequently. The preset “ten-minute-interval” has proven itself to be a reasonable choice here. However, if required you may increase or decrease this time interval.</w:t>
      </w:r>
    </w:p>
    <w:p w:rsidR="003D1908" w:rsidRDefault="00A46B31" w:rsidP="008338F0">
      <w:pPr>
        <w:pStyle w:val="Aufzhlungszeichen1"/>
      </w:pPr>
      <w:r>
        <w:rPr>
          <w:shd w:val="clear" w:color="auto" w:fill="D9D9D9"/>
        </w:rPr>
        <w:t>Enable undo</w:t>
      </w:r>
      <w:r w:rsidRPr="00A1234C">
        <w:rPr>
          <w:rStyle w:val="Standard-BlockCharCharCharChar"/>
        </w:rPr>
        <w:t xml:space="preserve">: </w:t>
      </w:r>
      <w:r>
        <w:t>The undo function (</w:t>
      </w:r>
      <w:r w:rsidRPr="006F75AA">
        <w:rPr>
          <w:rStyle w:val="RefsZchn"/>
        </w:rPr>
        <w:t>“Undo”</w:t>
      </w:r>
      <w:r>
        <w:t xml:space="preserve">) in the </w:t>
      </w:r>
      <w:r w:rsidRPr="006F75AA">
        <w:rPr>
          <w:rStyle w:val="RefsZchn"/>
        </w:rPr>
        <w:t>“Edit”</w:t>
      </w:r>
      <w:r>
        <w:t xml:space="preserve"> menu is activated</w:t>
      </w:r>
    </w:p>
    <w:p w:rsidR="003D1908" w:rsidRDefault="00A46B31" w:rsidP="00CE6849">
      <w:pPr>
        <w:pStyle w:val="Standard-BlockCharCharChar"/>
      </w:pPr>
      <w:r>
        <w:t xml:space="preserve">5. </w:t>
      </w:r>
      <w:r>
        <w:rPr>
          <w:shd w:val="clear" w:color="auto" w:fill="D9D9D9"/>
        </w:rPr>
        <w:t>Language</w:t>
      </w:r>
      <w:r w:rsidRPr="00A1234C">
        <w:t>: In</w:t>
      </w:r>
      <w:r>
        <w:t xml:space="preserve"> the tab </w:t>
      </w:r>
      <w:r w:rsidRPr="006F75AA">
        <w:rPr>
          <w:rStyle w:val="RefsZchn"/>
        </w:rPr>
        <w:t>“Language”</w:t>
      </w:r>
      <w:r>
        <w:t xml:space="preserve"> you can define the language in which you would like to work with the EXMARaLDA Partitur-Editor. </w:t>
      </w:r>
    </w:p>
    <w:p w:rsidR="000E711B" w:rsidRDefault="000E711B" w:rsidP="00CE6849">
      <w:pPr>
        <w:pStyle w:val="Standard-BlockCharCharChar"/>
      </w:pPr>
      <w:r>
        <w:t xml:space="preserve">Select the language that you would like to use from the drop-down list. Save your settings by clicking </w:t>
      </w:r>
      <w:r>
        <w:rPr>
          <w:rStyle w:val="ButtonsZchn"/>
        </w:rPr>
        <w:t>OK</w:t>
      </w:r>
      <w:r>
        <w:t>. Then you will have to close and restart the Partitur-Editor. After this step, the language change is activated.</w:t>
      </w:r>
    </w:p>
    <w:p w:rsidR="00A1234C" w:rsidRDefault="00A1234C" w:rsidP="00A1234C">
      <w:pPr>
        <w:pStyle w:val="GraphikFormat"/>
      </w:pPr>
      <w:r>
        <w:rPr>
          <w:noProof/>
          <w:lang w:eastAsia="de-DE"/>
        </w:rPr>
        <w:drawing>
          <wp:inline distT="0" distB="0" distL="0" distR="0" wp14:anchorId="73487E9E" wp14:editId="3F2E55B4">
            <wp:extent cx="4629284" cy="3456000"/>
            <wp:effectExtent l="0" t="0" r="0"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extLst>
                        <a:ext uri="{28A0092B-C50C-407E-A947-70E740481C1C}">
                          <a14:useLocalDpi xmlns:a14="http://schemas.microsoft.com/office/drawing/2010/main" val="0"/>
                        </a:ext>
                      </a:extLst>
                    </a:blip>
                    <a:stretch>
                      <a:fillRect/>
                    </a:stretch>
                  </pic:blipFill>
                  <pic:spPr>
                    <a:xfrm>
                      <a:off x="0" y="0"/>
                      <a:ext cx="4629284" cy="3456000"/>
                    </a:xfrm>
                    <a:prstGeom prst="rect">
                      <a:avLst/>
                    </a:prstGeom>
                  </pic:spPr>
                </pic:pic>
              </a:graphicData>
            </a:graphic>
          </wp:inline>
        </w:drawing>
      </w:r>
    </w:p>
    <w:p w:rsidR="003D1908" w:rsidRDefault="00A46B31" w:rsidP="00CE6849">
      <w:pPr>
        <w:pStyle w:val="Standard-BlockCharCharChar"/>
      </w:pPr>
      <w:r>
        <w:t xml:space="preserve">6. </w:t>
      </w:r>
      <w:r w:rsidRPr="00A1234C">
        <w:rPr>
          <w:shd w:val="clear" w:color="auto" w:fill="D9D9D9"/>
        </w:rPr>
        <w:t>Media</w:t>
      </w:r>
      <w:r w:rsidRPr="00A1234C">
        <w:rPr>
          <w:rStyle w:val="Standard-BlockCharCharCharChar"/>
        </w:rPr>
        <w:t xml:space="preserve">: </w:t>
      </w:r>
      <w:r>
        <w:t xml:space="preserve">In the tab </w:t>
      </w:r>
      <w:r w:rsidRPr="006F75AA">
        <w:rPr>
          <w:rStyle w:val="RefsZchn"/>
        </w:rPr>
        <w:t>“Media”</w:t>
      </w:r>
      <w:r>
        <w:t xml:space="preserve"> you can define the player that you would like to use for playing audio and video files.</w:t>
      </w:r>
    </w:p>
    <w:p w:rsidR="00C04D78" w:rsidRPr="00C04D78" w:rsidRDefault="00A46B31" w:rsidP="00C04D78">
      <w:pPr>
        <w:pStyle w:val="GraphikFormat"/>
        <w:rPr>
          <w:lang w:val="en-GB"/>
        </w:rPr>
      </w:pPr>
      <w:r w:rsidRPr="00C04D78">
        <w:rPr>
          <w:lang w:val="en-GB"/>
        </w:rPr>
        <w:lastRenderedPageBreak/>
        <w:t xml:space="preserve"> </w:t>
      </w:r>
      <w:r w:rsidR="00C04D78">
        <w:rPr>
          <w:noProof/>
          <w:lang w:eastAsia="de-DE"/>
        </w:rPr>
        <w:drawing>
          <wp:inline distT="0" distB="0" distL="0" distR="0" wp14:anchorId="6F9AC037" wp14:editId="1ECCF86A">
            <wp:extent cx="4162364" cy="3456000"/>
            <wp:effectExtent l="0" t="0" r="0" b="0"/>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extLst>
                        <a:ext uri="{28A0092B-C50C-407E-A947-70E740481C1C}">
                          <a14:useLocalDpi xmlns:a14="http://schemas.microsoft.com/office/drawing/2010/main" val="0"/>
                        </a:ext>
                      </a:extLst>
                    </a:blip>
                    <a:stretch>
                      <a:fillRect/>
                    </a:stretch>
                  </pic:blipFill>
                  <pic:spPr>
                    <a:xfrm>
                      <a:off x="0" y="0"/>
                      <a:ext cx="4162364" cy="3456000"/>
                    </a:xfrm>
                    <a:prstGeom prst="rect">
                      <a:avLst/>
                    </a:prstGeom>
                  </pic:spPr>
                </pic:pic>
              </a:graphicData>
            </a:graphic>
          </wp:inline>
        </w:drawing>
      </w:r>
    </w:p>
    <w:p w:rsidR="003D1908" w:rsidRDefault="00A46B31" w:rsidP="00CE6849">
      <w:pPr>
        <w:pStyle w:val="Standard-BlockCharCharChar"/>
      </w:pPr>
      <w:r>
        <w:t>In order to prevent issues with while playing your audio and video data in the Partitur Editor, we highly recommend the following data formats and player choices:</w:t>
      </w:r>
    </w:p>
    <w:p w:rsidR="003D1908" w:rsidRDefault="00A46B31" w:rsidP="00CE6849">
      <w:pPr>
        <w:pStyle w:val="Standard-BlockCharCharChar"/>
      </w:pPr>
      <w:r w:rsidRPr="00CE4D32">
        <w:rPr>
          <w:u w:val="single"/>
        </w:rPr>
        <w:t>Audio files</w:t>
      </w:r>
      <w:r>
        <w:rPr>
          <w:i/>
        </w:rPr>
        <w:t>:</w:t>
      </w:r>
      <w:r>
        <w:t xml:space="preserve"> Regardless of your operating system, please only use the WAVE (</w:t>
      </w:r>
      <w:r w:rsidR="00CE4D32">
        <w:t>“</w:t>
      </w:r>
      <w:r>
        <w:t>.wav</w:t>
      </w:r>
      <w:r w:rsidR="00CE4D32">
        <w:t>”</w:t>
      </w:r>
      <w:r>
        <w:t xml:space="preserve">) file format. If your transcription is solely based on audio files, please choose the BAS Audio Player as your media player. </w:t>
      </w:r>
    </w:p>
    <w:p w:rsidR="003D1908" w:rsidRDefault="00A46B31" w:rsidP="00CE4D32">
      <w:pPr>
        <w:pStyle w:val="Standard-BlockCharCharChar"/>
      </w:pPr>
      <w:r w:rsidRPr="00CE4D32">
        <w:rPr>
          <w:u w:val="single"/>
        </w:rPr>
        <w:t>Video files</w:t>
      </w:r>
      <w:r>
        <w:rPr>
          <w:i/>
        </w:rPr>
        <w:t>:</w:t>
      </w:r>
      <w:r>
        <w:t xml:space="preserve"> Regardless of your operating system, the file format MPEG-1 is considered as the most reliable. If you are operating on Windows, you also have the option to play MPEG-4 media files. The best media player choice when operating on Windows is the JDS Player. Mac and Linux users should se</w:t>
      </w:r>
      <w:r w:rsidR="009468F6">
        <w:t>lect the JMF player. To visualis</w:t>
      </w:r>
      <w:r>
        <w:t>e the oscillogram while playing the video, add the respective audio file (</w:t>
      </w:r>
      <w:r w:rsidR="00CE4D32">
        <w:t>“.wav”</w:t>
      </w:r>
      <w:r>
        <w:t xml:space="preserve">) under </w:t>
      </w:r>
      <w:r w:rsidR="00CE4D32" w:rsidRPr="00CE4D32">
        <w:rPr>
          <w:rStyle w:val="Menufunction"/>
        </w:rPr>
        <w:fldChar w:fldCharType="begin"/>
      </w:r>
      <w:r w:rsidR="00CE4D32" w:rsidRPr="00CE4D32">
        <w:rPr>
          <w:rStyle w:val="Menufunction"/>
        </w:rPr>
        <w:instrText xml:space="preserve"> REF _Ref471915616 \h </w:instrText>
      </w:r>
      <w:r w:rsidR="00CE4D32">
        <w:rPr>
          <w:rStyle w:val="Menufunction"/>
        </w:rPr>
        <w:instrText xml:space="preserve"> \* MERGEFORMAT </w:instrText>
      </w:r>
      <w:r w:rsidR="00CE4D32" w:rsidRPr="00CE4D32">
        <w:rPr>
          <w:rStyle w:val="Menufunction"/>
        </w:rPr>
      </w:r>
      <w:r w:rsidR="00CE4D32" w:rsidRPr="00CE4D32">
        <w:rPr>
          <w:rStyle w:val="Menufunction"/>
        </w:rPr>
        <w:fldChar w:fldCharType="separate"/>
      </w:r>
      <w:r w:rsidR="003E68CF" w:rsidRPr="003E68CF">
        <w:rPr>
          <w:rStyle w:val="Menufunction"/>
        </w:rPr>
        <w:t>Transcription &gt; Recordings…</w:t>
      </w:r>
      <w:r w:rsidR="00CE4D32" w:rsidRPr="00CE4D32">
        <w:rPr>
          <w:rStyle w:val="Menufunction"/>
        </w:rPr>
        <w:fldChar w:fldCharType="end"/>
      </w:r>
      <w:r>
        <w:t xml:space="preserve">. </w:t>
      </w:r>
    </w:p>
    <w:p w:rsidR="003D1908" w:rsidRDefault="00CE4D32" w:rsidP="00CE4D32">
      <w:pPr>
        <w:pStyle w:val="Standard-BlockCharCharChar"/>
      </w:pPr>
      <w:r w:rsidRPr="00CE4D32">
        <w:rPr>
          <w:u w:val="single"/>
        </w:rPr>
        <w:t>Please n</w:t>
      </w:r>
      <w:r w:rsidR="00A46B31" w:rsidRPr="00CE4D32">
        <w:rPr>
          <w:u w:val="single"/>
        </w:rPr>
        <w:t>ote</w:t>
      </w:r>
      <w:r w:rsidR="00A46B31">
        <w:t xml:space="preserve"> that in order to execute the change of media players, you will have to restart the Partitur-Editor.</w:t>
      </w:r>
    </w:p>
    <w:p w:rsidR="003D1908" w:rsidRDefault="00A46B31" w:rsidP="00CE6849">
      <w:pPr>
        <w:pStyle w:val="Standard-BlockCharCharChar"/>
        <w:rPr>
          <w:lang w:val="en-GB"/>
        </w:rPr>
      </w:pPr>
      <w:r>
        <w:t>Furthermore, you can define different parameters for the behaviour of the timeline in the musical score:</w:t>
      </w:r>
    </w:p>
    <w:p w:rsidR="003D1908" w:rsidRDefault="00A46B31" w:rsidP="008338F0">
      <w:pPr>
        <w:pStyle w:val="Aufzhlungszeichen1"/>
      </w:pPr>
      <w:r>
        <w:rPr>
          <w:shd w:val="clear" w:color="auto" w:fill="D9D9D9"/>
        </w:rPr>
        <w:t>Auto anchor transcription to media</w:t>
      </w:r>
      <w:r w:rsidRPr="00A1234C">
        <w:rPr>
          <w:rStyle w:val="Standard-BlockCharCharCharChar"/>
        </w:rPr>
        <w:t>:</w:t>
      </w:r>
      <w:r>
        <w:t xml:space="preserve"> if this option is selected, the transcription is automatically linked to an assigned recording. The first time point on the timeline has the value 0.0, the last time point has the value of the end of the recording. </w:t>
      </w:r>
    </w:p>
    <w:p w:rsidR="003D1908" w:rsidRDefault="00A46B31" w:rsidP="008338F0">
      <w:pPr>
        <w:pStyle w:val="Aufzhlungszeichen1"/>
      </w:pPr>
      <w:r>
        <w:rPr>
          <w:shd w:val="clear" w:color="auto" w:fill="D9D9D9"/>
        </w:rPr>
        <w:t>Auto remove unused timeline items after merge</w:t>
      </w:r>
      <w:r w:rsidRPr="00A1234C">
        <w:rPr>
          <w:rStyle w:val="Standard-BlockCharCharCharChar"/>
        </w:rPr>
        <w:t>:</w:t>
      </w:r>
      <w:r>
        <w:t xml:space="preserve"> If this option is chosen, an automatic check searches for unused time points on the timeline after events have been merged. If there are any, they will be removed.</w:t>
      </w:r>
    </w:p>
    <w:p w:rsidR="003D1908" w:rsidRDefault="00A46B31" w:rsidP="008338F0">
      <w:pPr>
        <w:pStyle w:val="Aufzhlungszeichen1"/>
      </w:pPr>
      <w:r>
        <w:rPr>
          <w:shd w:val="clear" w:color="auto" w:fill="D9D9D9"/>
        </w:rPr>
        <w:t>Auto interpolate when splitting</w:t>
      </w:r>
      <w:r w:rsidRPr="00A1234C">
        <w:rPr>
          <w:rStyle w:val="Standard-BlockCharCharCharChar"/>
        </w:rPr>
        <w:t>:</w:t>
      </w:r>
      <w:r>
        <w:t xml:space="preserve"> If this option is selected, the absolute time values for split events will be calculated and interpolated automatically.</w:t>
      </w:r>
    </w:p>
    <w:p w:rsidR="003D1908" w:rsidRDefault="00A46B31" w:rsidP="00CE6849">
      <w:pPr>
        <w:pStyle w:val="Standard-BlockCharCharChar"/>
      </w:pPr>
      <w:r>
        <w:t xml:space="preserve">7. </w:t>
      </w:r>
      <w:r w:rsidRPr="00A1234C">
        <w:rPr>
          <w:shd w:val="clear" w:color="auto" w:fill="D9D9D9"/>
        </w:rPr>
        <w:t>Paths</w:t>
      </w:r>
      <w:r w:rsidRPr="00A1234C">
        <w:t xml:space="preserve">: </w:t>
      </w:r>
      <w:r>
        <w:t xml:space="preserve">Here you can firstly define, into which directory the Partitur-Editor writes the Log file (the file with error messages etc.: </w:t>
      </w:r>
      <w:r w:rsidRPr="00CE4D32">
        <w:rPr>
          <w:rStyle w:val="RefsZchn"/>
        </w:rPr>
        <w:t>“Log file directory”</w:t>
      </w:r>
      <w:r>
        <w:t xml:space="preserve">). Secondly, you can define in which </w:t>
      </w:r>
      <w:r>
        <w:lastRenderedPageBreak/>
        <w:t>directory (</w:t>
      </w:r>
      <w:r w:rsidRPr="00CE4D32">
        <w:rPr>
          <w:rStyle w:val="RefsZchn"/>
        </w:rPr>
        <w:t>“Praat directory”</w:t>
      </w:r>
      <w:r>
        <w:t>) the programs “praat.exe” and “sendpraat.exe” are located, which is necessary for using the Praat panel.</w:t>
      </w:r>
    </w:p>
    <w:p w:rsidR="00A1234C" w:rsidRDefault="00A1234C" w:rsidP="00C04D78">
      <w:pPr>
        <w:pStyle w:val="GraphikFormat"/>
      </w:pPr>
      <w:r w:rsidRPr="00C04D78">
        <w:rPr>
          <w:noProof/>
          <w:lang w:eastAsia="de-DE"/>
        </w:rPr>
        <mc:AlternateContent>
          <mc:Choice Requires="wpg">
            <w:drawing>
              <wp:inline distT="0" distB="0" distL="0" distR="0" wp14:anchorId="3862CCDB" wp14:editId="4159B8F0">
                <wp:extent cx="3942271" cy="2570671"/>
                <wp:effectExtent l="0" t="0" r="1270" b="1270"/>
                <wp:docPr id="57" name="Gruppieren 9"/>
                <wp:cNvGraphicFramePr/>
                <a:graphic xmlns:a="http://schemas.openxmlformats.org/drawingml/2006/main">
                  <a:graphicData uri="http://schemas.microsoft.com/office/word/2010/wordprocessingGroup">
                    <wpg:wgp>
                      <wpg:cNvGrpSpPr/>
                      <wpg:grpSpPr>
                        <a:xfrm>
                          <a:off x="0" y="0"/>
                          <a:ext cx="3942271" cy="2570671"/>
                          <a:chOff x="-225503" y="-386010"/>
                          <a:chExt cx="3549494" cy="2461248"/>
                        </a:xfrm>
                      </wpg:grpSpPr>
                      <pic:pic xmlns:pic="http://schemas.openxmlformats.org/drawingml/2006/picture">
                        <pic:nvPicPr>
                          <pic:cNvPr id="58" name="Grafik 58"/>
                          <pic:cNvPicPr/>
                        </pic:nvPicPr>
                        <pic:blipFill>
                          <a:blip r:embed="rId189">
                            <a:extLst>
                              <a:ext uri="{28A0092B-C50C-407E-A947-70E740481C1C}">
                                <a14:useLocalDpi xmlns:a14="http://schemas.microsoft.com/office/drawing/2010/main" val="0"/>
                              </a:ext>
                            </a:extLst>
                          </a:blip>
                          <a:stretch>
                            <a:fillRect/>
                          </a:stretch>
                        </pic:blipFill>
                        <pic:spPr>
                          <a:xfrm>
                            <a:off x="-225503" y="-386010"/>
                            <a:ext cx="3549494" cy="2461248"/>
                          </a:xfrm>
                          <a:prstGeom prst="rect">
                            <a:avLst/>
                          </a:prstGeom>
                        </pic:spPr>
                      </pic:pic>
                      <pic:pic xmlns:pic="http://schemas.openxmlformats.org/drawingml/2006/picture">
                        <pic:nvPicPr>
                          <pic:cNvPr id="61" name="Grafik 61"/>
                          <pic:cNvPicPr/>
                        </pic:nvPicPr>
                        <pic:blipFill rotWithShape="1">
                          <a:blip r:embed="rId189">
                            <a:extLst>
                              <a:ext uri="{28A0092B-C50C-407E-A947-70E740481C1C}">
                                <a14:useLocalDpi xmlns:a14="http://schemas.microsoft.com/office/drawing/2010/main" val="0"/>
                              </a:ext>
                            </a:extLst>
                          </a:blip>
                          <a:srcRect l="8756" t="69748" r="81031" b="21218"/>
                          <a:stretch/>
                        </pic:blipFill>
                        <pic:spPr>
                          <a:xfrm>
                            <a:off x="1114424" y="768802"/>
                            <a:ext cx="285750" cy="257358"/>
                          </a:xfrm>
                          <a:prstGeom prst="rect">
                            <a:avLst/>
                          </a:prstGeom>
                        </pic:spPr>
                      </pic:pic>
                    </wpg:wgp>
                  </a:graphicData>
                </a:graphic>
              </wp:inline>
            </w:drawing>
          </mc:Choice>
          <mc:Fallback xmlns:w15="http://schemas.microsoft.com/office/word/2012/wordml">
            <w:pict>
              <v:group w14:anchorId="3C401E21" id="Gruppieren 9" o:spid="_x0000_s1026" style="width:310.4pt;height:202.4pt;mso-position-horizontal-relative:char;mso-position-vertical-relative:line" coordorigin="-2255,-3860" coordsize="35494,246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">
                <v:shape id="Grafik 58" o:spid="_x0000_s1027" type="#_x0000_t75" style="position:absolute;left:-2255;top:-3860;width:35494;height:246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re0/bBAAAA2wAAAA8AAABkcnMvZG93bnJldi54bWxET91qwjAUvhf2DuEMdmdTNxTXmZatQ1CG&#10;6NQHODRnbbE56ZJM69svF4KXH9//ohhMJ87kfGtZwSRJQRBXVrdcKzgeluM5CB+QNXaWScGVPBT5&#10;w2iBmbYX/qbzPtQihrDPUEETQp9J6auGDPrE9sSR+7HOYIjQ1VI7vMRw08nnNJ1Jgy3HhgZ7Khuq&#10;Tvs/o+CrXL/89rNd2Fq3rMrP1433H1qpp8fh/Q1EoCHcxTf3SiuYxrHxS/wBMv8H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Cre0/bBAAAA2wAAAA8AAAAAAAAAAAAAAAAAnwIA&#10;AGRycy9kb3ducmV2LnhtbFBLBQYAAAAABAAEAPcAAACNAwAAAAA=&#10;">
                  <v:imagedata r:id="rId190" o:title=""/>
                </v:shape>
                <v:shape id="Grafik 61" o:spid="_x0000_s1028" type="#_x0000_t75" style="position:absolute;left:11144;top:7688;width:2857;height:257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">
                  <v:imagedata r:id="rId190" o:title="" croptop="45710f" cropbottom="13905f" cropleft="5738f" cropright="53104f"/>
                </v:shape>
                <w10:anchorlock/>
              </v:group>
            </w:pict>
          </mc:Fallback>
        </mc:AlternateContent>
      </w:r>
    </w:p>
    <w:p w:rsidR="003D1908" w:rsidRDefault="00A46B31" w:rsidP="00CE4D32">
      <w:pPr>
        <w:pStyle w:val="Standard-BlockCharCharChar"/>
      </w:pPr>
      <w:r>
        <w:t xml:space="preserve">8. </w:t>
      </w:r>
      <w:r w:rsidRPr="00CE4D32">
        <w:rPr>
          <w:shd w:val="clear" w:color="auto" w:fill="D9D9D9"/>
        </w:rPr>
        <w:t>Menus</w:t>
      </w:r>
      <w:r w:rsidRPr="00CE4D32">
        <w:t xml:space="preserve">: </w:t>
      </w:r>
      <w:r>
        <w:t>Here you can show and hide project specific menus.</w:t>
      </w:r>
    </w:p>
    <w:p w:rsidR="003D1908" w:rsidRDefault="00A46B31" w:rsidP="00A1234C">
      <w:pPr>
        <w:pStyle w:val="GraphikFormat"/>
        <w:rPr>
          <w:lang w:val="en-US"/>
        </w:rPr>
      </w:pPr>
      <w:r w:rsidRPr="00A1234C">
        <w:rPr>
          <w:noProof/>
          <w:lang w:eastAsia="de-DE"/>
        </w:rPr>
        <w:drawing>
          <wp:inline distT="0" distB="0" distL="0" distR="0" wp14:anchorId="2A189EB0" wp14:editId="0D8C9511">
            <wp:extent cx="4040947" cy="2104845"/>
            <wp:effectExtent l="0" t="0" r="0" b="0"/>
            <wp:docPr id="82" name="Grafi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049107" cy="2109095"/>
                    </a:xfrm>
                    <a:prstGeom prst="rect">
                      <a:avLst/>
                    </a:prstGeom>
                  </pic:spPr>
                </pic:pic>
              </a:graphicData>
            </a:graphic>
          </wp:inline>
        </w:drawing>
      </w:r>
      <w:r>
        <w:rPr>
          <w:lang w:val="en-US"/>
        </w:rPr>
        <w:t xml:space="preserve"> </w:t>
      </w:r>
    </w:p>
    <w:p w:rsidR="00322528" w:rsidRDefault="00322528" w:rsidP="00322528">
      <w:pPr>
        <w:pStyle w:val="Standard-BlockCharCharChar"/>
      </w:pPr>
    </w:p>
    <w:p w:rsidR="003D1908" w:rsidRDefault="00A46B31" w:rsidP="00CE6849">
      <w:pPr>
        <w:pStyle w:val="berschrift3"/>
      </w:pPr>
      <w:bookmarkStart w:id="250" w:name="_Toc55213823"/>
      <w:bookmarkStart w:id="251" w:name="_Toc69129810"/>
      <w:bookmarkStart w:id="252" w:name="_Toc69129951"/>
      <w:bookmarkStart w:id="253" w:name="_Ref108437726"/>
      <w:bookmarkStart w:id="254" w:name="_Ref472714164"/>
      <w:bookmarkStart w:id="255" w:name="_Toc472960784"/>
      <w:r>
        <w:t>Edit &gt; Partitur preferences…</w:t>
      </w:r>
      <w:bookmarkEnd w:id="250"/>
      <w:bookmarkEnd w:id="251"/>
      <w:bookmarkEnd w:id="252"/>
      <w:bookmarkEnd w:id="253"/>
      <w:bookmarkEnd w:id="254"/>
      <w:bookmarkEnd w:id="255"/>
    </w:p>
    <w:p w:rsidR="00FD39B0" w:rsidRDefault="00A46B31" w:rsidP="00CE6849">
      <w:pPr>
        <w:pStyle w:val="Standard-BlockCharCharChar"/>
      </w:pPr>
      <w:r>
        <w:t xml:space="preserve">Opens a window in which parameters can be defined for the output as a musical score on a printer, as an RTF file, as an HTML file or as an XML file (see also </w:t>
      </w:r>
      <w:r w:rsidR="00CE4D32" w:rsidRPr="00CE4D32">
        <w:rPr>
          <w:rStyle w:val="Menufunction"/>
        </w:rPr>
        <w:fldChar w:fldCharType="begin"/>
      </w:r>
      <w:r w:rsidR="00CE4D32" w:rsidRPr="00CE4D32">
        <w:rPr>
          <w:rStyle w:val="Menufunction"/>
        </w:rPr>
        <w:instrText xml:space="preserve"> REF _Ref472790737 \h </w:instrText>
      </w:r>
      <w:r w:rsidR="00CE4D32">
        <w:rPr>
          <w:rStyle w:val="Menufunction"/>
        </w:rPr>
        <w:instrText xml:space="preserve"> \* MERGEFORMAT </w:instrText>
      </w:r>
      <w:r w:rsidR="00CE4D32" w:rsidRPr="00CE4D32">
        <w:rPr>
          <w:rStyle w:val="Menufunction"/>
        </w:rPr>
      </w:r>
      <w:r w:rsidR="00CE4D32" w:rsidRPr="00CE4D32">
        <w:rPr>
          <w:rStyle w:val="Menufunction"/>
        </w:rPr>
        <w:fldChar w:fldCharType="separate"/>
      </w:r>
      <w:r w:rsidR="003E68CF" w:rsidRPr="003E68CF">
        <w:rPr>
          <w:rStyle w:val="Menufunction"/>
        </w:rPr>
        <w:t>File &gt; Output...</w:t>
      </w:r>
      <w:r w:rsidR="00CE4D32" w:rsidRPr="00CE4D32">
        <w:rPr>
          <w:rStyle w:val="Menufunction"/>
        </w:rPr>
        <w:fldChar w:fldCharType="end"/>
      </w:r>
      <w:r>
        <w:t xml:space="preserve">). </w:t>
      </w:r>
    </w:p>
    <w:p w:rsidR="003D1908" w:rsidRPr="00FD39B0" w:rsidRDefault="00A46B31" w:rsidP="00FD39B0">
      <w:pPr>
        <w:rPr>
          <w:lang w:val="en-US"/>
        </w:rPr>
      </w:pPr>
      <w:r w:rsidRPr="00FD39B0">
        <w:rPr>
          <w:lang w:val="en-US"/>
        </w:rPr>
        <w:t xml:space="preserve">The window is divided into five </w:t>
      </w:r>
      <w:proofErr w:type="spellStart"/>
      <w:r w:rsidRPr="00FD39B0">
        <w:rPr>
          <w:lang w:val="en-US"/>
        </w:rPr>
        <w:t>subitems</w:t>
      </w:r>
      <w:proofErr w:type="spellEnd"/>
      <w:r w:rsidR="00FD39B0" w:rsidRPr="00FD39B0">
        <w:rPr>
          <w:lang w:val="en-US"/>
        </w:rPr>
        <w:t xml:space="preserve">: </w:t>
      </w:r>
      <w:r w:rsidR="00FD39B0" w:rsidRPr="00A1234C">
        <w:rPr>
          <w:rStyle w:val="RefsZchn"/>
        </w:rPr>
        <w:t>“Break”</w:t>
      </w:r>
      <w:r w:rsidR="00FD39B0" w:rsidRPr="00FD39B0">
        <w:rPr>
          <w:rStyle w:val="Standard-BlockCharCharCharChar"/>
        </w:rPr>
        <w:t xml:space="preserve">, </w:t>
      </w:r>
      <w:r w:rsidR="00FD39B0" w:rsidRPr="00CE4D32">
        <w:rPr>
          <w:rStyle w:val="RefsZchn"/>
        </w:rPr>
        <w:t>“General”</w:t>
      </w:r>
      <w:r w:rsidR="00FD39B0" w:rsidRPr="00FD39B0">
        <w:rPr>
          <w:rStyle w:val="Standard-BlockCharCharCharChar"/>
        </w:rPr>
        <w:t xml:space="preserve">, </w:t>
      </w:r>
      <w:r w:rsidR="00FD39B0" w:rsidRPr="00CE4D32">
        <w:rPr>
          <w:rStyle w:val="RefsZchn"/>
        </w:rPr>
        <w:t>“RTF”</w:t>
      </w:r>
      <w:r w:rsidR="00FD39B0" w:rsidRPr="00FD39B0">
        <w:rPr>
          <w:rStyle w:val="Standard-BlockCharCharCharChar"/>
        </w:rPr>
        <w:t xml:space="preserve">, </w:t>
      </w:r>
      <w:r w:rsidR="00FD39B0" w:rsidRPr="00CE4D32">
        <w:rPr>
          <w:rStyle w:val="RefsZchn"/>
        </w:rPr>
        <w:t>“HTML”</w:t>
      </w:r>
      <w:r w:rsidR="00FD39B0">
        <w:rPr>
          <w:rStyle w:val="RefsZchn"/>
        </w:rPr>
        <w:t xml:space="preserve"> </w:t>
      </w:r>
      <w:r w:rsidR="00FD39B0" w:rsidRPr="00FD39B0">
        <w:rPr>
          <w:rStyle w:val="Standard-BlockCharCharCharChar"/>
        </w:rPr>
        <w:t xml:space="preserve">and </w:t>
      </w:r>
      <w:r w:rsidR="00FD39B0" w:rsidRPr="000E711B">
        <w:rPr>
          <w:rStyle w:val="RefsZchn"/>
        </w:rPr>
        <w:t>“SVG”</w:t>
      </w:r>
      <w:r w:rsidR="00FD39B0">
        <w:rPr>
          <w:rStyle w:val="RefsZchn"/>
        </w:rPr>
        <w:t xml:space="preserve"> </w:t>
      </w:r>
      <w:r w:rsidR="00FD39B0" w:rsidRPr="00FD39B0">
        <w:rPr>
          <w:rStyle w:val="Standard-BlockCharCharCharChar"/>
        </w:rPr>
        <w:t>(they are described in more detail below)</w:t>
      </w:r>
      <w:r w:rsidR="00FD39B0">
        <w:rPr>
          <w:rStyle w:val="Standard-BlockCharCharCharChar"/>
        </w:rPr>
        <w:t>:</w:t>
      </w:r>
    </w:p>
    <w:p w:rsidR="00A1234C" w:rsidRDefault="00A1234C" w:rsidP="00A1234C">
      <w:pPr>
        <w:pStyle w:val="GraphikFormat"/>
      </w:pPr>
      <w:r>
        <w:rPr>
          <w:noProof/>
          <w:lang w:eastAsia="de-DE"/>
        </w:rPr>
        <w:lastRenderedPageBreak/>
        <w:drawing>
          <wp:inline distT="0" distB="0" distL="0" distR="0" wp14:anchorId="653F5975" wp14:editId="4A57C4C1">
            <wp:extent cx="3274828" cy="3862096"/>
            <wp:effectExtent l="0" t="0" r="1905" b="5080"/>
            <wp:docPr id="69" name="Grafi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extLst>
                        <a:ext uri="{28A0092B-C50C-407E-A947-70E740481C1C}">
                          <a14:useLocalDpi xmlns:a14="http://schemas.microsoft.com/office/drawing/2010/main" val="0"/>
                        </a:ext>
                      </a:extLst>
                    </a:blip>
                    <a:stretch>
                      <a:fillRect/>
                    </a:stretch>
                  </pic:blipFill>
                  <pic:spPr>
                    <a:xfrm>
                      <a:off x="0" y="0"/>
                      <a:ext cx="3299358" cy="3891025"/>
                    </a:xfrm>
                    <a:prstGeom prst="rect">
                      <a:avLst/>
                    </a:prstGeom>
                  </pic:spPr>
                </pic:pic>
              </a:graphicData>
            </a:graphic>
          </wp:inline>
        </w:drawing>
      </w:r>
    </w:p>
    <w:p w:rsidR="003D1908" w:rsidRDefault="00A46B31" w:rsidP="00CE6849">
      <w:pPr>
        <w:pStyle w:val="Standard-BlockCharCharChar"/>
      </w:pPr>
      <w:r>
        <w:t xml:space="preserve">The tab </w:t>
      </w:r>
      <w:r w:rsidRPr="00A1234C">
        <w:rPr>
          <w:rStyle w:val="RefsZchn"/>
        </w:rPr>
        <w:t>“Break”</w:t>
      </w:r>
      <w:r>
        <w:t xml:space="preserve"> allows you to set the parameters for line and page break:</w:t>
      </w:r>
    </w:p>
    <w:p w:rsidR="003D1908" w:rsidRDefault="00A46B31" w:rsidP="008338F0">
      <w:pPr>
        <w:pStyle w:val="Aufzhlungszeichen1"/>
      </w:pPr>
      <w:r>
        <w:rPr>
          <w:shd w:val="clear" w:color="auto" w:fill="D9D9D9"/>
        </w:rPr>
        <w:t>Respect word boundaries</w:t>
      </w:r>
      <w:r w:rsidRPr="00A1234C">
        <w:rPr>
          <w:rStyle w:val="Standard-BlockCharCharCharChar"/>
        </w:rPr>
        <w:t>:</w:t>
      </w:r>
      <w:r>
        <w:t xml:space="preserve"> defines whether word boundaries (spaces, apostrophes, hyphens) should be taken into consideration at a break, meaning whether breaks in the middle of a word should be prevented.</w:t>
      </w:r>
    </w:p>
    <w:p w:rsidR="003D1908" w:rsidRDefault="00A46B31" w:rsidP="008338F0">
      <w:pPr>
        <w:pStyle w:val="Aufzhlungszeichen1"/>
      </w:pPr>
      <w:r>
        <w:rPr>
          <w:shd w:val="clear" w:color="auto" w:fill="D9D9D9"/>
        </w:rPr>
        <w:t>Horizontal tolerance</w:t>
      </w:r>
      <w:r w:rsidRPr="00A1234C">
        <w:rPr>
          <w:rStyle w:val="Standard-BlockCharCharCharChar"/>
        </w:rPr>
        <w:t xml:space="preserve">: </w:t>
      </w:r>
      <w:r>
        <w:t>defines a range of tolerance for the width of the break. The higher this value, the fewer small units will be fragmented at a break. However, there will be a bigger musical score section.</w:t>
      </w:r>
    </w:p>
    <w:p w:rsidR="003D1908" w:rsidRDefault="00A46B31" w:rsidP="008338F0">
      <w:pPr>
        <w:pStyle w:val="Aufzhlungszeichen1"/>
      </w:pPr>
      <w:r>
        <w:rPr>
          <w:shd w:val="clear" w:color="auto" w:fill="D9D9D9"/>
        </w:rPr>
        <w:t>Vertical tolerance</w:t>
      </w:r>
      <w:r w:rsidRPr="00A1234C">
        <w:rPr>
          <w:rStyle w:val="Standard-BlockCharCharCharChar"/>
        </w:rPr>
        <w:t xml:space="preserve">: </w:t>
      </w:r>
      <w:r>
        <w:t>defines a range of tolerance for the page brake. If you encounter problems with the page break (which can be the case, depending on the printer used), adjust this value.</w:t>
      </w:r>
    </w:p>
    <w:p w:rsidR="003D1908" w:rsidRDefault="00A46B31" w:rsidP="008338F0">
      <w:pPr>
        <w:pStyle w:val="Aufzhlungszeichen1"/>
      </w:pPr>
      <w:r>
        <w:rPr>
          <w:shd w:val="clear" w:color="auto" w:fill="D9D9D9"/>
        </w:rPr>
        <w:t>Additional label space</w:t>
      </w:r>
      <w:r w:rsidRPr="00A1234C">
        <w:rPr>
          <w:rStyle w:val="Standard-BlockCharCharCharChar"/>
        </w:rPr>
        <w:t xml:space="preserve">: </w:t>
      </w:r>
      <w:r>
        <w:t>determines an additional space between the tier labels and the first entry.</w:t>
      </w:r>
    </w:p>
    <w:p w:rsidR="002254E6" w:rsidRDefault="00A46B31" w:rsidP="008338F0">
      <w:pPr>
        <w:pStyle w:val="Aufzhlungszeichen1"/>
      </w:pPr>
      <w:r w:rsidRPr="002254E6">
        <w:rPr>
          <w:shd w:val="clear" w:color="auto" w:fill="D9D9D9"/>
        </w:rPr>
        <w:t>Remove Empty Lines</w:t>
      </w:r>
      <w:r w:rsidRPr="00A1234C">
        <w:rPr>
          <w:rStyle w:val="Standard-BlockCharCharCharChar"/>
        </w:rPr>
        <w:t>:</w:t>
      </w:r>
      <w:r>
        <w:t xml:space="preserve"> determines, whether empty lines that resulted from a page or line break should be removed.</w:t>
      </w:r>
      <w:r w:rsidR="002254E6">
        <w:t xml:space="preserve"> </w:t>
      </w:r>
    </w:p>
    <w:p w:rsidR="003D1908" w:rsidRDefault="00A46B31" w:rsidP="008338F0">
      <w:pPr>
        <w:pStyle w:val="Aufzhlungszeichen1"/>
      </w:pPr>
      <w:r w:rsidRPr="002254E6">
        <w:rPr>
          <w:shd w:val="clear" w:color="auto" w:fill="D9D9D9"/>
        </w:rPr>
        <w:t>Number partitur areas</w:t>
      </w:r>
      <w:r w:rsidRPr="00CE4D32">
        <w:rPr>
          <w:rStyle w:val="Standard-BlockCharCharCharChar"/>
          <w:vertAlign w:val="superscript"/>
        </w:rPr>
        <w:footnoteReference w:id="2"/>
      </w:r>
      <w:r w:rsidRPr="00A1234C">
        <w:rPr>
          <w:rStyle w:val="Standard-BlockCharCharCharChar"/>
        </w:rPr>
        <w:t>:</w:t>
      </w:r>
      <w:r>
        <w:t xml:space="preserve"> determines if the musical score sections (“partitur areas”) are numbered consecutively.</w:t>
      </w:r>
    </w:p>
    <w:p w:rsidR="003D1908" w:rsidRDefault="00A46B31" w:rsidP="008338F0">
      <w:pPr>
        <w:pStyle w:val="Aufzhlungszeichen1"/>
      </w:pPr>
      <w:r>
        <w:rPr>
          <w:shd w:val="clear" w:color="auto" w:fill="D9D9D9"/>
        </w:rPr>
        <w:lastRenderedPageBreak/>
        <w:t>Smooth right boundaries</w:t>
      </w:r>
      <w:r w:rsidRPr="00A1234C">
        <w:rPr>
          <w:rStyle w:val="Standard-BlockCharCharCharChar"/>
        </w:rPr>
        <w:t xml:space="preserve">: </w:t>
      </w:r>
      <w:r>
        <w:t>defines whether the right musical score section’s boundaries should be smoothed out to one line (This only works for printer and RTF-output, not for HTML-output).</w:t>
      </w:r>
    </w:p>
    <w:p w:rsidR="003D1908" w:rsidRDefault="00A46B31" w:rsidP="008338F0">
      <w:pPr>
        <w:pStyle w:val="Aufzhlungszeichen1"/>
      </w:pPr>
      <w:r>
        <w:rPr>
          <w:shd w:val="clear" w:color="auto" w:fill="D9D9D9"/>
        </w:rPr>
        <w:t>Save space</w:t>
      </w:r>
      <w:r w:rsidRPr="00A1234C">
        <w:rPr>
          <w:rStyle w:val="Standard-BlockCharCharCharChar"/>
        </w:rPr>
        <w:t xml:space="preserve">: </w:t>
      </w:r>
      <w:r>
        <w:t>determines, whether empty lines should be “reduced” at output after a break. The numbering of the musical score would be slightly indented in this case:</w:t>
      </w:r>
    </w:p>
    <w:p w:rsidR="003D1908" w:rsidRDefault="003D1908" w:rsidP="00CE6849">
      <w:pPr>
        <w:pStyle w:val="Standard-BlockCharCharChar"/>
      </w:pPr>
    </w:p>
    <w:tbl>
      <w:tblPr>
        <w:tblW w:w="9458" w:type="dxa"/>
        <w:tblInd w:w="482" w:type="dxa"/>
        <w:tblLook w:val="00A0" w:firstRow="1" w:lastRow="0" w:firstColumn="1" w:lastColumn="0" w:noHBand="0" w:noVBand="0"/>
      </w:tblPr>
      <w:tblGrid>
        <w:gridCol w:w="4729"/>
        <w:gridCol w:w="4729"/>
      </w:tblGrid>
      <w:tr w:rsidR="003D1908">
        <w:tc>
          <w:tcPr>
            <w:tcW w:w="4729" w:type="dxa"/>
          </w:tcPr>
          <w:p w:rsidR="003D1908" w:rsidRDefault="00A46B31" w:rsidP="00CE4D32">
            <w:pPr>
              <w:keepNext/>
              <w:tabs>
                <w:tab w:val="clear" w:pos="482"/>
                <w:tab w:val="left" w:pos="361"/>
              </w:tabs>
              <w:spacing w:before="0" w:after="0"/>
              <w:rPr>
                <w:szCs w:val="24"/>
              </w:rPr>
            </w:pPr>
            <w:r>
              <w:rPr>
                <w:szCs w:val="24"/>
              </w:rPr>
              <w:t xml:space="preserve">Option </w:t>
            </w:r>
            <w:r w:rsidRPr="000E711B">
              <w:rPr>
                <w:rStyle w:val="RefsZchn"/>
              </w:rPr>
              <w:t>“Save Space”</w:t>
            </w:r>
            <w:r>
              <w:rPr>
                <w:szCs w:val="24"/>
              </w:rPr>
              <w:t xml:space="preserve"> </w:t>
            </w:r>
            <w:proofErr w:type="spellStart"/>
            <w:r>
              <w:rPr>
                <w:szCs w:val="24"/>
              </w:rPr>
              <w:t>deactivated</w:t>
            </w:r>
            <w:proofErr w:type="spellEnd"/>
            <w:r>
              <w:rPr>
                <w:szCs w:val="24"/>
              </w:rPr>
              <w:t>:</w:t>
            </w:r>
          </w:p>
        </w:tc>
        <w:tc>
          <w:tcPr>
            <w:tcW w:w="4729" w:type="dxa"/>
          </w:tcPr>
          <w:p w:rsidR="003D1908" w:rsidRDefault="00A46B31">
            <w:pPr>
              <w:keepNext/>
              <w:tabs>
                <w:tab w:val="clear" w:pos="482"/>
                <w:tab w:val="left" w:pos="361"/>
              </w:tabs>
              <w:spacing w:before="0" w:after="0"/>
              <w:rPr>
                <w:szCs w:val="24"/>
              </w:rPr>
            </w:pPr>
            <w:r>
              <w:rPr>
                <w:szCs w:val="24"/>
              </w:rPr>
              <w:t xml:space="preserve">Option </w:t>
            </w:r>
            <w:r w:rsidRPr="000E711B">
              <w:rPr>
                <w:rStyle w:val="RefsZchn"/>
              </w:rPr>
              <w:t>“Save Space”</w:t>
            </w:r>
            <w:r>
              <w:rPr>
                <w:szCs w:val="24"/>
              </w:rPr>
              <w:t xml:space="preserve"> </w:t>
            </w:r>
            <w:proofErr w:type="spellStart"/>
            <w:r>
              <w:rPr>
                <w:szCs w:val="24"/>
              </w:rPr>
              <w:t>activated</w:t>
            </w:r>
            <w:proofErr w:type="spellEnd"/>
            <w:r>
              <w:rPr>
                <w:szCs w:val="24"/>
              </w:rPr>
              <w:t>:</w:t>
            </w:r>
          </w:p>
        </w:tc>
      </w:tr>
      <w:tr w:rsidR="003D1908">
        <w:tc>
          <w:tcPr>
            <w:tcW w:w="4729" w:type="dxa"/>
          </w:tcPr>
          <w:p w:rsidR="003D1908" w:rsidRDefault="00A46B31">
            <w:pPr>
              <w:keepNext/>
              <w:tabs>
                <w:tab w:val="clear" w:pos="482"/>
                <w:tab w:val="left" w:pos="361"/>
              </w:tabs>
              <w:spacing w:before="0" w:after="0"/>
              <w:rPr>
                <w:szCs w:val="24"/>
              </w:rPr>
            </w:pPr>
            <w:r>
              <w:rPr>
                <w:noProof/>
                <w:szCs w:val="24"/>
                <w:lang w:eastAsia="de-DE"/>
              </w:rPr>
              <w:drawing>
                <wp:inline distT="0" distB="0" distL="0" distR="0" wp14:anchorId="2424057E" wp14:editId="14F38366">
                  <wp:extent cx="2628900" cy="1257300"/>
                  <wp:effectExtent l="0" t="0" r="0" b="0"/>
                  <wp:docPr id="98" name="Bild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93" cstate="print">
                            <a:lum bright="6000"/>
                            <a:extLst>
                              <a:ext uri="{28A0092B-C50C-407E-A947-70E740481C1C}">
                                <a14:useLocalDpi xmlns:a14="http://schemas.microsoft.com/office/drawing/2010/main" val="0"/>
                              </a:ext>
                            </a:extLst>
                          </a:blip>
                          <a:srcRect l="4700"/>
                          <a:stretch>
                            <a:fillRect/>
                          </a:stretch>
                        </pic:blipFill>
                        <pic:spPr bwMode="auto">
                          <a:xfrm>
                            <a:off x="0" y="0"/>
                            <a:ext cx="2628900" cy="1257300"/>
                          </a:xfrm>
                          <a:prstGeom prst="rect">
                            <a:avLst/>
                          </a:prstGeom>
                          <a:noFill/>
                          <a:ln>
                            <a:noFill/>
                          </a:ln>
                        </pic:spPr>
                      </pic:pic>
                    </a:graphicData>
                  </a:graphic>
                </wp:inline>
              </w:drawing>
            </w:r>
          </w:p>
        </w:tc>
        <w:tc>
          <w:tcPr>
            <w:tcW w:w="4729" w:type="dxa"/>
          </w:tcPr>
          <w:p w:rsidR="003D1908" w:rsidRDefault="00A46B31">
            <w:pPr>
              <w:keepNext/>
              <w:tabs>
                <w:tab w:val="clear" w:pos="482"/>
                <w:tab w:val="left" w:pos="361"/>
              </w:tabs>
              <w:spacing w:before="0" w:after="0"/>
              <w:rPr>
                <w:szCs w:val="24"/>
              </w:rPr>
            </w:pPr>
            <w:r>
              <w:rPr>
                <w:noProof/>
                <w:szCs w:val="24"/>
                <w:lang w:eastAsia="de-DE"/>
              </w:rPr>
              <w:drawing>
                <wp:inline distT="0" distB="0" distL="0" distR="0" wp14:anchorId="5D04A49D" wp14:editId="162BFC98">
                  <wp:extent cx="2667000" cy="714375"/>
                  <wp:effectExtent l="0" t="0" r="0" b="9525"/>
                  <wp:docPr id="99" name="Bild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94" cstate="print">
                            <a:lum bright="6000"/>
                            <a:extLst>
                              <a:ext uri="{28A0092B-C50C-407E-A947-70E740481C1C}">
                                <a14:useLocalDpi xmlns:a14="http://schemas.microsoft.com/office/drawing/2010/main" val="0"/>
                              </a:ext>
                            </a:extLst>
                          </a:blip>
                          <a:srcRect l="3226"/>
                          <a:stretch>
                            <a:fillRect/>
                          </a:stretch>
                        </pic:blipFill>
                        <pic:spPr bwMode="auto">
                          <a:xfrm>
                            <a:off x="0" y="0"/>
                            <a:ext cx="2667000" cy="714375"/>
                          </a:xfrm>
                          <a:prstGeom prst="rect">
                            <a:avLst/>
                          </a:prstGeom>
                          <a:noFill/>
                          <a:ln>
                            <a:noFill/>
                          </a:ln>
                        </pic:spPr>
                      </pic:pic>
                    </a:graphicData>
                  </a:graphic>
                </wp:inline>
              </w:drawing>
            </w:r>
          </w:p>
        </w:tc>
      </w:tr>
    </w:tbl>
    <w:p w:rsidR="00A1234C" w:rsidRDefault="00A46B31" w:rsidP="00CE6849">
      <w:pPr>
        <w:pStyle w:val="Standard-BlockCharCharChar"/>
      </w:pPr>
      <w:r>
        <w:t xml:space="preserve">In the tab </w:t>
      </w:r>
      <w:r w:rsidRPr="00CE4D32">
        <w:rPr>
          <w:rStyle w:val="RefsZchn"/>
        </w:rPr>
        <w:t>“General”</w:t>
      </w:r>
      <w:r>
        <w:t xml:space="preserve"> further parameters can be set, which apply to all forms of output (meaning printer, RTF, HTML and XML):</w:t>
      </w:r>
      <w:r w:rsidR="00A1234C">
        <w:t xml:space="preserve"> </w:t>
      </w:r>
    </w:p>
    <w:p w:rsidR="003D1908" w:rsidRPr="00A1234C" w:rsidRDefault="00A1234C" w:rsidP="00A1234C">
      <w:pPr>
        <w:pStyle w:val="GraphikFormat"/>
        <w:rPr>
          <w:szCs w:val="24"/>
          <w:lang w:val="en-US" w:eastAsia="hi-IN" w:bidi="hi-IN"/>
        </w:rPr>
      </w:pPr>
      <w:r>
        <w:rPr>
          <w:noProof/>
          <w:lang w:eastAsia="de-DE"/>
        </w:rPr>
        <w:drawing>
          <wp:inline distT="0" distB="0" distL="0" distR="0" wp14:anchorId="308619BA" wp14:editId="2395CB7D">
            <wp:extent cx="3119193" cy="2736000"/>
            <wp:effectExtent l="0" t="0" r="5080" b="7620"/>
            <wp:docPr id="71" name="Grafi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extLst>
                        <a:ext uri="{28A0092B-C50C-407E-A947-70E740481C1C}">
                          <a14:useLocalDpi xmlns:a14="http://schemas.microsoft.com/office/drawing/2010/main" val="0"/>
                        </a:ext>
                      </a:extLst>
                    </a:blip>
                    <a:stretch>
                      <a:fillRect/>
                    </a:stretch>
                  </pic:blipFill>
                  <pic:spPr>
                    <a:xfrm>
                      <a:off x="0" y="0"/>
                      <a:ext cx="3119193" cy="2736000"/>
                    </a:xfrm>
                    <a:prstGeom prst="rect">
                      <a:avLst/>
                    </a:prstGeom>
                  </pic:spPr>
                </pic:pic>
              </a:graphicData>
            </a:graphic>
          </wp:inline>
        </w:drawing>
      </w:r>
    </w:p>
    <w:p w:rsidR="003D1908" w:rsidRDefault="00A46B31" w:rsidP="008338F0">
      <w:pPr>
        <w:pStyle w:val="Aufzhlungszeichen1"/>
      </w:pPr>
      <w:r>
        <w:rPr>
          <w:shd w:val="clear" w:color="auto" w:fill="D9D9D9"/>
        </w:rPr>
        <w:t>Include timeline in output</w:t>
      </w:r>
      <w:r w:rsidRPr="00A1234C">
        <w:rPr>
          <w:rStyle w:val="Standard-BlockCharCharCharChar"/>
        </w:rPr>
        <w:t xml:space="preserve">: </w:t>
      </w:r>
      <w:r>
        <w:t>determines whether the entries on the timeline (numbering and/or absolute time values) are to be included in the output.</w:t>
      </w:r>
    </w:p>
    <w:p w:rsidR="003D1908" w:rsidRDefault="00A46B31" w:rsidP="008338F0">
      <w:pPr>
        <w:pStyle w:val="Aufzhlungszeichen1"/>
      </w:pPr>
      <w:r>
        <w:rPr>
          <w:shd w:val="clear" w:color="auto" w:fill="D9D9D9"/>
        </w:rPr>
        <w:t>Put timeline outside frame</w:t>
      </w:r>
      <w:r w:rsidRPr="00A1234C">
        <w:rPr>
          <w:rStyle w:val="Standard-BlockCharCharCharChar"/>
        </w:rPr>
        <w:t>:</w:t>
      </w:r>
      <w:r>
        <w:t xml:space="preserve"> determines whether the entries on the timeline are going to be inside or outside of the musical score.</w:t>
      </w:r>
    </w:p>
    <w:p w:rsidR="003D1908" w:rsidRDefault="00A46B31" w:rsidP="008338F0">
      <w:pPr>
        <w:pStyle w:val="Aufzhlungszeichen1"/>
      </w:pPr>
      <w:r>
        <w:rPr>
          <w:shd w:val="clear" w:color="auto" w:fill="D9D9D9"/>
        </w:rPr>
        <w:t>Frames</w:t>
      </w:r>
      <w:r w:rsidRPr="00A1234C">
        <w:rPr>
          <w:rStyle w:val="Standard-BlockCharCharCharChar"/>
        </w:rPr>
        <w:t>:</w:t>
      </w:r>
      <w:r>
        <w:t xml:space="preserve"> defines how the sections of musical score are framed. </w:t>
      </w:r>
      <w:r w:rsidRPr="00CE4D32">
        <w:rPr>
          <w:rStyle w:val="RefsZchn"/>
        </w:rPr>
        <w:t>“Left”</w:t>
      </w:r>
      <w:r>
        <w:t xml:space="preserve">, </w:t>
      </w:r>
      <w:r w:rsidRPr="00CE4D32">
        <w:rPr>
          <w:rStyle w:val="RefsZchn"/>
        </w:rPr>
        <w:t>“Right”</w:t>
      </w:r>
      <w:r>
        <w:t xml:space="preserve">, </w:t>
      </w:r>
      <w:r w:rsidRPr="00CE4D32">
        <w:rPr>
          <w:rStyle w:val="RefsZchn"/>
        </w:rPr>
        <w:t>“Top”</w:t>
      </w:r>
      <w:r>
        <w:t xml:space="preserve">, </w:t>
      </w:r>
      <w:r w:rsidRPr="00CE4D32">
        <w:rPr>
          <w:rStyle w:val="RefsZchn"/>
        </w:rPr>
        <w:t>“Bottom”</w:t>
      </w:r>
      <w:r>
        <w:t xml:space="preserve"> determine whether the frame lines are drawn on the left, the right, at the top or the bottom. </w:t>
      </w:r>
      <w:r w:rsidRPr="00CE4D32">
        <w:rPr>
          <w:rStyle w:val="RefsZchn"/>
        </w:rPr>
        <w:t>“Color”</w:t>
      </w:r>
      <w:r>
        <w:t xml:space="preserve"> specifies the colour of the frame (click the button in order to open a window to choose a colour). </w:t>
      </w:r>
      <w:r w:rsidRPr="00CE4D32">
        <w:rPr>
          <w:rStyle w:val="RefsZchn"/>
        </w:rPr>
        <w:t>“Frame style”</w:t>
      </w:r>
      <w:r>
        <w:t xml:space="preserve"> specifies whether the framing lines are </w:t>
      </w:r>
      <w:r w:rsidRPr="00CE4D32">
        <w:rPr>
          <w:rStyle w:val="RefsZchn"/>
        </w:rPr>
        <w:t>“Solid”</w:t>
      </w:r>
      <w:r>
        <w:t xml:space="preserve">, </w:t>
      </w:r>
      <w:r w:rsidRPr="00CE4D32">
        <w:rPr>
          <w:rStyle w:val="RefsZchn"/>
        </w:rPr>
        <w:t>“Dashed”</w:t>
      </w:r>
      <w:r>
        <w:t xml:space="preserve"> or </w:t>
      </w:r>
      <w:r w:rsidRPr="00CE4D32">
        <w:rPr>
          <w:rStyle w:val="RefsZchn"/>
        </w:rPr>
        <w:t>“Dotted”</w:t>
      </w:r>
      <w:r>
        <w:t>.</w:t>
      </w:r>
    </w:p>
    <w:p w:rsidR="003D1908" w:rsidRDefault="00A46B31" w:rsidP="008338F0">
      <w:pPr>
        <w:pStyle w:val="Aufzhlungszeichen1"/>
      </w:pPr>
      <w:r>
        <w:rPr>
          <w:shd w:val="clear" w:color="auto" w:fill="D9D9D9"/>
        </w:rPr>
        <w:t>Prepend meta information and speakertable</w:t>
      </w:r>
      <w:r w:rsidRPr="003A0F08">
        <w:rPr>
          <w:rStyle w:val="Standard-BlockCharCharCharChar"/>
        </w:rPr>
        <w:t>:</w:t>
      </w:r>
      <w:r>
        <w:t xml:space="preserve"> defines whether the meta information and the speakertable are to be included in the output or not (only valid for RTF and HTML output). Please note that it is relevant for HTML output which stylesheet is specified and if a </w:t>
      </w:r>
      <w:r>
        <w:lastRenderedPageBreak/>
        <w:t xml:space="preserve">stylesheet is specified. These specifications are made under </w:t>
      </w:r>
      <w:r w:rsidR="00CE4D32" w:rsidRPr="00CE4D32">
        <w:rPr>
          <w:rStyle w:val="Menufunction"/>
        </w:rPr>
        <w:fldChar w:fldCharType="begin"/>
      </w:r>
      <w:r w:rsidR="00CE4D32" w:rsidRPr="00CE4D32">
        <w:rPr>
          <w:rStyle w:val="Menufunction"/>
        </w:rPr>
        <w:instrText xml:space="preserve"> REF _Ref472784400 \h </w:instrText>
      </w:r>
      <w:r w:rsidR="00CE4D32">
        <w:rPr>
          <w:rStyle w:val="Menufunction"/>
        </w:rPr>
        <w:instrText xml:space="preserve"> \* MERGEFORMAT </w:instrText>
      </w:r>
      <w:r w:rsidR="00CE4D32" w:rsidRPr="00CE4D32">
        <w:rPr>
          <w:rStyle w:val="Menufunction"/>
        </w:rPr>
      </w:r>
      <w:r w:rsidR="00CE4D32" w:rsidRPr="00CE4D32">
        <w:rPr>
          <w:rStyle w:val="Menufunction"/>
        </w:rPr>
        <w:fldChar w:fldCharType="separate"/>
      </w:r>
      <w:r w:rsidR="003E68CF" w:rsidRPr="003E68CF">
        <w:rPr>
          <w:rStyle w:val="Menufunction"/>
        </w:rPr>
        <w:t>Edit &gt; Preferences…</w:t>
      </w:r>
      <w:r w:rsidR="00CE4D32" w:rsidRPr="00CE4D32">
        <w:rPr>
          <w:rStyle w:val="Menufunction"/>
        </w:rPr>
        <w:fldChar w:fldCharType="end"/>
      </w:r>
      <w:r w:rsidR="00CE4D32">
        <w:t xml:space="preserve"> </w:t>
      </w:r>
      <w:r>
        <w:t xml:space="preserve">in </w:t>
      </w:r>
      <w:r w:rsidR="00CE4D32" w:rsidRPr="00CE4D32">
        <w:rPr>
          <w:rStyle w:val="RefsZchn"/>
        </w:rPr>
        <w:t>“Stylesheets”</w:t>
      </w:r>
      <w:r w:rsidR="00CE4D32">
        <w:t xml:space="preserve"> and </w:t>
      </w:r>
      <w:r w:rsidRPr="00CE4D32">
        <w:rPr>
          <w:rStyle w:val="RefsZchn"/>
        </w:rPr>
        <w:t>“Head to HTML”</w:t>
      </w:r>
      <w:r>
        <w:t xml:space="preserve">. </w:t>
      </w:r>
    </w:p>
    <w:p w:rsidR="003D1908" w:rsidRDefault="00A46B31" w:rsidP="00CE6849">
      <w:pPr>
        <w:pStyle w:val="Standard-BlockCharCharChar"/>
      </w:pPr>
      <w:r>
        <w:t>Examples:</w:t>
      </w:r>
    </w:p>
    <w:tbl>
      <w:tblPr>
        <w:tblW w:w="9238" w:type="dxa"/>
        <w:tblLayout w:type="fixed"/>
        <w:tblLook w:val="01E0" w:firstRow="1" w:lastRow="1" w:firstColumn="1" w:lastColumn="1" w:noHBand="0" w:noVBand="0"/>
      </w:tblPr>
      <w:tblGrid>
        <w:gridCol w:w="4672"/>
        <w:gridCol w:w="4566"/>
      </w:tblGrid>
      <w:tr w:rsidR="003D1908" w:rsidRPr="00396662" w:rsidTr="00CE4D32">
        <w:trPr>
          <w:trHeight w:val="1841"/>
        </w:trPr>
        <w:tc>
          <w:tcPr>
            <w:tcW w:w="4672" w:type="dxa"/>
          </w:tcPr>
          <w:p w:rsidR="003D1908" w:rsidRDefault="00A46B31" w:rsidP="00CE4D32">
            <w:pPr>
              <w:keepNext/>
              <w:tabs>
                <w:tab w:val="clear" w:pos="482"/>
                <w:tab w:val="left" w:pos="385"/>
              </w:tabs>
              <w:spacing w:before="0" w:after="0"/>
              <w:rPr>
                <w:szCs w:val="24"/>
              </w:rPr>
            </w:pPr>
            <w:r>
              <w:rPr>
                <w:noProof/>
                <w:szCs w:val="24"/>
                <w:lang w:eastAsia="de-DE"/>
              </w:rPr>
              <w:drawing>
                <wp:inline distT="0" distB="0" distL="0" distR="0" wp14:anchorId="44AC48DC" wp14:editId="20740095">
                  <wp:extent cx="2981325" cy="904875"/>
                  <wp:effectExtent l="0" t="0" r="9525" b="9525"/>
                  <wp:docPr id="101" name="Bild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96" cstate="print">
                            <a:lum contrast="12000"/>
                            <a:extLst>
                              <a:ext uri="{28A0092B-C50C-407E-A947-70E740481C1C}">
                                <a14:useLocalDpi xmlns:a14="http://schemas.microsoft.com/office/drawing/2010/main" val="0"/>
                              </a:ext>
                            </a:extLst>
                          </a:blip>
                          <a:srcRect l="5615"/>
                          <a:stretch>
                            <a:fillRect/>
                          </a:stretch>
                        </pic:blipFill>
                        <pic:spPr bwMode="auto">
                          <a:xfrm>
                            <a:off x="0" y="0"/>
                            <a:ext cx="2981325" cy="904875"/>
                          </a:xfrm>
                          <a:prstGeom prst="rect">
                            <a:avLst/>
                          </a:prstGeom>
                          <a:noFill/>
                          <a:ln>
                            <a:noFill/>
                          </a:ln>
                        </pic:spPr>
                      </pic:pic>
                    </a:graphicData>
                  </a:graphic>
                </wp:inline>
              </w:drawing>
            </w:r>
          </w:p>
          <w:p w:rsidR="003D1908" w:rsidRDefault="003D1908" w:rsidP="00CE4D32">
            <w:pPr>
              <w:keepNext/>
              <w:tabs>
                <w:tab w:val="clear" w:pos="482"/>
                <w:tab w:val="left" w:pos="385"/>
              </w:tabs>
              <w:spacing w:before="0" w:after="0"/>
              <w:rPr>
                <w:szCs w:val="24"/>
              </w:rPr>
            </w:pPr>
          </w:p>
        </w:tc>
        <w:tc>
          <w:tcPr>
            <w:tcW w:w="4566" w:type="dxa"/>
          </w:tcPr>
          <w:p w:rsidR="003D1908" w:rsidRDefault="00A46B31" w:rsidP="00CE4D32">
            <w:pPr>
              <w:pStyle w:val="Standard-BlockCharCharChar"/>
              <w:spacing w:before="0" w:after="0"/>
            </w:pPr>
            <w:r>
              <w:t>The entries on the timeline were included in the output (outside the frame). The musical score section is framed with a solid line.</w:t>
            </w:r>
          </w:p>
        </w:tc>
      </w:tr>
      <w:tr w:rsidR="003D1908" w:rsidRPr="00396662" w:rsidTr="00CE4D32">
        <w:trPr>
          <w:trHeight w:val="1493"/>
        </w:trPr>
        <w:tc>
          <w:tcPr>
            <w:tcW w:w="4672" w:type="dxa"/>
          </w:tcPr>
          <w:p w:rsidR="003D1908" w:rsidRDefault="00A46B31" w:rsidP="00CE4D32">
            <w:pPr>
              <w:tabs>
                <w:tab w:val="clear" w:pos="482"/>
                <w:tab w:val="left" w:pos="385"/>
              </w:tabs>
              <w:spacing w:before="0" w:after="0"/>
              <w:rPr>
                <w:szCs w:val="24"/>
              </w:rPr>
            </w:pPr>
            <w:r>
              <w:rPr>
                <w:noProof/>
                <w:szCs w:val="24"/>
                <w:lang w:eastAsia="de-DE"/>
              </w:rPr>
              <w:drawing>
                <wp:inline distT="0" distB="0" distL="0" distR="0" wp14:anchorId="1D4713BF" wp14:editId="4ACD4208">
                  <wp:extent cx="3048000" cy="904875"/>
                  <wp:effectExtent l="0" t="0" r="0" b="9525"/>
                  <wp:docPr id="102" name="Bild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97" cstate="print">
                            <a:lum bright="6000"/>
                            <a:extLst>
                              <a:ext uri="{28A0092B-C50C-407E-A947-70E740481C1C}">
                                <a14:useLocalDpi xmlns:a14="http://schemas.microsoft.com/office/drawing/2010/main" val="0"/>
                              </a:ext>
                            </a:extLst>
                          </a:blip>
                          <a:srcRect l="4082"/>
                          <a:stretch>
                            <a:fillRect/>
                          </a:stretch>
                        </pic:blipFill>
                        <pic:spPr bwMode="auto">
                          <a:xfrm>
                            <a:off x="0" y="0"/>
                            <a:ext cx="3048000" cy="904875"/>
                          </a:xfrm>
                          <a:prstGeom prst="rect">
                            <a:avLst/>
                          </a:prstGeom>
                          <a:noFill/>
                          <a:ln>
                            <a:noFill/>
                          </a:ln>
                        </pic:spPr>
                      </pic:pic>
                    </a:graphicData>
                  </a:graphic>
                </wp:inline>
              </w:drawing>
            </w:r>
          </w:p>
          <w:p w:rsidR="003D1908" w:rsidRDefault="003D1908" w:rsidP="00CE4D32">
            <w:pPr>
              <w:tabs>
                <w:tab w:val="clear" w:pos="482"/>
                <w:tab w:val="left" w:pos="385"/>
              </w:tabs>
              <w:spacing w:before="0" w:after="0"/>
              <w:rPr>
                <w:szCs w:val="24"/>
              </w:rPr>
            </w:pPr>
          </w:p>
        </w:tc>
        <w:tc>
          <w:tcPr>
            <w:tcW w:w="4566" w:type="dxa"/>
          </w:tcPr>
          <w:p w:rsidR="003D1908" w:rsidRDefault="00A46B31" w:rsidP="00CE4D32">
            <w:pPr>
              <w:pStyle w:val="Standard-BlockCharCharChar"/>
              <w:spacing w:before="0" w:after="0"/>
            </w:pPr>
            <w:r>
              <w:t>The entries on the timeline were included into the output (inside the frame). The musical score section is framed with a solid line.</w:t>
            </w:r>
          </w:p>
        </w:tc>
      </w:tr>
      <w:tr w:rsidR="003D1908" w:rsidRPr="00396662" w:rsidTr="00CE4D32">
        <w:trPr>
          <w:trHeight w:val="1196"/>
        </w:trPr>
        <w:tc>
          <w:tcPr>
            <w:tcW w:w="4672" w:type="dxa"/>
          </w:tcPr>
          <w:p w:rsidR="003D1908" w:rsidRDefault="00A46B31" w:rsidP="00CE4D32">
            <w:pPr>
              <w:tabs>
                <w:tab w:val="clear" w:pos="482"/>
                <w:tab w:val="left" w:pos="385"/>
              </w:tabs>
              <w:spacing w:before="0" w:after="0"/>
              <w:rPr>
                <w:szCs w:val="24"/>
              </w:rPr>
            </w:pPr>
            <w:r>
              <w:rPr>
                <w:noProof/>
                <w:szCs w:val="24"/>
                <w:lang w:eastAsia="de-DE"/>
              </w:rPr>
              <w:drawing>
                <wp:inline distT="0" distB="0" distL="0" distR="0" wp14:anchorId="3F6AF6DC" wp14:editId="058D3A7B">
                  <wp:extent cx="3019425" cy="790575"/>
                  <wp:effectExtent l="0" t="0" r="9525" b="9525"/>
                  <wp:docPr id="103" name="Bild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98" cstate="print">
                            <a:lum bright="6000"/>
                            <a:extLst>
                              <a:ext uri="{28A0092B-C50C-407E-A947-70E740481C1C}">
                                <a14:useLocalDpi xmlns:a14="http://schemas.microsoft.com/office/drawing/2010/main" val="0"/>
                              </a:ext>
                            </a:extLst>
                          </a:blip>
                          <a:srcRect l="4321"/>
                          <a:stretch>
                            <a:fillRect/>
                          </a:stretch>
                        </pic:blipFill>
                        <pic:spPr bwMode="auto">
                          <a:xfrm>
                            <a:off x="0" y="0"/>
                            <a:ext cx="3019425" cy="790575"/>
                          </a:xfrm>
                          <a:prstGeom prst="rect">
                            <a:avLst/>
                          </a:prstGeom>
                          <a:noFill/>
                          <a:ln>
                            <a:noFill/>
                          </a:ln>
                        </pic:spPr>
                      </pic:pic>
                    </a:graphicData>
                  </a:graphic>
                </wp:inline>
              </w:drawing>
            </w:r>
          </w:p>
          <w:p w:rsidR="003D1908" w:rsidRDefault="003D1908" w:rsidP="00CE4D32">
            <w:pPr>
              <w:tabs>
                <w:tab w:val="clear" w:pos="482"/>
                <w:tab w:val="left" w:pos="385"/>
              </w:tabs>
              <w:spacing w:before="0" w:after="0"/>
              <w:rPr>
                <w:szCs w:val="24"/>
              </w:rPr>
            </w:pPr>
          </w:p>
        </w:tc>
        <w:tc>
          <w:tcPr>
            <w:tcW w:w="4566" w:type="dxa"/>
          </w:tcPr>
          <w:p w:rsidR="003D1908" w:rsidRDefault="00A46B31" w:rsidP="00CE4D32">
            <w:pPr>
              <w:pStyle w:val="Standard-BlockCharCharChar"/>
              <w:spacing w:before="0" w:after="0"/>
            </w:pPr>
            <w:r>
              <w:t>The entries on the timeline were not included into the output. The musical score section is framed with a dotted line.</w:t>
            </w:r>
          </w:p>
        </w:tc>
      </w:tr>
    </w:tbl>
    <w:p w:rsidR="003D1908" w:rsidRDefault="00A46B31" w:rsidP="00CE6849">
      <w:pPr>
        <w:pStyle w:val="Standard-BlockCharCharChar"/>
      </w:pPr>
      <w:r>
        <w:t xml:space="preserve">In the tab </w:t>
      </w:r>
      <w:r w:rsidRPr="00CE4D32">
        <w:rPr>
          <w:rStyle w:val="RefsZchn"/>
        </w:rPr>
        <w:t>“RTF”</w:t>
      </w:r>
      <w:r>
        <w:t xml:space="preserve">, you can specify parameters which are specially used for RTF output. RTF output can be problematic, as the calculation processes of Java do not match those of MS Word entirely. </w:t>
      </w:r>
    </w:p>
    <w:p w:rsidR="003A0F08" w:rsidRDefault="003A0F08" w:rsidP="003A0F08">
      <w:pPr>
        <w:pStyle w:val="GraphikFormat"/>
      </w:pPr>
      <w:r>
        <w:rPr>
          <w:noProof/>
          <w:lang w:eastAsia="de-DE"/>
        </w:rPr>
        <w:drawing>
          <wp:inline distT="0" distB="0" distL="0" distR="0" wp14:anchorId="16092B05" wp14:editId="78C42A57">
            <wp:extent cx="3083056" cy="2736000"/>
            <wp:effectExtent l="0" t="0" r="3175" b="7620"/>
            <wp:docPr id="73" name="Grafi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extLst>
                        <a:ext uri="{28A0092B-C50C-407E-A947-70E740481C1C}">
                          <a14:useLocalDpi xmlns:a14="http://schemas.microsoft.com/office/drawing/2010/main" val="0"/>
                        </a:ext>
                      </a:extLst>
                    </a:blip>
                    <a:stretch>
                      <a:fillRect/>
                    </a:stretch>
                  </pic:blipFill>
                  <pic:spPr>
                    <a:xfrm>
                      <a:off x="0" y="0"/>
                      <a:ext cx="3083056" cy="2736000"/>
                    </a:xfrm>
                    <a:prstGeom prst="rect">
                      <a:avLst/>
                    </a:prstGeom>
                  </pic:spPr>
                </pic:pic>
              </a:graphicData>
            </a:graphic>
          </wp:inline>
        </w:drawing>
      </w:r>
    </w:p>
    <w:p w:rsidR="003D1908" w:rsidRDefault="00A46B31" w:rsidP="00CE6849">
      <w:pPr>
        <w:pStyle w:val="Standard-BlockCharCharChar"/>
      </w:pPr>
      <w:r>
        <w:t xml:space="preserve">Thus, displacement and missing characters may occur. Some of the here mentioned parameters serve the purpose of compensating those inaccuracies. </w:t>
      </w:r>
    </w:p>
    <w:p w:rsidR="003D1908" w:rsidRDefault="00A46B31" w:rsidP="008338F0">
      <w:pPr>
        <w:pStyle w:val="Aufzhlungszeichen1"/>
      </w:pPr>
      <w:r>
        <w:rPr>
          <w:shd w:val="clear" w:color="auto" w:fill="D9D9D9"/>
        </w:rPr>
        <w:t>Critical size percentage</w:t>
      </w:r>
      <w:r w:rsidRPr="003A0F08">
        <w:rPr>
          <w:rStyle w:val="Standard-BlockCharCharCharChar"/>
        </w:rPr>
        <w:t>:</w:t>
      </w:r>
      <w:r>
        <w:t xml:space="preserve"> defines from what extend onward the size of an entry in a musical score’s line is considered critical. This means it states from which point onward the mechanisms for the compensation of inaccuracies are to be applied. The preset 95% has </w:t>
      </w:r>
      <w:r>
        <w:lastRenderedPageBreak/>
        <w:t>proven to be a reasonable value here. You can, of course, increase or decrease this figure, if required.</w:t>
      </w:r>
    </w:p>
    <w:p w:rsidR="003D1908" w:rsidRDefault="00A46B31" w:rsidP="008338F0">
      <w:pPr>
        <w:pStyle w:val="Aufzhlungszeichen1"/>
      </w:pPr>
      <w:r>
        <w:rPr>
          <w:shd w:val="clear" w:color="auto" w:fill="D9D9D9"/>
        </w:rPr>
        <w:t>Right margin buffer</w:t>
      </w:r>
      <w:r w:rsidRPr="003A0F08">
        <w:rPr>
          <w:rStyle w:val="Standard-BlockCharCharCharChar"/>
        </w:rPr>
        <w:t>:</w:t>
      </w:r>
      <w:r>
        <w:t xml:space="preserve"> defines a buffer area at the right margin of the musical score section. This can be done in order to compensate inaccuracies in the calculation. If the options </w:t>
      </w:r>
      <w:r w:rsidRPr="00CE4D32">
        <w:rPr>
          <w:rStyle w:val="RefsZchn"/>
        </w:rPr>
        <w:t>“Glue adjacent IT elements”</w:t>
      </w:r>
      <w:r>
        <w:t xml:space="preserve"> and </w:t>
      </w:r>
      <w:r w:rsidRPr="00CE4D32">
        <w:rPr>
          <w:rStyle w:val="RefsZchn"/>
        </w:rPr>
        <w:t>“Glue empty IT elements”</w:t>
      </w:r>
      <w:r>
        <w:t xml:space="preserve"> (see below) are deactivated, this value can be 0. Otherwise, it should be set to a value between 5 and 20.</w:t>
      </w:r>
    </w:p>
    <w:p w:rsidR="003D1908" w:rsidRDefault="00A46B31" w:rsidP="008338F0">
      <w:pPr>
        <w:pStyle w:val="Aufzhlungszeichen1"/>
      </w:pPr>
      <w:r>
        <w:rPr>
          <w:shd w:val="clear" w:color="auto" w:fill="D9D9D9"/>
        </w:rPr>
        <w:t>Calculate page breaks</w:t>
      </w:r>
      <w:r w:rsidRPr="003A0F08">
        <w:rPr>
          <w:rStyle w:val="Standard-BlockCharCharCharChar"/>
        </w:rPr>
        <w:t>:</w:t>
      </w:r>
      <w:r>
        <w:t xml:space="preserve"> specifies whether page breaks are to be calculated for the RTF document.</w:t>
      </w:r>
    </w:p>
    <w:p w:rsidR="003D1908" w:rsidRDefault="00A46B31" w:rsidP="008338F0">
      <w:pPr>
        <w:pStyle w:val="Aufzhlungszeichen1"/>
      </w:pPr>
      <w:r>
        <w:rPr>
          <w:shd w:val="clear" w:color="auto" w:fill="D9D9D9"/>
        </w:rPr>
        <w:t>Glue adjacent events</w:t>
      </w:r>
      <w:r w:rsidRPr="003A0F08">
        <w:rPr>
          <w:rStyle w:val="Standard-BlockCharCharCharChar"/>
        </w:rPr>
        <w:t>:</w:t>
      </w:r>
      <w:r>
        <w:t xml:space="preserve"> specifies whether adjacent events in the musical score’s line should be combined once the first one has reached the critical size. For MS Word 97 this option has to be selected. For MS Word 2000 it has the small disadvantage that synchronisation rate may possibly shift a little bit. However, it also has the advantage that words that have been “torn apart” due to synchronisation will be put back together</w:t>
      </w:r>
      <w:r w:rsidR="00CE4D32">
        <w:t>.</w:t>
      </w:r>
    </w:p>
    <w:p w:rsidR="003D1908" w:rsidRDefault="00A46B31" w:rsidP="008338F0">
      <w:pPr>
        <w:pStyle w:val="Aufzhlungszeichen1"/>
      </w:pPr>
      <w:r>
        <w:rPr>
          <w:shd w:val="clear" w:color="auto" w:fill="D9D9D9"/>
        </w:rPr>
        <w:t>Glue empty events</w:t>
      </w:r>
      <w:r w:rsidRPr="003A0F08">
        <w:rPr>
          <w:rStyle w:val="Standard-BlockCharCharCharChar"/>
        </w:rPr>
        <w:t>:</w:t>
      </w:r>
      <w:r>
        <w:t xml:space="preserve"> specifies whether empty events in the musical score’s line should be combined with the preceding element. Do not use this option if you are working with framing or underlining single elements in colour.</w:t>
      </w:r>
    </w:p>
    <w:p w:rsidR="003D1908" w:rsidRDefault="00A46B31" w:rsidP="008338F0">
      <w:pPr>
        <w:pStyle w:val="Aufzhlungszeichen1"/>
      </w:pPr>
      <w:r>
        <w:rPr>
          <w:shd w:val="clear" w:color="auto" w:fill="D9D9D9"/>
        </w:rPr>
        <w:t>Use CellFit parameter</w:t>
      </w:r>
      <w:r w:rsidRPr="003A0F08">
        <w:rPr>
          <w:rStyle w:val="Standard-BlockCharCharCharChar"/>
        </w:rPr>
        <w:t>: specifies</w:t>
      </w:r>
      <w:r>
        <w:t xml:space="preserve"> whether the </w:t>
      </w:r>
      <w:r w:rsidRPr="00CE4D32">
        <w:rPr>
          <w:rStyle w:val="RefsZchn"/>
        </w:rPr>
        <w:t>“CellFit”</w:t>
      </w:r>
      <w:r>
        <w:t xml:space="preserve"> parameter is used. The activation of this option helps to prevent mistakes, which can occur when reading output RTF files in MS Word 2002 (= Word XP)..</w:t>
      </w:r>
    </w:p>
    <w:p w:rsidR="003D1908" w:rsidRDefault="00A46B31" w:rsidP="00CE6849">
      <w:pPr>
        <w:pStyle w:val="Standard-BlockCharCharChar"/>
      </w:pPr>
      <w:r>
        <w:t xml:space="preserve">In the tab </w:t>
      </w:r>
      <w:r w:rsidRPr="00CE4D32">
        <w:rPr>
          <w:rStyle w:val="RefsZchn"/>
        </w:rPr>
        <w:t>“HTML”</w:t>
      </w:r>
      <w:r>
        <w:t>, you can specify parameters which are specially used for HTML output:</w:t>
      </w:r>
      <w:r w:rsidR="003A0F08">
        <w:t xml:space="preserve"> </w:t>
      </w:r>
    </w:p>
    <w:p w:rsidR="003A0F08" w:rsidRDefault="003A0F08" w:rsidP="003A0F08">
      <w:pPr>
        <w:pStyle w:val="GraphikFormat"/>
      </w:pPr>
      <w:r>
        <w:rPr>
          <w:noProof/>
          <w:lang w:eastAsia="de-DE"/>
        </w:rPr>
        <w:drawing>
          <wp:inline distT="0" distB="0" distL="0" distR="0" wp14:anchorId="18994F68" wp14:editId="4C880FBD">
            <wp:extent cx="3344914" cy="2736000"/>
            <wp:effectExtent l="0" t="0" r="8255" b="7620"/>
            <wp:docPr id="81" name="Grafi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extLst>
                        <a:ext uri="{28A0092B-C50C-407E-A947-70E740481C1C}">
                          <a14:useLocalDpi xmlns:a14="http://schemas.microsoft.com/office/drawing/2010/main" val="0"/>
                        </a:ext>
                      </a:extLst>
                    </a:blip>
                    <a:stretch>
                      <a:fillRect/>
                    </a:stretch>
                  </pic:blipFill>
                  <pic:spPr>
                    <a:xfrm>
                      <a:off x="0" y="0"/>
                      <a:ext cx="3344914" cy="2736000"/>
                    </a:xfrm>
                    <a:prstGeom prst="rect">
                      <a:avLst/>
                    </a:prstGeom>
                  </pic:spPr>
                </pic:pic>
              </a:graphicData>
            </a:graphic>
          </wp:inline>
        </w:drawing>
      </w:r>
    </w:p>
    <w:p w:rsidR="003D1908" w:rsidRDefault="00A46B31" w:rsidP="008338F0">
      <w:pPr>
        <w:pStyle w:val="Aufzhlungszeichen1"/>
      </w:pPr>
      <w:r>
        <w:rPr>
          <w:shd w:val="clear" w:color="auto" w:fill="D9D9D9"/>
        </w:rPr>
        <w:t>Make links</w:t>
      </w:r>
      <w:r w:rsidRPr="003A0F08">
        <w:rPr>
          <w:rStyle w:val="Standard-BlockCharCharCharChar"/>
        </w:rPr>
        <w:t>:</w:t>
      </w:r>
      <w:r>
        <w:t xml:space="preserve"> specifies whether links that have been made in the transcription should be implemented as hyperlinks in HTML.</w:t>
      </w:r>
    </w:p>
    <w:p w:rsidR="003D1908" w:rsidRDefault="00A46B31" w:rsidP="008338F0">
      <w:pPr>
        <w:pStyle w:val="Aufzhlungszeichen1"/>
      </w:pPr>
      <w:r>
        <w:rPr>
          <w:shd w:val="clear" w:color="auto" w:fill="D9D9D9"/>
        </w:rPr>
        <w:t>Make anchors</w:t>
      </w:r>
      <w:r w:rsidRPr="003A0F08">
        <w:rPr>
          <w:rStyle w:val="Standard-BlockCharCharCharChar"/>
        </w:rPr>
        <w:t>:</w:t>
      </w:r>
      <w:r>
        <w:t xml:space="preserve"> defines whether anchors should be assigned to the musical score section – meaning links for outside reference. In order to work with the wordlist output (see below), this option has to be checked.</w:t>
      </w:r>
    </w:p>
    <w:p w:rsidR="003D1908" w:rsidRDefault="00A46B31" w:rsidP="008338F0">
      <w:pPr>
        <w:pStyle w:val="Aufzhlungszeichen1"/>
      </w:pPr>
      <w:r>
        <w:rPr>
          <w:shd w:val="clear" w:color="auto" w:fill="D9D9D9"/>
        </w:rPr>
        <w:t>Use JavaScript</w:t>
      </w:r>
      <w:r w:rsidRPr="003A0F08">
        <w:rPr>
          <w:rStyle w:val="Standard-BlockCharCharCharChar"/>
        </w:rPr>
        <w:t xml:space="preserve">: </w:t>
      </w:r>
      <w:r>
        <w:t>specifies whether JavaScript functions are used (to link the tier labels with the speakertable).</w:t>
      </w:r>
    </w:p>
    <w:p w:rsidR="003D1908" w:rsidRDefault="00A46B31" w:rsidP="008338F0">
      <w:pPr>
        <w:pStyle w:val="Aufzhlungszeichen1"/>
      </w:pPr>
      <w:r>
        <w:rPr>
          <w:shd w:val="clear" w:color="auto" w:fill="D9D9D9"/>
        </w:rPr>
        <w:lastRenderedPageBreak/>
        <w:t>Don’t make line breaks</w:t>
      </w:r>
      <w:r w:rsidRPr="003A0F08">
        <w:rPr>
          <w:rStyle w:val="Standard-BlockCharCharCharChar"/>
        </w:rPr>
        <w:t xml:space="preserve">: </w:t>
      </w:r>
      <w:r>
        <w:t>Checking this option creates an endless musical score, hence the musical score is not divided by line breaks.</w:t>
      </w:r>
    </w:p>
    <w:p w:rsidR="003D1908" w:rsidRDefault="00A46B31" w:rsidP="008338F0">
      <w:pPr>
        <w:pStyle w:val="Aufzhlungszeichen1"/>
      </w:pPr>
      <w:r>
        <w:rPr>
          <w:shd w:val="clear" w:color="auto" w:fill="D9D9D9"/>
        </w:rPr>
        <w:t>Pixel width</w:t>
      </w:r>
      <w:r w:rsidRPr="003A0F08">
        <w:rPr>
          <w:rStyle w:val="Standard-BlockCharCharCharChar"/>
        </w:rPr>
        <w:t>:</w:t>
      </w:r>
      <w:r>
        <w:t xml:space="preserve"> When this option is checked, the musical score is wrapped at the set width (in pixels). A value between 400 and 600 is suitable for most common monitors. In order to work with the word list output (see below), the musical score needs to be wrapped in this manner.</w:t>
      </w:r>
      <w:bookmarkStart w:id="256" w:name="_Toc55213824"/>
      <w:bookmarkStart w:id="257" w:name="_Toc69129811"/>
      <w:bookmarkStart w:id="258" w:name="_Toc69129952"/>
      <w:r>
        <w:t xml:space="preserve"> </w:t>
      </w:r>
    </w:p>
    <w:p w:rsidR="003D1908" w:rsidRDefault="00A46B31" w:rsidP="00CE6849">
      <w:pPr>
        <w:pStyle w:val="Standard-BlockCharCharChar"/>
      </w:pPr>
      <w:r>
        <w:t xml:space="preserve">In the tab </w:t>
      </w:r>
      <w:r w:rsidRPr="000E711B">
        <w:rPr>
          <w:rStyle w:val="RefsZchn"/>
        </w:rPr>
        <w:t>“SVG”</w:t>
      </w:r>
      <w:r>
        <w:t xml:space="preserve"> you can specify parameters which are specially used for SVG output:</w:t>
      </w:r>
      <w:r w:rsidR="003A0F08">
        <w:t xml:space="preserve"> </w:t>
      </w:r>
    </w:p>
    <w:p w:rsidR="003A0F08" w:rsidRDefault="003A0F08" w:rsidP="003A0F08">
      <w:pPr>
        <w:pStyle w:val="GraphikFormat"/>
      </w:pPr>
      <w:r>
        <w:rPr>
          <w:noProof/>
          <w:lang w:eastAsia="de-DE"/>
        </w:rPr>
        <w:drawing>
          <wp:inline distT="0" distB="0" distL="0" distR="0" wp14:anchorId="1AD0A007" wp14:editId="5097E244">
            <wp:extent cx="2990850" cy="2043253"/>
            <wp:effectExtent l="0" t="0" r="0" b="0"/>
            <wp:docPr id="79" name="Grafi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extLst>
                        <a:ext uri="{28A0092B-C50C-407E-A947-70E740481C1C}">
                          <a14:useLocalDpi xmlns:a14="http://schemas.microsoft.com/office/drawing/2010/main" val="0"/>
                        </a:ext>
                      </a:extLst>
                    </a:blip>
                    <a:stretch>
                      <a:fillRect/>
                    </a:stretch>
                  </pic:blipFill>
                  <pic:spPr>
                    <a:xfrm>
                      <a:off x="0" y="0"/>
                      <a:ext cx="2999073" cy="2048871"/>
                    </a:xfrm>
                    <a:prstGeom prst="rect">
                      <a:avLst/>
                    </a:prstGeom>
                  </pic:spPr>
                </pic:pic>
              </a:graphicData>
            </a:graphic>
          </wp:inline>
        </w:drawing>
      </w:r>
    </w:p>
    <w:p w:rsidR="003D1908" w:rsidRDefault="00A46B31" w:rsidP="008338F0">
      <w:pPr>
        <w:pStyle w:val="Aufzhlungszeichen1"/>
      </w:pPr>
      <w:r>
        <w:rPr>
          <w:shd w:val="clear" w:color="auto" w:fill="D9D9D9"/>
        </w:rPr>
        <w:t>Pixel width</w:t>
      </w:r>
      <w:r w:rsidRPr="003A0F08">
        <w:rPr>
          <w:rStyle w:val="Standard-BlockCharCharCharChar"/>
        </w:rPr>
        <w:t>:</w:t>
      </w:r>
      <w:r>
        <w:t xml:space="preserve"> defines the line break width of the musical score. This means it specifies the width of specific sections of musical score in pixels.</w:t>
      </w:r>
    </w:p>
    <w:p w:rsidR="003D1908" w:rsidRDefault="00A46B31" w:rsidP="008338F0">
      <w:pPr>
        <w:pStyle w:val="Aufzhlungszeichen1"/>
      </w:pPr>
      <w:r>
        <w:rPr>
          <w:shd w:val="clear" w:color="auto" w:fill="D9D9D9"/>
        </w:rPr>
        <w:t>Scale factor</w:t>
      </w:r>
      <w:r w:rsidRPr="003A0F08">
        <w:rPr>
          <w:rStyle w:val="Standard-BlockCharCharCharChar"/>
        </w:rPr>
        <w:t>:</w:t>
      </w:r>
      <w:r>
        <w:t xml:space="preserve"> specifies the scale factor (in percent). This value increases or decreases the musical score according to the value specified in the output.</w:t>
      </w:r>
    </w:p>
    <w:p w:rsidR="003D1908" w:rsidRDefault="003D1908" w:rsidP="00CE6849">
      <w:pPr>
        <w:pStyle w:val="Standard-BlockCharCharChar"/>
      </w:pPr>
    </w:p>
    <w:p w:rsidR="003D1908" w:rsidRDefault="003D1908">
      <w:pPr>
        <w:pStyle w:val="berschrift2"/>
        <w:sectPr w:rsidR="003D1908" w:rsidSect="00372541">
          <w:headerReference w:type="default" r:id="rId202"/>
          <w:pgSz w:w="11906" w:h="16838" w:code="9"/>
          <w:pgMar w:top="1417" w:right="1133" w:bottom="1134" w:left="1417" w:header="624" w:footer="624" w:gutter="0"/>
          <w:cols w:space="720"/>
          <w:docGrid w:linePitch="326"/>
        </w:sectPr>
      </w:pPr>
      <w:bookmarkStart w:id="259" w:name="_File_&gt;_Print…"/>
      <w:bookmarkStart w:id="260" w:name="_View-Menü"/>
      <w:bookmarkStart w:id="261" w:name="_Toc55213854"/>
      <w:bookmarkStart w:id="262" w:name="_Toc69129843"/>
      <w:bookmarkStart w:id="263" w:name="_Toc69129984"/>
      <w:bookmarkEnd w:id="256"/>
      <w:bookmarkEnd w:id="257"/>
      <w:bookmarkEnd w:id="258"/>
      <w:bookmarkEnd w:id="259"/>
      <w:bookmarkEnd w:id="260"/>
    </w:p>
    <w:p w:rsidR="003D1908" w:rsidRDefault="00A46B31">
      <w:pPr>
        <w:pStyle w:val="berschrift2"/>
        <w:numPr>
          <w:ilvl w:val="1"/>
          <w:numId w:val="9"/>
        </w:numPr>
      </w:pPr>
      <w:bookmarkStart w:id="264" w:name="_Ref472778430"/>
      <w:bookmarkStart w:id="265" w:name="_Toc472960785"/>
      <w:r>
        <w:lastRenderedPageBreak/>
        <w:t>View</w:t>
      </w:r>
      <w:bookmarkEnd w:id="261"/>
      <w:bookmarkEnd w:id="262"/>
      <w:bookmarkEnd w:id="263"/>
      <w:r>
        <w:t xml:space="preserve"> Menu</w:t>
      </w:r>
      <w:bookmarkEnd w:id="264"/>
      <w:bookmarkEnd w:id="265"/>
    </w:p>
    <w:p w:rsidR="003D1908" w:rsidRDefault="00A46B31">
      <w:r>
        <w:rPr>
          <w:noProof/>
          <w:lang w:eastAsia="de-DE"/>
        </w:rPr>
        <w:drawing>
          <wp:inline distT="0" distB="0" distL="0" distR="0" wp14:anchorId="6DD02D9B" wp14:editId="66728A84">
            <wp:extent cx="2473799" cy="4008475"/>
            <wp:effectExtent l="0" t="0" r="3175" b="0"/>
            <wp:docPr id="68"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3"/>
                    <pic:cNvPicPr>
                      <a:picLocks noChangeAspect="1"/>
                    </pic:cNvPicPr>
                  </pic:nvPicPr>
                  <pic:blipFill rotWithShape="1">
                    <a:blip r:embed="rId52"/>
                    <a:srcRect l="54907" t="14000" r="38146" b="52227"/>
                    <a:stretch/>
                  </pic:blipFill>
                  <pic:spPr>
                    <a:xfrm>
                      <a:off x="0" y="0"/>
                      <a:ext cx="2493173" cy="4039868"/>
                    </a:xfrm>
                    <a:prstGeom prst="rect">
                      <a:avLst/>
                    </a:prstGeom>
                  </pic:spPr>
                </pic:pic>
              </a:graphicData>
            </a:graphic>
          </wp:inline>
        </w:drawing>
      </w:r>
    </w:p>
    <w:p w:rsidR="00322528" w:rsidRDefault="00322528" w:rsidP="00322528">
      <w:pPr>
        <w:pStyle w:val="Standard-BlockCharCharChar"/>
      </w:pPr>
      <w:bookmarkStart w:id="266" w:name="_View_&gt;_Show_panels_&gt;_Keyboard"/>
      <w:bookmarkStart w:id="267" w:name="_Toc55213856"/>
      <w:bookmarkStart w:id="268" w:name="_Toc69129845"/>
      <w:bookmarkStart w:id="269" w:name="_Toc69129986"/>
      <w:bookmarkStart w:id="270" w:name="_Ref108438010"/>
      <w:bookmarkStart w:id="271" w:name="_Ref108438026"/>
      <w:bookmarkStart w:id="272" w:name="_Ref472000014"/>
      <w:bookmarkEnd w:id="266"/>
    </w:p>
    <w:p w:rsidR="003D1908" w:rsidRDefault="00A46B31" w:rsidP="00CE6849">
      <w:pPr>
        <w:pStyle w:val="berschrift3"/>
      </w:pPr>
      <w:bookmarkStart w:id="273" w:name="_Toc472960786"/>
      <w:r>
        <w:t>View &gt; Keyboard</w:t>
      </w:r>
      <w:bookmarkEnd w:id="267"/>
      <w:bookmarkEnd w:id="268"/>
      <w:bookmarkEnd w:id="269"/>
      <w:bookmarkEnd w:id="270"/>
      <w:bookmarkEnd w:id="271"/>
      <w:bookmarkEnd w:id="272"/>
      <w:bookmarkEnd w:id="273"/>
    </w:p>
    <w:p w:rsidR="003D1908" w:rsidRDefault="00A46B31" w:rsidP="00CE6849">
      <w:pPr>
        <w:pStyle w:val="Standard-BlockCharCharChar"/>
      </w:pPr>
      <w:r>
        <w:t>Defines, whether the keyboard is shown or hidden (virtual keyboard, see also</w:t>
      </w:r>
      <w:r w:rsidR="00490311">
        <w:t xml:space="preserve"> </w:t>
      </w:r>
      <w:r w:rsidR="00490311" w:rsidRPr="00490311">
        <w:rPr>
          <w:rStyle w:val="QuerverweiseZchn"/>
        </w:rPr>
        <w:t xml:space="preserve">Section III. </w:t>
      </w:r>
      <w:r w:rsidR="00490311" w:rsidRPr="00490311">
        <w:rPr>
          <w:rStyle w:val="QuerverweiseZchn"/>
        </w:rPr>
        <w:fldChar w:fldCharType="begin"/>
      </w:r>
      <w:r w:rsidR="00490311" w:rsidRPr="00490311">
        <w:rPr>
          <w:rStyle w:val="QuerverweiseZchn"/>
        </w:rPr>
        <w:instrText xml:space="preserve"> REF _Ref472775336 \h </w:instrText>
      </w:r>
      <w:r w:rsidR="00490311">
        <w:rPr>
          <w:rStyle w:val="QuerverweiseZchn"/>
        </w:rPr>
        <w:instrText xml:space="preserve"> \* MERGEFORMAT </w:instrText>
      </w:r>
      <w:r w:rsidR="00490311" w:rsidRPr="00490311">
        <w:rPr>
          <w:rStyle w:val="QuerverweiseZchn"/>
        </w:rPr>
      </w:r>
      <w:r w:rsidR="00490311" w:rsidRPr="00490311">
        <w:rPr>
          <w:rStyle w:val="QuerverweiseZchn"/>
        </w:rPr>
        <w:fldChar w:fldCharType="separate"/>
      </w:r>
      <w:r w:rsidR="003E68CF" w:rsidRPr="003E68CF">
        <w:rPr>
          <w:rStyle w:val="QuerverweiseZchn"/>
        </w:rPr>
        <w:t>PANELS</w:t>
      </w:r>
      <w:r w:rsidR="00490311" w:rsidRPr="00490311">
        <w:rPr>
          <w:rStyle w:val="QuerverweiseZchn"/>
        </w:rPr>
        <w:fldChar w:fldCharType="end"/>
      </w:r>
      <w:r>
        <w:t xml:space="preserve">). The keyboard can also be hidden by using the </w:t>
      </w:r>
      <w:r w:rsidRPr="00CE4D32">
        <w:rPr>
          <w:rStyle w:val="ButtonsZchn"/>
        </w:rPr>
        <w:t>x</w:t>
      </w:r>
      <w:r>
        <w:t xml:space="preserve"> in the top right corner of the keyboard window.</w:t>
      </w:r>
    </w:p>
    <w:p w:rsidR="00322528" w:rsidRDefault="00322528" w:rsidP="00CE6849">
      <w:pPr>
        <w:pStyle w:val="Standard-BlockCharCharChar"/>
      </w:pPr>
    </w:p>
    <w:p w:rsidR="003D1908" w:rsidRDefault="00A46B31" w:rsidP="00CE6849">
      <w:pPr>
        <w:pStyle w:val="berschrift3"/>
      </w:pPr>
      <w:bookmarkStart w:id="274" w:name="_View_&gt;_Show_panels_&gt;__Link_panel"/>
      <w:bookmarkStart w:id="275" w:name="_Toc55213857"/>
      <w:bookmarkStart w:id="276" w:name="_Toc69129846"/>
      <w:bookmarkStart w:id="277" w:name="_Toc69129987"/>
      <w:bookmarkStart w:id="278" w:name="_Ref108438033"/>
      <w:bookmarkStart w:id="279" w:name="_Ref472000542"/>
      <w:bookmarkStart w:id="280" w:name="_Toc472960787"/>
      <w:bookmarkEnd w:id="274"/>
      <w:r>
        <w:t>View &gt; Link panel</w:t>
      </w:r>
      <w:bookmarkEnd w:id="275"/>
      <w:bookmarkEnd w:id="276"/>
      <w:bookmarkEnd w:id="277"/>
      <w:bookmarkEnd w:id="278"/>
      <w:bookmarkEnd w:id="279"/>
      <w:bookmarkEnd w:id="280"/>
    </w:p>
    <w:p w:rsidR="003D1908" w:rsidRDefault="00A46B31" w:rsidP="00CE6849">
      <w:pPr>
        <w:pStyle w:val="Standard-BlockCharCharChar"/>
      </w:pPr>
      <w:r>
        <w:t xml:space="preserve">Defines, whether the panel for creating links is shown or hidden (link tool). The link panel can also be hidden by using the </w:t>
      </w:r>
      <w:r w:rsidR="00CE4D32" w:rsidRPr="00CE4D32">
        <w:rPr>
          <w:rStyle w:val="ButtonsZchn"/>
        </w:rPr>
        <w:t>x</w:t>
      </w:r>
      <w:r>
        <w:t xml:space="preserve"> in the top right corner of the</w:t>
      </w:r>
      <w:r w:rsidR="000E711B">
        <w:t xml:space="preserve"> link panel window (see also </w:t>
      </w:r>
      <w:r w:rsidR="000E711B" w:rsidRPr="00490311">
        <w:rPr>
          <w:rStyle w:val="QuerverweiseZchn"/>
        </w:rPr>
        <w:t xml:space="preserve">Section III. </w:t>
      </w:r>
      <w:r w:rsidR="000E711B" w:rsidRPr="00490311">
        <w:rPr>
          <w:rStyle w:val="QuerverweiseZchn"/>
        </w:rPr>
        <w:fldChar w:fldCharType="begin"/>
      </w:r>
      <w:r w:rsidR="000E711B" w:rsidRPr="00490311">
        <w:rPr>
          <w:rStyle w:val="QuerverweiseZchn"/>
        </w:rPr>
        <w:instrText xml:space="preserve"> REF _Ref472775336 \h </w:instrText>
      </w:r>
      <w:r w:rsidR="000E711B">
        <w:rPr>
          <w:rStyle w:val="QuerverweiseZchn"/>
        </w:rPr>
        <w:instrText xml:space="preserve"> \* MERGEFORMAT </w:instrText>
      </w:r>
      <w:r w:rsidR="000E711B" w:rsidRPr="00490311">
        <w:rPr>
          <w:rStyle w:val="QuerverweiseZchn"/>
        </w:rPr>
      </w:r>
      <w:r w:rsidR="000E711B" w:rsidRPr="00490311">
        <w:rPr>
          <w:rStyle w:val="QuerverweiseZchn"/>
        </w:rPr>
        <w:fldChar w:fldCharType="separate"/>
      </w:r>
      <w:r w:rsidR="003E68CF" w:rsidRPr="003E68CF">
        <w:rPr>
          <w:rStyle w:val="QuerverweiseZchn"/>
        </w:rPr>
        <w:t>PANELS</w:t>
      </w:r>
      <w:r w:rsidR="000E711B" w:rsidRPr="00490311">
        <w:rPr>
          <w:rStyle w:val="QuerverweiseZchn"/>
        </w:rPr>
        <w:fldChar w:fldCharType="end"/>
      </w:r>
      <w:r w:rsidR="000E711B" w:rsidRPr="000E711B">
        <w:t>)</w:t>
      </w:r>
      <w:r w:rsidR="000E711B">
        <w:t>.</w:t>
      </w:r>
    </w:p>
    <w:p w:rsidR="00322528" w:rsidRDefault="00322528" w:rsidP="00CE6849">
      <w:pPr>
        <w:pStyle w:val="Standard-BlockCharCharChar"/>
      </w:pPr>
    </w:p>
    <w:p w:rsidR="003D1908" w:rsidRDefault="00A46B31" w:rsidP="00CE6849">
      <w:pPr>
        <w:pStyle w:val="berschrift3"/>
      </w:pPr>
      <w:bookmarkStart w:id="281" w:name="_View_&gt;_Show_panels_&gt;_Audio/Video_pa"/>
      <w:bookmarkStart w:id="282" w:name="_Toc69129848"/>
      <w:bookmarkStart w:id="283" w:name="_Toc69129989"/>
      <w:bookmarkStart w:id="284" w:name="_Ref108438042"/>
      <w:bookmarkStart w:id="285" w:name="_Ref472001418"/>
      <w:bookmarkStart w:id="286" w:name="_Toc472960788"/>
      <w:bookmarkStart w:id="287" w:name="_Toc55213858"/>
      <w:bookmarkStart w:id="288" w:name="_Toc69129847"/>
      <w:bookmarkStart w:id="289" w:name="_Toc69129988"/>
      <w:bookmarkEnd w:id="281"/>
      <w:r>
        <w:t>View &gt; Audio/Video panel</w:t>
      </w:r>
      <w:bookmarkEnd w:id="282"/>
      <w:bookmarkEnd w:id="283"/>
      <w:bookmarkEnd w:id="284"/>
      <w:bookmarkEnd w:id="285"/>
      <w:bookmarkEnd w:id="286"/>
    </w:p>
    <w:p w:rsidR="003D1908" w:rsidRDefault="00A46B31" w:rsidP="00CE6849">
      <w:pPr>
        <w:pStyle w:val="Standard-BlockCharCharChar"/>
      </w:pPr>
      <w:r>
        <w:t xml:space="preserve">Defines, whether the panel for playing audio and video files is shown or hidden (audio/video tool, see also </w:t>
      </w:r>
      <w:r w:rsidR="00490311" w:rsidRPr="00490311">
        <w:rPr>
          <w:rStyle w:val="QuerverweiseZchn"/>
        </w:rPr>
        <w:t xml:space="preserve">Section III. </w:t>
      </w:r>
      <w:r w:rsidR="00490311" w:rsidRPr="00490311">
        <w:rPr>
          <w:rStyle w:val="QuerverweiseZchn"/>
        </w:rPr>
        <w:fldChar w:fldCharType="begin"/>
      </w:r>
      <w:r w:rsidR="00490311" w:rsidRPr="00490311">
        <w:rPr>
          <w:rStyle w:val="QuerverweiseZchn"/>
        </w:rPr>
        <w:instrText xml:space="preserve"> REF _Ref472775336 \h </w:instrText>
      </w:r>
      <w:r w:rsidR="00490311">
        <w:rPr>
          <w:rStyle w:val="QuerverweiseZchn"/>
        </w:rPr>
        <w:instrText xml:space="preserve"> \* MERGEFORMAT </w:instrText>
      </w:r>
      <w:r w:rsidR="00490311" w:rsidRPr="00490311">
        <w:rPr>
          <w:rStyle w:val="QuerverweiseZchn"/>
        </w:rPr>
      </w:r>
      <w:r w:rsidR="00490311" w:rsidRPr="00490311">
        <w:rPr>
          <w:rStyle w:val="QuerverweiseZchn"/>
        </w:rPr>
        <w:fldChar w:fldCharType="separate"/>
      </w:r>
      <w:r w:rsidR="003E68CF" w:rsidRPr="003E68CF">
        <w:rPr>
          <w:rStyle w:val="QuerverweiseZchn"/>
        </w:rPr>
        <w:t>PANELS</w:t>
      </w:r>
      <w:r w:rsidR="00490311" w:rsidRPr="00490311">
        <w:rPr>
          <w:rStyle w:val="QuerverweiseZchn"/>
        </w:rPr>
        <w:fldChar w:fldCharType="end"/>
      </w:r>
      <w:r w:rsidR="00490311">
        <w:t>).</w:t>
      </w:r>
      <w:r>
        <w:t xml:space="preserve">). The audio/video panel can also be hidden by using the </w:t>
      </w:r>
      <w:r w:rsidR="00CE4D32" w:rsidRPr="00CE4D32">
        <w:rPr>
          <w:rStyle w:val="ButtonsZchn"/>
        </w:rPr>
        <w:t>x</w:t>
      </w:r>
      <w:r>
        <w:t xml:space="preserve"> in the top right corner of the panel window.</w:t>
      </w:r>
    </w:p>
    <w:p w:rsidR="00322528" w:rsidRDefault="00322528" w:rsidP="00CE6849">
      <w:pPr>
        <w:pStyle w:val="Standard-BlockCharCharChar"/>
      </w:pPr>
    </w:p>
    <w:p w:rsidR="003D1908" w:rsidRDefault="00A46B31" w:rsidP="00CE6849">
      <w:pPr>
        <w:pStyle w:val="berschrift3"/>
      </w:pPr>
      <w:bookmarkStart w:id="290" w:name="_Toc472960789"/>
      <w:commentRangeStart w:id="291"/>
      <w:r>
        <w:t>View &gt; Quick media open panel</w:t>
      </w:r>
      <w:commentRangeEnd w:id="291"/>
      <w:r w:rsidR="000E711B">
        <w:rPr>
          <w:rStyle w:val="Kommentarzeichen"/>
          <w:rFonts w:ascii="Times New Roman" w:hAnsi="Times New Roman"/>
          <w:noProof w:val="0"/>
          <w:color w:val="auto"/>
          <w:lang w:val="de-DE" w:eastAsia="en-US" w:bidi="ar-SA"/>
        </w:rPr>
        <w:commentReference w:id="291"/>
      </w:r>
      <w:bookmarkEnd w:id="290"/>
    </w:p>
    <w:p w:rsidR="00322528" w:rsidRDefault="00322528" w:rsidP="00322528">
      <w:pPr>
        <w:pStyle w:val="Standard-BlockCharCharChar"/>
      </w:pPr>
    </w:p>
    <w:p w:rsidR="002254E6" w:rsidRDefault="002254E6" w:rsidP="00322528">
      <w:pPr>
        <w:pStyle w:val="Standard-BlockCharCharChar"/>
      </w:pPr>
    </w:p>
    <w:p w:rsidR="003D1908" w:rsidRDefault="00A46B31" w:rsidP="00CE6849">
      <w:pPr>
        <w:pStyle w:val="berschrift3"/>
      </w:pPr>
      <w:bookmarkStart w:id="292" w:name="_View_&gt;_Show_panels_&gt;_Praat_panel"/>
      <w:bookmarkStart w:id="293" w:name="_Ref108438052"/>
      <w:bookmarkStart w:id="294" w:name="_Toc472960790"/>
      <w:bookmarkEnd w:id="292"/>
      <w:r>
        <w:t>View &gt; Praat panel</w:t>
      </w:r>
      <w:bookmarkEnd w:id="293"/>
      <w:bookmarkEnd w:id="294"/>
    </w:p>
    <w:p w:rsidR="003D1908" w:rsidRDefault="00A46B31" w:rsidP="00CE6849">
      <w:pPr>
        <w:pStyle w:val="Standard-BlockCharCharChar"/>
      </w:pPr>
      <w:r>
        <w:t xml:space="preserve">Defines, whether the panel for communication with Praat is shown or hidden (Praat tool, see also </w:t>
      </w:r>
      <w:r w:rsidR="00490311" w:rsidRPr="00490311">
        <w:rPr>
          <w:rStyle w:val="QuerverweiseZchn"/>
        </w:rPr>
        <w:t xml:space="preserve">Section III. </w:t>
      </w:r>
      <w:r w:rsidR="00490311" w:rsidRPr="00490311">
        <w:rPr>
          <w:rStyle w:val="QuerverweiseZchn"/>
        </w:rPr>
        <w:fldChar w:fldCharType="begin"/>
      </w:r>
      <w:r w:rsidR="00490311" w:rsidRPr="00490311">
        <w:rPr>
          <w:rStyle w:val="QuerverweiseZchn"/>
        </w:rPr>
        <w:instrText xml:space="preserve"> REF _Ref472775336 \h </w:instrText>
      </w:r>
      <w:r w:rsidR="00490311">
        <w:rPr>
          <w:rStyle w:val="QuerverweiseZchn"/>
        </w:rPr>
        <w:instrText xml:space="preserve"> \* MERGEFORMAT </w:instrText>
      </w:r>
      <w:r w:rsidR="00490311" w:rsidRPr="00490311">
        <w:rPr>
          <w:rStyle w:val="QuerverweiseZchn"/>
        </w:rPr>
      </w:r>
      <w:r w:rsidR="00490311" w:rsidRPr="00490311">
        <w:rPr>
          <w:rStyle w:val="QuerverweiseZchn"/>
        </w:rPr>
        <w:fldChar w:fldCharType="separate"/>
      </w:r>
      <w:r w:rsidR="003E68CF" w:rsidRPr="003E68CF">
        <w:rPr>
          <w:rStyle w:val="QuerverweiseZchn"/>
        </w:rPr>
        <w:t>PANELS</w:t>
      </w:r>
      <w:r w:rsidR="00490311" w:rsidRPr="00490311">
        <w:rPr>
          <w:rStyle w:val="QuerverweiseZchn"/>
        </w:rPr>
        <w:fldChar w:fldCharType="end"/>
      </w:r>
      <w:r w:rsidR="00490311">
        <w:t>).</w:t>
      </w:r>
      <w:r>
        <w:t>). The Praat panel is only available on Windows computers. Therefore, this menu item should not appear when using other systems.</w:t>
      </w:r>
    </w:p>
    <w:p w:rsidR="00322528" w:rsidRDefault="00322528" w:rsidP="00CE6849">
      <w:pPr>
        <w:pStyle w:val="Standard-BlockCharCharChar"/>
      </w:pPr>
    </w:p>
    <w:p w:rsidR="003D1908" w:rsidRDefault="00AF04E7" w:rsidP="00CE6849">
      <w:pPr>
        <w:pStyle w:val="berschrift3"/>
      </w:pPr>
      <w:bookmarkStart w:id="295" w:name="_Ref472004978"/>
      <w:bookmarkStart w:id="296" w:name="_Toc472960791"/>
      <w:r>
        <w:t>View &gt; </w:t>
      </w:r>
      <w:r w:rsidR="00A46B31">
        <w:t>Annotation panel</w:t>
      </w:r>
      <w:bookmarkEnd w:id="295"/>
      <w:bookmarkEnd w:id="296"/>
    </w:p>
    <w:p w:rsidR="003D1908" w:rsidRDefault="00A46B31" w:rsidP="00CE6849">
      <w:pPr>
        <w:pStyle w:val="Standard-BlockCharCharChar"/>
      </w:pPr>
      <w:r>
        <w:t xml:space="preserve">Specifies, whether the Annotation panel (see also </w:t>
      </w:r>
      <w:r w:rsidR="00490311" w:rsidRPr="00490311">
        <w:rPr>
          <w:rStyle w:val="QuerverweiseZchn"/>
        </w:rPr>
        <w:t xml:space="preserve">Section III. </w:t>
      </w:r>
      <w:r w:rsidR="00490311" w:rsidRPr="00490311">
        <w:rPr>
          <w:rStyle w:val="QuerverweiseZchn"/>
        </w:rPr>
        <w:fldChar w:fldCharType="begin"/>
      </w:r>
      <w:r w:rsidR="00490311" w:rsidRPr="00490311">
        <w:rPr>
          <w:rStyle w:val="QuerverweiseZchn"/>
        </w:rPr>
        <w:instrText xml:space="preserve"> REF _Ref472775336 \h </w:instrText>
      </w:r>
      <w:r w:rsidR="00490311">
        <w:rPr>
          <w:rStyle w:val="QuerverweiseZchn"/>
        </w:rPr>
        <w:instrText xml:space="preserve"> \* MERGEFORMAT </w:instrText>
      </w:r>
      <w:r w:rsidR="00490311" w:rsidRPr="00490311">
        <w:rPr>
          <w:rStyle w:val="QuerverweiseZchn"/>
        </w:rPr>
      </w:r>
      <w:r w:rsidR="00490311" w:rsidRPr="00490311">
        <w:rPr>
          <w:rStyle w:val="QuerverweiseZchn"/>
        </w:rPr>
        <w:fldChar w:fldCharType="separate"/>
      </w:r>
      <w:r w:rsidR="002140D1" w:rsidRPr="003E68CF">
        <w:rPr>
          <w:rStyle w:val="QuerverweiseZchn"/>
        </w:rPr>
        <w:t>Panels</w:t>
      </w:r>
      <w:r w:rsidR="00490311" w:rsidRPr="00490311">
        <w:rPr>
          <w:rStyle w:val="QuerverweiseZchn"/>
        </w:rPr>
        <w:fldChar w:fldCharType="end"/>
      </w:r>
      <w:r w:rsidR="00490311">
        <w:t>).</w:t>
      </w:r>
      <w:r>
        <w:t xml:space="preserve">) is shown or hidden. </w:t>
      </w:r>
    </w:p>
    <w:p w:rsidR="00322528" w:rsidRDefault="00322528" w:rsidP="00CE6849">
      <w:pPr>
        <w:pStyle w:val="Standard-BlockCharCharChar"/>
      </w:pPr>
    </w:p>
    <w:p w:rsidR="003D1908" w:rsidRDefault="00AF04E7" w:rsidP="00CE6849">
      <w:pPr>
        <w:pStyle w:val="berschrift3"/>
      </w:pPr>
      <w:bookmarkStart w:id="297" w:name="_View_&gt;_Show_panels_&gt;_Segmentation_p"/>
      <w:bookmarkStart w:id="298" w:name="_View_&gt;_Show_toolbar"/>
      <w:bookmarkStart w:id="299" w:name="_Toc472960792"/>
      <w:bookmarkStart w:id="300" w:name="_Ref108438066"/>
      <w:bookmarkStart w:id="301" w:name="_Toc55213855"/>
      <w:bookmarkStart w:id="302" w:name="_Toc69129844"/>
      <w:bookmarkStart w:id="303" w:name="_Toc69129985"/>
      <w:bookmarkStart w:id="304" w:name="_Toc55213859"/>
      <w:bookmarkStart w:id="305" w:name="_Toc69129849"/>
      <w:bookmarkStart w:id="306" w:name="_Toc69129990"/>
      <w:bookmarkEnd w:id="287"/>
      <w:bookmarkEnd w:id="288"/>
      <w:bookmarkEnd w:id="289"/>
      <w:bookmarkEnd w:id="297"/>
      <w:bookmarkEnd w:id="298"/>
      <w:r>
        <w:t>View &gt; </w:t>
      </w:r>
      <w:r w:rsidR="00A46B31">
        <w:t>IPA panel</w:t>
      </w:r>
      <w:bookmarkEnd w:id="299"/>
    </w:p>
    <w:p w:rsidR="003D1908" w:rsidRDefault="00A46B31" w:rsidP="00CE6849">
      <w:pPr>
        <w:pStyle w:val="Standard-BlockCharCharChar"/>
      </w:pPr>
      <w:r>
        <w:t xml:space="preserve">Specifies, whether the IPA panel (see also </w:t>
      </w:r>
      <w:r w:rsidR="00490311" w:rsidRPr="00490311">
        <w:rPr>
          <w:rStyle w:val="QuerverweiseZchn"/>
        </w:rPr>
        <w:t xml:space="preserve">Section III. </w:t>
      </w:r>
      <w:r w:rsidR="00490311" w:rsidRPr="00490311">
        <w:rPr>
          <w:rStyle w:val="QuerverweiseZchn"/>
        </w:rPr>
        <w:fldChar w:fldCharType="begin"/>
      </w:r>
      <w:r w:rsidR="00490311" w:rsidRPr="00490311">
        <w:rPr>
          <w:rStyle w:val="QuerverweiseZchn"/>
        </w:rPr>
        <w:instrText xml:space="preserve"> REF _Ref472775336 \h </w:instrText>
      </w:r>
      <w:r w:rsidR="00490311">
        <w:rPr>
          <w:rStyle w:val="QuerverweiseZchn"/>
        </w:rPr>
        <w:instrText xml:space="preserve"> \* MERGEFORMAT </w:instrText>
      </w:r>
      <w:r w:rsidR="00490311" w:rsidRPr="00490311">
        <w:rPr>
          <w:rStyle w:val="QuerverweiseZchn"/>
        </w:rPr>
      </w:r>
      <w:r w:rsidR="00490311" w:rsidRPr="00490311">
        <w:rPr>
          <w:rStyle w:val="QuerverweiseZchn"/>
        </w:rPr>
        <w:fldChar w:fldCharType="separate"/>
      </w:r>
      <w:r w:rsidR="002140D1" w:rsidRPr="003E68CF">
        <w:rPr>
          <w:rStyle w:val="QuerverweiseZchn"/>
        </w:rPr>
        <w:t>Panels</w:t>
      </w:r>
      <w:r w:rsidR="00490311" w:rsidRPr="00490311">
        <w:rPr>
          <w:rStyle w:val="QuerverweiseZchn"/>
        </w:rPr>
        <w:fldChar w:fldCharType="end"/>
      </w:r>
      <w:r w:rsidR="00490311">
        <w:t>).</w:t>
      </w:r>
      <w:r>
        <w:t xml:space="preserve">) is shown or hidden. </w:t>
      </w:r>
    </w:p>
    <w:p w:rsidR="00322528" w:rsidRDefault="00322528" w:rsidP="00CE6849">
      <w:pPr>
        <w:pStyle w:val="Standard-BlockCharCharChar"/>
      </w:pPr>
    </w:p>
    <w:p w:rsidR="003D1908" w:rsidRDefault="00A46B31" w:rsidP="00CE6849">
      <w:pPr>
        <w:pStyle w:val="berschrift3"/>
      </w:pPr>
      <w:bookmarkStart w:id="307" w:name="_Toc472960793"/>
      <w:r>
        <w:t>View &gt; Multimodal panel</w:t>
      </w:r>
      <w:bookmarkEnd w:id="307"/>
    </w:p>
    <w:p w:rsidR="003D1908" w:rsidRDefault="00A46B31" w:rsidP="00CE6849">
      <w:pPr>
        <w:pStyle w:val="Standard-BlockCharCharChar"/>
      </w:pPr>
      <w:r>
        <w:t xml:space="preserve">Specifies, whether the Multimodal panel (see also </w:t>
      </w:r>
      <w:r w:rsidR="00490311" w:rsidRPr="00490311">
        <w:rPr>
          <w:rStyle w:val="QuerverweiseZchn"/>
        </w:rPr>
        <w:t xml:space="preserve">Section III. </w:t>
      </w:r>
      <w:r w:rsidR="00490311" w:rsidRPr="00490311">
        <w:rPr>
          <w:rStyle w:val="QuerverweiseZchn"/>
        </w:rPr>
        <w:fldChar w:fldCharType="begin"/>
      </w:r>
      <w:r w:rsidR="00490311" w:rsidRPr="00490311">
        <w:rPr>
          <w:rStyle w:val="QuerverweiseZchn"/>
        </w:rPr>
        <w:instrText xml:space="preserve"> REF _Ref472775336 \h </w:instrText>
      </w:r>
      <w:r w:rsidR="00490311">
        <w:rPr>
          <w:rStyle w:val="QuerverweiseZchn"/>
        </w:rPr>
        <w:instrText xml:space="preserve"> \* MERGEFORMAT </w:instrText>
      </w:r>
      <w:r w:rsidR="00490311" w:rsidRPr="00490311">
        <w:rPr>
          <w:rStyle w:val="QuerverweiseZchn"/>
        </w:rPr>
      </w:r>
      <w:r w:rsidR="00490311" w:rsidRPr="00490311">
        <w:rPr>
          <w:rStyle w:val="QuerverweiseZchn"/>
        </w:rPr>
        <w:fldChar w:fldCharType="separate"/>
      </w:r>
      <w:r w:rsidR="002140D1" w:rsidRPr="003E68CF">
        <w:rPr>
          <w:rStyle w:val="QuerverweiseZchn"/>
        </w:rPr>
        <w:t>Panels</w:t>
      </w:r>
      <w:r w:rsidR="00490311" w:rsidRPr="00490311">
        <w:rPr>
          <w:rStyle w:val="QuerverweiseZchn"/>
        </w:rPr>
        <w:fldChar w:fldCharType="end"/>
      </w:r>
      <w:r w:rsidR="00490311">
        <w:t>).</w:t>
      </w:r>
      <w:r>
        <w:t xml:space="preserve">) is shown or hidden. </w:t>
      </w:r>
    </w:p>
    <w:p w:rsidR="00322528" w:rsidRDefault="00322528" w:rsidP="00CE6849">
      <w:pPr>
        <w:pStyle w:val="Standard-BlockCharCharChar"/>
      </w:pPr>
    </w:p>
    <w:p w:rsidR="003D1908" w:rsidRDefault="00A46B31" w:rsidP="00CE6849">
      <w:pPr>
        <w:pStyle w:val="berschrift3"/>
      </w:pPr>
      <w:bookmarkStart w:id="308" w:name="_Toc472960794"/>
      <w:r>
        <w:t>View &gt; SVG panel</w:t>
      </w:r>
      <w:bookmarkEnd w:id="308"/>
    </w:p>
    <w:p w:rsidR="003D1908" w:rsidRDefault="00A46B31" w:rsidP="00CE6849">
      <w:pPr>
        <w:pStyle w:val="Standard-BlockCharCharChar"/>
      </w:pPr>
      <w:r>
        <w:t xml:space="preserve">Specifies, whether the SVG panel (see also </w:t>
      </w:r>
      <w:r w:rsidR="00490311" w:rsidRPr="00490311">
        <w:rPr>
          <w:rStyle w:val="QuerverweiseZchn"/>
        </w:rPr>
        <w:t xml:space="preserve">Section III. </w:t>
      </w:r>
      <w:r w:rsidR="00490311" w:rsidRPr="00490311">
        <w:rPr>
          <w:rStyle w:val="QuerverweiseZchn"/>
        </w:rPr>
        <w:fldChar w:fldCharType="begin"/>
      </w:r>
      <w:r w:rsidR="00490311" w:rsidRPr="00490311">
        <w:rPr>
          <w:rStyle w:val="QuerverweiseZchn"/>
        </w:rPr>
        <w:instrText xml:space="preserve"> REF _Ref472775336 \h </w:instrText>
      </w:r>
      <w:r w:rsidR="00490311">
        <w:rPr>
          <w:rStyle w:val="QuerverweiseZchn"/>
        </w:rPr>
        <w:instrText xml:space="preserve"> \* MERGEFORMAT </w:instrText>
      </w:r>
      <w:r w:rsidR="00490311" w:rsidRPr="00490311">
        <w:rPr>
          <w:rStyle w:val="QuerverweiseZchn"/>
        </w:rPr>
      </w:r>
      <w:r w:rsidR="00490311" w:rsidRPr="00490311">
        <w:rPr>
          <w:rStyle w:val="QuerverweiseZchn"/>
        </w:rPr>
        <w:fldChar w:fldCharType="separate"/>
      </w:r>
      <w:r w:rsidR="002140D1" w:rsidRPr="003E68CF">
        <w:rPr>
          <w:rStyle w:val="QuerverweiseZchn"/>
        </w:rPr>
        <w:t>Panels</w:t>
      </w:r>
      <w:r w:rsidR="00490311" w:rsidRPr="00490311">
        <w:rPr>
          <w:rStyle w:val="QuerverweiseZchn"/>
        </w:rPr>
        <w:fldChar w:fldCharType="end"/>
      </w:r>
      <w:r w:rsidR="00490311">
        <w:t>).</w:t>
      </w:r>
      <w:r>
        <w:t xml:space="preserve">) is shown or hidden. </w:t>
      </w:r>
    </w:p>
    <w:p w:rsidR="00322528" w:rsidRDefault="00322528" w:rsidP="00CE6849">
      <w:pPr>
        <w:pStyle w:val="Standard-BlockCharCharChar"/>
      </w:pPr>
    </w:p>
    <w:p w:rsidR="003D1908" w:rsidRDefault="00A46B31" w:rsidP="00CE6849">
      <w:pPr>
        <w:pStyle w:val="berschrift3"/>
      </w:pPr>
      <w:bookmarkStart w:id="309" w:name="_Toc472960795"/>
      <w:r>
        <w:t>View &gt; Show toolbar</w:t>
      </w:r>
      <w:bookmarkEnd w:id="300"/>
      <w:bookmarkEnd w:id="309"/>
    </w:p>
    <w:p w:rsidR="003D1908" w:rsidRDefault="00A46B31" w:rsidP="00CE6849">
      <w:pPr>
        <w:pStyle w:val="Standard-BlockCharCharChar"/>
      </w:pPr>
      <w:r>
        <w:t>Defines, whether the toolbar (as presented below) is shown or hidden.</w:t>
      </w:r>
    </w:p>
    <w:p w:rsidR="003D1908" w:rsidRDefault="00A46B31">
      <w:pPr>
        <w:pStyle w:val="GraphikFormat"/>
      </w:pPr>
      <w:r>
        <w:rPr>
          <w:noProof/>
          <w:lang w:eastAsia="de-DE"/>
        </w:rPr>
        <w:drawing>
          <wp:inline distT="0" distB="0" distL="0" distR="0" wp14:anchorId="5338E9DB" wp14:editId="497052B8">
            <wp:extent cx="5934075" cy="190500"/>
            <wp:effectExtent l="0" t="0" r="9525" b="0"/>
            <wp:docPr id="108" name="Bild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203" cstate="print">
                      <a:extLst>
                        <a:ext uri="{BEBA8EAE-BF5A-486C-A8C5-ECC9F3942E4B}">
                          <a14:imgProps xmlns:a14="http://schemas.microsoft.com/office/drawing/2010/main">
                            <a14:imgLayer r:embed="rId204">
                              <a14:imgEffect>
                                <a14:colorTemperature colorTemp="5900"/>
                              </a14:imgEffect>
                              <a14:imgEffect>
                                <a14:saturation sat="33000"/>
                              </a14:imgEffect>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934075" cy="190500"/>
                    </a:xfrm>
                    <a:prstGeom prst="rect">
                      <a:avLst/>
                    </a:prstGeom>
                    <a:noFill/>
                    <a:ln>
                      <a:noFill/>
                    </a:ln>
                  </pic:spPr>
                </pic:pic>
              </a:graphicData>
            </a:graphic>
          </wp:inline>
        </w:drawing>
      </w:r>
    </w:p>
    <w:p w:rsidR="00322528" w:rsidRDefault="00322528">
      <w:pPr>
        <w:pStyle w:val="GraphikFormat"/>
      </w:pPr>
    </w:p>
    <w:p w:rsidR="003D1908" w:rsidRDefault="00A46B31" w:rsidP="00CE6849">
      <w:pPr>
        <w:pStyle w:val="berschrift3"/>
      </w:pPr>
      <w:bookmarkStart w:id="310" w:name="_View_&gt;_Show_grid"/>
      <w:bookmarkStart w:id="311" w:name="_Toc472960796"/>
      <w:bookmarkStart w:id="312" w:name="_Ref108438073"/>
      <w:bookmarkEnd w:id="310"/>
      <w:r>
        <w:t>View &gt; Show large text field</w:t>
      </w:r>
      <w:bookmarkEnd w:id="311"/>
    </w:p>
    <w:p w:rsidR="003D1908" w:rsidRDefault="00A46B31" w:rsidP="00CE6849">
      <w:pPr>
        <w:pStyle w:val="Standard-BlockCharCharChar"/>
      </w:pPr>
      <w:r>
        <w:t>Specifies, whether the large text field (for entering and displaying transcription text) is shown or hidden.</w:t>
      </w:r>
    </w:p>
    <w:p w:rsidR="002254E6" w:rsidRDefault="002254E6" w:rsidP="00CE6849">
      <w:pPr>
        <w:pStyle w:val="Standard-BlockCharCharChar"/>
      </w:pPr>
    </w:p>
    <w:p w:rsidR="003D1908" w:rsidRDefault="00A46B31" w:rsidP="00CE6849">
      <w:pPr>
        <w:pStyle w:val="berschrift3"/>
      </w:pPr>
      <w:bookmarkStart w:id="313" w:name="_Toc472960797"/>
      <w:r>
        <w:t>View &gt; Show grid</w:t>
      </w:r>
      <w:bookmarkEnd w:id="301"/>
      <w:bookmarkEnd w:id="302"/>
      <w:bookmarkEnd w:id="303"/>
      <w:bookmarkEnd w:id="312"/>
      <w:bookmarkEnd w:id="313"/>
    </w:p>
    <w:p w:rsidR="003D1908" w:rsidRDefault="00A46B31" w:rsidP="00CE6849">
      <w:pPr>
        <w:pStyle w:val="Standard-BlockCharCharChar"/>
      </w:pPr>
      <w:r>
        <w:lastRenderedPageBreak/>
        <w:t>Specifies, whether the grid on the musical score is shown or hidden. Using the grid makes it easier to navigate in the musical score and also makes the division of events more clear:</w:t>
      </w:r>
    </w:p>
    <w:p w:rsidR="003D1908" w:rsidRDefault="00A46B31">
      <w:pPr>
        <w:pStyle w:val="GraphikFormat"/>
      </w:pPr>
      <w:r>
        <w:rPr>
          <w:noProof/>
          <w:lang w:eastAsia="de-DE"/>
        </w:rPr>
        <w:drawing>
          <wp:inline distT="0" distB="0" distL="0" distR="0" wp14:anchorId="752246B7" wp14:editId="3EFFCD92">
            <wp:extent cx="5318150" cy="1286924"/>
            <wp:effectExtent l="0" t="0" r="0" b="8890"/>
            <wp:docPr id="109" name="Bild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205" cstate="print">
                      <a:extLst>
                        <a:ext uri="{BEBA8EAE-BF5A-486C-A8C5-ECC9F3942E4B}">
                          <a14:imgProps xmlns:a14="http://schemas.microsoft.com/office/drawing/2010/main">
                            <a14:imgLayer r:embed="rId206">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362572" cy="1297673"/>
                    </a:xfrm>
                    <a:prstGeom prst="rect">
                      <a:avLst/>
                    </a:prstGeom>
                    <a:noFill/>
                    <a:ln>
                      <a:noFill/>
                    </a:ln>
                  </pic:spPr>
                </pic:pic>
              </a:graphicData>
            </a:graphic>
          </wp:inline>
        </w:drawing>
      </w:r>
    </w:p>
    <w:p w:rsidR="003D1908" w:rsidRDefault="00A46B31" w:rsidP="00CE6849">
      <w:pPr>
        <w:pStyle w:val="Standard-BlockCharCharChar"/>
      </w:pPr>
      <w:r>
        <w:t>Hidden grid lines hide the table-like structure of the user interface. This makes the user interface look more like a “musical score”, especially if the background colour of blank events is set to “white” (see also</w:t>
      </w:r>
      <w:r w:rsidR="00AA5D48">
        <w:t xml:space="preserve"> sections:</w:t>
      </w:r>
      <w:r>
        <w:t xml:space="preserve"> </w:t>
      </w:r>
      <w:r w:rsidR="00AA5D48" w:rsidRPr="00AA5D48">
        <w:rPr>
          <w:rStyle w:val="QuerverweiseZchn"/>
        </w:rPr>
        <w:fldChar w:fldCharType="begin"/>
      </w:r>
      <w:r w:rsidR="00AA5D48" w:rsidRPr="00AA5D48">
        <w:rPr>
          <w:rStyle w:val="QuerverweiseZchn"/>
        </w:rPr>
        <w:instrText xml:space="preserve"> REF _Ref472778406 \h </w:instrText>
      </w:r>
      <w:r w:rsidR="00AA5D48">
        <w:rPr>
          <w:rStyle w:val="QuerverweiseZchn"/>
        </w:rPr>
        <w:instrText xml:space="preserve"> \* MERGEFORMAT </w:instrText>
      </w:r>
      <w:r w:rsidR="00AA5D48" w:rsidRPr="00AA5D48">
        <w:rPr>
          <w:rStyle w:val="QuerverweiseZchn"/>
        </w:rPr>
      </w:r>
      <w:r w:rsidR="00AA5D48" w:rsidRPr="00AA5D48">
        <w:rPr>
          <w:rStyle w:val="QuerverweiseZchn"/>
        </w:rPr>
        <w:fldChar w:fldCharType="separate"/>
      </w:r>
      <w:r w:rsidR="003E68CF" w:rsidRPr="003E68CF">
        <w:rPr>
          <w:rStyle w:val="QuerverweiseZchn"/>
        </w:rPr>
        <w:t>File Menu</w:t>
      </w:r>
      <w:r w:rsidR="00AA5D48" w:rsidRPr="00AA5D48">
        <w:rPr>
          <w:rStyle w:val="QuerverweiseZchn"/>
        </w:rPr>
        <w:fldChar w:fldCharType="end"/>
      </w:r>
      <w:r>
        <w:t xml:space="preserve"> and </w:t>
      </w:r>
      <w:r w:rsidR="00AA5D48" w:rsidRPr="00AA5D48">
        <w:rPr>
          <w:rStyle w:val="QuerverweiseZchn"/>
        </w:rPr>
        <w:fldChar w:fldCharType="begin"/>
      </w:r>
      <w:r w:rsidR="00AA5D48" w:rsidRPr="00AA5D48">
        <w:rPr>
          <w:rStyle w:val="QuerverweiseZchn"/>
        </w:rPr>
        <w:instrText xml:space="preserve"> REF _Ref472778430 \h </w:instrText>
      </w:r>
      <w:r w:rsidR="00AA5D48">
        <w:rPr>
          <w:rStyle w:val="QuerverweiseZchn"/>
        </w:rPr>
        <w:instrText xml:space="preserve"> \* MERGEFORMAT </w:instrText>
      </w:r>
      <w:r w:rsidR="00AA5D48" w:rsidRPr="00AA5D48">
        <w:rPr>
          <w:rStyle w:val="QuerverweiseZchn"/>
        </w:rPr>
      </w:r>
      <w:r w:rsidR="00AA5D48" w:rsidRPr="00AA5D48">
        <w:rPr>
          <w:rStyle w:val="QuerverweiseZchn"/>
        </w:rPr>
        <w:fldChar w:fldCharType="separate"/>
      </w:r>
      <w:r w:rsidR="003E68CF" w:rsidRPr="003E68CF">
        <w:rPr>
          <w:rStyle w:val="QuerverweiseZchn"/>
        </w:rPr>
        <w:t>View Menu</w:t>
      </w:r>
      <w:r w:rsidR="00AA5D48" w:rsidRPr="00AA5D48">
        <w:rPr>
          <w:rStyle w:val="QuerverweiseZchn"/>
        </w:rPr>
        <w:fldChar w:fldCharType="end"/>
      </w:r>
      <w:r>
        <w:t>):</w:t>
      </w:r>
    </w:p>
    <w:p w:rsidR="003D1908" w:rsidRDefault="00A46B31">
      <w:pPr>
        <w:pStyle w:val="GraphikFormat"/>
      </w:pPr>
      <w:r>
        <w:rPr>
          <w:noProof/>
          <w:lang w:eastAsia="de-DE"/>
        </w:rPr>
        <w:drawing>
          <wp:inline distT="0" distB="0" distL="0" distR="0" wp14:anchorId="767E33E0" wp14:editId="62991069">
            <wp:extent cx="5296204" cy="1281613"/>
            <wp:effectExtent l="0" t="0" r="0" b="0"/>
            <wp:docPr id="110" name="Bild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207" cstate="print">
                      <a:extLst>
                        <a:ext uri="{BEBA8EAE-BF5A-486C-A8C5-ECC9F3942E4B}">
                          <a14:imgProps xmlns:a14="http://schemas.microsoft.com/office/drawing/2010/main">
                            <a14:imgLayer r:embed="rId208">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335286" cy="1291070"/>
                    </a:xfrm>
                    <a:prstGeom prst="rect">
                      <a:avLst/>
                    </a:prstGeom>
                    <a:noFill/>
                    <a:ln>
                      <a:noFill/>
                    </a:ln>
                  </pic:spPr>
                </pic:pic>
              </a:graphicData>
            </a:graphic>
          </wp:inline>
        </w:drawing>
      </w:r>
    </w:p>
    <w:p w:rsidR="00322528" w:rsidRDefault="00322528" w:rsidP="00322528">
      <w:pPr>
        <w:pStyle w:val="Standard-BlockCharCharChar"/>
      </w:pPr>
    </w:p>
    <w:p w:rsidR="003D1908" w:rsidRDefault="00A46B31" w:rsidP="00CE6849">
      <w:pPr>
        <w:pStyle w:val="berschrift3"/>
      </w:pPr>
      <w:bookmarkStart w:id="314" w:name="_View_&gt;_Show_special_characters"/>
      <w:bookmarkStart w:id="315" w:name="_Toc55213860"/>
      <w:bookmarkStart w:id="316" w:name="_Toc69129850"/>
      <w:bookmarkStart w:id="317" w:name="_Toc69129991"/>
      <w:bookmarkStart w:id="318" w:name="_Ref108438090"/>
      <w:bookmarkStart w:id="319" w:name="_Toc472960798"/>
      <w:bookmarkEnd w:id="304"/>
      <w:bookmarkEnd w:id="305"/>
      <w:bookmarkEnd w:id="306"/>
      <w:bookmarkEnd w:id="314"/>
      <w:r>
        <w:t>View &gt; Show special characters</w:t>
      </w:r>
      <w:bookmarkEnd w:id="315"/>
      <w:bookmarkEnd w:id="316"/>
      <w:bookmarkEnd w:id="317"/>
      <w:bookmarkEnd w:id="318"/>
      <w:bookmarkEnd w:id="319"/>
    </w:p>
    <w:p w:rsidR="003D1908" w:rsidRDefault="00A46B31" w:rsidP="00CE6849">
      <w:pPr>
        <w:pStyle w:val="Standard-BlockCharCharChar"/>
      </w:pPr>
      <w:r>
        <w:t>Shows spaces in the musical score as little dots (similar to MS Word). For this, the musical score has to be reformatted. This may take a few seconds. Please note: If this option is activated, the musical score cannot be edited! In order to be able to edit again, deactivate this option by selecting the function from the menu or the toolbar once more.</w:t>
      </w:r>
    </w:p>
    <w:tbl>
      <w:tblPr>
        <w:tblW w:w="9606" w:type="dxa"/>
        <w:tblLook w:val="01E0" w:firstRow="1" w:lastRow="1" w:firstColumn="1" w:lastColumn="1" w:noHBand="0" w:noVBand="0"/>
      </w:tblPr>
      <w:tblGrid>
        <w:gridCol w:w="4678"/>
        <w:gridCol w:w="4928"/>
      </w:tblGrid>
      <w:tr w:rsidR="003D1908" w:rsidRPr="00B61A9D">
        <w:tc>
          <w:tcPr>
            <w:tcW w:w="4678" w:type="dxa"/>
          </w:tcPr>
          <w:p w:rsidR="003D1908" w:rsidRDefault="00A46B31" w:rsidP="000E711B">
            <w:pPr>
              <w:pStyle w:val="Standard-BlockCharCharChar"/>
              <w:spacing w:before="0"/>
            </w:pPr>
            <w:r w:rsidRPr="000E711B">
              <w:rPr>
                <w:rStyle w:val="RefsZchn"/>
              </w:rPr>
              <w:t>“Standard View”</w:t>
            </w:r>
            <w:r>
              <w:t xml:space="preserve"> (musical score can be edited):</w:t>
            </w:r>
          </w:p>
        </w:tc>
        <w:tc>
          <w:tcPr>
            <w:tcW w:w="4928" w:type="dxa"/>
          </w:tcPr>
          <w:p w:rsidR="003D1908" w:rsidRDefault="00A46B31" w:rsidP="000E711B">
            <w:pPr>
              <w:pStyle w:val="Standard-BlockCharCharChar"/>
              <w:spacing w:before="0"/>
            </w:pPr>
            <w:r w:rsidRPr="000E711B">
              <w:rPr>
                <w:rStyle w:val="RefsZchn"/>
              </w:rPr>
              <w:t>“Show special characters”</w:t>
            </w:r>
            <w:r>
              <w:t xml:space="preserve"> activated (musical score cannot be edited):</w:t>
            </w:r>
          </w:p>
        </w:tc>
      </w:tr>
      <w:tr w:rsidR="003D1908">
        <w:tc>
          <w:tcPr>
            <w:tcW w:w="4678" w:type="dxa"/>
          </w:tcPr>
          <w:p w:rsidR="003D1908" w:rsidRDefault="00A46B31">
            <w:pPr>
              <w:pStyle w:val="GraphikFormat"/>
              <w:tabs>
                <w:tab w:val="clear" w:pos="482"/>
                <w:tab w:val="left" w:pos="380"/>
              </w:tabs>
              <w:spacing w:before="0" w:after="0"/>
              <w:jc w:val="left"/>
            </w:pPr>
            <w:r>
              <w:rPr>
                <w:noProof/>
                <w:lang w:eastAsia="de-DE"/>
              </w:rPr>
              <w:drawing>
                <wp:inline distT="0" distB="0" distL="0" distR="0" wp14:anchorId="251765B0" wp14:editId="0DA4C6BD">
                  <wp:extent cx="2705100" cy="504825"/>
                  <wp:effectExtent l="0" t="0" r="0" b="9525"/>
                  <wp:docPr id="111" name="Bild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209" cstate="print">
                            <a:extLst>
                              <a:ext uri="{BEBA8EAE-BF5A-486C-A8C5-ECC9F3942E4B}">
                                <a14:imgProps xmlns:a14="http://schemas.microsoft.com/office/drawing/2010/main">
                                  <a14:imgLayer r:embed="rId210">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2705100" cy="504825"/>
                          </a:xfrm>
                          <a:prstGeom prst="rect">
                            <a:avLst/>
                          </a:prstGeom>
                          <a:noFill/>
                          <a:ln>
                            <a:noFill/>
                          </a:ln>
                        </pic:spPr>
                      </pic:pic>
                    </a:graphicData>
                  </a:graphic>
                </wp:inline>
              </w:drawing>
            </w:r>
          </w:p>
        </w:tc>
        <w:tc>
          <w:tcPr>
            <w:tcW w:w="4928" w:type="dxa"/>
          </w:tcPr>
          <w:p w:rsidR="003D1908" w:rsidRDefault="00A46B31">
            <w:pPr>
              <w:pStyle w:val="GraphikFormat"/>
              <w:tabs>
                <w:tab w:val="clear" w:pos="482"/>
                <w:tab w:val="left" w:pos="380"/>
              </w:tabs>
              <w:spacing w:before="0" w:after="0"/>
              <w:jc w:val="left"/>
            </w:pPr>
            <w:r>
              <w:rPr>
                <w:noProof/>
                <w:lang w:eastAsia="de-DE"/>
              </w:rPr>
              <w:drawing>
                <wp:inline distT="0" distB="0" distL="0" distR="0" wp14:anchorId="0569042D" wp14:editId="28D1D8B6">
                  <wp:extent cx="2705100" cy="495300"/>
                  <wp:effectExtent l="0" t="0" r="0" b="0"/>
                  <wp:docPr id="112" name="Bild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211" cstate="print">
                            <a:extLst>
                              <a:ext uri="{BEBA8EAE-BF5A-486C-A8C5-ECC9F3942E4B}">
                                <a14:imgProps xmlns:a14="http://schemas.microsoft.com/office/drawing/2010/main">
                                  <a14:imgLayer r:embed="rId212">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2705100" cy="495300"/>
                          </a:xfrm>
                          <a:prstGeom prst="rect">
                            <a:avLst/>
                          </a:prstGeom>
                          <a:noFill/>
                          <a:ln>
                            <a:noFill/>
                          </a:ln>
                        </pic:spPr>
                      </pic:pic>
                    </a:graphicData>
                  </a:graphic>
                </wp:inline>
              </w:drawing>
            </w:r>
          </w:p>
        </w:tc>
      </w:tr>
    </w:tbl>
    <w:p w:rsidR="00322528" w:rsidRDefault="00322528" w:rsidP="00322528">
      <w:pPr>
        <w:pStyle w:val="Standard-BlockCharCharChar"/>
      </w:pPr>
      <w:bookmarkStart w:id="320" w:name="_View_&gt;_Color_empty_events"/>
      <w:bookmarkStart w:id="321" w:name="_Ref108438100"/>
      <w:bookmarkStart w:id="322" w:name="_Toc55213861"/>
      <w:bookmarkStart w:id="323" w:name="_Toc69129851"/>
      <w:bookmarkStart w:id="324" w:name="_Toc69129992"/>
      <w:bookmarkEnd w:id="320"/>
    </w:p>
    <w:p w:rsidR="003D1908" w:rsidRDefault="00A46B31" w:rsidP="00CE6849">
      <w:pPr>
        <w:pStyle w:val="berschrift3"/>
      </w:pPr>
      <w:bookmarkStart w:id="325" w:name="_Toc472960799"/>
      <w:r>
        <w:t>View &gt; Color empty events</w:t>
      </w:r>
      <w:bookmarkEnd w:id="321"/>
      <w:bookmarkEnd w:id="325"/>
    </w:p>
    <w:p w:rsidR="003D1908" w:rsidRDefault="00A46B31" w:rsidP="00CE6849">
      <w:pPr>
        <w:pStyle w:val="Standard-BlockCharCharChar"/>
      </w:pPr>
      <w:r>
        <w:t xml:space="preserve">Defines, whether the blank spaces in the transcription that do not contain an event should have a coloured tint when viewed on the screen. The colour will not be included in the output. The shading colour is preset to “grey” and can be changed by using </w:t>
      </w:r>
      <w:r w:rsidR="000E711B" w:rsidRPr="000E711B">
        <w:rPr>
          <w:rStyle w:val="Menufunction"/>
        </w:rPr>
        <w:fldChar w:fldCharType="begin"/>
      </w:r>
      <w:r w:rsidR="000E711B" w:rsidRPr="000E711B">
        <w:rPr>
          <w:rStyle w:val="Menufunction"/>
        </w:rPr>
        <w:instrText xml:space="preserve"> REF _Ref472897353 \h </w:instrText>
      </w:r>
      <w:r w:rsidR="000E711B">
        <w:rPr>
          <w:rStyle w:val="Menufunction"/>
        </w:rPr>
        <w:instrText xml:space="preserve"> \* MERGEFORMAT </w:instrText>
      </w:r>
      <w:r w:rsidR="000E711B" w:rsidRPr="000E711B">
        <w:rPr>
          <w:rStyle w:val="Menufunction"/>
        </w:rPr>
      </w:r>
      <w:r w:rsidR="000E711B" w:rsidRPr="000E711B">
        <w:rPr>
          <w:rStyle w:val="Menufunction"/>
        </w:rPr>
        <w:fldChar w:fldCharType="separate"/>
      </w:r>
      <w:r w:rsidR="003E68CF" w:rsidRPr="003E68CF">
        <w:rPr>
          <w:rStyle w:val="Menufunction"/>
        </w:rPr>
        <w:t>Format &gt; Edit format table...</w:t>
      </w:r>
      <w:r w:rsidR="000E711B" w:rsidRPr="000E711B">
        <w:rPr>
          <w:rStyle w:val="Menufunction"/>
        </w:rPr>
        <w:fldChar w:fldCharType="end"/>
      </w:r>
      <w:r>
        <w:t xml:space="preserve">. In the dialog, go to </w:t>
      </w:r>
      <w:r w:rsidRPr="000E711B">
        <w:rPr>
          <w:rStyle w:val="RefsZchn"/>
        </w:rPr>
        <w:t>“EMPTY-EDITOR”</w:t>
      </w:r>
      <w:r w:rsidR="000E711B">
        <w:t xml:space="preserve"> and then click the </w:t>
      </w:r>
      <w:r w:rsidRPr="000E711B">
        <w:rPr>
          <w:rStyle w:val="ButtonsZchn"/>
        </w:rPr>
        <w:t>Edit</w:t>
      </w:r>
      <w:r>
        <w:t xml:space="preserve"> button beside the entry </w:t>
      </w:r>
      <w:r w:rsidRPr="000E711B">
        <w:rPr>
          <w:rStyle w:val="RefsZchn"/>
        </w:rPr>
        <w:t>“Background color”</w:t>
      </w:r>
      <w:r>
        <w:t xml:space="preserve">, in order to pick your colour. </w:t>
      </w:r>
    </w:p>
    <w:p w:rsidR="003D1908" w:rsidRDefault="00A46B31" w:rsidP="00CE6849">
      <w:pPr>
        <w:pStyle w:val="Standard-BlockCharCharChar"/>
      </w:pPr>
      <w:r>
        <w:t>The calculation of the coloured shading is time-consuming. Therefore, it is advisable to deactivate this option for larger transcriptions, as this will make the Editor work significantly faster.</w:t>
      </w:r>
    </w:p>
    <w:tbl>
      <w:tblPr>
        <w:tblW w:w="9426" w:type="dxa"/>
        <w:tblCellMar>
          <w:left w:w="70" w:type="dxa"/>
          <w:right w:w="70" w:type="dxa"/>
        </w:tblCellMar>
        <w:tblLook w:val="0000" w:firstRow="0" w:lastRow="0" w:firstColumn="0" w:lastColumn="0" w:noHBand="0" w:noVBand="0"/>
      </w:tblPr>
      <w:tblGrid>
        <w:gridCol w:w="4748"/>
        <w:gridCol w:w="4678"/>
      </w:tblGrid>
      <w:tr w:rsidR="003D1908" w:rsidRPr="00B61A9D">
        <w:tc>
          <w:tcPr>
            <w:tcW w:w="4748" w:type="dxa"/>
          </w:tcPr>
          <w:p w:rsidR="003D1908" w:rsidRDefault="00A46B31" w:rsidP="000E711B">
            <w:pPr>
              <w:pStyle w:val="Standard-BlockCharCharChar"/>
            </w:pPr>
            <w:r>
              <w:lastRenderedPageBreak/>
              <w:t xml:space="preserve">Option </w:t>
            </w:r>
            <w:r w:rsidRPr="000E711B">
              <w:rPr>
                <w:rStyle w:val="RefsZchn"/>
              </w:rPr>
              <w:t>“Color empty events”</w:t>
            </w:r>
            <w:r>
              <w:t xml:space="preserve"> deactivated:</w:t>
            </w:r>
          </w:p>
        </w:tc>
        <w:tc>
          <w:tcPr>
            <w:tcW w:w="4678" w:type="dxa"/>
          </w:tcPr>
          <w:p w:rsidR="003D1908" w:rsidRDefault="00A46B31" w:rsidP="00CE6849">
            <w:pPr>
              <w:pStyle w:val="Standard-BlockCharCharChar"/>
            </w:pPr>
            <w:r>
              <w:t xml:space="preserve">     Option </w:t>
            </w:r>
            <w:r w:rsidRPr="000E711B">
              <w:rPr>
                <w:rStyle w:val="RefsZchn"/>
              </w:rPr>
              <w:t>“Color empty events”</w:t>
            </w:r>
            <w:r>
              <w:t xml:space="preserve"> activated:</w:t>
            </w:r>
          </w:p>
        </w:tc>
      </w:tr>
      <w:tr w:rsidR="003D1908">
        <w:tc>
          <w:tcPr>
            <w:tcW w:w="4748" w:type="dxa"/>
          </w:tcPr>
          <w:p w:rsidR="003D1908" w:rsidRDefault="00A46B31">
            <w:pPr>
              <w:pStyle w:val="GraphikFormat"/>
              <w:tabs>
                <w:tab w:val="clear" w:pos="482"/>
                <w:tab w:val="left" w:pos="385"/>
              </w:tabs>
              <w:spacing w:before="0" w:after="0"/>
              <w:jc w:val="left"/>
            </w:pPr>
            <w:r>
              <w:rPr>
                <w:noProof/>
                <w:lang w:eastAsia="de-DE"/>
              </w:rPr>
              <w:drawing>
                <wp:inline distT="0" distB="0" distL="0" distR="0" wp14:anchorId="157397F6" wp14:editId="0E9963AE">
                  <wp:extent cx="2705100" cy="1076325"/>
                  <wp:effectExtent l="0" t="0" r="0" b="9525"/>
                  <wp:docPr id="113" name="Bild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213" cstate="print">
                            <a:extLst>
                              <a:ext uri="{BEBA8EAE-BF5A-486C-A8C5-ECC9F3942E4B}">
                                <a14:imgProps xmlns:a14="http://schemas.microsoft.com/office/drawing/2010/main">
                                  <a14:imgLayer r:embed="rId214">
                                    <a14:imgEffect>
                                      <a14:brightnessContrast bright="20000" contrast="-20000"/>
                                    </a14:imgEffect>
                                  </a14:imgLayer>
                                </a14:imgProps>
                              </a:ext>
                              <a:ext uri="{28A0092B-C50C-407E-A947-70E740481C1C}">
                                <a14:useLocalDpi xmlns:a14="http://schemas.microsoft.com/office/drawing/2010/main" val="0"/>
                              </a:ext>
                            </a:extLst>
                          </a:blip>
                          <a:srcRect b="644"/>
                          <a:stretch>
                            <a:fillRect/>
                          </a:stretch>
                        </pic:blipFill>
                        <pic:spPr bwMode="auto">
                          <a:xfrm>
                            <a:off x="0" y="0"/>
                            <a:ext cx="2705100" cy="1076325"/>
                          </a:xfrm>
                          <a:prstGeom prst="rect">
                            <a:avLst/>
                          </a:prstGeom>
                          <a:noFill/>
                          <a:ln>
                            <a:noFill/>
                          </a:ln>
                        </pic:spPr>
                      </pic:pic>
                    </a:graphicData>
                  </a:graphic>
                </wp:inline>
              </w:drawing>
            </w:r>
          </w:p>
        </w:tc>
        <w:tc>
          <w:tcPr>
            <w:tcW w:w="4678" w:type="dxa"/>
          </w:tcPr>
          <w:p w:rsidR="003D1908" w:rsidRDefault="00A46B31">
            <w:pPr>
              <w:pStyle w:val="GraphikFormat"/>
              <w:tabs>
                <w:tab w:val="clear" w:pos="482"/>
                <w:tab w:val="left" w:pos="385"/>
              </w:tabs>
              <w:spacing w:before="0" w:after="0"/>
              <w:jc w:val="right"/>
            </w:pPr>
            <w:r>
              <w:br w:type="page"/>
              <w:t xml:space="preserve"> </w:t>
            </w:r>
            <w:r>
              <w:rPr>
                <w:noProof/>
                <w:lang w:eastAsia="de-DE"/>
              </w:rPr>
              <w:drawing>
                <wp:inline distT="0" distB="0" distL="0" distR="0" wp14:anchorId="2D91BD3D" wp14:editId="4B159B63">
                  <wp:extent cx="2705100" cy="1076325"/>
                  <wp:effectExtent l="0" t="0" r="0" b="9525"/>
                  <wp:docPr id="114" name="Bild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215" cstate="print">
                            <a:extLst>
                              <a:ext uri="{BEBA8EAE-BF5A-486C-A8C5-ECC9F3942E4B}">
                                <a14:imgProps xmlns:a14="http://schemas.microsoft.com/office/drawing/2010/main">
                                  <a14:imgLayer r:embed="rId216">
                                    <a14:imgEffect>
                                      <a14:brightnessContrast bright="20000" contrast="-20000"/>
                                    </a14:imgEffect>
                                  </a14:imgLayer>
                                </a14:imgProps>
                              </a:ext>
                              <a:ext uri="{28A0092B-C50C-407E-A947-70E740481C1C}">
                                <a14:useLocalDpi xmlns:a14="http://schemas.microsoft.com/office/drawing/2010/main" val="0"/>
                              </a:ext>
                            </a:extLst>
                          </a:blip>
                          <a:srcRect b="-1305"/>
                          <a:stretch>
                            <a:fillRect/>
                          </a:stretch>
                        </pic:blipFill>
                        <pic:spPr bwMode="auto">
                          <a:xfrm>
                            <a:off x="0" y="0"/>
                            <a:ext cx="2705100" cy="1076325"/>
                          </a:xfrm>
                          <a:prstGeom prst="rect">
                            <a:avLst/>
                          </a:prstGeom>
                          <a:noFill/>
                          <a:ln>
                            <a:noFill/>
                          </a:ln>
                        </pic:spPr>
                      </pic:pic>
                    </a:graphicData>
                  </a:graphic>
                </wp:inline>
              </w:drawing>
            </w:r>
          </w:p>
        </w:tc>
      </w:tr>
    </w:tbl>
    <w:p w:rsidR="00322528" w:rsidRDefault="00322528" w:rsidP="00322528">
      <w:pPr>
        <w:pStyle w:val="Standard-BlockCharCharChar"/>
      </w:pPr>
      <w:bookmarkStart w:id="326" w:name="_View_&gt;_Change_scale_constant…"/>
      <w:bookmarkStart w:id="327" w:name="_Ref108438109"/>
      <w:bookmarkEnd w:id="326"/>
    </w:p>
    <w:p w:rsidR="003D1908" w:rsidRDefault="00A46B31" w:rsidP="00CE6849">
      <w:pPr>
        <w:pStyle w:val="berschrift3"/>
      </w:pPr>
      <w:bookmarkStart w:id="328" w:name="_Toc472960800"/>
      <w:r w:rsidRPr="0013593E">
        <w:t>View &gt; Change scale constant…</w:t>
      </w:r>
      <w:bookmarkEnd w:id="327"/>
      <w:bookmarkEnd w:id="328"/>
    </w:p>
    <w:p w:rsidR="003D1908" w:rsidRDefault="00A46B31" w:rsidP="00CE6849">
      <w:pPr>
        <w:pStyle w:val="Standard-BlockCharCharChar"/>
      </w:pPr>
      <w:r>
        <w:t>Opens a dialog to change the scale constant.</w:t>
      </w:r>
    </w:p>
    <w:p w:rsidR="003D1908" w:rsidRDefault="00A46B31">
      <w:pPr>
        <w:pStyle w:val="GraphikFormat"/>
      </w:pPr>
      <w:r>
        <w:rPr>
          <w:noProof/>
          <w:lang w:eastAsia="de-DE"/>
        </w:rPr>
        <w:drawing>
          <wp:inline distT="0" distB="0" distL="0" distR="0" wp14:anchorId="16F6F0B8" wp14:editId="1A7D8ED3">
            <wp:extent cx="2743200" cy="1143000"/>
            <wp:effectExtent l="0" t="0" r="0" b="0"/>
            <wp:docPr id="74" name="Grafi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2743200" cy="1143000"/>
                    </a:xfrm>
                    <a:prstGeom prst="rect">
                      <a:avLst/>
                    </a:prstGeom>
                  </pic:spPr>
                </pic:pic>
              </a:graphicData>
            </a:graphic>
          </wp:inline>
        </w:drawing>
      </w:r>
    </w:p>
    <w:p w:rsidR="003D1908" w:rsidRDefault="00A46B31" w:rsidP="00CE6849">
      <w:pPr>
        <w:pStyle w:val="Standard-BlockCharCharChar"/>
      </w:pPr>
      <w:r>
        <w:t xml:space="preserve">The scale constant is the value that is added to the set point size of the fonts for the display in the Editor. A scale constant of +5 will display a text which is formatted as 10 pt, with a font size of 15 pt. Use the slider in order to change the scale constant and click </w:t>
      </w:r>
      <w:r>
        <w:rPr>
          <w:rStyle w:val="ButtonsZchn"/>
        </w:rPr>
        <w:t>OK</w:t>
      </w:r>
      <w:r>
        <w:t>. The musical score has to be reformatted afterwards. This may take a few seconds.</w:t>
      </w:r>
    </w:p>
    <w:p w:rsidR="003D1908" w:rsidRDefault="00A46B31" w:rsidP="00CE6849">
      <w:pPr>
        <w:pStyle w:val="Standard-BlockCharCharChar"/>
      </w:pPr>
      <w:r w:rsidRPr="0013593E">
        <w:rPr>
          <w:u w:val="single"/>
        </w:rPr>
        <w:t>Note</w:t>
      </w:r>
      <w:r>
        <w:t xml:space="preserve">: The font size in the text box above the musical score can be changed by using the </w:t>
      </w:r>
      <w:r w:rsidR="002F369B" w:rsidRPr="002F369B">
        <w:rPr>
          <w:rStyle w:val="RefsZchn"/>
        </w:rPr>
        <w:t>“</w:t>
      </w:r>
      <w:r w:rsidRPr="002F369B">
        <w:rPr>
          <w:rStyle w:val="RefsZchn"/>
        </w:rPr>
        <w:t>slider</w:t>
      </w:r>
      <w:r w:rsidR="002F369B" w:rsidRPr="002F369B">
        <w:rPr>
          <w:rStyle w:val="RefsZchn"/>
        </w:rPr>
        <w:t>”</w:t>
      </w:r>
      <w:r>
        <w:t xml:space="preserve"> at the right margin of the box:</w:t>
      </w:r>
    </w:p>
    <w:p w:rsidR="003D1908" w:rsidRDefault="00A46B31">
      <w:pPr>
        <w:pStyle w:val="GraphikFormat"/>
      </w:pPr>
      <w:r>
        <w:rPr>
          <w:noProof/>
          <w:lang w:eastAsia="de-DE"/>
        </w:rPr>
        <mc:AlternateContent>
          <mc:Choice Requires="wps">
            <w:drawing>
              <wp:anchor distT="4294967295" distB="4294967295" distL="114300" distR="114300" simplePos="0" relativeHeight="251542528" behindDoc="0" locked="0" layoutInCell="1" allowOverlap="1" wp14:anchorId="5DDCEF2B" wp14:editId="7FD03F80">
                <wp:simplePos x="0" y="0"/>
                <wp:positionH relativeFrom="column">
                  <wp:posOffset>4800987</wp:posOffset>
                </wp:positionH>
                <wp:positionV relativeFrom="paragraph">
                  <wp:posOffset>236827</wp:posOffset>
                </wp:positionV>
                <wp:extent cx="667909" cy="7951"/>
                <wp:effectExtent l="0" t="76200" r="18415" b="87630"/>
                <wp:wrapNone/>
                <wp:docPr id="298" name="Line 2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667909" cy="7951"/>
                        </a:xfrm>
                        <a:prstGeom prst="line">
                          <a:avLst/>
                        </a:prstGeom>
                        <a:noFill/>
                        <a:ln w="19050">
                          <a:solidFill>
                            <a:srgbClr val="000000"/>
                          </a:solidFill>
                          <a:round/>
                          <a:headEnd type="triangle" w="med" len="me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line w14:anchorId="6FDC2006" id="Line 215" o:spid="_x0000_s1026" style="position:absolute;flip:x;z-index:25154252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378.05pt,18.65pt" to="430.65pt,1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" strokeweight="1.5pt">
                <v:stroke startarrow="block"/>
              </v:line>
            </w:pict>
          </mc:Fallback>
        </mc:AlternateContent>
      </w:r>
      <w:r>
        <w:rPr>
          <w:noProof/>
          <w:lang w:eastAsia="de-DE"/>
        </w:rPr>
        <w:drawing>
          <wp:inline distT="0" distB="0" distL="0" distR="0" wp14:anchorId="73210D81" wp14:editId="560FFF61">
            <wp:extent cx="5679460" cy="542260"/>
            <wp:effectExtent l="0" t="0" r="0" b="0"/>
            <wp:docPr id="116" name="Bild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218" cstate="print">
                      <a:extLst>
                        <a:ext uri="{BEBA8EAE-BF5A-486C-A8C5-ECC9F3942E4B}">
                          <a14:imgProps xmlns:a14="http://schemas.microsoft.com/office/drawing/2010/main">
                            <a14:imgLayer r:embed="rId219">
                              <a14:imgEffect>
                                <a14:saturation sat="33000"/>
                              </a14:imgEffect>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679460" cy="542260"/>
                    </a:xfrm>
                    <a:prstGeom prst="rect">
                      <a:avLst/>
                    </a:prstGeom>
                    <a:noFill/>
                    <a:ln>
                      <a:noFill/>
                    </a:ln>
                  </pic:spPr>
                </pic:pic>
              </a:graphicData>
            </a:graphic>
          </wp:inline>
        </w:drawing>
      </w:r>
    </w:p>
    <w:p w:rsidR="002254E6" w:rsidRDefault="002254E6">
      <w:pPr>
        <w:pStyle w:val="GraphikFormat"/>
      </w:pPr>
    </w:p>
    <w:p w:rsidR="003D1908" w:rsidRDefault="00A46B31" w:rsidP="00CE6849">
      <w:pPr>
        <w:pStyle w:val="berschrift3"/>
      </w:pPr>
      <w:bookmarkStart w:id="329" w:name="_Toc472960801"/>
      <w:bookmarkEnd w:id="322"/>
      <w:bookmarkEnd w:id="323"/>
      <w:bookmarkEnd w:id="324"/>
      <w:r>
        <w:t>View &gt; Text proportional / Time proportional</w:t>
      </w:r>
      <w:bookmarkEnd w:id="329"/>
    </w:p>
    <w:p w:rsidR="002254E6" w:rsidRDefault="00A46B31" w:rsidP="00CE6849">
      <w:pPr>
        <w:pStyle w:val="Standard-BlockCharCharChar"/>
      </w:pPr>
      <w:r>
        <w:t>In normal view, the width of “cells” within the musical score is calculated according to the width of the text inside them (</w:t>
      </w:r>
      <w:r w:rsidRPr="0013593E">
        <w:rPr>
          <w:rStyle w:val="RefsZchn"/>
        </w:rPr>
        <w:t>“text proportional”</w:t>
      </w:r>
      <w:r>
        <w:t xml:space="preserve">). When switching to the </w:t>
      </w:r>
      <w:r w:rsidRPr="0013593E">
        <w:rPr>
          <w:rStyle w:val="RefsZchn"/>
        </w:rPr>
        <w:t>“time proportional”</w:t>
      </w:r>
      <w:r>
        <w:t xml:space="preserve"> view, the width is calculated according to the length of time of the interval. Furthermore, the oscillogram and the musical score are synchronised. This is equivalent to the view of tools like ANVIL, ELAN or Praat.</w:t>
      </w:r>
    </w:p>
    <w:p w:rsidR="002254E6" w:rsidRDefault="002254E6">
      <w:pPr>
        <w:widowControl/>
        <w:tabs>
          <w:tab w:val="clear" w:pos="482"/>
        </w:tabs>
        <w:spacing w:before="0" w:after="0"/>
        <w:jc w:val="left"/>
        <w:rPr>
          <w:noProof/>
          <w:szCs w:val="24"/>
          <w:lang w:val="en-US" w:eastAsia="hi-IN" w:bidi="hi-IN"/>
        </w:rPr>
      </w:pPr>
      <w:r w:rsidRPr="004934B8">
        <w:rPr>
          <w:lang w:val="en-US"/>
        </w:rPr>
        <w:br w:type="page"/>
      </w:r>
    </w:p>
    <w:p w:rsidR="003D1908" w:rsidRDefault="00A46B31" w:rsidP="00CE6849">
      <w:pPr>
        <w:pStyle w:val="Standard-BlockCharCharChar"/>
      </w:pPr>
      <w:r>
        <w:lastRenderedPageBreak/>
        <w:t>Text proportional view:</w:t>
      </w:r>
    </w:p>
    <w:p w:rsidR="003D1908" w:rsidRDefault="00A46B31" w:rsidP="00AA5D48">
      <w:pPr>
        <w:pStyle w:val="GraphikFormat"/>
      </w:pPr>
      <w:r w:rsidRPr="00AA5D48">
        <w:rPr>
          <w:noProof/>
          <w:lang w:eastAsia="de-DE"/>
        </w:rPr>
        <w:drawing>
          <wp:inline distT="0" distB="0" distL="0" distR="0" wp14:anchorId="3EC50D45" wp14:editId="289AF286">
            <wp:extent cx="5924550" cy="1714500"/>
            <wp:effectExtent l="0" t="0" r="0" b="0"/>
            <wp:docPr id="117" name="Bild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220" cstate="print">
                      <a:extLst>
                        <a:ext uri="{BEBA8EAE-BF5A-486C-A8C5-ECC9F3942E4B}">
                          <a14:imgProps xmlns:a14="http://schemas.microsoft.com/office/drawing/2010/main">
                            <a14:imgLayer r:embed="rId221">
                              <a14:imgEffect>
                                <a14:saturation sat="66000"/>
                              </a14:imgEffect>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924550" cy="1714500"/>
                    </a:xfrm>
                    <a:prstGeom prst="rect">
                      <a:avLst/>
                    </a:prstGeom>
                    <a:noFill/>
                    <a:ln>
                      <a:noFill/>
                    </a:ln>
                  </pic:spPr>
                </pic:pic>
              </a:graphicData>
            </a:graphic>
          </wp:inline>
        </w:drawing>
      </w:r>
    </w:p>
    <w:p w:rsidR="003D1908" w:rsidRDefault="00A46B31" w:rsidP="00CE6849">
      <w:pPr>
        <w:pStyle w:val="Standard-BlockCharCharChar"/>
      </w:pPr>
      <w:r>
        <w:t>Time proportional view:</w:t>
      </w:r>
    </w:p>
    <w:p w:rsidR="003D1908" w:rsidRDefault="00A46B31" w:rsidP="00AA5D48">
      <w:pPr>
        <w:pStyle w:val="GraphikFormat"/>
        <w:sectPr w:rsidR="003D1908" w:rsidSect="00372541">
          <w:headerReference w:type="default" r:id="rId222"/>
          <w:pgSz w:w="11906" w:h="16838" w:code="9"/>
          <w:pgMar w:top="1417" w:right="1133" w:bottom="1134" w:left="1417" w:header="624" w:footer="624" w:gutter="0"/>
          <w:cols w:space="720"/>
          <w:docGrid w:linePitch="326"/>
        </w:sectPr>
      </w:pPr>
      <w:r>
        <w:rPr>
          <w:noProof/>
          <w:lang w:eastAsia="de-DE"/>
        </w:rPr>
        <w:drawing>
          <wp:inline distT="0" distB="0" distL="0" distR="0" wp14:anchorId="5B56CC14" wp14:editId="2BE00D75">
            <wp:extent cx="5934075" cy="2571750"/>
            <wp:effectExtent l="0" t="0" r="9525" b="0"/>
            <wp:docPr id="118" name="Bild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223" cstate="print">
                      <a:extLst>
                        <a:ext uri="{BEBA8EAE-BF5A-486C-A8C5-ECC9F3942E4B}">
                          <a14:imgProps xmlns:a14="http://schemas.microsoft.com/office/drawing/2010/main">
                            <a14:imgLayer r:embed="rId224">
                              <a14:imgEffect>
                                <a14:saturation sat="66000"/>
                              </a14:imgEffect>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934075" cy="2571750"/>
                    </a:xfrm>
                    <a:prstGeom prst="rect">
                      <a:avLst/>
                    </a:prstGeom>
                    <a:noFill/>
                    <a:ln>
                      <a:noFill/>
                    </a:ln>
                  </pic:spPr>
                </pic:pic>
              </a:graphicData>
            </a:graphic>
          </wp:inline>
        </w:drawing>
      </w:r>
    </w:p>
    <w:p w:rsidR="003D1908" w:rsidRDefault="00A46B31">
      <w:pPr>
        <w:pStyle w:val="berschrift2"/>
        <w:numPr>
          <w:ilvl w:val="1"/>
          <w:numId w:val="9"/>
        </w:numPr>
      </w:pPr>
      <w:bookmarkStart w:id="330" w:name="_Tier-Menü"/>
      <w:bookmarkStart w:id="331" w:name="_Toc472960802"/>
      <w:bookmarkStart w:id="332" w:name="_Toc55213862"/>
      <w:bookmarkStart w:id="333" w:name="_Toc69129852"/>
      <w:bookmarkStart w:id="334" w:name="_Toc69129993"/>
      <w:bookmarkEnd w:id="330"/>
      <w:r>
        <w:lastRenderedPageBreak/>
        <w:t>Transcription Menu</w:t>
      </w:r>
      <w:bookmarkEnd w:id="331"/>
    </w:p>
    <w:p w:rsidR="003D1908" w:rsidRDefault="00A46B31">
      <w:r>
        <w:rPr>
          <w:noProof/>
          <w:lang w:eastAsia="de-DE"/>
        </w:rPr>
        <w:drawing>
          <wp:inline distT="0" distB="0" distL="0" distR="0" wp14:anchorId="4D711473" wp14:editId="062A5C8B">
            <wp:extent cx="2182483" cy="5034024"/>
            <wp:effectExtent l="0" t="0" r="8890" b="0"/>
            <wp:docPr id="78"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4"/>
                    <pic:cNvPicPr>
                      <a:picLocks noChangeAspect="1"/>
                    </pic:cNvPicPr>
                  </pic:nvPicPr>
                  <pic:blipFill rotWithShape="1">
                    <a:blip r:embed="rId225"/>
                    <a:srcRect l="55803" t="14443" r="37088" b="36351"/>
                    <a:stretch/>
                  </pic:blipFill>
                  <pic:spPr>
                    <a:xfrm>
                      <a:off x="0" y="0"/>
                      <a:ext cx="2193868" cy="5060283"/>
                    </a:xfrm>
                    <a:prstGeom prst="rect">
                      <a:avLst/>
                    </a:prstGeom>
                  </pic:spPr>
                </pic:pic>
              </a:graphicData>
            </a:graphic>
          </wp:inline>
        </w:drawing>
      </w:r>
    </w:p>
    <w:p w:rsidR="00322528" w:rsidRDefault="00322528" w:rsidP="00322528">
      <w:pPr>
        <w:pStyle w:val="Standard-BlockCharCharChar"/>
      </w:pPr>
      <w:bookmarkStart w:id="335" w:name="_Toc55213820"/>
      <w:bookmarkStart w:id="336" w:name="_Toc69129807"/>
      <w:bookmarkStart w:id="337" w:name="_Toc69129948"/>
      <w:bookmarkStart w:id="338" w:name="_Ref108437702"/>
      <w:bookmarkStart w:id="339" w:name="_Ref472944756"/>
    </w:p>
    <w:p w:rsidR="003D1908" w:rsidRDefault="00A46B31" w:rsidP="00CE6849">
      <w:pPr>
        <w:pStyle w:val="berschrift3"/>
      </w:pPr>
      <w:bookmarkStart w:id="340" w:name="_Toc472960803"/>
      <w:r>
        <w:t>Transcription &gt; Meta information</w:t>
      </w:r>
      <w:bookmarkEnd w:id="335"/>
      <w:r>
        <w:t>…</w:t>
      </w:r>
      <w:bookmarkEnd w:id="336"/>
      <w:bookmarkEnd w:id="337"/>
      <w:bookmarkEnd w:id="338"/>
      <w:bookmarkEnd w:id="339"/>
      <w:bookmarkEnd w:id="340"/>
    </w:p>
    <w:p w:rsidR="003D1908" w:rsidRDefault="00A46B31" w:rsidP="00554B9E">
      <w:pPr>
        <w:pStyle w:val="Standard-BlockCharCharChar"/>
      </w:pPr>
      <w:r w:rsidRPr="00554B9E">
        <w:t xml:space="preserve">Opens a dialog in which the transcription's meta information can be saved and edited, i.e. information about the transcriber, the recordings, the conventions etc. </w:t>
      </w:r>
      <w:r w:rsidR="009468F6">
        <w:t>The meta information is organis</w:t>
      </w:r>
      <w:r>
        <w:t>ed into a set of attribute-value pairs. Some of them are predefined:</w:t>
      </w:r>
    </w:p>
    <w:p w:rsidR="00554B9E" w:rsidRDefault="00554B9E" w:rsidP="008338F0">
      <w:pPr>
        <w:pStyle w:val="Aufzhlungszeichen1"/>
      </w:pPr>
      <w:r>
        <w:rPr>
          <w:shd w:val="clear" w:color="auto" w:fill="D9D9D9"/>
        </w:rPr>
        <w:t>Project Name</w:t>
      </w:r>
      <w:r w:rsidRPr="00AA5D48">
        <w:rPr>
          <w:rStyle w:val="Standard-BlockCharCharCharChar"/>
        </w:rPr>
        <w:t>:</w:t>
      </w:r>
      <w:r>
        <w:t xml:space="preserve"> the name of the project.</w:t>
      </w:r>
    </w:p>
    <w:p w:rsidR="00554B9E" w:rsidRDefault="00554B9E" w:rsidP="008338F0">
      <w:pPr>
        <w:pStyle w:val="Aufzhlungszeichen1"/>
      </w:pPr>
      <w:r>
        <w:rPr>
          <w:shd w:val="clear" w:color="auto" w:fill="D9D9D9"/>
        </w:rPr>
        <w:t>Transcription Name</w:t>
      </w:r>
      <w:r w:rsidRPr="00AA5D48">
        <w:rPr>
          <w:rStyle w:val="Standard-BlockCharCharCharChar"/>
        </w:rPr>
        <w:t>:</w:t>
      </w:r>
      <w:r>
        <w:t xml:space="preserve"> the name of the transcription. For HTML or RTF output, this name is used as the document name.</w:t>
      </w:r>
    </w:p>
    <w:p w:rsidR="00554B9E" w:rsidRDefault="00554B9E" w:rsidP="008338F0">
      <w:pPr>
        <w:pStyle w:val="Aufzhlungszeichen1"/>
      </w:pPr>
      <w:r>
        <w:rPr>
          <w:shd w:val="clear" w:color="auto" w:fill="D9D9D9"/>
        </w:rPr>
        <w:t>Transcription Convention</w:t>
      </w:r>
      <w:r w:rsidRPr="00AA5D48">
        <w:rPr>
          <w:rStyle w:val="Standard-BlockCharCharCharChar"/>
        </w:rPr>
        <w:t>:</w:t>
      </w:r>
      <w:r>
        <w:t xml:space="preserve"> the transcription convention made use of.</w:t>
      </w:r>
    </w:p>
    <w:p w:rsidR="00554B9E" w:rsidRDefault="00554B9E" w:rsidP="008338F0">
      <w:pPr>
        <w:pStyle w:val="Aufzhlungszeichen1"/>
      </w:pPr>
      <w:r>
        <w:rPr>
          <w:shd w:val="clear" w:color="auto" w:fill="D9D9D9"/>
        </w:rPr>
        <w:t>Referenced media file(s)</w:t>
      </w:r>
      <w:r w:rsidRPr="00AA5D48">
        <w:rPr>
          <w:rStyle w:val="Standard-BlockCharCharCharChar"/>
        </w:rPr>
        <w:t>:</w:t>
      </w:r>
      <w:r>
        <w:t xml:space="preserve"> the associated digitised audio or video file, if available. The </w:t>
      </w:r>
      <w:r w:rsidRPr="00554B9E">
        <w:rPr>
          <w:rStyle w:val="ButtonsZchn"/>
        </w:rPr>
        <w:t>Edit...</w:t>
      </w:r>
      <w:r>
        <w:t xml:space="preserve"> button next to this field opens a dialog with which this file can be located and assigned.</w:t>
      </w:r>
    </w:p>
    <w:p w:rsidR="00554B9E" w:rsidRDefault="00554B9E" w:rsidP="008338F0">
      <w:pPr>
        <w:pStyle w:val="Aufzhlungszeichen1"/>
      </w:pPr>
      <w:r>
        <w:rPr>
          <w:shd w:val="clear" w:color="auto" w:fill="D9D9D9"/>
        </w:rPr>
        <w:t>Comment</w:t>
      </w:r>
      <w:r w:rsidRPr="00AA5D48">
        <w:rPr>
          <w:rStyle w:val="Standard-BlockCharCharCharChar"/>
        </w:rPr>
        <w:t xml:space="preserve">: </w:t>
      </w:r>
      <w:r>
        <w:t>allows comments on the recording and transcription.</w:t>
      </w:r>
    </w:p>
    <w:p w:rsidR="00554B9E" w:rsidRPr="00554B9E" w:rsidRDefault="00554B9E" w:rsidP="00554B9E">
      <w:pPr>
        <w:pStyle w:val="GraphikFormat"/>
        <w:rPr>
          <w:lang w:val="en-GB"/>
        </w:rPr>
      </w:pPr>
      <w:r w:rsidRPr="00554B9E">
        <w:rPr>
          <w:noProof/>
          <w:lang w:eastAsia="de-DE"/>
        </w:rPr>
        <w:lastRenderedPageBreak/>
        <w:drawing>
          <wp:inline distT="0" distB="0" distL="0" distR="0" wp14:anchorId="222CEF07" wp14:editId="30DAB1AA">
            <wp:extent cx="3276002" cy="3768919"/>
            <wp:effectExtent l="0" t="0" r="635" b="3175"/>
            <wp:docPr id="80" name="Grafik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extLst>
                        <a:ext uri="{28A0092B-C50C-407E-A947-70E740481C1C}">
                          <a14:useLocalDpi xmlns:a14="http://schemas.microsoft.com/office/drawing/2010/main" val="0"/>
                        </a:ext>
                      </a:extLst>
                    </a:blip>
                    <a:stretch>
                      <a:fillRect/>
                    </a:stretch>
                  </pic:blipFill>
                  <pic:spPr>
                    <a:xfrm>
                      <a:off x="0" y="0"/>
                      <a:ext cx="3282913" cy="3776869"/>
                    </a:xfrm>
                    <a:prstGeom prst="rect">
                      <a:avLst/>
                    </a:prstGeom>
                  </pic:spPr>
                </pic:pic>
              </a:graphicData>
            </a:graphic>
          </wp:inline>
        </w:drawing>
      </w:r>
    </w:p>
    <w:p w:rsidR="003D1908" w:rsidRDefault="00A46B31" w:rsidP="00CE6849">
      <w:pPr>
        <w:pStyle w:val="Standard-BlockCharCharChar"/>
      </w:pPr>
      <w:r>
        <w:t xml:space="preserve">In addition, an unlimited number of user-defined attributes can be added. To add a new user-defined attribute, click </w:t>
      </w:r>
      <w:r w:rsidRPr="00554B9E">
        <w:rPr>
          <w:rStyle w:val="ButtonsZchn"/>
        </w:rPr>
        <w:t>Add attribute</w:t>
      </w:r>
      <w:r>
        <w:t>”. A new attribute-value pair is added to the table. It can be edited in the corresponding text fields.</w:t>
      </w:r>
    </w:p>
    <w:p w:rsidR="003D1908" w:rsidRDefault="00A46B31" w:rsidP="00CE6849">
      <w:pPr>
        <w:pStyle w:val="Standard-BlockCharCharChar"/>
      </w:pPr>
      <w:r>
        <w:t xml:space="preserve">Double clicking marks the content of a field in the table and allows the overwriting of the content. Conclude your input with </w:t>
      </w:r>
      <w:r w:rsidRPr="00554B9E">
        <w:rPr>
          <w:rStyle w:val="ButtonsZchn"/>
        </w:rPr>
        <w:t>Enter</w:t>
      </w:r>
      <w:r>
        <w:t>.</w:t>
      </w:r>
    </w:p>
    <w:p w:rsidR="003D1908" w:rsidRDefault="00A46B31" w:rsidP="00CE6849">
      <w:pPr>
        <w:pStyle w:val="Standard-BlockCharCharChar"/>
      </w:pPr>
      <w:r>
        <w:t xml:space="preserve">If the space under </w:t>
      </w:r>
      <w:r w:rsidRPr="00554B9E">
        <w:rPr>
          <w:rStyle w:val="RefsZchn"/>
        </w:rPr>
        <w:t>“Value”</w:t>
      </w:r>
      <w:r>
        <w:t xml:space="preserve"> does not suffice, click the button with the three dots </w:t>
      </w:r>
      <w:r w:rsidRPr="00554B9E">
        <w:rPr>
          <w:rStyle w:val="ButtonsZchn"/>
        </w:rPr>
        <w:t>(...)</w:t>
      </w:r>
      <w:r>
        <w:t xml:space="preserve"> in order to get a larger window in which you can edit it further.</w:t>
      </w:r>
    </w:p>
    <w:p w:rsidR="003D1908" w:rsidRDefault="00A46B31" w:rsidP="00CE6849">
      <w:pPr>
        <w:pStyle w:val="Standard-BlockCharCharChar"/>
      </w:pPr>
      <w:r>
        <w:t xml:space="preserve">In order to delete a user-defined attribute, select it in the table and click </w:t>
      </w:r>
      <w:r w:rsidRPr="00554B9E">
        <w:rPr>
          <w:rStyle w:val="ButtonsZchn"/>
        </w:rPr>
        <w:t>Remove attribute</w:t>
      </w:r>
      <w:r>
        <w:t>.</w:t>
      </w:r>
    </w:p>
    <w:p w:rsidR="003D1908" w:rsidRDefault="00A46B31" w:rsidP="00CE6849">
      <w:pPr>
        <w:pStyle w:val="Standard-BlockCharCharChar"/>
      </w:pPr>
      <w:r>
        <w:t xml:space="preserve">In order to make use of a user-defined attribute from a </w:t>
      </w:r>
      <w:r w:rsidR="00554B9E">
        <w:t xml:space="preserve">different transcription, click </w:t>
      </w:r>
      <w:r w:rsidRPr="00554B9E">
        <w:rPr>
          <w:rStyle w:val="ButtonsZchn"/>
        </w:rPr>
        <w:t>Template</w:t>
      </w:r>
      <w:r w:rsidR="00554B9E" w:rsidRPr="00554B9E">
        <w:rPr>
          <w:rStyle w:val="ButtonsZchn"/>
        </w:rPr>
        <w:t>…</w:t>
      </w:r>
      <w:r>
        <w:t xml:space="preserve"> and browse for the transcription in the file dialog that appears.</w:t>
      </w:r>
    </w:p>
    <w:p w:rsidR="003D1908" w:rsidRDefault="00A46B31" w:rsidP="00CE6849">
      <w:pPr>
        <w:pStyle w:val="Standard-BlockCharCharChar"/>
      </w:pPr>
      <w:r>
        <w:t xml:space="preserve">To change the order in which the attributes are listed, select the attribute you would like to move and click </w:t>
      </w:r>
      <w:r w:rsidRPr="00554B9E">
        <w:rPr>
          <w:rStyle w:val="ButtonsZchn"/>
        </w:rPr>
        <w:t>Up</w:t>
      </w:r>
      <w:r>
        <w:t xml:space="preserve"> or </w:t>
      </w:r>
      <w:r w:rsidRPr="00554B9E">
        <w:rPr>
          <w:rStyle w:val="ButtonsZchn"/>
        </w:rPr>
        <w:t>Down</w:t>
      </w:r>
      <w:r>
        <w:t>.</w:t>
      </w:r>
    </w:p>
    <w:p w:rsidR="003D1908" w:rsidRDefault="00A46B31" w:rsidP="00CE6849">
      <w:pPr>
        <w:pStyle w:val="Standard-BlockCharCharChar"/>
      </w:pPr>
      <w:r>
        <w:t xml:space="preserve">In order to save the changes made in the meta information, close the dialog by clicking </w:t>
      </w:r>
      <w:r>
        <w:rPr>
          <w:rStyle w:val="ButtonsZchn"/>
        </w:rPr>
        <w:t>OK</w:t>
      </w:r>
      <w:r>
        <w:t>.</w:t>
      </w:r>
    </w:p>
    <w:p w:rsidR="003D1908" w:rsidRDefault="00A46B31">
      <w:pPr>
        <w:widowControl/>
        <w:tabs>
          <w:tab w:val="clear" w:pos="482"/>
        </w:tabs>
        <w:jc w:val="left"/>
        <w:rPr>
          <w:szCs w:val="24"/>
          <w:lang w:val="en-US" w:eastAsia="hi-IN" w:bidi="hi-IN"/>
        </w:rPr>
      </w:pPr>
      <w:r>
        <w:rPr>
          <w:lang w:val="en-US"/>
        </w:rPr>
        <w:br w:type="page"/>
      </w:r>
    </w:p>
    <w:p w:rsidR="003D1908" w:rsidRDefault="00A46B31" w:rsidP="00CE6849">
      <w:pPr>
        <w:pStyle w:val="berschrift3"/>
      </w:pPr>
      <w:bookmarkStart w:id="341" w:name="_File_&gt;_Speakertable…"/>
      <w:bookmarkStart w:id="342" w:name="_Toc55213821"/>
      <w:bookmarkStart w:id="343" w:name="_Toc69129808"/>
      <w:bookmarkStart w:id="344" w:name="_Toc69129949"/>
      <w:bookmarkStart w:id="345" w:name="_Ref108437714"/>
      <w:bookmarkStart w:id="346" w:name="_Ref472005647"/>
      <w:bookmarkStart w:id="347" w:name="_Toc472960804"/>
      <w:bookmarkEnd w:id="341"/>
      <w:r>
        <w:lastRenderedPageBreak/>
        <w:t>Transcription &gt; Speakertable…</w:t>
      </w:r>
      <w:bookmarkEnd w:id="342"/>
      <w:bookmarkEnd w:id="343"/>
      <w:bookmarkEnd w:id="344"/>
      <w:bookmarkEnd w:id="345"/>
      <w:bookmarkEnd w:id="346"/>
      <w:bookmarkEnd w:id="347"/>
    </w:p>
    <w:p w:rsidR="003D1908" w:rsidRDefault="00A46B31">
      <w:pPr>
        <w:pStyle w:val="GraphikFormat"/>
      </w:pPr>
      <w:r>
        <w:rPr>
          <w:noProof/>
          <w:lang w:eastAsia="de-DE"/>
        </w:rPr>
        <w:drawing>
          <wp:inline distT="0" distB="0" distL="0" distR="0" wp14:anchorId="50DEA398" wp14:editId="0836DA16">
            <wp:extent cx="4761782" cy="4936440"/>
            <wp:effectExtent l="0" t="0" r="1270" b="0"/>
            <wp:docPr id="267" name="Grafik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7"/>
                    <a:stretch>
                      <a:fillRect/>
                    </a:stretch>
                  </pic:blipFill>
                  <pic:spPr>
                    <a:xfrm>
                      <a:off x="0" y="0"/>
                      <a:ext cx="4763139" cy="4937847"/>
                    </a:xfrm>
                    <a:prstGeom prst="rect">
                      <a:avLst/>
                    </a:prstGeom>
                  </pic:spPr>
                </pic:pic>
              </a:graphicData>
            </a:graphic>
          </wp:inline>
        </w:drawing>
      </w:r>
    </w:p>
    <w:p w:rsidR="003D1908" w:rsidRDefault="00A46B31" w:rsidP="00CE6849">
      <w:pPr>
        <w:pStyle w:val="Standard-BlockCharCharChar"/>
      </w:pPr>
      <w:r>
        <w:t xml:space="preserve">Opens a dialog for the input and editing of information on the speakers. In the upper section of the speakertable the speakers are listed. </w:t>
      </w:r>
    </w:p>
    <w:p w:rsidR="003D1908" w:rsidRDefault="00A46B31" w:rsidP="008338F0">
      <w:pPr>
        <w:pStyle w:val="Aufzhlungszeichen1"/>
      </w:pPr>
      <w:r w:rsidRPr="004D5BDA">
        <w:rPr>
          <w:shd w:val="clear" w:color="auto" w:fill="D9D9D9"/>
        </w:rPr>
        <w:t>Auto add one T tier for new speakers</w:t>
      </w:r>
      <w:r w:rsidRPr="00AA5D48">
        <w:rPr>
          <w:rStyle w:val="Standard-BlockCharCharCharChar"/>
        </w:rPr>
        <w:t>:</w:t>
      </w:r>
      <w:r>
        <w:t xml:space="preserve"> if selected, this option will automatically create a transcription tier (type “T”) for every speaker you add to your list. Other tier types have to be added manually via </w:t>
      </w:r>
      <w:r w:rsidR="00A8757F" w:rsidRPr="00A8757F">
        <w:rPr>
          <w:rStyle w:val="Menufunction"/>
        </w:rPr>
        <w:fldChar w:fldCharType="begin"/>
      </w:r>
      <w:r w:rsidR="00A8757F" w:rsidRPr="00A8757F">
        <w:rPr>
          <w:rStyle w:val="Menufunction"/>
        </w:rPr>
        <w:instrText xml:space="preserve"> REF _Ref472788146 \h </w:instrText>
      </w:r>
      <w:r w:rsidR="00A8757F">
        <w:rPr>
          <w:rStyle w:val="Menufunction"/>
        </w:rPr>
        <w:instrText xml:space="preserve"> \* MERGEFORMAT </w:instrText>
      </w:r>
      <w:r w:rsidR="00A8757F" w:rsidRPr="00A8757F">
        <w:rPr>
          <w:rStyle w:val="Menufunction"/>
        </w:rPr>
      </w:r>
      <w:r w:rsidR="00A8757F" w:rsidRPr="00A8757F">
        <w:rPr>
          <w:rStyle w:val="Menufunction"/>
        </w:rPr>
        <w:fldChar w:fldCharType="separate"/>
      </w:r>
      <w:r w:rsidR="003E68CF" w:rsidRPr="003E68CF">
        <w:rPr>
          <w:rStyle w:val="Menufunction"/>
        </w:rPr>
        <w:t>Tier &gt; Tier properties…</w:t>
      </w:r>
      <w:r w:rsidR="00A8757F" w:rsidRPr="00A8757F">
        <w:rPr>
          <w:rStyle w:val="Menufunction"/>
        </w:rPr>
        <w:fldChar w:fldCharType="end"/>
      </w:r>
    </w:p>
    <w:p w:rsidR="003D1908" w:rsidRDefault="004D5BDA" w:rsidP="008338F0">
      <w:pPr>
        <w:pStyle w:val="Aufzhlungszeichen1"/>
      </w:pPr>
      <w:r w:rsidRPr="004D5BDA">
        <w:rPr>
          <w:shd w:val="clear" w:color="auto" w:fill="D9D9D9"/>
        </w:rPr>
        <w:t>Speakers</w:t>
      </w:r>
      <w:r>
        <w:t xml:space="preserve">: </w:t>
      </w:r>
      <w:r w:rsidR="00A46B31">
        <w:t>In or</w:t>
      </w:r>
      <w:r w:rsidR="00A8757F">
        <w:t xml:space="preserve">der to add a new speaker click </w:t>
      </w:r>
      <w:r w:rsidR="00A46B31" w:rsidRPr="00A8757F">
        <w:rPr>
          <w:rStyle w:val="ButtonsZchn"/>
        </w:rPr>
        <w:t>Add speaker</w:t>
      </w:r>
      <w:r w:rsidR="00A46B31">
        <w:t>. In order to delete an existing speaker from the list, select the correspondi</w:t>
      </w:r>
      <w:r w:rsidR="00A8757F">
        <w:t xml:space="preserve">ng entry in the list and click </w:t>
      </w:r>
      <w:r w:rsidR="00A46B31" w:rsidRPr="00A8757F">
        <w:rPr>
          <w:rStyle w:val="ButtonsZchn"/>
        </w:rPr>
        <w:t>Remove speaker</w:t>
      </w:r>
      <w:r w:rsidR="00A46B31">
        <w:t>.</w:t>
      </w:r>
    </w:p>
    <w:p w:rsidR="003D1908" w:rsidRDefault="00A46B31" w:rsidP="00CE6849">
      <w:pPr>
        <w:pStyle w:val="Standard-BlockCharCharChar"/>
      </w:pPr>
      <w:r>
        <w:t xml:space="preserve">In order to add or change the information corresponding to a speaker, first select the speaker from the list. Under </w:t>
      </w:r>
      <w:r w:rsidRPr="00A8757F">
        <w:rPr>
          <w:rStyle w:val="RefsZchn"/>
        </w:rPr>
        <w:t>“Speaker properties”</w:t>
      </w:r>
      <w:r>
        <w:t xml:space="preserve"> the already existing information is displayed. The speakertable consists of attribute-value pairs. Some of them are predefined:</w:t>
      </w:r>
    </w:p>
    <w:p w:rsidR="003D1908" w:rsidRDefault="00A46B31" w:rsidP="008338F0">
      <w:pPr>
        <w:pStyle w:val="Aufzhlungszeichen1"/>
      </w:pPr>
      <w:r w:rsidRPr="004D5BDA">
        <w:rPr>
          <w:shd w:val="clear" w:color="auto" w:fill="D9D9D9"/>
        </w:rPr>
        <w:t>Abbreviation</w:t>
      </w:r>
      <w:r w:rsidRPr="00AA5D48">
        <w:rPr>
          <w:rStyle w:val="Standard-BlockCharCharCharChar"/>
        </w:rPr>
        <w:t xml:space="preserve">: </w:t>
      </w:r>
      <w:r>
        <w:t xml:space="preserve">the speaker abbreviation that is also used for the tier labels (when activating the option “Auto”, see </w:t>
      </w:r>
      <w:r w:rsidR="00A8757F" w:rsidRPr="00A8757F">
        <w:rPr>
          <w:rStyle w:val="Menufunction"/>
        </w:rPr>
        <w:fldChar w:fldCharType="begin"/>
      </w:r>
      <w:r w:rsidR="00A8757F" w:rsidRPr="00A8757F">
        <w:rPr>
          <w:rStyle w:val="Menufunction"/>
        </w:rPr>
        <w:instrText xml:space="preserve"> REF _Ref472788165 \h </w:instrText>
      </w:r>
      <w:r w:rsidR="00A8757F">
        <w:rPr>
          <w:rStyle w:val="Menufunction"/>
        </w:rPr>
        <w:instrText xml:space="preserve"> \* MERGEFORMAT </w:instrText>
      </w:r>
      <w:r w:rsidR="00A8757F" w:rsidRPr="00A8757F">
        <w:rPr>
          <w:rStyle w:val="Menufunction"/>
        </w:rPr>
      </w:r>
      <w:r w:rsidR="00A8757F" w:rsidRPr="00A8757F">
        <w:rPr>
          <w:rStyle w:val="Menufunction"/>
        </w:rPr>
        <w:fldChar w:fldCharType="separate"/>
      </w:r>
      <w:r w:rsidR="003E68CF" w:rsidRPr="003E68CF">
        <w:rPr>
          <w:rStyle w:val="Menufunction"/>
        </w:rPr>
        <w:t>Tier &gt; Edit tiers…</w:t>
      </w:r>
      <w:r w:rsidR="00A8757F" w:rsidRPr="00A8757F">
        <w:rPr>
          <w:rStyle w:val="Menufunction"/>
        </w:rPr>
        <w:fldChar w:fldCharType="end"/>
      </w:r>
      <w:r>
        <w:t>).</w:t>
      </w:r>
    </w:p>
    <w:p w:rsidR="003D1908" w:rsidRDefault="00A46B31" w:rsidP="008338F0">
      <w:pPr>
        <w:pStyle w:val="Aufzhlungszeichen1"/>
      </w:pPr>
      <w:r w:rsidRPr="004D5BDA">
        <w:rPr>
          <w:shd w:val="clear" w:color="auto" w:fill="D9D9D9"/>
        </w:rPr>
        <w:t>Sex</w:t>
      </w:r>
      <w:r w:rsidRPr="00AA5D48">
        <w:rPr>
          <w:rStyle w:val="Standard-BlockCharCharCharChar"/>
        </w:rPr>
        <w:t>:</w:t>
      </w:r>
      <w:r>
        <w:t xml:space="preserve"> the sex of the speaker.</w:t>
      </w:r>
    </w:p>
    <w:p w:rsidR="003D1908" w:rsidRDefault="00A46B31" w:rsidP="008338F0">
      <w:pPr>
        <w:pStyle w:val="Aufzhlungszeichen1"/>
      </w:pPr>
      <w:r w:rsidRPr="004D5BDA">
        <w:rPr>
          <w:shd w:val="clear" w:color="auto" w:fill="D9D9D9"/>
        </w:rPr>
        <w:t>Languages</w:t>
      </w:r>
      <w:r w:rsidRPr="00AA5D48">
        <w:rPr>
          <w:rStyle w:val="Standard-BlockCharCharCharChar"/>
        </w:rPr>
        <w:t xml:space="preserve">: </w:t>
      </w:r>
      <w:r>
        <w:t>the first (L1) and second (L2) language(s) of the speaker, as well as the languages the speaker uses in the transcription (</w:t>
      </w:r>
      <w:r w:rsidRPr="00A8757F">
        <w:rPr>
          <w:rStyle w:val="RefsZchn"/>
        </w:rPr>
        <w:t>“Languages used”</w:t>
      </w:r>
      <w:r>
        <w:t>).</w:t>
      </w:r>
    </w:p>
    <w:p w:rsidR="003D1908" w:rsidRDefault="00A46B31" w:rsidP="008338F0">
      <w:pPr>
        <w:pStyle w:val="Aufzhlungszeichen1"/>
      </w:pPr>
      <w:r>
        <w:rPr>
          <w:shd w:val="clear" w:color="auto" w:fill="D9D9D9"/>
        </w:rPr>
        <w:lastRenderedPageBreak/>
        <w:t>Comment</w:t>
      </w:r>
      <w:r w:rsidRPr="00AA5D48">
        <w:rPr>
          <w:rStyle w:val="Standard-BlockCharCharCharChar"/>
        </w:rPr>
        <w:t>:</w:t>
      </w:r>
      <w:r>
        <w:t xml:space="preserve"> allows comments on the speaker.</w:t>
      </w:r>
    </w:p>
    <w:p w:rsidR="003D1908" w:rsidRDefault="00A46B31" w:rsidP="00CE6849">
      <w:pPr>
        <w:pStyle w:val="Standard-BlockCharCharChar"/>
      </w:pPr>
      <w:r>
        <w:t xml:space="preserve">In order to change the entries under </w:t>
      </w:r>
      <w:r w:rsidRPr="00A8757F">
        <w:rPr>
          <w:rStyle w:val="RefsZchn"/>
        </w:rPr>
        <w:t>“Languages”</w:t>
      </w:r>
      <w:r w:rsidR="00A8757F">
        <w:t xml:space="preserve">, click </w:t>
      </w:r>
      <w:r w:rsidRPr="00A8757F">
        <w:rPr>
          <w:rStyle w:val="ButtonsZchn"/>
        </w:rPr>
        <w:t>Edit languages...</w:t>
      </w:r>
      <w:r>
        <w:t>. The following dialog will appear:</w:t>
      </w:r>
    </w:p>
    <w:p w:rsidR="003D1908" w:rsidRDefault="00A46B31">
      <w:pPr>
        <w:pStyle w:val="GraphikFormat"/>
      </w:pPr>
      <w:r>
        <w:rPr>
          <w:noProof/>
          <w:lang w:eastAsia="de-DE"/>
        </w:rPr>
        <w:drawing>
          <wp:inline distT="0" distB="0" distL="0" distR="0" wp14:anchorId="3B5925A1" wp14:editId="66056EB2">
            <wp:extent cx="4321834" cy="2336314"/>
            <wp:effectExtent l="0" t="0" r="2540" b="6985"/>
            <wp:docPr id="88" name="Grafi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4346066" cy="2349414"/>
                    </a:xfrm>
                    <a:prstGeom prst="rect">
                      <a:avLst/>
                    </a:prstGeom>
                  </pic:spPr>
                </pic:pic>
              </a:graphicData>
            </a:graphic>
          </wp:inline>
        </w:drawing>
      </w:r>
    </w:p>
    <w:p w:rsidR="002254E6" w:rsidRDefault="00A46B31" w:rsidP="00CE6849">
      <w:pPr>
        <w:pStyle w:val="Standard-BlockCharCharChar"/>
      </w:pPr>
      <w:r>
        <w:t>To assign a language to a speaker, select it from the list on the left side</w:t>
      </w:r>
      <w:r w:rsidR="00A8757F">
        <w:t xml:space="preserve">. Then click the corresponding </w:t>
      </w:r>
      <w:r w:rsidRPr="00A8757F">
        <w:rPr>
          <w:rStyle w:val="ButtonsZchn"/>
        </w:rPr>
        <w:t>Add</w:t>
      </w:r>
      <w:r w:rsidR="00A8757F">
        <w:t xml:space="preserve"> </w:t>
      </w:r>
      <w:r>
        <w:t>button. In order to delete a language, select it in the table on the rig</w:t>
      </w:r>
      <w:r w:rsidR="00A8757F">
        <w:t xml:space="preserve">ht and click the corresponding </w:t>
      </w:r>
      <w:r w:rsidRPr="00A8757F">
        <w:rPr>
          <w:rStyle w:val="ButtonsZchn"/>
        </w:rPr>
        <w:t>Remove</w:t>
      </w:r>
      <w:r>
        <w:t xml:space="preserve"> button. </w:t>
      </w:r>
    </w:p>
    <w:p w:rsidR="003D1908" w:rsidRDefault="00A46B31" w:rsidP="00CE6849">
      <w:pPr>
        <w:pStyle w:val="Standard-BlockCharCharChar"/>
      </w:pPr>
      <w:r w:rsidRPr="002254E6">
        <w:rPr>
          <w:u w:val="single"/>
        </w:rPr>
        <w:t>Please note</w:t>
      </w:r>
      <w:r>
        <w:t>: The languages codes available in the list have adopted from “Ethnologue” (</w:t>
      </w:r>
      <w:hyperlink r:id="rId229" w:history="1">
        <w:r>
          <w:rPr>
            <w:rStyle w:val="Hyperlink"/>
          </w:rPr>
          <w:t>http://www.ethnologue.com/</w:t>
        </w:r>
      </w:hyperlink>
      <w:r>
        <w:t>. Look up the website should you require more information on this list.</w:t>
      </w:r>
    </w:p>
    <w:p w:rsidR="002254E6" w:rsidRDefault="00A46B31" w:rsidP="00CE6849">
      <w:pPr>
        <w:pStyle w:val="Standard-BlockCharCharChar"/>
      </w:pPr>
      <w:r>
        <w:t xml:space="preserve">In addition, an unlimited number of user-defined attributes can be added for the speakers. </w:t>
      </w:r>
    </w:p>
    <w:p w:rsidR="003D1908" w:rsidRDefault="00A46B31" w:rsidP="00CE6849">
      <w:pPr>
        <w:pStyle w:val="Standard-BlockCharCharChar"/>
      </w:pPr>
      <w:r>
        <w:t>To add a new</w:t>
      </w:r>
      <w:r w:rsidR="00A8757F">
        <w:t xml:space="preserve"> user-defined attribute, click </w:t>
      </w:r>
      <w:r w:rsidRPr="00A8757F">
        <w:rPr>
          <w:rStyle w:val="ButtonsZchn"/>
        </w:rPr>
        <w:t>Add attribute</w:t>
      </w:r>
      <w:r>
        <w:t xml:space="preserve">. A new attribute-value-pair is added to the table. It can be edited in the corresponding text fields. </w:t>
      </w:r>
    </w:p>
    <w:p w:rsidR="003D1908" w:rsidRDefault="00A46B31" w:rsidP="00CE6849">
      <w:pPr>
        <w:pStyle w:val="Standard-BlockCharCharChar"/>
      </w:pPr>
      <w:r>
        <w:t xml:space="preserve">Double clicking marks the content of a field in the table and allows the overwriting of the content. Conclude your input with </w:t>
      </w:r>
      <w:r w:rsidRPr="00AA5D48">
        <w:rPr>
          <w:rStyle w:val="ButtonsZchn"/>
        </w:rPr>
        <w:t>Enter</w:t>
      </w:r>
      <w:r>
        <w:t xml:space="preserve">. </w:t>
      </w:r>
    </w:p>
    <w:p w:rsidR="003D1908" w:rsidRDefault="00A46B31" w:rsidP="00CE6849">
      <w:pPr>
        <w:pStyle w:val="Standard-BlockCharCharChar"/>
      </w:pPr>
      <w:r>
        <w:t xml:space="preserve">If the space under </w:t>
      </w:r>
      <w:r w:rsidRPr="00A8757F">
        <w:rPr>
          <w:rStyle w:val="RefsZchn"/>
        </w:rPr>
        <w:t>“Value”</w:t>
      </w:r>
      <w:r>
        <w:t xml:space="preserve"> does not suffice, click the button with the three dots </w:t>
      </w:r>
      <w:r w:rsidRPr="00A8757F">
        <w:rPr>
          <w:rStyle w:val="ButtonsZchn"/>
        </w:rPr>
        <w:t>(...)</w:t>
      </w:r>
      <w:r>
        <w:t xml:space="preserve"> in order to get a larger window in which you can edit it further.</w:t>
      </w:r>
    </w:p>
    <w:p w:rsidR="003D1908" w:rsidRDefault="00A46B31" w:rsidP="00CE6849">
      <w:pPr>
        <w:pStyle w:val="Standard-BlockCharCharChar"/>
      </w:pPr>
      <w:r>
        <w:t>In order to delete a user-defined attribute, se</w:t>
      </w:r>
      <w:r w:rsidR="00A8757F">
        <w:t xml:space="preserve">lect it in the table and click </w:t>
      </w:r>
      <w:r w:rsidRPr="00A8757F">
        <w:rPr>
          <w:rStyle w:val="ButtonsZchn"/>
        </w:rPr>
        <w:t>Remove attribute</w:t>
      </w:r>
      <w:r>
        <w:t>.</w:t>
      </w:r>
    </w:p>
    <w:p w:rsidR="003D1908" w:rsidRDefault="00A46B31" w:rsidP="00CE6849">
      <w:pPr>
        <w:pStyle w:val="Standard-BlockCharCharChar"/>
      </w:pPr>
      <w:r>
        <w:t>In order to apply all the already defined attributes for the current speaker to other speake</w:t>
      </w:r>
      <w:r w:rsidR="00A8757F">
        <w:t xml:space="preserve">rs in the transcription, click </w:t>
      </w:r>
      <w:r w:rsidRPr="00A8757F">
        <w:rPr>
          <w:rStyle w:val="ButtonsZchn"/>
        </w:rPr>
        <w:t>Collect attributes</w:t>
      </w:r>
      <w:r>
        <w:t>.</w:t>
      </w:r>
    </w:p>
    <w:p w:rsidR="003D1908" w:rsidRDefault="00A46B31" w:rsidP="00CE6849">
      <w:pPr>
        <w:pStyle w:val="Standard-BlockCharCharChar"/>
      </w:pPr>
      <w:r>
        <w:t xml:space="preserve">In order to make use of a user-defined attribute from a </w:t>
      </w:r>
      <w:r w:rsidR="00A8757F">
        <w:t xml:space="preserve">different transcription, click </w:t>
      </w:r>
      <w:r w:rsidRPr="00A8757F">
        <w:rPr>
          <w:rStyle w:val="ButtonsZchn"/>
        </w:rPr>
        <w:t>Template</w:t>
      </w:r>
      <w:r w:rsidR="00A8757F">
        <w:rPr>
          <w:rStyle w:val="ButtonsZchn"/>
        </w:rPr>
        <w:t>...</w:t>
      </w:r>
      <w:r>
        <w:t xml:space="preserve"> and browse for the transcription in the file dialog that appears.</w:t>
      </w:r>
    </w:p>
    <w:p w:rsidR="003D1908" w:rsidRDefault="00A46B31" w:rsidP="00CE6849">
      <w:pPr>
        <w:pStyle w:val="Standard-BlockCharCharChar"/>
      </w:pPr>
      <w:r>
        <w:t>To change the order in which the attributes are listed, select the attribute yo</w:t>
      </w:r>
      <w:r w:rsidR="00A8757F">
        <w:t xml:space="preserve">u would like to move and click </w:t>
      </w:r>
      <w:r w:rsidRPr="00A8757F">
        <w:rPr>
          <w:rStyle w:val="ButtonsZchn"/>
        </w:rPr>
        <w:t>Up</w:t>
      </w:r>
      <w:r>
        <w:t xml:space="preserve"> or </w:t>
      </w:r>
      <w:r w:rsidR="00A8757F" w:rsidRPr="00A8757F">
        <w:rPr>
          <w:rStyle w:val="ButtonsZchn"/>
        </w:rPr>
        <w:t>Down</w:t>
      </w:r>
      <w:r>
        <w:t>.</w:t>
      </w:r>
    </w:p>
    <w:p w:rsidR="003D1908" w:rsidRDefault="00A46B31" w:rsidP="00CE6849">
      <w:pPr>
        <w:pStyle w:val="Standard-BlockCharCharChar"/>
      </w:pPr>
      <w:r>
        <w:t xml:space="preserve">In order to save the changes made in the speakertable, close the dialog by clicking </w:t>
      </w:r>
      <w:r>
        <w:rPr>
          <w:rStyle w:val="ButtonsZchn"/>
        </w:rPr>
        <w:t>OK</w:t>
      </w:r>
      <w:r>
        <w:t>.</w:t>
      </w:r>
    </w:p>
    <w:p w:rsidR="002254E6" w:rsidRDefault="002254E6">
      <w:pPr>
        <w:widowControl/>
        <w:tabs>
          <w:tab w:val="clear" w:pos="482"/>
        </w:tabs>
        <w:spacing w:before="0" w:after="0"/>
        <w:jc w:val="left"/>
        <w:rPr>
          <w:noProof/>
          <w:szCs w:val="24"/>
          <w:lang w:val="en-US" w:eastAsia="hi-IN" w:bidi="hi-IN"/>
        </w:rPr>
      </w:pPr>
      <w:r w:rsidRPr="004934B8">
        <w:rPr>
          <w:lang w:val="en-US"/>
        </w:rPr>
        <w:br w:type="page"/>
      </w:r>
    </w:p>
    <w:p w:rsidR="003D1908" w:rsidRDefault="00A46B31" w:rsidP="00CE6849">
      <w:pPr>
        <w:pStyle w:val="berschrift3"/>
      </w:pPr>
      <w:bookmarkStart w:id="348" w:name="_Ref471915616"/>
      <w:bookmarkStart w:id="349" w:name="_Ref472007093"/>
      <w:bookmarkStart w:id="350" w:name="_Toc472960805"/>
      <w:r>
        <w:lastRenderedPageBreak/>
        <w:t>Transcription &gt; Recordings…</w:t>
      </w:r>
      <w:bookmarkEnd w:id="348"/>
      <w:bookmarkEnd w:id="349"/>
      <w:bookmarkEnd w:id="350"/>
    </w:p>
    <w:p w:rsidR="003D1908" w:rsidRDefault="00A46B31">
      <w:pPr>
        <w:rPr>
          <w:szCs w:val="24"/>
          <w:lang w:val="en-US"/>
        </w:rPr>
      </w:pPr>
      <w:r>
        <w:rPr>
          <w:szCs w:val="24"/>
          <w:lang w:val="en-US"/>
        </w:rPr>
        <w:t xml:space="preserve">Opens a dialog through which digital audio and/or video files can be linked to the transcription. </w:t>
      </w:r>
    </w:p>
    <w:p w:rsidR="003D1908" w:rsidRDefault="00A46B31">
      <w:pPr>
        <w:pStyle w:val="GraphikFormat"/>
      </w:pPr>
      <w:r>
        <w:rPr>
          <w:noProof/>
          <w:lang w:eastAsia="de-DE"/>
        </w:rPr>
        <w:drawing>
          <wp:inline distT="0" distB="0" distL="0" distR="0" wp14:anchorId="7974A15D" wp14:editId="0A5F72E9">
            <wp:extent cx="3505200" cy="1821728"/>
            <wp:effectExtent l="0" t="0" r="0" b="7620"/>
            <wp:docPr id="89" name="Grafi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3515391" cy="1827025"/>
                    </a:xfrm>
                    <a:prstGeom prst="rect">
                      <a:avLst/>
                    </a:prstGeom>
                  </pic:spPr>
                </pic:pic>
              </a:graphicData>
            </a:graphic>
          </wp:inline>
        </w:drawing>
      </w:r>
    </w:p>
    <w:p w:rsidR="003D1908" w:rsidRDefault="009F7040">
      <w:pPr>
        <w:rPr>
          <w:szCs w:val="24"/>
          <w:lang w:val="en-US"/>
        </w:rPr>
      </w:pPr>
      <w:r>
        <w:rPr>
          <w:szCs w:val="24"/>
          <w:lang w:val="en-US"/>
        </w:rPr>
        <w:t xml:space="preserve">Use the </w:t>
      </w:r>
      <w:r w:rsidR="00A46B31" w:rsidRPr="009F7040">
        <w:rPr>
          <w:rStyle w:val="ButtonsZchn"/>
        </w:rPr>
        <w:t>Add...</w:t>
      </w:r>
      <w:r w:rsidR="00A46B31">
        <w:rPr>
          <w:szCs w:val="24"/>
          <w:lang w:val="en-US"/>
        </w:rPr>
        <w:t xml:space="preserve"> button to add a media file to the list. Select an entry in the list and click </w:t>
      </w:r>
      <w:r w:rsidR="00A46B31" w:rsidRPr="00810F55">
        <w:rPr>
          <w:rStyle w:val="ButtonsZchn"/>
        </w:rPr>
        <w:t>Remove</w:t>
      </w:r>
      <w:r w:rsidR="00A46B31">
        <w:rPr>
          <w:szCs w:val="24"/>
          <w:lang w:val="en-US"/>
        </w:rPr>
        <w:t xml:space="preserve"> to delete that entry from the list. Select an entry in the list and use the buttons </w:t>
      </w:r>
      <w:r w:rsidR="00A46B31" w:rsidRPr="00810F55">
        <w:rPr>
          <w:rStyle w:val="ButtonsZchn"/>
        </w:rPr>
        <w:t>Top</w:t>
      </w:r>
      <w:r w:rsidR="00A46B31">
        <w:rPr>
          <w:szCs w:val="24"/>
          <w:lang w:val="en-US"/>
        </w:rPr>
        <w:t xml:space="preserve">, </w:t>
      </w:r>
      <w:r w:rsidR="00A46B31" w:rsidRPr="00810F55">
        <w:rPr>
          <w:rStyle w:val="ButtonsZchn"/>
        </w:rPr>
        <w:t>Up</w:t>
      </w:r>
      <w:r w:rsidR="00A46B31">
        <w:rPr>
          <w:szCs w:val="24"/>
          <w:lang w:val="en-US"/>
        </w:rPr>
        <w:t xml:space="preserve"> and </w:t>
      </w:r>
      <w:r w:rsidR="00A46B31" w:rsidRPr="00810F55">
        <w:rPr>
          <w:rStyle w:val="ButtonsZchn"/>
        </w:rPr>
        <w:t>Down</w:t>
      </w:r>
      <w:r w:rsidR="00A46B31">
        <w:rPr>
          <w:szCs w:val="24"/>
          <w:lang w:val="en-US"/>
        </w:rPr>
        <w:t xml:space="preserve"> to change the order of the files. Please note the following:</w:t>
      </w:r>
    </w:p>
    <w:p w:rsidR="003D1908" w:rsidRDefault="00A46B31" w:rsidP="008338F0">
      <w:pPr>
        <w:pStyle w:val="Aufzhlungszeichen1"/>
      </w:pPr>
      <w:r>
        <w:t>For the oscillogram view, the Editor will search for the first file with the file extension “.wav” or “.WAV”. If the Editor finds such a file, the oscillogram will be calculated on the basis of this file. If the Editor does not find one, a timeline without an oscillogram is drawn on the basis of the first file in the list.</w:t>
      </w:r>
    </w:p>
    <w:p w:rsidR="003D1908" w:rsidRDefault="00A46B31" w:rsidP="008338F0">
      <w:pPr>
        <w:pStyle w:val="Aufzhlungszeichen1"/>
      </w:pPr>
      <w:r>
        <w:t>The player always loads the first file in the list. If you load a different media file with help of the Audio/Video Panel, it will be placed at the top of the list.</w:t>
      </w:r>
    </w:p>
    <w:p w:rsidR="003D1908" w:rsidRDefault="00A46B31" w:rsidP="008338F0">
      <w:pPr>
        <w:pStyle w:val="Aufzhlungszeichen1"/>
      </w:pPr>
      <w:r>
        <w:t xml:space="preserve">The </w:t>
      </w:r>
      <w:r w:rsidRPr="00810F55">
        <w:rPr>
          <w:rStyle w:val="RefsZchn"/>
        </w:rPr>
        <w:t>“HTML Partitur + Flash Player”</w:t>
      </w:r>
      <w:r>
        <w:t xml:space="preserve"> output (see </w:t>
      </w:r>
      <w:r w:rsidR="00810F55" w:rsidRPr="00810F55">
        <w:rPr>
          <w:rStyle w:val="Menufunction"/>
        </w:rPr>
        <w:fldChar w:fldCharType="begin"/>
      </w:r>
      <w:r w:rsidR="00810F55" w:rsidRPr="00810F55">
        <w:rPr>
          <w:rStyle w:val="Menufunction"/>
        </w:rPr>
        <w:instrText xml:space="preserve"> REF _Ref472790737 \h </w:instrText>
      </w:r>
      <w:r w:rsidR="00810F55">
        <w:rPr>
          <w:rStyle w:val="Menufunction"/>
        </w:rPr>
        <w:instrText xml:space="preserve"> \* MERGEFORMAT </w:instrText>
      </w:r>
      <w:r w:rsidR="00810F55" w:rsidRPr="00810F55">
        <w:rPr>
          <w:rStyle w:val="Menufunction"/>
        </w:rPr>
      </w:r>
      <w:r w:rsidR="00810F55" w:rsidRPr="00810F55">
        <w:rPr>
          <w:rStyle w:val="Menufunction"/>
        </w:rPr>
        <w:fldChar w:fldCharType="separate"/>
      </w:r>
      <w:r w:rsidR="003E68CF" w:rsidRPr="003E68CF">
        <w:rPr>
          <w:rStyle w:val="Menufunction"/>
        </w:rPr>
        <w:t>File &gt; Output...</w:t>
      </w:r>
      <w:r w:rsidR="00810F55" w:rsidRPr="00810F55">
        <w:rPr>
          <w:rStyle w:val="Menufunction"/>
        </w:rPr>
        <w:fldChar w:fldCharType="end"/>
      </w:r>
      <w:r>
        <w:t>) searches for the first file with the extension “.mp3” or “.MP3”. If no such file is found, the corresponding error message will appear.</w:t>
      </w:r>
    </w:p>
    <w:p w:rsidR="003D1908" w:rsidRDefault="00A46B31" w:rsidP="008338F0">
      <w:pPr>
        <w:pStyle w:val="Aufzhlungszeichen1"/>
      </w:pPr>
      <w:r>
        <w:t>Normally, files in the list should only be distinguishable on the basis of their file format (Audio vs. Video, different Codecs). In particular, they should all be of the same length.</w:t>
      </w:r>
    </w:p>
    <w:p w:rsidR="00322528" w:rsidRPr="00322528" w:rsidRDefault="00322528" w:rsidP="00322528">
      <w:pPr>
        <w:pStyle w:val="Standard-BlockCharCharChar"/>
      </w:pPr>
    </w:p>
    <w:p w:rsidR="003D1908" w:rsidRDefault="00A46B31" w:rsidP="00CE6849">
      <w:pPr>
        <w:pStyle w:val="berschrift3"/>
      </w:pPr>
      <w:bookmarkStart w:id="351" w:name="_Ref472787194"/>
      <w:bookmarkStart w:id="352" w:name="_Toc472960806"/>
      <w:r>
        <w:t>Transcription &gt; Structure errors…</w:t>
      </w:r>
      <w:bookmarkEnd w:id="351"/>
      <w:bookmarkEnd w:id="352"/>
    </w:p>
    <w:p w:rsidR="003D1908" w:rsidRDefault="00A46B31" w:rsidP="00322528">
      <w:pPr>
        <w:pStyle w:val="Standard-BlockCharCharChar"/>
      </w:pPr>
      <w:r>
        <w:t xml:space="preserve">Displays a dialog for editing structural errors (see also the document </w:t>
      </w:r>
      <w:r w:rsidR="002253DE" w:rsidRPr="002253DE">
        <w:rPr>
          <w:rStyle w:val="Dokumentation"/>
        </w:rPr>
        <w:t>Correcting structure and segmentation errors</w:t>
      </w:r>
      <w:r>
        <w:t>).</w:t>
      </w:r>
    </w:p>
    <w:p w:rsidR="007B2AE6" w:rsidRDefault="00AA5D48" w:rsidP="00AA5D48">
      <w:pPr>
        <w:pStyle w:val="GraphikFormat"/>
        <w:rPr>
          <w:szCs w:val="24"/>
          <w:lang w:val="en-US"/>
        </w:rPr>
      </w:pPr>
      <w:r>
        <w:rPr>
          <w:noProof/>
          <w:lang w:eastAsia="de-DE"/>
        </w:rPr>
        <w:drawing>
          <wp:inline distT="0" distB="0" distL="0" distR="0" wp14:anchorId="0AC80D85" wp14:editId="37BB559F">
            <wp:extent cx="3286664" cy="1446958"/>
            <wp:effectExtent l="0" t="0" r="0" b="1270"/>
            <wp:docPr id="90" name="Grafik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extLst>
                        <a:ext uri="{28A0092B-C50C-407E-A947-70E740481C1C}">
                          <a14:useLocalDpi xmlns:a14="http://schemas.microsoft.com/office/drawing/2010/main" val="0"/>
                        </a:ext>
                      </a:extLst>
                    </a:blip>
                    <a:stretch>
                      <a:fillRect/>
                    </a:stretch>
                  </pic:blipFill>
                  <pic:spPr>
                    <a:xfrm>
                      <a:off x="0" y="0"/>
                      <a:ext cx="3308527" cy="1456583"/>
                    </a:xfrm>
                    <a:prstGeom prst="rect">
                      <a:avLst/>
                    </a:prstGeom>
                  </pic:spPr>
                </pic:pic>
              </a:graphicData>
            </a:graphic>
          </wp:inline>
        </w:drawing>
      </w:r>
      <w:r w:rsidR="007B2AE6">
        <w:rPr>
          <w:szCs w:val="24"/>
          <w:lang w:val="en-US"/>
        </w:rPr>
        <w:br w:type="page"/>
      </w:r>
    </w:p>
    <w:p w:rsidR="003D1908" w:rsidRDefault="00A46B31" w:rsidP="002253DE">
      <w:pPr>
        <w:pStyle w:val="Standard-BlockCharCharChar"/>
      </w:pPr>
      <w:r>
        <w:lastRenderedPageBreak/>
        <w:t>The following structural errors can occur:</w:t>
      </w:r>
    </w:p>
    <w:p w:rsidR="003D1908" w:rsidRDefault="00A46B31" w:rsidP="008338F0">
      <w:pPr>
        <w:pStyle w:val="Aufzhlungszeichen1"/>
      </w:pPr>
      <w:r>
        <w:rPr>
          <w:rFonts w:eastAsia="Calibri"/>
          <w:shd w:val="clear" w:color="auto" w:fill="D9D9D9"/>
        </w:rPr>
        <w:t>Temporal anomaly</w:t>
      </w:r>
      <w:r w:rsidRPr="00AA5D48">
        <w:rPr>
          <w:rStyle w:val="Standard-BlockCharCharCharChar"/>
          <w:rFonts w:eastAsia="Calibri"/>
        </w:rPr>
        <w:t xml:space="preserve">: </w:t>
      </w:r>
      <w:r>
        <w:rPr>
          <w:rFonts w:eastAsia="Calibri"/>
        </w:rPr>
        <w:t>absolute time values in the timeline have to show a monotonous increase.</w:t>
      </w:r>
    </w:p>
    <w:p w:rsidR="003D1908" w:rsidRDefault="00A46B31" w:rsidP="008338F0">
      <w:pPr>
        <w:pStyle w:val="Aufzhlungszeichen1"/>
      </w:pPr>
      <w:r>
        <w:rPr>
          <w:shd w:val="clear" w:color="auto" w:fill="D9D9D9"/>
        </w:rPr>
        <w:t>More than one transcription tier for one speaker</w:t>
      </w:r>
      <w:r w:rsidRPr="00AA5D48">
        <w:rPr>
          <w:rStyle w:val="Standard-BlockCharCharCharChar"/>
        </w:rPr>
        <w:t>:</w:t>
      </w:r>
      <w:r>
        <w:t xml:space="preserve"> there may only be one tier of type “T(ranscription)” for every speaker.</w:t>
      </w:r>
    </w:p>
    <w:p w:rsidR="003D1908" w:rsidRDefault="00A46B31" w:rsidP="008338F0">
      <w:pPr>
        <w:pStyle w:val="Aufzhlungszeichen1"/>
      </w:pPr>
      <w:r>
        <w:rPr>
          <w:shd w:val="clear" w:color="auto" w:fill="D9D9D9"/>
          <w:lang w:eastAsia="de-DE"/>
        </w:rPr>
        <w:t>Orphaned transcription tier</w:t>
      </w:r>
      <w:r w:rsidRPr="00AA5D48">
        <w:rPr>
          <w:rStyle w:val="Standard-BlockCharCharCharChar"/>
        </w:rPr>
        <w:t>:</w:t>
      </w:r>
      <w:r>
        <w:t xml:space="preserve"> Tiers of type “T(ranscription)” have to be assigned to a speaker.</w:t>
      </w:r>
    </w:p>
    <w:p w:rsidR="003D1908" w:rsidRDefault="00A46B31" w:rsidP="008338F0">
      <w:pPr>
        <w:pStyle w:val="Aufzhlungszeichen1"/>
      </w:pPr>
      <w:r>
        <w:rPr>
          <w:shd w:val="clear" w:color="auto" w:fill="D9D9D9"/>
          <w:lang w:eastAsia="de-DE"/>
        </w:rPr>
        <w:t>Orphaned annotation tier</w:t>
      </w:r>
      <w:r w:rsidRPr="00AA5D48">
        <w:rPr>
          <w:rStyle w:val="Standard-BlockCharCharCharChar"/>
        </w:rPr>
        <w:t>:</w:t>
      </w:r>
      <w:r>
        <w:t xml:space="preserve"> Tiers of type “A(nnotation)” have to be assigned to a speaker. Furthermore, in addition to this tier there has to be a tier of type “T(ranscription)” that is assigned to the same speaker.</w:t>
      </w:r>
    </w:p>
    <w:p w:rsidR="003D1908" w:rsidRDefault="00A46B31" w:rsidP="008338F0">
      <w:pPr>
        <w:pStyle w:val="Aufzhlungszeichen1"/>
      </w:pPr>
      <w:r>
        <w:rPr>
          <w:shd w:val="clear" w:color="auto" w:fill="D9D9D9"/>
          <w:lang w:eastAsia="de-DE"/>
        </w:rPr>
        <w:t>Annotation mismatch</w:t>
      </w:r>
      <w:r w:rsidRPr="00AA5D48">
        <w:rPr>
          <w:rStyle w:val="Standard-BlockCharCharCharChar"/>
        </w:rPr>
        <w:t xml:space="preserve">: </w:t>
      </w:r>
      <w:r>
        <w:t>for every event in a tier of type “A(nnotation)” there has to be an event or a chain of interrelated events in the associated tier of type “T(ranscription)” which has/have the same start and end point.</w:t>
      </w:r>
    </w:p>
    <w:p w:rsidR="003D1908" w:rsidRDefault="00A46B31" w:rsidP="002253DE">
      <w:pPr>
        <w:pStyle w:val="Standard-BlockCharCharChar"/>
      </w:pPr>
      <w:r>
        <w:t>Double click an element in the list in order to get to the section in the transcription where the error occurred.</w:t>
      </w:r>
    </w:p>
    <w:p w:rsidR="00322528" w:rsidRDefault="00322528" w:rsidP="002253DE">
      <w:pPr>
        <w:pStyle w:val="Standard-BlockCharCharChar"/>
      </w:pPr>
    </w:p>
    <w:p w:rsidR="003D1908" w:rsidRDefault="00A46B31" w:rsidP="00CE6849">
      <w:pPr>
        <w:pStyle w:val="berschrift3"/>
      </w:pPr>
      <w:bookmarkStart w:id="353" w:name="_Toc472960807"/>
      <w:r>
        <w:t>Transcription &gt; Calculate annotated time…</w:t>
      </w:r>
      <w:bookmarkEnd w:id="353"/>
    </w:p>
    <w:p w:rsidR="003D1908" w:rsidRDefault="00A46B31" w:rsidP="002253DE">
      <w:pPr>
        <w:pStyle w:val="Standard-BlockCharCharChar"/>
      </w:pPr>
      <w:r>
        <w:t>Opens a list displaying the total duration time of each tier as we</w:t>
      </w:r>
      <w:r w:rsidR="00AA5D48">
        <w:t xml:space="preserve">ll as of each annotated label. </w:t>
      </w:r>
    </w:p>
    <w:p w:rsidR="00AA5D48" w:rsidRDefault="00AA5D48" w:rsidP="00AA5D48">
      <w:pPr>
        <w:pStyle w:val="GraphikFormat"/>
        <w:rPr>
          <w:lang w:val="en-US"/>
        </w:rPr>
      </w:pPr>
      <w:r>
        <w:rPr>
          <w:noProof/>
          <w:lang w:eastAsia="de-DE"/>
        </w:rPr>
        <w:drawing>
          <wp:inline distT="0" distB="0" distL="0" distR="0" wp14:anchorId="28D09858" wp14:editId="65712ACE">
            <wp:extent cx="2015868" cy="2544792"/>
            <wp:effectExtent l="0" t="0" r="3810" b="8255"/>
            <wp:docPr id="91" name="Grafi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extLst>
                        <a:ext uri="{28A0092B-C50C-407E-A947-70E740481C1C}">
                          <a14:useLocalDpi xmlns:a14="http://schemas.microsoft.com/office/drawing/2010/main" val="0"/>
                        </a:ext>
                      </a:extLst>
                    </a:blip>
                    <a:stretch>
                      <a:fillRect/>
                    </a:stretch>
                  </pic:blipFill>
                  <pic:spPr>
                    <a:xfrm>
                      <a:off x="0" y="0"/>
                      <a:ext cx="2046865" cy="2583922"/>
                    </a:xfrm>
                    <a:prstGeom prst="rect">
                      <a:avLst/>
                    </a:prstGeom>
                  </pic:spPr>
                </pic:pic>
              </a:graphicData>
            </a:graphic>
          </wp:inline>
        </w:drawing>
      </w:r>
    </w:p>
    <w:p w:rsidR="002254E6" w:rsidRDefault="002254E6" w:rsidP="007B2AE6">
      <w:pPr>
        <w:pStyle w:val="Standard-BlockCharCharChar"/>
      </w:pPr>
    </w:p>
    <w:p w:rsidR="003D1908" w:rsidRDefault="002253DE" w:rsidP="00CE6849">
      <w:pPr>
        <w:pStyle w:val="berschrift3"/>
      </w:pPr>
      <w:bookmarkStart w:id="354" w:name="_Ref472940335"/>
      <w:bookmarkStart w:id="355" w:name="_Toc472960808"/>
      <w:r>
        <w:t xml:space="preserve">Transcription &gt; </w:t>
      </w:r>
      <w:r w:rsidR="00A46B31">
        <w:t>Auto annotate tiers…</w:t>
      </w:r>
      <w:bookmarkEnd w:id="354"/>
      <w:bookmarkEnd w:id="355"/>
    </w:p>
    <w:p w:rsidR="003D1908" w:rsidRDefault="00A46B31" w:rsidP="00CE6849">
      <w:pPr>
        <w:pStyle w:val="Standard-BlockCharCharChar"/>
      </w:pPr>
      <w:r>
        <w:rPr>
          <w:bCs/>
        </w:rPr>
        <w:t>T</w:t>
      </w:r>
      <w:r>
        <w:t>his function allows you to automatically annotate specified strings in selected tiers.</w:t>
      </w:r>
    </w:p>
    <w:p w:rsidR="003D1908" w:rsidRDefault="00A46B31" w:rsidP="00CE6849">
      <w:pPr>
        <w:pStyle w:val="Standard-BlockCharCharChar"/>
      </w:pPr>
      <w:r>
        <w:t xml:space="preserve">Step 1: launch </w:t>
      </w:r>
      <w:r w:rsidR="002253DE" w:rsidRPr="002253DE">
        <w:rPr>
          <w:rStyle w:val="Menufunction"/>
        </w:rPr>
        <w:fldChar w:fldCharType="begin"/>
      </w:r>
      <w:r w:rsidR="002253DE" w:rsidRPr="002253DE">
        <w:rPr>
          <w:rStyle w:val="Menufunction"/>
        </w:rPr>
        <w:instrText xml:space="preserve"> REF _Ref472940335 \h </w:instrText>
      </w:r>
      <w:r w:rsidR="002253DE">
        <w:rPr>
          <w:rStyle w:val="Menufunction"/>
        </w:rPr>
        <w:instrText xml:space="preserve"> \* MERGEFORMAT </w:instrText>
      </w:r>
      <w:r w:rsidR="002253DE" w:rsidRPr="002253DE">
        <w:rPr>
          <w:rStyle w:val="Menufunction"/>
        </w:rPr>
      </w:r>
      <w:r w:rsidR="002253DE" w:rsidRPr="002253DE">
        <w:rPr>
          <w:rStyle w:val="Menufunction"/>
        </w:rPr>
        <w:fldChar w:fldCharType="separate"/>
      </w:r>
      <w:r w:rsidR="003E68CF" w:rsidRPr="003E68CF">
        <w:rPr>
          <w:rStyle w:val="Menufunction"/>
        </w:rPr>
        <w:t>Transcription &gt; Auto annotate tiers…</w:t>
      </w:r>
      <w:r w:rsidR="002253DE" w:rsidRPr="002253DE">
        <w:rPr>
          <w:rStyle w:val="Menufunction"/>
        </w:rPr>
        <w:fldChar w:fldCharType="end"/>
      </w:r>
      <w:r>
        <w:t xml:space="preserve"> a</w:t>
      </w:r>
      <w:r w:rsidR="00AA5D48">
        <w:t>nd select, via the arrows, the</w:t>
      </w:r>
      <w:r>
        <w:t xml:space="preserve"> tiers you want to automatically annotate. Tiers that are listed in the box </w:t>
      </w:r>
      <w:r w:rsidR="00AA5D48">
        <w:rPr>
          <w:rStyle w:val="RefsZchn"/>
        </w:rPr>
        <w:t>“U</w:t>
      </w:r>
      <w:r w:rsidRPr="00AA5D48">
        <w:rPr>
          <w:rStyle w:val="RefsZchn"/>
        </w:rPr>
        <w:t>nselected tiers</w:t>
      </w:r>
      <w:r w:rsidR="00AA5D48">
        <w:rPr>
          <w:rStyle w:val="RefsZchn"/>
        </w:rPr>
        <w:t>”</w:t>
      </w:r>
      <w:r>
        <w:t xml:space="preserve"> will be excluded in the annotation.</w:t>
      </w:r>
      <w:r w:rsidR="00AA5D48">
        <w:t xml:space="preserve"> </w:t>
      </w:r>
    </w:p>
    <w:p w:rsidR="00AA5D48" w:rsidRDefault="00AA5D48" w:rsidP="00AA5D48">
      <w:pPr>
        <w:pStyle w:val="GraphikFormat"/>
        <w:rPr>
          <w:lang w:val="en-US"/>
        </w:rPr>
      </w:pPr>
      <w:r>
        <w:rPr>
          <w:noProof/>
          <w:lang w:eastAsia="de-DE"/>
        </w:rPr>
        <w:lastRenderedPageBreak/>
        <w:drawing>
          <wp:inline distT="0" distB="0" distL="0" distR="0" wp14:anchorId="4183FB93" wp14:editId="7F570EF7">
            <wp:extent cx="3704845" cy="2113472"/>
            <wp:effectExtent l="0" t="0" r="0" b="1270"/>
            <wp:docPr id="130" name="Grafi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purauswahl.jpg"/>
                    <pic:cNvPicPr/>
                  </pic:nvPicPr>
                  <pic:blipFill>
                    <a:blip r:embed="rId233">
                      <a:extLst>
                        <a:ext uri="{28A0092B-C50C-407E-A947-70E740481C1C}">
                          <a14:useLocalDpi xmlns:a14="http://schemas.microsoft.com/office/drawing/2010/main" val="0"/>
                        </a:ext>
                      </a:extLst>
                    </a:blip>
                    <a:stretch>
                      <a:fillRect/>
                    </a:stretch>
                  </pic:blipFill>
                  <pic:spPr>
                    <a:xfrm>
                      <a:off x="0" y="0"/>
                      <a:ext cx="3761104" cy="2145566"/>
                    </a:xfrm>
                    <a:prstGeom prst="rect">
                      <a:avLst/>
                    </a:prstGeom>
                  </pic:spPr>
                </pic:pic>
              </a:graphicData>
            </a:graphic>
          </wp:inline>
        </w:drawing>
      </w:r>
    </w:p>
    <w:p w:rsidR="003D1908" w:rsidRDefault="00A46B31">
      <w:pPr>
        <w:pStyle w:val="Manual"/>
        <w:rPr>
          <w:lang w:val="en-US"/>
        </w:rPr>
      </w:pPr>
      <w:r>
        <w:rPr>
          <w:lang w:val="en-US"/>
        </w:rPr>
        <w:t xml:space="preserve">Step 2: in the pop-up window </w:t>
      </w:r>
      <w:r w:rsidR="00AA5D48" w:rsidRPr="00AA5D48">
        <w:rPr>
          <w:rStyle w:val="RefsZchn"/>
        </w:rPr>
        <w:t>“</w:t>
      </w:r>
      <w:r w:rsidRPr="00AA5D48">
        <w:rPr>
          <w:rStyle w:val="RefsZchn"/>
        </w:rPr>
        <w:t>Auto Annotation</w:t>
      </w:r>
      <w:r w:rsidR="00AA5D48" w:rsidRPr="00AA5D48">
        <w:rPr>
          <w:rStyle w:val="RefsZchn"/>
        </w:rPr>
        <w:t>”</w:t>
      </w:r>
      <w:r>
        <w:rPr>
          <w:lang w:val="en-US"/>
        </w:rPr>
        <w:t>, you enter the following settings:</w:t>
      </w:r>
    </w:p>
    <w:p w:rsidR="003D1908" w:rsidRDefault="00A46B31" w:rsidP="008338F0">
      <w:pPr>
        <w:pStyle w:val="Aufzhlungszeichen1"/>
      </w:pPr>
      <w:r>
        <w:rPr>
          <w:shd w:val="clear" w:color="auto" w:fill="D9D9D9" w:themeFill="background1" w:themeFillShade="D9"/>
        </w:rPr>
        <w:t>Regular expression</w:t>
      </w:r>
      <w:r>
        <w:t>: Enter, via a regu</w:t>
      </w:r>
      <w:r w:rsidR="00AA5D48">
        <w:t xml:space="preserve">lar expression (cf. </w:t>
      </w:r>
      <w:r w:rsidR="00AA5D48" w:rsidRPr="00AA5D48">
        <w:rPr>
          <w:rStyle w:val="Dokumentation"/>
        </w:rPr>
        <w:t>Quickstart</w:t>
      </w:r>
      <w:r w:rsidR="002253DE">
        <w:rPr>
          <w:rStyle w:val="Dokumentation"/>
        </w:rPr>
        <w:t>:</w:t>
      </w:r>
      <w:r w:rsidR="00AA5D48" w:rsidRPr="00AA5D48">
        <w:rPr>
          <w:rStyle w:val="Dokumentation"/>
        </w:rPr>
        <w:t xml:space="preserve"> Regular Expressions</w:t>
      </w:r>
      <w:r>
        <w:t>), the string you want to annotate.</w:t>
      </w:r>
    </w:p>
    <w:p w:rsidR="003D1908" w:rsidRDefault="00A46B31" w:rsidP="008338F0">
      <w:pPr>
        <w:pStyle w:val="Aufzhlungszeichen1"/>
      </w:pPr>
      <w:r>
        <w:rPr>
          <w:shd w:val="clear" w:color="auto" w:fill="D9D9D9" w:themeFill="background1" w:themeFillShade="D9"/>
        </w:rPr>
        <w:t>Annotation category</w:t>
      </w:r>
      <w:r w:rsidR="00AA5D48">
        <w:t xml:space="preserve">: </w:t>
      </w:r>
      <w:r>
        <w:t>Enter a label for the annotation tier</w:t>
      </w:r>
    </w:p>
    <w:p w:rsidR="00AA5D48" w:rsidRDefault="00AA5D48" w:rsidP="00AA5D48">
      <w:pPr>
        <w:pStyle w:val="GraphikFormat"/>
      </w:pPr>
      <w:r>
        <w:rPr>
          <w:noProof/>
          <w:lang w:eastAsia="de-DE"/>
        </w:rPr>
        <w:drawing>
          <wp:inline distT="0" distB="0" distL="0" distR="0" wp14:anchorId="49E60E65" wp14:editId="19C30B7D">
            <wp:extent cx="3271069" cy="1371600"/>
            <wp:effectExtent l="0" t="0" r="5715" b="0"/>
            <wp:docPr id="140" name="Grafi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egulärer Ausdruck.jpg"/>
                    <pic:cNvPicPr/>
                  </pic:nvPicPr>
                  <pic:blipFill>
                    <a:blip r:embed="rId234">
                      <a:extLst>
                        <a:ext uri="{28A0092B-C50C-407E-A947-70E740481C1C}">
                          <a14:useLocalDpi xmlns:a14="http://schemas.microsoft.com/office/drawing/2010/main" val="0"/>
                        </a:ext>
                      </a:extLst>
                    </a:blip>
                    <a:stretch>
                      <a:fillRect/>
                    </a:stretch>
                  </pic:blipFill>
                  <pic:spPr>
                    <a:xfrm>
                      <a:off x="0" y="0"/>
                      <a:ext cx="3275917" cy="1373633"/>
                    </a:xfrm>
                    <a:prstGeom prst="rect">
                      <a:avLst/>
                    </a:prstGeom>
                  </pic:spPr>
                </pic:pic>
              </a:graphicData>
            </a:graphic>
          </wp:inline>
        </w:drawing>
      </w:r>
    </w:p>
    <w:p w:rsidR="002253DE" w:rsidRDefault="002253DE" w:rsidP="008338F0">
      <w:pPr>
        <w:pStyle w:val="Aufzhlungszeichen1"/>
      </w:pPr>
      <w:r>
        <w:rPr>
          <w:shd w:val="clear" w:color="auto" w:fill="D9D9D9" w:themeFill="background1" w:themeFillShade="D9"/>
        </w:rPr>
        <w:t>Annotation value</w:t>
      </w:r>
      <w:r>
        <w:t>: Enter a label that describes the string you want to annotate.</w:t>
      </w:r>
    </w:p>
    <w:p w:rsidR="003D1908" w:rsidRDefault="002253DE" w:rsidP="008338F0">
      <w:pPr>
        <w:pStyle w:val="Aufzhlungszeichen1"/>
        <w:numPr>
          <w:ilvl w:val="0"/>
          <w:numId w:val="0"/>
        </w:numPr>
      </w:pPr>
      <w:r w:rsidRPr="002253DE">
        <w:rPr>
          <w:u w:val="single"/>
        </w:rPr>
        <w:t>Please note</w:t>
      </w:r>
      <w:r w:rsidRPr="002253DE">
        <w:t xml:space="preserve">: </w:t>
      </w:r>
      <w:r w:rsidR="00A46B31">
        <w:t>In case you have already created an annotation tier manually, please check whether the label you want to use has already been assigned to a previous tier. If this is the case, you have two possibilities.</w:t>
      </w:r>
    </w:p>
    <w:p w:rsidR="003D1908" w:rsidRDefault="00A46B31" w:rsidP="008338F0">
      <w:pPr>
        <w:pStyle w:val="Aufzhlungszeichen1"/>
      </w:pPr>
      <w:r>
        <w:t xml:space="preserve">Click the box </w:t>
      </w:r>
      <w:r w:rsidRPr="000E7D39">
        <w:rPr>
          <w:rStyle w:val="RefsZchn"/>
        </w:rPr>
        <w:t>“Delete existing annotations (if any)”</w:t>
      </w:r>
      <w:r>
        <w:t xml:space="preserve"> to agree that all previous annotations under this label will be deleted</w:t>
      </w:r>
    </w:p>
    <w:p w:rsidR="003D1908" w:rsidRDefault="00A46B31" w:rsidP="008338F0">
      <w:pPr>
        <w:pStyle w:val="Aufzhlungszeichen1"/>
      </w:pPr>
      <w:r>
        <w:t>Ignore the box and check all (possible) overlaps manua</w:t>
      </w:r>
      <w:r w:rsidR="00AA5D48">
        <w:t xml:space="preserve">lly (cf. </w:t>
      </w:r>
      <w:r w:rsidR="00AA5D48" w:rsidRPr="00AA5D48">
        <w:rPr>
          <w:rStyle w:val="RefsZchn"/>
        </w:rPr>
        <w:t>“</w:t>
      </w:r>
      <w:r w:rsidRPr="00AA5D48">
        <w:rPr>
          <w:rStyle w:val="RefsZchn"/>
        </w:rPr>
        <w:t>Stratify Tier</w:t>
      </w:r>
      <w:r w:rsidR="00AA5D48" w:rsidRPr="00AA5D48">
        <w:rPr>
          <w:rStyle w:val="RefsZchn"/>
        </w:rPr>
        <w:t>”</w:t>
      </w:r>
      <w:r w:rsidR="00AA5D48">
        <w:t>).</w:t>
      </w:r>
    </w:p>
    <w:p w:rsidR="000E7D39" w:rsidRDefault="000E7D39" w:rsidP="002253DE">
      <w:pPr>
        <w:pStyle w:val="Standard-BlockCharCharChar"/>
      </w:pPr>
      <w:r>
        <w:t xml:space="preserve">If you decide to check possible overlaps in your annotations manually, the window </w:t>
      </w:r>
      <w:r w:rsidRPr="000E7D39">
        <w:rPr>
          <w:rStyle w:val="RefsZchn"/>
        </w:rPr>
        <w:t>“Stratify tier”</w:t>
      </w:r>
      <w:r>
        <w:t xml:space="preserve"> will open and asks you to choose from two options:</w:t>
      </w:r>
    </w:p>
    <w:p w:rsidR="003D1908" w:rsidRDefault="00A46B31" w:rsidP="002253DE">
      <w:pPr>
        <w:pStyle w:val="GraphikFormat"/>
      </w:pPr>
      <w:r w:rsidRPr="002253DE">
        <w:rPr>
          <w:noProof/>
          <w:lang w:eastAsia="de-DE"/>
        </w:rPr>
        <mc:AlternateContent>
          <mc:Choice Requires="wpg">
            <w:drawing>
              <wp:inline distT="0" distB="0" distL="0" distR="0" wp14:anchorId="6A9C893C" wp14:editId="12499FF0">
                <wp:extent cx="5835650" cy="1333500"/>
                <wp:effectExtent l="0" t="0" r="0" b="0"/>
                <wp:docPr id="141" name="Gruppieren 141"/>
                <wp:cNvGraphicFramePr/>
                <a:graphic xmlns:a="http://schemas.openxmlformats.org/drawingml/2006/main">
                  <a:graphicData uri="http://schemas.microsoft.com/office/word/2010/wordprocessingGroup">
                    <wpg:wgp>
                      <wpg:cNvGrpSpPr/>
                      <wpg:grpSpPr>
                        <a:xfrm>
                          <a:off x="0" y="0"/>
                          <a:ext cx="5835650" cy="1333500"/>
                          <a:chOff x="0" y="0"/>
                          <a:chExt cx="6384520" cy="1377950"/>
                        </a:xfrm>
                      </wpg:grpSpPr>
                      <pic:pic xmlns:pic="http://schemas.openxmlformats.org/drawingml/2006/picture">
                        <pic:nvPicPr>
                          <pic:cNvPr id="142" name="Grafik 142"/>
                          <pic:cNvPicPr>
                            <a:picLocks noChangeAspect="1"/>
                          </pic:cNvPicPr>
                        </pic:nvPicPr>
                        <pic:blipFill>
                          <a:blip r:embed="rId235">
                            <a:extLst>
                              <a:ext uri="{28A0092B-C50C-407E-A947-70E740481C1C}">
                                <a14:useLocalDpi xmlns:a14="http://schemas.microsoft.com/office/drawing/2010/main" val="0"/>
                              </a:ext>
                            </a:extLst>
                          </a:blip>
                          <a:stretch>
                            <a:fillRect/>
                          </a:stretch>
                        </pic:blipFill>
                        <pic:spPr>
                          <a:xfrm>
                            <a:off x="2957885" y="131287"/>
                            <a:ext cx="3426635" cy="1148761"/>
                          </a:xfrm>
                          <a:prstGeom prst="rect">
                            <a:avLst/>
                          </a:prstGeom>
                        </pic:spPr>
                      </pic:pic>
                      <pic:pic xmlns:pic="http://schemas.openxmlformats.org/drawingml/2006/picture">
                        <pic:nvPicPr>
                          <pic:cNvPr id="143" name="Grafik 143"/>
                          <pic:cNvPicPr>
                            <a:picLocks noChangeAspect="1"/>
                          </pic:cNvPicPr>
                        </pic:nvPicPr>
                        <pic:blipFill>
                          <a:blip r:embed="rId236">
                            <a:extLst>
                              <a:ext uri="{28A0092B-C50C-407E-A947-70E740481C1C}">
                                <a14:useLocalDpi xmlns:a14="http://schemas.microsoft.com/office/drawing/2010/main" val="0"/>
                              </a:ext>
                            </a:extLst>
                          </a:blip>
                          <a:stretch>
                            <a:fillRect/>
                          </a:stretch>
                        </pic:blipFill>
                        <pic:spPr>
                          <a:xfrm>
                            <a:off x="0" y="0"/>
                            <a:ext cx="2807970" cy="1377950"/>
                          </a:xfrm>
                          <a:prstGeom prst="rect">
                            <a:avLst/>
                          </a:prstGeom>
                        </pic:spPr>
                      </pic:pic>
                    </wpg:wgp>
                  </a:graphicData>
                </a:graphic>
              </wp:inline>
            </w:drawing>
          </mc:Choice>
          <mc:Fallback xmlns:w15="http://schemas.microsoft.com/office/word/2012/wordml">
            <w:pict>
              <v:group w14:anchorId="59CC095D" id="Gruppieren 141" o:spid="_x0000_s1026" style="width:459.5pt;height:105pt;mso-position-horizontal-relative:char;mso-position-vertical-relative:line" coordsize="63845,13779"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">
                <v:shape id="Grafik 142" o:spid="_x0000_s1027" type="#_x0000_t75" style="position:absolute;left:29578;top:1312;width:34267;height:114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GnuinDAAAA3AAAAA8AAABkcnMvZG93bnJldi54bWxET9tqwkAQfRf6D8sUfBHdVEobopsgpaKF&#10;vpj6AUN2csHd2ZDdmujXdwuFvs3hXGdbTNaIKw2+c6zgaZWAIK6c7rhRcP7aL1MQPiBrNI5JwY08&#10;FPnDbIuZdiOf6FqGRsQQ9hkqaEPoMyl91ZJFv3I9ceRqN1gMEQ6N1AOOMdwauU6SF2mx49jQYk9v&#10;LVWX8tsqMLtjfxjvtzHUr9Pne7rwH7VJlZo/TrsNiEBT+Bf/uY86zn9ew+8z8QKZ/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cae6KcMAAADcAAAADwAAAAAAAAAAAAAAAACf&#10;AgAAZHJzL2Rvd25yZXYueG1sUEsFBgAAAAAEAAQA9wAAAI8DAAAAAA==&#10;">
                  <v:imagedata r:id="rId237" o:title=""/>
                  <v:path arrowok="t"/>
                </v:shape>
                <v:shape id="Grafik 143" o:spid="_x0000_s1028" type="#_x0000_t75" style="position:absolute;width:28079;height:1377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CetEHBAAAA3AAAAA8AAABkcnMvZG93bnJldi54bWxET8luwjAQvVfqP1hTiVtxWIQgYBAgqHpi&#10;/4BRPMSBeBzFbgh/jytV6m2e3jqzRWtL0VDtC8cKet0EBHHmdMG5gst5+zkG4QOyxtIxKXiSh8X8&#10;/W2GqXYPPlJzCrmIIexTVGBCqFIpfWbIou+6ijhyV1dbDBHWudQ1PmK4LWU/SUbSYsGxwWBFa0PZ&#10;/fRjFewnxeq63FZMm6/d8NDQ2dzKm1Kdj3Y5BRGoDf/iP/e3jvOHA/h9Jl4g5y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GCetEHBAAAA3AAAAA8AAAAAAAAAAAAAAAAAnwIA&#10;AGRycy9kb3ducmV2LnhtbFBLBQYAAAAABAAEAPcAAACNAwAAAAA=&#10;">
                  <v:imagedata r:id="rId238" o:title=""/>
                  <v:path arrowok="t"/>
                </v:shape>
                <w10:anchorlock/>
              </v:group>
            </w:pict>
          </mc:Fallback>
        </mc:AlternateContent>
      </w:r>
    </w:p>
    <w:p w:rsidR="003D1908" w:rsidRDefault="00A46B31" w:rsidP="008338F0">
      <w:pPr>
        <w:pStyle w:val="Aufzhlungszeichen1"/>
      </w:pPr>
      <w:r>
        <w:rPr>
          <w:shd w:val="clear" w:color="auto" w:fill="D9D9D9"/>
        </w:rPr>
        <w:lastRenderedPageBreak/>
        <w:t>Stratify by deletion</w:t>
      </w:r>
      <w:r w:rsidRPr="00AA5D48">
        <w:rPr>
          <w:rStyle w:val="Standard-BlockCharCharCharChar"/>
        </w:rPr>
        <w:t>:</w:t>
      </w:r>
      <w:r>
        <w:t xml:space="preserve"> this function deletes all duplicate entries (in the automatically generated annotation tier). </w:t>
      </w:r>
    </w:p>
    <w:p w:rsidR="000E7D39" w:rsidRDefault="000E7D39" w:rsidP="008338F0">
      <w:pPr>
        <w:pStyle w:val="Aufzhlungszeichen1"/>
      </w:pPr>
      <w:r>
        <w:rPr>
          <w:shd w:val="clear" w:color="auto" w:fill="D9D9D9"/>
        </w:rPr>
        <w:t>Stratify by distribution</w:t>
      </w:r>
      <w:r w:rsidRPr="002253DE">
        <w:rPr>
          <w:rStyle w:val="Standard-BlockCharCharCharChar"/>
        </w:rPr>
        <w:t>:</w:t>
      </w:r>
      <w:r>
        <w:t xml:space="preserve"> this function generates a further annotation tier including only the duplicates.</w:t>
      </w:r>
    </w:p>
    <w:p w:rsidR="000E7D39" w:rsidRPr="000E7D39" w:rsidRDefault="000E7D39" w:rsidP="000E7D39">
      <w:pPr>
        <w:pStyle w:val="GraphikFormat"/>
      </w:pPr>
      <w:r w:rsidRPr="000E7D39">
        <w:rPr>
          <w:noProof/>
          <w:lang w:eastAsia="de-DE"/>
        </w:rPr>
        <w:drawing>
          <wp:anchor distT="0" distB="0" distL="114300" distR="114300" simplePos="0" relativeHeight="251862016" behindDoc="0" locked="0" layoutInCell="1" allowOverlap="1" wp14:anchorId="2D896533" wp14:editId="0AFC130C">
            <wp:simplePos x="0" y="0"/>
            <wp:positionH relativeFrom="page">
              <wp:posOffset>2907030</wp:posOffset>
            </wp:positionH>
            <wp:positionV relativeFrom="paragraph">
              <wp:posOffset>281940</wp:posOffset>
            </wp:positionV>
            <wp:extent cx="2359025" cy="1457325"/>
            <wp:effectExtent l="0" t="0" r="3175" b="9525"/>
            <wp:wrapTopAndBottom/>
            <wp:docPr id="931" name="Grafik 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fik 13"/>
                    <pic:cNvPicPr>
                      <a:picLocks noChangeAspect="1"/>
                    </pic:cNvPicPr>
                  </pic:nvPicPr>
                  <pic:blipFill rotWithShape="1">
                    <a:blip r:embed="rId239">
                      <a:extLst>
                        <a:ext uri="{28A0092B-C50C-407E-A947-70E740481C1C}">
                          <a14:useLocalDpi xmlns:a14="http://schemas.microsoft.com/office/drawing/2010/main" val="0"/>
                        </a:ext>
                      </a:extLst>
                    </a:blip>
                    <a:srcRect l="62421" t="38314" b="2803"/>
                    <a:stretch/>
                  </pic:blipFill>
                  <pic:spPr>
                    <a:xfrm>
                      <a:off x="0" y="0"/>
                      <a:ext cx="2359025" cy="1457325"/>
                    </a:xfrm>
                    <a:prstGeom prst="rect">
                      <a:avLst/>
                    </a:prstGeom>
                  </pic:spPr>
                </pic:pic>
              </a:graphicData>
            </a:graphic>
            <wp14:sizeRelH relativeFrom="margin">
              <wp14:pctWidth>0</wp14:pctWidth>
            </wp14:sizeRelH>
            <wp14:sizeRelV relativeFrom="margin">
              <wp14:pctHeight>0</wp14:pctHeight>
            </wp14:sizeRelV>
          </wp:anchor>
        </w:drawing>
      </w:r>
      <w:r w:rsidR="00A46B31">
        <w:rPr>
          <w:noProof/>
          <w:lang w:eastAsia="de-DE"/>
        </w:rPr>
        <w:drawing>
          <wp:inline distT="0" distB="0" distL="0" distR="0" wp14:anchorId="03736BB6" wp14:editId="7DF7C901">
            <wp:extent cx="5812410" cy="3045125"/>
            <wp:effectExtent l="0" t="0" r="0" b="3175"/>
            <wp:docPr id="930" name="Grafik 930" descr="C:\Users\seki068\Desktop\Bil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eki068\Desktop\Bild3.png"/>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864715" cy="3072528"/>
                    </a:xfrm>
                    <a:prstGeom prst="rect">
                      <a:avLst/>
                    </a:prstGeom>
                    <a:noFill/>
                    <a:ln>
                      <a:noFill/>
                    </a:ln>
                  </pic:spPr>
                </pic:pic>
              </a:graphicData>
            </a:graphic>
          </wp:inline>
        </w:drawing>
      </w:r>
    </w:p>
    <w:p w:rsidR="003D1908" w:rsidRDefault="00A46B31" w:rsidP="00CE6849">
      <w:pPr>
        <w:pStyle w:val="Standard-BlockCharCharChar"/>
      </w:pPr>
      <w:r>
        <w:t xml:space="preserve">During the auto annotation process, new (and therefore unaligned) timeline items might be generated. This happens if the string (regular expression) is not identical with the boundaries of the event, and often results in the dilemma that a requested regular expression is located, but cannot be assigned to its annotation value. If so, the following error message pops up: </w:t>
      </w:r>
    </w:p>
    <w:p w:rsidR="003D1908" w:rsidRDefault="00A46B31" w:rsidP="00CE6849">
      <w:pPr>
        <w:pStyle w:val="Standard-BlockCharCharChar"/>
      </w:pPr>
      <w:r>
        <w:t>To correct the errors, please align the annotation to the string manually. If you double click on any error message, you will jump to the corresponding event in your transcription.</w:t>
      </w:r>
    </w:p>
    <w:p w:rsidR="00322528" w:rsidRDefault="00322528" w:rsidP="00CE6849">
      <w:pPr>
        <w:pStyle w:val="Standard-BlockCharCharChar"/>
      </w:pPr>
    </w:p>
    <w:p w:rsidR="003D1908" w:rsidRDefault="00A46B31" w:rsidP="00CE6849">
      <w:pPr>
        <w:pStyle w:val="berschrift3"/>
      </w:pPr>
      <w:bookmarkStart w:id="356" w:name="_Ref472784532"/>
      <w:bookmarkStart w:id="357" w:name="_Ref472784812"/>
      <w:bookmarkStart w:id="358" w:name="_Ref472791338"/>
      <w:bookmarkStart w:id="359" w:name="_Toc472960809"/>
      <w:r>
        <w:t>Transcription &gt; Segmentation errors…</w:t>
      </w:r>
      <w:bookmarkEnd w:id="356"/>
      <w:bookmarkEnd w:id="357"/>
      <w:bookmarkEnd w:id="358"/>
      <w:bookmarkEnd w:id="359"/>
    </w:p>
    <w:p w:rsidR="003D1908" w:rsidRDefault="00A46B31" w:rsidP="00CE6849">
      <w:pPr>
        <w:pStyle w:val="Standard-BlockCharCharChar"/>
      </w:pPr>
      <w:r>
        <w:t xml:space="preserve">Opens a dialog with all segmentation errors of the current transcription. The segmentation algorithm set under </w:t>
      </w:r>
      <w:r w:rsidR="002147F8" w:rsidRPr="002147F8">
        <w:rPr>
          <w:rStyle w:val="Menufunction"/>
        </w:rPr>
        <w:fldChar w:fldCharType="begin"/>
      </w:r>
      <w:r w:rsidR="002147F8" w:rsidRPr="002147F8">
        <w:rPr>
          <w:rStyle w:val="Menufunction"/>
        </w:rPr>
        <w:instrText xml:space="preserve"> REF _Ref472784400 \h </w:instrText>
      </w:r>
      <w:r w:rsidR="002147F8">
        <w:rPr>
          <w:rStyle w:val="Menufunction"/>
        </w:rPr>
        <w:instrText xml:space="preserve"> \* MERGEFORMAT </w:instrText>
      </w:r>
      <w:r w:rsidR="002147F8" w:rsidRPr="002147F8">
        <w:rPr>
          <w:rStyle w:val="Menufunction"/>
        </w:rPr>
      </w:r>
      <w:r w:rsidR="002147F8" w:rsidRPr="002147F8">
        <w:rPr>
          <w:rStyle w:val="Menufunction"/>
        </w:rPr>
        <w:fldChar w:fldCharType="separate"/>
      </w:r>
      <w:r w:rsidR="003E68CF" w:rsidRPr="003E68CF">
        <w:rPr>
          <w:rStyle w:val="Menufunction"/>
        </w:rPr>
        <w:t>Edit &gt; Preferences…</w:t>
      </w:r>
      <w:r w:rsidR="002147F8" w:rsidRPr="002147F8">
        <w:rPr>
          <w:rStyle w:val="Menufunction"/>
        </w:rPr>
        <w:fldChar w:fldCharType="end"/>
      </w:r>
      <w:r w:rsidRPr="002147F8">
        <w:rPr>
          <w:rStyle w:val="Menufunction"/>
        </w:rPr>
        <w:t xml:space="preserve"> </w:t>
      </w:r>
      <w:r>
        <w:rPr>
          <w:rStyle w:val="Menufunction"/>
        </w:rPr>
        <w:t>&gt; Segmentation</w:t>
      </w:r>
      <w:r>
        <w:t xml:space="preserve"> is taken as a basis.</w:t>
      </w:r>
    </w:p>
    <w:p w:rsidR="00E547F3" w:rsidRDefault="00E547F3" w:rsidP="00E547F3">
      <w:pPr>
        <w:pStyle w:val="GraphikFormat"/>
      </w:pPr>
      <w:r>
        <w:rPr>
          <w:noProof/>
          <w:lang w:eastAsia="de-DE"/>
        </w:rPr>
        <w:lastRenderedPageBreak/>
        <w:drawing>
          <wp:inline distT="0" distB="0" distL="0" distR="0" wp14:anchorId="25E72BCB" wp14:editId="3087CB1C">
            <wp:extent cx="4304581" cy="3220628"/>
            <wp:effectExtent l="0" t="0" r="1270" b="0"/>
            <wp:docPr id="92" name="Grafi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extLst>
                        <a:ext uri="{28A0092B-C50C-407E-A947-70E740481C1C}">
                          <a14:useLocalDpi xmlns:a14="http://schemas.microsoft.com/office/drawing/2010/main" val="0"/>
                        </a:ext>
                      </a:extLst>
                    </a:blip>
                    <a:stretch>
                      <a:fillRect/>
                    </a:stretch>
                  </pic:blipFill>
                  <pic:spPr>
                    <a:xfrm>
                      <a:off x="0" y="0"/>
                      <a:ext cx="4357249" cy="3260034"/>
                    </a:xfrm>
                    <a:prstGeom prst="rect">
                      <a:avLst/>
                    </a:prstGeom>
                  </pic:spPr>
                </pic:pic>
              </a:graphicData>
            </a:graphic>
          </wp:inline>
        </w:drawing>
      </w:r>
    </w:p>
    <w:p w:rsidR="003D1908" w:rsidRDefault="00A46B31" w:rsidP="00CE6849">
      <w:pPr>
        <w:pStyle w:val="Standard-BlockCharCharChar"/>
      </w:pPr>
      <w:r>
        <w:t>In the table in the upper half of the dialog, all segmentation errors are listed that resulted from the segmentation of the entire transcription. For every error the following information is noted in four columns:</w:t>
      </w:r>
    </w:p>
    <w:p w:rsidR="003D1908" w:rsidRDefault="00A46B31" w:rsidP="008338F0">
      <w:pPr>
        <w:pStyle w:val="Aufzhlungszeichen1"/>
      </w:pPr>
      <w:r>
        <w:rPr>
          <w:shd w:val="clear" w:color="auto" w:fill="D9D9D9"/>
        </w:rPr>
        <w:t>Tier</w:t>
      </w:r>
      <w:r w:rsidRPr="002147F8">
        <w:rPr>
          <w:rStyle w:val="Standard-BlockCharCharCharChar"/>
        </w:rPr>
        <w:t>:</w:t>
      </w:r>
      <w:r>
        <w:t xml:space="preserve"> the tier, in which the segmentation error occurred.</w:t>
      </w:r>
    </w:p>
    <w:p w:rsidR="003D1908" w:rsidRDefault="00A46B31" w:rsidP="008338F0">
      <w:pPr>
        <w:pStyle w:val="Aufzhlungszeichen1"/>
      </w:pPr>
      <w:r>
        <w:rPr>
          <w:shd w:val="clear" w:color="auto" w:fill="D9D9D9"/>
        </w:rPr>
        <w:t>TLI</w:t>
      </w:r>
      <w:r w:rsidRPr="002147F8">
        <w:rPr>
          <w:rStyle w:val="Standard-BlockCharCharCharChar"/>
        </w:rPr>
        <w:t>:</w:t>
      </w:r>
      <w:r>
        <w:t xml:space="preserve"> the time point on the timeline at which the segmentation error occurred.</w:t>
      </w:r>
    </w:p>
    <w:p w:rsidR="003D1908" w:rsidRDefault="00A46B31" w:rsidP="008338F0">
      <w:pPr>
        <w:pStyle w:val="Aufzhlungszeichen1"/>
      </w:pPr>
      <w:r>
        <w:rPr>
          <w:shd w:val="clear" w:color="auto" w:fill="D9D9D9"/>
        </w:rPr>
        <w:t>Error</w:t>
      </w:r>
      <w:r w:rsidRPr="002147F8">
        <w:rPr>
          <w:rStyle w:val="Standard-BlockCharCharCharChar"/>
        </w:rPr>
        <w:t xml:space="preserve">: </w:t>
      </w:r>
      <w:r>
        <w:t xml:space="preserve">the cause of the error. </w:t>
      </w:r>
    </w:p>
    <w:p w:rsidR="003D1908" w:rsidRDefault="00A46B31" w:rsidP="008338F0">
      <w:pPr>
        <w:pStyle w:val="Aufzhlungszeichen1"/>
      </w:pPr>
      <w:r>
        <w:rPr>
          <w:shd w:val="clear" w:color="auto" w:fill="D9D9D9"/>
        </w:rPr>
        <w:t>Processed output</w:t>
      </w:r>
      <w:r w:rsidRPr="002147F8">
        <w:rPr>
          <w:rStyle w:val="Standard-BlockCharCharCharChar"/>
        </w:rPr>
        <w:t xml:space="preserve">: </w:t>
      </w:r>
      <w:r>
        <w:t>the output that has been processed up to the occurrence of the error.</w:t>
      </w:r>
    </w:p>
    <w:p w:rsidR="003D1908" w:rsidRDefault="00A46B31" w:rsidP="00CE6849">
      <w:pPr>
        <w:pStyle w:val="Standard-BlockCharCharChar"/>
      </w:pPr>
      <w:r>
        <w:t>If an entry is selected in the table, the content of the corresponding column is shown in the text field in the lower part of the dialog. This can be especially useful for longer error messages or longer processed output.</w:t>
      </w:r>
    </w:p>
    <w:p w:rsidR="003D1908" w:rsidRDefault="00A46B31" w:rsidP="00CE6849">
      <w:pPr>
        <w:pStyle w:val="Standard-BlockCharCharChar"/>
      </w:pPr>
      <w:r>
        <w:t>Select the errors you would like to edit by clicking on the corresponding column in the table.</w:t>
      </w:r>
    </w:p>
    <w:p w:rsidR="003D1908" w:rsidRDefault="00264966" w:rsidP="00CE6849">
      <w:pPr>
        <w:pStyle w:val="Standard-BlockCharCharChar"/>
      </w:pPr>
      <w:r>
        <w:t xml:space="preserve">Click </w:t>
      </w:r>
      <w:r w:rsidR="00A46B31" w:rsidRPr="00264966">
        <w:rPr>
          <w:rStyle w:val="ButtonsZchn"/>
        </w:rPr>
        <w:t>Go to</w:t>
      </w:r>
      <w:r w:rsidR="00A46B31">
        <w:t xml:space="preserve"> to move the musical score to the position where the error occurred.</w:t>
      </w:r>
    </w:p>
    <w:p w:rsidR="003D1908" w:rsidRDefault="00A46B31" w:rsidP="00CE6849">
      <w:pPr>
        <w:pStyle w:val="Standard-BlockCharCharChar"/>
      </w:pPr>
      <w:r>
        <w:t>Correct the error. The dialog can remain open.</w:t>
      </w:r>
    </w:p>
    <w:p w:rsidR="003D1908" w:rsidRDefault="00A46B31" w:rsidP="00CE6849">
      <w:pPr>
        <w:pStyle w:val="Standard-BlockCharCharChar"/>
      </w:pPr>
      <w:r>
        <w:t xml:space="preserve">Click </w:t>
      </w:r>
      <w:r w:rsidRPr="00264966">
        <w:rPr>
          <w:rStyle w:val="ButtonsZchn"/>
        </w:rPr>
        <w:t>Refresh</w:t>
      </w:r>
      <w:r>
        <w:t xml:space="preserve"> to have the remaining segmentation errors displayed.</w:t>
      </w:r>
    </w:p>
    <w:p w:rsidR="003D1908" w:rsidRDefault="00A46B31" w:rsidP="00CE6849">
      <w:pPr>
        <w:pStyle w:val="Standard-BlockCharCharChar"/>
      </w:pPr>
      <w:r>
        <w:t xml:space="preserve">Should segmentation errors remain, repeat from </w:t>
      </w:r>
      <w:r w:rsidR="00264966">
        <w:t>the beginning</w:t>
      </w:r>
    </w:p>
    <w:p w:rsidR="003D1908" w:rsidRDefault="00A46B31" w:rsidP="00CE6849">
      <w:pPr>
        <w:pStyle w:val="Standard-BlockCharCharChar"/>
      </w:pPr>
      <w:r>
        <w:t xml:space="preserve">Close the dialog by clicking onto the </w:t>
      </w:r>
      <w:r w:rsidRPr="00264966">
        <w:rPr>
          <w:rStyle w:val="ButtonsZchn"/>
        </w:rPr>
        <w:t>x</w:t>
      </w:r>
      <w:r>
        <w:t xml:space="preserve"> in the top right corner.</w:t>
      </w:r>
    </w:p>
    <w:p w:rsidR="00322528" w:rsidRDefault="00322528" w:rsidP="00CE6849">
      <w:pPr>
        <w:pStyle w:val="Standard-BlockCharCharChar"/>
      </w:pPr>
    </w:p>
    <w:p w:rsidR="003D1908" w:rsidRDefault="00A46B31" w:rsidP="00CE6849">
      <w:pPr>
        <w:pStyle w:val="berschrift3"/>
      </w:pPr>
      <w:bookmarkStart w:id="360" w:name="_Toc472960810"/>
      <w:r>
        <w:t>Transcription &gt; Export Segmented Transcription…</w:t>
      </w:r>
      <w:bookmarkEnd w:id="360"/>
    </w:p>
    <w:p w:rsidR="003D1908" w:rsidRDefault="00A46B31" w:rsidP="00CE6849">
      <w:pPr>
        <w:pStyle w:val="Standard-BlockCharCharChar"/>
      </w:pPr>
      <w:r>
        <w:t xml:space="preserve">Applies the segmentation algorithm set under </w:t>
      </w:r>
      <w:r w:rsidR="00E547F3" w:rsidRPr="00E547F3">
        <w:rPr>
          <w:rStyle w:val="Menufunction"/>
        </w:rPr>
        <w:fldChar w:fldCharType="begin"/>
      </w:r>
      <w:r w:rsidR="00E547F3" w:rsidRPr="00E547F3">
        <w:rPr>
          <w:rStyle w:val="Menufunction"/>
        </w:rPr>
        <w:instrText xml:space="preserve"> REF _Ref472784400 \h </w:instrText>
      </w:r>
      <w:r w:rsidR="00E547F3">
        <w:rPr>
          <w:rStyle w:val="Menufunction"/>
        </w:rPr>
        <w:instrText xml:space="preserve"> \* MERGEFORMAT </w:instrText>
      </w:r>
      <w:r w:rsidR="00E547F3" w:rsidRPr="00E547F3">
        <w:rPr>
          <w:rStyle w:val="Menufunction"/>
        </w:rPr>
      </w:r>
      <w:r w:rsidR="00E547F3" w:rsidRPr="00E547F3">
        <w:rPr>
          <w:rStyle w:val="Menufunction"/>
        </w:rPr>
        <w:fldChar w:fldCharType="separate"/>
      </w:r>
      <w:r w:rsidR="003E68CF" w:rsidRPr="003E68CF">
        <w:rPr>
          <w:rStyle w:val="Menufunction"/>
        </w:rPr>
        <w:t>Edit &gt; Preferences…</w:t>
      </w:r>
      <w:r w:rsidR="00E547F3" w:rsidRPr="00E547F3">
        <w:rPr>
          <w:rStyle w:val="Menufunction"/>
        </w:rPr>
        <w:fldChar w:fldCharType="end"/>
      </w:r>
      <w:r w:rsidR="00E547F3">
        <w:rPr>
          <w:rStyle w:val="Menufunction"/>
        </w:rPr>
        <w:t xml:space="preserve"> </w:t>
      </w:r>
      <w:r>
        <w:rPr>
          <w:rStyle w:val="Menufunction"/>
        </w:rPr>
        <w:t>&gt; Segmentation</w:t>
      </w:r>
      <w:r>
        <w:t xml:space="preserve"> to the transcription that is currently opened. If the segmentation runs successfully a dialog that allows </w:t>
      </w:r>
      <w:r>
        <w:lastRenderedPageBreak/>
        <w:t>saving the transcription pops up. Note that the segmented transcription cannot be read by the Partitur-Editor. The purpose of segmenting the transcriptions is their integration into an EXMARaLDA corpus, and to use them for the work with EXAKT. Thus, during this process, you should not overwrite the existing basic transcription, but give the segmented transcription a new name.</w:t>
      </w:r>
    </w:p>
    <w:p w:rsidR="003D1908" w:rsidRDefault="00A46B31" w:rsidP="00CE6849">
      <w:pPr>
        <w:pStyle w:val="Standard-BlockCharCharChar"/>
      </w:pPr>
      <w:r>
        <w:t>If the segmentation fails, the following dialog will appear:</w:t>
      </w:r>
    </w:p>
    <w:p w:rsidR="003D1908" w:rsidRDefault="00A46B31">
      <w:pPr>
        <w:pStyle w:val="GraphikFormat"/>
      </w:pPr>
      <w:r>
        <w:rPr>
          <w:noProof/>
          <w:lang w:eastAsia="de-DE"/>
        </w:rPr>
        <w:drawing>
          <wp:inline distT="0" distB="0" distL="0" distR="0" wp14:anchorId="6487CC22" wp14:editId="48AF21D2">
            <wp:extent cx="3459192" cy="1140393"/>
            <wp:effectExtent l="0" t="0" r="0" b="3175"/>
            <wp:docPr id="93" name="Grafi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3488891" cy="1150184"/>
                    </a:xfrm>
                    <a:prstGeom prst="rect">
                      <a:avLst/>
                    </a:prstGeom>
                  </pic:spPr>
                </pic:pic>
              </a:graphicData>
            </a:graphic>
          </wp:inline>
        </w:drawing>
      </w:r>
    </w:p>
    <w:p w:rsidR="003D1908" w:rsidRDefault="00A46B31" w:rsidP="00CE6849">
      <w:pPr>
        <w:pStyle w:val="Standard-BlockCharCharChar"/>
      </w:pPr>
      <w:r>
        <w:t xml:space="preserve">Click </w:t>
      </w:r>
      <w:r>
        <w:rPr>
          <w:rStyle w:val="ButtonsZchn"/>
        </w:rPr>
        <w:t>OK</w:t>
      </w:r>
      <w:r>
        <w:t xml:space="preserve"> to have the dialog for editing segmentation errors displayed (see </w:t>
      </w:r>
      <w:r w:rsidR="00E547F3" w:rsidRPr="00E547F3">
        <w:rPr>
          <w:rStyle w:val="Menufunction"/>
        </w:rPr>
        <w:fldChar w:fldCharType="begin"/>
      </w:r>
      <w:r w:rsidR="00E547F3" w:rsidRPr="00E547F3">
        <w:rPr>
          <w:rStyle w:val="Menufunction"/>
        </w:rPr>
        <w:instrText xml:space="preserve"> REF _Ref472784532 \h </w:instrText>
      </w:r>
      <w:r w:rsidR="00E547F3">
        <w:rPr>
          <w:rStyle w:val="Menufunction"/>
        </w:rPr>
        <w:instrText xml:space="preserve"> \* MERGEFORMAT </w:instrText>
      </w:r>
      <w:r w:rsidR="00E547F3" w:rsidRPr="00E547F3">
        <w:rPr>
          <w:rStyle w:val="Menufunction"/>
        </w:rPr>
      </w:r>
      <w:r w:rsidR="00E547F3" w:rsidRPr="00E547F3">
        <w:rPr>
          <w:rStyle w:val="Menufunction"/>
        </w:rPr>
        <w:fldChar w:fldCharType="separate"/>
      </w:r>
      <w:r w:rsidR="003E68CF" w:rsidRPr="003E68CF">
        <w:rPr>
          <w:rStyle w:val="Menufunction"/>
        </w:rPr>
        <w:t>Transcription &gt; Segmentation errors…</w:t>
      </w:r>
      <w:r w:rsidR="00E547F3" w:rsidRPr="00E547F3">
        <w:rPr>
          <w:rStyle w:val="Menufunction"/>
        </w:rPr>
        <w:fldChar w:fldCharType="end"/>
      </w:r>
      <w:r>
        <w:t>).</w:t>
      </w:r>
    </w:p>
    <w:p w:rsidR="00322528" w:rsidRDefault="00322528" w:rsidP="00CE6849">
      <w:pPr>
        <w:pStyle w:val="Standard-BlockCharCharChar"/>
      </w:pPr>
    </w:p>
    <w:p w:rsidR="003D1908" w:rsidRDefault="00A46B31" w:rsidP="00CE6849">
      <w:pPr>
        <w:pStyle w:val="berschrift3"/>
      </w:pPr>
      <w:bookmarkStart w:id="361" w:name="_Ref472790781"/>
      <w:bookmarkStart w:id="362" w:name="_Ref472791301"/>
      <w:bookmarkStart w:id="363" w:name="_Toc472960811"/>
      <w:r>
        <w:t>Transcription &gt; Count Segments…</w:t>
      </w:r>
      <w:bookmarkEnd w:id="361"/>
      <w:bookmarkEnd w:id="362"/>
      <w:bookmarkEnd w:id="363"/>
    </w:p>
    <w:p w:rsidR="003D1908" w:rsidRDefault="00A46B31" w:rsidP="00CE6849">
      <w:pPr>
        <w:pStyle w:val="Standard-BlockCharCharChar"/>
      </w:pPr>
      <w:r>
        <w:t xml:space="preserve">Applies the segmentation algorithm set under </w:t>
      </w:r>
      <w:r w:rsidR="00E547F3" w:rsidRPr="00E547F3">
        <w:rPr>
          <w:rStyle w:val="Menufunction"/>
        </w:rPr>
        <w:fldChar w:fldCharType="begin"/>
      </w:r>
      <w:r w:rsidR="00E547F3" w:rsidRPr="00E547F3">
        <w:rPr>
          <w:rStyle w:val="Menufunction"/>
        </w:rPr>
        <w:instrText xml:space="preserve"> REF _Ref472784400 \h </w:instrText>
      </w:r>
      <w:r w:rsidR="00E547F3">
        <w:rPr>
          <w:rStyle w:val="Menufunction"/>
        </w:rPr>
        <w:instrText xml:space="preserve"> \* MERGEFORMAT </w:instrText>
      </w:r>
      <w:r w:rsidR="00E547F3" w:rsidRPr="00E547F3">
        <w:rPr>
          <w:rStyle w:val="Menufunction"/>
        </w:rPr>
      </w:r>
      <w:r w:rsidR="00E547F3" w:rsidRPr="00E547F3">
        <w:rPr>
          <w:rStyle w:val="Menufunction"/>
        </w:rPr>
        <w:fldChar w:fldCharType="separate"/>
      </w:r>
      <w:r w:rsidR="003E68CF" w:rsidRPr="003E68CF">
        <w:rPr>
          <w:rStyle w:val="Menufunction"/>
        </w:rPr>
        <w:t>Edit &gt; Preferences…</w:t>
      </w:r>
      <w:r w:rsidR="00E547F3" w:rsidRPr="00E547F3">
        <w:rPr>
          <w:rStyle w:val="Menufunction"/>
        </w:rPr>
        <w:fldChar w:fldCharType="end"/>
      </w:r>
      <w:r w:rsidR="00E547F3">
        <w:rPr>
          <w:rStyle w:val="Menufunction"/>
        </w:rPr>
        <w:t xml:space="preserve"> </w:t>
      </w:r>
      <w:r>
        <w:rPr>
          <w:rStyle w:val="Menufunction"/>
        </w:rPr>
        <w:t>&gt; Segmentation</w:t>
      </w:r>
      <w:r>
        <w:t xml:space="preserve"> to the transcription that is currently opened. If the segmentation is successful, a dialog will appear that gives statistics for various units of the transcription in a table (the type</w:t>
      </w:r>
      <w:r w:rsidR="00E547F3">
        <w:t>s</w:t>
      </w:r>
      <w:r>
        <w:t xml:space="preserve"> of units are defined by the segmentation algorithm):</w:t>
      </w:r>
    </w:p>
    <w:p w:rsidR="003D1908" w:rsidRDefault="00A46B31">
      <w:pPr>
        <w:pStyle w:val="GraphikFormat"/>
      </w:pPr>
      <w:r>
        <w:rPr>
          <w:noProof/>
          <w:lang w:eastAsia="de-DE"/>
        </w:rPr>
        <w:drawing>
          <wp:inline distT="0" distB="0" distL="0" distR="0" wp14:anchorId="01B15D98" wp14:editId="0C603DB4">
            <wp:extent cx="3537564" cy="2777706"/>
            <wp:effectExtent l="0" t="0" r="6350" b="3810"/>
            <wp:docPr id="94" name="Grafi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3547522" cy="2785525"/>
                    </a:xfrm>
                    <a:prstGeom prst="rect">
                      <a:avLst/>
                    </a:prstGeom>
                  </pic:spPr>
                </pic:pic>
              </a:graphicData>
            </a:graphic>
          </wp:inline>
        </w:drawing>
      </w:r>
    </w:p>
    <w:p w:rsidR="00322528" w:rsidRDefault="00322528" w:rsidP="00322528">
      <w:pPr>
        <w:pStyle w:val="Standard-BlockCharCharChar"/>
      </w:pPr>
    </w:p>
    <w:p w:rsidR="003D1908" w:rsidRDefault="00A46B31" w:rsidP="00CE6849">
      <w:pPr>
        <w:pStyle w:val="berschrift3"/>
      </w:pPr>
      <w:bookmarkStart w:id="364" w:name="_Ref472790767"/>
      <w:bookmarkStart w:id="365" w:name="_Toc472960812"/>
      <w:r>
        <w:t>Transcription &gt; Word list…</w:t>
      </w:r>
      <w:bookmarkEnd w:id="364"/>
      <w:bookmarkEnd w:id="365"/>
    </w:p>
    <w:p w:rsidR="003D1908" w:rsidRDefault="00A46B31" w:rsidP="00CE6849">
      <w:pPr>
        <w:pStyle w:val="Standard-BlockCharCharChar"/>
      </w:pPr>
      <w:r>
        <w:t xml:space="preserve">Applies the segmentation algorithm set under </w:t>
      </w:r>
      <w:r w:rsidR="00E547F3" w:rsidRPr="00E547F3">
        <w:rPr>
          <w:rStyle w:val="Menufunction"/>
        </w:rPr>
        <w:fldChar w:fldCharType="begin"/>
      </w:r>
      <w:r w:rsidR="00E547F3" w:rsidRPr="00E547F3">
        <w:rPr>
          <w:rStyle w:val="Menufunction"/>
        </w:rPr>
        <w:instrText xml:space="preserve"> REF _Ref472784400 \h </w:instrText>
      </w:r>
      <w:r w:rsidR="00E547F3">
        <w:rPr>
          <w:rStyle w:val="Menufunction"/>
        </w:rPr>
        <w:instrText xml:space="preserve"> \* MERGEFORMAT </w:instrText>
      </w:r>
      <w:r w:rsidR="00E547F3" w:rsidRPr="00E547F3">
        <w:rPr>
          <w:rStyle w:val="Menufunction"/>
        </w:rPr>
      </w:r>
      <w:r w:rsidR="00E547F3" w:rsidRPr="00E547F3">
        <w:rPr>
          <w:rStyle w:val="Menufunction"/>
        </w:rPr>
        <w:fldChar w:fldCharType="separate"/>
      </w:r>
      <w:r w:rsidR="003E68CF" w:rsidRPr="003E68CF">
        <w:rPr>
          <w:rStyle w:val="Menufunction"/>
        </w:rPr>
        <w:t>Edit &gt; Preferences…</w:t>
      </w:r>
      <w:r w:rsidR="00E547F3" w:rsidRPr="00E547F3">
        <w:rPr>
          <w:rStyle w:val="Menufunction"/>
        </w:rPr>
        <w:fldChar w:fldCharType="end"/>
      </w:r>
      <w:r>
        <w:rPr>
          <w:rStyle w:val="Menufunction"/>
        </w:rPr>
        <w:t xml:space="preserve"> &gt; Segmentation</w:t>
      </w:r>
      <w:r>
        <w:t xml:space="preserve"> to the transcription that is currently opened. If the segmentation is successful, a dialog will appear that shows all units segmented as words in a list:</w:t>
      </w:r>
    </w:p>
    <w:p w:rsidR="003D1908" w:rsidRDefault="00A46B31">
      <w:pPr>
        <w:pStyle w:val="GraphikFormat"/>
      </w:pPr>
      <w:r>
        <w:rPr>
          <w:noProof/>
          <w:lang w:eastAsia="de-DE"/>
        </w:rPr>
        <w:lastRenderedPageBreak/>
        <w:drawing>
          <wp:inline distT="0" distB="0" distL="0" distR="0" wp14:anchorId="632BDFAF" wp14:editId="25311D60">
            <wp:extent cx="1397479" cy="2728410"/>
            <wp:effectExtent l="0" t="0" r="0" b="0"/>
            <wp:docPr id="95" name="Grafi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1397479" cy="2728410"/>
                    </a:xfrm>
                    <a:prstGeom prst="rect">
                      <a:avLst/>
                    </a:prstGeom>
                  </pic:spPr>
                </pic:pic>
              </a:graphicData>
            </a:graphic>
          </wp:inline>
        </w:drawing>
      </w:r>
    </w:p>
    <w:p w:rsidR="003D1908" w:rsidRDefault="00A46B31" w:rsidP="00CE6849">
      <w:pPr>
        <w:pStyle w:val="Standard-BlockCharCharChar"/>
      </w:pPr>
      <w:r>
        <w:t xml:space="preserve">Click the column heading </w:t>
      </w:r>
      <w:r w:rsidRPr="00E547F3">
        <w:rPr>
          <w:rStyle w:val="RefsZchn"/>
        </w:rPr>
        <w:t>“Word”</w:t>
      </w:r>
      <w:r>
        <w:t xml:space="preserve"> or </w:t>
      </w:r>
      <w:r w:rsidRPr="00E547F3">
        <w:rPr>
          <w:rStyle w:val="RefsZchn"/>
        </w:rPr>
        <w:t>“Speaker”</w:t>
      </w:r>
      <w:r>
        <w:t xml:space="preserve"> to sort the list alphabetically or speakers. The button </w:t>
      </w:r>
      <w:r w:rsidRPr="00E547F3">
        <w:rPr>
          <w:rStyle w:val="ButtonsZchn"/>
        </w:rPr>
        <w:t>Save as...</w:t>
      </w:r>
      <w:r>
        <w:t xml:space="preserve"> allows you to save the word list as an HTML file. You have two options:</w:t>
      </w:r>
    </w:p>
    <w:p w:rsidR="003D1908" w:rsidRDefault="00A46B31">
      <w:pPr>
        <w:pStyle w:val="GraphikFormat"/>
      </w:pPr>
      <w:r>
        <w:rPr>
          <w:noProof/>
          <w:lang w:eastAsia="de-DE"/>
        </w:rPr>
        <w:drawing>
          <wp:inline distT="0" distB="0" distL="0" distR="0" wp14:anchorId="6840AA23" wp14:editId="13CBFEBF">
            <wp:extent cx="2809875" cy="609600"/>
            <wp:effectExtent l="0" t="0" r="9525" b="0"/>
            <wp:docPr id="131" name="Bild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245" cstate="print">
                      <a:extLst>
                        <a:ext uri="{28A0092B-C50C-407E-A947-70E740481C1C}">
                          <a14:useLocalDpi xmlns:a14="http://schemas.microsoft.com/office/drawing/2010/main" val="0"/>
                        </a:ext>
                      </a:extLst>
                    </a:blip>
                    <a:srcRect/>
                    <a:stretch>
                      <a:fillRect/>
                    </a:stretch>
                  </pic:blipFill>
                  <pic:spPr bwMode="auto">
                    <a:xfrm>
                      <a:off x="0" y="0"/>
                      <a:ext cx="2809875" cy="609600"/>
                    </a:xfrm>
                    <a:prstGeom prst="rect">
                      <a:avLst/>
                    </a:prstGeom>
                    <a:noFill/>
                    <a:ln>
                      <a:noFill/>
                    </a:ln>
                  </pic:spPr>
                </pic:pic>
              </a:graphicData>
            </a:graphic>
          </wp:inline>
        </w:drawing>
      </w:r>
    </w:p>
    <w:p w:rsidR="009D4922" w:rsidRDefault="00A46B31" w:rsidP="008338F0">
      <w:pPr>
        <w:pStyle w:val="Aufzhlungszeichen1"/>
      </w:pPr>
      <w:r w:rsidRPr="009D4922">
        <w:rPr>
          <w:shd w:val="clear" w:color="auto" w:fill="D9D9D9"/>
        </w:rPr>
        <w:t>Simple word list (HTML)</w:t>
      </w:r>
      <w:r w:rsidR="009D4922">
        <w:t xml:space="preserve">: </w:t>
      </w:r>
      <w:r>
        <w:t>saves the word list as a simple alphabetically sorted word list.</w:t>
      </w:r>
    </w:p>
    <w:p w:rsidR="003D1908" w:rsidRDefault="00A46B31" w:rsidP="008338F0">
      <w:pPr>
        <w:pStyle w:val="Aufzhlungszeichen1"/>
      </w:pPr>
      <w:r w:rsidRPr="009D4922">
        <w:rPr>
          <w:shd w:val="clear" w:color="auto" w:fill="D9D9D9"/>
        </w:rPr>
        <w:t>Word list by speaker (HTML)</w:t>
      </w:r>
      <w:r w:rsidR="009D4922">
        <w:t xml:space="preserve">: </w:t>
      </w:r>
      <w:r>
        <w:t>first sorts the word list by speakers and then alphabetically.</w:t>
      </w:r>
    </w:p>
    <w:p w:rsidR="00322528" w:rsidRPr="00322528" w:rsidRDefault="00322528" w:rsidP="00322528">
      <w:pPr>
        <w:pStyle w:val="Standard-BlockCharCharChar"/>
      </w:pPr>
    </w:p>
    <w:p w:rsidR="003D1908" w:rsidRDefault="00A46B31" w:rsidP="00CE6849">
      <w:pPr>
        <w:pStyle w:val="berschrift3"/>
      </w:pPr>
      <w:bookmarkStart w:id="366" w:name="_Toc472960813"/>
      <w:r>
        <w:t>Transcription &gt; Insert Utterance Numbers</w:t>
      </w:r>
      <w:bookmarkEnd w:id="366"/>
    </w:p>
    <w:p w:rsidR="003D1908" w:rsidRDefault="00A46B31" w:rsidP="00CE6849">
      <w:pPr>
        <w:pStyle w:val="Standard-BlockCharCharChar"/>
      </w:pPr>
      <w:r>
        <w:t xml:space="preserve">This function will only be shown if </w:t>
      </w:r>
      <w:r w:rsidRPr="00CD0A25">
        <w:rPr>
          <w:rStyle w:val="RefsZchn"/>
        </w:rPr>
        <w:t>“HIAT”</w:t>
      </w:r>
      <w:r>
        <w:t xml:space="preserve"> has been set as </w:t>
      </w:r>
      <w:r w:rsidRPr="00E547F3">
        <w:rPr>
          <w:rStyle w:val="RefsZchn"/>
        </w:rPr>
        <w:t>“Preferred Segmentation”</w:t>
      </w:r>
      <w:r>
        <w:t xml:space="preserve"> under </w:t>
      </w:r>
      <w:r w:rsidR="00E547F3" w:rsidRPr="00E547F3">
        <w:rPr>
          <w:rStyle w:val="Menufunction"/>
        </w:rPr>
        <w:fldChar w:fldCharType="begin"/>
      </w:r>
      <w:r w:rsidR="00E547F3" w:rsidRPr="00E547F3">
        <w:rPr>
          <w:rStyle w:val="Menufunction"/>
        </w:rPr>
        <w:instrText xml:space="preserve"> REF _Ref472784400 \h </w:instrText>
      </w:r>
      <w:r w:rsidR="00E547F3">
        <w:rPr>
          <w:rStyle w:val="Menufunction"/>
        </w:rPr>
        <w:instrText xml:space="preserve"> \* MERGEFORMAT </w:instrText>
      </w:r>
      <w:r w:rsidR="00E547F3" w:rsidRPr="00E547F3">
        <w:rPr>
          <w:rStyle w:val="Menufunction"/>
        </w:rPr>
      </w:r>
      <w:r w:rsidR="00E547F3" w:rsidRPr="00E547F3">
        <w:rPr>
          <w:rStyle w:val="Menufunction"/>
        </w:rPr>
        <w:fldChar w:fldCharType="separate"/>
      </w:r>
      <w:r w:rsidR="003E68CF" w:rsidRPr="003E68CF">
        <w:rPr>
          <w:rStyle w:val="Menufunction"/>
        </w:rPr>
        <w:t>Edit &gt; Preferences…</w:t>
      </w:r>
      <w:r w:rsidR="00E547F3" w:rsidRPr="00E547F3">
        <w:rPr>
          <w:rStyle w:val="Menufunction"/>
        </w:rPr>
        <w:fldChar w:fldCharType="end"/>
      </w:r>
      <w:r>
        <w:rPr>
          <w:rStyle w:val="Menufunction"/>
        </w:rPr>
        <w:t xml:space="preserve"> &gt; Segmentation</w:t>
      </w:r>
      <w:r>
        <w:t>.</w:t>
      </w:r>
    </w:p>
    <w:p w:rsidR="003D1908" w:rsidRDefault="00A46B31" w:rsidP="00CE6849">
      <w:pPr>
        <w:pStyle w:val="Standard-BlockCharCharChar"/>
      </w:pPr>
      <w:r>
        <w:t>Adds an annotation tier of the category “no” for every speaker in which utterances are numbered in a temporal order, as compliant with the HIAT segmentation, e.g.:</w:t>
      </w:r>
    </w:p>
    <w:p w:rsidR="003D1908" w:rsidRDefault="00A46B31" w:rsidP="00CE6849">
      <w:pPr>
        <w:pStyle w:val="Standard-BlockCharCharChar"/>
      </w:pPr>
      <w:r>
        <w:t>Before:</w:t>
      </w:r>
    </w:p>
    <w:p w:rsidR="003D1908" w:rsidRDefault="00A46B31">
      <w:pPr>
        <w:pStyle w:val="GraphikFormat"/>
      </w:pPr>
      <w:r>
        <w:rPr>
          <w:noProof/>
          <w:lang w:eastAsia="de-DE"/>
        </w:rPr>
        <w:drawing>
          <wp:inline distT="0" distB="0" distL="0" distR="0" wp14:anchorId="13F8ACCC" wp14:editId="4609C58E">
            <wp:extent cx="5943600" cy="1104900"/>
            <wp:effectExtent l="0" t="0" r="0" b="0"/>
            <wp:docPr id="135" name="Bild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246" cstate="print">
                      <a:extLst>
                        <a:ext uri="{BEBA8EAE-BF5A-486C-A8C5-ECC9F3942E4B}">
                          <a14:imgProps xmlns:a14="http://schemas.microsoft.com/office/drawing/2010/main">
                            <a14:imgLayer r:embed="rId247">
                              <a14:imgEffect>
                                <a14:colorTemperature colorTemp="5900"/>
                              </a14:imgEffect>
                              <a14:imgEffect>
                                <a14:saturation sat="33000"/>
                              </a14:imgEffect>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943600" cy="1104900"/>
                    </a:xfrm>
                    <a:prstGeom prst="rect">
                      <a:avLst/>
                    </a:prstGeom>
                    <a:noFill/>
                    <a:ln>
                      <a:noFill/>
                    </a:ln>
                  </pic:spPr>
                </pic:pic>
              </a:graphicData>
            </a:graphic>
          </wp:inline>
        </w:drawing>
      </w:r>
    </w:p>
    <w:p w:rsidR="003D1908" w:rsidRDefault="00A46B31" w:rsidP="00CE6849">
      <w:pPr>
        <w:pStyle w:val="Standard-BlockCharCharChar"/>
      </w:pPr>
      <w:r>
        <w:t>After:</w:t>
      </w:r>
    </w:p>
    <w:p w:rsidR="003D1908" w:rsidRDefault="00A46B31">
      <w:pPr>
        <w:pStyle w:val="GraphikFormat"/>
      </w:pPr>
      <w:r>
        <w:rPr>
          <w:noProof/>
          <w:lang w:eastAsia="de-DE"/>
        </w:rPr>
        <w:lastRenderedPageBreak/>
        <w:drawing>
          <wp:inline distT="0" distB="0" distL="0" distR="0" wp14:anchorId="7FECC24E" wp14:editId="38E735DA">
            <wp:extent cx="5934075" cy="1609725"/>
            <wp:effectExtent l="0" t="0" r="9525" b="9525"/>
            <wp:docPr id="136" name="Bild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248" cstate="print">
                      <a:extLst>
                        <a:ext uri="{BEBA8EAE-BF5A-486C-A8C5-ECC9F3942E4B}">
                          <a14:imgProps xmlns:a14="http://schemas.microsoft.com/office/drawing/2010/main">
                            <a14:imgLayer r:embed="rId249">
                              <a14:imgEffect>
                                <a14:colorTemperature colorTemp="5900"/>
                              </a14:imgEffect>
                              <a14:imgEffect>
                                <a14:saturation sat="33000"/>
                              </a14:imgEffect>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934075" cy="1609725"/>
                    </a:xfrm>
                    <a:prstGeom prst="rect">
                      <a:avLst/>
                    </a:prstGeom>
                    <a:noFill/>
                    <a:ln>
                      <a:noFill/>
                    </a:ln>
                  </pic:spPr>
                </pic:pic>
              </a:graphicData>
            </a:graphic>
          </wp:inline>
        </w:drawing>
      </w:r>
    </w:p>
    <w:p w:rsidR="003D1908" w:rsidRDefault="00A46B31" w:rsidP="00CE6849">
      <w:pPr>
        <w:pStyle w:val="Standard-BlockCharCharChar"/>
      </w:pPr>
      <w:r>
        <w:t>The requirement is that, first, the transcription can be segmented according to HIAT. Should this not be the case, an error message will appear that addresses the segmentation error.</w:t>
      </w:r>
    </w:p>
    <w:p w:rsidR="003D1908" w:rsidRDefault="00A46B31">
      <w:pPr>
        <w:pStyle w:val="GraphikFormat"/>
      </w:pPr>
      <w:r>
        <w:rPr>
          <w:noProof/>
          <w:lang w:eastAsia="de-DE"/>
        </w:rPr>
        <w:drawing>
          <wp:inline distT="0" distB="0" distL="0" distR="0" wp14:anchorId="1909CE6E" wp14:editId="28410A75">
            <wp:extent cx="2552700" cy="1152525"/>
            <wp:effectExtent l="0" t="0" r="0" b="9525"/>
            <wp:docPr id="156" name="Grafi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0"/>
                    <a:stretch>
                      <a:fillRect/>
                    </a:stretch>
                  </pic:blipFill>
                  <pic:spPr>
                    <a:xfrm>
                      <a:off x="0" y="0"/>
                      <a:ext cx="2552700" cy="1152525"/>
                    </a:xfrm>
                    <a:prstGeom prst="rect">
                      <a:avLst/>
                    </a:prstGeom>
                  </pic:spPr>
                </pic:pic>
              </a:graphicData>
            </a:graphic>
          </wp:inline>
        </w:drawing>
      </w:r>
    </w:p>
    <w:p w:rsidR="00E547F3" w:rsidRDefault="00A46B31" w:rsidP="00CE6849">
      <w:pPr>
        <w:pStyle w:val="Standard-BlockCharCharChar"/>
      </w:pPr>
      <w:r>
        <w:t xml:space="preserve">In this case, check and correct the segmentation errors with the function </w:t>
      </w:r>
      <w:r w:rsidR="00E547F3" w:rsidRPr="00E547F3">
        <w:rPr>
          <w:rStyle w:val="Menufunction"/>
        </w:rPr>
        <w:fldChar w:fldCharType="begin"/>
      </w:r>
      <w:r w:rsidR="00E547F3" w:rsidRPr="00E547F3">
        <w:rPr>
          <w:rStyle w:val="Menufunction"/>
        </w:rPr>
        <w:instrText xml:space="preserve"> REF _Ref472784812 \h </w:instrText>
      </w:r>
      <w:r w:rsidR="00E547F3">
        <w:rPr>
          <w:rStyle w:val="Menufunction"/>
        </w:rPr>
        <w:instrText xml:space="preserve"> \* MERGEFORMAT </w:instrText>
      </w:r>
      <w:r w:rsidR="00E547F3" w:rsidRPr="00E547F3">
        <w:rPr>
          <w:rStyle w:val="Menufunction"/>
        </w:rPr>
      </w:r>
      <w:r w:rsidR="00E547F3" w:rsidRPr="00E547F3">
        <w:rPr>
          <w:rStyle w:val="Menufunction"/>
        </w:rPr>
        <w:fldChar w:fldCharType="separate"/>
      </w:r>
      <w:r w:rsidR="003E68CF" w:rsidRPr="003E68CF">
        <w:rPr>
          <w:rStyle w:val="Menufunction"/>
        </w:rPr>
        <w:t>Transcription &gt; Segmentation errors…</w:t>
      </w:r>
      <w:r w:rsidR="00E547F3" w:rsidRPr="00E547F3">
        <w:rPr>
          <w:rStyle w:val="Menufunction"/>
        </w:rPr>
        <w:fldChar w:fldCharType="end"/>
      </w:r>
      <w:r>
        <w:t>.</w:t>
      </w:r>
      <w:r w:rsidR="00E547F3">
        <w:t xml:space="preserve"> </w:t>
      </w:r>
    </w:p>
    <w:p w:rsidR="003D1908" w:rsidRDefault="00A46B31" w:rsidP="00CE6849">
      <w:pPr>
        <w:pStyle w:val="Standard-BlockCharCharChar"/>
      </w:pPr>
      <w:r>
        <w:t>Secondly, every utterance boundary has to coincide with an event boundary. Should this not be the case</w:t>
      </w:r>
      <w:r w:rsidR="00E547F3">
        <w:t>, as in the following example:</w:t>
      </w:r>
    </w:p>
    <w:p w:rsidR="003D1908" w:rsidRDefault="00A46B31">
      <w:pPr>
        <w:pStyle w:val="GraphikFormat"/>
      </w:pPr>
      <w:r>
        <w:rPr>
          <w:noProof/>
          <w:lang w:eastAsia="de-DE"/>
        </w:rPr>
        <w:drawing>
          <wp:inline distT="0" distB="0" distL="0" distR="0" wp14:anchorId="623B02B1" wp14:editId="0CE3387D">
            <wp:extent cx="5939790" cy="514664"/>
            <wp:effectExtent l="0" t="0" r="3810" b="0"/>
            <wp:docPr id="160" name="Grafi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1">
                      <a:extLst>
                        <a:ext uri="{BEBA8EAE-BF5A-486C-A8C5-ECC9F3942E4B}">
                          <a14:imgProps xmlns:a14="http://schemas.microsoft.com/office/drawing/2010/main">
                            <a14:imgLayer r:embed="rId252">
                              <a14:imgEffect>
                                <a14:colorTemperature colorTemp="5900"/>
                              </a14:imgEffect>
                              <a14:imgEffect>
                                <a14:saturation sat="66000"/>
                              </a14:imgEffect>
                              <a14:imgEffect>
                                <a14:brightnessContrast contrast="40000"/>
                              </a14:imgEffect>
                            </a14:imgLayer>
                          </a14:imgProps>
                        </a:ext>
                      </a:extLst>
                    </a:blip>
                    <a:stretch>
                      <a:fillRect/>
                    </a:stretch>
                  </pic:blipFill>
                  <pic:spPr>
                    <a:xfrm>
                      <a:off x="0" y="0"/>
                      <a:ext cx="5939790" cy="514664"/>
                    </a:xfrm>
                    <a:prstGeom prst="rect">
                      <a:avLst/>
                    </a:prstGeom>
                  </pic:spPr>
                </pic:pic>
              </a:graphicData>
            </a:graphic>
          </wp:inline>
        </w:drawing>
      </w:r>
    </w:p>
    <w:p w:rsidR="003D1908" w:rsidRDefault="00A46B31">
      <w:pPr>
        <w:rPr>
          <w:szCs w:val="24"/>
          <w:lang w:val="en-US"/>
        </w:rPr>
      </w:pPr>
      <w:r>
        <w:rPr>
          <w:szCs w:val="24"/>
          <w:lang w:val="en-US"/>
        </w:rPr>
        <w:t xml:space="preserve">... </w:t>
      </w:r>
      <w:proofErr w:type="gramStart"/>
      <w:r>
        <w:rPr>
          <w:szCs w:val="24"/>
          <w:lang w:val="en-US"/>
        </w:rPr>
        <w:t>the</w:t>
      </w:r>
      <w:proofErr w:type="gramEnd"/>
      <w:r>
        <w:rPr>
          <w:szCs w:val="24"/>
          <w:lang w:val="en-US"/>
        </w:rPr>
        <w:t xml:space="preserve"> following error message will appear:</w:t>
      </w:r>
    </w:p>
    <w:p w:rsidR="003D1908" w:rsidRDefault="00A46B31">
      <w:pPr>
        <w:pStyle w:val="GraphikFormat"/>
      </w:pPr>
      <w:r>
        <w:rPr>
          <w:noProof/>
          <w:lang w:eastAsia="de-DE"/>
        </w:rPr>
        <w:drawing>
          <wp:inline distT="0" distB="0" distL="0" distR="0" wp14:anchorId="03FAD461" wp14:editId="48B22CDC">
            <wp:extent cx="3657600" cy="994463"/>
            <wp:effectExtent l="0" t="0" r="0" b="0"/>
            <wp:docPr id="158" name="Grafi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3"/>
                    <a:stretch>
                      <a:fillRect/>
                    </a:stretch>
                  </pic:blipFill>
                  <pic:spPr>
                    <a:xfrm>
                      <a:off x="0" y="0"/>
                      <a:ext cx="3675789" cy="999408"/>
                    </a:xfrm>
                    <a:prstGeom prst="rect">
                      <a:avLst/>
                    </a:prstGeom>
                  </pic:spPr>
                </pic:pic>
              </a:graphicData>
            </a:graphic>
          </wp:inline>
        </w:drawing>
      </w:r>
    </w:p>
    <w:p w:rsidR="003D1908" w:rsidRDefault="00A46B31">
      <w:pPr>
        <w:rPr>
          <w:szCs w:val="24"/>
          <w:lang w:val="en-US"/>
        </w:rPr>
      </w:pPr>
      <w:r>
        <w:rPr>
          <w:szCs w:val="24"/>
          <w:lang w:val="en-US"/>
        </w:rPr>
        <w:t>In this case, split the affected event into two at its utterance boundaries.</w:t>
      </w:r>
    </w:p>
    <w:p w:rsidR="00322528" w:rsidRDefault="00322528">
      <w:pPr>
        <w:rPr>
          <w:szCs w:val="24"/>
          <w:lang w:val="en-US"/>
        </w:rPr>
      </w:pPr>
    </w:p>
    <w:p w:rsidR="003D1908" w:rsidRDefault="00A46B31" w:rsidP="00CE6849">
      <w:pPr>
        <w:pStyle w:val="berschrift3"/>
      </w:pPr>
      <w:bookmarkStart w:id="367" w:name="_Ref472790726"/>
      <w:bookmarkStart w:id="368" w:name="_Toc472960814"/>
      <w:r>
        <w:t>Transcription &gt; Transformation…</w:t>
      </w:r>
      <w:bookmarkEnd w:id="367"/>
      <w:bookmarkEnd w:id="368"/>
    </w:p>
    <w:p w:rsidR="003D1908" w:rsidRDefault="00A46B31" w:rsidP="00CE6849">
      <w:pPr>
        <w:pStyle w:val="Standard-BlockCharCharChar"/>
      </w:pPr>
      <w:r>
        <w:t>Opens a dialog which allows flexible transformation of a transcription into different scenarios.</w:t>
      </w:r>
    </w:p>
    <w:p w:rsidR="003D1908" w:rsidRDefault="00A46B31">
      <w:pPr>
        <w:pStyle w:val="GraphikFormat"/>
      </w:pPr>
      <w:r>
        <w:rPr>
          <w:noProof/>
          <w:lang w:eastAsia="de-DE"/>
        </w:rPr>
        <w:lastRenderedPageBreak/>
        <w:drawing>
          <wp:inline distT="0" distB="0" distL="0" distR="0" wp14:anchorId="766FC06C" wp14:editId="3835DA88">
            <wp:extent cx="4109535" cy="2812211"/>
            <wp:effectExtent l="0" t="0" r="5715" b="7620"/>
            <wp:docPr id="96" name="Grafi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4133520" cy="2828625"/>
                    </a:xfrm>
                    <a:prstGeom prst="rect">
                      <a:avLst/>
                    </a:prstGeom>
                  </pic:spPr>
                </pic:pic>
              </a:graphicData>
            </a:graphic>
          </wp:inline>
        </w:drawing>
      </w:r>
    </w:p>
    <w:p w:rsidR="003D1908" w:rsidRDefault="00E547F3" w:rsidP="00CE6849">
      <w:pPr>
        <w:pStyle w:val="Standard-BlockCharCharChar"/>
      </w:pPr>
      <w:r>
        <w:t>Based on</w:t>
      </w:r>
      <w:r w:rsidR="00A46B31">
        <w:t xml:space="preserve"> the </w:t>
      </w:r>
      <w:r w:rsidRPr="00E547F3">
        <w:rPr>
          <w:rStyle w:val="RefsZchn"/>
        </w:rPr>
        <w:t>“</w:t>
      </w:r>
      <w:r w:rsidR="00A46B31" w:rsidRPr="00E547F3">
        <w:rPr>
          <w:rStyle w:val="RefsZchn"/>
        </w:rPr>
        <w:t>Transformation Scenario</w:t>
      </w:r>
      <w:r w:rsidRPr="00E547F3">
        <w:rPr>
          <w:rStyle w:val="RefsZchn"/>
        </w:rPr>
        <w:t>”</w:t>
      </w:r>
      <w:r w:rsidR="00A46B31">
        <w:t xml:space="preserve"> you choose to apply to your transcription, the optimal parameter settings will be modified automatically. If you, however, want to change the parameter settings, you have the following options:</w:t>
      </w:r>
    </w:p>
    <w:p w:rsidR="003D1908" w:rsidRDefault="00A46B31" w:rsidP="008338F0">
      <w:pPr>
        <w:pStyle w:val="Aufzhlungszeichen1"/>
      </w:pPr>
      <w:r>
        <w:rPr>
          <w:shd w:val="clear" w:color="auto" w:fill="D9D9D9"/>
        </w:rPr>
        <w:t>Transform</w:t>
      </w:r>
      <w:r w:rsidRPr="00E547F3">
        <w:rPr>
          <w:rStyle w:val="Standard-BlockCharCharCharChar"/>
        </w:rPr>
        <w:t>:</w:t>
      </w:r>
      <w:r>
        <w:t xml:space="preserve"> What should be transformed? The basic transcription (i.e. the transcription that is edited in the Editor), a segmented transcription (i.e. a version of the basic transcription onto which a segmentation algorithm has been applied), a list transcription (i.e. a segmented transcription in which units have been sorted into lists) or the TEI guidelines. </w:t>
      </w:r>
    </w:p>
    <w:p w:rsidR="003D1908" w:rsidRDefault="00A46B31" w:rsidP="008338F0">
      <w:pPr>
        <w:pStyle w:val="Aufzhlungszeichen1"/>
      </w:pPr>
      <w:r>
        <w:rPr>
          <w:shd w:val="clear" w:color="auto" w:fill="D9D9D9"/>
        </w:rPr>
        <w:t>Segmentation</w:t>
      </w:r>
      <w:r w:rsidRPr="00E547F3">
        <w:rPr>
          <w:rStyle w:val="Standard-BlockCharCharCharChar"/>
        </w:rPr>
        <w:t>:</w:t>
      </w:r>
      <w:r>
        <w:t xml:space="preserve"> Which segmentation algorithm should be used? This parameter is only necessary if a segmented or a list transcription has been selected under </w:t>
      </w:r>
      <w:r w:rsidRPr="00CD0A25">
        <w:rPr>
          <w:rStyle w:val="RefsZchn"/>
        </w:rPr>
        <w:t>“Transform”</w:t>
      </w:r>
      <w:r>
        <w:t xml:space="preserve">. </w:t>
      </w:r>
    </w:p>
    <w:p w:rsidR="003D1908" w:rsidRDefault="00A46B31" w:rsidP="008338F0">
      <w:pPr>
        <w:pStyle w:val="Aufzhlungszeichen1"/>
      </w:pPr>
      <w:bookmarkStart w:id="369" w:name="_Toc55213852"/>
      <w:bookmarkStart w:id="370" w:name="_Toc69129841"/>
      <w:bookmarkStart w:id="371" w:name="_Toc69129982"/>
      <w:bookmarkStart w:id="372" w:name="_Ref108437480"/>
      <w:r>
        <w:rPr>
          <w:shd w:val="clear" w:color="auto" w:fill="D9D9D9"/>
        </w:rPr>
        <w:t>List unit</w:t>
      </w:r>
      <w:r w:rsidRPr="00E547F3">
        <w:rPr>
          <w:rStyle w:val="Standard-BlockCharCharCharChar"/>
        </w:rPr>
        <w:t xml:space="preserve">: </w:t>
      </w:r>
      <w:r>
        <w:t xml:space="preserve">Which unit is the basis of the list? This parameter is only necessary if a list transcription has been selected under </w:t>
      </w:r>
      <w:r w:rsidRPr="00CD0A25">
        <w:rPr>
          <w:rStyle w:val="RefsZchn"/>
        </w:rPr>
        <w:t>“Transform”</w:t>
      </w:r>
      <w:r>
        <w:t xml:space="preserve">. </w:t>
      </w:r>
    </w:p>
    <w:p w:rsidR="003D1908" w:rsidRDefault="00A46B31" w:rsidP="008338F0">
      <w:pPr>
        <w:pStyle w:val="Aufzhlungszeichen1"/>
      </w:pPr>
      <w:r>
        <w:rPr>
          <w:shd w:val="clear" w:color="auto" w:fill="D9D9D9"/>
        </w:rPr>
        <w:t>Stylesheet</w:t>
      </w:r>
      <w:r w:rsidRPr="00E547F3">
        <w:rPr>
          <w:rStyle w:val="Standard-BlockCharCharCharChar"/>
        </w:rPr>
        <w:t xml:space="preserve">: </w:t>
      </w:r>
      <w:r>
        <w:t>Which (XSL) stylesheet should be applied to the transcription? If you leave the field blank no stylesheet will be used and the output will be in XML. Suitable stylesheets can be found on the EXMARaLDA website under “Download”.</w:t>
      </w:r>
    </w:p>
    <w:p w:rsidR="003D1908" w:rsidRDefault="00A46B31" w:rsidP="008338F0">
      <w:pPr>
        <w:pStyle w:val="Aufzhlungszeichen1"/>
      </w:pPr>
      <w:r>
        <w:rPr>
          <w:shd w:val="clear" w:color="auto" w:fill="D9D9D9"/>
        </w:rPr>
        <w:t>Output</w:t>
      </w:r>
      <w:r w:rsidRPr="00E547F3">
        <w:rPr>
          <w:rStyle w:val="Standard-BlockCharCharCharChar"/>
        </w:rPr>
        <w:t>:</w:t>
      </w:r>
      <w:r>
        <w:t xml:space="preserve"> Which file type should the output be? You can choose between HTML, XML, TXT, self-transformation and “other”.</w:t>
      </w:r>
    </w:p>
    <w:p w:rsidR="003D1908" w:rsidRDefault="00A46B31" w:rsidP="00CE6849">
      <w:pPr>
        <w:pStyle w:val="Standard-BlockCharCharChar"/>
      </w:pPr>
      <w:r>
        <w:t xml:space="preserve">Various transformation scenarios are available. These make use of stylesheets that are integrated in the code (EXMARaLDA.jar). </w:t>
      </w:r>
    </w:p>
    <w:p w:rsidR="00322528" w:rsidRDefault="00322528" w:rsidP="00CE6849">
      <w:pPr>
        <w:pStyle w:val="Standard-BlockCharCharChar"/>
      </w:pPr>
    </w:p>
    <w:p w:rsidR="003D1908" w:rsidRDefault="00A46B31" w:rsidP="00CE6849">
      <w:pPr>
        <w:pStyle w:val="berschrift3"/>
      </w:pPr>
      <w:bookmarkStart w:id="373" w:name="_Ref472888890"/>
      <w:bookmarkStart w:id="374" w:name="_Ref472889093"/>
      <w:bookmarkStart w:id="375" w:name="_Ref472889599"/>
      <w:bookmarkStart w:id="376" w:name="_Toc472960815"/>
      <w:r>
        <w:t>Transcription &gt; Clean up...</w:t>
      </w:r>
      <w:bookmarkEnd w:id="369"/>
      <w:bookmarkEnd w:id="370"/>
      <w:bookmarkEnd w:id="371"/>
      <w:bookmarkEnd w:id="372"/>
      <w:bookmarkEnd w:id="373"/>
      <w:bookmarkEnd w:id="374"/>
      <w:bookmarkEnd w:id="375"/>
      <w:bookmarkEnd w:id="376"/>
    </w:p>
    <w:p w:rsidR="003D1908" w:rsidRDefault="00A46B31" w:rsidP="00CE6849">
      <w:pPr>
        <w:pStyle w:val="Standard-BlockCharCharChar"/>
      </w:pPr>
      <w:r>
        <w:t>Opens a dialog that offers options for the automatic cleanup of the transcription:</w:t>
      </w:r>
    </w:p>
    <w:p w:rsidR="003D1908" w:rsidRDefault="00A46B31">
      <w:pPr>
        <w:pStyle w:val="GraphikFormat"/>
      </w:pPr>
      <w:r>
        <w:rPr>
          <w:noProof/>
          <w:lang w:eastAsia="de-DE"/>
        </w:rPr>
        <w:lastRenderedPageBreak/>
        <w:drawing>
          <wp:inline distT="0" distB="0" distL="0" distR="0" wp14:anchorId="050D7172" wp14:editId="6FC5D450">
            <wp:extent cx="3152606" cy="2760453"/>
            <wp:effectExtent l="0" t="0" r="0" b="1905"/>
            <wp:docPr id="97" name="Grafi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3165311" cy="2771578"/>
                    </a:xfrm>
                    <a:prstGeom prst="rect">
                      <a:avLst/>
                    </a:prstGeom>
                  </pic:spPr>
                </pic:pic>
              </a:graphicData>
            </a:graphic>
          </wp:inline>
        </w:drawing>
      </w:r>
    </w:p>
    <w:p w:rsidR="003D1908" w:rsidRDefault="00A46B31" w:rsidP="008338F0">
      <w:pPr>
        <w:pStyle w:val="Aufzhlungszeichen1"/>
      </w:pPr>
      <w:r>
        <w:rPr>
          <w:shd w:val="clear" w:color="auto" w:fill="D9D9D9"/>
        </w:rPr>
        <w:t>Remove empty events</w:t>
      </w:r>
      <w:r w:rsidRPr="00E547F3">
        <w:rPr>
          <w:rStyle w:val="Standard-BlockCharCharCharChar"/>
        </w:rPr>
        <w:t xml:space="preserve">: </w:t>
      </w:r>
      <w:r>
        <w:t>Activate this option if you would like to remove empty events from all tiers: that is, events that do not contain text.</w:t>
      </w:r>
    </w:p>
    <w:p w:rsidR="003D1908" w:rsidRDefault="00A46B31" w:rsidP="008338F0">
      <w:pPr>
        <w:pStyle w:val="Aufzhlungszeichen1"/>
      </w:pPr>
      <w:r>
        <w:rPr>
          <w:shd w:val="clear" w:color="auto" w:fill="D9D9D9"/>
        </w:rPr>
        <w:t>Smooth timeline with a threshhold of</w:t>
      </w:r>
      <w:r w:rsidRPr="00E547F3">
        <w:rPr>
          <w:rStyle w:val="Standard-BlockCharCharCharChar"/>
        </w:rPr>
        <w:t>:</w:t>
      </w:r>
      <w:r>
        <w:t xml:space="preserve"> Activate this option if you would like to combine timeline entries that lie very close together. With the help of a threshold you can define which entries are to be considered as “lying close together”.</w:t>
      </w:r>
    </w:p>
    <w:p w:rsidR="003D1908" w:rsidRDefault="00A46B31" w:rsidP="008338F0">
      <w:pPr>
        <w:pStyle w:val="Aufzhlungszeichen1"/>
      </w:pPr>
      <w:r>
        <w:rPr>
          <w:shd w:val="clear" w:color="auto" w:fill="D9D9D9"/>
        </w:rPr>
        <w:t>Bridge gaps smaller than</w:t>
      </w:r>
      <w:r w:rsidRPr="00E547F3">
        <w:rPr>
          <w:rStyle w:val="Standard-BlockCharCharCharChar"/>
        </w:rPr>
        <w:t>:</w:t>
      </w:r>
      <w:r>
        <w:t xml:space="preserve"> Activate this option if you've provided timeline entries with absolute time values and would like to close the gaps in the timeline that are smaller than the predefined value in milliseconds. To set this value, move the scroll bar to the desired value.</w:t>
      </w:r>
    </w:p>
    <w:p w:rsidR="003D1908" w:rsidRDefault="00A46B31" w:rsidP="008338F0">
      <w:pPr>
        <w:pStyle w:val="Aufzhlungszeichen1"/>
      </w:pPr>
      <w:r>
        <w:rPr>
          <w:shd w:val="clear" w:color="auto" w:fill="D9D9D9"/>
        </w:rPr>
        <w:t>Remove unused timeline items</w:t>
      </w:r>
      <w:r w:rsidRPr="00E547F3">
        <w:rPr>
          <w:rStyle w:val="Standard-BlockCharCharCharChar"/>
        </w:rPr>
        <w:t>:</w:t>
      </w:r>
      <w:r>
        <w:t xml:space="preserve"> is equivalent to the menu item </w:t>
      </w:r>
      <w:r w:rsidR="00E547F3" w:rsidRPr="00E547F3">
        <w:rPr>
          <w:rStyle w:val="Menufunction"/>
        </w:rPr>
        <w:fldChar w:fldCharType="begin"/>
      </w:r>
      <w:r w:rsidR="00E547F3" w:rsidRPr="00E547F3">
        <w:rPr>
          <w:rStyle w:val="Menufunction"/>
        </w:rPr>
        <w:instrText xml:space="preserve"> REF _Ref472785092 \h </w:instrText>
      </w:r>
      <w:r w:rsidR="00E547F3">
        <w:rPr>
          <w:rStyle w:val="Menufunction"/>
        </w:rPr>
        <w:instrText xml:space="preserve"> \* MERGEFORMAT </w:instrText>
      </w:r>
      <w:r w:rsidR="00E547F3" w:rsidRPr="00E547F3">
        <w:rPr>
          <w:rStyle w:val="Menufunction"/>
        </w:rPr>
      </w:r>
      <w:r w:rsidR="00E547F3" w:rsidRPr="00E547F3">
        <w:rPr>
          <w:rStyle w:val="Menufunction"/>
        </w:rPr>
        <w:fldChar w:fldCharType="separate"/>
      </w:r>
      <w:r w:rsidR="003E68CF" w:rsidRPr="003E68CF">
        <w:rPr>
          <w:rStyle w:val="Menufunction"/>
        </w:rPr>
        <w:t>Timeline &gt; Remove unused timeline items</w:t>
      </w:r>
      <w:r w:rsidR="00E547F3" w:rsidRPr="00E547F3">
        <w:rPr>
          <w:rStyle w:val="Menufunction"/>
        </w:rPr>
        <w:fldChar w:fldCharType="end"/>
      </w:r>
      <w:r>
        <w:t xml:space="preserve"> (see below).</w:t>
      </w:r>
    </w:p>
    <w:p w:rsidR="003D1908" w:rsidRDefault="00E547F3" w:rsidP="008338F0">
      <w:pPr>
        <w:pStyle w:val="Aufzhlungszeichen1"/>
      </w:pPr>
      <w:r>
        <w:rPr>
          <w:shd w:val="clear" w:color="auto" w:fill="D9D9D9"/>
        </w:rPr>
        <w:t>Remove gaps</w:t>
      </w:r>
      <w:r w:rsidR="00A46B31" w:rsidRPr="00E547F3">
        <w:rPr>
          <w:rStyle w:val="Standard-BlockCharCharCharChar"/>
        </w:rPr>
        <w:t>:</w:t>
      </w:r>
      <w:r w:rsidR="00A46B31">
        <w:t xml:space="preserve"> is equivalent to the menu item </w:t>
      </w:r>
      <w:r w:rsidRPr="00E547F3">
        <w:rPr>
          <w:rStyle w:val="Menufunction"/>
        </w:rPr>
        <w:fldChar w:fldCharType="begin"/>
      </w:r>
      <w:r w:rsidRPr="00E547F3">
        <w:rPr>
          <w:rStyle w:val="Menufunction"/>
        </w:rPr>
        <w:instrText xml:space="preserve"> REF _Ref472785112 \h </w:instrText>
      </w:r>
      <w:r>
        <w:rPr>
          <w:rStyle w:val="Menufunction"/>
        </w:rPr>
        <w:instrText xml:space="preserve"> \* MERGEFORMAT </w:instrText>
      </w:r>
      <w:r w:rsidRPr="00E547F3">
        <w:rPr>
          <w:rStyle w:val="Menufunction"/>
        </w:rPr>
      </w:r>
      <w:r w:rsidRPr="00E547F3">
        <w:rPr>
          <w:rStyle w:val="Menufunction"/>
        </w:rPr>
        <w:fldChar w:fldCharType="separate"/>
      </w:r>
      <w:r w:rsidR="003E68CF" w:rsidRPr="003E68CF">
        <w:rPr>
          <w:rStyle w:val="Menufunction"/>
        </w:rPr>
        <w:t>Timeline &gt; Remove gap</w:t>
      </w:r>
      <w:r w:rsidRPr="00E547F3">
        <w:rPr>
          <w:rStyle w:val="Menufunction"/>
        </w:rPr>
        <w:fldChar w:fldCharType="end"/>
      </w:r>
      <w:r w:rsidR="00A46B31">
        <w:t xml:space="preserve"> </w:t>
      </w:r>
      <w:r>
        <w:t xml:space="preserve">and </w:t>
      </w:r>
      <w:r w:rsidRPr="00E547F3">
        <w:rPr>
          <w:rStyle w:val="Menufunction"/>
        </w:rPr>
        <w:fldChar w:fldCharType="begin"/>
      </w:r>
      <w:r w:rsidRPr="00E547F3">
        <w:rPr>
          <w:rStyle w:val="Menufunction"/>
        </w:rPr>
        <w:instrText xml:space="preserve"> REF _Ref472785127 \h </w:instrText>
      </w:r>
      <w:r>
        <w:rPr>
          <w:rStyle w:val="Menufunction"/>
        </w:rPr>
        <w:instrText xml:space="preserve"> \* MERGEFORMAT </w:instrText>
      </w:r>
      <w:r w:rsidRPr="00E547F3">
        <w:rPr>
          <w:rStyle w:val="Menufunction"/>
        </w:rPr>
      </w:r>
      <w:r w:rsidRPr="00E547F3">
        <w:rPr>
          <w:rStyle w:val="Menufunction"/>
        </w:rPr>
        <w:fldChar w:fldCharType="separate"/>
      </w:r>
      <w:r w:rsidR="003E68CF" w:rsidRPr="003E68CF">
        <w:rPr>
          <w:rStyle w:val="Menufunction"/>
        </w:rPr>
        <w:t>Timeline &gt; Remove all gaps</w:t>
      </w:r>
      <w:r w:rsidRPr="00E547F3">
        <w:rPr>
          <w:rStyle w:val="Menufunction"/>
        </w:rPr>
        <w:fldChar w:fldCharType="end"/>
      </w:r>
      <w:r>
        <w:rPr>
          <w:rStyle w:val="Menufunction"/>
        </w:rPr>
        <w:t xml:space="preserve"> </w:t>
      </w:r>
      <w:r w:rsidR="00A46B31">
        <w:t>(see below).</w:t>
      </w:r>
    </w:p>
    <w:p w:rsidR="003D1908" w:rsidRDefault="00A46B31" w:rsidP="008338F0">
      <w:pPr>
        <w:pStyle w:val="Aufzhlungszeichen1"/>
      </w:pPr>
      <w:r>
        <w:rPr>
          <w:shd w:val="clear" w:color="auto" w:fill="D9D9D9"/>
        </w:rPr>
        <w:t>Normalize IDs</w:t>
      </w:r>
      <w:r w:rsidRPr="00E547F3">
        <w:rPr>
          <w:rStyle w:val="Standard-BlockCharCharCharChar"/>
        </w:rPr>
        <w:t>:</w:t>
      </w:r>
      <w:r>
        <w:t xml:space="preserve"> Ensures that IDs for time points, tiers, speakers etc. are assigned consistently.</w:t>
      </w:r>
    </w:p>
    <w:p w:rsidR="00322528" w:rsidRPr="00322528" w:rsidRDefault="00322528" w:rsidP="00322528">
      <w:pPr>
        <w:pStyle w:val="Standard-BlockCharCharChar"/>
      </w:pPr>
    </w:p>
    <w:p w:rsidR="003D1908" w:rsidRDefault="00A46B31" w:rsidP="00CE6849">
      <w:pPr>
        <w:pStyle w:val="berschrift3"/>
      </w:pPr>
      <w:bookmarkStart w:id="377" w:name="_Edit_&gt;_Preferences…"/>
      <w:bookmarkStart w:id="378" w:name="_Ref108437435"/>
      <w:bookmarkStart w:id="379" w:name="_Ref108437449"/>
      <w:bookmarkStart w:id="380" w:name="_Toc472960816"/>
      <w:bookmarkEnd w:id="377"/>
      <w:r>
        <w:t>Transcription &gt; Glue transcriptions...</w:t>
      </w:r>
      <w:bookmarkEnd w:id="378"/>
      <w:bookmarkEnd w:id="379"/>
      <w:bookmarkEnd w:id="380"/>
    </w:p>
    <w:p w:rsidR="003D1908" w:rsidRDefault="00A46B31" w:rsidP="00CE6849">
      <w:pPr>
        <w:pStyle w:val="Standard-BlockCharCharChar"/>
      </w:pPr>
      <w:r>
        <w:t xml:space="preserve">Glues a second transcription to the end of the currently opened transcription. </w:t>
      </w:r>
    </w:p>
    <w:p w:rsidR="003D1908" w:rsidRDefault="00A46B31" w:rsidP="00CE6849">
      <w:pPr>
        <w:pStyle w:val="Standard-BlockCharCharChar"/>
      </w:pPr>
      <w:r>
        <w:t xml:space="preserve">First, you are asked to select a file to be glued. Thereafter, a dialog will appear with which you can define the assignment of tiers in the current transcription </w:t>
      </w:r>
      <w:r w:rsidRPr="00E547F3">
        <w:t>(</w:t>
      </w:r>
      <w:r w:rsidRPr="00E547F3">
        <w:rPr>
          <w:rStyle w:val="RefsZchn"/>
        </w:rPr>
        <w:t>“Transcription 1”</w:t>
      </w:r>
      <w:r>
        <w:t>) and the transcription you intend to glue (</w:t>
      </w:r>
      <w:r w:rsidRPr="00E547F3">
        <w:rPr>
          <w:rStyle w:val="RefsZchn"/>
        </w:rPr>
        <w:t>“Transcription 2”</w:t>
      </w:r>
      <w:r>
        <w:t>). The tiers that have been assigned to each other are shown in the right text field (</w:t>
      </w:r>
      <w:r w:rsidRPr="00E547F3">
        <w:rPr>
          <w:rStyle w:val="RefsZchn"/>
        </w:rPr>
        <w:t>“Mappings”</w:t>
      </w:r>
      <w:r>
        <w:t>).</w:t>
      </w:r>
    </w:p>
    <w:p w:rsidR="003D1908" w:rsidRDefault="00A46B31">
      <w:pPr>
        <w:pStyle w:val="GraphikFormat"/>
      </w:pPr>
      <w:r>
        <w:rPr>
          <w:noProof/>
          <w:lang w:eastAsia="de-DE"/>
        </w:rPr>
        <w:lastRenderedPageBreak/>
        <w:drawing>
          <wp:inline distT="0" distB="0" distL="0" distR="0" wp14:anchorId="136F0038" wp14:editId="24682143">
            <wp:extent cx="4638675" cy="2473459"/>
            <wp:effectExtent l="0" t="0" r="0" b="3175"/>
            <wp:docPr id="104" name="Grafi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4641762" cy="2475105"/>
                    </a:xfrm>
                    <a:prstGeom prst="rect">
                      <a:avLst/>
                    </a:prstGeom>
                  </pic:spPr>
                </pic:pic>
              </a:graphicData>
            </a:graphic>
          </wp:inline>
        </w:drawing>
      </w:r>
    </w:p>
    <w:p w:rsidR="003D1908" w:rsidRDefault="00A46B31" w:rsidP="00CE6849">
      <w:pPr>
        <w:pStyle w:val="Standard-BlockCharCharChar"/>
      </w:pPr>
      <w:r>
        <w:t>To assign the tiers individually (“by hand”), use the following functions:</w:t>
      </w:r>
    </w:p>
    <w:p w:rsidR="003D1908" w:rsidRDefault="00A46B31" w:rsidP="008338F0">
      <w:pPr>
        <w:pStyle w:val="Aufzhlungszeichen1"/>
        <w:rPr>
          <w:shd w:val="clear" w:color="auto" w:fill="D9D9D9"/>
        </w:rPr>
      </w:pPr>
      <w:r>
        <w:rPr>
          <w:shd w:val="clear" w:color="auto" w:fill="D9D9D9"/>
        </w:rPr>
        <w:t>Add</w:t>
      </w:r>
      <w:r w:rsidRPr="00E547F3">
        <w:rPr>
          <w:rStyle w:val="Standard-BlockCharCharCharChar"/>
        </w:rPr>
        <w:t xml:space="preserve">: </w:t>
      </w:r>
      <w:r>
        <w:t xml:space="preserve">To carry out an individual assignment, select both of the entries in the left text fields and click </w:t>
      </w:r>
      <w:r w:rsidRPr="00E547F3">
        <w:rPr>
          <w:rStyle w:val="ButtonsZchn"/>
        </w:rPr>
        <w:t>Add</w:t>
      </w:r>
      <w:r>
        <w:t xml:space="preserve"> to add this pair to the right text field.</w:t>
      </w:r>
    </w:p>
    <w:p w:rsidR="003D1908" w:rsidRDefault="00A46B31" w:rsidP="008338F0">
      <w:pPr>
        <w:pStyle w:val="Aufzhlungszeichen1"/>
      </w:pPr>
      <w:r>
        <w:rPr>
          <w:shd w:val="clear" w:color="auto" w:fill="D9D9D9"/>
        </w:rPr>
        <w:t>Remove</w:t>
      </w:r>
      <w:r w:rsidRPr="00E547F3">
        <w:rPr>
          <w:rStyle w:val="Standard-BlockCharCharCharChar"/>
        </w:rPr>
        <w:t>:</w:t>
      </w:r>
      <w:r>
        <w:t xml:space="preserve"> In order to undo an assignment, select the entry in question in the right text field and click </w:t>
      </w:r>
      <w:r w:rsidRPr="00E547F3">
        <w:rPr>
          <w:rStyle w:val="ButtonsZchn"/>
        </w:rPr>
        <w:t>Remove</w:t>
      </w:r>
      <w:r>
        <w:t>.</w:t>
      </w:r>
    </w:p>
    <w:p w:rsidR="003D1908" w:rsidRDefault="00A46B31" w:rsidP="008338F0">
      <w:pPr>
        <w:pStyle w:val="Aufzhlungszeichen1"/>
      </w:pPr>
      <w:r>
        <w:rPr>
          <w:shd w:val="clear" w:color="auto" w:fill="D9D9D9"/>
        </w:rPr>
        <w:t>Remove all</w:t>
      </w:r>
      <w:r w:rsidRPr="00E547F3">
        <w:rPr>
          <w:rStyle w:val="Standard-BlockCharCharCharChar"/>
        </w:rPr>
        <w:t xml:space="preserve">: </w:t>
      </w:r>
      <w:r>
        <w:t xml:space="preserve">In order to delete all assignments, click </w:t>
      </w:r>
      <w:r w:rsidRPr="00E547F3">
        <w:rPr>
          <w:rStyle w:val="ButtonsZchn"/>
        </w:rPr>
        <w:t>Remove all</w:t>
      </w:r>
      <w:r>
        <w:t>.</w:t>
      </w:r>
    </w:p>
    <w:p w:rsidR="003D1908" w:rsidRDefault="00A46B31" w:rsidP="00CE6849">
      <w:pPr>
        <w:pStyle w:val="Standard-BlockCharCharChar"/>
      </w:pPr>
      <w:r>
        <w:t>There are two ways to assign the tiers automatically:</w:t>
      </w:r>
    </w:p>
    <w:p w:rsidR="003D1908" w:rsidRDefault="00A46B31" w:rsidP="008338F0">
      <w:pPr>
        <w:pStyle w:val="Aufzhlungszeichen1"/>
      </w:pPr>
      <w:r>
        <w:rPr>
          <w:shd w:val="clear" w:color="auto" w:fill="D9D9D9"/>
        </w:rPr>
        <w:t>Auto (Position)</w:t>
      </w:r>
      <w:r w:rsidRPr="00E547F3">
        <w:rPr>
          <w:rStyle w:val="Standard-BlockCharCharCharChar"/>
        </w:rPr>
        <w:t>:</w:t>
      </w:r>
      <w:r>
        <w:t xml:space="preserve"> Assigns the tiers according to their position, hence the first tier in transcription 1 will be assigned to the first tier in transcription 2, the second tier in transcription 1 will be assigned to the second tier in transcription 2 etc.</w:t>
      </w:r>
    </w:p>
    <w:p w:rsidR="003D1908" w:rsidRDefault="00A46B31" w:rsidP="008338F0">
      <w:pPr>
        <w:pStyle w:val="Aufzhlungszeichen1"/>
      </w:pPr>
      <w:r>
        <w:rPr>
          <w:shd w:val="clear" w:color="auto" w:fill="D9D9D9"/>
        </w:rPr>
        <w:t>Auto (Properties)</w:t>
      </w:r>
      <w:r w:rsidRPr="00E547F3">
        <w:rPr>
          <w:rStyle w:val="Standard-BlockCharCharCharChar"/>
        </w:rPr>
        <w:t xml:space="preserve">: </w:t>
      </w:r>
      <w:r>
        <w:t>Assigns the tiers according to their properties, hence tiers with the same speaker abbreviation and the same category are assigned to each other.</w:t>
      </w:r>
    </w:p>
    <w:p w:rsidR="003D1908" w:rsidRDefault="00A46B31" w:rsidP="00CE6849">
      <w:pPr>
        <w:pStyle w:val="Standard-BlockCharCharChar"/>
      </w:pPr>
      <w:r>
        <w:t xml:space="preserve">It is possible to combine both manual and automatic assignment with each other. </w:t>
      </w:r>
    </w:p>
    <w:p w:rsidR="003D1908" w:rsidRDefault="00A46B31" w:rsidP="00CE6849">
      <w:pPr>
        <w:pStyle w:val="Standard-BlockCharCharChar"/>
      </w:pPr>
      <w:r w:rsidRPr="00E547F3">
        <w:rPr>
          <w:rStyle w:val="RefsZchn"/>
        </w:rPr>
        <w:t>“Timeline Method”</w:t>
      </w:r>
      <w:r>
        <w:t xml:space="preserve"> allows you to choose whether time points should be sorted according to their absolute time values when they are being glued, (</w:t>
      </w:r>
      <w:r w:rsidRPr="00E547F3">
        <w:rPr>
          <w:rStyle w:val="RefsZchn"/>
        </w:rPr>
        <w:t>“Merge timelines”</w:t>
      </w:r>
      <w:r>
        <w:t>, is recommended for fully aligned transcriptions) or whether the two timelines should simply be stringed together (</w:t>
      </w:r>
      <w:r w:rsidRPr="00E547F3">
        <w:rPr>
          <w:rStyle w:val="RefsZchn"/>
        </w:rPr>
        <w:t>“Append timelines”</w:t>
      </w:r>
      <w:r>
        <w:t xml:space="preserve">). </w:t>
      </w:r>
    </w:p>
    <w:p w:rsidR="003D1908" w:rsidRDefault="00A46B31" w:rsidP="00CE6849">
      <w:pPr>
        <w:pStyle w:val="Standard-BlockCharCharChar"/>
      </w:pPr>
      <w:r>
        <w:t xml:space="preserve">Once you have completed the assignment of the files click </w:t>
      </w:r>
      <w:r>
        <w:rPr>
          <w:rStyle w:val="ButtonsZchn"/>
        </w:rPr>
        <w:t>OK</w:t>
      </w:r>
      <w:r>
        <w:t xml:space="preserve"> to glue the transcriptions.</w:t>
      </w:r>
    </w:p>
    <w:p w:rsidR="00322528" w:rsidRDefault="00322528" w:rsidP="00CE6849">
      <w:pPr>
        <w:pStyle w:val="Standard-BlockCharCharChar"/>
      </w:pPr>
    </w:p>
    <w:p w:rsidR="003D1908" w:rsidRDefault="00A46B31" w:rsidP="00CE6849">
      <w:pPr>
        <w:pStyle w:val="berschrift3"/>
      </w:pPr>
      <w:bookmarkStart w:id="381" w:name="_Ref472785381"/>
      <w:bookmarkStart w:id="382" w:name="_Toc472960817"/>
      <w:r>
        <w:t>Transcription &gt; Merge transcriptions…</w:t>
      </w:r>
      <w:bookmarkEnd w:id="381"/>
      <w:bookmarkEnd w:id="382"/>
    </w:p>
    <w:p w:rsidR="003D1908" w:rsidRDefault="00A46B31" w:rsidP="00CE6849">
      <w:pPr>
        <w:pStyle w:val="Standard-BlockCharCharChar"/>
      </w:pPr>
      <w:r>
        <w:t xml:space="preserve">This option allows you to combine two or more transcriptions into one. It is especially useful if two or more people work on the same audio/video file and you want to merge all transcribed/annotated tiers into one file. </w:t>
      </w:r>
    </w:p>
    <w:p w:rsidR="003D1908" w:rsidRDefault="00A46B31" w:rsidP="00CE6849">
      <w:pPr>
        <w:pStyle w:val="Standard-BlockCharCharChar"/>
        <w:rPr>
          <w:lang w:eastAsia="en-US"/>
        </w:rPr>
      </w:pPr>
      <w:r>
        <w:t>In order to mer</w:t>
      </w:r>
      <w:r w:rsidR="00E547F3">
        <w:t>g</w:t>
      </w:r>
      <w:r>
        <w:t xml:space="preserve">e transcriptions, choose under </w:t>
      </w:r>
      <w:r w:rsidR="00E547F3" w:rsidRPr="00E547F3">
        <w:rPr>
          <w:rStyle w:val="Menufunction"/>
        </w:rPr>
        <w:fldChar w:fldCharType="begin"/>
      </w:r>
      <w:r w:rsidR="00E547F3" w:rsidRPr="00E547F3">
        <w:rPr>
          <w:rStyle w:val="Menufunction"/>
        </w:rPr>
        <w:instrText xml:space="preserve"> REF _Ref472785381 \h </w:instrText>
      </w:r>
      <w:r w:rsidR="00E547F3">
        <w:rPr>
          <w:rStyle w:val="Menufunction"/>
        </w:rPr>
        <w:instrText xml:space="preserve"> \* MERGEFORMAT </w:instrText>
      </w:r>
      <w:r w:rsidR="00E547F3" w:rsidRPr="00E547F3">
        <w:rPr>
          <w:rStyle w:val="Menufunction"/>
        </w:rPr>
      </w:r>
      <w:r w:rsidR="00E547F3" w:rsidRPr="00E547F3">
        <w:rPr>
          <w:rStyle w:val="Menufunction"/>
        </w:rPr>
        <w:fldChar w:fldCharType="separate"/>
      </w:r>
      <w:r w:rsidR="003E68CF" w:rsidRPr="003E68CF">
        <w:rPr>
          <w:rStyle w:val="Menufunction"/>
        </w:rPr>
        <w:t>Transcription &gt; Merge transcriptions…</w:t>
      </w:r>
      <w:r w:rsidR="00E547F3" w:rsidRPr="00E547F3">
        <w:rPr>
          <w:rStyle w:val="Menufunction"/>
        </w:rPr>
        <w:fldChar w:fldCharType="end"/>
      </w:r>
      <w:r>
        <w:t xml:space="preserve"> any EXMARaLDA Basic Transcription file and click </w:t>
      </w:r>
      <w:r w:rsidR="00E547F3">
        <w:rPr>
          <w:rStyle w:val="ButtonsZchn"/>
        </w:rPr>
        <w:t>Op</w:t>
      </w:r>
      <w:r w:rsidRPr="00E547F3">
        <w:rPr>
          <w:rStyle w:val="ButtonsZchn"/>
        </w:rPr>
        <w:t>en</w:t>
      </w:r>
      <w:r>
        <w:t>.</w:t>
      </w:r>
    </w:p>
    <w:p w:rsidR="00E547F3" w:rsidRDefault="00E547F3" w:rsidP="00E547F3">
      <w:pPr>
        <w:pStyle w:val="GraphikFormat"/>
        <w:rPr>
          <w:noProof/>
        </w:rPr>
      </w:pPr>
      <w:r>
        <w:rPr>
          <w:noProof/>
          <w:lang w:eastAsia="de-DE"/>
        </w:rPr>
        <w:lastRenderedPageBreak/>
        <w:drawing>
          <wp:inline distT="0" distB="0" distL="0" distR="0" wp14:anchorId="49D0D4AA" wp14:editId="6B7B68FA">
            <wp:extent cx="4089973" cy="2924355"/>
            <wp:effectExtent l="0" t="0" r="6350" b="0"/>
            <wp:docPr id="105" name="Grafi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enster.jpg"/>
                    <pic:cNvPicPr/>
                  </pic:nvPicPr>
                  <pic:blipFill>
                    <a:blip r:embed="rId257" cstate="print">
                      <a:extLst>
                        <a:ext uri="{28A0092B-C50C-407E-A947-70E740481C1C}">
                          <a14:useLocalDpi xmlns:a14="http://schemas.microsoft.com/office/drawing/2010/main" val="0"/>
                        </a:ext>
                      </a:extLst>
                    </a:blip>
                    <a:stretch>
                      <a:fillRect/>
                    </a:stretch>
                  </pic:blipFill>
                  <pic:spPr>
                    <a:xfrm>
                      <a:off x="0" y="0"/>
                      <a:ext cx="4109138" cy="2938058"/>
                    </a:xfrm>
                    <a:prstGeom prst="rect">
                      <a:avLst/>
                    </a:prstGeom>
                  </pic:spPr>
                </pic:pic>
              </a:graphicData>
            </a:graphic>
          </wp:inline>
        </w:drawing>
      </w:r>
    </w:p>
    <w:p w:rsidR="003D1908" w:rsidRDefault="00A46B31" w:rsidP="00CE6849">
      <w:pPr>
        <w:pStyle w:val="Standard-BlockCharCharChar"/>
      </w:pPr>
      <w:r>
        <w:t xml:space="preserve">You will find that the merged transcription is inserted unaltered below the present transcript, and will automatically align its events to the (if present) oscillogram. Notice that after merging the files, you need to rectify the timeline manually. Empty events can be deleted with </w:t>
      </w:r>
      <w:r w:rsidR="00E547F3" w:rsidRPr="00E547F3">
        <w:rPr>
          <w:rStyle w:val="Menufunction"/>
        </w:rPr>
        <w:fldChar w:fldCharType="begin"/>
      </w:r>
      <w:r w:rsidR="00E547F3" w:rsidRPr="00E547F3">
        <w:rPr>
          <w:rStyle w:val="Menufunction"/>
        </w:rPr>
        <w:instrText xml:space="preserve"> REF _Ref472785752 \h </w:instrText>
      </w:r>
      <w:r w:rsidR="00E547F3">
        <w:rPr>
          <w:rStyle w:val="Menufunction"/>
        </w:rPr>
        <w:instrText xml:space="preserve"> \* MERGEFORMAT </w:instrText>
      </w:r>
      <w:r w:rsidR="00E547F3" w:rsidRPr="00E547F3">
        <w:rPr>
          <w:rStyle w:val="Menufunction"/>
        </w:rPr>
      </w:r>
      <w:r w:rsidR="00E547F3" w:rsidRPr="00E547F3">
        <w:rPr>
          <w:rStyle w:val="Menufunction"/>
        </w:rPr>
        <w:fldChar w:fldCharType="separate"/>
      </w:r>
      <w:r w:rsidR="003E68CF" w:rsidRPr="003E68CF">
        <w:rPr>
          <w:rStyle w:val="Menufunction"/>
        </w:rPr>
        <w:t>Timeline &gt; Remove all gaps</w:t>
      </w:r>
      <w:r w:rsidR="00E547F3" w:rsidRPr="00E547F3">
        <w:rPr>
          <w:rStyle w:val="Menufunction"/>
        </w:rPr>
        <w:fldChar w:fldCharType="end"/>
      </w:r>
      <w:r>
        <w:t>.</w:t>
      </w:r>
    </w:p>
    <w:p w:rsidR="003D1908" w:rsidRDefault="00E547F3" w:rsidP="00CE6849">
      <w:pPr>
        <w:pStyle w:val="Standard-BlockCharCharChar"/>
      </w:pPr>
      <w:r>
        <w:t>Transcription 1:</w:t>
      </w:r>
    </w:p>
    <w:p w:rsidR="00E547F3" w:rsidRDefault="00E547F3" w:rsidP="00E547F3">
      <w:pPr>
        <w:pStyle w:val="GraphikFormat"/>
        <w:rPr>
          <w:noProof/>
        </w:rPr>
      </w:pPr>
      <w:r>
        <w:rPr>
          <w:noProof/>
          <w:lang w:eastAsia="de-DE"/>
        </w:rPr>
        <w:drawing>
          <wp:inline distT="0" distB="0" distL="0" distR="0" wp14:anchorId="78773C3F" wp14:editId="114F3FCA">
            <wp:extent cx="4897085" cy="1259457"/>
            <wp:effectExtent l="0" t="0" r="0" b="0"/>
            <wp:docPr id="106" name="Grafi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extLst>
                        <a:ext uri="{28A0092B-C50C-407E-A947-70E740481C1C}">
                          <a14:useLocalDpi xmlns:a14="http://schemas.microsoft.com/office/drawing/2010/main" val="0"/>
                        </a:ext>
                      </a:extLst>
                    </a:blip>
                    <a:stretch>
                      <a:fillRect/>
                    </a:stretch>
                  </pic:blipFill>
                  <pic:spPr>
                    <a:xfrm>
                      <a:off x="0" y="0"/>
                      <a:ext cx="4899045" cy="1259961"/>
                    </a:xfrm>
                    <a:prstGeom prst="rect">
                      <a:avLst/>
                    </a:prstGeom>
                  </pic:spPr>
                </pic:pic>
              </a:graphicData>
            </a:graphic>
          </wp:inline>
        </w:drawing>
      </w:r>
    </w:p>
    <w:p w:rsidR="003D1908" w:rsidRDefault="00E547F3" w:rsidP="00CE6849">
      <w:pPr>
        <w:pStyle w:val="Standard-BlockCharCharChar"/>
      </w:pPr>
      <w:r w:rsidRPr="00E547F3">
        <w:t>Transcription 2</w:t>
      </w:r>
      <w:r>
        <w:t>:</w:t>
      </w:r>
    </w:p>
    <w:p w:rsidR="003D1908" w:rsidRDefault="00E547F3" w:rsidP="00E547F3">
      <w:pPr>
        <w:pStyle w:val="GraphikFormat"/>
        <w:rPr>
          <w:noProof/>
        </w:rPr>
      </w:pPr>
      <w:r>
        <w:rPr>
          <w:noProof/>
          <w:lang w:eastAsia="de-DE"/>
        </w:rPr>
        <w:drawing>
          <wp:inline distT="0" distB="0" distL="0" distR="0" wp14:anchorId="284EE873" wp14:editId="763842DD">
            <wp:extent cx="4856672" cy="1131779"/>
            <wp:effectExtent l="0" t="0" r="1270" b="0"/>
            <wp:docPr id="107" name="Grafi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9">
                      <a:extLst>
                        <a:ext uri="{28A0092B-C50C-407E-A947-70E740481C1C}">
                          <a14:useLocalDpi xmlns:a14="http://schemas.microsoft.com/office/drawing/2010/main" val="0"/>
                        </a:ext>
                      </a:extLst>
                    </a:blip>
                    <a:srcRect t="4513"/>
                    <a:stretch/>
                  </pic:blipFill>
                  <pic:spPr bwMode="auto">
                    <a:xfrm>
                      <a:off x="0" y="0"/>
                      <a:ext cx="4876913" cy="1136496"/>
                    </a:xfrm>
                    <a:prstGeom prst="rect">
                      <a:avLst/>
                    </a:prstGeom>
                    <a:ln>
                      <a:noFill/>
                    </a:ln>
                    <a:extLst>
                      <a:ext uri="{53640926-AAD7-44D8-BBD7-CCE9431645EC}">
                        <a14:shadowObscured xmlns:a14="http://schemas.microsoft.com/office/drawing/2010/main"/>
                      </a:ext>
                    </a:extLst>
                  </pic:spPr>
                </pic:pic>
              </a:graphicData>
            </a:graphic>
          </wp:inline>
        </w:drawing>
      </w:r>
    </w:p>
    <w:p w:rsidR="003D1908" w:rsidRDefault="00E547F3" w:rsidP="00CE6849">
      <w:pPr>
        <w:pStyle w:val="Standard-BlockCharCharChar"/>
      </w:pPr>
      <w:r>
        <w:t>After merging Transcription 1 and 2</w:t>
      </w:r>
    </w:p>
    <w:p w:rsidR="003D1908" w:rsidRDefault="00E547F3" w:rsidP="00E547F3">
      <w:pPr>
        <w:pStyle w:val="GraphikFormat"/>
        <w:rPr>
          <w:noProof/>
        </w:rPr>
      </w:pPr>
      <w:r>
        <w:rPr>
          <w:noProof/>
          <w:lang w:eastAsia="de-DE"/>
        </w:rPr>
        <w:drawing>
          <wp:inline distT="0" distB="0" distL="0" distR="0" wp14:anchorId="676A163D" wp14:editId="6BE40909">
            <wp:extent cx="4839419" cy="1170679"/>
            <wp:effectExtent l="0" t="0" r="0" b="0"/>
            <wp:docPr id="120" name="Grafi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0">
                      <a:extLst>
                        <a:ext uri="{28A0092B-C50C-407E-A947-70E740481C1C}">
                          <a14:useLocalDpi xmlns:a14="http://schemas.microsoft.com/office/drawing/2010/main" val="0"/>
                        </a:ext>
                      </a:extLst>
                    </a:blip>
                    <a:srcRect t="2965" r="3221"/>
                    <a:stretch/>
                  </pic:blipFill>
                  <pic:spPr bwMode="auto">
                    <a:xfrm>
                      <a:off x="0" y="0"/>
                      <a:ext cx="4863709" cy="1176555"/>
                    </a:xfrm>
                    <a:prstGeom prst="rect">
                      <a:avLst/>
                    </a:prstGeom>
                    <a:ln>
                      <a:noFill/>
                    </a:ln>
                    <a:extLst>
                      <a:ext uri="{53640926-AAD7-44D8-BBD7-CCE9431645EC}">
                        <a14:shadowObscured xmlns:a14="http://schemas.microsoft.com/office/drawing/2010/main"/>
                      </a:ext>
                    </a:extLst>
                  </pic:spPr>
                </pic:pic>
              </a:graphicData>
            </a:graphic>
          </wp:inline>
        </w:drawing>
      </w:r>
    </w:p>
    <w:p w:rsidR="003D1908" w:rsidRDefault="00A46B31" w:rsidP="00CE6849">
      <w:pPr>
        <w:pStyle w:val="berschrift3"/>
      </w:pPr>
      <w:bookmarkStart w:id="383" w:name="_Ref108437462"/>
      <w:bookmarkStart w:id="384" w:name="_Toc472960818"/>
      <w:r>
        <w:lastRenderedPageBreak/>
        <w:t>Transcription &gt; Chop transcription…</w:t>
      </w:r>
      <w:bookmarkEnd w:id="383"/>
      <w:bookmarkEnd w:id="384"/>
    </w:p>
    <w:p w:rsidR="003D1908" w:rsidRDefault="00A46B31" w:rsidP="00CE6849">
      <w:pPr>
        <w:pStyle w:val="Standard-BlockCharCharChar"/>
      </w:pPr>
      <w:r>
        <w:t>Divides the entire transcription into various partial transcriptions while keeping the original file.</w:t>
      </w:r>
    </w:p>
    <w:p w:rsidR="003D1908" w:rsidRDefault="00A46B31">
      <w:pPr>
        <w:pStyle w:val="GraphikFormat"/>
      </w:pPr>
      <w:r>
        <w:rPr>
          <w:noProof/>
          <w:lang w:eastAsia="de-DE"/>
        </w:rPr>
        <w:drawing>
          <wp:inline distT="0" distB="0" distL="0" distR="0" wp14:anchorId="263B872C" wp14:editId="54BD61D9">
            <wp:extent cx="4692770" cy="1200476"/>
            <wp:effectExtent l="0" t="0" r="0" b="0"/>
            <wp:docPr id="100" name="Grafi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4709748" cy="1204819"/>
                    </a:xfrm>
                    <a:prstGeom prst="rect">
                      <a:avLst/>
                    </a:prstGeom>
                  </pic:spPr>
                </pic:pic>
              </a:graphicData>
            </a:graphic>
          </wp:inline>
        </w:drawing>
      </w:r>
    </w:p>
    <w:p w:rsidR="003D1908" w:rsidRDefault="00A46B31" w:rsidP="008338F0">
      <w:pPr>
        <w:pStyle w:val="Aufzhlungszeichen1"/>
        <w:rPr>
          <w:shd w:val="clear" w:color="auto" w:fill="D9D9D9"/>
        </w:rPr>
      </w:pPr>
      <w:r>
        <w:rPr>
          <w:shd w:val="clear" w:color="auto" w:fill="D9D9D9"/>
        </w:rPr>
        <w:t>Minimum number of timeline items</w:t>
      </w:r>
      <w:r w:rsidRPr="00E547F3">
        <w:rPr>
          <w:rStyle w:val="Standard-BlockCharCharCharChar"/>
        </w:rPr>
        <w:t>:</w:t>
      </w:r>
      <w:r>
        <w:t xml:space="preserve"> The minimum number of timeline intervals per partial transcription is set so that the original transcription is divided into ten partial transcriptions. (In this example the original transcription had a timeline consisting of 252 intervals.) You can change the value with the arrow keys to the right of the number at will.</w:t>
      </w:r>
    </w:p>
    <w:p w:rsidR="003D1908" w:rsidRDefault="00A46B31" w:rsidP="008338F0">
      <w:pPr>
        <w:pStyle w:val="Aufzhlungszeichen1"/>
      </w:pPr>
      <w:r>
        <w:rPr>
          <w:shd w:val="clear" w:color="auto" w:fill="D9D9D9"/>
        </w:rPr>
        <w:t>Directory</w:t>
      </w:r>
      <w:r w:rsidRPr="00E547F3">
        <w:rPr>
          <w:rStyle w:val="Standard-BlockCharCharCharChar"/>
        </w:rPr>
        <w:t>:</w:t>
      </w:r>
      <w:r>
        <w:t xml:space="preserve"> Click </w:t>
      </w:r>
      <w:r>
        <w:rPr>
          <w:rStyle w:val="ButtonsZchn"/>
        </w:rPr>
        <w:t>Browse…</w:t>
      </w:r>
      <w:r>
        <w:t xml:space="preserve"> to select a directory in which the new partial transcription should be saved. </w:t>
      </w:r>
    </w:p>
    <w:p w:rsidR="003D1908" w:rsidRDefault="00A46B31" w:rsidP="008338F0">
      <w:pPr>
        <w:pStyle w:val="Aufzhlungszeichen1"/>
      </w:pPr>
      <w:r w:rsidRPr="00E547F3">
        <w:rPr>
          <w:shd w:val="clear" w:color="auto" w:fill="D9D9D9"/>
        </w:rPr>
        <w:t>Base filename</w:t>
      </w:r>
      <w:r w:rsidRPr="00E547F3">
        <w:rPr>
          <w:rStyle w:val="Standard-BlockCharCharCharChar"/>
        </w:rPr>
        <w:t>:</w:t>
      </w:r>
      <w:r w:rsidR="00E547F3">
        <w:rPr>
          <w:rStyle w:val="Standard-BlockCharCharCharChar"/>
        </w:rPr>
        <w:t xml:space="preserve"> </w:t>
      </w:r>
      <w:r>
        <w:t>Then enter a base filename for the files that are then automatically numbered consecutively.</w:t>
      </w:r>
    </w:p>
    <w:p w:rsidR="003D1908" w:rsidRDefault="00A46B31">
      <w:pPr>
        <w:pStyle w:val="GraphikFormat"/>
      </w:pPr>
      <w:r>
        <w:rPr>
          <w:noProof/>
          <w:lang w:eastAsia="de-DE"/>
        </w:rPr>
        <w:drawing>
          <wp:inline distT="0" distB="0" distL="0" distR="0" wp14:anchorId="005FAAE3" wp14:editId="712B6CE6">
            <wp:extent cx="3433313" cy="1007870"/>
            <wp:effectExtent l="0" t="0" r="0" b="1905"/>
            <wp:docPr id="144" name="Bild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262" cstate="print">
                      <a:extLst>
                        <a:ext uri="{BEBA8EAE-BF5A-486C-A8C5-ECC9F3942E4B}">
                          <a14:imgProps xmlns:a14="http://schemas.microsoft.com/office/drawing/2010/main">
                            <a14:imgLayer r:embed="rId263">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3444594" cy="1011182"/>
                    </a:xfrm>
                    <a:prstGeom prst="rect">
                      <a:avLst/>
                    </a:prstGeom>
                    <a:noFill/>
                    <a:ln>
                      <a:noFill/>
                    </a:ln>
                  </pic:spPr>
                </pic:pic>
              </a:graphicData>
            </a:graphic>
          </wp:inline>
        </w:drawing>
      </w:r>
    </w:p>
    <w:p w:rsidR="003D1908" w:rsidRDefault="00A46B31" w:rsidP="00CE6849">
      <w:pPr>
        <w:pStyle w:val="Standard-BlockCharCharChar"/>
      </w:pPr>
      <w:r>
        <w:t>Now the directory you previously selected will contain a set of new .xml files that each represent a section of the original transcription.</w:t>
      </w:r>
    </w:p>
    <w:p w:rsidR="003D1908" w:rsidRDefault="00A46B31">
      <w:pPr>
        <w:pStyle w:val="GraphikFormat"/>
      </w:pPr>
      <w:r>
        <w:rPr>
          <w:noProof/>
          <w:lang w:eastAsia="de-DE"/>
        </w:rPr>
        <w:drawing>
          <wp:inline distT="0" distB="0" distL="0" distR="0" wp14:anchorId="29FDBABA" wp14:editId="05F14D83">
            <wp:extent cx="4502357" cy="2872597"/>
            <wp:effectExtent l="0" t="0" r="0" b="4445"/>
            <wp:docPr id="145" name="Bild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264" cstate="print">
                      <a:extLst>
                        <a:ext uri="{BEBA8EAE-BF5A-486C-A8C5-ECC9F3942E4B}">
                          <a14:imgProps xmlns:a14="http://schemas.microsoft.com/office/drawing/2010/main">
                            <a14:imgLayer r:embed="rId265">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4506243" cy="2875076"/>
                    </a:xfrm>
                    <a:prstGeom prst="rect">
                      <a:avLst/>
                    </a:prstGeom>
                    <a:noFill/>
                    <a:ln>
                      <a:noFill/>
                    </a:ln>
                  </pic:spPr>
                </pic:pic>
              </a:graphicData>
            </a:graphic>
          </wp:inline>
        </w:drawing>
      </w:r>
    </w:p>
    <w:p w:rsidR="00322528" w:rsidRDefault="00322528" w:rsidP="00322528">
      <w:pPr>
        <w:pStyle w:val="Standard-BlockCharCharChar"/>
      </w:pPr>
    </w:p>
    <w:p w:rsidR="003D1908" w:rsidRDefault="00A46B31" w:rsidP="00CE6849">
      <w:pPr>
        <w:pStyle w:val="berschrift3"/>
      </w:pPr>
      <w:bookmarkStart w:id="385" w:name="_Ref472941962"/>
      <w:bookmarkStart w:id="386" w:name="_Toc472960819"/>
      <w:r>
        <w:lastRenderedPageBreak/>
        <w:t>Transcription &gt; Mask audio file…</w:t>
      </w:r>
      <w:bookmarkEnd w:id="385"/>
      <w:bookmarkEnd w:id="386"/>
    </w:p>
    <w:p w:rsidR="003D1908" w:rsidRDefault="00A46B31" w:rsidP="00CE6849">
      <w:pPr>
        <w:pStyle w:val="Standard-BlockCharCharChar"/>
      </w:pPr>
      <w:r>
        <w:t>By using this feature, you can mask selected segments of an audio file. The subsequently altered audio file will be automatically saved as a new audio file and not overwrite the original file.</w:t>
      </w:r>
    </w:p>
    <w:p w:rsidR="00E547F3" w:rsidRDefault="00E547F3" w:rsidP="00CE6849">
      <w:pPr>
        <w:pStyle w:val="Standard-BlockCharCharChar"/>
      </w:pPr>
      <w:r>
        <w:t xml:space="preserve">Oscillogram before </w:t>
      </w:r>
      <w:r w:rsidRPr="00E547F3">
        <w:rPr>
          <w:rStyle w:val="RefsZchn"/>
        </w:rPr>
        <w:t>Mask audio file…</w:t>
      </w:r>
    </w:p>
    <w:p w:rsidR="003D1908" w:rsidRDefault="00A46B31" w:rsidP="00E547F3">
      <w:pPr>
        <w:pStyle w:val="GraphikFormat"/>
      </w:pPr>
      <w:r>
        <w:rPr>
          <w:noProof/>
          <w:lang w:eastAsia="de-DE"/>
        </w:rPr>
        <w:drawing>
          <wp:inline distT="0" distB="0" distL="0" distR="0" wp14:anchorId="15374933" wp14:editId="04FFDC42">
            <wp:extent cx="2647950" cy="2059305"/>
            <wp:effectExtent l="0" t="0" r="0" b="0"/>
            <wp:docPr id="122" name="Grafi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2647950" cy="2059305"/>
                    </a:xfrm>
                    <a:prstGeom prst="rect">
                      <a:avLst/>
                    </a:prstGeom>
                    <a:noFill/>
                    <a:ln>
                      <a:noFill/>
                    </a:ln>
                  </pic:spPr>
                </pic:pic>
              </a:graphicData>
            </a:graphic>
          </wp:inline>
        </w:drawing>
      </w:r>
    </w:p>
    <w:p w:rsidR="00E547F3" w:rsidRDefault="00E547F3" w:rsidP="00CE6849">
      <w:pPr>
        <w:pStyle w:val="Standard-BlockCharCharChar"/>
      </w:pPr>
      <w:r>
        <w:t xml:space="preserve">Oscillogram after </w:t>
      </w:r>
      <w:r w:rsidRPr="00E547F3">
        <w:rPr>
          <w:rStyle w:val="RefsZchn"/>
        </w:rPr>
        <w:t>Mask audio file…</w:t>
      </w:r>
    </w:p>
    <w:p w:rsidR="00E547F3" w:rsidRDefault="00E547F3" w:rsidP="00E547F3">
      <w:pPr>
        <w:pStyle w:val="GraphikFormat"/>
      </w:pPr>
      <w:r>
        <w:rPr>
          <w:noProof/>
          <w:lang w:eastAsia="de-DE"/>
        </w:rPr>
        <w:drawing>
          <wp:inline distT="0" distB="0" distL="0" distR="0" wp14:anchorId="66B18254" wp14:editId="42E1ACC1">
            <wp:extent cx="2570480" cy="2011680"/>
            <wp:effectExtent l="0" t="0" r="1270" b="7620"/>
            <wp:docPr id="123" name="Grafi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2570480" cy="2011680"/>
                    </a:xfrm>
                    <a:prstGeom prst="rect">
                      <a:avLst/>
                    </a:prstGeom>
                    <a:noFill/>
                    <a:ln>
                      <a:noFill/>
                    </a:ln>
                  </pic:spPr>
                </pic:pic>
              </a:graphicData>
            </a:graphic>
          </wp:inline>
        </w:drawing>
      </w:r>
    </w:p>
    <w:p w:rsidR="003D1908" w:rsidRDefault="00A46B31" w:rsidP="00CE6849">
      <w:pPr>
        <w:pStyle w:val="Standard-BlockCharCharChar"/>
      </w:pPr>
      <w:r>
        <w:t xml:space="preserve">Step 1: isolate the segment you want to mask into its own event. It is </w:t>
      </w:r>
      <w:r w:rsidR="00E547F3">
        <w:t>necessary</w:t>
      </w:r>
      <w:r>
        <w:t xml:space="preserve"> that only the segment to be masked is audible in that event.</w:t>
      </w:r>
    </w:p>
    <w:p w:rsidR="003D1908" w:rsidRDefault="00A46B31" w:rsidP="00CE6849">
      <w:pPr>
        <w:pStyle w:val="Standard-BlockCharCharChar"/>
      </w:pPr>
      <w:r>
        <w:t>Step 2: In order to mark this singular event, please add a tier of the type “(D)escription” directly below the speaker’s tier. Now go back to the event you want to mask, and annotate it in the newly added tier. (E.g. Personal Information, Name, Date etc.)</w:t>
      </w:r>
    </w:p>
    <w:p w:rsidR="003D1908" w:rsidRDefault="00A46B31" w:rsidP="00CE6849">
      <w:pPr>
        <w:pStyle w:val="Standard-BlockCharCharChar"/>
      </w:pPr>
      <w:r w:rsidRPr="00F41400">
        <w:rPr>
          <w:u w:val="single"/>
        </w:rPr>
        <w:t>Attention</w:t>
      </w:r>
      <w:r>
        <w:t>: If you do not add a new tier, the Partitur Editor will automatically also mask the previous and following event of the targeted event.</w:t>
      </w:r>
    </w:p>
    <w:p w:rsidR="00E547F3" w:rsidRDefault="00A46B31" w:rsidP="00CE6849">
      <w:pPr>
        <w:pStyle w:val="Standard-BlockCharCharChar"/>
      </w:pPr>
      <w:r>
        <w:t xml:space="preserve">Step 3: Mark the event you want to mask and click </w:t>
      </w:r>
      <w:r w:rsidR="00F41400" w:rsidRPr="00F41400">
        <w:rPr>
          <w:rStyle w:val="Menufunction"/>
        </w:rPr>
        <w:fldChar w:fldCharType="begin"/>
      </w:r>
      <w:r w:rsidR="00F41400" w:rsidRPr="00F41400">
        <w:rPr>
          <w:rStyle w:val="Menufunction"/>
        </w:rPr>
        <w:instrText xml:space="preserve"> REF _Ref472941962 \h </w:instrText>
      </w:r>
      <w:r w:rsidR="00F41400">
        <w:rPr>
          <w:rStyle w:val="Menufunction"/>
        </w:rPr>
        <w:instrText xml:space="preserve"> \* MERGEFORMAT </w:instrText>
      </w:r>
      <w:r w:rsidR="00F41400" w:rsidRPr="00F41400">
        <w:rPr>
          <w:rStyle w:val="Menufunction"/>
        </w:rPr>
      </w:r>
      <w:r w:rsidR="00F41400" w:rsidRPr="00F41400">
        <w:rPr>
          <w:rStyle w:val="Menufunction"/>
        </w:rPr>
        <w:fldChar w:fldCharType="separate"/>
      </w:r>
      <w:r w:rsidR="003E68CF" w:rsidRPr="003E68CF">
        <w:rPr>
          <w:rStyle w:val="Menufunction"/>
        </w:rPr>
        <w:t>Transcription &gt; Mask audio file…</w:t>
      </w:r>
      <w:r w:rsidR="00F41400" w:rsidRPr="00F41400">
        <w:rPr>
          <w:rStyle w:val="Menufunction"/>
        </w:rPr>
        <w:fldChar w:fldCharType="end"/>
      </w:r>
      <w:r>
        <w:t xml:space="preserve"> The window </w:t>
      </w:r>
      <w:r w:rsidRPr="00F41400">
        <w:rPr>
          <w:rStyle w:val="RefsZchn"/>
        </w:rPr>
        <w:t>“Tier selection</w:t>
      </w:r>
      <w:r w:rsidR="00F41400">
        <w:rPr>
          <w:rStyle w:val="RefsZchn"/>
        </w:rPr>
        <w:t>”</w:t>
      </w:r>
      <w:r>
        <w:t xml:space="preserve"> will open. </w:t>
      </w:r>
    </w:p>
    <w:p w:rsidR="00E547F3" w:rsidRDefault="00E547F3" w:rsidP="00E547F3">
      <w:pPr>
        <w:pStyle w:val="GraphikFormat"/>
      </w:pPr>
      <w:r>
        <w:rPr>
          <w:noProof/>
          <w:lang w:eastAsia="de-DE"/>
        </w:rPr>
        <w:lastRenderedPageBreak/>
        <w:drawing>
          <wp:inline distT="0" distB="0" distL="0" distR="0" wp14:anchorId="66AD3297" wp14:editId="1D7AB9D4">
            <wp:extent cx="2114206" cy="1061049"/>
            <wp:effectExtent l="0" t="0" r="635" b="6350"/>
            <wp:docPr id="126" name="Grafi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2122045" cy="1064983"/>
                    </a:xfrm>
                    <a:prstGeom prst="rect">
                      <a:avLst/>
                    </a:prstGeom>
                    <a:noFill/>
                    <a:ln>
                      <a:noFill/>
                    </a:ln>
                  </pic:spPr>
                </pic:pic>
              </a:graphicData>
            </a:graphic>
          </wp:inline>
        </w:drawing>
      </w:r>
    </w:p>
    <w:p w:rsidR="003D1908" w:rsidRDefault="00A46B31" w:rsidP="00CE6849">
      <w:pPr>
        <w:pStyle w:val="Standard-BlockCharCharChar"/>
        <w:rPr>
          <w:lang w:eastAsia="en-US" w:bidi="ar-SA"/>
        </w:rPr>
      </w:pPr>
      <w:r>
        <w:t xml:space="preserve">To mask only the marked event, choose the newly added </w:t>
      </w:r>
      <w:r w:rsidR="00E547F3">
        <w:t>“</w:t>
      </w:r>
      <w:r>
        <w:t>(D)escription</w:t>
      </w:r>
      <w:r w:rsidR="00E547F3">
        <w:t>”</w:t>
      </w:r>
      <w:r>
        <w:t xml:space="preserve"> tier. If you want to mask the previous, targeted and following event, you may </w:t>
      </w:r>
      <w:r w:rsidR="00E547F3">
        <w:t>choose</w:t>
      </w:r>
      <w:r>
        <w:t xml:space="preserve"> the speaker tier.</w:t>
      </w:r>
      <w:r>
        <w:rPr>
          <w:lang w:eastAsia="en-US" w:bidi="ar-SA"/>
        </w:rPr>
        <w:t xml:space="preserve"> </w:t>
      </w:r>
    </w:p>
    <w:p w:rsidR="003D1908" w:rsidRDefault="00A46B31" w:rsidP="00CE6849">
      <w:pPr>
        <w:pStyle w:val="Standard-BlockCharCharChar"/>
      </w:pPr>
      <w:r>
        <w:t>Step 4: T</w:t>
      </w:r>
      <w:r w:rsidR="00E547F3">
        <w:t xml:space="preserve">he window </w:t>
      </w:r>
      <w:r w:rsidR="00E547F3" w:rsidRPr="00E547F3">
        <w:rPr>
          <w:rStyle w:val="RefsZchn"/>
        </w:rPr>
        <w:t>“Audiodatei maskieren”</w:t>
      </w:r>
      <w:r>
        <w:t xml:space="preserve"> will now be open. </w:t>
      </w:r>
    </w:p>
    <w:p w:rsidR="00E547F3" w:rsidRDefault="00E547F3" w:rsidP="00E547F3">
      <w:pPr>
        <w:pStyle w:val="GraphikFormat"/>
      </w:pPr>
      <w:r>
        <w:rPr>
          <w:noProof/>
          <w:lang w:eastAsia="de-DE"/>
        </w:rPr>
        <w:drawing>
          <wp:inline distT="0" distB="0" distL="0" distR="0" wp14:anchorId="0837ADDF" wp14:editId="5B15EBCC">
            <wp:extent cx="4983039" cy="1328468"/>
            <wp:effectExtent l="0" t="0" r="8255" b="5080"/>
            <wp:docPr id="128" name="Grafi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extLst>
                        <a:ext uri="{28A0092B-C50C-407E-A947-70E740481C1C}">
                          <a14:useLocalDpi xmlns:a14="http://schemas.microsoft.com/office/drawing/2010/main" val="0"/>
                        </a:ext>
                      </a:extLst>
                    </a:blip>
                    <a:stretch>
                      <a:fillRect/>
                    </a:stretch>
                  </pic:blipFill>
                  <pic:spPr>
                    <a:xfrm>
                      <a:off x="0" y="0"/>
                      <a:ext cx="5001116" cy="1333287"/>
                    </a:xfrm>
                    <a:prstGeom prst="rect">
                      <a:avLst/>
                    </a:prstGeom>
                  </pic:spPr>
                </pic:pic>
              </a:graphicData>
            </a:graphic>
          </wp:inline>
        </w:drawing>
      </w:r>
    </w:p>
    <w:p w:rsidR="003D1908" w:rsidRDefault="00A46B31" w:rsidP="008338F0">
      <w:pPr>
        <w:pStyle w:val="Aufzhlungszeichen1"/>
      </w:pPr>
      <w:r>
        <w:rPr>
          <w:shd w:val="clear" w:color="auto" w:fill="D9D9D9"/>
        </w:rPr>
        <w:t>Quelldatei</w:t>
      </w:r>
      <w:r>
        <w:t>: denotes the file path of your present audio file</w:t>
      </w:r>
    </w:p>
    <w:p w:rsidR="003D1908" w:rsidRDefault="00A46B31" w:rsidP="008338F0">
      <w:pPr>
        <w:pStyle w:val="Aufzhlungszeichen1"/>
      </w:pPr>
      <w:r>
        <w:rPr>
          <w:shd w:val="clear" w:color="auto" w:fill="D9D9D9"/>
        </w:rPr>
        <w:t>Zieldatei</w:t>
      </w:r>
      <w:r>
        <w:t xml:space="preserve">: denotes where the new audio file will be </w:t>
      </w:r>
      <w:r w:rsidR="009468F6">
        <w:t>saved at (you can recognis</w:t>
      </w:r>
      <w:r>
        <w:t xml:space="preserve">e the mask file by its suffix </w:t>
      </w:r>
      <w:r w:rsidR="00E547F3">
        <w:t>“</w:t>
      </w:r>
      <w:r>
        <w:t>_mask.WAV</w:t>
      </w:r>
      <w:r w:rsidR="00E547F3">
        <w:t>”</w:t>
      </w:r>
      <w:r>
        <w:t xml:space="preserve">) </w:t>
      </w:r>
    </w:p>
    <w:p w:rsidR="003D1908" w:rsidRDefault="00A46B31" w:rsidP="008338F0">
      <w:pPr>
        <w:pStyle w:val="Aufzhlungszeichen1"/>
      </w:pPr>
      <w:r>
        <w:rPr>
          <w:shd w:val="clear" w:color="auto" w:fill="D9D9D9"/>
        </w:rPr>
        <w:t>Methode</w:t>
      </w:r>
      <w:r>
        <w:t>: Here you can choose from three different settings to mask the respective event(s):</w:t>
      </w:r>
    </w:p>
    <w:p w:rsidR="003D1908" w:rsidRDefault="00A46B31" w:rsidP="008338F0">
      <w:pPr>
        <w:pStyle w:val="Aufzhlungszeichen2"/>
      </w:pPr>
      <w:r w:rsidRPr="00E547F3">
        <w:rPr>
          <w:rStyle w:val="RefsZchn"/>
        </w:rPr>
        <w:t>Silence</w:t>
      </w:r>
      <w:r>
        <w:t xml:space="preserve">: Events are substituted by complete silence </w:t>
      </w:r>
    </w:p>
    <w:p w:rsidR="003D1908" w:rsidRDefault="00A46B31" w:rsidP="008338F0">
      <w:pPr>
        <w:pStyle w:val="Aufzhlungszeichen2"/>
      </w:pPr>
      <w:r w:rsidRPr="00E547F3">
        <w:rPr>
          <w:rStyle w:val="RefsZchn"/>
        </w:rPr>
        <w:t>Brownian Noise (generated)</w:t>
      </w:r>
      <w:r>
        <w:t xml:space="preserve">: Events are substituted by brown noise </w:t>
      </w:r>
    </w:p>
    <w:p w:rsidR="003D1908" w:rsidRDefault="00A46B31" w:rsidP="008338F0">
      <w:pPr>
        <w:pStyle w:val="Aufzhlungszeichen2"/>
      </w:pPr>
      <w:r w:rsidRPr="00E547F3">
        <w:rPr>
          <w:rStyle w:val="RefsZchn"/>
        </w:rPr>
        <w:t>Brownian Noise (copied)</w:t>
      </w:r>
      <w:r>
        <w:t xml:space="preserve">: Events are substituted by brown noise </w:t>
      </w:r>
    </w:p>
    <w:p w:rsidR="003D1908" w:rsidRDefault="00A46B31" w:rsidP="00CE6849">
      <w:pPr>
        <w:pStyle w:val="Standard-BlockCharCharChar"/>
      </w:pPr>
      <w:r>
        <w:t>Step 5: Finally, you need to link the new (</w:t>
      </w:r>
      <w:r w:rsidR="00E547F3">
        <w:t>“</w:t>
      </w:r>
      <w:r>
        <w:t>_mask.WAV</w:t>
      </w:r>
      <w:r w:rsidR="00E547F3">
        <w:t>”</w:t>
      </w:r>
      <w:r>
        <w:t xml:space="preserve">) audio file under </w:t>
      </w:r>
      <w:r w:rsidR="00E547F3" w:rsidRPr="00E547F3">
        <w:rPr>
          <w:rStyle w:val="Menufunction"/>
        </w:rPr>
        <w:fldChar w:fldCharType="begin"/>
      </w:r>
      <w:r w:rsidR="00E547F3" w:rsidRPr="00E547F3">
        <w:rPr>
          <w:rStyle w:val="Menufunction"/>
        </w:rPr>
        <w:instrText xml:space="preserve"> REF _Ref471915616 \h </w:instrText>
      </w:r>
      <w:r w:rsidR="00E547F3">
        <w:rPr>
          <w:rStyle w:val="Menufunction"/>
        </w:rPr>
        <w:instrText xml:space="preserve"> \* MERGEFORMAT </w:instrText>
      </w:r>
      <w:r w:rsidR="00E547F3" w:rsidRPr="00E547F3">
        <w:rPr>
          <w:rStyle w:val="Menufunction"/>
        </w:rPr>
      </w:r>
      <w:r w:rsidR="00E547F3" w:rsidRPr="00E547F3">
        <w:rPr>
          <w:rStyle w:val="Menufunction"/>
        </w:rPr>
        <w:fldChar w:fldCharType="separate"/>
      </w:r>
      <w:r w:rsidR="003E68CF" w:rsidRPr="003E68CF">
        <w:rPr>
          <w:rStyle w:val="Menufunction"/>
        </w:rPr>
        <w:t>Transcription &gt; Recordings…</w:t>
      </w:r>
      <w:r w:rsidR="00E547F3" w:rsidRPr="00E547F3">
        <w:rPr>
          <w:rStyle w:val="Menufunction"/>
        </w:rPr>
        <w:fldChar w:fldCharType="end"/>
      </w:r>
      <w:r>
        <w:t xml:space="preserve"> to your transcription and place it on top of the media files list.</w:t>
      </w:r>
    </w:p>
    <w:p w:rsidR="00322528" w:rsidRDefault="00322528" w:rsidP="00CE6849">
      <w:pPr>
        <w:pStyle w:val="Standard-BlockCharCharChar"/>
      </w:pPr>
    </w:p>
    <w:p w:rsidR="003D1908" w:rsidRDefault="00A46B31" w:rsidP="00CE6849">
      <w:pPr>
        <w:pStyle w:val="berschrift3"/>
      </w:pPr>
      <w:bookmarkStart w:id="387" w:name="_Toc472960820"/>
      <w:r>
        <w:t>Transcription &gt; Chop audio…</w:t>
      </w:r>
      <w:bookmarkEnd w:id="387"/>
    </w:p>
    <w:p w:rsidR="003D1908" w:rsidRDefault="00A46B31" w:rsidP="00CE6849">
      <w:pPr>
        <w:pStyle w:val="Standard-BlockCharCharChar"/>
      </w:pPr>
      <w:r>
        <w:t>Divides a copy of the audio file of the musical score into a number of smaller audio files (“audio snippets”)</w:t>
      </w:r>
    </w:p>
    <w:p w:rsidR="003D1908" w:rsidRDefault="00A46B31" w:rsidP="00CE6849">
      <w:pPr>
        <w:pStyle w:val="Standard-BlockCharCharChar"/>
      </w:pPr>
      <w:r>
        <w:t>Please note that th</w:t>
      </w:r>
      <w:r w:rsidR="00E547F3">
        <w:t>e use of this function requires:</w:t>
      </w:r>
      <w:r>
        <w:t xml:space="preserve"> </w:t>
      </w:r>
    </w:p>
    <w:p w:rsidR="003D1908" w:rsidRDefault="00A46B31" w:rsidP="008338F0">
      <w:pPr>
        <w:pStyle w:val="Aufzhlungszeichen1"/>
      </w:pPr>
      <w:r>
        <w:t xml:space="preserve">that you've assigned an audio file to the musical score via </w:t>
      </w:r>
      <w:r w:rsidRPr="00E547F3">
        <w:rPr>
          <w:rStyle w:val="RefsZchn"/>
        </w:rPr>
        <w:t>“Referenced media file</w:t>
      </w:r>
      <w:r w:rsidR="00E547F3" w:rsidRPr="00E547F3">
        <w:rPr>
          <w:rStyle w:val="RefsZchn"/>
        </w:rPr>
        <w:t>s”</w:t>
      </w:r>
      <w:r>
        <w:t>,</w:t>
      </w:r>
    </w:p>
    <w:p w:rsidR="003D1908" w:rsidRDefault="00A46B31" w:rsidP="008338F0">
      <w:pPr>
        <w:pStyle w:val="Aufzhlungszeichen1"/>
      </w:pPr>
      <w:r>
        <w:t>that the aud</w:t>
      </w:r>
      <w:r w:rsidR="00E547F3">
        <w:t>io file is in “.wav” format</w:t>
      </w:r>
      <w:r>
        <w:t xml:space="preserve"> (other audio formats cannot be processed) and</w:t>
      </w:r>
    </w:p>
    <w:p w:rsidR="003D1908" w:rsidRDefault="00A46B31" w:rsidP="008338F0">
      <w:pPr>
        <w:pStyle w:val="Aufzhlungszeichen1"/>
      </w:pPr>
      <w:r>
        <w:t>that the timeline has as many absolute time values as possible.</w:t>
      </w:r>
    </w:p>
    <w:p w:rsidR="003D1908" w:rsidRDefault="00A46B31">
      <w:pPr>
        <w:pStyle w:val="GraphikFormat"/>
      </w:pPr>
      <w:r>
        <w:rPr>
          <w:noProof/>
          <w:lang w:eastAsia="de-DE"/>
        </w:rPr>
        <w:lastRenderedPageBreak/>
        <w:drawing>
          <wp:inline distT="0" distB="0" distL="0" distR="0" wp14:anchorId="7303DC41" wp14:editId="7625A012">
            <wp:extent cx="4063041" cy="1787065"/>
            <wp:effectExtent l="0" t="0" r="0" b="3810"/>
            <wp:docPr id="933" name="Grafik 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4063041" cy="1787065"/>
                    </a:xfrm>
                    <a:prstGeom prst="rect">
                      <a:avLst/>
                    </a:prstGeom>
                  </pic:spPr>
                </pic:pic>
              </a:graphicData>
            </a:graphic>
          </wp:inline>
        </w:drawing>
      </w:r>
    </w:p>
    <w:p w:rsidR="003D1908" w:rsidRDefault="00A46B31" w:rsidP="00CE6849">
      <w:pPr>
        <w:pStyle w:val="Standard-BlockCharCharChar"/>
      </w:pPr>
      <w:r>
        <w:t>There are two ways to chop the audio file:</w:t>
      </w:r>
    </w:p>
    <w:p w:rsidR="003D1908" w:rsidRDefault="00A46B31" w:rsidP="008338F0">
      <w:pPr>
        <w:pStyle w:val="Aufzhlungszeichen1"/>
        <w:rPr>
          <w:shd w:val="clear" w:color="auto" w:fill="D9D9D9"/>
        </w:rPr>
      </w:pPr>
      <w:r>
        <w:rPr>
          <w:shd w:val="clear" w:color="auto" w:fill="D9D9D9"/>
        </w:rPr>
        <w:t>Based on the timeline</w:t>
      </w:r>
      <w:r w:rsidRPr="00E547F3">
        <w:rPr>
          <w:rStyle w:val="Standard-BlockCharCharCharChar"/>
        </w:rPr>
        <w:t>:</w:t>
      </w:r>
      <w:r>
        <w:t xml:space="preserve"> The audio file is chopped in accordance with the timeline. An “audio snippet” is created for every interval of the timeline. </w:t>
      </w:r>
    </w:p>
    <w:p w:rsidR="003D1908" w:rsidRDefault="00A46B31" w:rsidP="008338F0">
      <w:pPr>
        <w:pStyle w:val="Aufzhlungszeichen1"/>
      </w:pPr>
      <w:r>
        <w:rPr>
          <w:shd w:val="clear" w:color="auto" w:fill="D9D9D9"/>
        </w:rPr>
        <w:t>Based on events in tier</w:t>
      </w:r>
      <w:r w:rsidRPr="00E547F3">
        <w:rPr>
          <w:rStyle w:val="Standard-BlockCharCharCharChar"/>
        </w:rPr>
        <w:t>:</w:t>
      </w:r>
      <w:r>
        <w:t xml:space="preserve"> The audio file is chopped in accordance with the events in the selected tier: For every event an “audio snippet” is created.</w:t>
      </w:r>
    </w:p>
    <w:p w:rsidR="003D1908" w:rsidRDefault="00A46B31" w:rsidP="00CE6849">
      <w:pPr>
        <w:pStyle w:val="Standard-BlockCharCharChar"/>
      </w:pPr>
      <w:r>
        <w:t>Furthermore</w:t>
      </w:r>
      <w:r w:rsidR="00E547F3">
        <w:t>,</w:t>
      </w:r>
      <w:r>
        <w:t xml:space="preserve"> you have the option of linking the newly created “audio-snippets” with the musical score in the same step:</w:t>
      </w:r>
    </w:p>
    <w:p w:rsidR="003D1908" w:rsidRDefault="00A46B31" w:rsidP="008338F0">
      <w:pPr>
        <w:pStyle w:val="Aufzhlungszeichen1"/>
      </w:pPr>
      <w:r>
        <w:rPr>
          <w:shd w:val="clear" w:color="auto" w:fill="D9D9D9"/>
        </w:rPr>
        <w:t>Link to the selected tier</w:t>
      </w:r>
      <w:r w:rsidRPr="00E547F3">
        <w:rPr>
          <w:rStyle w:val="Standard-BlockCharCharCharChar"/>
        </w:rPr>
        <w:t xml:space="preserve">: </w:t>
      </w:r>
      <w:r>
        <w:t>The created “audio snippets” are linked to the currently selected tier automatically.</w:t>
      </w:r>
    </w:p>
    <w:p w:rsidR="003D1908" w:rsidRDefault="00A46B31" w:rsidP="008338F0">
      <w:pPr>
        <w:pStyle w:val="Aufzhlungszeichen1"/>
      </w:pPr>
      <w:r>
        <w:rPr>
          <w:shd w:val="clear" w:color="auto" w:fill="D9D9D9"/>
        </w:rPr>
        <w:t>Link to a new tier</w:t>
      </w:r>
      <w:r w:rsidRPr="00E547F3">
        <w:rPr>
          <w:rStyle w:val="Standard-BlockCharCharCharChar"/>
        </w:rPr>
        <w:t>:</w:t>
      </w:r>
      <w:r>
        <w:t xml:space="preserve"> The Partitur-Editor automatically generates an additional tier in which the “audio snippets” are linked to the musical score.</w:t>
      </w:r>
    </w:p>
    <w:p w:rsidR="003D1908" w:rsidRDefault="00A46B31" w:rsidP="008338F0">
      <w:pPr>
        <w:pStyle w:val="Aufzhlungszeichen1"/>
      </w:pPr>
      <w:r>
        <w:rPr>
          <w:shd w:val="clear" w:color="auto" w:fill="D9D9D9"/>
        </w:rPr>
        <w:t>Don’t link</w:t>
      </w:r>
      <w:r w:rsidRPr="00E547F3">
        <w:rPr>
          <w:rStyle w:val="Standard-BlockCharCharCharChar"/>
        </w:rPr>
        <w:t>:</w:t>
      </w:r>
      <w:r>
        <w:t xml:space="preserve"> The “audio snippets” are only generated without being linked to the musical score.</w:t>
      </w:r>
    </w:p>
    <w:p w:rsidR="003D1908" w:rsidRDefault="00A46B31" w:rsidP="00CE6849">
      <w:pPr>
        <w:pStyle w:val="Standard-BlockCharCharChar"/>
      </w:pPr>
      <w:r>
        <w:t>In the lower section of the dialog</w:t>
      </w:r>
      <w:r w:rsidR="00E547F3">
        <w:t>,</w:t>
      </w:r>
      <w:r>
        <w:t xml:space="preserve"> you will then be asked to enter a name and a location where you would like to save the file:</w:t>
      </w:r>
    </w:p>
    <w:p w:rsidR="003D1908" w:rsidRDefault="00A46B31" w:rsidP="008338F0">
      <w:pPr>
        <w:pStyle w:val="Aufzhlungszeichen1"/>
      </w:pPr>
      <w:r>
        <w:rPr>
          <w:shd w:val="clear" w:color="auto" w:fill="D9D9D9"/>
        </w:rPr>
        <w:t>Directory</w:t>
      </w:r>
      <w:r w:rsidRPr="00E547F3">
        <w:rPr>
          <w:rStyle w:val="Standard-BlockCharCharCharChar"/>
        </w:rPr>
        <w:t xml:space="preserve">: </w:t>
      </w:r>
      <w:r>
        <w:t xml:space="preserve">Is the directory on your computer where you would like to save the newly created audio files. In order to change the directory click </w:t>
      </w:r>
      <w:r>
        <w:rPr>
          <w:rStyle w:val="ButtonsZchn"/>
        </w:rPr>
        <w:t>Browse…</w:t>
      </w:r>
      <w:r>
        <w:t>.</w:t>
      </w:r>
    </w:p>
    <w:p w:rsidR="003D1908" w:rsidRDefault="00A46B31" w:rsidP="008338F0">
      <w:pPr>
        <w:pStyle w:val="Aufzhlungszeichen1"/>
      </w:pPr>
      <w:r>
        <w:rPr>
          <w:shd w:val="clear" w:color="auto" w:fill="D9D9D9"/>
        </w:rPr>
        <w:t>Base filename</w:t>
      </w:r>
      <w:r w:rsidRPr="00E547F3">
        <w:rPr>
          <w:rStyle w:val="Standard-BlockCharCharCharChar"/>
        </w:rPr>
        <w:t xml:space="preserve">: </w:t>
      </w:r>
      <w:r>
        <w:t>Is the base filename for the files that are to be created.</w:t>
      </w:r>
    </w:p>
    <w:p w:rsidR="003D1908" w:rsidRDefault="00A46B31" w:rsidP="008338F0">
      <w:pPr>
        <w:pStyle w:val="Aufzhlungszeichen1"/>
      </w:pPr>
      <w:r>
        <w:rPr>
          <w:shd w:val="clear" w:color="auto" w:fill="D9D9D9"/>
        </w:rPr>
        <w:t>Append event description</w:t>
      </w:r>
      <w:r w:rsidRPr="00E547F3">
        <w:rPr>
          <w:rStyle w:val="Standard-BlockCharCharCharChar"/>
        </w:rPr>
        <w:t>:</w:t>
      </w:r>
      <w:r>
        <w:t xml:space="preserve"> The first symbol of the associated text will be added to the filename of the “audio snippets” that are to be created.</w:t>
      </w:r>
    </w:p>
    <w:p w:rsidR="003D1908" w:rsidRDefault="00A46B31" w:rsidP="00CE6849">
      <w:pPr>
        <w:pStyle w:val="Standard-BlockCharCharChar"/>
      </w:pPr>
      <w:r>
        <w:t xml:space="preserve">The </w:t>
      </w:r>
      <w:r w:rsidR="00E547F3">
        <w:t>“</w:t>
      </w:r>
      <w:r>
        <w:t>chopping</w:t>
      </w:r>
      <w:r w:rsidR="00E547F3">
        <w:t>”</w:t>
      </w:r>
      <w:r>
        <w:t xml:space="preserve"> may take a few seconds. Upon </w:t>
      </w:r>
      <w:r w:rsidR="00E547F3">
        <w:t>completion,</w:t>
      </w:r>
      <w:r>
        <w:t xml:space="preserve"> a dialog will inform you whether the chopping has been successful or whether errors occurred:</w:t>
      </w:r>
    </w:p>
    <w:p w:rsidR="003D1908" w:rsidRDefault="00A46B31">
      <w:pPr>
        <w:pStyle w:val="GraphikFormat"/>
      </w:pPr>
      <w:r>
        <w:rPr>
          <w:noProof/>
          <w:lang w:eastAsia="de-DE"/>
        </w:rPr>
        <w:lastRenderedPageBreak/>
        <w:drawing>
          <wp:inline distT="0" distB="0" distL="0" distR="0" wp14:anchorId="1C7AD97D" wp14:editId="2FF64922">
            <wp:extent cx="3381554" cy="2222163"/>
            <wp:effectExtent l="0" t="0" r="0" b="6985"/>
            <wp:docPr id="934" name="Grafik 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3395269" cy="2231176"/>
                    </a:xfrm>
                    <a:prstGeom prst="rect">
                      <a:avLst/>
                    </a:prstGeom>
                  </pic:spPr>
                </pic:pic>
              </a:graphicData>
            </a:graphic>
          </wp:inline>
        </w:drawing>
      </w:r>
    </w:p>
    <w:p w:rsidR="003D1908" w:rsidRDefault="00A46B31" w:rsidP="00CE6849">
      <w:pPr>
        <w:pStyle w:val="Standard-BlockCharCharChar"/>
      </w:pPr>
      <w:r>
        <w:t>In the following example the audio file is divided in two ways</w:t>
      </w:r>
      <w:r w:rsidR="00E547F3">
        <w:t>,</w:t>
      </w:r>
      <w:r>
        <w:t xml:space="preserve"> and linked to an additional tier: In the “Timeline” tier, the audio file was chopped on the basis of the timeline (the option </w:t>
      </w:r>
      <w:r w:rsidRPr="00E547F3">
        <w:rPr>
          <w:rStyle w:val="RefsZchn"/>
        </w:rPr>
        <w:t>“Based on the timeline”</w:t>
      </w:r>
      <w:r>
        <w:t>), in the “Tier” tier, the audio file was only chopped based on the tier of the speaker “Fichte”. The assigned “audio snippets” can only be played directly from the musical score.</w:t>
      </w:r>
    </w:p>
    <w:p w:rsidR="003D1908" w:rsidRDefault="00A46B31">
      <w:pPr>
        <w:pStyle w:val="GraphikFormat"/>
      </w:pPr>
      <w:r>
        <w:rPr>
          <w:noProof/>
          <w:lang w:eastAsia="de-DE"/>
        </w:rPr>
        <w:drawing>
          <wp:inline distT="0" distB="0" distL="0" distR="0" wp14:anchorId="16606416" wp14:editId="0AEC6574">
            <wp:extent cx="5934075" cy="1259457"/>
            <wp:effectExtent l="0" t="0" r="0" b="0"/>
            <wp:docPr id="148" name="Bild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272" cstate="print">
                      <a:extLst>
                        <a:ext uri="{BEBA8EAE-BF5A-486C-A8C5-ECC9F3942E4B}">
                          <a14:imgProps xmlns:a14="http://schemas.microsoft.com/office/drawing/2010/main">
                            <a14:imgLayer r:embed="rId273">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954895" cy="1263876"/>
                    </a:xfrm>
                    <a:prstGeom prst="rect">
                      <a:avLst/>
                    </a:prstGeom>
                    <a:noFill/>
                    <a:ln>
                      <a:noFill/>
                    </a:ln>
                  </pic:spPr>
                </pic:pic>
              </a:graphicData>
            </a:graphic>
          </wp:inline>
        </w:drawing>
      </w:r>
    </w:p>
    <w:p w:rsidR="003D1908" w:rsidRDefault="00A46B31" w:rsidP="00CE6849">
      <w:pPr>
        <w:pStyle w:val="Standard-BlockCharCharChar"/>
      </w:pPr>
      <w:r>
        <w:t>The newly generated files are saved in the previously defined directory. A consecutive number and the first symbol of the associated event were automatically added to the previously chosen base filename:</w:t>
      </w:r>
    </w:p>
    <w:p w:rsidR="00322528" w:rsidRDefault="00A46B31" w:rsidP="007B2AE6">
      <w:pPr>
        <w:pStyle w:val="GraphikFormat"/>
      </w:pPr>
      <w:r>
        <w:rPr>
          <w:noProof/>
          <w:lang w:eastAsia="de-DE"/>
        </w:rPr>
        <w:drawing>
          <wp:inline distT="0" distB="0" distL="0" distR="0" wp14:anchorId="29FCD53B" wp14:editId="638CF3DA">
            <wp:extent cx="3189768" cy="2078052"/>
            <wp:effectExtent l="0" t="0" r="0" b="0"/>
            <wp:docPr id="149" name="Bild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3191160" cy="2078959"/>
                    </a:xfrm>
                    <a:prstGeom prst="rect">
                      <a:avLst/>
                    </a:prstGeom>
                    <a:noFill/>
                    <a:ln>
                      <a:noFill/>
                    </a:ln>
                  </pic:spPr>
                </pic:pic>
              </a:graphicData>
            </a:graphic>
          </wp:inline>
        </w:drawing>
      </w:r>
    </w:p>
    <w:p w:rsidR="007B2AE6" w:rsidRDefault="007B2AE6" w:rsidP="007B2AE6">
      <w:pPr>
        <w:pStyle w:val="GraphikFormat"/>
      </w:pPr>
    </w:p>
    <w:p w:rsidR="003D1908" w:rsidRDefault="00A46B31" w:rsidP="00CE6849">
      <w:pPr>
        <w:pStyle w:val="berschrift3"/>
      </w:pPr>
      <w:bookmarkStart w:id="388" w:name="_Edit_&gt;_Extras_&gt;_Glue_transcriptions"/>
      <w:bookmarkStart w:id="389" w:name="_Edit_&gt;_Extras_&gt;_Chop_transription…"/>
      <w:bookmarkStart w:id="390" w:name="_Edit_&gt;_Extras_&gt;_ExSync_Event_Shrink"/>
      <w:bookmarkStart w:id="391" w:name="_Toc55213851"/>
      <w:bookmarkStart w:id="392" w:name="_Toc69129840"/>
      <w:bookmarkStart w:id="393" w:name="_Toc69129981"/>
      <w:bookmarkStart w:id="394" w:name="_Ref108437471"/>
      <w:bookmarkStart w:id="395" w:name="_Toc472960821"/>
      <w:bookmarkEnd w:id="388"/>
      <w:bookmarkEnd w:id="389"/>
      <w:bookmarkEnd w:id="390"/>
      <w:r>
        <w:t>Transcription &gt; ExSync Event Shrinker</w:t>
      </w:r>
      <w:bookmarkEnd w:id="391"/>
      <w:bookmarkEnd w:id="392"/>
      <w:bookmarkEnd w:id="393"/>
      <w:bookmarkEnd w:id="394"/>
      <w:bookmarkEnd w:id="395"/>
    </w:p>
    <w:p w:rsidR="003D1908" w:rsidRDefault="00A46B31" w:rsidP="00CE6849">
      <w:pPr>
        <w:pStyle w:val="Standard-BlockCharCharChar"/>
      </w:pPr>
      <w:r>
        <w:t xml:space="preserve">Shrinks the events automatically after the import of ExSync-documents in accordance to their typographic expansion (see also </w:t>
      </w:r>
      <w:commentRangeStart w:id="396"/>
      <w:r w:rsidRPr="00E547F3">
        <w:rPr>
          <w:rStyle w:val="Dokumentation"/>
          <w:highlight w:val="yellow"/>
        </w:rPr>
        <w:t>Leitfaden für die Konvertierung von Legacy-Daten</w:t>
      </w:r>
      <w:r w:rsidRPr="00E547F3">
        <w:rPr>
          <w:highlight w:val="yellow"/>
        </w:rPr>
        <w:t xml:space="preserve">: </w:t>
      </w:r>
      <w:r w:rsidRPr="00E547F3">
        <w:rPr>
          <w:rStyle w:val="Dokumentation"/>
          <w:highlight w:val="yellow"/>
        </w:rPr>
        <w:t>„Importieren von syncWRITER-Daten</w:t>
      </w:r>
      <w:commentRangeEnd w:id="396"/>
      <w:r w:rsidR="00932FA7">
        <w:rPr>
          <w:rStyle w:val="Kommentarzeichen"/>
          <w:noProof w:val="0"/>
          <w:lang w:val="de-DE" w:eastAsia="en-US" w:bidi="ar-SA"/>
        </w:rPr>
        <w:commentReference w:id="396"/>
      </w:r>
      <w:r>
        <w:t>).</w:t>
      </w:r>
    </w:p>
    <w:p w:rsidR="003D1908" w:rsidRDefault="003D1908">
      <w:pPr>
        <w:rPr>
          <w:lang w:val="en-US"/>
        </w:rPr>
        <w:sectPr w:rsidR="003D1908" w:rsidSect="00372541">
          <w:headerReference w:type="default" r:id="rId275"/>
          <w:pgSz w:w="11906" w:h="16838" w:code="9"/>
          <w:pgMar w:top="1417" w:right="1133" w:bottom="1134" w:left="1417" w:header="624" w:footer="624" w:gutter="0"/>
          <w:cols w:space="720"/>
          <w:docGrid w:linePitch="326"/>
        </w:sectPr>
      </w:pPr>
      <w:bookmarkStart w:id="397" w:name="_Edit_&gt;_Extras_&gt;_Clean_up..."/>
      <w:bookmarkEnd w:id="397"/>
    </w:p>
    <w:p w:rsidR="003D1908" w:rsidRDefault="00A46B31">
      <w:pPr>
        <w:pStyle w:val="berschrift2"/>
        <w:numPr>
          <w:ilvl w:val="1"/>
          <w:numId w:val="9"/>
        </w:numPr>
      </w:pPr>
      <w:bookmarkStart w:id="398" w:name="_Toc472960822"/>
      <w:r>
        <w:lastRenderedPageBreak/>
        <w:t>Tier</w:t>
      </w:r>
      <w:bookmarkEnd w:id="332"/>
      <w:bookmarkEnd w:id="333"/>
      <w:bookmarkEnd w:id="334"/>
      <w:r>
        <w:t xml:space="preserve"> Menu</w:t>
      </w:r>
      <w:bookmarkEnd w:id="398"/>
    </w:p>
    <w:p w:rsidR="003D1908" w:rsidRDefault="00A46B31">
      <w:r>
        <w:rPr>
          <w:noProof/>
          <w:lang w:eastAsia="de-DE"/>
        </w:rPr>
        <w:drawing>
          <wp:inline distT="0" distB="0" distL="0" distR="0" wp14:anchorId="3173CD9C" wp14:editId="42A3A43A">
            <wp:extent cx="2061713" cy="2995209"/>
            <wp:effectExtent l="0" t="0" r="0" b="0"/>
            <wp:docPr id="935" name="Grafik 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6"/>
                    <a:srcRect l="57963" t="14104" r="35322" b="56632"/>
                    <a:stretch/>
                  </pic:blipFill>
                  <pic:spPr bwMode="auto">
                    <a:xfrm>
                      <a:off x="0" y="0"/>
                      <a:ext cx="2084737" cy="3028658"/>
                    </a:xfrm>
                    <a:prstGeom prst="rect">
                      <a:avLst/>
                    </a:prstGeom>
                    <a:ln>
                      <a:noFill/>
                    </a:ln>
                    <a:extLst>
                      <a:ext uri="{53640926-AAD7-44D8-BBD7-CCE9431645EC}">
                        <a14:shadowObscured xmlns:a14="http://schemas.microsoft.com/office/drawing/2010/main"/>
                      </a:ext>
                    </a:extLst>
                  </pic:spPr>
                </pic:pic>
              </a:graphicData>
            </a:graphic>
          </wp:inline>
        </w:drawing>
      </w:r>
    </w:p>
    <w:p w:rsidR="00D10559" w:rsidRDefault="00D10559"/>
    <w:p w:rsidR="003D1908" w:rsidRDefault="00A46B31" w:rsidP="00CE6849">
      <w:pPr>
        <w:pStyle w:val="Standard-BlockCharCharChar"/>
      </w:pPr>
      <w:r>
        <w:t>Most of the functions in the tier menu are only accessible once you have marked a tier. In order to select a tier, click on the corresponding speaker label at the beginning of the tier:</w:t>
      </w:r>
    </w:p>
    <w:p w:rsidR="003D1908" w:rsidRDefault="00A46B31">
      <w:pPr>
        <w:pStyle w:val="GraphikFormat"/>
      </w:pPr>
      <w:r>
        <w:rPr>
          <w:noProof/>
          <w:lang w:eastAsia="de-DE"/>
        </w:rPr>
        <w:drawing>
          <wp:inline distT="0" distB="0" distL="0" distR="0" wp14:anchorId="1AE014A6" wp14:editId="2184D409">
            <wp:extent cx="3459193" cy="1404227"/>
            <wp:effectExtent l="0" t="0" r="8255" b="5715"/>
            <wp:docPr id="151" name="Bild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277" cstate="print">
                      <a:extLst>
                        <a:ext uri="{BEBA8EAE-BF5A-486C-A8C5-ECC9F3942E4B}">
                          <a14:imgProps xmlns:a14="http://schemas.microsoft.com/office/drawing/2010/main">
                            <a14:imgLayer r:embed="rId278">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3454676" cy="1402393"/>
                    </a:xfrm>
                    <a:prstGeom prst="rect">
                      <a:avLst/>
                    </a:prstGeom>
                    <a:noFill/>
                    <a:ln>
                      <a:noFill/>
                    </a:ln>
                  </pic:spPr>
                </pic:pic>
              </a:graphicData>
            </a:graphic>
          </wp:inline>
        </w:drawing>
      </w:r>
    </w:p>
    <w:p w:rsidR="00322528" w:rsidRDefault="00322528" w:rsidP="00322528">
      <w:pPr>
        <w:pStyle w:val="Standard-BlockCharCharChar"/>
      </w:pPr>
    </w:p>
    <w:p w:rsidR="003D1908" w:rsidRDefault="00A46B31" w:rsidP="00CE6849">
      <w:pPr>
        <w:pStyle w:val="berschrift3"/>
      </w:pPr>
      <w:bookmarkStart w:id="399" w:name="_Tier_&gt;_Tier_properties…"/>
      <w:bookmarkStart w:id="400" w:name="_Toc55213863"/>
      <w:bookmarkStart w:id="401" w:name="_Toc69129853"/>
      <w:bookmarkStart w:id="402" w:name="_Toc69129994"/>
      <w:bookmarkStart w:id="403" w:name="_Ref108438124"/>
      <w:bookmarkStart w:id="404" w:name="_Ref472005683"/>
      <w:bookmarkStart w:id="405" w:name="_Ref472787444"/>
      <w:bookmarkStart w:id="406" w:name="_Ref472788146"/>
      <w:bookmarkStart w:id="407" w:name="_Toc472960823"/>
      <w:bookmarkEnd w:id="399"/>
      <w:r>
        <w:t>Tier &gt; Tier properties…</w:t>
      </w:r>
      <w:bookmarkEnd w:id="400"/>
      <w:bookmarkEnd w:id="401"/>
      <w:bookmarkEnd w:id="402"/>
      <w:bookmarkEnd w:id="403"/>
      <w:bookmarkEnd w:id="404"/>
      <w:bookmarkEnd w:id="405"/>
      <w:bookmarkEnd w:id="406"/>
      <w:bookmarkEnd w:id="407"/>
    </w:p>
    <w:p w:rsidR="003D1908" w:rsidRDefault="00A46B31" w:rsidP="00CE6849">
      <w:pPr>
        <w:pStyle w:val="Standard-BlockCharCharChar"/>
      </w:pPr>
      <w:r>
        <w:t>Opens a dialog that allows editing properties of the currently selected tier.</w:t>
      </w:r>
    </w:p>
    <w:p w:rsidR="003D1908" w:rsidRDefault="00A46B31" w:rsidP="00E40D09">
      <w:pPr>
        <w:pStyle w:val="GraphikFormat"/>
        <w:rPr>
          <w:lang w:val="en-US"/>
        </w:rPr>
      </w:pPr>
      <w:r w:rsidRPr="00E40D09">
        <w:rPr>
          <w:noProof/>
          <w:lang w:eastAsia="de-DE"/>
        </w:rPr>
        <w:lastRenderedPageBreak/>
        <w:drawing>
          <wp:inline distT="0" distB="0" distL="0" distR="0" wp14:anchorId="7FC72BCA" wp14:editId="16E7F260">
            <wp:extent cx="2958860" cy="3235533"/>
            <wp:effectExtent l="0" t="0" r="0" b="3175"/>
            <wp:docPr id="936" name="Grafik 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extLst>
                        <a:ext uri="{28A0092B-C50C-407E-A947-70E740481C1C}">
                          <a14:useLocalDpi xmlns:a14="http://schemas.microsoft.com/office/drawing/2010/main" val="0"/>
                        </a:ext>
                      </a:extLst>
                    </a:blip>
                    <a:stretch>
                      <a:fillRect/>
                    </a:stretch>
                  </pic:blipFill>
                  <pic:spPr>
                    <a:xfrm>
                      <a:off x="0" y="0"/>
                      <a:ext cx="2964435" cy="3241630"/>
                    </a:xfrm>
                    <a:prstGeom prst="rect">
                      <a:avLst/>
                    </a:prstGeom>
                  </pic:spPr>
                </pic:pic>
              </a:graphicData>
            </a:graphic>
          </wp:inline>
        </w:drawing>
      </w:r>
    </w:p>
    <w:p w:rsidR="003D1908" w:rsidRDefault="00A46B31" w:rsidP="00CE6849">
      <w:pPr>
        <w:pStyle w:val="Standard-BlockCharCharChar"/>
      </w:pPr>
      <w:r>
        <w:t>Four attributes are defined:</w:t>
      </w:r>
    </w:p>
    <w:p w:rsidR="003D1908" w:rsidRDefault="00A46B31" w:rsidP="008338F0">
      <w:pPr>
        <w:pStyle w:val="Aufzhlungszeichen1"/>
      </w:pPr>
      <w:r>
        <w:rPr>
          <w:shd w:val="clear" w:color="auto" w:fill="D9D9D9"/>
        </w:rPr>
        <w:t>Speaker</w:t>
      </w:r>
      <w:r w:rsidRPr="00E40D09">
        <w:rPr>
          <w:rStyle w:val="Standard-BlockCharCharCharChar"/>
        </w:rPr>
        <w:t xml:space="preserve">: </w:t>
      </w:r>
      <w:r>
        <w:t xml:space="preserve">the assigned speaker. All defined speakers are listed as options in the ComboBox. If it is not useful to assign the tier in question to a speaker, choose </w:t>
      </w:r>
      <w:r w:rsidRPr="00E40D09">
        <w:rPr>
          <w:rStyle w:val="RefsZchn"/>
        </w:rPr>
        <w:t>“no speaker”</w:t>
      </w:r>
      <w:r>
        <w:t>.</w:t>
      </w:r>
    </w:p>
    <w:p w:rsidR="003D1908" w:rsidRDefault="00A46B31" w:rsidP="008338F0">
      <w:pPr>
        <w:pStyle w:val="Aufzhlungszeichen1"/>
      </w:pPr>
      <w:r>
        <w:rPr>
          <w:shd w:val="clear" w:color="auto" w:fill="D9D9D9"/>
        </w:rPr>
        <w:t>Type</w:t>
      </w:r>
      <w:r w:rsidRPr="00E40D09">
        <w:rPr>
          <w:rStyle w:val="Standard-BlockCharCharCharChar"/>
        </w:rPr>
        <w:t xml:space="preserve">: </w:t>
      </w:r>
      <w:r>
        <w:t xml:space="preserve">the tier type. Choose </w:t>
      </w:r>
      <w:r w:rsidRPr="00E40D09">
        <w:rPr>
          <w:rStyle w:val="RefsZchn"/>
        </w:rPr>
        <w:t>“T(ranscription)”</w:t>
      </w:r>
      <w:r>
        <w:t xml:space="preserve"> for verbal tiers, </w:t>
      </w:r>
      <w:r w:rsidRPr="00E40D09">
        <w:rPr>
          <w:rStyle w:val="RefsZchn"/>
        </w:rPr>
        <w:t>“D(escription)”</w:t>
      </w:r>
      <w:r>
        <w:t xml:space="preserve"> for nonverbal tiers, </w:t>
      </w:r>
      <w:r w:rsidRPr="00E40D09">
        <w:rPr>
          <w:rStyle w:val="RefsZchn"/>
        </w:rPr>
        <w:t>“A(nnotation)”</w:t>
      </w:r>
      <w:r>
        <w:t xml:space="preserve"> for tiers with annotations (translations etc.), </w:t>
      </w:r>
      <w:r w:rsidRPr="00E40D09">
        <w:rPr>
          <w:rStyle w:val="RefsZchn"/>
        </w:rPr>
        <w:t>“L(ink)”</w:t>
      </w:r>
      <w:r>
        <w:t xml:space="preserve"> for tiers that contain links to files and </w:t>
      </w:r>
      <w:r w:rsidRPr="00E40D09">
        <w:rPr>
          <w:rStyle w:val="RefsZchn"/>
        </w:rPr>
        <w:t>“U(ser) D(efined)”</w:t>
      </w:r>
      <w:r>
        <w:t xml:space="preserve"> for other tiers. The correct assignment of the tier type is especially important for segmentation functions.</w:t>
      </w:r>
    </w:p>
    <w:p w:rsidR="003D1908" w:rsidRDefault="00A46B31" w:rsidP="008338F0">
      <w:pPr>
        <w:pStyle w:val="Aufzhlungszeichen1"/>
      </w:pPr>
      <w:r>
        <w:rPr>
          <w:shd w:val="clear" w:color="auto" w:fill="D9D9D9"/>
        </w:rPr>
        <w:t>Category</w:t>
      </w:r>
      <w:r w:rsidRPr="00E40D09">
        <w:rPr>
          <w:rStyle w:val="Standard-BlockCharCharCharChar"/>
        </w:rPr>
        <w:t xml:space="preserve">: </w:t>
      </w:r>
      <w:r>
        <w:t>the tier category. It can be defined freely or remain empty. A category should be defined, if you set up more than one tier for a speaker. For example, enter “v” for “verbal”, “nv” for “nonverbal”, “c” for “comment” or “ENG” for an “English Translation”.</w:t>
      </w:r>
    </w:p>
    <w:p w:rsidR="003D1908" w:rsidRDefault="00A46B31" w:rsidP="008338F0">
      <w:pPr>
        <w:pStyle w:val="Aufzhlungszeichen1"/>
      </w:pPr>
      <w:r>
        <w:rPr>
          <w:shd w:val="clear" w:color="auto" w:fill="D9D9D9"/>
        </w:rPr>
        <w:t>Display</w:t>
      </w:r>
      <w:r w:rsidRPr="00E40D09">
        <w:rPr>
          <w:rStyle w:val="Standard-BlockCharCharCharChar"/>
        </w:rPr>
        <w:t xml:space="preserve">: </w:t>
      </w:r>
      <w:r>
        <w:t xml:space="preserve">the name of the tier that should be used for the tier for the output in the Partitur-Editor. If the option </w:t>
      </w:r>
      <w:r w:rsidRPr="00E40D09">
        <w:rPr>
          <w:rStyle w:val="RefsZchn"/>
        </w:rPr>
        <w:t>“Auto”</w:t>
      </w:r>
      <w:r>
        <w:t xml:space="preserve"> is activated, this name is automatically generated from the abbreviation and the category. In order to enter a different tier name, deactivate the option </w:t>
      </w:r>
      <w:r w:rsidRPr="00E40D09">
        <w:rPr>
          <w:rStyle w:val="RefsZchn"/>
        </w:rPr>
        <w:t>“Auto”</w:t>
      </w:r>
      <w:r>
        <w:t xml:space="preserve"> and enter the desired name. </w:t>
      </w:r>
    </w:p>
    <w:p w:rsidR="003D1908" w:rsidRDefault="00A46B31" w:rsidP="008338F0">
      <w:pPr>
        <w:pStyle w:val="Aufzhlungszeichen1"/>
      </w:pPr>
      <w:r w:rsidRPr="00E40D09">
        <w:rPr>
          <w:shd w:val="clear" w:color="auto" w:fill="D9D9D9"/>
        </w:rPr>
        <w:t>User defined attributes</w:t>
      </w:r>
      <w:r w:rsidR="00E40D09">
        <w:t xml:space="preserve">: </w:t>
      </w:r>
      <w:r>
        <w:t>allows the additional input of user-defined attribute-value pairs for the tier.</w:t>
      </w:r>
    </w:p>
    <w:p w:rsidR="00322528" w:rsidRPr="00322528" w:rsidRDefault="00322528" w:rsidP="00322528">
      <w:pPr>
        <w:pStyle w:val="Standard-BlockCharCharChar"/>
      </w:pPr>
    </w:p>
    <w:p w:rsidR="003D1908" w:rsidRDefault="00A46B31" w:rsidP="00CE6849">
      <w:pPr>
        <w:pStyle w:val="berschrift3"/>
      </w:pPr>
      <w:bookmarkStart w:id="408" w:name="_Ref472788165"/>
      <w:bookmarkStart w:id="409" w:name="_Toc472960824"/>
      <w:r>
        <w:t>Tier &gt; Edit tiers…</w:t>
      </w:r>
      <w:bookmarkEnd w:id="408"/>
      <w:bookmarkEnd w:id="409"/>
      <w:r>
        <w:t xml:space="preserve"> </w:t>
      </w:r>
    </w:p>
    <w:p w:rsidR="003D1908" w:rsidRDefault="00A46B31" w:rsidP="00CE6849">
      <w:pPr>
        <w:pStyle w:val="Standard-BlockCharCharChar"/>
      </w:pPr>
      <w:r>
        <w:t>Opens an overview of the following information</w:t>
      </w:r>
      <w:r w:rsidR="00E40D09">
        <w:t xml:space="preserve"> </w:t>
      </w:r>
    </w:p>
    <w:p w:rsidR="00E40D09" w:rsidRDefault="00E40D09" w:rsidP="00E40D09">
      <w:pPr>
        <w:pStyle w:val="GraphikFormat"/>
      </w:pPr>
      <w:r w:rsidRPr="00E40D09">
        <w:rPr>
          <w:noProof/>
          <w:lang w:eastAsia="de-DE"/>
        </w:rPr>
        <w:lastRenderedPageBreak/>
        <w:drawing>
          <wp:inline distT="0" distB="0" distL="0" distR="0" wp14:anchorId="5B4A0871" wp14:editId="4232C066">
            <wp:extent cx="5940000" cy="1285200"/>
            <wp:effectExtent l="0" t="0" r="3810" b="0"/>
            <wp:docPr id="937" name="Grafik 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extLst>
                        <a:ext uri="{28A0092B-C50C-407E-A947-70E740481C1C}">
                          <a14:useLocalDpi xmlns:a14="http://schemas.microsoft.com/office/drawing/2010/main" val="0"/>
                        </a:ext>
                      </a:extLst>
                    </a:blip>
                    <a:stretch>
                      <a:fillRect/>
                    </a:stretch>
                  </pic:blipFill>
                  <pic:spPr>
                    <a:xfrm>
                      <a:off x="0" y="0"/>
                      <a:ext cx="5940000" cy="1285200"/>
                    </a:xfrm>
                    <a:prstGeom prst="rect">
                      <a:avLst/>
                    </a:prstGeom>
                  </pic:spPr>
                </pic:pic>
              </a:graphicData>
            </a:graphic>
          </wp:inline>
        </w:drawing>
      </w:r>
    </w:p>
    <w:p w:rsidR="003D1908" w:rsidRDefault="00A46B31" w:rsidP="008338F0">
      <w:pPr>
        <w:pStyle w:val="Aufzhlungszeichen1"/>
      </w:pPr>
      <w:r>
        <w:rPr>
          <w:shd w:val="clear" w:color="auto" w:fill="D9D9D9"/>
        </w:rPr>
        <w:t>Display Name</w:t>
      </w:r>
      <w:r w:rsidRPr="00E40D09">
        <w:rPr>
          <w:rStyle w:val="Standard-BlockCharCharCharChar"/>
        </w:rPr>
        <w:t xml:space="preserve">: </w:t>
      </w:r>
      <w:r>
        <w:t>the name that is displayed in the musical score at the beginning of every tier</w:t>
      </w:r>
    </w:p>
    <w:p w:rsidR="003D1908" w:rsidRDefault="00A46B31" w:rsidP="008338F0">
      <w:pPr>
        <w:pStyle w:val="Aufzhlungszeichen1"/>
      </w:pPr>
      <w:r>
        <w:rPr>
          <w:shd w:val="clear" w:color="auto" w:fill="D9D9D9"/>
        </w:rPr>
        <w:t>Category</w:t>
      </w:r>
      <w:r w:rsidRPr="00E40D09">
        <w:rPr>
          <w:rStyle w:val="Standard-BlockCharCharCharChar"/>
        </w:rPr>
        <w:t>:</w:t>
      </w:r>
      <w:r>
        <w:t xml:space="preserve"> the tier category</w:t>
      </w:r>
    </w:p>
    <w:p w:rsidR="003D1908" w:rsidRDefault="00A46B31" w:rsidP="008338F0">
      <w:pPr>
        <w:pStyle w:val="Aufzhlungszeichen1"/>
      </w:pPr>
      <w:r>
        <w:rPr>
          <w:shd w:val="clear" w:color="auto" w:fill="D9D9D9"/>
        </w:rPr>
        <w:t>Type</w:t>
      </w:r>
      <w:r w:rsidRPr="00E40D09">
        <w:rPr>
          <w:rStyle w:val="Standard-BlockCharCharCharChar"/>
        </w:rPr>
        <w:t xml:space="preserve">: </w:t>
      </w:r>
      <w:r>
        <w:t>the tier type</w:t>
      </w:r>
    </w:p>
    <w:p w:rsidR="003D1908" w:rsidRDefault="00A46B31" w:rsidP="008338F0">
      <w:pPr>
        <w:pStyle w:val="Aufzhlungszeichen1"/>
      </w:pPr>
      <w:r>
        <w:rPr>
          <w:shd w:val="clear" w:color="auto" w:fill="D9D9D9"/>
        </w:rPr>
        <w:t>ID</w:t>
      </w:r>
      <w:r w:rsidRPr="00E40D09">
        <w:rPr>
          <w:rStyle w:val="Standard-BlockCharCharCharChar"/>
        </w:rPr>
        <w:t>:</w:t>
      </w:r>
      <w:r>
        <w:t xml:space="preserve"> the ID tier assigned by the program</w:t>
      </w:r>
    </w:p>
    <w:p w:rsidR="003D1908" w:rsidRDefault="00A46B31" w:rsidP="008338F0">
      <w:pPr>
        <w:pStyle w:val="Aufzhlungszeichen1"/>
      </w:pPr>
      <w:r>
        <w:rPr>
          <w:shd w:val="clear" w:color="auto" w:fill="D9D9D9"/>
        </w:rPr>
        <w:t>Speaker</w:t>
      </w:r>
      <w:r w:rsidRPr="00E40D09">
        <w:rPr>
          <w:rStyle w:val="Standard-BlockCharCharCharChar"/>
        </w:rPr>
        <w:t>: the</w:t>
      </w:r>
      <w:r>
        <w:t xml:space="preserve"> speaker abbreviation assigned to the speaker</w:t>
      </w:r>
    </w:p>
    <w:p w:rsidR="003D1908" w:rsidRDefault="00A46B31" w:rsidP="008338F0">
      <w:pPr>
        <w:pStyle w:val="Aufzhlungszeichen1"/>
      </w:pPr>
      <w:r>
        <w:rPr>
          <w:shd w:val="clear" w:color="auto" w:fill="D9D9D9"/>
        </w:rPr>
        <w:t>Speaker ID</w:t>
      </w:r>
      <w:r w:rsidRPr="00E40D09">
        <w:rPr>
          <w:rStyle w:val="Standard-BlockCharCharCharChar"/>
        </w:rPr>
        <w:t>: the</w:t>
      </w:r>
      <w:r>
        <w:t xml:space="preserve"> speaker ID assigned by the program</w:t>
      </w:r>
    </w:p>
    <w:p w:rsidR="003D1908" w:rsidRDefault="00A46B31" w:rsidP="008338F0">
      <w:pPr>
        <w:pStyle w:val="Aufzhlungszeichen1"/>
      </w:pPr>
      <w:r>
        <w:rPr>
          <w:shd w:val="clear" w:color="auto" w:fill="D9D9D9"/>
        </w:rPr>
        <w:t>Number of Events</w:t>
      </w:r>
      <w:r w:rsidRPr="00E40D09">
        <w:rPr>
          <w:rStyle w:val="Standard-BlockCharCharCharChar"/>
        </w:rPr>
        <w:t xml:space="preserve">: </w:t>
      </w:r>
      <w:r>
        <w:t>the number of events within this tier</w:t>
      </w:r>
    </w:p>
    <w:p w:rsidR="003D1908" w:rsidRDefault="00A46B31" w:rsidP="008338F0">
      <w:pPr>
        <w:pStyle w:val="Aufzhlungszeichen1"/>
      </w:pPr>
      <w:r>
        <w:rPr>
          <w:shd w:val="clear" w:color="auto" w:fill="D9D9D9"/>
        </w:rPr>
        <w:t>Parent Tier</w:t>
      </w:r>
      <w:r w:rsidRPr="00E40D09">
        <w:rPr>
          <w:rStyle w:val="Standard-BlockCharCharCharChar"/>
        </w:rPr>
        <w:t xml:space="preserve">: </w:t>
      </w:r>
      <w:r>
        <w:t xml:space="preserve">for tiers of the type “A(nnotation)” the software checks, whether a tier of the type “T(ranscription)” that is linked to the same speaker exists. If this is the case, an </w:t>
      </w:r>
      <w:r>
        <w:rPr>
          <w:rStyle w:val="ButtonsZchn"/>
        </w:rPr>
        <w:t>OK</w:t>
      </w:r>
      <w:r>
        <w:t xml:space="preserve"> will appear, otherwise “#Error”. For tiers of type “T(ranscription)” or “D(escription)”, “n.a.” for “not applicable”</w:t>
      </w:r>
      <w:r w:rsidR="00E40D09">
        <w:t>,</w:t>
      </w:r>
      <w:r>
        <w:t xml:space="preserve"> is displayed.</w:t>
      </w:r>
    </w:p>
    <w:p w:rsidR="00322528" w:rsidRDefault="00A46B31" w:rsidP="008338F0">
      <w:pPr>
        <w:pStyle w:val="Aufzhlungszeichen1"/>
      </w:pPr>
      <w:r w:rsidRPr="00E40D09">
        <w:rPr>
          <w:shd w:val="clear" w:color="auto" w:fill="D9D9D9"/>
        </w:rPr>
        <w:t>Annotation mismatches</w:t>
      </w:r>
      <w:r w:rsidRPr="00E40D09">
        <w:rPr>
          <w:rStyle w:val="Standard-BlockCharCharCharChar"/>
        </w:rPr>
        <w:t>:</w:t>
      </w:r>
      <w:r>
        <w:t xml:space="preserve"> for tiers of the type “A(nnotation)”, the software checks whether all events have a corresponding event in the respective tier of type “T(ranscription)” (see also </w:t>
      </w:r>
      <w:r w:rsidR="00E40D09" w:rsidRPr="00E40D09">
        <w:rPr>
          <w:rStyle w:val="Menufunction"/>
        </w:rPr>
        <w:fldChar w:fldCharType="begin"/>
      </w:r>
      <w:r w:rsidR="00E40D09" w:rsidRPr="00E40D09">
        <w:rPr>
          <w:rStyle w:val="Menufunction"/>
        </w:rPr>
        <w:instrText xml:space="preserve"> REF _Ref472787194 \h </w:instrText>
      </w:r>
      <w:r w:rsidR="00E40D09">
        <w:rPr>
          <w:rStyle w:val="Menufunction"/>
        </w:rPr>
        <w:instrText xml:space="preserve"> \* MERGEFORMAT </w:instrText>
      </w:r>
      <w:r w:rsidR="00E40D09" w:rsidRPr="00E40D09">
        <w:rPr>
          <w:rStyle w:val="Menufunction"/>
        </w:rPr>
      </w:r>
      <w:r w:rsidR="00E40D09" w:rsidRPr="00E40D09">
        <w:rPr>
          <w:rStyle w:val="Menufunction"/>
        </w:rPr>
        <w:fldChar w:fldCharType="separate"/>
      </w:r>
      <w:r w:rsidR="003E68CF" w:rsidRPr="003E68CF">
        <w:rPr>
          <w:rStyle w:val="Menufunction"/>
        </w:rPr>
        <w:t>Transcription &gt; Structure errors…</w:t>
      </w:r>
      <w:r w:rsidR="00E40D09" w:rsidRPr="00E40D09">
        <w:rPr>
          <w:rStyle w:val="Menufunction"/>
        </w:rPr>
        <w:fldChar w:fldCharType="end"/>
      </w:r>
      <w:r>
        <w:t xml:space="preserve">). If this is the case, </w:t>
      </w:r>
      <w:r w:rsidR="00E40D09">
        <w:t>“</w:t>
      </w:r>
      <w:r w:rsidRPr="00E40D09">
        <w:rPr>
          <w:rStyle w:val="Standard-BlockCharCharCharChar"/>
        </w:rPr>
        <w:t>OK</w:t>
      </w:r>
      <w:r w:rsidR="00E40D09">
        <w:rPr>
          <w:rStyle w:val="Standard-BlockCharCharCharChar"/>
        </w:rPr>
        <w:t>”</w:t>
      </w:r>
      <w:r>
        <w:t xml:space="preserve"> will appear, otherwise the number of faulty annotations will be shown. For tiers of type “T(ranscription)” or “D(escrip</w:t>
      </w:r>
      <w:r w:rsidR="00E40D09">
        <w:t>tion)”, “n.a.”</w:t>
      </w:r>
      <w:r>
        <w:t xml:space="preserve"> for “not applicable” is displayed.</w:t>
      </w:r>
    </w:p>
    <w:p w:rsidR="003D1908" w:rsidRDefault="00A46B31" w:rsidP="00322528">
      <w:pPr>
        <w:pStyle w:val="Standard-BlockCharCharChar"/>
      </w:pPr>
      <w:r>
        <w:rPr>
          <w:lang w:val="de-DE" w:eastAsia="de-DE" w:bidi="ar-SA"/>
        </w:rPr>
        <mc:AlternateContent>
          <mc:Choice Requires="wps">
            <w:drawing>
              <wp:anchor distT="0" distB="0" distL="114300" distR="114300" simplePos="0" relativeHeight="251663360" behindDoc="0" locked="0" layoutInCell="1" allowOverlap="1" wp14:anchorId="300BF1BB" wp14:editId="55456341">
                <wp:simplePos x="0" y="0"/>
                <wp:positionH relativeFrom="column">
                  <wp:posOffset>1199515</wp:posOffset>
                </wp:positionH>
                <wp:positionV relativeFrom="paragraph">
                  <wp:posOffset>137160</wp:posOffset>
                </wp:positionV>
                <wp:extent cx="68580" cy="234315"/>
                <wp:effectExtent l="0" t="0" r="7620" b="13335"/>
                <wp:wrapNone/>
                <wp:docPr id="271"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 cy="234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96662" w:rsidRDefault="00396662"/>
                        </w:txbxContent>
                      </wps:txbx>
                      <wps:bodyPr rot="0" vert="horz" wrap="non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1" o:spid="_x0000_s1037" type="#_x0000_t202" style="position:absolute;left:0;text-align:left;margin-left:94.45pt;margin-top:10.8pt;width:5.4pt;height:18.45pt;z-index:25166336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" filled="f" stroked="f">
                <v:textbox inset="0,0,0,0">
                  <w:txbxContent>
                    <w:p w:rsidR="00396662" w:rsidRDefault="00396662"/>
                  </w:txbxContent>
                </v:textbox>
              </v:shape>
            </w:pict>
          </mc:Fallback>
        </mc:AlternateContent>
      </w:r>
    </w:p>
    <w:p w:rsidR="003D1908" w:rsidRDefault="00A46B31" w:rsidP="00CE6849">
      <w:pPr>
        <w:pStyle w:val="berschrift3"/>
      </w:pPr>
      <w:bookmarkStart w:id="410" w:name="_Tier_&gt;_Add_tier…"/>
      <w:bookmarkStart w:id="411" w:name="_Toc55213864"/>
      <w:bookmarkStart w:id="412" w:name="_Toc69129854"/>
      <w:bookmarkStart w:id="413" w:name="_Toc69129995"/>
      <w:bookmarkStart w:id="414" w:name="_Ref108438134"/>
      <w:bookmarkStart w:id="415" w:name="_Ref472787549"/>
      <w:bookmarkStart w:id="416" w:name="_Toc472960825"/>
      <w:bookmarkEnd w:id="410"/>
      <w:r>
        <w:t>Tier &gt; Add tier…</w:t>
      </w:r>
      <w:bookmarkEnd w:id="411"/>
      <w:bookmarkEnd w:id="412"/>
      <w:bookmarkEnd w:id="413"/>
      <w:bookmarkEnd w:id="414"/>
      <w:bookmarkEnd w:id="415"/>
      <w:bookmarkEnd w:id="416"/>
      <w:r>
        <w:t xml:space="preserve"> </w:t>
      </w:r>
    </w:p>
    <w:p w:rsidR="003D1908" w:rsidRDefault="00E40D09" w:rsidP="00CE6849">
      <w:pPr>
        <w:pStyle w:val="Standard-BlockCharCharChar"/>
      </w:pPr>
      <w:r>
        <w:rPr>
          <w:lang w:val="de-DE" w:eastAsia="de-DE" w:bidi="ar-SA"/>
        </w:rPr>
        <w:drawing>
          <wp:inline distT="0" distB="0" distL="0" distR="0" wp14:anchorId="61FDAA06" wp14:editId="5B709A38">
            <wp:extent cx="235585" cy="233680"/>
            <wp:effectExtent l="0" t="0" r="0" b="0"/>
            <wp:docPr id="846" name="Bild 154" descr="AddT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AddTier"/>
                    <pic:cNvPicPr>
                      <a:picLocks noChangeAspect="1" noChangeArrowheads="1"/>
                    </pic:cNvPicPr>
                  </pic:nvPicPr>
                  <pic:blipFill>
                    <a:blip r:embed="rId281" cstate="print">
                      <a:extLst>
                        <a:ext uri="{BEBA8EAE-BF5A-486C-A8C5-ECC9F3942E4B}">
                          <a14:imgProps xmlns:a14="http://schemas.microsoft.com/office/drawing/2010/main">
                            <a14:imgLayer r:embed="rId282">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235585" cy="233680"/>
                    </a:xfrm>
                    <a:prstGeom prst="rect">
                      <a:avLst/>
                    </a:prstGeom>
                    <a:noFill/>
                    <a:ln>
                      <a:noFill/>
                    </a:ln>
                  </pic:spPr>
                </pic:pic>
              </a:graphicData>
            </a:graphic>
          </wp:inline>
        </w:drawing>
      </w:r>
      <w:r>
        <w:t xml:space="preserve"> </w:t>
      </w:r>
      <w:r w:rsidR="00A46B31">
        <w:t xml:space="preserve">(Shortcut: </w:t>
      </w:r>
      <w:r w:rsidR="00A46B31" w:rsidRPr="00E40D09">
        <w:rPr>
          <w:rStyle w:val="ButtonsZchn"/>
        </w:rPr>
        <w:t>CTRL</w:t>
      </w:r>
      <w:r>
        <w:t xml:space="preserve"> </w:t>
      </w:r>
      <w:r w:rsidR="00A46B31">
        <w:t>+</w:t>
      </w:r>
      <w:r>
        <w:t xml:space="preserve"> </w:t>
      </w:r>
      <w:r w:rsidR="00A46B31" w:rsidRPr="00E40D09">
        <w:rPr>
          <w:rStyle w:val="ButtonsZchn"/>
        </w:rPr>
        <w:t>A</w:t>
      </w:r>
      <w:r w:rsidR="00A46B31">
        <w:t xml:space="preserve"> on Windows, </w:t>
      </w:r>
      <w:r w:rsidR="00A46B31" w:rsidRPr="00E40D09">
        <w:rPr>
          <w:rStyle w:val="ButtonsZchn"/>
          <w:rFonts w:ascii="Cambria Math" w:eastAsia="Arial Unicode MS" w:hAnsi="Cambria Math" w:cs="Cambria Math"/>
        </w:rPr>
        <w:t>⌘</w:t>
      </w:r>
      <w:r>
        <w:t xml:space="preserve"> </w:t>
      </w:r>
      <w:r w:rsidR="00A46B31">
        <w:t>+</w:t>
      </w:r>
      <w:r>
        <w:t xml:space="preserve"> </w:t>
      </w:r>
      <w:r w:rsidR="00A46B31" w:rsidRPr="00E40D09">
        <w:rPr>
          <w:rStyle w:val="ButtonsZchn"/>
        </w:rPr>
        <w:t>A</w:t>
      </w:r>
      <w:r w:rsidR="00A46B31">
        <w:t xml:space="preserve"> on Mac)</w:t>
      </w:r>
    </w:p>
    <w:p w:rsidR="003D1908" w:rsidRDefault="00A46B31" w:rsidP="00CE6849">
      <w:pPr>
        <w:pStyle w:val="Standard-BlockCharCharChar"/>
      </w:pPr>
      <w:r>
        <w:t>Opens a dialog to add a new tier at the end of the transcription.</w:t>
      </w:r>
    </w:p>
    <w:p w:rsidR="00E40D09" w:rsidRDefault="00E40D09" w:rsidP="00E40D09">
      <w:pPr>
        <w:pStyle w:val="GraphikFormat"/>
      </w:pPr>
      <w:r>
        <w:rPr>
          <w:noProof/>
          <w:lang w:eastAsia="de-DE"/>
        </w:rPr>
        <w:drawing>
          <wp:inline distT="0" distB="0" distL="0" distR="0" wp14:anchorId="09D941B8" wp14:editId="6EBAEE7B">
            <wp:extent cx="3821501" cy="1710990"/>
            <wp:effectExtent l="0" t="0" r="7620" b="3810"/>
            <wp:docPr id="896" name="Grafik 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extLst>
                        <a:ext uri="{28A0092B-C50C-407E-A947-70E740481C1C}">
                          <a14:useLocalDpi xmlns:a14="http://schemas.microsoft.com/office/drawing/2010/main" val="0"/>
                        </a:ext>
                      </a:extLst>
                    </a:blip>
                    <a:stretch>
                      <a:fillRect/>
                    </a:stretch>
                  </pic:blipFill>
                  <pic:spPr>
                    <a:xfrm>
                      <a:off x="0" y="0"/>
                      <a:ext cx="3821501" cy="1710990"/>
                    </a:xfrm>
                    <a:prstGeom prst="rect">
                      <a:avLst/>
                    </a:prstGeom>
                  </pic:spPr>
                </pic:pic>
              </a:graphicData>
            </a:graphic>
          </wp:inline>
        </w:drawing>
      </w:r>
    </w:p>
    <w:p w:rsidR="00322528" w:rsidRDefault="00A46B31" w:rsidP="00CE6849">
      <w:pPr>
        <w:pStyle w:val="Standard-BlockCharCharChar"/>
      </w:pPr>
      <w:r>
        <w:rPr>
          <w:spacing w:val="-4"/>
        </w:rPr>
        <w:lastRenderedPageBreak/>
        <w:t xml:space="preserve">The entries under </w:t>
      </w:r>
      <w:r w:rsidRPr="00E40D09">
        <w:rPr>
          <w:rStyle w:val="RefsZchn"/>
        </w:rPr>
        <w:t>“Speaker”</w:t>
      </w:r>
      <w:r>
        <w:rPr>
          <w:spacing w:val="-4"/>
        </w:rPr>
        <w:t xml:space="preserve">, </w:t>
      </w:r>
      <w:r w:rsidRPr="00E40D09">
        <w:rPr>
          <w:rStyle w:val="RefsZchn"/>
        </w:rPr>
        <w:t>“Type”</w:t>
      </w:r>
      <w:r>
        <w:rPr>
          <w:spacing w:val="-4"/>
        </w:rPr>
        <w:t xml:space="preserve"> and </w:t>
      </w:r>
      <w:r w:rsidRPr="00E40D09">
        <w:rPr>
          <w:rStyle w:val="RefsZchn"/>
        </w:rPr>
        <w:t>“Category”</w:t>
      </w:r>
      <w:r>
        <w:rPr>
          <w:spacing w:val="-4"/>
        </w:rPr>
        <w:t xml:space="preserve"> are equivalent to the ones described above in </w:t>
      </w:r>
      <w:r w:rsidR="00E40D09" w:rsidRPr="00E40D09">
        <w:rPr>
          <w:rStyle w:val="Menufunction"/>
        </w:rPr>
        <w:fldChar w:fldCharType="begin"/>
      </w:r>
      <w:r w:rsidR="00E40D09" w:rsidRPr="00E40D09">
        <w:rPr>
          <w:rStyle w:val="Menufunction"/>
        </w:rPr>
        <w:instrText xml:space="preserve"> REF _Ref472787444 \h </w:instrText>
      </w:r>
      <w:r w:rsidR="00E40D09">
        <w:rPr>
          <w:rStyle w:val="Menufunction"/>
        </w:rPr>
        <w:instrText xml:space="preserve"> \* MERGEFORMAT </w:instrText>
      </w:r>
      <w:r w:rsidR="00E40D09" w:rsidRPr="00E40D09">
        <w:rPr>
          <w:rStyle w:val="Menufunction"/>
        </w:rPr>
      </w:r>
      <w:r w:rsidR="00E40D09" w:rsidRPr="00E40D09">
        <w:rPr>
          <w:rStyle w:val="Menufunction"/>
        </w:rPr>
        <w:fldChar w:fldCharType="separate"/>
      </w:r>
      <w:r w:rsidR="003E68CF" w:rsidRPr="003E68CF">
        <w:rPr>
          <w:rStyle w:val="Menufunction"/>
        </w:rPr>
        <w:t>Tier &gt; Tier properties…</w:t>
      </w:r>
      <w:r w:rsidR="00E40D09" w:rsidRPr="00E40D09">
        <w:rPr>
          <w:rStyle w:val="Menufunction"/>
        </w:rPr>
        <w:fldChar w:fldCharType="end"/>
      </w:r>
      <w:r>
        <w:t xml:space="preserve">. If the option </w:t>
      </w:r>
      <w:r w:rsidRPr="00E40D09">
        <w:rPr>
          <w:rStyle w:val="RefsZchn"/>
        </w:rPr>
        <w:t>“Copy events from”</w:t>
      </w:r>
      <w:r>
        <w:t xml:space="preserve"> is selected, empty events will be inserted into the new tier, wherever the copied tier also contains entries (this can be especially useful for annotation tiers).</w:t>
      </w:r>
    </w:p>
    <w:p w:rsidR="003D1908" w:rsidRDefault="00A46B31" w:rsidP="00CE6849">
      <w:pPr>
        <w:pStyle w:val="Standard-BlockCharCharChar"/>
      </w:pPr>
      <w:r>
        <w:rPr>
          <w:lang w:val="de-DE" w:eastAsia="de-DE" w:bidi="ar-SA"/>
        </w:rPr>
        <mc:AlternateContent>
          <mc:Choice Requires="wps">
            <w:drawing>
              <wp:anchor distT="0" distB="0" distL="114300" distR="114300" simplePos="0" relativeHeight="251675648" behindDoc="0" locked="0" layoutInCell="1" allowOverlap="1" wp14:anchorId="145BDF32" wp14:editId="238E340B">
                <wp:simplePos x="0" y="0"/>
                <wp:positionH relativeFrom="column">
                  <wp:posOffset>1313180</wp:posOffset>
                </wp:positionH>
                <wp:positionV relativeFrom="paragraph">
                  <wp:posOffset>144780</wp:posOffset>
                </wp:positionV>
                <wp:extent cx="68580" cy="234315"/>
                <wp:effectExtent l="0" t="0" r="7620" b="13335"/>
                <wp:wrapNone/>
                <wp:docPr id="263" name="Text 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 cy="234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96662" w:rsidRDefault="00396662"/>
                        </w:txbxContent>
                      </wps:txbx>
                      <wps:bodyPr rot="0" vert="horz" wrap="non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2" o:spid="_x0000_s1038" type="#_x0000_t202" style="position:absolute;left:0;text-align:left;margin-left:103.4pt;margin-top:11.4pt;width:5.4pt;height:18.45pt;z-index:25167564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" filled="f" stroked="f">
                <v:textbox inset="0,0,0,0">
                  <w:txbxContent>
                    <w:p w:rsidR="00396662" w:rsidRDefault="00396662"/>
                  </w:txbxContent>
                </v:textbox>
              </v:shape>
            </w:pict>
          </mc:Fallback>
        </mc:AlternateContent>
      </w:r>
    </w:p>
    <w:p w:rsidR="003D1908" w:rsidRDefault="00A46B31" w:rsidP="00CE6849">
      <w:pPr>
        <w:pStyle w:val="berschrift3"/>
      </w:pPr>
      <w:bookmarkStart w:id="417" w:name="_Tier_&gt;_Insert_tier…"/>
      <w:bookmarkStart w:id="418" w:name="_Toc55213865"/>
      <w:bookmarkStart w:id="419" w:name="_Toc69129855"/>
      <w:bookmarkStart w:id="420" w:name="_Toc69129996"/>
      <w:bookmarkStart w:id="421" w:name="_Ref108438143"/>
      <w:bookmarkStart w:id="422" w:name="_Toc472960826"/>
      <w:bookmarkEnd w:id="417"/>
      <w:r>
        <w:t>Tier &gt; Insert tier…</w:t>
      </w:r>
      <w:bookmarkEnd w:id="418"/>
      <w:bookmarkEnd w:id="419"/>
      <w:bookmarkEnd w:id="420"/>
      <w:bookmarkEnd w:id="421"/>
      <w:bookmarkEnd w:id="422"/>
    </w:p>
    <w:p w:rsidR="003D1908" w:rsidRDefault="00E40D09" w:rsidP="00CE6849">
      <w:pPr>
        <w:pStyle w:val="Standard-BlockCharCharChar"/>
      </w:pPr>
      <w:r>
        <w:rPr>
          <w:lang w:val="de-DE" w:eastAsia="de-DE" w:bidi="ar-SA"/>
        </w:rPr>
        <w:drawing>
          <wp:inline distT="0" distB="0" distL="0" distR="0" wp14:anchorId="216F4A49" wp14:editId="4581A684">
            <wp:extent cx="235585" cy="233680"/>
            <wp:effectExtent l="0" t="0" r="0" b="0"/>
            <wp:docPr id="847" name="Bild 157" descr="InsertT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InsertTier"/>
                    <pic:cNvPicPr>
                      <a:picLocks noChangeAspect="1" noChangeArrowheads="1"/>
                    </pic:cNvPicPr>
                  </pic:nvPicPr>
                  <pic:blipFill>
                    <a:blip r:embed="rId284" cstate="print">
                      <a:extLst>
                        <a:ext uri="{BEBA8EAE-BF5A-486C-A8C5-ECC9F3942E4B}">
                          <a14:imgProps xmlns:a14="http://schemas.microsoft.com/office/drawing/2010/main">
                            <a14:imgLayer r:embed="rId285">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235585" cy="233680"/>
                    </a:xfrm>
                    <a:prstGeom prst="rect">
                      <a:avLst/>
                    </a:prstGeom>
                    <a:noFill/>
                    <a:ln>
                      <a:noFill/>
                    </a:ln>
                  </pic:spPr>
                </pic:pic>
              </a:graphicData>
            </a:graphic>
          </wp:inline>
        </w:drawing>
      </w:r>
      <w:r w:rsidR="00D10559">
        <w:tab/>
      </w:r>
      <w:r>
        <w:t xml:space="preserve"> </w:t>
      </w:r>
      <w:r w:rsidR="00A46B31">
        <w:t xml:space="preserve">(Shortcut: </w:t>
      </w:r>
      <w:r w:rsidR="00A46B31" w:rsidRPr="00E40D09">
        <w:rPr>
          <w:rStyle w:val="ButtonsZchn"/>
        </w:rPr>
        <w:t>CTRL</w:t>
      </w:r>
      <w:r>
        <w:t xml:space="preserve"> </w:t>
      </w:r>
      <w:r w:rsidR="00A46B31">
        <w:t>+</w:t>
      </w:r>
      <w:r>
        <w:t xml:space="preserve"> </w:t>
      </w:r>
      <w:r w:rsidR="00A46B31" w:rsidRPr="00E40D09">
        <w:rPr>
          <w:rStyle w:val="ButtonsZchn"/>
        </w:rPr>
        <w:t>I</w:t>
      </w:r>
      <w:r w:rsidR="00A46B31">
        <w:t xml:space="preserve"> on Windows, </w:t>
      </w:r>
      <w:r w:rsidR="00A46B31" w:rsidRPr="00E40D09">
        <w:rPr>
          <w:rStyle w:val="ButtonsZchn"/>
          <w:rFonts w:ascii="Cambria Math" w:eastAsia="Arial Unicode MS" w:hAnsi="Cambria Math" w:cs="Cambria Math"/>
        </w:rPr>
        <w:t>⌘</w:t>
      </w:r>
      <w:r>
        <w:t xml:space="preserve"> </w:t>
      </w:r>
      <w:r w:rsidR="00A46B31">
        <w:t>+</w:t>
      </w:r>
      <w:r>
        <w:t xml:space="preserve"> </w:t>
      </w:r>
      <w:r w:rsidR="00A46B31" w:rsidRPr="00E40D09">
        <w:rPr>
          <w:rStyle w:val="ButtonsZchn"/>
        </w:rPr>
        <w:t>I</w:t>
      </w:r>
      <w:r w:rsidR="00A46B31">
        <w:t xml:space="preserve"> on Mac)</w:t>
      </w:r>
    </w:p>
    <w:p w:rsidR="003D1908" w:rsidRDefault="00A46B31" w:rsidP="00CE6849">
      <w:pPr>
        <w:pStyle w:val="Standard-BlockCharCharChar"/>
      </w:pPr>
      <w:r>
        <w:t xml:space="preserve">Opens a dialog to insert a new tier above the currently selected tier. The dialog is identical to the </w:t>
      </w:r>
      <w:r w:rsidR="00E40D09" w:rsidRPr="00E40D09">
        <w:rPr>
          <w:rStyle w:val="Menufunction"/>
        </w:rPr>
        <w:fldChar w:fldCharType="begin"/>
      </w:r>
      <w:r w:rsidR="00E40D09" w:rsidRPr="00E40D09">
        <w:rPr>
          <w:rStyle w:val="Menufunction"/>
        </w:rPr>
        <w:instrText xml:space="preserve"> REF _Ref472787549 \h </w:instrText>
      </w:r>
      <w:r w:rsidR="00E40D09">
        <w:rPr>
          <w:rStyle w:val="Menufunction"/>
        </w:rPr>
        <w:instrText xml:space="preserve"> \* MERGEFORMAT </w:instrText>
      </w:r>
      <w:r w:rsidR="00E40D09" w:rsidRPr="00E40D09">
        <w:rPr>
          <w:rStyle w:val="Menufunction"/>
        </w:rPr>
      </w:r>
      <w:r w:rsidR="00E40D09" w:rsidRPr="00E40D09">
        <w:rPr>
          <w:rStyle w:val="Menufunction"/>
        </w:rPr>
        <w:fldChar w:fldCharType="separate"/>
      </w:r>
      <w:r w:rsidR="003E68CF" w:rsidRPr="003E68CF">
        <w:rPr>
          <w:rStyle w:val="Menufunction"/>
        </w:rPr>
        <w:t>Tier &gt; Add tier…</w:t>
      </w:r>
      <w:r w:rsidR="00E40D09" w:rsidRPr="00E40D09">
        <w:rPr>
          <w:rStyle w:val="Menufunction"/>
        </w:rPr>
        <w:fldChar w:fldCharType="end"/>
      </w:r>
      <w:r>
        <w:t xml:space="preserve"> dialog described above.</w:t>
      </w:r>
    </w:p>
    <w:p w:rsidR="00322528" w:rsidRDefault="00322528" w:rsidP="00CE6849">
      <w:pPr>
        <w:pStyle w:val="Standard-BlockCharCharChar"/>
      </w:pPr>
    </w:p>
    <w:p w:rsidR="003D1908" w:rsidRDefault="00A46B31" w:rsidP="00CE6849">
      <w:pPr>
        <w:pStyle w:val="berschrift3"/>
      </w:pPr>
      <w:bookmarkStart w:id="423" w:name="_Tier_&gt;_Remove_tier…"/>
      <w:bookmarkStart w:id="424" w:name="_Toc55213866"/>
      <w:bookmarkStart w:id="425" w:name="_Toc69129856"/>
      <w:bookmarkStart w:id="426" w:name="_Toc69129997"/>
      <w:bookmarkStart w:id="427" w:name="_Ref108438154"/>
      <w:bookmarkStart w:id="428" w:name="_Toc472960827"/>
      <w:bookmarkEnd w:id="423"/>
      <w:r>
        <w:t>Tier &gt; Remove tier…</w:t>
      </w:r>
      <w:bookmarkEnd w:id="424"/>
      <w:bookmarkEnd w:id="425"/>
      <w:bookmarkEnd w:id="426"/>
      <w:bookmarkEnd w:id="427"/>
      <w:bookmarkEnd w:id="428"/>
    </w:p>
    <w:p w:rsidR="00E40D09" w:rsidRDefault="00E40D09" w:rsidP="00CE6849">
      <w:pPr>
        <w:pStyle w:val="Standard-BlockCharCharChar"/>
      </w:pPr>
      <w:r>
        <w:rPr>
          <w:lang w:val="de-DE" w:eastAsia="de-DE" w:bidi="ar-SA"/>
        </w:rPr>
        <w:drawing>
          <wp:inline distT="0" distB="0" distL="0" distR="0" wp14:anchorId="19DDE12F" wp14:editId="701489A2">
            <wp:extent cx="235585" cy="233680"/>
            <wp:effectExtent l="0" t="0" r="0" b="0"/>
            <wp:docPr id="848" name="Bild 159" descr="RemoveT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RemoveTier"/>
                    <pic:cNvPicPr>
                      <a:picLocks noChangeAspect="1" noChangeArrowheads="1"/>
                    </pic:cNvPicPr>
                  </pic:nvPicPr>
                  <pic:blipFill>
                    <a:blip r:embed="rId286" cstate="print">
                      <a:extLst>
                        <a:ext uri="{BEBA8EAE-BF5A-486C-A8C5-ECC9F3942E4B}">
                          <a14:imgProps xmlns:a14="http://schemas.microsoft.com/office/drawing/2010/main">
                            <a14:imgLayer r:embed="rId287">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235585" cy="233680"/>
                    </a:xfrm>
                    <a:prstGeom prst="rect">
                      <a:avLst/>
                    </a:prstGeom>
                    <a:noFill/>
                    <a:ln>
                      <a:noFill/>
                    </a:ln>
                  </pic:spPr>
                </pic:pic>
              </a:graphicData>
            </a:graphic>
          </wp:inline>
        </w:drawing>
      </w:r>
      <w:r w:rsidR="00932FA7">
        <w:tab/>
      </w:r>
      <w:r w:rsidR="00A46B31">
        <w:t xml:space="preserve"> Removes the currently selected tier. </w:t>
      </w:r>
    </w:p>
    <w:p w:rsidR="003D1908" w:rsidRDefault="00A46B31" w:rsidP="00CE6849">
      <w:pPr>
        <w:pStyle w:val="Standard-BlockCharCharChar"/>
      </w:pPr>
      <w:r>
        <w:t xml:space="preserve">A confirmation prompt is then carried out. In order to hide a tier, rather than deleting it permanently, use </w:t>
      </w:r>
      <w:r w:rsidR="00E40D09" w:rsidRPr="00E40D09">
        <w:rPr>
          <w:rStyle w:val="Menufunction"/>
        </w:rPr>
        <w:fldChar w:fldCharType="begin"/>
      </w:r>
      <w:r w:rsidR="00E40D09" w:rsidRPr="00E40D09">
        <w:rPr>
          <w:rStyle w:val="Menufunction"/>
        </w:rPr>
        <w:instrText xml:space="preserve"> REF _Ref472787640 \h </w:instrText>
      </w:r>
      <w:r w:rsidR="00E40D09">
        <w:rPr>
          <w:rStyle w:val="Menufunction"/>
        </w:rPr>
        <w:instrText xml:space="preserve"> \* MERGEFORMAT </w:instrText>
      </w:r>
      <w:r w:rsidR="00E40D09" w:rsidRPr="00E40D09">
        <w:rPr>
          <w:rStyle w:val="Menufunction"/>
        </w:rPr>
      </w:r>
      <w:r w:rsidR="00E40D09" w:rsidRPr="00E40D09">
        <w:rPr>
          <w:rStyle w:val="Menufunction"/>
        </w:rPr>
        <w:fldChar w:fldCharType="separate"/>
      </w:r>
      <w:r w:rsidR="003E68CF" w:rsidRPr="003E68CF">
        <w:rPr>
          <w:rStyle w:val="Menufunction"/>
        </w:rPr>
        <w:t>Tier &gt; Hide tier</w:t>
      </w:r>
      <w:r w:rsidR="00E40D09" w:rsidRPr="00E40D09">
        <w:rPr>
          <w:rStyle w:val="Menufunction"/>
        </w:rPr>
        <w:fldChar w:fldCharType="end"/>
      </w:r>
      <w:r>
        <w:t>.</w:t>
      </w:r>
      <w:bookmarkStart w:id="429" w:name="_Tier_&gt;_Move_tier_upwards…"/>
      <w:bookmarkStart w:id="430" w:name="_Toc55213867"/>
      <w:bookmarkStart w:id="431" w:name="_Toc69129857"/>
      <w:bookmarkStart w:id="432" w:name="_Toc69129998"/>
      <w:bookmarkStart w:id="433" w:name="_Ref108438161"/>
      <w:bookmarkEnd w:id="429"/>
    </w:p>
    <w:p w:rsidR="00322528" w:rsidRDefault="00322528" w:rsidP="00CE6849">
      <w:pPr>
        <w:pStyle w:val="Standard-BlockCharCharChar"/>
      </w:pPr>
    </w:p>
    <w:p w:rsidR="003D1908" w:rsidRDefault="00A46B31" w:rsidP="00CE6849">
      <w:pPr>
        <w:pStyle w:val="berschrift3"/>
      </w:pPr>
      <w:bookmarkStart w:id="434" w:name="_Toc472960828"/>
      <w:r>
        <w:t>Tier &gt; Move tier upwards…</w:t>
      </w:r>
      <w:bookmarkEnd w:id="430"/>
      <w:bookmarkEnd w:id="431"/>
      <w:bookmarkEnd w:id="432"/>
      <w:bookmarkEnd w:id="433"/>
      <w:bookmarkEnd w:id="434"/>
    </w:p>
    <w:p w:rsidR="003D1908" w:rsidRDefault="00FC5756" w:rsidP="00CE6849">
      <w:pPr>
        <w:pStyle w:val="Standard-BlockCharCharChar"/>
      </w:pPr>
      <w:r>
        <w:rPr>
          <w:lang w:val="de-DE" w:eastAsia="de-DE" w:bidi="ar-SA"/>
        </w:rPr>
        <w:drawing>
          <wp:inline distT="0" distB="0" distL="0" distR="0" wp14:anchorId="5EF10994" wp14:editId="60096B2C">
            <wp:extent cx="235585" cy="233680"/>
            <wp:effectExtent l="0" t="0" r="0" b="0"/>
            <wp:docPr id="849" name="Bild 161" descr="MoveTier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MoveTierUp"/>
                    <pic:cNvPicPr>
                      <a:picLocks noChangeAspect="1" noChangeArrowheads="1"/>
                    </pic:cNvPicPr>
                  </pic:nvPicPr>
                  <pic:blipFill>
                    <a:blip r:embed="rId288" cstate="print">
                      <a:extLst>
                        <a:ext uri="{BEBA8EAE-BF5A-486C-A8C5-ECC9F3942E4B}">
                          <a14:imgProps xmlns:a14="http://schemas.microsoft.com/office/drawing/2010/main">
                            <a14:imgLayer r:embed="rId289">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235585" cy="233680"/>
                    </a:xfrm>
                    <a:prstGeom prst="rect">
                      <a:avLst/>
                    </a:prstGeom>
                    <a:noFill/>
                    <a:ln>
                      <a:noFill/>
                    </a:ln>
                  </pic:spPr>
                </pic:pic>
              </a:graphicData>
            </a:graphic>
          </wp:inline>
        </w:drawing>
      </w:r>
      <w:r w:rsidR="00932FA7">
        <w:tab/>
        <w:t xml:space="preserve"> </w:t>
      </w:r>
      <w:r w:rsidR="00A46B31">
        <w:t xml:space="preserve">(Shortcut: </w:t>
      </w:r>
      <w:r w:rsidR="00A46B31" w:rsidRPr="00FC5756">
        <w:rPr>
          <w:rStyle w:val="ButtonsZchn"/>
        </w:rPr>
        <w:t>CTRL</w:t>
      </w:r>
      <w:r>
        <w:t xml:space="preserve"> </w:t>
      </w:r>
      <w:r w:rsidR="00A46B31">
        <w:t>+</w:t>
      </w:r>
      <w:r>
        <w:t xml:space="preserve"> </w:t>
      </w:r>
      <w:r w:rsidR="007B76F8" w:rsidRPr="007B76F8">
        <w:rPr>
          <w:rStyle w:val="ButtonsZchn"/>
        </w:rPr>
        <w:sym w:font="Wingdings 3" w:char="F09F"/>
      </w:r>
      <w:r w:rsidR="00A46B31">
        <w:t xml:space="preserve"> Windows, </w:t>
      </w:r>
      <w:r w:rsidR="00A46B31" w:rsidRPr="00FC5756">
        <w:rPr>
          <w:rStyle w:val="ButtonsZchn"/>
          <w:rFonts w:ascii="Cambria Math" w:eastAsia="Arial Unicode MS" w:hAnsi="Cambria Math" w:cs="Cambria Math"/>
        </w:rPr>
        <w:t>⌘</w:t>
      </w:r>
      <w:r>
        <w:t xml:space="preserve"> </w:t>
      </w:r>
      <w:r w:rsidR="00A46B31">
        <w:t>+</w:t>
      </w:r>
      <w:r>
        <w:t xml:space="preserve"> </w:t>
      </w:r>
      <w:r w:rsidR="007B76F8" w:rsidRPr="007B76F8">
        <w:rPr>
          <w:rStyle w:val="ButtonsZchn"/>
        </w:rPr>
        <w:sym w:font="Wingdings 3" w:char="F09F"/>
      </w:r>
      <w:r w:rsidR="00A46B31">
        <w:t xml:space="preserve"> on Mac)</w:t>
      </w:r>
    </w:p>
    <w:p w:rsidR="003D1908" w:rsidRDefault="00A46B31" w:rsidP="00CE6849">
      <w:pPr>
        <w:pStyle w:val="Standard-BlockCharCharChar"/>
      </w:pPr>
      <w:r>
        <w:t>Moves the currently selected tier upwards.</w:t>
      </w:r>
    </w:p>
    <w:p w:rsidR="00322528" w:rsidRDefault="00322528" w:rsidP="00CE6849">
      <w:pPr>
        <w:pStyle w:val="Standard-BlockCharCharChar"/>
      </w:pPr>
    </w:p>
    <w:p w:rsidR="003D1908" w:rsidRDefault="00A46B31" w:rsidP="00CE6849">
      <w:pPr>
        <w:pStyle w:val="berschrift3"/>
      </w:pPr>
      <w:bookmarkStart w:id="435" w:name="_Tier_&gt;_Change_tier_order…"/>
      <w:bookmarkStart w:id="436" w:name="_Toc55213868"/>
      <w:bookmarkStart w:id="437" w:name="_Toc69129858"/>
      <w:bookmarkStart w:id="438" w:name="_Toc69129999"/>
      <w:bookmarkStart w:id="439" w:name="_Ref108438168"/>
      <w:bookmarkStart w:id="440" w:name="_Ref472953961"/>
      <w:bookmarkStart w:id="441" w:name="_Toc472960829"/>
      <w:bookmarkEnd w:id="435"/>
      <w:r>
        <w:t>Tier &gt; Change tier order…</w:t>
      </w:r>
      <w:bookmarkEnd w:id="436"/>
      <w:bookmarkEnd w:id="437"/>
      <w:bookmarkEnd w:id="438"/>
      <w:bookmarkEnd w:id="439"/>
      <w:bookmarkEnd w:id="440"/>
      <w:bookmarkEnd w:id="441"/>
    </w:p>
    <w:p w:rsidR="003D1908" w:rsidRDefault="00FC5756" w:rsidP="00CE6849">
      <w:pPr>
        <w:pStyle w:val="Standard-BlockCharCharChar"/>
      </w:pPr>
      <w:r>
        <w:rPr>
          <w:lang w:val="de-DE" w:eastAsia="de-DE" w:bidi="ar-SA"/>
        </w:rPr>
        <w:drawing>
          <wp:inline distT="0" distB="0" distL="0" distR="0" wp14:anchorId="64617337" wp14:editId="098DE4F8">
            <wp:extent cx="235585" cy="233680"/>
            <wp:effectExtent l="0" t="0" r="0" b="0"/>
            <wp:docPr id="850" name="Bild 163" descr="ChangeTier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ChangeTierOrder"/>
                    <pic:cNvPicPr>
                      <a:picLocks noChangeAspect="1" noChangeArrowheads="1"/>
                    </pic:cNvPicPr>
                  </pic:nvPicPr>
                  <pic:blipFill>
                    <a:blip r:embed="rId290" cstate="print">
                      <a:extLst>
                        <a:ext uri="{BEBA8EAE-BF5A-486C-A8C5-ECC9F3942E4B}">
                          <a14:imgProps xmlns:a14="http://schemas.microsoft.com/office/drawing/2010/main">
                            <a14:imgLayer r:embed="rId291">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235585" cy="233680"/>
                    </a:xfrm>
                    <a:prstGeom prst="rect">
                      <a:avLst/>
                    </a:prstGeom>
                    <a:noFill/>
                    <a:ln>
                      <a:noFill/>
                    </a:ln>
                  </pic:spPr>
                </pic:pic>
              </a:graphicData>
            </a:graphic>
          </wp:inline>
        </w:drawing>
      </w:r>
      <w:r w:rsidR="00932FA7">
        <w:tab/>
      </w:r>
      <w:r>
        <w:t xml:space="preserve"> </w:t>
      </w:r>
      <w:r w:rsidR="00A46B31">
        <w:t>Opens a dialog that allows changing the tier order:</w:t>
      </w:r>
    </w:p>
    <w:p w:rsidR="003D1908" w:rsidRPr="00932FA7" w:rsidRDefault="00A46B31">
      <w:pPr>
        <w:pStyle w:val="GraphikFormat"/>
        <w:rPr>
          <w:lang w:val="en-GB"/>
        </w:rPr>
      </w:pPr>
      <w:r>
        <w:rPr>
          <w:noProof/>
          <w:lang w:eastAsia="de-DE"/>
        </w:rPr>
        <w:drawing>
          <wp:inline distT="0" distB="0" distL="0" distR="0" wp14:anchorId="2395A55C" wp14:editId="3EF574CB">
            <wp:extent cx="1743075" cy="1914525"/>
            <wp:effectExtent l="0" t="0" r="9525" b="9525"/>
            <wp:docPr id="164" name="Bild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292" cstate="print">
                      <a:extLst>
                        <a:ext uri="{BEBA8EAE-BF5A-486C-A8C5-ECC9F3942E4B}">
                          <a14:imgProps xmlns:a14="http://schemas.microsoft.com/office/drawing/2010/main">
                            <a14:imgLayer r:embed="rId293">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1743075" cy="1914525"/>
                    </a:xfrm>
                    <a:prstGeom prst="rect">
                      <a:avLst/>
                    </a:prstGeom>
                    <a:noFill/>
                    <a:ln>
                      <a:noFill/>
                    </a:ln>
                  </pic:spPr>
                </pic:pic>
              </a:graphicData>
            </a:graphic>
          </wp:inline>
        </w:drawing>
      </w:r>
    </w:p>
    <w:p w:rsidR="00322528" w:rsidRDefault="00A46B31" w:rsidP="00CE6849">
      <w:pPr>
        <w:pStyle w:val="Standard-BlockCharCharChar"/>
      </w:pPr>
      <w:r>
        <w:t xml:space="preserve">Select the tier that you would like to move, click </w:t>
      </w:r>
      <w:r w:rsidR="00FC5756" w:rsidRPr="00FC5756">
        <w:rPr>
          <w:rStyle w:val="ButtonsZchn"/>
        </w:rPr>
        <w:t>Up</w:t>
      </w:r>
      <w:r w:rsidR="00FC5756">
        <w:t xml:space="preserve"> to move it up or </w:t>
      </w:r>
      <w:r w:rsidR="00FC5756" w:rsidRPr="00FC5756">
        <w:rPr>
          <w:rStyle w:val="ButtonsZchn"/>
        </w:rPr>
        <w:t>D</w:t>
      </w:r>
      <w:r w:rsidRPr="00FC5756">
        <w:rPr>
          <w:rStyle w:val="ButtonsZchn"/>
        </w:rPr>
        <w:t>own</w:t>
      </w:r>
      <w:r>
        <w:t xml:space="preserve">, to move it down. In order to save the changes made, close the dialog by clicking </w:t>
      </w:r>
      <w:r>
        <w:rPr>
          <w:rStyle w:val="ButtonsZchn"/>
        </w:rPr>
        <w:t>OK</w:t>
      </w:r>
      <w:r>
        <w:t xml:space="preserve">. </w:t>
      </w:r>
    </w:p>
    <w:p w:rsidR="003D1908" w:rsidRDefault="00A46B31" w:rsidP="00CE6849">
      <w:pPr>
        <w:pStyle w:val="Standard-BlockCharCharChar"/>
      </w:pPr>
      <w:r>
        <w:rPr>
          <w:lang w:val="de-DE" w:eastAsia="de-DE" w:bidi="ar-SA"/>
        </w:rPr>
        <w:lastRenderedPageBreak/>
        <mc:AlternateContent>
          <mc:Choice Requires="wps">
            <w:drawing>
              <wp:anchor distT="0" distB="0" distL="114300" distR="114300" simplePos="0" relativeHeight="251814912" behindDoc="0" locked="0" layoutInCell="1" allowOverlap="1" wp14:anchorId="698E5654" wp14:editId="1492B267">
                <wp:simplePos x="0" y="0"/>
                <wp:positionH relativeFrom="column">
                  <wp:posOffset>1087120</wp:posOffset>
                </wp:positionH>
                <wp:positionV relativeFrom="paragraph">
                  <wp:posOffset>133985</wp:posOffset>
                </wp:positionV>
                <wp:extent cx="68580" cy="234315"/>
                <wp:effectExtent l="0" t="0" r="7620" b="13335"/>
                <wp:wrapNone/>
                <wp:docPr id="259" name="Text Box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 cy="234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96662" w:rsidRDefault="00396662"/>
                        </w:txbxContent>
                      </wps:txbx>
                      <wps:bodyPr rot="0" vert="horz" wrap="non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6" o:spid="_x0000_s1039" type="#_x0000_t202" style="position:absolute;left:0;text-align:left;margin-left:85.6pt;margin-top:10.55pt;width:5.4pt;height:18.45pt;z-index:25181491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" filled="f" stroked="f">
                <v:textbox inset="0,0,0,0">
                  <w:txbxContent>
                    <w:p w:rsidR="00396662" w:rsidRDefault="00396662"/>
                  </w:txbxContent>
                </v:textbox>
              </v:shape>
            </w:pict>
          </mc:Fallback>
        </mc:AlternateContent>
      </w:r>
    </w:p>
    <w:p w:rsidR="003D1908" w:rsidRDefault="00A46B31" w:rsidP="00CE6849">
      <w:pPr>
        <w:pStyle w:val="berschrift3"/>
      </w:pPr>
      <w:bookmarkStart w:id="442" w:name="_Tier_&gt;_Hide_tier"/>
      <w:bookmarkStart w:id="443" w:name="_Toc55213869"/>
      <w:bookmarkStart w:id="444" w:name="_Toc69129859"/>
      <w:bookmarkStart w:id="445" w:name="_Toc69130000"/>
      <w:bookmarkStart w:id="446" w:name="_Ref108438175"/>
      <w:bookmarkStart w:id="447" w:name="_Ref472711014"/>
      <w:bookmarkStart w:id="448" w:name="_Ref472787640"/>
      <w:bookmarkStart w:id="449" w:name="_Ref472892931"/>
      <w:bookmarkStart w:id="450" w:name="_Toc472960830"/>
      <w:bookmarkEnd w:id="442"/>
      <w:r>
        <w:t>Tier &gt; Hide tier</w:t>
      </w:r>
      <w:bookmarkEnd w:id="443"/>
      <w:bookmarkEnd w:id="444"/>
      <w:bookmarkEnd w:id="445"/>
      <w:bookmarkEnd w:id="446"/>
      <w:bookmarkEnd w:id="447"/>
      <w:bookmarkEnd w:id="448"/>
      <w:bookmarkEnd w:id="449"/>
      <w:bookmarkEnd w:id="450"/>
    </w:p>
    <w:p w:rsidR="003D1908" w:rsidRDefault="00823B63" w:rsidP="00CE6849">
      <w:pPr>
        <w:pStyle w:val="Standard-BlockCharCharChar"/>
      </w:pPr>
      <w:r>
        <w:rPr>
          <w:lang w:val="de-DE" w:eastAsia="de-DE" w:bidi="ar-SA"/>
        </w:rPr>
        <w:drawing>
          <wp:inline distT="0" distB="0" distL="0" distR="0" wp14:anchorId="5AD2E3BF" wp14:editId="6C809B45">
            <wp:extent cx="228600" cy="228600"/>
            <wp:effectExtent l="0" t="0" r="0" b="0"/>
            <wp:docPr id="926" name="Bild 7" descr="HideT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ideTier"/>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r w:rsidR="00932FA7">
        <w:tab/>
      </w:r>
      <w:r w:rsidR="00FC5756">
        <w:t xml:space="preserve"> </w:t>
      </w:r>
      <w:r w:rsidR="00A46B31">
        <w:t>Hides the currently selected tier.</w:t>
      </w:r>
    </w:p>
    <w:p w:rsidR="00322528" w:rsidRDefault="00322528" w:rsidP="00CE6849">
      <w:pPr>
        <w:pStyle w:val="Standard-BlockCharCharChar"/>
      </w:pPr>
    </w:p>
    <w:p w:rsidR="003D1908" w:rsidRDefault="00A46B31" w:rsidP="00CE6849">
      <w:pPr>
        <w:pStyle w:val="berschrift3"/>
      </w:pPr>
      <w:bookmarkStart w:id="451" w:name="_Tier_&gt;_Show_all_tiers"/>
      <w:bookmarkStart w:id="452" w:name="_Toc55213870"/>
      <w:bookmarkStart w:id="453" w:name="_Toc69129860"/>
      <w:bookmarkStart w:id="454" w:name="_Toc69130001"/>
      <w:bookmarkStart w:id="455" w:name="_Ref108438182"/>
      <w:bookmarkStart w:id="456" w:name="_Toc472960831"/>
      <w:bookmarkEnd w:id="451"/>
      <w:r>
        <w:t>Tier &gt; Show all tiers</w:t>
      </w:r>
      <w:bookmarkEnd w:id="452"/>
      <w:bookmarkEnd w:id="453"/>
      <w:bookmarkEnd w:id="454"/>
      <w:bookmarkEnd w:id="455"/>
      <w:bookmarkEnd w:id="456"/>
    </w:p>
    <w:p w:rsidR="003D1908" w:rsidRDefault="00823B63" w:rsidP="00CE6849">
      <w:pPr>
        <w:pStyle w:val="Standard-BlockCharCharChar"/>
      </w:pPr>
      <w:r>
        <w:rPr>
          <w:lang w:val="de-DE" w:eastAsia="de-DE" w:bidi="ar-SA"/>
        </w:rPr>
        <w:drawing>
          <wp:inline distT="0" distB="0" distL="0" distR="0" wp14:anchorId="6777F76B" wp14:editId="00C65485">
            <wp:extent cx="228600" cy="228600"/>
            <wp:effectExtent l="0" t="0" r="0" b="0"/>
            <wp:docPr id="924" name="Bild 8" descr="ShowAllTi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howAllTiers"/>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r w:rsidR="00932FA7">
        <w:tab/>
      </w:r>
      <w:r w:rsidR="00FC5756">
        <w:t xml:space="preserve"> </w:t>
      </w:r>
      <w:r w:rsidR="00322528">
        <w:t>Shows all hidden tiers again.</w:t>
      </w:r>
    </w:p>
    <w:p w:rsidR="00322528" w:rsidRDefault="00322528" w:rsidP="00CE6849">
      <w:pPr>
        <w:pStyle w:val="Standard-BlockCharCharChar"/>
      </w:pPr>
    </w:p>
    <w:p w:rsidR="003D1908" w:rsidRDefault="00A46B31" w:rsidP="00CE6849">
      <w:pPr>
        <w:pStyle w:val="berschrift3"/>
      </w:pPr>
      <w:bookmarkStart w:id="457" w:name="_Tier_&gt;_Remove_empty_events"/>
      <w:bookmarkStart w:id="458" w:name="_Toc55213871"/>
      <w:bookmarkStart w:id="459" w:name="_Toc69129861"/>
      <w:bookmarkStart w:id="460" w:name="_Toc69130002"/>
      <w:bookmarkStart w:id="461" w:name="_Ref108438190"/>
      <w:bookmarkStart w:id="462" w:name="_Toc472960832"/>
      <w:bookmarkEnd w:id="457"/>
      <w:r>
        <w:t>Tier &gt; Remove empty events</w:t>
      </w:r>
      <w:bookmarkEnd w:id="458"/>
      <w:bookmarkEnd w:id="459"/>
      <w:bookmarkEnd w:id="460"/>
      <w:bookmarkEnd w:id="461"/>
      <w:bookmarkEnd w:id="462"/>
    </w:p>
    <w:p w:rsidR="003D1908" w:rsidRDefault="00A46B31" w:rsidP="00CE6849">
      <w:pPr>
        <w:pStyle w:val="Standard-BlockCharCharChar"/>
      </w:pPr>
      <w:r>
        <w:t>Removes empty events, hence events that only contain spaces, from the currently selected tier.</w:t>
      </w:r>
    </w:p>
    <w:p w:rsidR="003D1908" w:rsidRDefault="003D1908" w:rsidP="00CE6849">
      <w:pPr>
        <w:pStyle w:val="Standard-BlockCharCharChar"/>
      </w:pPr>
    </w:p>
    <w:p w:rsidR="00FC5756" w:rsidRDefault="00FC5756" w:rsidP="00CE6849">
      <w:pPr>
        <w:pStyle w:val="Standard-BlockCharCharChar"/>
        <w:sectPr w:rsidR="00FC5756" w:rsidSect="00372541">
          <w:headerReference w:type="default" r:id="rId296"/>
          <w:pgSz w:w="11906" w:h="16838" w:code="9"/>
          <w:pgMar w:top="1417" w:right="1133" w:bottom="1134" w:left="1417" w:header="624" w:footer="624" w:gutter="0"/>
          <w:cols w:space="720"/>
          <w:docGrid w:linePitch="326"/>
        </w:sectPr>
      </w:pPr>
    </w:p>
    <w:p w:rsidR="003D1908" w:rsidRDefault="00A46B31">
      <w:pPr>
        <w:pStyle w:val="berschrift2"/>
        <w:numPr>
          <w:ilvl w:val="1"/>
          <w:numId w:val="9"/>
        </w:numPr>
      </w:pPr>
      <w:bookmarkStart w:id="463" w:name="_Event-Menü"/>
      <w:bookmarkStart w:id="464" w:name="_Toc55213872"/>
      <w:bookmarkStart w:id="465" w:name="_Toc69129862"/>
      <w:bookmarkStart w:id="466" w:name="_Toc69130003"/>
      <w:bookmarkStart w:id="467" w:name="_Toc472960833"/>
      <w:bookmarkEnd w:id="463"/>
      <w:r>
        <w:lastRenderedPageBreak/>
        <w:t>Event</w:t>
      </w:r>
      <w:bookmarkEnd w:id="464"/>
      <w:bookmarkEnd w:id="465"/>
      <w:bookmarkEnd w:id="466"/>
      <w:r>
        <w:t xml:space="preserve"> Menu</w:t>
      </w:r>
      <w:bookmarkEnd w:id="467"/>
    </w:p>
    <w:p w:rsidR="003D1908" w:rsidRDefault="00A46B31">
      <w:r>
        <w:rPr>
          <w:noProof/>
          <w:lang w:eastAsia="de-DE"/>
        </w:rPr>
        <w:drawing>
          <wp:inline distT="0" distB="0" distL="0" distR="0" wp14:anchorId="005BA655" wp14:editId="5708B1EA">
            <wp:extent cx="2586251" cy="4022153"/>
            <wp:effectExtent l="0" t="0" r="5080" b="0"/>
            <wp:docPr id="897" name="Grafik 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7"/>
                    <a:srcRect l="58794" t="14428" r="32122" b="43183"/>
                    <a:stretch/>
                  </pic:blipFill>
                  <pic:spPr bwMode="auto">
                    <a:xfrm>
                      <a:off x="0" y="0"/>
                      <a:ext cx="2587176" cy="4023592"/>
                    </a:xfrm>
                    <a:prstGeom prst="rect">
                      <a:avLst/>
                    </a:prstGeom>
                    <a:ln>
                      <a:noFill/>
                    </a:ln>
                    <a:extLst>
                      <a:ext uri="{53640926-AAD7-44D8-BBD7-CCE9431645EC}">
                        <a14:shadowObscured xmlns:a14="http://schemas.microsoft.com/office/drawing/2010/main"/>
                      </a:ext>
                    </a:extLst>
                  </pic:spPr>
                </pic:pic>
              </a:graphicData>
            </a:graphic>
          </wp:inline>
        </w:drawing>
      </w:r>
    </w:p>
    <w:p w:rsidR="00322528" w:rsidRDefault="00322528"/>
    <w:p w:rsidR="003D1908" w:rsidRDefault="00A46B31" w:rsidP="00CE6849">
      <w:pPr>
        <w:pStyle w:val="berschrift3"/>
      </w:pPr>
      <w:bookmarkStart w:id="468" w:name="_Event_&gt;_Event_properties…"/>
      <w:bookmarkStart w:id="469" w:name="_Toc55213885"/>
      <w:bookmarkStart w:id="470" w:name="_Toc69129863"/>
      <w:bookmarkStart w:id="471" w:name="_Toc69130004"/>
      <w:bookmarkStart w:id="472" w:name="_Ref108438199"/>
      <w:bookmarkStart w:id="473" w:name="_Toc415131215"/>
      <w:bookmarkStart w:id="474" w:name="_Toc472960834"/>
      <w:bookmarkStart w:id="475" w:name="_Toc55213873"/>
      <w:bookmarkEnd w:id="468"/>
      <w:r>
        <w:t>Event &gt; Event properties</w:t>
      </w:r>
      <w:bookmarkEnd w:id="469"/>
      <w:r>
        <w:t>…</w:t>
      </w:r>
      <w:bookmarkEnd w:id="470"/>
      <w:bookmarkEnd w:id="471"/>
      <w:bookmarkEnd w:id="472"/>
      <w:bookmarkEnd w:id="473"/>
      <w:bookmarkEnd w:id="474"/>
      <w:r>
        <w:t xml:space="preserve"> </w:t>
      </w:r>
    </w:p>
    <w:p w:rsidR="003D1908" w:rsidRDefault="00A46B31">
      <w:pPr>
        <w:spacing w:after="0"/>
        <w:rPr>
          <w:szCs w:val="24"/>
          <w:lang w:val="en-US" w:eastAsia="hi-IN" w:bidi="hi-IN"/>
        </w:rPr>
      </w:pPr>
      <w:r>
        <w:rPr>
          <w:szCs w:val="24"/>
          <w:lang w:val="en-US" w:eastAsia="hi-IN" w:bidi="hi-IN"/>
        </w:rPr>
        <w:t xml:space="preserve">(Shortcut: </w:t>
      </w:r>
      <w:r w:rsidRPr="00A8757F">
        <w:rPr>
          <w:rStyle w:val="ButtonsZchn"/>
        </w:rPr>
        <w:t>CTRL</w:t>
      </w:r>
      <w:r w:rsidR="00A8757F">
        <w:rPr>
          <w:szCs w:val="24"/>
          <w:lang w:val="en-US" w:eastAsia="hi-IN" w:bidi="hi-IN"/>
        </w:rPr>
        <w:t xml:space="preserve"> </w:t>
      </w:r>
      <w:r>
        <w:rPr>
          <w:szCs w:val="24"/>
          <w:lang w:val="en-US" w:eastAsia="hi-IN" w:bidi="hi-IN"/>
        </w:rPr>
        <w:t>+</w:t>
      </w:r>
      <w:r w:rsidR="00A8757F">
        <w:rPr>
          <w:szCs w:val="24"/>
          <w:lang w:val="en-US" w:eastAsia="hi-IN" w:bidi="hi-IN"/>
        </w:rPr>
        <w:t xml:space="preserve"> </w:t>
      </w:r>
      <w:r w:rsidRPr="00A8757F">
        <w:rPr>
          <w:rStyle w:val="ButtonsZchn"/>
        </w:rPr>
        <w:t>Enter</w:t>
      </w:r>
      <w:r>
        <w:rPr>
          <w:szCs w:val="24"/>
          <w:lang w:val="en-US" w:eastAsia="hi-IN" w:bidi="hi-IN"/>
        </w:rPr>
        <w:t xml:space="preserve"> on Windows, </w:t>
      </w:r>
      <w:r w:rsidRPr="00A8757F">
        <w:rPr>
          <w:rStyle w:val="ButtonsZchn"/>
          <w:rFonts w:ascii="Cambria Math" w:eastAsia="Arial Unicode MS" w:hAnsi="Cambria Math" w:cs="Cambria Math"/>
        </w:rPr>
        <w:t>⌘</w:t>
      </w:r>
      <w:r w:rsidR="00A8757F">
        <w:rPr>
          <w:szCs w:val="24"/>
          <w:lang w:val="en-US" w:eastAsia="hi-IN" w:bidi="hi-IN"/>
        </w:rPr>
        <w:t xml:space="preserve"> </w:t>
      </w:r>
      <w:r>
        <w:rPr>
          <w:szCs w:val="24"/>
          <w:lang w:val="en-US" w:eastAsia="hi-IN" w:bidi="hi-IN"/>
        </w:rPr>
        <w:t>+</w:t>
      </w:r>
      <w:r w:rsidR="00A8757F">
        <w:rPr>
          <w:szCs w:val="24"/>
          <w:lang w:val="en-US" w:eastAsia="hi-IN" w:bidi="hi-IN"/>
        </w:rPr>
        <w:t xml:space="preserve"> </w:t>
      </w:r>
      <w:r w:rsidRPr="00A8757F">
        <w:rPr>
          <w:rStyle w:val="ButtonsZchn"/>
        </w:rPr>
        <w:t>Enter</w:t>
      </w:r>
      <w:r>
        <w:rPr>
          <w:szCs w:val="24"/>
          <w:lang w:val="en-US" w:eastAsia="hi-IN" w:bidi="hi-IN"/>
        </w:rPr>
        <w:t xml:space="preserve"> on Mac, as well as by right clicking into the corresponding event)</w:t>
      </w:r>
    </w:p>
    <w:p w:rsidR="003D1908" w:rsidRDefault="00A46B31" w:rsidP="00CE6849">
      <w:pPr>
        <w:pStyle w:val="Standard-BlockCharCharChar"/>
      </w:pPr>
      <w:r>
        <w:t>Opens a dialog to edit the currently selected event:</w:t>
      </w:r>
    </w:p>
    <w:p w:rsidR="003D1908" w:rsidRDefault="00A46B31">
      <w:pPr>
        <w:pStyle w:val="GraphikFormat"/>
      </w:pPr>
      <w:r>
        <w:rPr>
          <w:noProof/>
          <w:lang w:eastAsia="de-DE"/>
        </w:rPr>
        <w:drawing>
          <wp:inline distT="0" distB="0" distL="0" distR="0" wp14:anchorId="039E5034" wp14:editId="6B7795DB">
            <wp:extent cx="4546121" cy="3006447"/>
            <wp:effectExtent l="0" t="0" r="6985" b="3810"/>
            <wp:docPr id="898" name="Grafik 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4553885" cy="3011582"/>
                    </a:xfrm>
                    <a:prstGeom prst="rect">
                      <a:avLst/>
                    </a:prstGeom>
                  </pic:spPr>
                </pic:pic>
              </a:graphicData>
            </a:graphic>
          </wp:inline>
        </w:drawing>
      </w:r>
    </w:p>
    <w:p w:rsidR="003D1908" w:rsidRPr="00D10559" w:rsidRDefault="00A46B31" w:rsidP="00CE6849">
      <w:pPr>
        <w:pStyle w:val="Standard-BlockCharCharChar"/>
        <w:rPr>
          <w:rFonts w:ascii="Arial Black" w:hAnsi="Arial Black"/>
          <w:b/>
          <w:sz w:val="20"/>
        </w:rPr>
      </w:pPr>
      <w:r>
        <w:lastRenderedPageBreak/>
        <w:t xml:space="preserve">The event text can be edited via </w:t>
      </w:r>
      <w:r w:rsidRPr="00A8757F">
        <w:rPr>
          <w:rStyle w:val="RefsZchn"/>
        </w:rPr>
        <w:t>“Event description”</w:t>
      </w:r>
      <w:r>
        <w:t xml:space="preserve"> – this may be of convenience especially when writing extensive descriptions. </w:t>
      </w:r>
      <w:r w:rsidRPr="00A8757F">
        <w:rPr>
          <w:rStyle w:val="RefsZchn"/>
        </w:rPr>
        <w:t>“User defined attributes”</w:t>
      </w:r>
      <w:r>
        <w:t xml:space="preserve"> allows the entry of user defined attribute-value pairs for the event (how to operate this field can be found under </w:t>
      </w:r>
      <w:r w:rsidR="00932FA7" w:rsidRPr="00932FA7">
        <w:rPr>
          <w:rStyle w:val="Menufunction"/>
        </w:rPr>
        <w:fldChar w:fldCharType="begin"/>
      </w:r>
      <w:r w:rsidR="00932FA7" w:rsidRPr="00932FA7">
        <w:rPr>
          <w:rStyle w:val="Menufunction"/>
        </w:rPr>
        <w:instrText xml:space="preserve"> REF _Ref472944756 \h </w:instrText>
      </w:r>
      <w:r w:rsidR="00932FA7">
        <w:rPr>
          <w:rStyle w:val="Menufunction"/>
        </w:rPr>
        <w:instrText xml:space="preserve"> \* MERGEFORMAT </w:instrText>
      </w:r>
      <w:r w:rsidR="00932FA7" w:rsidRPr="00932FA7">
        <w:rPr>
          <w:rStyle w:val="Menufunction"/>
        </w:rPr>
      </w:r>
      <w:r w:rsidR="00932FA7" w:rsidRPr="00932FA7">
        <w:rPr>
          <w:rStyle w:val="Menufunction"/>
        </w:rPr>
        <w:fldChar w:fldCharType="separate"/>
      </w:r>
      <w:r w:rsidR="003E68CF" w:rsidRPr="003E68CF">
        <w:rPr>
          <w:rStyle w:val="Menufunction"/>
        </w:rPr>
        <w:t>Transcription &gt; Meta information</w:t>
      </w:r>
      <w:r w:rsidR="003E68CF">
        <w:t>…</w:t>
      </w:r>
      <w:r w:rsidR="00932FA7" w:rsidRPr="00932FA7">
        <w:rPr>
          <w:rStyle w:val="Menufunction"/>
        </w:rPr>
        <w:fldChar w:fldCharType="end"/>
      </w:r>
      <w:r>
        <w:t>).</w:t>
      </w:r>
    </w:p>
    <w:p w:rsidR="00322528" w:rsidRDefault="00322528" w:rsidP="00CE6849">
      <w:pPr>
        <w:pStyle w:val="Standard-BlockCharCharChar"/>
      </w:pPr>
    </w:p>
    <w:p w:rsidR="003D1908" w:rsidRDefault="00A46B31" w:rsidP="00CE6849">
      <w:pPr>
        <w:pStyle w:val="berschrift3"/>
      </w:pPr>
      <w:bookmarkStart w:id="476" w:name="_Event_&gt;_Shift_characters_to_the_rig"/>
      <w:bookmarkStart w:id="477" w:name="_Ref108438327"/>
      <w:bookmarkStart w:id="478" w:name="_Toc472960835"/>
      <w:bookmarkStart w:id="479" w:name="_Toc55213878"/>
      <w:bookmarkStart w:id="480" w:name="_Toc69129869"/>
      <w:bookmarkStart w:id="481" w:name="_Toc69130010"/>
      <w:bookmarkStart w:id="482" w:name="_Toc69129864"/>
      <w:bookmarkStart w:id="483" w:name="_Toc69130005"/>
      <w:bookmarkStart w:id="484" w:name="_Ref108438210"/>
      <w:bookmarkEnd w:id="476"/>
      <w:r>
        <w:t>Event &gt; Remove</w:t>
      </w:r>
      <w:bookmarkEnd w:id="477"/>
      <w:bookmarkEnd w:id="478"/>
      <w:r>
        <w:t> </w:t>
      </w:r>
      <w:bookmarkEnd w:id="479"/>
      <w:bookmarkEnd w:id="480"/>
      <w:bookmarkEnd w:id="481"/>
    </w:p>
    <w:p w:rsidR="003D1908" w:rsidRDefault="00A8757F" w:rsidP="00CE6849">
      <w:pPr>
        <w:pStyle w:val="Standard-BlockCharCharChar"/>
      </w:pPr>
      <w:r>
        <w:rPr>
          <w:lang w:val="de-DE" w:eastAsia="de-DE" w:bidi="ar-SA"/>
        </w:rPr>
        <w:drawing>
          <wp:inline distT="0" distB="0" distL="0" distR="0" wp14:anchorId="65BCF0E3" wp14:editId="1C7217E6">
            <wp:extent cx="235585" cy="233680"/>
            <wp:effectExtent l="0" t="0" r="0" b="0"/>
            <wp:docPr id="853" name="Bild 173" descr="DeleteEv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DeleteEvent"/>
                    <pic:cNvPicPr>
                      <a:picLocks noChangeAspect="1" noChangeArrowheads="1"/>
                    </pic:cNvPicPr>
                  </pic:nvPicPr>
                  <pic:blipFill>
                    <a:blip r:embed="rId299" cstate="print">
                      <a:extLst>
                        <a:ext uri="{BEBA8EAE-BF5A-486C-A8C5-ECC9F3942E4B}">
                          <a14:imgProps xmlns:a14="http://schemas.microsoft.com/office/drawing/2010/main">
                            <a14:imgLayer r:embed="rId300">
                              <a14:imgEffect>
                                <a14:brightnessContrast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235585" cy="233680"/>
                    </a:xfrm>
                    <a:prstGeom prst="rect">
                      <a:avLst/>
                    </a:prstGeom>
                    <a:noFill/>
                    <a:ln>
                      <a:noFill/>
                    </a:ln>
                  </pic:spPr>
                </pic:pic>
              </a:graphicData>
            </a:graphic>
          </wp:inline>
        </w:drawing>
      </w:r>
      <w:r w:rsidR="00932FA7">
        <w:tab/>
      </w:r>
      <w:r>
        <w:t xml:space="preserve"> </w:t>
      </w:r>
      <w:r w:rsidR="00A46B31">
        <w:t xml:space="preserve">(Shortcut: </w:t>
      </w:r>
      <w:r w:rsidR="00A46B31" w:rsidRPr="00A8757F">
        <w:rPr>
          <w:rStyle w:val="ButtonsZchn"/>
        </w:rPr>
        <w:t>CTRL</w:t>
      </w:r>
      <w:r>
        <w:t xml:space="preserve"> </w:t>
      </w:r>
      <w:r w:rsidR="00A46B31">
        <w:t>+</w:t>
      </w:r>
      <w:r>
        <w:t xml:space="preserve"> </w:t>
      </w:r>
      <w:r w:rsidR="00A46B31" w:rsidRPr="00A8757F">
        <w:rPr>
          <w:rStyle w:val="ButtonsZchn"/>
        </w:rPr>
        <w:t>D</w:t>
      </w:r>
      <w:r w:rsidR="00A46B31">
        <w:t xml:space="preserve"> on Windows, </w:t>
      </w:r>
      <w:r w:rsidR="00A46B31" w:rsidRPr="00A8757F">
        <w:rPr>
          <w:rStyle w:val="ButtonsZchn"/>
          <w:rFonts w:ascii="Cambria Math" w:eastAsia="Arial Unicode MS" w:hAnsi="Cambria Math" w:cs="Cambria Math"/>
        </w:rPr>
        <w:t>⌘</w:t>
      </w:r>
      <w:r>
        <w:t xml:space="preserve"> </w:t>
      </w:r>
      <w:r w:rsidR="00A46B31">
        <w:t>+</w:t>
      </w:r>
      <w:r>
        <w:t xml:space="preserve"> </w:t>
      </w:r>
      <w:r w:rsidR="00A46B31" w:rsidRPr="00A8757F">
        <w:rPr>
          <w:rStyle w:val="ButtonsZchn"/>
        </w:rPr>
        <w:t>D</w:t>
      </w:r>
      <w:r w:rsidR="00A46B31">
        <w:t xml:space="preserve"> on Mac)</w:t>
      </w:r>
    </w:p>
    <w:p w:rsidR="003D1908" w:rsidRDefault="00A46B31" w:rsidP="00CE6849">
      <w:pPr>
        <w:pStyle w:val="Standard-BlockCharCharChar"/>
      </w:pPr>
      <w:r>
        <w:t>Removes the currently selected event.</w:t>
      </w:r>
    </w:p>
    <w:p w:rsidR="003D1908" w:rsidRDefault="00A46B31" w:rsidP="00CE6849">
      <w:pPr>
        <w:pStyle w:val="Standard-BlockCharCharChar"/>
      </w:pPr>
      <w:r>
        <w:t>Before:</w:t>
      </w:r>
    </w:p>
    <w:p w:rsidR="003D1908" w:rsidRPr="00932FA7" w:rsidRDefault="00A46B31">
      <w:pPr>
        <w:pStyle w:val="GraphikFormat"/>
        <w:rPr>
          <w:szCs w:val="24"/>
          <w:lang w:val="en-GB"/>
        </w:rPr>
      </w:pPr>
      <w:r>
        <w:rPr>
          <w:noProof/>
          <w:szCs w:val="24"/>
          <w:lang w:eastAsia="de-DE"/>
        </w:rPr>
        <w:drawing>
          <wp:inline distT="0" distB="0" distL="0" distR="0" wp14:anchorId="600B8774" wp14:editId="3558501F">
            <wp:extent cx="3238500" cy="638175"/>
            <wp:effectExtent l="0" t="0" r="0" b="9525"/>
            <wp:docPr id="174" name="Bild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301" cstate="print">
                      <a:extLst>
                        <a:ext uri="{BEBA8EAE-BF5A-486C-A8C5-ECC9F3942E4B}">
                          <a14:imgProps xmlns:a14="http://schemas.microsoft.com/office/drawing/2010/main">
                            <a14:imgLayer r:embed="rId302">
                              <a14:imgEffect>
                                <a14:brightnessContrast bright="20000" contrast="-20000"/>
                              </a14:imgEffect>
                            </a14:imgLayer>
                          </a14:imgProps>
                        </a:ext>
                        <a:ext uri="{28A0092B-C50C-407E-A947-70E740481C1C}">
                          <a14:useLocalDpi xmlns:a14="http://schemas.microsoft.com/office/drawing/2010/main" val="0"/>
                        </a:ext>
                      </a:extLst>
                    </a:blip>
                    <a:srcRect r="259" b="2562"/>
                    <a:stretch>
                      <a:fillRect/>
                    </a:stretch>
                  </pic:blipFill>
                  <pic:spPr bwMode="auto">
                    <a:xfrm>
                      <a:off x="0" y="0"/>
                      <a:ext cx="3238500" cy="638175"/>
                    </a:xfrm>
                    <a:prstGeom prst="rect">
                      <a:avLst/>
                    </a:prstGeom>
                    <a:noFill/>
                    <a:ln>
                      <a:noFill/>
                    </a:ln>
                  </pic:spPr>
                </pic:pic>
              </a:graphicData>
            </a:graphic>
          </wp:inline>
        </w:drawing>
      </w:r>
    </w:p>
    <w:p w:rsidR="003D1908" w:rsidRDefault="00A46B31" w:rsidP="00CE6849">
      <w:pPr>
        <w:pStyle w:val="Standard-BlockCharCharChar"/>
      </w:pPr>
      <w:r>
        <w:t>After:</w:t>
      </w:r>
    </w:p>
    <w:p w:rsidR="003D1908" w:rsidRDefault="00A46B31">
      <w:pPr>
        <w:pStyle w:val="GraphikFormat"/>
        <w:rPr>
          <w:lang w:val="en-GB"/>
        </w:rPr>
      </w:pPr>
      <w:r>
        <w:rPr>
          <w:noProof/>
          <w:lang w:eastAsia="de-DE"/>
        </w:rPr>
        <w:drawing>
          <wp:inline distT="0" distB="0" distL="0" distR="0" wp14:anchorId="18068D15" wp14:editId="4E5F0D9C">
            <wp:extent cx="3238500" cy="609600"/>
            <wp:effectExtent l="0" t="0" r="0" b="0"/>
            <wp:docPr id="175" name="Bild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303" cstate="print">
                      <a:extLst>
                        <a:ext uri="{BEBA8EAE-BF5A-486C-A8C5-ECC9F3942E4B}">
                          <a14:imgProps xmlns:a14="http://schemas.microsoft.com/office/drawing/2010/main">
                            <a14:imgLayer r:embed="rId304">
                              <a14:imgEffect>
                                <a14:brightnessContrast bright="20000" contrast="-20000"/>
                              </a14:imgEffect>
                            </a14:imgLayer>
                          </a14:imgProps>
                        </a:ext>
                        <a:ext uri="{28A0092B-C50C-407E-A947-70E740481C1C}">
                          <a14:useLocalDpi xmlns:a14="http://schemas.microsoft.com/office/drawing/2010/main" val="0"/>
                        </a:ext>
                      </a:extLst>
                    </a:blip>
                    <a:srcRect r="1666"/>
                    <a:stretch>
                      <a:fillRect/>
                    </a:stretch>
                  </pic:blipFill>
                  <pic:spPr bwMode="auto">
                    <a:xfrm>
                      <a:off x="0" y="0"/>
                      <a:ext cx="3238500" cy="609600"/>
                    </a:xfrm>
                    <a:prstGeom prst="rect">
                      <a:avLst/>
                    </a:prstGeom>
                    <a:noFill/>
                    <a:ln>
                      <a:noFill/>
                    </a:ln>
                  </pic:spPr>
                </pic:pic>
              </a:graphicData>
            </a:graphic>
          </wp:inline>
        </w:drawing>
      </w:r>
    </w:p>
    <w:p w:rsidR="00322528" w:rsidRPr="00932FA7" w:rsidRDefault="00322528">
      <w:pPr>
        <w:pStyle w:val="GraphikFormat"/>
        <w:rPr>
          <w:lang w:val="en-GB"/>
        </w:rPr>
      </w:pPr>
    </w:p>
    <w:p w:rsidR="003D1908" w:rsidRDefault="00A46B31" w:rsidP="00CE6849">
      <w:pPr>
        <w:pStyle w:val="berschrift3"/>
      </w:pPr>
      <w:bookmarkStart w:id="485" w:name="_Toc472960836"/>
      <w:r>
        <w:t>Event &gt; Shift characters to the right</w:t>
      </w:r>
      <w:bookmarkEnd w:id="475"/>
      <w:bookmarkEnd w:id="482"/>
      <w:bookmarkEnd w:id="483"/>
      <w:bookmarkEnd w:id="484"/>
      <w:bookmarkEnd w:id="485"/>
    </w:p>
    <w:p w:rsidR="003D1908" w:rsidRDefault="00932FA7" w:rsidP="00CE6849">
      <w:pPr>
        <w:pStyle w:val="Standard-BlockCharCharChar"/>
      </w:pPr>
      <w:r>
        <w:rPr>
          <w:lang w:val="de-DE" w:eastAsia="de-DE" w:bidi="ar-SA"/>
        </w:rPr>
        <w:drawing>
          <wp:inline distT="0" distB="0" distL="0" distR="0" wp14:anchorId="2F99EF3E" wp14:editId="3F7BE1A2">
            <wp:extent cx="219456" cy="248718"/>
            <wp:effectExtent l="0" t="0" r="0" b="0"/>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219456" cy="248718"/>
                    </a:xfrm>
                    <a:prstGeom prst="rect">
                      <a:avLst/>
                    </a:prstGeom>
                  </pic:spPr>
                </pic:pic>
              </a:graphicData>
            </a:graphic>
          </wp:inline>
        </w:drawing>
      </w:r>
      <w:r>
        <w:tab/>
        <w:t xml:space="preserve"> </w:t>
      </w:r>
      <w:r w:rsidR="00A46B31">
        <w:t xml:space="preserve">(Shortcut: </w:t>
      </w:r>
      <w:r w:rsidR="00A46B31" w:rsidRPr="00932FA7">
        <w:rPr>
          <w:rStyle w:val="ButtonsZchn"/>
        </w:rPr>
        <w:t>CTRL</w:t>
      </w:r>
      <w:r w:rsidR="00A46B31">
        <w:t> + </w:t>
      </w:r>
      <w:r w:rsidR="007B76F8">
        <w:rPr>
          <w:rStyle w:val="ButtonsZchn"/>
        </w:rPr>
        <w:sym w:font="Wingdings 3" w:char="F09F"/>
      </w:r>
      <w:r w:rsidR="00A46B31">
        <w:t> + </w:t>
      </w:r>
      <w:r w:rsidR="00A46B31" w:rsidRPr="00932FA7">
        <w:rPr>
          <w:rStyle w:val="ButtonsZchn"/>
        </w:rPr>
        <w:t>R</w:t>
      </w:r>
      <w:r w:rsidR="00A46B31">
        <w:t xml:space="preserve"> on Windows, </w:t>
      </w:r>
      <w:r w:rsidR="00A46B31" w:rsidRPr="00932FA7">
        <w:rPr>
          <w:rStyle w:val="ButtonsZchn"/>
          <w:rFonts w:ascii="Cambria Math" w:eastAsia="Arial Unicode MS" w:hAnsi="Cambria Math" w:cs="Cambria Math"/>
        </w:rPr>
        <w:t>⌘</w:t>
      </w:r>
      <w:r w:rsidR="00A46B31">
        <w:t> + </w:t>
      </w:r>
      <w:r w:rsidR="007B76F8">
        <w:rPr>
          <w:rStyle w:val="ButtonsZchn"/>
        </w:rPr>
        <w:sym w:font="Wingdings 3" w:char="F09F"/>
      </w:r>
      <w:r w:rsidR="00A46B31">
        <w:t> + </w:t>
      </w:r>
      <w:r w:rsidR="00A46B31" w:rsidRPr="00932FA7">
        <w:rPr>
          <w:rStyle w:val="ButtonsZchn"/>
        </w:rPr>
        <w:t>R</w:t>
      </w:r>
      <w:r w:rsidR="00A46B31">
        <w:t xml:space="preserve"> on Mac)</w:t>
      </w:r>
    </w:p>
    <w:p w:rsidR="003D1908" w:rsidRDefault="00A46B31" w:rsidP="00CE6849">
      <w:pPr>
        <w:pStyle w:val="Standard-BlockCharCharChar"/>
      </w:pPr>
      <w:r>
        <w:t>Shifts the characters to the right of the current cursor position into the next event.</w:t>
      </w:r>
    </w:p>
    <w:p w:rsidR="003D1908" w:rsidRDefault="00A46B31" w:rsidP="00CE6849">
      <w:pPr>
        <w:pStyle w:val="Standard-BlockCharCharChar"/>
      </w:pPr>
      <w:r>
        <w:t>Before:</w:t>
      </w:r>
    </w:p>
    <w:p w:rsidR="003D1908" w:rsidRDefault="00A46B31">
      <w:pPr>
        <w:pStyle w:val="GraphikFormat"/>
      </w:pPr>
      <w:r>
        <w:rPr>
          <w:noProof/>
          <w:lang w:eastAsia="de-DE"/>
        </w:rPr>
        <w:drawing>
          <wp:inline distT="0" distB="0" distL="0" distR="0" wp14:anchorId="0E8BE1F7" wp14:editId="2768799A">
            <wp:extent cx="3238500" cy="523875"/>
            <wp:effectExtent l="0" t="0" r="0" b="9525"/>
            <wp:docPr id="176" name="Bild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306" cstate="print">
                      <a:extLst>
                        <a:ext uri="{BEBA8EAE-BF5A-486C-A8C5-ECC9F3942E4B}">
                          <a14:imgProps xmlns:a14="http://schemas.microsoft.com/office/drawing/2010/main">
                            <a14:imgLayer r:embed="rId307">
                              <a14:imgEffect>
                                <a14:brightnessContrast bright="20000" contrast="-20000"/>
                              </a14:imgEffect>
                            </a14:imgLayer>
                          </a14:imgProps>
                        </a:ext>
                        <a:ext uri="{28A0092B-C50C-407E-A947-70E740481C1C}">
                          <a14:useLocalDpi xmlns:a14="http://schemas.microsoft.com/office/drawing/2010/main" val="0"/>
                        </a:ext>
                      </a:extLst>
                    </a:blip>
                    <a:srcRect r="3812"/>
                    <a:stretch>
                      <a:fillRect/>
                    </a:stretch>
                  </pic:blipFill>
                  <pic:spPr bwMode="auto">
                    <a:xfrm>
                      <a:off x="0" y="0"/>
                      <a:ext cx="3238500" cy="523875"/>
                    </a:xfrm>
                    <a:prstGeom prst="rect">
                      <a:avLst/>
                    </a:prstGeom>
                    <a:noFill/>
                    <a:ln>
                      <a:noFill/>
                    </a:ln>
                  </pic:spPr>
                </pic:pic>
              </a:graphicData>
            </a:graphic>
          </wp:inline>
        </w:drawing>
      </w:r>
    </w:p>
    <w:p w:rsidR="003D1908" w:rsidRDefault="00A46B31" w:rsidP="00CE6849">
      <w:pPr>
        <w:pStyle w:val="Standard-BlockCharCharChar"/>
      </w:pPr>
      <w:r>
        <w:t>After:</w:t>
      </w:r>
    </w:p>
    <w:p w:rsidR="00322528" w:rsidRDefault="00A46B31" w:rsidP="00322528">
      <w:pPr>
        <w:pStyle w:val="GraphikFormat"/>
      </w:pPr>
      <w:r>
        <w:rPr>
          <w:noProof/>
          <w:lang w:eastAsia="de-DE"/>
        </w:rPr>
        <w:drawing>
          <wp:inline distT="0" distB="0" distL="0" distR="0" wp14:anchorId="6E0DDD9D" wp14:editId="24FBB39E">
            <wp:extent cx="3238500" cy="542925"/>
            <wp:effectExtent l="0" t="0" r="0" b="9525"/>
            <wp:docPr id="177" name="Bild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308" cstate="print">
                      <a:extLst>
                        <a:ext uri="{BEBA8EAE-BF5A-486C-A8C5-ECC9F3942E4B}">
                          <a14:imgProps xmlns:a14="http://schemas.microsoft.com/office/drawing/2010/main">
                            <a14:imgLayer r:embed="rId309">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3238500" cy="542925"/>
                    </a:xfrm>
                    <a:prstGeom prst="rect">
                      <a:avLst/>
                    </a:prstGeom>
                    <a:noFill/>
                    <a:ln>
                      <a:noFill/>
                    </a:ln>
                  </pic:spPr>
                </pic:pic>
              </a:graphicData>
            </a:graphic>
          </wp:inline>
        </w:drawing>
      </w:r>
    </w:p>
    <w:p w:rsidR="00322528" w:rsidRDefault="00322528">
      <w:pPr>
        <w:widowControl/>
        <w:tabs>
          <w:tab w:val="clear" w:pos="482"/>
        </w:tabs>
        <w:spacing w:before="0" w:after="0"/>
        <w:jc w:val="left"/>
        <w:rPr>
          <w:noProof/>
          <w:sz w:val="28"/>
          <w:szCs w:val="24"/>
          <w:lang w:val="en-US" w:eastAsia="hi-IN" w:bidi="hi-IN"/>
        </w:rPr>
      </w:pPr>
      <w:r>
        <w:br w:type="page"/>
      </w:r>
    </w:p>
    <w:p w:rsidR="003D1908" w:rsidRDefault="00A46B31" w:rsidP="00322528">
      <w:pPr>
        <w:pStyle w:val="berschrift3"/>
      </w:pPr>
      <w:bookmarkStart w:id="486" w:name="_Event_&gt;_Shift_characters_to_the_lef"/>
      <w:bookmarkStart w:id="487" w:name="_Toc55213874"/>
      <w:bookmarkStart w:id="488" w:name="_Toc69129865"/>
      <w:bookmarkStart w:id="489" w:name="_Toc69130006"/>
      <w:bookmarkStart w:id="490" w:name="_Ref108438217"/>
      <w:bookmarkStart w:id="491" w:name="_Toc472960837"/>
      <w:bookmarkEnd w:id="486"/>
      <w:r>
        <w:lastRenderedPageBreak/>
        <w:t>Event &gt; Shift characters to the left</w:t>
      </w:r>
      <w:bookmarkEnd w:id="487"/>
      <w:bookmarkEnd w:id="488"/>
      <w:bookmarkEnd w:id="489"/>
      <w:bookmarkEnd w:id="490"/>
      <w:bookmarkEnd w:id="491"/>
    </w:p>
    <w:p w:rsidR="003D1908" w:rsidRDefault="00932FA7" w:rsidP="00CE6849">
      <w:pPr>
        <w:pStyle w:val="Standard-BlockCharCharChar"/>
      </w:pPr>
      <w:r>
        <w:rPr>
          <w:lang w:val="de-DE" w:eastAsia="de-DE" w:bidi="ar-SA"/>
        </w:rPr>
        <w:drawing>
          <wp:inline distT="0" distB="0" distL="0" distR="0" wp14:anchorId="6726774F" wp14:editId="49BBF368">
            <wp:extent cx="227294" cy="219456"/>
            <wp:effectExtent l="0" t="0" r="1905" b="0"/>
            <wp:docPr id="909" name="Grafik 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227294" cy="219456"/>
                    </a:xfrm>
                    <a:prstGeom prst="rect">
                      <a:avLst/>
                    </a:prstGeom>
                  </pic:spPr>
                </pic:pic>
              </a:graphicData>
            </a:graphic>
          </wp:inline>
        </w:drawing>
      </w:r>
      <w:r>
        <w:tab/>
        <w:t xml:space="preserve"> </w:t>
      </w:r>
      <w:r w:rsidR="00A46B31">
        <w:t xml:space="preserve">(Shortcut: </w:t>
      </w:r>
      <w:r w:rsidRPr="00932FA7">
        <w:rPr>
          <w:rStyle w:val="ButtonsZchn"/>
        </w:rPr>
        <w:t>CTRL</w:t>
      </w:r>
      <w:r>
        <w:t> + </w:t>
      </w:r>
      <w:r w:rsidR="007B76F8">
        <w:rPr>
          <w:rStyle w:val="ButtonsZchn"/>
        </w:rPr>
        <w:sym w:font="Wingdings 3" w:char="F09F"/>
      </w:r>
      <w:r>
        <w:t> </w:t>
      </w:r>
      <w:r w:rsidR="00A46B31">
        <w:t>+ </w:t>
      </w:r>
      <w:r w:rsidR="00A46B31" w:rsidRPr="00932FA7">
        <w:rPr>
          <w:rStyle w:val="ButtonsZchn"/>
        </w:rPr>
        <w:t>L</w:t>
      </w:r>
      <w:r w:rsidR="00A46B31">
        <w:t xml:space="preserve"> on Windows, </w:t>
      </w:r>
      <w:r w:rsidRPr="00932FA7">
        <w:rPr>
          <w:rStyle w:val="ButtonsZchn"/>
          <w:rFonts w:ascii="Cambria Math" w:eastAsia="Arial Unicode MS" w:hAnsi="Cambria Math" w:cs="Cambria Math"/>
        </w:rPr>
        <w:t>⌘</w:t>
      </w:r>
      <w:r>
        <w:t> + </w:t>
      </w:r>
      <w:r w:rsidR="007B76F8">
        <w:rPr>
          <w:rStyle w:val="ButtonsZchn"/>
        </w:rPr>
        <w:sym w:font="Wingdings 3" w:char="F09F"/>
      </w:r>
      <w:r>
        <w:t> </w:t>
      </w:r>
      <w:r w:rsidR="00A46B31">
        <w:t>+ </w:t>
      </w:r>
      <w:r w:rsidR="00A46B31" w:rsidRPr="00932FA7">
        <w:rPr>
          <w:rStyle w:val="ButtonsZchn"/>
        </w:rPr>
        <w:t>L</w:t>
      </w:r>
      <w:r w:rsidR="00A46B31">
        <w:t xml:space="preserve"> on Mac)</w:t>
      </w:r>
    </w:p>
    <w:p w:rsidR="003D1908" w:rsidRDefault="00A46B31" w:rsidP="00CE6849">
      <w:pPr>
        <w:pStyle w:val="Standard-BlockCharCharChar"/>
      </w:pPr>
      <w:r>
        <w:t>Shifts the characters to the left of the current cursor position into the previous event.</w:t>
      </w:r>
    </w:p>
    <w:p w:rsidR="003D1908" w:rsidRDefault="00A46B31" w:rsidP="00CE6849">
      <w:pPr>
        <w:pStyle w:val="Standard-BlockCharCharChar"/>
      </w:pPr>
      <w:r>
        <w:t>Before:</w:t>
      </w:r>
    </w:p>
    <w:p w:rsidR="003D1908" w:rsidRDefault="00A46B31">
      <w:pPr>
        <w:pStyle w:val="GraphikFormat"/>
        <w:rPr>
          <w:szCs w:val="24"/>
        </w:rPr>
      </w:pPr>
      <w:r>
        <w:rPr>
          <w:noProof/>
          <w:szCs w:val="24"/>
          <w:lang w:eastAsia="de-DE"/>
        </w:rPr>
        <w:drawing>
          <wp:inline distT="0" distB="0" distL="0" distR="0" wp14:anchorId="4A75B13A" wp14:editId="201CCCBF">
            <wp:extent cx="3238500" cy="219075"/>
            <wp:effectExtent l="0" t="0" r="0" b="9525"/>
            <wp:docPr id="180" name="Bild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311" cstate="print">
                      <a:extLst>
                        <a:ext uri="{BEBA8EAE-BF5A-486C-A8C5-ECC9F3942E4B}">
                          <a14:imgProps xmlns:a14="http://schemas.microsoft.com/office/drawing/2010/main">
                            <a14:imgLayer r:embed="rId312">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3238500" cy="219075"/>
                    </a:xfrm>
                    <a:prstGeom prst="rect">
                      <a:avLst/>
                    </a:prstGeom>
                    <a:noFill/>
                    <a:ln>
                      <a:noFill/>
                    </a:ln>
                  </pic:spPr>
                </pic:pic>
              </a:graphicData>
            </a:graphic>
          </wp:inline>
        </w:drawing>
      </w:r>
    </w:p>
    <w:p w:rsidR="003D1908" w:rsidRDefault="00A46B31" w:rsidP="00CE6849">
      <w:pPr>
        <w:pStyle w:val="Standard-BlockCharCharChar"/>
      </w:pPr>
      <w:r>
        <w:t>After:</w:t>
      </w:r>
    </w:p>
    <w:p w:rsidR="003D1908" w:rsidRDefault="00A46B31" w:rsidP="00932FA7">
      <w:pPr>
        <w:pStyle w:val="GraphikFormat"/>
        <w:rPr>
          <w:szCs w:val="24"/>
          <w:lang w:val="en-GB"/>
        </w:rPr>
      </w:pPr>
      <w:r>
        <w:rPr>
          <w:noProof/>
          <w:szCs w:val="24"/>
          <w:lang w:eastAsia="de-DE"/>
        </w:rPr>
        <w:drawing>
          <wp:inline distT="0" distB="0" distL="0" distR="0" wp14:anchorId="0BE78A97" wp14:editId="4CBC761B">
            <wp:extent cx="3238500" cy="200025"/>
            <wp:effectExtent l="0" t="0" r="0" b="9525"/>
            <wp:docPr id="181" name="Bild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313" cstate="print">
                      <a:extLst>
                        <a:ext uri="{BEBA8EAE-BF5A-486C-A8C5-ECC9F3942E4B}">
                          <a14:imgProps xmlns:a14="http://schemas.microsoft.com/office/drawing/2010/main">
                            <a14:imgLayer r:embed="rId314">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3238500" cy="200025"/>
                    </a:xfrm>
                    <a:prstGeom prst="rect">
                      <a:avLst/>
                    </a:prstGeom>
                    <a:noFill/>
                    <a:ln>
                      <a:noFill/>
                    </a:ln>
                  </pic:spPr>
                </pic:pic>
              </a:graphicData>
            </a:graphic>
          </wp:inline>
        </w:drawing>
      </w:r>
      <w:r w:rsidR="00932FA7" w:rsidRPr="001C1E14">
        <w:rPr>
          <w:szCs w:val="24"/>
          <w:lang w:val="en-GB"/>
        </w:rPr>
        <w:t xml:space="preserve"> </w:t>
      </w:r>
    </w:p>
    <w:p w:rsidR="00322528" w:rsidRPr="001C1E14" w:rsidRDefault="00322528" w:rsidP="00322528">
      <w:pPr>
        <w:pStyle w:val="Standard-BlockCharCharChar"/>
      </w:pPr>
    </w:p>
    <w:p w:rsidR="003D1908" w:rsidRDefault="00A46B31" w:rsidP="00CE6849">
      <w:pPr>
        <w:pStyle w:val="berschrift3"/>
      </w:pPr>
      <w:bookmarkStart w:id="492" w:name="_Event_&gt;_Merge"/>
      <w:bookmarkStart w:id="493" w:name="_Toc55213875"/>
      <w:bookmarkStart w:id="494" w:name="_Toc69129866"/>
      <w:bookmarkStart w:id="495" w:name="_Toc69130007"/>
      <w:bookmarkStart w:id="496" w:name="_Ref108438234"/>
      <w:bookmarkStart w:id="497" w:name="_Toc472960838"/>
      <w:bookmarkEnd w:id="492"/>
      <w:r>
        <w:t>Event &gt; Merge</w:t>
      </w:r>
      <w:bookmarkEnd w:id="493"/>
      <w:bookmarkEnd w:id="494"/>
      <w:bookmarkEnd w:id="495"/>
      <w:bookmarkEnd w:id="496"/>
      <w:bookmarkEnd w:id="497"/>
    </w:p>
    <w:p w:rsidR="003D1908" w:rsidRDefault="00932FA7" w:rsidP="00CE6849">
      <w:pPr>
        <w:pStyle w:val="Standard-BlockCharCharChar"/>
      </w:pPr>
      <w:r>
        <w:rPr>
          <w:lang w:val="de-DE" w:eastAsia="de-DE" w:bidi="ar-SA"/>
        </w:rPr>
        <w:drawing>
          <wp:inline distT="0" distB="0" distL="0" distR="0" wp14:anchorId="750BCCF0" wp14:editId="60C1F8F0">
            <wp:extent cx="234187" cy="241401"/>
            <wp:effectExtent l="0" t="0" r="0" b="6350"/>
            <wp:docPr id="154" name="Grafi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cstate="print">
                      <a:extLst>
                        <a:ext uri="{BEBA8EAE-BF5A-486C-A8C5-ECC9F3942E4B}">
                          <a14:imgProps xmlns:a14="http://schemas.microsoft.com/office/drawing/2010/main">
                            <a14:imgLayer r:embed="rId316">
                              <a14:imgEffect>
                                <a14:saturation sat="66000"/>
                              </a14:imgEffect>
                            </a14:imgLayer>
                          </a14:imgProps>
                        </a:ext>
                        <a:ext uri="{28A0092B-C50C-407E-A947-70E740481C1C}">
                          <a14:useLocalDpi xmlns:a14="http://schemas.microsoft.com/office/drawing/2010/main" val="0"/>
                        </a:ext>
                      </a:extLst>
                    </a:blip>
                    <a:stretch>
                      <a:fillRect/>
                    </a:stretch>
                  </pic:blipFill>
                  <pic:spPr>
                    <a:xfrm>
                      <a:off x="0" y="0"/>
                      <a:ext cx="237635" cy="244956"/>
                    </a:xfrm>
                    <a:prstGeom prst="rect">
                      <a:avLst/>
                    </a:prstGeom>
                  </pic:spPr>
                </pic:pic>
              </a:graphicData>
            </a:graphic>
          </wp:inline>
        </w:drawing>
      </w:r>
      <w:r>
        <w:tab/>
        <w:t xml:space="preserve"> </w:t>
      </w:r>
      <w:r w:rsidR="00A46B31">
        <w:t xml:space="preserve">(Shortcut: </w:t>
      </w:r>
      <w:r w:rsidR="00A46B31" w:rsidRPr="00932FA7">
        <w:rPr>
          <w:rStyle w:val="ButtonsZchn"/>
        </w:rPr>
        <w:t>CTRL</w:t>
      </w:r>
      <w:r w:rsidR="00A46B31">
        <w:t> + </w:t>
      </w:r>
      <w:r w:rsidR="00A46B31" w:rsidRPr="00932FA7">
        <w:rPr>
          <w:rStyle w:val="ButtonsZchn"/>
        </w:rPr>
        <w:t>1</w:t>
      </w:r>
      <w:r w:rsidR="00A46B31">
        <w:t xml:space="preserve"> on Windows, </w:t>
      </w:r>
      <w:r w:rsidR="00A46B31" w:rsidRPr="00932FA7">
        <w:rPr>
          <w:rStyle w:val="ButtonsZchn"/>
          <w:rFonts w:ascii="Cambria Math" w:eastAsia="Arial Unicode MS" w:hAnsi="Cambria Math" w:cs="Cambria Math"/>
        </w:rPr>
        <w:t>⌘</w:t>
      </w:r>
      <w:r w:rsidR="00A46B31">
        <w:t> + </w:t>
      </w:r>
      <w:r w:rsidR="00A46B31" w:rsidRPr="00932FA7">
        <w:rPr>
          <w:rStyle w:val="ButtonsZchn"/>
        </w:rPr>
        <w:t>1</w:t>
      </w:r>
      <w:r w:rsidR="00A46B31">
        <w:t xml:space="preserve"> on Mac)</w:t>
      </w:r>
    </w:p>
    <w:p w:rsidR="003D1908" w:rsidRDefault="00A46B31" w:rsidP="00CE6849">
      <w:pPr>
        <w:pStyle w:val="Standard-BlockCharCharChar"/>
      </w:pPr>
      <w:r>
        <w:t>Merges two or more selected events in a tier into one event.</w:t>
      </w:r>
    </w:p>
    <w:p w:rsidR="003D1908" w:rsidRDefault="00A46B31" w:rsidP="00CE6849">
      <w:pPr>
        <w:pStyle w:val="Standard-BlockCharCharChar"/>
      </w:pPr>
      <w:r>
        <w:t>Before:</w:t>
      </w:r>
    </w:p>
    <w:p w:rsidR="003D1908" w:rsidRDefault="00A46B31">
      <w:pPr>
        <w:pStyle w:val="GraphikFormat"/>
        <w:keepNext/>
        <w:rPr>
          <w:szCs w:val="24"/>
        </w:rPr>
      </w:pPr>
      <w:r>
        <w:rPr>
          <w:noProof/>
          <w:szCs w:val="24"/>
          <w:lang w:eastAsia="de-DE"/>
        </w:rPr>
        <w:drawing>
          <wp:inline distT="0" distB="0" distL="0" distR="0" wp14:anchorId="0C7802CE" wp14:editId="731056B9">
            <wp:extent cx="3238500" cy="523875"/>
            <wp:effectExtent l="0" t="0" r="0" b="9525"/>
            <wp:docPr id="182" name="Bild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317" cstate="print">
                      <a:extLst>
                        <a:ext uri="{BEBA8EAE-BF5A-486C-A8C5-ECC9F3942E4B}">
                          <a14:imgProps xmlns:a14="http://schemas.microsoft.com/office/drawing/2010/main">
                            <a14:imgLayer r:embed="rId318">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3238500" cy="523875"/>
                    </a:xfrm>
                    <a:prstGeom prst="rect">
                      <a:avLst/>
                    </a:prstGeom>
                    <a:noFill/>
                    <a:ln>
                      <a:noFill/>
                    </a:ln>
                  </pic:spPr>
                </pic:pic>
              </a:graphicData>
            </a:graphic>
          </wp:inline>
        </w:drawing>
      </w:r>
    </w:p>
    <w:p w:rsidR="003D1908" w:rsidRDefault="00A46B31" w:rsidP="00CE6849">
      <w:pPr>
        <w:pStyle w:val="Standard-BlockCharCharChar"/>
      </w:pPr>
      <w:r>
        <w:t>Select:</w:t>
      </w:r>
    </w:p>
    <w:p w:rsidR="003D1908" w:rsidRDefault="00A46B31">
      <w:pPr>
        <w:pStyle w:val="GraphikFormat"/>
        <w:keepNext/>
        <w:rPr>
          <w:szCs w:val="24"/>
        </w:rPr>
      </w:pPr>
      <w:r>
        <w:rPr>
          <w:noProof/>
          <w:szCs w:val="24"/>
          <w:lang w:eastAsia="de-DE"/>
        </w:rPr>
        <w:drawing>
          <wp:inline distT="0" distB="0" distL="0" distR="0" wp14:anchorId="54DBF8C2" wp14:editId="15E30691">
            <wp:extent cx="3238500" cy="523875"/>
            <wp:effectExtent l="0" t="0" r="0" b="9525"/>
            <wp:docPr id="183" name="Bild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319" cstate="print">
                      <a:extLst>
                        <a:ext uri="{BEBA8EAE-BF5A-486C-A8C5-ECC9F3942E4B}">
                          <a14:imgProps xmlns:a14="http://schemas.microsoft.com/office/drawing/2010/main">
                            <a14:imgLayer r:embed="rId320">
                              <a14:imgEffect>
                                <a14:brightnessContrast bright="20000" contrast="-20000"/>
                              </a14:imgEffect>
                            </a14:imgLayer>
                          </a14:imgProps>
                        </a:ext>
                        <a:ext uri="{28A0092B-C50C-407E-A947-70E740481C1C}">
                          <a14:useLocalDpi xmlns:a14="http://schemas.microsoft.com/office/drawing/2010/main" val="0"/>
                        </a:ext>
                      </a:extLst>
                    </a:blip>
                    <a:srcRect r="7559" b="2606"/>
                    <a:stretch>
                      <a:fillRect/>
                    </a:stretch>
                  </pic:blipFill>
                  <pic:spPr bwMode="auto">
                    <a:xfrm>
                      <a:off x="0" y="0"/>
                      <a:ext cx="3238500" cy="523875"/>
                    </a:xfrm>
                    <a:prstGeom prst="rect">
                      <a:avLst/>
                    </a:prstGeom>
                    <a:noFill/>
                    <a:ln>
                      <a:noFill/>
                    </a:ln>
                  </pic:spPr>
                </pic:pic>
              </a:graphicData>
            </a:graphic>
          </wp:inline>
        </w:drawing>
      </w:r>
    </w:p>
    <w:p w:rsidR="003D1908" w:rsidRDefault="00A46B31" w:rsidP="00CE6849">
      <w:pPr>
        <w:pStyle w:val="Standard-BlockCharCharChar"/>
      </w:pPr>
      <w:r>
        <w:t>After:</w:t>
      </w:r>
    </w:p>
    <w:p w:rsidR="003D1908" w:rsidRDefault="00A46B31">
      <w:pPr>
        <w:pStyle w:val="GraphikFormat"/>
        <w:keepNext/>
      </w:pPr>
      <w:r>
        <w:rPr>
          <w:noProof/>
          <w:szCs w:val="24"/>
          <w:lang w:eastAsia="de-DE"/>
        </w:rPr>
        <w:drawing>
          <wp:inline distT="0" distB="0" distL="0" distR="0" wp14:anchorId="417FA538" wp14:editId="58F22631">
            <wp:extent cx="3238500" cy="533400"/>
            <wp:effectExtent l="0" t="0" r="0" b="0"/>
            <wp:docPr id="184" name="Bild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321" cstate="print">
                      <a:extLst>
                        <a:ext uri="{BEBA8EAE-BF5A-486C-A8C5-ECC9F3942E4B}">
                          <a14:imgProps xmlns:a14="http://schemas.microsoft.com/office/drawing/2010/main">
                            <a14:imgLayer r:embed="rId322">
                              <a14:imgEffect>
                                <a14:brightnessContrast bright="20000" contrast="-20000"/>
                              </a14:imgEffect>
                            </a14:imgLayer>
                          </a14:imgProps>
                        </a:ext>
                        <a:ext uri="{28A0092B-C50C-407E-A947-70E740481C1C}">
                          <a14:useLocalDpi xmlns:a14="http://schemas.microsoft.com/office/drawing/2010/main" val="0"/>
                        </a:ext>
                      </a:extLst>
                    </a:blip>
                    <a:srcRect r="4991"/>
                    <a:stretch>
                      <a:fillRect/>
                    </a:stretch>
                  </pic:blipFill>
                  <pic:spPr bwMode="auto">
                    <a:xfrm>
                      <a:off x="0" y="0"/>
                      <a:ext cx="3238500" cy="533400"/>
                    </a:xfrm>
                    <a:prstGeom prst="rect">
                      <a:avLst/>
                    </a:prstGeom>
                    <a:noFill/>
                    <a:ln>
                      <a:noFill/>
                    </a:ln>
                  </pic:spPr>
                </pic:pic>
              </a:graphicData>
            </a:graphic>
          </wp:inline>
        </w:drawing>
      </w:r>
    </w:p>
    <w:p w:rsidR="00322528" w:rsidRDefault="00322528" w:rsidP="00322528">
      <w:pPr>
        <w:pStyle w:val="Standard-BlockCharCharChar"/>
      </w:pPr>
    </w:p>
    <w:p w:rsidR="003D1908" w:rsidRDefault="00A46B31" w:rsidP="00CE6849">
      <w:pPr>
        <w:pStyle w:val="berschrift3"/>
      </w:pPr>
      <w:bookmarkStart w:id="498" w:name="_Event_&gt;_Split"/>
      <w:bookmarkStart w:id="499" w:name="_Toc55213876"/>
      <w:bookmarkStart w:id="500" w:name="_Toc69129867"/>
      <w:bookmarkStart w:id="501" w:name="_Toc69130008"/>
      <w:bookmarkStart w:id="502" w:name="_Ref108438242"/>
      <w:bookmarkStart w:id="503" w:name="_Ref472945443"/>
      <w:bookmarkStart w:id="504" w:name="_Toc472960839"/>
      <w:bookmarkEnd w:id="498"/>
      <w:r>
        <w:t>Event &gt; Split</w:t>
      </w:r>
      <w:bookmarkEnd w:id="499"/>
      <w:bookmarkEnd w:id="500"/>
      <w:bookmarkEnd w:id="501"/>
      <w:bookmarkEnd w:id="502"/>
      <w:bookmarkEnd w:id="503"/>
      <w:bookmarkEnd w:id="504"/>
    </w:p>
    <w:p w:rsidR="003D1908" w:rsidRDefault="00932FA7" w:rsidP="00CE6849">
      <w:pPr>
        <w:pStyle w:val="Standard-BlockCharCharChar"/>
      </w:pPr>
      <w:r>
        <w:rPr>
          <w:lang w:val="de-DE" w:eastAsia="de-DE" w:bidi="ar-SA"/>
        </w:rPr>
        <w:drawing>
          <wp:inline distT="0" distB="0" distL="0" distR="0" wp14:anchorId="5CAFFF44" wp14:editId="66E0A8E5">
            <wp:extent cx="211455" cy="230505"/>
            <wp:effectExtent l="0" t="0" r="0" b="0"/>
            <wp:docPr id="245" name="Bild 186" descr="spl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split"/>
                    <pic:cNvPicPr>
                      <a:picLocks noChangeAspect="1" noChangeArrowheads="1"/>
                    </pic:cNvPicPr>
                  </pic:nvPicPr>
                  <pic:blipFill>
                    <a:blip r:embed="rId323" cstate="print">
                      <a:extLst>
                        <a:ext uri="{BEBA8EAE-BF5A-486C-A8C5-ECC9F3942E4B}">
                          <a14:imgProps xmlns:a14="http://schemas.microsoft.com/office/drawing/2010/main">
                            <a14:imgLayer r:embed="rId324">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211455" cy="230505"/>
                    </a:xfrm>
                    <a:prstGeom prst="rect">
                      <a:avLst/>
                    </a:prstGeom>
                    <a:noFill/>
                    <a:ln>
                      <a:noFill/>
                    </a:ln>
                  </pic:spPr>
                </pic:pic>
              </a:graphicData>
            </a:graphic>
          </wp:inline>
        </w:drawing>
      </w:r>
      <w:r w:rsidR="00A46B31">
        <w:rPr>
          <w:lang w:val="de-DE" w:eastAsia="de-DE" w:bidi="ar-SA"/>
        </w:rPr>
        <mc:AlternateContent>
          <mc:Choice Requires="wps">
            <w:drawing>
              <wp:anchor distT="0" distB="0" distL="114300" distR="114300" simplePos="0" relativeHeight="251436032" behindDoc="0" locked="0" layoutInCell="1" allowOverlap="1" wp14:anchorId="53BC472F" wp14:editId="7903C8C9">
                <wp:simplePos x="0" y="0"/>
                <wp:positionH relativeFrom="column">
                  <wp:posOffset>974090</wp:posOffset>
                </wp:positionH>
                <wp:positionV relativeFrom="paragraph">
                  <wp:posOffset>-334645</wp:posOffset>
                </wp:positionV>
                <wp:extent cx="68580" cy="234315"/>
                <wp:effectExtent l="0" t="0" r="7620" b="13335"/>
                <wp:wrapNone/>
                <wp:docPr id="244" name="Text Box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 cy="234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96662" w:rsidRDefault="00396662"/>
                        </w:txbxContent>
                      </wps:txbx>
                      <wps:bodyPr rot="0" vert="horz" wrap="non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2" o:spid="_x0000_s1040" type="#_x0000_t202" style="position:absolute;left:0;text-align:left;margin-left:76.7pt;margin-top:-26.35pt;width:5.4pt;height:18.45pt;z-index:25143603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" filled="f" stroked="f">
                <v:textbox inset="0,0,0,0">
                  <w:txbxContent>
                    <w:p w:rsidR="00396662" w:rsidRDefault="00396662"/>
                  </w:txbxContent>
                </v:textbox>
              </v:shape>
            </w:pict>
          </mc:Fallback>
        </mc:AlternateContent>
      </w:r>
      <w:r>
        <w:tab/>
        <w:t xml:space="preserve"> </w:t>
      </w:r>
      <w:r w:rsidR="00A46B31">
        <w:t xml:space="preserve">(Shortcut: </w:t>
      </w:r>
      <w:r w:rsidR="00A46B31" w:rsidRPr="00932FA7">
        <w:rPr>
          <w:rStyle w:val="ButtonsZchn"/>
        </w:rPr>
        <w:t>Strg</w:t>
      </w:r>
      <w:r w:rsidR="00A46B31">
        <w:t> + </w:t>
      </w:r>
      <w:r w:rsidR="00A46B31" w:rsidRPr="00932FA7">
        <w:rPr>
          <w:rStyle w:val="ButtonsZchn"/>
        </w:rPr>
        <w:t>2</w:t>
      </w:r>
      <w:r w:rsidR="00A46B31">
        <w:t xml:space="preserve"> on Windows, </w:t>
      </w:r>
      <w:r w:rsidR="00A46B31" w:rsidRPr="00932FA7">
        <w:rPr>
          <w:rStyle w:val="ButtonsZchn"/>
          <w:rFonts w:ascii="Cambria Math" w:eastAsia="Arial Unicode MS" w:hAnsi="Cambria Math" w:cs="Cambria Math"/>
        </w:rPr>
        <w:t>⌘</w:t>
      </w:r>
      <w:r w:rsidR="00A46B31">
        <w:t> + </w:t>
      </w:r>
      <w:r w:rsidR="00A46B31" w:rsidRPr="00932FA7">
        <w:rPr>
          <w:rStyle w:val="ButtonsZchn"/>
        </w:rPr>
        <w:t>2</w:t>
      </w:r>
      <w:r w:rsidR="00A46B31">
        <w:t xml:space="preserve"> on Mac)</w:t>
      </w:r>
    </w:p>
    <w:p w:rsidR="003D1908" w:rsidRDefault="00A46B31" w:rsidP="00CE6849">
      <w:pPr>
        <w:pStyle w:val="Standard-BlockCharCharChar"/>
      </w:pPr>
      <w:r>
        <w:t>Splits the current event into two at the cursor position.</w:t>
      </w:r>
    </w:p>
    <w:p w:rsidR="003D1908" w:rsidRDefault="00A46B31" w:rsidP="00CE6849">
      <w:pPr>
        <w:pStyle w:val="Standard-BlockCharCharChar"/>
      </w:pPr>
      <w:r>
        <w:t>Before:</w:t>
      </w:r>
    </w:p>
    <w:p w:rsidR="003D1908" w:rsidRPr="00932FA7" w:rsidRDefault="00A46B31">
      <w:pPr>
        <w:pStyle w:val="GraphikFormat"/>
        <w:rPr>
          <w:szCs w:val="24"/>
          <w:lang w:val="en-GB"/>
        </w:rPr>
      </w:pPr>
      <w:r>
        <w:rPr>
          <w:noProof/>
          <w:szCs w:val="24"/>
          <w:lang w:eastAsia="de-DE"/>
        </w:rPr>
        <w:lastRenderedPageBreak/>
        <w:drawing>
          <wp:inline distT="0" distB="0" distL="0" distR="0" wp14:anchorId="213ACABF" wp14:editId="6780C173">
            <wp:extent cx="3238500" cy="523875"/>
            <wp:effectExtent l="0" t="0" r="0" b="9525"/>
            <wp:docPr id="187" name="Bild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325" cstate="print">
                      <a:extLst>
                        <a:ext uri="{BEBA8EAE-BF5A-486C-A8C5-ECC9F3942E4B}">
                          <a14:imgProps xmlns:a14="http://schemas.microsoft.com/office/drawing/2010/main">
                            <a14:imgLayer r:embed="rId326">
                              <a14:imgEffect>
                                <a14:brightnessContrast bright="20000" contrast="-20000"/>
                              </a14:imgEffect>
                            </a14:imgLayer>
                          </a14:imgProps>
                        </a:ext>
                        <a:ext uri="{28A0092B-C50C-407E-A947-70E740481C1C}">
                          <a14:useLocalDpi xmlns:a14="http://schemas.microsoft.com/office/drawing/2010/main" val="0"/>
                        </a:ext>
                      </a:extLst>
                    </a:blip>
                    <a:srcRect r="5499"/>
                    <a:stretch>
                      <a:fillRect/>
                    </a:stretch>
                  </pic:blipFill>
                  <pic:spPr bwMode="auto">
                    <a:xfrm>
                      <a:off x="0" y="0"/>
                      <a:ext cx="3238500" cy="523875"/>
                    </a:xfrm>
                    <a:prstGeom prst="rect">
                      <a:avLst/>
                    </a:prstGeom>
                    <a:noFill/>
                    <a:ln>
                      <a:noFill/>
                    </a:ln>
                  </pic:spPr>
                </pic:pic>
              </a:graphicData>
            </a:graphic>
          </wp:inline>
        </w:drawing>
      </w:r>
    </w:p>
    <w:p w:rsidR="003D1908" w:rsidRDefault="00A46B31" w:rsidP="00CE6849">
      <w:pPr>
        <w:pStyle w:val="Standard-BlockCharCharChar"/>
      </w:pPr>
      <w:r>
        <w:t>After:</w:t>
      </w:r>
    </w:p>
    <w:p w:rsidR="003D1908" w:rsidRPr="00932FA7" w:rsidRDefault="00A46B31">
      <w:pPr>
        <w:pStyle w:val="GraphikFormat"/>
        <w:rPr>
          <w:szCs w:val="24"/>
          <w:lang w:val="en-GB"/>
        </w:rPr>
      </w:pPr>
      <w:r>
        <w:rPr>
          <w:noProof/>
          <w:szCs w:val="24"/>
          <w:lang w:eastAsia="de-DE"/>
        </w:rPr>
        <w:drawing>
          <wp:inline distT="0" distB="0" distL="0" distR="0" wp14:anchorId="518A3E3B" wp14:editId="3F823506">
            <wp:extent cx="3238500" cy="495300"/>
            <wp:effectExtent l="0" t="0" r="0" b="0"/>
            <wp:docPr id="188" name="Bild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327" cstate="print">
                      <a:extLst>
                        <a:ext uri="{BEBA8EAE-BF5A-486C-A8C5-ECC9F3942E4B}">
                          <a14:imgProps xmlns:a14="http://schemas.microsoft.com/office/drawing/2010/main">
                            <a14:imgLayer r:embed="rId328">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3238500" cy="495300"/>
                    </a:xfrm>
                    <a:prstGeom prst="rect">
                      <a:avLst/>
                    </a:prstGeom>
                    <a:noFill/>
                    <a:ln>
                      <a:noFill/>
                    </a:ln>
                  </pic:spPr>
                </pic:pic>
              </a:graphicData>
            </a:graphic>
          </wp:inline>
        </w:drawing>
      </w:r>
    </w:p>
    <w:p w:rsidR="003D1908" w:rsidRDefault="00A46B31" w:rsidP="00CE6849">
      <w:pPr>
        <w:pStyle w:val="Standard-BlockCharCharChar"/>
      </w:pPr>
      <w:r>
        <w:t xml:space="preserve">If the current event only includes a time span from one time point to the next, a new time point will be inserted on the timeline. </w:t>
      </w:r>
    </w:p>
    <w:p w:rsidR="003D1908" w:rsidRDefault="00A46B31" w:rsidP="00CE6849">
      <w:pPr>
        <w:pStyle w:val="Standard-BlockCharCharChar"/>
      </w:pPr>
      <w:r>
        <w:t xml:space="preserve">If the event has a time span from one time point up to two time points thereafter, like in the example, it will be split at the interjacent time point. </w:t>
      </w:r>
    </w:p>
    <w:p w:rsidR="003D1908" w:rsidRDefault="00A46B31" w:rsidP="00CE6849">
      <w:pPr>
        <w:pStyle w:val="Standard-BlockCharCharChar"/>
      </w:pPr>
      <w:r>
        <w:t>If the time span is greater, a dialog will open in which the time point at which the event is to be split can be selected:</w:t>
      </w:r>
    </w:p>
    <w:p w:rsidR="003D1908" w:rsidRDefault="00A46B31">
      <w:pPr>
        <w:pStyle w:val="GraphikFormat"/>
      </w:pPr>
      <w:r>
        <w:rPr>
          <w:noProof/>
          <w:lang w:eastAsia="de-DE"/>
        </w:rPr>
        <w:drawing>
          <wp:inline distT="0" distB="0" distL="0" distR="0" wp14:anchorId="01390DFC" wp14:editId="04DA381E">
            <wp:extent cx="1716656" cy="1661024"/>
            <wp:effectExtent l="0" t="0" r="0" b="0"/>
            <wp:docPr id="899" name="Grafik 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1722827" cy="1666995"/>
                    </a:xfrm>
                    <a:prstGeom prst="rect">
                      <a:avLst/>
                    </a:prstGeom>
                  </pic:spPr>
                </pic:pic>
              </a:graphicData>
            </a:graphic>
          </wp:inline>
        </w:drawing>
      </w:r>
    </w:p>
    <w:p w:rsidR="00322528" w:rsidRDefault="00322528" w:rsidP="00322528">
      <w:pPr>
        <w:pStyle w:val="Standard-BlockCharCharChar"/>
      </w:pPr>
    </w:p>
    <w:p w:rsidR="003D1908" w:rsidRDefault="00A46B31" w:rsidP="00CE6849">
      <w:pPr>
        <w:pStyle w:val="berschrift3"/>
      </w:pPr>
      <w:bookmarkStart w:id="505" w:name="_Event_&gt;_Double_split"/>
      <w:bookmarkStart w:id="506" w:name="_Ref108438250"/>
      <w:bookmarkStart w:id="507" w:name="_Toc472960840"/>
      <w:bookmarkStart w:id="508" w:name="_Toc55213877"/>
      <w:bookmarkStart w:id="509" w:name="_Toc69129868"/>
      <w:bookmarkStart w:id="510" w:name="_Toc69130009"/>
      <w:bookmarkEnd w:id="505"/>
      <w:r>
        <w:t>Event &gt; Double split</w:t>
      </w:r>
      <w:bookmarkEnd w:id="506"/>
      <w:bookmarkEnd w:id="507"/>
      <w:r>
        <w:t> </w:t>
      </w:r>
      <w:bookmarkEnd w:id="508"/>
      <w:bookmarkEnd w:id="509"/>
      <w:bookmarkEnd w:id="510"/>
    </w:p>
    <w:p w:rsidR="003D1908" w:rsidRDefault="00932FA7" w:rsidP="00CE6849">
      <w:pPr>
        <w:pStyle w:val="Standard-BlockCharCharChar"/>
      </w:pPr>
      <w:r>
        <w:rPr>
          <w:lang w:val="de-DE" w:eastAsia="de-DE" w:bidi="ar-SA"/>
        </w:rPr>
        <w:drawing>
          <wp:inline distT="0" distB="0" distL="0" distR="0" wp14:anchorId="42A799E3" wp14:editId="32C76746">
            <wp:extent cx="276225" cy="247650"/>
            <wp:effectExtent l="0" t="0" r="9525" b="0"/>
            <wp:docPr id="157" name="Grafik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cstate="print">
                      <a:extLst>
                        <a:ext uri="{BEBA8EAE-BF5A-486C-A8C5-ECC9F3942E4B}">
                          <a14:imgProps xmlns:a14="http://schemas.microsoft.com/office/drawing/2010/main">
                            <a14:imgLayer r:embed="rId331">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276225" cy="247650"/>
                    </a:xfrm>
                    <a:prstGeom prst="rect">
                      <a:avLst/>
                    </a:prstGeom>
                  </pic:spPr>
                </pic:pic>
              </a:graphicData>
            </a:graphic>
          </wp:inline>
        </w:drawing>
      </w:r>
      <w:r>
        <w:tab/>
      </w:r>
      <w:r>
        <w:tab/>
      </w:r>
      <w:r w:rsidR="00A46B31">
        <w:t xml:space="preserve">(Shortcut: </w:t>
      </w:r>
      <w:r w:rsidR="00A46B31" w:rsidRPr="00932FA7">
        <w:rPr>
          <w:rStyle w:val="ButtonsZchn"/>
        </w:rPr>
        <w:t>CTRL</w:t>
      </w:r>
      <w:r w:rsidR="00A46B31">
        <w:t> + </w:t>
      </w:r>
      <w:r w:rsidR="00A46B31" w:rsidRPr="00932FA7">
        <w:rPr>
          <w:rStyle w:val="ButtonsZchn"/>
        </w:rPr>
        <w:t>3</w:t>
      </w:r>
      <w:r w:rsidR="00A46B31">
        <w:t xml:space="preserve"> on Windows, </w:t>
      </w:r>
      <w:r w:rsidR="00A46B31" w:rsidRPr="00932FA7">
        <w:rPr>
          <w:rStyle w:val="ButtonsZchn"/>
          <w:rFonts w:ascii="Cambria Math" w:eastAsia="Arial Unicode MS" w:hAnsi="Cambria Math" w:cs="Cambria Math"/>
        </w:rPr>
        <w:t>⌘</w:t>
      </w:r>
      <w:r w:rsidR="00A46B31">
        <w:t> + </w:t>
      </w:r>
      <w:r w:rsidR="00A46B31" w:rsidRPr="00932FA7">
        <w:rPr>
          <w:rStyle w:val="ButtonsZchn"/>
        </w:rPr>
        <w:t>3</w:t>
      </w:r>
      <w:r w:rsidR="00A46B31">
        <w:t xml:space="preserve"> on Mac)</w:t>
      </w:r>
    </w:p>
    <w:p w:rsidR="003D1908" w:rsidRDefault="00A46B31" w:rsidP="00CE6849">
      <w:pPr>
        <w:pStyle w:val="Standard-BlockCharCharChar"/>
      </w:pPr>
      <w:r>
        <w:t>Splits the current event according to the current text selection in three events.</w:t>
      </w:r>
    </w:p>
    <w:p w:rsidR="003D1908" w:rsidRDefault="00A46B31" w:rsidP="00CE6849">
      <w:pPr>
        <w:pStyle w:val="Standard-BlockCharCharChar"/>
      </w:pPr>
      <w:r>
        <w:t>Before:</w:t>
      </w:r>
    </w:p>
    <w:p w:rsidR="003D1908" w:rsidRPr="00932FA7" w:rsidRDefault="00A46B31">
      <w:pPr>
        <w:pStyle w:val="GraphikFormat"/>
        <w:keepNext/>
        <w:rPr>
          <w:szCs w:val="24"/>
          <w:lang w:val="en-GB"/>
        </w:rPr>
      </w:pPr>
      <w:r>
        <w:rPr>
          <w:noProof/>
          <w:szCs w:val="24"/>
          <w:lang w:eastAsia="de-DE"/>
        </w:rPr>
        <w:drawing>
          <wp:inline distT="0" distB="0" distL="0" distR="0" wp14:anchorId="26D1BFCC" wp14:editId="57B7C701">
            <wp:extent cx="3104865" cy="703161"/>
            <wp:effectExtent l="0" t="0" r="635" b="1905"/>
            <wp:docPr id="190" name="Bild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332" cstate="print">
                      <a:extLst>
                        <a:ext uri="{BEBA8EAE-BF5A-486C-A8C5-ECC9F3942E4B}">
                          <a14:imgProps xmlns:a14="http://schemas.microsoft.com/office/drawing/2010/main">
                            <a14:imgLayer r:embed="rId333">
                              <a14:imgEffect>
                                <a14:saturation sat="33000"/>
                              </a14:imgEffect>
                              <a14:imgEffect>
                                <a14:brightnessContrast bright="2000" contrast="44000"/>
                              </a14:imgEffect>
                            </a14:imgLayer>
                          </a14:imgProps>
                        </a:ext>
                        <a:ext uri="{28A0092B-C50C-407E-A947-70E740481C1C}">
                          <a14:useLocalDpi xmlns:a14="http://schemas.microsoft.com/office/drawing/2010/main" val="0"/>
                        </a:ext>
                      </a:extLst>
                    </a:blip>
                    <a:srcRect/>
                    <a:stretch>
                      <a:fillRect/>
                    </a:stretch>
                  </pic:blipFill>
                  <pic:spPr bwMode="auto">
                    <a:xfrm>
                      <a:off x="0" y="0"/>
                      <a:ext cx="3102142" cy="702544"/>
                    </a:xfrm>
                    <a:prstGeom prst="rect">
                      <a:avLst/>
                    </a:prstGeom>
                    <a:noFill/>
                    <a:ln>
                      <a:noFill/>
                    </a:ln>
                  </pic:spPr>
                </pic:pic>
              </a:graphicData>
            </a:graphic>
          </wp:inline>
        </w:drawing>
      </w:r>
    </w:p>
    <w:p w:rsidR="00D957EF" w:rsidRDefault="00A46B31" w:rsidP="00D957EF">
      <w:pPr>
        <w:pStyle w:val="Standard-BlockCharCharChar"/>
      </w:pPr>
      <w:r>
        <w:t>After:</w:t>
      </w:r>
      <w:r w:rsidR="00D10559">
        <w:t xml:space="preserve"> </w:t>
      </w:r>
    </w:p>
    <w:p w:rsidR="003D1908" w:rsidRPr="00932FA7" w:rsidRDefault="00A46B31" w:rsidP="00D957EF">
      <w:pPr>
        <w:pStyle w:val="GraphikFormat"/>
        <w:rPr>
          <w:lang w:val="en-GB"/>
        </w:rPr>
      </w:pPr>
      <w:r>
        <w:rPr>
          <w:noProof/>
          <w:lang w:eastAsia="de-DE"/>
        </w:rPr>
        <w:drawing>
          <wp:inline distT="0" distB="0" distL="0" distR="0" wp14:anchorId="405A5FA8" wp14:editId="66149841">
            <wp:extent cx="3091218" cy="654612"/>
            <wp:effectExtent l="0" t="0" r="0" b="0"/>
            <wp:docPr id="191" name="Bild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334" cstate="print">
                      <a:extLst>
                        <a:ext uri="{BEBA8EAE-BF5A-486C-A8C5-ECC9F3942E4B}">
                          <a14:imgProps xmlns:a14="http://schemas.microsoft.com/office/drawing/2010/main">
                            <a14:imgLayer r:embed="rId335">
                              <a14:imgEffect>
                                <a14:saturation sat="66000"/>
                              </a14:imgEffect>
                              <a14:imgEffect>
                                <a14:brightnessContrast bright="6000" contrast="38000"/>
                              </a14:imgEffect>
                            </a14:imgLayer>
                          </a14:imgProps>
                        </a:ext>
                        <a:ext uri="{28A0092B-C50C-407E-A947-70E740481C1C}">
                          <a14:useLocalDpi xmlns:a14="http://schemas.microsoft.com/office/drawing/2010/main" val="0"/>
                        </a:ext>
                      </a:extLst>
                    </a:blip>
                    <a:srcRect/>
                    <a:stretch>
                      <a:fillRect/>
                    </a:stretch>
                  </pic:blipFill>
                  <pic:spPr bwMode="auto">
                    <a:xfrm>
                      <a:off x="0" y="0"/>
                      <a:ext cx="3106807" cy="657913"/>
                    </a:xfrm>
                    <a:prstGeom prst="rect">
                      <a:avLst/>
                    </a:prstGeom>
                    <a:noFill/>
                    <a:ln>
                      <a:noFill/>
                    </a:ln>
                  </pic:spPr>
                </pic:pic>
              </a:graphicData>
            </a:graphic>
          </wp:inline>
        </w:drawing>
      </w:r>
    </w:p>
    <w:p w:rsidR="00322528" w:rsidRDefault="00A46B31" w:rsidP="00CE6849">
      <w:pPr>
        <w:pStyle w:val="Standard-BlockCharCharChar"/>
      </w:pPr>
      <w:r>
        <w:lastRenderedPageBreak/>
        <w:t xml:space="preserve">If the event in question covers more than one time interval this function is deactivated. In this case apply the function </w:t>
      </w:r>
      <w:bookmarkStart w:id="511" w:name="_Event_&gt;_Remove"/>
      <w:bookmarkEnd w:id="511"/>
      <w:r w:rsidR="00932FA7" w:rsidRPr="00932FA7">
        <w:rPr>
          <w:rStyle w:val="Menufunction"/>
        </w:rPr>
        <w:fldChar w:fldCharType="begin"/>
      </w:r>
      <w:r w:rsidR="00932FA7" w:rsidRPr="00932FA7">
        <w:rPr>
          <w:rStyle w:val="Menufunction"/>
        </w:rPr>
        <w:instrText xml:space="preserve"> REF _Ref472945443 \h </w:instrText>
      </w:r>
      <w:r w:rsidR="00932FA7">
        <w:rPr>
          <w:rStyle w:val="Menufunction"/>
        </w:rPr>
        <w:instrText xml:space="preserve"> \* MERGEFORMAT </w:instrText>
      </w:r>
      <w:r w:rsidR="00932FA7" w:rsidRPr="00932FA7">
        <w:rPr>
          <w:rStyle w:val="Menufunction"/>
        </w:rPr>
      </w:r>
      <w:r w:rsidR="00932FA7" w:rsidRPr="00932FA7">
        <w:rPr>
          <w:rStyle w:val="Menufunction"/>
        </w:rPr>
        <w:fldChar w:fldCharType="separate"/>
      </w:r>
      <w:r w:rsidR="003E68CF" w:rsidRPr="003E68CF">
        <w:rPr>
          <w:rStyle w:val="Menufunction"/>
        </w:rPr>
        <w:t>Event &gt; Split</w:t>
      </w:r>
      <w:r w:rsidR="00932FA7" w:rsidRPr="00932FA7">
        <w:rPr>
          <w:rStyle w:val="Menufunction"/>
        </w:rPr>
        <w:fldChar w:fldCharType="end"/>
      </w:r>
      <w:r w:rsidRPr="00932FA7">
        <w:rPr>
          <w:rStyle w:val="Menufunction"/>
        </w:rPr>
        <w:t xml:space="preserve"> twice</w:t>
      </w:r>
      <w:r>
        <w:t>.</w:t>
      </w:r>
    </w:p>
    <w:p w:rsidR="003D1908" w:rsidRDefault="00A46B31" w:rsidP="00CE6849">
      <w:pPr>
        <w:pStyle w:val="Standard-BlockCharCharChar"/>
      </w:pPr>
      <w:r>
        <w:rPr>
          <w:lang w:val="de-DE" w:eastAsia="de-DE" w:bidi="ar-SA"/>
        </w:rPr>
        <mc:AlternateContent>
          <mc:Choice Requires="wps">
            <w:drawing>
              <wp:anchor distT="0" distB="0" distL="114300" distR="114300" simplePos="0" relativeHeight="251445248" behindDoc="0" locked="0" layoutInCell="1" allowOverlap="1" wp14:anchorId="3F21E8DA" wp14:editId="12EEDAF9">
                <wp:simplePos x="0" y="0"/>
                <wp:positionH relativeFrom="column">
                  <wp:posOffset>1899920</wp:posOffset>
                </wp:positionH>
                <wp:positionV relativeFrom="paragraph">
                  <wp:posOffset>132715</wp:posOffset>
                </wp:positionV>
                <wp:extent cx="68580" cy="234315"/>
                <wp:effectExtent l="0" t="0" r="7620" b="13335"/>
                <wp:wrapNone/>
                <wp:docPr id="222" name="Text Box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 cy="234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96662" w:rsidRDefault="00396662"/>
                        </w:txbxContent>
                      </wps:txbx>
                      <wps:bodyPr rot="0" vert="horz" wrap="non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4" o:spid="_x0000_s1041" type="#_x0000_t202" style="position:absolute;left:0;text-align:left;margin-left:149.6pt;margin-top:10.45pt;width:5.4pt;height:18.45pt;z-index:25144524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" filled="f" stroked="f">
                <v:textbox inset="0,0,0,0">
                  <w:txbxContent>
                    <w:p w:rsidR="00396662" w:rsidRDefault="00396662"/>
                  </w:txbxContent>
                </v:textbox>
              </v:shape>
            </w:pict>
          </mc:Fallback>
        </mc:AlternateContent>
      </w:r>
    </w:p>
    <w:p w:rsidR="003D1908" w:rsidRDefault="00A46B31" w:rsidP="00CE6849">
      <w:pPr>
        <w:pStyle w:val="berschrift3"/>
      </w:pPr>
      <w:bookmarkStart w:id="512" w:name="_Event_&gt;_Extend_to_the_right"/>
      <w:bookmarkStart w:id="513" w:name="_Toc472960841"/>
      <w:bookmarkEnd w:id="512"/>
      <w:r>
        <w:t>Event &gt; Extend to the right</w:t>
      </w:r>
      <w:bookmarkEnd w:id="513"/>
    </w:p>
    <w:p w:rsidR="003D1908" w:rsidRDefault="00932FA7" w:rsidP="00CE6849">
      <w:pPr>
        <w:pStyle w:val="Standard-BlockCharCharChar"/>
      </w:pPr>
      <w:r>
        <w:rPr>
          <w:lang w:val="de-DE" w:eastAsia="de-DE" w:bidi="ar-SA"/>
        </w:rPr>
        <w:drawing>
          <wp:inline distT="0" distB="0" distL="0" distR="0" wp14:anchorId="70534BE2" wp14:editId="46931D9A">
            <wp:extent cx="235585" cy="233680"/>
            <wp:effectExtent l="0" t="0" r="0" b="0"/>
            <wp:docPr id="856" name="Bild 193" descr="extendr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extendright"/>
                    <pic:cNvPicPr>
                      <a:picLocks noChangeAspect="1" noChangeArrowheads="1"/>
                    </pic:cNvPicPr>
                  </pic:nvPicPr>
                  <pic:blipFill>
                    <a:blip r:embed="rId336" cstate="print">
                      <a:extLst>
                        <a:ext uri="{BEBA8EAE-BF5A-486C-A8C5-ECC9F3942E4B}">
                          <a14:imgProps xmlns:a14="http://schemas.microsoft.com/office/drawing/2010/main">
                            <a14:imgLayer r:embed="rId337">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235585" cy="233680"/>
                    </a:xfrm>
                    <a:prstGeom prst="rect">
                      <a:avLst/>
                    </a:prstGeom>
                  </pic:spPr>
                </pic:pic>
              </a:graphicData>
            </a:graphic>
          </wp:inline>
        </w:drawing>
      </w:r>
      <w:r>
        <w:tab/>
        <w:t xml:space="preserve"> </w:t>
      </w:r>
      <w:r w:rsidR="00A46B31">
        <w:t xml:space="preserve">(Shortcut: </w:t>
      </w:r>
      <w:r w:rsidR="00A46B31" w:rsidRPr="00932FA7">
        <w:rPr>
          <w:rStyle w:val="ButtonsZchn"/>
        </w:rPr>
        <w:t>CTRL</w:t>
      </w:r>
      <w:r w:rsidR="00A46B31">
        <w:t> + </w:t>
      </w:r>
      <w:r w:rsidR="007B76F8">
        <w:rPr>
          <w:rStyle w:val="ButtonsZchn"/>
        </w:rPr>
        <w:sym w:font="Wingdings 3" w:char="F09F"/>
      </w:r>
      <w:r w:rsidR="00A46B31">
        <w:t> + </w:t>
      </w:r>
      <w:r w:rsidR="007B76F8" w:rsidRPr="007B76F8">
        <w:rPr>
          <w:rStyle w:val="ButtonsZchn"/>
        </w:rPr>
        <w:sym w:font="Wingdings 3" w:char="F09E"/>
      </w:r>
      <w:r w:rsidR="00A46B31">
        <w:t xml:space="preserve"> on Windows, </w:t>
      </w:r>
      <w:r w:rsidR="00A46B31" w:rsidRPr="00932FA7">
        <w:rPr>
          <w:rStyle w:val="ButtonsZchn"/>
          <w:rFonts w:ascii="Cambria Math" w:eastAsia="Arial Unicode MS" w:hAnsi="Cambria Math" w:cs="Cambria Math"/>
        </w:rPr>
        <w:t>⌘</w:t>
      </w:r>
      <w:r w:rsidR="00A46B31">
        <w:t> + </w:t>
      </w:r>
      <w:r w:rsidR="007B76F8" w:rsidRPr="007B76F8">
        <w:rPr>
          <w:rStyle w:val="ButtonsZchn"/>
        </w:rPr>
        <w:sym w:font="Wingdings 3" w:char="F09F"/>
      </w:r>
      <w:r w:rsidR="00A46B31">
        <w:t> + </w:t>
      </w:r>
      <w:r w:rsidR="007B76F8" w:rsidRPr="007B76F8">
        <w:rPr>
          <w:rStyle w:val="ButtonsZchn"/>
        </w:rPr>
        <w:sym w:font="Wingdings 3" w:char="F09E"/>
      </w:r>
      <w:r w:rsidR="00A46B31">
        <w:t xml:space="preserve"> on Mac)</w:t>
      </w:r>
    </w:p>
    <w:p w:rsidR="003D1908" w:rsidRDefault="00A46B31" w:rsidP="00CE6849">
      <w:pPr>
        <w:pStyle w:val="Standard-BlockCharCharChar"/>
      </w:pPr>
      <w:r>
        <w:t>Extends the currently selected event to the right by one time point.</w:t>
      </w:r>
    </w:p>
    <w:p w:rsidR="003D1908" w:rsidRDefault="00A46B31" w:rsidP="00CE6849">
      <w:pPr>
        <w:pStyle w:val="Standard-BlockCharCharChar"/>
      </w:pPr>
      <w:r>
        <w:t>Before:</w:t>
      </w:r>
    </w:p>
    <w:p w:rsidR="003D1908" w:rsidRDefault="00A46B31">
      <w:pPr>
        <w:pStyle w:val="GraphikFormat"/>
        <w:rPr>
          <w:szCs w:val="24"/>
        </w:rPr>
      </w:pPr>
      <w:r>
        <w:rPr>
          <w:noProof/>
          <w:szCs w:val="24"/>
          <w:lang w:eastAsia="de-DE"/>
        </w:rPr>
        <w:drawing>
          <wp:inline distT="0" distB="0" distL="0" distR="0" wp14:anchorId="14E38A91" wp14:editId="7847AC8C">
            <wp:extent cx="3238500" cy="714375"/>
            <wp:effectExtent l="0" t="0" r="0" b="9525"/>
            <wp:docPr id="194" name="Bild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338" cstate="print">
                      <a:extLst>
                        <a:ext uri="{BEBA8EAE-BF5A-486C-A8C5-ECC9F3942E4B}">
                          <a14:imgProps xmlns:a14="http://schemas.microsoft.com/office/drawing/2010/main">
                            <a14:imgLayer r:embed="rId339">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3238500" cy="714375"/>
                    </a:xfrm>
                    <a:prstGeom prst="rect">
                      <a:avLst/>
                    </a:prstGeom>
                    <a:noFill/>
                    <a:ln>
                      <a:noFill/>
                    </a:ln>
                  </pic:spPr>
                </pic:pic>
              </a:graphicData>
            </a:graphic>
          </wp:inline>
        </w:drawing>
      </w:r>
    </w:p>
    <w:p w:rsidR="003D1908" w:rsidRDefault="00A46B31" w:rsidP="00CE6849">
      <w:pPr>
        <w:pStyle w:val="Standard-BlockCharCharChar"/>
      </w:pPr>
      <w:r>
        <w:t>After:</w:t>
      </w:r>
    </w:p>
    <w:p w:rsidR="00322528" w:rsidRDefault="00A46B31" w:rsidP="00D17A8A">
      <w:pPr>
        <w:pStyle w:val="GraphikFormat"/>
        <w:rPr>
          <w:lang w:val="en-GB"/>
        </w:rPr>
      </w:pPr>
      <w:r>
        <w:rPr>
          <w:noProof/>
          <w:szCs w:val="24"/>
          <w:lang w:eastAsia="de-DE"/>
        </w:rPr>
        <w:drawing>
          <wp:inline distT="0" distB="0" distL="0" distR="0" wp14:anchorId="70B368D3" wp14:editId="2DC94B22">
            <wp:extent cx="3238500" cy="685800"/>
            <wp:effectExtent l="0" t="0" r="0" b="0"/>
            <wp:docPr id="195" name="Bild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340" cstate="print">
                      <a:extLst>
                        <a:ext uri="{BEBA8EAE-BF5A-486C-A8C5-ECC9F3942E4B}">
                          <a14:imgProps xmlns:a14="http://schemas.microsoft.com/office/drawing/2010/main">
                            <a14:imgLayer r:embed="rId341">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3238500" cy="685800"/>
                    </a:xfrm>
                    <a:prstGeom prst="rect">
                      <a:avLst/>
                    </a:prstGeom>
                    <a:noFill/>
                    <a:ln>
                      <a:noFill/>
                    </a:ln>
                  </pic:spPr>
                </pic:pic>
              </a:graphicData>
            </a:graphic>
          </wp:inline>
        </w:drawing>
      </w:r>
    </w:p>
    <w:p w:rsidR="003D1908" w:rsidRDefault="00A46B31" w:rsidP="00322528">
      <w:pPr>
        <w:pStyle w:val="Standard-BlockCharCharChar"/>
        <w:rPr>
          <w:lang w:val="en-GB"/>
        </w:rPr>
      </w:pPr>
      <w:r>
        <w:rPr>
          <w:lang w:val="de-DE" w:eastAsia="de-DE" w:bidi="ar-SA"/>
        </w:rPr>
        <mc:AlternateContent>
          <mc:Choice Requires="wps">
            <w:drawing>
              <wp:anchor distT="0" distB="0" distL="114300" distR="114300" simplePos="0" relativeHeight="251458560" behindDoc="0" locked="0" layoutInCell="1" allowOverlap="1" wp14:anchorId="1E542129" wp14:editId="1C88D227">
                <wp:simplePos x="0" y="0"/>
                <wp:positionH relativeFrom="column">
                  <wp:posOffset>1811655</wp:posOffset>
                </wp:positionH>
                <wp:positionV relativeFrom="paragraph">
                  <wp:posOffset>133350</wp:posOffset>
                </wp:positionV>
                <wp:extent cx="68580" cy="234315"/>
                <wp:effectExtent l="0" t="0" r="7620" b="13335"/>
                <wp:wrapNone/>
                <wp:docPr id="218" name="Text Box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 cy="234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96662" w:rsidRDefault="00396662"/>
                        </w:txbxContent>
                      </wps:txbx>
                      <wps:bodyPr rot="0" vert="horz" wrap="non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5" o:spid="_x0000_s1042" type="#_x0000_t202" style="position:absolute;left:0;text-align:left;margin-left:142.65pt;margin-top:10.5pt;width:5.4pt;height:18.45pt;z-index:25145856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" filled="f" stroked="f">
                <v:textbox inset="0,0,0,0">
                  <w:txbxContent>
                    <w:p w:rsidR="00396662" w:rsidRDefault="00396662"/>
                  </w:txbxContent>
                </v:textbox>
              </v:shape>
            </w:pict>
          </mc:Fallback>
        </mc:AlternateContent>
      </w:r>
    </w:p>
    <w:p w:rsidR="003D1908" w:rsidRDefault="00A46B31" w:rsidP="00CE6849">
      <w:pPr>
        <w:pStyle w:val="berschrift3"/>
      </w:pPr>
      <w:bookmarkStart w:id="514" w:name="_Event_&gt;_Extend_to_the_left"/>
      <w:bookmarkStart w:id="515" w:name="_Toc55213880"/>
      <w:bookmarkStart w:id="516" w:name="_Toc69129871"/>
      <w:bookmarkStart w:id="517" w:name="_Toc69130012"/>
      <w:bookmarkStart w:id="518" w:name="_Ref108438359"/>
      <w:bookmarkStart w:id="519" w:name="_Toc472960842"/>
      <w:bookmarkEnd w:id="514"/>
      <w:r>
        <w:t>Event &gt; Extend to the left</w:t>
      </w:r>
      <w:bookmarkEnd w:id="515"/>
      <w:bookmarkEnd w:id="516"/>
      <w:bookmarkEnd w:id="517"/>
      <w:bookmarkEnd w:id="518"/>
      <w:bookmarkEnd w:id="519"/>
    </w:p>
    <w:p w:rsidR="003D1908" w:rsidRDefault="00932FA7" w:rsidP="00CE6849">
      <w:pPr>
        <w:pStyle w:val="Standard-BlockCharCharChar"/>
      </w:pPr>
      <w:r>
        <w:rPr>
          <w:lang w:val="de-DE" w:eastAsia="de-DE" w:bidi="ar-SA"/>
        </w:rPr>
        <w:drawing>
          <wp:inline distT="0" distB="0" distL="0" distR="0" wp14:anchorId="47F2D4BF" wp14:editId="49D86E2A">
            <wp:extent cx="228600" cy="228600"/>
            <wp:effectExtent l="0" t="0" r="0" b="0"/>
            <wp:docPr id="857" name="Bild 197" descr="extendLef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extendLeft"/>
                    <pic:cNvPicPr>
                      <a:picLocks noChangeAspect="1" noChangeArrowheads="1"/>
                    </pic:cNvPicPr>
                  </pic:nvPicPr>
                  <pic:blipFill>
                    <a:blip r:embed="rId342" cstate="print">
                      <a:extLst>
                        <a:ext uri="{BEBA8EAE-BF5A-486C-A8C5-ECC9F3942E4B}">
                          <a14:imgProps xmlns:a14="http://schemas.microsoft.com/office/drawing/2010/main">
                            <a14:imgLayer r:embed="rId343">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pic:spPr>
                </pic:pic>
              </a:graphicData>
            </a:graphic>
          </wp:inline>
        </w:drawing>
      </w:r>
      <w:r w:rsidR="007B76F8">
        <w:tab/>
        <w:t xml:space="preserve"> </w:t>
      </w:r>
      <w:r w:rsidR="00A46B31">
        <w:t xml:space="preserve">(Shortcut: </w:t>
      </w:r>
      <w:r w:rsidR="00A46B31" w:rsidRPr="007B76F8">
        <w:rPr>
          <w:rStyle w:val="ButtonsZchn"/>
        </w:rPr>
        <w:t>CTRL</w:t>
      </w:r>
      <w:r w:rsidR="00A46B31">
        <w:t> + </w:t>
      </w:r>
      <w:r w:rsidR="007B76F8" w:rsidRPr="007B76F8">
        <w:rPr>
          <w:rStyle w:val="ButtonsZchn"/>
        </w:rPr>
        <w:sym w:font="Wingdings 3" w:char="F09F"/>
      </w:r>
      <w:r w:rsidR="00A46B31">
        <w:t> + </w:t>
      </w:r>
      <w:r w:rsidR="00D17A8A">
        <w:rPr>
          <w:rStyle w:val="ButtonsZchn"/>
        </w:rPr>
        <w:sym w:font="Wingdings 3" w:char="F09D"/>
      </w:r>
      <w:r w:rsidR="00A46B31">
        <w:t xml:space="preserve"> on Windows, </w:t>
      </w:r>
      <w:r w:rsidR="00A46B31" w:rsidRPr="007B76F8">
        <w:rPr>
          <w:rStyle w:val="ButtonsZchn"/>
          <w:rFonts w:ascii="Cambria Math" w:eastAsia="Arial Unicode MS" w:hAnsi="Cambria Math" w:cs="Cambria Math"/>
        </w:rPr>
        <w:t>⌘</w:t>
      </w:r>
      <w:r w:rsidR="00A46B31">
        <w:t> + </w:t>
      </w:r>
      <w:r w:rsidR="007B76F8" w:rsidRPr="007B76F8">
        <w:rPr>
          <w:rStyle w:val="ButtonsZchn"/>
        </w:rPr>
        <w:sym w:font="Wingdings 3" w:char="F09F"/>
      </w:r>
      <w:r w:rsidR="00A46B31">
        <w:t> + </w:t>
      </w:r>
      <w:r w:rsidR="00D17A8A">
        <w:rPr>
          <w:rStyle w:val="ButtonsZchn"/>
        </w:rPr>
        <w:sym w:font="Wingdings 3" w:char="F09D"/>
      </w:r>
      <w:r w:rsidR="00A46B31">
        <w:t xml:space="preserve"> on Mac)</w:t>
      </w:r>
    </w:p>
    <w:p w:rsidR="003D1908" w:rsidRDefault="00A46B31" w:rsidP="00CE6849">
      <w:pPr>
        <w:pStyle w:val="Standard-BlockCharCharChar"/>
      </w:pPr>
      <w:r>
        <w:t>Extends the currently selected event to the left by one time point.</w:t>
      </w:r>
    </w:p>
    <w:p w:rsidR="00322528" w:rsidRDefault="00322528" w:rsidP="00CE6849">
      <w:pPr>
        <w:pStyle w:val="Standard-BlockCharCharChar"/>
      </w:pPr>
    </w:p>
    <w:p w:rsidR="003D1908" w:rsidRDefault="00A46B31" w:rsidP="00CE6849">
      <w:pPr>
        <w:pStyle w:val="berschrift3"/>
      </w:pPr>
      <w:bookmarkStart w:id="520" w:name="_Event_&gt;_Shrink_on_the_right"/>
      <w:bookmarkStart w:id="521" w:name="_Toc55213881"/>
      <w:bookmarkStart w:id="522" w:name="_Toc69129872"/>
      <w:bookmarkStart w:id="523" w:name="_Toc69130013"/>
      <w:bookmarkStart w:id="524" w:name="_Ref108438367"/>
      <w:bookmarkStart w:id="525" w:name="_Toc472960843"/>
      <w:bookmarkEnd w:id="520"/>
      <w:r>
        <w:t>Event &gt; Shrink on the right</w:t>
      </w:r>
      <w:bookmarkEnd w:id="521"/>
      <w:bookmarkEnd w:id="522"/>
      <w:bookmarkEnd w:id="523"/>
      <w:bookmarkEnd w:id="524"/>
      <w:bookmarkEnd w:id="525"/>
    </w:p>
    <w:p w:rsidR="003D1908" w:rsidRDefault="007B76F8" w:rsidP="00CE6849">
      <w:pPr>
        <w:pStyle w:val="Standard-BlockCharCharChar"/>
      </w:pPr>
      <w:r>
        <w:rPr>
          <w:lang w:val="de-DE" w:eastAsia="de-DE" w:bidi="ar-SA"/>
        </w:rPr>
        <w:drawing>
          <wp:inline distT="0" distB="0" distL="0" distR="0" wp14:anchorId="0F0725BD" wp14:editId="203F8D64">
            <wp:extent cx="228600" cy="228600"/>
            <wp:effectExtent l="0" t="0" r="0" b="0"/>
            <wp:docPr id="247" name="Bild 199" descr="shrinkr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shrinkright"/>
                    <pic:cNvPicPr>
                      <a:picLocks noChangeAspect="1" noChangeArrowheads="1"/>
                    </pic:cNvPicPr>
                  </pic:nvPicPr>
                  <pic:blipFill>
                    <a:blip r:embed="rId344" cstate="print">
                      <a:extLst>
                        <a:ext uri="{BEBA8EAE-BF5A-486C-A8C5-ECC9F3942E4B}">
                          <a14:imgProps xmlns:a14="http://schemas.microsoft.com/office/drawing/2010/main">
                            <a14:imgLayer r:embed="rId345">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pic:spPr>
                </pic:pic>
              </a:graphicData>
            </a:graphic>
          </wp:inline>
        </w:drawing>
      </w:r>
      <w:r>
        <w:tab/>
        <w:t xml:space="preserve"> (Shortcut: </w:t>
      </w:r>
      <w:r w:rsidR="00A46B31" w:rsidRPr="007B76F8">
        <w:rPr>
          <w:rStyle w:val="ButtonsZchn"/>
        </w:rPr>
        <w:t>Strg</w:t>
      </w:r>
      <w:r w:rsidR="00A46B31">
        <w:t> + </w:t>
      </w:r>
      <w:r w:rsidR="00A46B31" w:rsidRPr="007B76F8">
        <w:rPr>
          <w:rStyle w:val="ButtonsZchn"/>
        </w:rPr>
        <w:t>Alt</w:t>
      </w:r>
      <w:r w:rsidR="00A46B31">
        <w:t> + </w:t>
      </w:r>
      <w:r w:rsidR="00D17A8A">
        <w:rPr>
          <w:rStyle w:val="ButtonsZchn"/>
        </w:rPr>
        <w:sym w:font="Wingdings 3" w:char="F09E"/>
      </w:r>
      <w:r w:rsidR="00A46B31">
        <w:t xml:space="preserve"> on Windows, </w:t>
      </w:r>
      <w:r w:rsidR="00A46B31" w:rsidRPr="007B76F8">
        <w:rPr>
          <w:rStyle w:val="ButtonsZchn"/>
          <w:rFonts w:ascii="Cambria Math" w:eastAsia="Arial Unicode MS" w:hAnsi="Cambria Math" w:cs="Cambria Math"/>
        </w:rPr>
        <w:t>⌘</w:t>
      </w:r>
      <w:r w:rsidR="00A46B31">
        <w:t> + </w:t>
      </w:r>
      <w:r w:rsidR="00A46B31" w:rsidRPr="007B76F8">
        <w:rPr>
          <w:rStyle w:val="ButtonsZchn"/>
        </w:rPr>
        <w:t>Alt</w:t>
      </w:r>
      <w:r w:rsidR="00A46B31">
        <w:t> + </w:t>
      </w:r>
      <w:r w:rsidR="00D17A8A">
        <w:rPr>
          <w:rStyle w:val="ButtonsZchn"/>
        </w:rPr>
        <w:sym w:font="Wingdings 3" w:char="F09E"/>
      </w:r>
      <w:r w:rsidR="00A46B31">
        <w:t xml:space="preserve"> on Mac)</w:t>
      </w:r>
    </w:p>
    <w:p w:rsidR="003D1908" w:rsidRDefault="00A46B31" w:rsidP="00CE6849">
      <w:pPr>
        <w:pStyle w:val="Standard-BlockCharCharChar"/>
      </w:pPr>
      <w:r>
        <w:t>Shrinks the currently selected event by one time point from the right.</w:t>
      </w:r>
    </w:p>
    <w:p w:rsidR="003D1908" w:rsidRDefault="00A46B31" w:rsidP="00CE6849">
      <w:pPr>
        <w:pStyle w:val="Standard-BlockCharCharChar"/>
      </w:pPr>
      <w:r>
        <w:t>Before:</w:t>
      </w:r>
    </w:p>
    <w:p w:rsidR="003D1908" w:rsidRPr="007B76F8" w:rsidRDefault="00A46B31">
      <w:pPr>
        <w:pStyle w:val="GraphikFormat"/>
        <w:rPr>
          <w:szCs w:val="24"/>
          <w:lang w:val="en-GB"/>
        </w:rPr>
      </w:pPr>
      <w:r>
        <w:rPr>
          <w:noProof/>
          <w:szCs w:val="24"/>
          <w:lang w:eastAsia="de-DE"/>
        </w:rPr>
        <w:drawing>
          <wp:inline distT="0" distB="0" distL="0" distR="0" wp14:anchorId="412004FA" wp14:editId="046BC7E3">
            <wp:extent cx="3238500" cy="685800"/>
            <wp:effectExtent l="0" t="0" r="0" b="0"/>
            <wp:docPr id="200" name="Bild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340" cstate="print">
                      <a:extLst>
                        <a:ext uri="{BEBA8EAE-BF5A-486C-A8C5-ECC9F3942E4B}">
                          <a14:imgProps xmlns:a14="http://schemas.microsoft.com/office/drawing/2010/main">
                            <a14:imgLayer r:embed="rId341">
                              <a14:imgEffect>
                                <a14:brightnessContrast bright="20000" contrast="-20000"/>
                              </a14:imgEffect>
                            </a14:imgLayer>
                          </a14:imgProps>
                        </a:ext>
                        <a:ext uri="{28A0092B-C50C-407E-A947-70E740481C1C}">
                          <a14:useLocalDpi xmlns:a14="http://schemas.microsoft.com/office/drawing/2010/main" val="0"/>
                        </a:ext>
                      </a:extLst>
                    </a:blip>
                    <a:srcRect r="494"/>
                    <a:stretch>
                      <a:fillRect/>
                    </a:stretch>
                  </pic:blipFill>
                  <pic:spPr bwMode="auto">
                    <a:xfrm>
                      <a:off x="0" y="0"/>
                      <a:ext cx="3238500" cy="685800"/>
                    </a:xfrm>
                    <a:prstGeom prst="rect">
                      <a:avLst/>
                    </a:prstGeom>
                    <a:noFill/>
                    <a:ln>
                      <a:noFill/>
                    </a:ln>
                  </pic:spPr>
                </pic:pic>
              </a:graphicData>
            </a:graphic>
          </wp:inline>
        </w:drawing>
      </w:r>
    </w:p>
    <w:p w:rsidR="003D1908" w:rsidRDefault="00A46B31" w:rsidP="00CE6849">
      <w:pPr>
        <w:pStyle w:val="Standard-BlockCharCharChar"/>
      </w:pPr>
      <w:r>
        <w:t>After:</w:t>
      </w:r>
    </w:p>
    <w:p w:rsidR="00322528" w:rsidRDefault="00A46B31">
      <w:pPr>
        <w:pStyle w:val="GraphikFormat"/>
        <w:rPr>
          <w:lang w:val="en-GB"/>
        </w:rPr>
      </w:pPr>
      <w:r>
        <w:rPr>
          <w:noProof/>
          <w:lang w:eastAsia="de-DE"/>
        </w:rPr>
        <w:lastRenderedPageBreak/>
        <w:drawing>
          <wp:inline distT="0" distB="0" distL="0" distR="0" wp14:anchorId="35DFF382" wp14:editId="6B8D83DD">
            <wp:extent cx="3238500" cy="695325"/>
            <wp:effectExtent l="0" t="0" r="0" b="9525"/>
            <wp:docPr id="201" name="Bild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338" cstate="print">
                      <a:extLst>
                        <a:ext uri="{BEBA8EAE-BF5A-486C-A8C5-ECC9F3942E4B}">
                          <a14:imgProps xmlns:a14="http://schemas.microsoft.com/office/drawing/2010/main">
                            <a14:imgLayer r:embed="rId339">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3238500" cy="695325"/>
                    </a:xfrm>
                    <a:prstGeom prst="rect">
                      <a:avLst/>
                    </a:prstGeom>
                    <a:noFill/>
                    <a:ln>
                      <a:noFill/>
                    </a:ln>
                  </pic:spPr>
                </pic:pic>
              </a:graphicData>
            </a:graphic>
          </wp:inline>
        </w:drawing>
      </w:r>
    </w:p>
    <w:p w:rsidR="003D1908" w:rsidRPr="007B76F8" w:rsidRDefault="00A46B31" w:rsidP="00322528">
      <w:pPr>
        <w:pStyle w:val="Standard-BlockCharCharChar"/>
        <w:rPr>
          <w:lang w:val="en-GB"/>
        </w:rPr>
      </w:pPr>
      <w:r>
        <w:rPr>
          <w:lang w:val="de-DE" w:eastAsia="de-DE" w:bidi="ar-SA"/>
        </w:rPr>
        <mc:AlternateContent>
          <mc:Choice Requires="wps">
            <w:drawing>
              <wp:anchor distT="0" distB="0" distL="114300" distR="114300" simplePos="0" relativeHeight="251468800" behindDoc="0" locked="0" layoutInCell="1" allowOverlap="1" wp14:anchorId="2F08939F" wp14:editId="7714089C">
                <wp:simplePos x="0" y="0"/>
                <wp:positionH relativeFrom="column">
                  <wp:posOffset>1809115</wp:posOffset>
                </wp:positionH>
                <wp:positionV relativeFrom="paragraph">
                  <wp:posOffset>131445</wp:posOffset>
                </wp:positionV>
                <wp:extent cx="68580" cy="234315"/>
                <wp:effectExtent l="0" t="0" r="7620" b="13335"/>
                <wp:wrapNone/>
                <wp:docPr id="211"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 cy="234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96662" w:rsidRDefault="00396662"/>
                        </w:txbxContent>
                      </wps:txbx>
                      <wps:bodyPr rot="0" vert="horz" wrap="non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7" o:spid="_x0000_s1043" type="#_x0000_t202" style="position:absolute;left:0;text-align:left;margin-left:142.45pt;margin-top:10.35pt;width:5.4pt;height:18.45pt;z-index:25146880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" filled="f" stroked="f">
                <v:textbox inset="0,0,0,0">
                  <w:txbxContent>
                    <w:p w:rsidR="00396662" w:rsidRDefault="00396662"/>
                  </w:txbxContent>
                </v:textbox>
              </v:shape>
            </w:pict>
          </mc:Fallback>
        </mc:AlternateContent>
      </w:r>
    </w:p>
    <w:p w:rsidR="003D1908" w:rsidRDefault="00A46B31" w:rsidP="00CE6849">
      <w:pPr>
        <w:pStyle w:val="berschrift3"/>
      </w:pPr>
      <w:bookmarkStart w:id="526" w:name="_Event_&gt;_Shrink_on_the_left"/>
      <w:bookmarkStart w:id="527" w:name="_Toc55213882"/>
      <w:bookmarkStart w:id="528" w:name="_Toc69129873"/>
      <w:bookmarkStart w:id="529" w:name="_Toc69130014"/>
      <w:bookmarkStart w:id="530" w:name="_Ref108438374"/>
      <w:bookmarkStart w:id="531" w:name="_Toc472960844"/>
      <w:bookmarkEnd w:id="526"/>
      <w:r>
        <w:t>Event &gt; Shrink on the left</w:t>
      </w:r>
      <w:bookmarkEnd w:id="527"/>
      <w:bookmarkEnd w:id="528"/>
      <w:bookmarkEnd w:id="529"/>
      <w:bookmarkEnd w:id="530"/>
      <w:bookmarkEnd w:id="531"/>
    </w:p>
    <w:p w:rsidR="003D1908" w:rsidRDefault="007B76F8" w:rsidP="00CE6849">
      <w:pPr>
        <w:pStyle w:val="Standard-BlockCharCharChar"/>
      </w:pPr>
      <w:r>
        <w:rPr>
          <w:lang w:val="de-DE" w:eastAsia="de-DE" w:bidi="ar-SA"/>
        </w:rPr>
        <w:drawing>
          <wp:inline distT="0" distB="0" distL="0" distR="0" wp14:anchorId="569B3E4F" wp14:editId="1CB23D6F">
            <wp:extent cx="228600" cy="228600"/>
            <wp:effectExtent l="0" t="0" r="0" b="0"/>
            <wp:docPr id="859" name="Bild 203" descr="shrinklef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shrinkleft"/>
                    <pic:cNvPicPr>
                      <a:picLocks noChangeAspect="1" noChangeArrowheads="1"/>
                    </pic:cNvPicPr>
                  </pic:nvPicPr>
                  <pic:blipFill>
                    <a:blip r:embed="rId346" cstate="print">
                      <a:extLst>
                        <a:ext uri="{BEBA8EAE-BF5A-486C-A8C5-ECC9F3942E4B}">
                          <a14:imgProps xmlns:a14="http://schemas.microsoft.com/office/drawing/2010/main">
                            <a14:imgLayer r:embed="rId347">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pic:spPr>
                </pic:pic>
              </a:graphicData>
            </a:graphic>
          </wp:inline>
        </w:drawing>
      </w:r>
      <w:r>
        <w:tab/>
        <w:t xml:space="preserve"> </w:t>
      </w:r>
      <w:r w:rsidR="00A46B31">
        <w:t xml:space="preserve">(Shortcut: </w:t>
      </w:r>
      <w:r w:rsidR="00A46B31" w:rsidRPr="007B76F8">
        <w:rPr>
          <w:rStyle w:val="ButtonsZchn"/>
        </w:rPr>
        <w:t>CTRL</w:t>
      </w:r>
      <w:r w:rsidR="00A46B31">
        <w:t> + </w:t>
      </w:r>
      <w:r w:rsidR="00A46B31" w:rsidRPr="007B76F8">
        <w:rPr>
          <w:rStyle w:val="ButtonsZchn"/>
        </w:rPr>
        <w:t>Alt</w:t>
      </w:r>
      <w:r w:rsidR="00A46B31">
        <w:t> + </w:t>
      </w:r>
      <w:r w:rsidR="00D17A8A">
        <w:rPr>
          <w:rStyle w:val="ButtonsZchn"/>
        </w:rPr>
        <w:sym w:font="Wingdings 3" w:char="F09D"/>
      </w:r>
      <w:r w:rsidR="00A46B31">
        <w:t xml:space="preserve"> on Windows, </w:t>
      </w:r>
      <w:r w:rsidR="00A46B31" w:rsidRPr="00D17A8A">
        <w:rPr>
          <w:rStyle w:val="ButtonsZchn"/>
          <w:rFonts w:ascii="Cambria Math" w:eastAsia="Arial Unicode MS" w:hAnsi="Cambria Math" w:cs="Cambria Math"/>
        </w:rPr>
        <w:t>⌘</w:t>
      </w:r>
      <w:r w:rsidR="00A46B31">
        <w:t> + </w:t>
      </w:r>
      <w:r w:rsidR="00A46B31" w:rsidRPr="00D17A8A">
        <w:rPr>
          <w:rStyle w:val="ButtonsZchn"/>
        </w:rPr>
        <w:t>Alt</w:t>
      </w:r>
      <w:r w:rsidR="00A46B31">
        <w:t> + </w:t>
      </w:r>
      <w:r w:rsidR="00D17A8A" w:rsidRPr="00D17A8A">
        <w:rPr>
          <w:rStyle w:val="ButtonsZchn"/>
        </w:rPr>
        <w:sym w:font="Wingdings 3" w:char="F09D"/>
      </w:r>
      <w:r w:rsidR="00A46B31">
        <w:t xml:space="preserve"> on Mac)</w:t>
      </w:r>
    </w:p>
    <w:p w:rsidR="003D1908" w:rsidRDefault="00A46B31" w:rsidP="00CE6849">
      <w:pPr>
        <w:pStyle w:val="Standard-BlockCharCharChar"/>
      </w:pPr>
      <w:r>
        <w:t>Shrinks the currently selected event by one time point from the left.</w:t>
      </w:r>
    </w:p>
    <w:p w:rsidR="00322528" w:rsidRDefault="00322528" w:rsidP="00CE6849">
      <w:pPr>
        <w:pStyle w:val="Standard-BlockCharCharChar"/>
      </w:pPr>
    </w:p>
    <w:p w:rsidR="003D1908" w:rsidRDefault="00A46B31" w:rsidP="00CE6849">
      <w:pPr>
        <w:pStyle w:val="berschrift3"/>
      </w:pPr>
      <w:bookmarkStart w:id="532" w:name="_Event_&gt;_Move_to_the_right"/>
      <w:bookmarkStart w:id="533" w:name="_Toc55213883"/>
      <w:bookmarkStart w:id="534" w:name="_Toc69129874"/>
      <w:bookmarkStart w:id="535" w:name="_Toc69130015"/>
      <w:bookmarkStart w:id="536" w:name="_Ref108438381"/>
      <w:bookmarkStart w:id="537" w:name="_Toc472960845"/>
      <w:bookmarkEnd w:id="532"/>
      <w:r>
        <w:t>Event &gt; Move to the right</w:t>
      </w:r>
      <w:bookmarkEnd w:id="533"/>
      <w:bookmarkEnd w:id="534"/>
      <w:bookmarkEnd w:id="535"/>
      <w:bookmarkEnd w:id="536"/>
      <w:bookmarkEnd w:id="537"/>
    </w:p>
    <w:p w:rsidR="003D1908" w:rsidRDefault="00F90E7C" w:rsidP="00CE6849">
      <w:pPr>
        <w:pStyle w:val="Standard-BlockCharCharChar"/>
      </w:pPr>
      <w:r>
        <w:rPr>
          <w:lang w:val="de-DE" w:eastAsia="de-DE" w:bidi="ar-SA"/>
        </w:rPr>
        <w:drawing>
          <wp:inline distT="0" distB="0" distL="0" distR="0" wp14:anchorId="7CEB91E7" wp14:editId="74494F2A">
            <wp:extent cx="228600" cy="228600"/>
            <wp:effectExtent l="0" t="0" r="0" b="0"/>
            <wp:docPr id="860" name="Bild 205" descr="mover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moveright"/>
                    <pic:cNvPicPr>
                      <a:picLocks noChangeAspect="1" noChangeArrowheads="1"/>
                    </pic:cNvPicPr>
                  </pic:nvPicPr>
                  <pic:blipFill>
                    <a:blip r:embed="rId348" cstate="print">
                      <a:extLst>
                        <a:ext uri="{BEBA8EAE-BF5A-486C-A8C5-ECC9F3942E4B}">
                          <a14:imgProps xmlns:a14="http://schemas.microsoft.com/office/drawing/2010/main">
                            <a14:imgLayer r:embed="rId349">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pic:spPr>
                </pic:pic>
              </a:graphicData>
            </a:graphic>
          </wp:inline>
        </w:drawing>
      </w:r>
      <w:r>
        <w:tab/>
        <w:t xml:space="preserve"> </w:t>
      </w:r>
      <w:r w:rsidR="00A46B31">
        <w:t xml:space="preserve">(Shortcut: </w:t>
      </w:r>
      <w:r w:rsidR="00A46B31" w:rsidRPr="00D17A8A">
        <w:rPr>
          <w:rStyle w:val="ButtonsZchn"/>
        </w:rPr>
        <w:t>CTRL</w:t>
      </w:r>
      <w:r w:rsidR="00A46B31">
        <w:t> + </w:t>
      </w:r>
      <w:r w:rsidR="00D17A8A">
        <w:rPr>
          <w:rStyle w:val="ButtonsZchn"/>
        </w:rPr>
        <w:sym w:font="Wingdings 3" w:char="F09E"/>
      </w:r>
      <w:r w:rsidR="00A46B31">
        <w:t xml:space="preserve"> on Windows, </w:t>
      </w:r>
      <w:r w:rsidR="00A46B31" w:rsidRPr="00D17A8A">
        <w:rPr>
          <w:rStyle w:val="ButtonsZchn"/>
          <w:rFonts w:ascii="Cambria Math" w:eastAsia="Arial Unicode MS" w:hAnsi="Cambria Math" w:cs="Cambria Math"/>
        </w:rPr>
        <w:t>⌘</w:t>
      </w:r>
      <w:r w:rsidR="00A46B31">
        <w:t> + </w:t>
      </w:r>
      <w:r w:rsidR="00D17A8A">
        <w:rPr>
          <w:rStyle w:val="ButtonsZchn"/>
        </w:rPr>
        <w:sym w:font="Wingdings 3" w:char="F09E"/>
      </w:r>
      <w:r w:rsidR="00A46B31">
        <w:t xml:space="preserve"> on Mac)</w:t>
      </w:r>
    </w:p>
    <w:p w:rsidR="003D1908" w:rsidRDefault="00A46B31" w:rsidP="00CE6849">
      <w:pPr>
        <w:pStyle w:val="Standard-BlockCharCharChar"/>
      </w:pPr>
      <w:r>
        <w:t>Moves the currently selected event to the right by one time point.</w:t>
      </w:r>
    </w:p>
    <w:p w:rsidR="003D1908" w:rsidRDefault="00A46B31" w:rsidP="00CE6849">
      <w:pPr>
        <w:pStyle w:val="Standard-BlockCharCharChar"/>
      </w:pPr>
      <w:r>
        <w:t>Before:</w:t>
      </w:r>
    </w:p>
    <w:p w:rsidR="003D1908" w:rsidRPr="00F90E7C" w:rsidRDefault="00A46B31">
      <w:pPr>
        <w:pStyle w:val="GraphikFormat"/>
        <w:rPr>
          <w:szCs w:val="24"/>
          <w:lang w:val="en-GB"/>
        </w:rPr>
      </w:pPr>
      <w:r>
        <w:rPr>
          <w:noProof/>
          <w:szCs w:val="24"/>
          <w:lang w:eastAsia="de-DE"/>
        </w:rPr>
        <w:drawing>
          <wp:inline distT="0" distB="0" distL="0" distR="0" wp14:anchorId="3B6EEF07" wp14:editId="29D4A142">
            <wp:extent cx="3238500" cy="714375"/>
            <wp:effectExtent l="0" t="0" r="0" b="9525"/>
            <wp:docPr id="206" name="Bild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350" cstate="print">
                      <a:extLst>
                        <a:ext uri="{BEBA8EAE-BF5A-486C-A8C5-ECC9F3942E4B}">
                          <a14:imgProps xmlns:a14="http://schemas.microsoft.com/office/drawing/2010/main">
                            <a14:imgLayer r:embed="rId351">
                              <a14:imgEffect>
                                <a14:brightnessContrast bright="20000" contrast="-20000"/>
                              </a14:imgEffect>
                            </a14:imgLayer>
                          </a14:imgProps>
                        </a:ext>
                        <a:ext uri="{28A0092B-C50C-407E-A947-70E740481C1C}">
                          <a14:useLocalDpi xmlns:a14="http://schemas.microsoft.com/office/drawing/2010/main" val="0"/>
                        </a:ext>
                      </a:extLst>
                    </a:blip>
                    <a:srcRect r="490"/>
                    <a:stretch>
                      <a:fillRect/>
                    </a:stretch>
                  </pic:blipFill>
                  <pic:spPr bwMode="auto">
                    <a:xfrm>
                      <a:off x="0" y="0"/>
                      <a:ext cx="3238500" cy="714375"/>
                    </a:xfrm>
                    <a:prstGeom prst="rect">
                      <a:avLst/>
                    </a:prstGeom>
                    <a:noFill/>
                    <a:ln>
                      <a:noFill/>
                    </a:ln>
                  </pic:spPr>
                </pic:pic>
              </a:graphicData>
            </a:graphic>
          </wp:inline>
        </w:drawing>
      </w:r>
    </w:p>
    <w:p w:rsidR="003D1908" w:rsidRDefault="00A46B31" w:rsidP="00CE6849">
      <w:pPr>
        <w:pStyle w:val="Standard-BlockCharCharChar"/>
      </w:pPr>
      <w:r>
        <w:t xml:space="preserve">After: </w:t>
      </w:r>
    </w:p>
    <w:p w:rsidR="00322528" w:rsidRDefault="00A46B31" w:rsidP="00D17A8A">
      <w:pPr>
        <w:pStyle w:val="GraphikFormat"/>
        <w:rPr>
          <w:lang w:val="en-GB"/>
        </w:rPr>
      </w:pPr>
      <w:r>
        <w:rPr>
          <w:noProof/>
          <w:szCs w:val="24"/>
          <w:lang w:eastAsia="de-DE"/>
        </w:rPr>
        <w:drawing>
          <wp:inline distT="0" distB="0" distL="0" distR="0" wp14:anchorId="5D3B1FEA" wp14:editId="40444407">
            <wp:extent cx="3238500" cy="714375"/>
            <wp:effectExtent l="0" t="0" r="0" b="9525"/>
            <wp:docPr id="207" name="Bild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352" cstate="print">
                      <a:extLst>
                        <a:ext uri="{BEBA8EAE-BF5A-486C-A8C5-ECC9F3942E4B}">
                          <a14:imgProps xmlns:a14="http://schemas.microsoft.com/office/drawing/2010/main">
                            <a14:imgLayer r:embed="rId353">
                              <a14:imgEffect>
                                <a14:brightnessContrast bright="20000" contrast="-20000"/>
                              </a14:imgEffect>
                            </a14:imgLayer>
                          </a14:imgProps>
                        </a:ext>
                        <a:ext uri="{28A0092B-C50C-407E-A947-70E740481C1C}">
                          <a14:useLocalDpi xmlns:a14="http://schemas.microsoft.com/office/drawing/2010/main" val="0"/>
                        </a:ext>
                      </a:extLst>
                    </a:blip>
                    <a:srcRect b="-2304"/>
                    <a:stretch>
                      <a:fillRect/>
                    </a:stretch>
                  </pic:blipFill>
                  <pic:spPr bwMode="auto">
                    <a:xfrm>
                      <a:off x="0" y="0"/>
                      <a:ext cx="3238500" cy="714375"/>
                    </a:xfrm>
                    <a:prstGeom prst="rect">
                      <a:avLst/>
                    </a:prstGeom>
                    <a:noFill/>
                    <a:ln>
                      <a:noFill/>
                    </a:ln>
                  </pic:spPr>
                </pic:pic>
              </a:graphicData>
            </a:graphic>
          </wp:inline>
        </w:drawing>
      </w:r>
    </w:p>
    <w:p w:rsidR="003D1908" w:rsidRDefault="00A46B31" w:rsidP="00322528">
      <w:pPr>
        <w:pStyle w:val="Standard-BlockCharCharChar"/>
        <w:rPr>
          <w:lang w:val="en-GB"/>
        </w:rPr>
      </w:pPr>
      <w:r>
        <w:rPr>
          <w:lang w:val="de-DE" w:eastAsia="de-DE" w:bidi="ar-SA"/>
        </w:rPr>
        <mc:AlternateContent>
          <mc:Choice Requires="wps">
            <w:drawing>
              <wp:anchor distT="0" distB="0" distL="114300" distR="114300" simplePos="0" relativeHeight="251487232" behindDoc="0" locked="0" layoutInCell="1" allowOverlap="1" wp14:anchorId="15F2893A" wp14:editId="148730E4">
                <wp:simplePos x="0" y="0"/>
                <wp:positionH relativeFrom="column">
                  <wp:posOffset>1682115</wp:posOffset>
                </wp:positionH>
                <wp:positionV relativeFrom="paragraph">
                  <wp:posOffset>135890</wp:posOffset>
                </wp:positionV>
                <wp:extent cx="68580" cy="234315"/>
                <wp:effectExtent l="0" t="0" r="7620" b="13335"/>
                <wp:wrapNone/>
                <wp:docPr id="204" name="Text Box 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 cy="234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96662" w:rsidRDefault="00396662"/>
                        </w:txbxContent>
                      </wps:txbx>
                      <wps:bodyPr rot="0" vert="horz" wrap="non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9" o:spid="_x0000_s1044" type="#_x0000_t202" style="position:absolute;left:0;text-align:left;margin-left:132.45pt;margin-top:10.7pt;width:5.4pt;height:18.45pt;z-index:25148723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" filled="f" stroked="f">
                <v:textbox inset="0,0,0,0">
                  <w:txbxContent>
                    <w:p w:rsidR="00396662" w:rsidRDefault="00396662"/>
                  </w:txbxContent>
                </v:textbox>
              </v:shape>
            </w:pict>
          </mc:Fallback>
        </mc:AlternateContent>
      </w:r>
    </w:p>
    <w:p w:rsidR="003D1908" w:rsidRDefault="00A46B31" w:rsidP="00CE6849">
      <w:pPr>
        <w:pStyle w:val="berschrift3"/>
      </w:pPr>
      <w:bookmarkStart w:id="538" w:name="_Event_&gt;_Move_to_the_left"/>
      <w:bookmarkStart w:id="539" w:name="_Toc55213884"/>
      <w:bookmarkStart w:id="540" w:name="_Toc69129875"/>
      <w:bookmarkStart w:id="541" w:name="_Toc69130016"/>
      <w:bookmarkStart w:id="542" w:name="_Ref108438389"/>
      <w:bookmarkStart w:id="543" w:name="_Toc472960846"/>
      <w:bookmarkEnd w:id="538"/>
      <w:r>
        <w:t>Event &gt; Move to the left</w:t>
      </w:r>
      <w:bookmarkEnd w:id="539"/>
      <w:bookmarkEnd w:id="540"/>
      <w:bookmarkEnd w:id="541"/>
      <w:bookmarkEnd w:id="542"/>
      <w:bookmarkEnd w:id="543"/>
    </w:p>
    <w:p w:rsidR="003D1908" w:rsidRDefault="007B76F8" w:rsidP="00CE6849">
      <w:pPr>
        <w:pStyle w:val="Standard-BlockCharCharChar"/>
      </w:pPr>
      <w:r>
        <w:rPr>
          <w:lang w:val="de-DE" w:eastAsia="de-DE" w:bidi="ar-SA"/>
        </w:rPr>
        <w:drawing>
          <wp:inline distT="0" distB="0" distL="0" distR="0" wp14:anchorId="216B64DC" wp14:editId="30091115">
            <wp:extent cx="228600" cy="228600"/>
            <wp:effectExtent l="0" t="0" r="0" b="0"/>
            <wp:docPr id="861" name="Bild 209" descr="movelef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moveleft"/>
                    <pic:cNvPicPr>
                      <a:picLocks noChangeAspect="1" noChangeArrowheads="1"/>
                    </pic:cNvPicPr>
                  </pic:nvPicPr>
                  <pic:blipFill>
                    <a:blip r:embed="rId354" cstate="print">
                      <a:extLst>
                        <a:ext uri="{BEBA8EAE-BF5A-486C-A8C5-ECC9F3942E4B}">
                          <a14:imgProps xmlns:a14="http://schemas.microsoft.com/office/drawing/2010/main">
                            <a14:imgLayer r:embed="rId355">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r w:rsidR="00F90E7C">
        <w:tab/>
        <w:t xml:space="preserve"> </w:t>
      </w:r>
      <w:r w:rsidR="00A46B31">
        <w:t xml:space="preserve">(Shortcut: </w:t>
      </w:r>
      <w:r w:rsidR="00A46B31" w:rsidRPr="00D17A8A">
        <w:rPr>
          <w:rStyle w:val="ButtonsZchn"/>
        </w:rPr>
        <w:t>CTRL</w:t>
      </w:r>
      <w:r w:rsidR="00A46B31">
        <w:t>+ </w:t>
      </w:r>
      <w:r w:rsidR="00D17A8A">
        <w:rPr>
          <w:rStyle w:val="ButtonsZchn"/>
        </w:rPr>
        <w:sym w:font="Wingdings 3" w:char="F09D"/>
      </w:r>
      <w:r w:rsidR="00A46B31">
        <w:t xml:space="preserve"> on Windows, </w:t>
      </w:r>
      <w:r w:rsidR="00A46B31" w:rsidRPr="00D17A8A">
        <w:rPr>
          <w:rStyle w:val="ButtonsZchn"/>
          <w:rFonts w:ascii="Cambria Math" w:eastAsia="Arial Unicode MS" w:hAnsi="Cambria Math" w:cs="Cambria Math"/>
        </w:rPr>
        <w:t>⌘</w:t>
      </w:r>
      <w:r w:rsidR="00A46B31">
        <w:t> + </w:t>
      </w:r>
      <w:r w:rsidR="00D17A8A">
        <w:rPr>
          <w:rStyle w:val="ButtonsZchn"/>
        </w:rPr>
        <w:sym w:font="Wingdings 3" w:char="F09D"/>
      </w:r>
      <w:r w:rsidR="00A46B31">
        <w:t xml:space="preserve"> on Mac)</w:t>
      </w:r>
    </w:p>
    <w:p w:rsidR="003D1908" w:rsidRDefault="00A46B31" w:rsidP="00CE6849">
      <w:pPr>
        <w:pStyle w:val="Standard-BlockCharCharChar"/>
        <w:rPr>
          <w:highlight w:val="yellow"/>
        </w:rPr>
      </w:pPr>
      <w:r>
        <w:t xml:space="preserve">Moves the currently selected event to the left by one time point. </w:t>
      </w:r>
    </w:p>
    <w:p w:rsidR="003D1908" w:rsidRDefault="00A46B31" w:rsidP="00CE6849">
      <w:pPr>
        <w:pStyle w:val="berschrift3"/>
      </w:pPr>
      <w:bookmarkStart w:id="544" w:name="_Toc472960847"/>
      <w:r>
        <w:t>Event &gt; Find next event</w:t>
      </w:r>
      <w:bookmarkEnd w:id="544"/>
      <w:r>
        <w:t xml:space="preserve"> </w:t>
      </w:r>
    </w:p>
    <w:p w:rsidR="003D1908" w:rsidRDefault="00A46B31" w:rsidP="00CE6849">
      <w:pPr>
        <w:pStyle w:val="Standard-BlockCharCharChar"/>
      </w:pPr>
      <w:r>
        <w:t xml:space="preserve">(Shortcut: </w:t>
      </w:r>
      <w:r w:rsidRPr="00D17A8A">
        <w:rPr>
          <w:rStyle w:val="ButtonsZchn"/>
        </w:rPr>
        <w:t>CTRL</w:t>
      </w:r>
      <w:r>
        <w:t>+ </w:t>
      </w:r>
      <w:r w:rsidRPr="00D17A8A">
        <w:rPr>
          <w:rStyle w:val="ButtonsZchn"/>
        </w:rPr>
        <w:t>ALT</w:t>
      </w:r>
      <w:r>
        <w:t xml:space="preserve"> + </w:t>
      </w:r>
      <w:r w:rsidRPr="00D17A8A">
        <w:rPr>
          <w:rStyle w:val="ButtonsZchn"/>
        </w:rPr>
        <w:t>N</w:t>
      </w:r>
      <w:r>
        <w:t xml:space="preserve"> on Windows, </w:t>
      </w:r>
      <w:r w:rsidRPr="00D17A8A">
        <w:rPr>
          <w:rStyle w:val="ButtonsZchn"/>
          <w:rFonts w:ascii="Cambria Math" w:eastAsia="Arial Unicode MS" w:hAnsi="Cambria Math" w:cs="Cambria Math"/>
        </w:rPr>
        <w:t>⌘</w:t>
      </w:r>
      <w:r>
        <w:t> + </w:t>
      </w:r>
      <w:r w:rsidRPr="00D17A8A">
        <w:rPr>
          <w:rStyle w:val="ButtonsZchn"/>
        </w:rPr>
        <w:t>ALT</w:t>
      </w:r>
      <w:r>
        <w:t xml:space="preserve"> + </w:t>
      </w:r>
      <w:r w:rsidRPr="00D17A8A">
        <w:rPr>
          <w:rStyle w:val="ButtonsZchn"/>
        </w:rPr>
        <w:t>N</w:t>
      </w:r>
      <w:r>
        <w:t xml:space="preserve"> on Mac)</w:t>
      </w:r>
    </w:p>
    <w:p w:rsidR="003D1908" w:rsidRDefault="00A46B31" w:rsidP="00CE6849">
      <w:pPr>
        <w:pStyle w:val="Standard-BlockCharCharChar"/>
      </w:pPr>
      <w:r>
        <w:t>Jumps right to the next (filled in) event within a tier.</w:t>
      </w:r>
    </w:p>
    <w:p w:rsidR="00322528" w:rsidRDefault="00322528" w:rsidP="00CE6849">
      <w:pPr>
        <w:pStyle w:val="Standard-BlockCharCharChar"/>
      </w:pPr>
    </w:p>
    <w:p w:rsidR="003D1908" w:rsidRDefault="00A46B31" w:rsidP="00CE6849">
      <w:pPr>
        <w:pStyle w:val="berschrift3"/>
      </w:pPr>
      <w:bookmarkStart w:id="545" w:name="_Ref472895358"/>
      <w:bookmarkStart w:id="546" w:name="_Toc472960848"/>
      <w:r>
        <w:t>Event &gt; Insert Pause</w:t>
      </w:r>
      <w:bookmarkEnd w:id="545"/>
      <w:bookmarkEnd w:id="546"/>
      <w:r>
        <w:t xml:space="preserve"> </w:t>
      </w:r>
    </w:p>
    <w:p w:rsidR="00F90E7C" w:rsidRDefault="007B76F8" w:rsidP="00CE6849">
      <w:pPr>
        <w:pStyle w:val="Standard-BlockCharCharChar"/>
      </w:pPr>
      <w:r>
        <w:rPr>
          <w:lang w:val="de-DE" w:eastAsia="de-DE" w:bidi="ar-SA"/>
        </w:rPr>
        <w:lastRenderedPageBreak/>
        <w:drawing>
          <wp:inline distT="0" distB="0" distL="0" distR="0" wp14:anchorId="66E11F34" wp14:editId="65770028">
            <wp:extent cx="171450" cy="285750"/>
            <wp:effectExtent l="0" t="0" r="0" b="0"/>
            <wp:docPr id="159" name="Grafik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cstate="print">
                      <a:extLst>
                        <a:ext uri="{28A0092B-C50C-407E-A947-70E740481C1C}">
                          <a14:useLocalDpi xmlns:a14="http://schemas.microsoft.com/office/drawing/2010/main" val="0"/>
                        </a:ext>
                      </a:extLst>
                    </a:blip>
                    <a:stretch>
                      <a:fillRect/>
                    </a:stretch>
                  </pic:blipFill>
                  <pic:spPr>
                    <a:xfrm>
                      <a:off x="0" y="0"/>
                      <a:ext cx="171450" cy="285750"/>
                    </a:xfrm>
                    <a:prstGeom prst="rect">
                      <a:avLst/>
                    </a:prstGeom>
                  </pic:spPr>
                </pic:pic>
              </a:graphicData>
            </a:graphic>
          </wp:inline>
        </w:drawing>
      </w:r>
      <w:r w:rsidR="00F90E7C" w:rsidRPr="00F90E7C">
        <w:rPr>
          <w:lang w:val="en-GB"/>
        </w:rPr>
        <w:tab/>
      </w:r>
      <w:r w:rsidR="00F90E7C">
        <w:t xml:space="preserve"> </w:t>
      </w:r>
      <w:r w:rsidR="00A46B31">
        <w:t xml:space="preserve">Inserts a pause into the selected event with the length of the current selection in the oscillogram. </w:t>
      </w:r>
    </w:p>
    <w:p w:rsidR="003D1908" w:rsidRDefault="00A46B31" w:rsidP="00CE6849">
      <w:pPr>
        <w:pStyle w:val="Standard-BlockCharCharChar"/>
      </w:pPr>
      <w:r>
        <w:t xml:space="preserve">The specific notation of the pause can be set via </w:t>
      </w:r>
      <w:r w:rsidR="00D17A8A" w:rsidRPr="00D17A8A">
        <w:rPr>
          <w:rStyle w:val="Menufunction"/>
        </w:rPr>
        <w:fldChar w:fldCharType="begin"/>
      </w:r>
      <w:r w:rsidR="00D17A8A" w:rsidRPr="00D17A8A">
        <w:rPr>
          <w:rStyle w:val="Menufunction"/>
        </w:rPr>
        <w:instrText xml:space="preserve"> REF _Ref472784400 \h </w:instrText>
      </w:r>
      <w:r w:rsidR="00D17A8A">
        <w:rPr>
          <w:rStyle w:val="Menufunction"/>
        </w:rPr>
        <w:instrText xml:space="preserve"> \* MERGEFORMAT </w:instrText>
      </w:r>
      <w:r w:rsidR="00D17A8A" w:rsidRPr="00D17A8A">
        <w:rPr>
          <w:rStyle w:val="Menufunction"/>
        </w:rPr>
      </w:r>
      <w:r w:rsidR="00D17A8A" w:rsidRPr="00D17A8A">
        <w:rPr>
          <w:rStyle w:val="Menufunction"/>
        </w:rPr>
        <w:fldChar w:fldCharType="separate"/>
      </w:r>
      <w:r w:rsidR="003E68CF" w:rsidRPr="003E68CF">
        <w:rPr>
          <w:rStyle w:val="Menufunction"/>
        </w:rPr>
        <w:t>Edit &gt; Preferences…</w:t>
      </w:r>
      <w:r w:rsidR="00D17A8A" w:rsidRPr="00D17A8A">
        <w:rPr>
          <w:rStyle w:val="Menufunction"/>
        </w:rPr>
        <w:fldChar w:fldCharType="end"/>
      </w:r>
      <w:r>
        <w:rPr>
          <w:rStyle w:val="Menufunction"/>
        </w:rPr>
        <w:t xml:space="preserve"> &gt; Segmentation...</w:t>
      </w:r>
      <w:r>
        <w:t>.</w:t>
      </w:r>
    </w:p>
    <w:p w:rsidR="00EA3FDC" w:rsidRDefault="00EA3FDC" w:rsidP="00CE6849">
      <w:pPr>
        <w:pStyle w:val="Standard-BlockCharCharChar"/>
      </w:pPr>
    </w:p>
    <w:p w:rsidR="003D1908" w:rsidRDefault="003D1908" w:rsidP="00CE6849">
      <w:pPr>
        <w:pStyle w:val="Standard-BlockCharCharChar"/>
        <w:sectPr w:rsidR="003D1908" w:rsidSect="00372541">
          <w:headerReference w:type="default" r:id="rId357"/>
          <w:pgSz w:w="11906" w:h="16838" w:code="9"/>
          <w:pgMar w:top="1417" w:right="1133" w:bottom="1134" w:left="1417" w:header="624" w:footer="624" w:gutter="0"/>
          <w:cols w:space="720"/>
          <w:docGrid w:linePitch="326"/>
        </w:sectPr>
      </w:pPr>
    </w:p>
    <w:p w:rsidR="003D1908" w:rsidRDefault="00A46B31">
      <w:pPr>
        <w:pStyle w:val="berschrift2"/>
        <w:numPr>
          <w:ilvl w:val="1"/>
          <w:numId w:val="9"/>
        </w:numPr>
      </w:pPr>
      <w:bookmarkStart w:id="547" w:name="_Timeline-Menü"/>
      <w:bookmarkStart w:id="548" w:name="_Ref52614814"/>
      <w:bookmarkStart w:id="549" w:name="_Ref52614824"/>
      <w:bookmarkStart w:id="550" w:name="_Toc55213886"/>
      <w:bookmarkStart w:id="551" w:name="_Toc69129876"/>
      <w:bookmarkStart w:id="552" w:name="_Toc69130017"/>
      <w:bookmarkStart w:id="553" w:name="_Toc472960849"/>
      <w:bookmarkEnd w:id="547"/>
      <w:r>
        <w:lastRenderedPageBreak/>
        <w:t>Timeline</w:t>
      </w:r>
      <w:bookmarkEnd w:id="548"/>
      <w:bookmarkEnd w:id="549"/>
      <w:bookmarkEnd w:id="550"/>
      <w:bookmarkEnd w:id="551"/>
      <w:bookmarkEnd w:id="552"/>
      <w:r>
        <w:t xml:space="preserve"> Menu</w:t>
      </w:r>
      <w:bookmarkEnd w:id="553"/>
    </w:p>
    <w:p w:rsidR="003D1908" w:rsidRDefault="00A46B31" w:rsidP="00CE6849">
      <w:pPr>
        <w:pStyle w:val="Standard-BlockCharCharChar"/>
      </w:pPr>
      <w:r>
        <w:rPr>
          <w:lang w:val="de-DE" w:eastAsia="de-DE" w:bidi="ar-SA"/>
        </w:rPr>
        <w:drawing>
          <wp:inline distT="0" distB="0" distL="0" distR="0" wp14:anchorId="214DD873" wp14:editId="4275660E">
            <wp:extent cx="2538484" cy="4042300"/>
            <wp:effectExtent l="0" t="0" r="0" b="0"/>
            <wp:docPr id="900" name="Grafik 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8"/>
                    <a:srcRect l="59845" t="14112" r="31405" b="44080"/>
                    <a:stretch/>
                  </pic:blipFill>
                  <pic:spPr bwMode="auto">
                    <a:xfrm>
                      <a:off x="0" y="0"/>
                      <a:ext cx="2557946" cy="4073292"/>
                    </a:xfrm>
                    <a:prstGeom prst="rect">
                      <a:avLst/>
                    </a:prstGeom>
                    <a:ln>
                      <a:noFill/>
                    </a:ln>
                    <a:extLst>
                      <a:ext uri="{53640926-AAD7-44D8-BBD7-CCE9431645EC}">
                        <a14:shadowObscured xmlns:a14="http://schemas.microsoft.com/office/drawing/2010/main"/>
                      </a:ext>
                    </a:extLst>
                  </pic:spPr>
                </pic:pic>
              </a:graphicData>
            </a:graphic>
          </wp:inline>
        </w:drawing>
      </w:r>
      <w:r>
        <w:rPr>
          <w:lang w:val="de-DE" w:eastAsia="de-DE" w:bidi="ar-SA"/>
        </w:rPr>
        <mc:AlternateContent>
          <mc:Choice Requires="wps">
            <w:drawing>
              <wp:anchor distT="0" distB="0" distL="114300" distR="114300" simplePos="0" relativeHeight="251496448" behindDoc="0" locked="0" layoutInCell="1" allowOverlap="1" wp14:anchorId="2CD8FC5B" wp14:editId="1B55FDA9">
                <wp:simplePos x="0" y="0"/>
                <wp:positionH relativeFrom="column">
                  <wp:posOffset>2111375</wp:posOffset>
                </wp:positionH>
                <wp:positionV relativeFrom="paragraph">
                  <wp:posOffset>129540</wp:posOffset>
                </wp:positionV>
                <wp:extent cx="68580" cy="234315"/>
                <wp:effectExtent l="0" t="0" r="7620" b="13335"/>
                <wp:wrapNone/>
                <wp:docPr id="202" name="Text Box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 cy="234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96662" w:rsidRDefault="00396662"/>
                        </w:txbxContent>
                      </wps:txbx>
                      <wps:bodyPr rot="0" vert="horz" wrap="non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0" o:spid="_x0000_s1045" type="#_x0000_t202" style="position:absolute;left:0;text-align:left;margin-left:166.25pt;margin-top:10.2pt;width:5.4pt;height:18.45pt;z-index:25149644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" filled="f" stroked="f">
                <v:textbox inset="0,0,0,0">
                  <w:txbxContent>
                    <w:p w:rsidR="00396662" w:rsidRDefault="00396662"/>
                  </w:txbxContent>
                </v:textbox>
              </v:shape>
            </w:pict>
          </mc:Fallback>
        </mc:AlternateContent>
      </w:r>
    </w:p>
    <w:p w:rsidR="00322528" w:rsidRDefault="00322528" w:rsidP="00322528">
      <w:pPr>
        <w:pStyle w:val="Standard-BlockCharCharChar"/>
      </w:pPr>
      <w:bookmarkStart w:id="554" w:name="_Timeline_&gt;_Edit_timeline_item..."/>
      <w:bookmarkStart w:id="555" w:name="_Toc55213887"/>
      <w:bookmarkStart w:id="556" w:name="_Toc69129877"/>
      <w:bookmarkStart w:id="557" w:name="_Toc69130018"/>
      <w:bookmarkStart w:id="558" w:name="_Ref108438399"/>
      <w:bookmarkEnd w:id="554"/>
    </w:p>
    <w:p w:rsidR="003D1908" w:rsidRDefault="00A46B31" w:rsidP="00CE6849">
      <w:pPr>
        <w:pStyle w:val="berschrift3"/>
      </w:pPr>
      <w:bookmarkStart w:id="559" w:name="_Toc472960850"/>
      <w:r>
        <w:t>Timeline &gt; Edit timeline item...</w:t>
      </w:r>
      <w:bookmarkEnd w:id="555"/>
      <w:bookmarkEnd w:id="556"/>
      <w:bookmarkEnd w:id="557"/>
      <w:bookmarkEnd w:id="558"/>
      <w:bookmarkEnd w:id="559"/>
    </w:p>
    <w:p w:rsidR="003D1908" w:rsidRDefault="007B76F8" w:rsidP="00CE6849">
      <w:pPr>
        <w:pStyle w:val="Standard-BlockCharCharChar"/>
      </w:pPr>
      <w:r>
        <w:rPr>
          <w:lang w:val="de-DE" w:eastAsia="de-DE" w:bidi="ar-SA"/>
        </w:rPr>
        <w:drawing>
          <wp:inline distT="0" distB="0" distL="0" distR="0" wp14:anchorId="4CF104A0" wp14:editId="554B4BDC">
            <wp:extent cx="228600" cy="228600"/>
            <wp:effectExtent l="0" t="0" r="0" b="0"/>
            <wp:docPr id="862" name="Bild 212" descr="EditTL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EditTLI"/>
                    <pic:cNvPicPr>
                      <a:picLocks noChangeAspect="1" noChangeArrowheads="1"/>
                    </pic:cNvPicPr>
                  </pic:nvPicPr>
                  <pic:blipFill>
                    <a:blip r:embed="rId359" cstate="print">
                      <a:extLst>
                        <a:ext uri="{BEBA8EAE-BF5A-486C-A8C5-ECC9F3942E4B}">
                          <a14:imgProps xmlns:a14="http://schemas.microsoft.com/office/drawing/2010/main">
                            <a14:imgLayer r:embed="rId360">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r w:rsidR="00F90E7C">
        <w:tab/>
        <w:t xml:space="preserve"> </w:t>
      </w:r>
      <w:r w:rsidR="00A46B31">
        <w:t>Opens a dialog to edit the absolute time value of the currently selected event:</w:t>
      </w:r>
    </w:p>
    <w:p w:rsidR="003D1908" w:rsidRPr="00F90E7C" w:rsidRDefault="00A46B31">
      <w:pPr>
        <w:pStyle w:val="GraphikFormat"/>
        <w:rPr>
          <w:lang w:val="en-GB"/>
        </w:rPr>
      </w:pPr>
      <w:r>
        <w:rPr>
          <w:noProof/>
          <w:lang w:eastAsia="de-DE"/>
        </w:rPr>
        <w:drawing>
          <wp:inline distT="0" distB="0" distL="0" distR="0" wp14:anchorId="44AA19AD" wp14:editId="4CA7EB1F">
            <wp:extent cx="2182483" cy="1179721"/>
            <wp:effectExtent l="0" t="0" r="8890" b="1905"/>
            <wp:docPr id="901" name="Grafik 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2187995" cy="1182700"/>
                    </a:xfrm>
                    <a:prstGeom prst="rect">
                      <a:avLst/>
                    </a:prstGeom>
                  </pic:spPr>
                </pic:pic>
              </a:graphicData>
            </a:graphic>
          </wp:inline>
        </w:drawing>
      </w:r>
    </w:p>
    <w:p w:rsidR="00322528" w:rsidRDefault="00A46B31" w:rsidP="00CE6849">
      <w:pPr>
        <w:pStyle w:val="Standard-BlockCharCharChar"/>
      </w:pPr>
      <w:r>
        <w:t>The absolute time value can either be entered as a decimal number (i.e. in seconds) or as hh:mm:ss.xxx. The absolute time value is equal to the starting point of the event.</w:t>
      </w:r>
    </w:p>
    <w:p w:rsidR="003D1908" w:rsidRDefault="00A46B31" w:rsidP="00CE6849">
      <w:pPr>
        <w:pStyle w:val="Standard-BlockCharCharChar"/>
      </w:pPr>
      <w:r>
        <w:rPr>
          <w:lang w:val="de-DE" w:eastAsia="de-DE" w:bidi="ar-SA"/>
        </w:rPr>
        <mc:AlternateContent>
          <mc:Choice Requires="wps">
            <w:drawing>
              <wp:anchor distT="0" distB="0" distL="114300" distR="114300" simplePos="0" relativeHeight="251505664" behindDoc="0" locked="0" layoutInCell="1" allowOverlap="1" wp14:anchorId="60F3E5F7" wp14:editId="07CA2F8B">
                <wp:simplePos x="0" y="0"/>
                <wp:positionH relativeFrom="column">
                  <wp:posOffset>2129155</wp:posOffset>
                </wp:positionH>
                <wp:positionV relativeFrom="paragraph">
                  <wp:posOffset>142240</wp:posOffset>
                </wp:positionV>
                <wp:extent cx="68580" cy="234315"/>
                <wp:effectExtent l="0" t="0" r="7620" b="13335"/>
                <wp:wrapNone/>
                <wp:docPr id="198" name="Text Box 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 cy="234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96662" w:rsidRDefault="00396662"/>
                        </w:txbxContent>
                      </wps:txbx>
                      <wps:bodyPr rot="0" vert="horz" wrap="non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1" o:spid="_x0000_s1046" type="#_x0000_t202" style="position:absolute;left:0;text-align:left;margin-left:167.65pt;margin-top:11.2pt;width:5.4pt;height:18.45pt;z-index:25150566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" filled="f" stroked="f">
                <v:textbox inset="0,0,0,0">
                  <w:txbxContent>
                    <w:p w:rsidR="00396662" w:rsidRDefault="00396662"/>
                  </w:txbxContent>
                </v:textbox>
              </v:shape>
            </w:pict>
          </mc:Fallback>
        </mc:AlternateContent>
      </w:r>
    </w:p>
    <w:p w:rsidR="003D1908" w:rsidRDefault="00A46B31" w:rsidP="00CE6849">
      <w:pPr>
        <w:pStyle w:val="berschrift3"/>
      </w:pPr>
      <w:bookmarkStart w:id="560" w:name="_Timeline_&gt;_Insert_timeline_item"/>
      <w:bookmarkStart w:id="561" w:name="_Toc55213888"/>
      <w:bookmarkStart w:id="562" w:name="_Toc69129878"/>
      <w:bookmarkStart w:id="563" w:name="_Toc69130019"/>
      <w:bookmarkStart w:id="564" w:name="_Ref108438406"/>
      <w:bookmarkStart w:id="565" w:name="_Toc472960851"/>
      <w:bookmarkEnd w:id="560"/>
      <w:r>
        <w:t>Timeline &gt; Insert timeline item</w:t>
      </w:r>
      <w:bookmarkEnd w:id="561"/>
      <w:bookmarkEnd w:id="562"/>
      <w:bookmarkEnd w:id="563"/>
      <w:bookmarkEnd w:id="564"/>
      <w:bookmarkEnd w:id="565"/>
    </w:p>
    <w:p w:rsidR="003D1908" w:rsidRDefault="007B76F8" w:rsidP="00CE6849">
      <w:pPr>
        <w:pStyle w:val="Standard-BlockCharCharChar"/>
      </w:pPr>
      <w:r>
        <w:rPr>
          <w:lang w:val="de-DE" w:eastAsia="de-DE" w:bidi="ar-SA"/>
        </w:rPr>
        <w:drawing>
          <wp:inline distT="0" distB="0" distL="0" distR="0" wp14:anchorId="728E8FCE" wp14:editId="622FC766">
            <wp:extent cx="233680" cy="233680"/>
            <wp:effectExtent l="0" t="0" r="0" b="0"/>
            <wp:docPr id="863" name="Bild 215" descr="inserttl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inserttlI"/>
                    <pic:cNvPicPr>
                      <a:picLocks noChangeAspect="1" noChangeArrowheads="1"/>
                    </pic:cNvPicPr>
                  </pic:nvPicPr>
                  <pic:blipFill>
                    <a:blip r:embed="rId362" cstate="print">
                      <a:extLst>
                        <a:ext uri="{BEBA8EAE-BF5A-486C-A8C5-ECC9F3942E4B}">
                          <a14:imgProps xmlns:a14="http://schemas.microsoft.com/office/drawing/2010/main">
                            <a14:imgLayer r:embed="rId363">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233680" cy="233680"/>
                    </a:xfrm>
                    <a:prstGeom prst="rect">
                      <a:avLst/>
                    </a:prstGeom>
                    <a:noFill/>
                    <a:ln>
                      <a:noFill/>
                    </a:ln>
                  </pic:spPr>
                </pic:pic>
              </a:graphicData>
            </a:graphic>
          </wp:inline>
        </w:drawing>
      </w:r>
      <w:r w:rsidR="00F90E7C">
        <w:tab/>
        <w:t xml:space="preserve"> </w:t>
      </w:r>
      <w:r w:rsidR="00A46B31">
        <w:t>Inserts a new time point to the left of the currently selected time point.</w:t>
      </w:r>
    </w:p>
    <w:p w:rsidR="003D1908" w:rsidRDefault="00A46B31" w:rsidP="00CE6849">
      <w:pPr>
        <w:pStyle w:val="Standard-BlockCharCharChar"/>
      </w:pPr>
      <w:r>
        <w:t>Before:</w:t>
      </w:r>
    </w:p>
    <w:p w:rsidR="003D1908" w:rsidRPr="00F90E7C" w:rsidRDefault="00A46B31">
      <w:pPr>
        <w:pStyle w:val="GraphikFormat"/>
        <w:rPr>
          <w:szCs w:val="24"/>
          <w:lang w:val="en-GB"/>
        </w:rPr>
      </w:pPr>
      <w:r>
        <w:rPr>
          <w:noProof/>
          <w:szCs w:val="24"/>
          <w:lang w:eastAsia="de-DE"/>
        </w:rPr>
        <w:lastRenderedPageBreak/>
        <w:drawing>
          <wp:inline distT="0" distB="0" distL="0" distR="0" wp14:anchorId="5E016DBE" wp14:editId="77DBFC1E">
            <wp:extent cx="2927381" cy="1139588"/>
            <wp:effectExtent l="0" t="0" r="6350" b="3810"/>
            <wp:docPr id="216" name="Bild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364" cstate="print">
                      <a:extLst>
                        <a:ext uri="{BEBA8EAE-BF5A-486C-A8C5-ECC9F3942E4B}">
                          <a14:imgProps xmlns:a14="http://schemas.microsoft.com/office/drawing/2010/main">
                            <a14:imgLayer r:embed="rId365">
                              <a14:imgEffect>
                                <a14:brightnessContrast bright="20000" contrast="-40000"/>
                              </a14:imgEffect>
                            </a14:imgLayer>
                          </a14:imgProps>
                        </a:ext>
                        <a:ext uri="{28A0092B-C50C-407E-A947-70E740481C1C}">
                          <a14:useLocalDpi xmlns:a14="http://schemas.microsoft.com/office/drawing/2010/main" val="0"/>
                        </a:ext>
                      </a:extLst>
                    </a:blip>
                    <a:srcRect t="5463" r="1294"/>
                    <a:stretch>
                      <a:fillRect/>
                    </a:stretch>
                  </pic:blipFill>
                  <pic:spPr bwMode="auto">
                    <a:xfrm>
                      <a:off x="0" y="0"/>
                      <a:ext cx="2926134" cy="1139102"/>
                    </a:xfrm>
                    <a:prstGeom prst="rect">
                      <a:avLst/>
                    </a:prstGeom>
                    <a:noFill/>
                    <a:ln>
                      <a:noFill/>
                    </a:ln>
                  </pic:spPr>
                </pic:pic>
              </a:graphicData>
            </a:graphic>
          </wp:inline>
        </w:drawing>
      </w:r>
    </w:p>
    <w:p w:rsidR="003D1908" w:rsidRDefault="00A46B31" w:rsidP="00CE6849">
      <w:pPr>
        <w:pStyle w:val="Standard-BlockCharCharChar"/>
      </w:pPr>
      <w:r>
        <w:t>After:</w:t>
      </w:r>
    </w:p>
    <w:p w:rsidR="003D1908" w:rsidRPr="00F90E7C" w:rsidRDefault="00A46B31">
      <w:pPr>
        <w:pStyle w:val="GraphikFormat"/>
        <w:rPr>
          <w:lang w:val="en-GB"/>
        </w:rPr>
      </w:pPr>
      <w:r>
        <w:rPr>
          <w:noProof/>
          <w:szCs w:val="24"/>
          <w:lang w:eastAsia="de-DE"/>
        </w:rPr>
        <w:drawing>
          <wp:inline distT="0" distB="0" distL="0" distR="0" wp14:anchorId="4D6412E5" wp14:editId="1335A8BF">
            <wp:extent cx="2991309" cy="1112292"/>
            <wp:effectExtent l="0" t="0" r="0" b="0"/>
            <wp:docPr id="217" name="Bild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366" cstate="print">
                      <a:extLst>
                        <a:ext uri="{BEBA8EAE-BF5A-486C-A8C5-ECC9F3942E4B}">
                          <a14:imgProps xmlns:a14="http://schemas.microsoft.com/office/drawing/2010/main">
                            <a14:imgLayer r:embed="rId367">
                              <a14:imgEffect>
                                <a14:brightnessContrast bright="20000" contrast="-40000"/>
                              </a14:imgEffect>
                            </a14:imgLayer>
                          </a14:imgProps>
                        </a:ext>
                        <a:ext uri="{28A0092B-C50C-407E-A947-70E740481C1C}">
                          <a14:useLocalDpi xmlns:a14="http://schemas.microsoft.com/office/drawing/2010/main" val="0"/>
                        </a:ext>
                      </a:extLst>
                    </a:blip>
                    <a:srcRect t="6569" r="2234"/>
                    <a:stretch>
                      <a:fillRect/>
                    </a:stretch>
                  </pic:blipFill>
                  <pic:spPr bwMode="auto">
                    <a:xfrm>
                      <a:off x="0" y="0"/>
                      <a:ext cx="2988571" cy="1111274"/>
                    </a:xfrm>
                    <a:prstGeom prst="rect">
                      <a:avLst/>
                    </a:prstGeom>
                    <a:noFill/>
                    <a:ln>
                      <a:noFill/>
                    </a:ln>
                  </pic:spPr>
                </pic:pic>
              </a:graphicData>
            </a:graphic>
          </wp:inline>
        </w:drawing>
      </w:r>
    </w:p>
    <w:p w:rsidR="003D1908" w:rsidRPr="00F90E7C" w:rsidRDefault="003D1908" w:rsidP="00322528">
      <w:pPr>
        <w:pStyle w:val="Standard-BlockCharCharChar"/>
      </w:pPr>
    </w:p>
    <w:p w:rsidR="003D1908" w:rsidRDefault="00A46B31" w:rsidP="00CE6849">
      <w:pPr>
        <w:pStyle w:val="berschrift3"/>
      </w:pPr>
      <w:bookmarkStart w:id="566" w:name="_Timeline_&gt;_Remove_gap"/>
      <w:bookmarkStart w:id="567" w:name="_Toc55213889"/>
      <w:bookmarkStart w:id="568" w:name="_Toc69129879"/>
      <w:bookmarkStart w:id="569" w:name="_Toc69130020"/>
      <w:bookmarkStart w:id="570" w:name="_Ref108438416"/>
      <w:bookmarkStart w:id="571" w:name="_Ref472785112"/>
      <w:bookmarkStart w:id="572" w:name="_Toc472960852"/>
      <w:bookmarkEnd w:id="566"/>
      <w:r>
        <w:t>Timeline &gt; Remove gap</w:t>
      </w:r>
      <w:bookmarkEnd w:id="567"/>
      <w:bookmarkEnd w:id="568"/>
      <w:bookmarkEnd w:id="569"/>
      <w:bookmarkEnd w:id="570"/>
      <w:bookmarkEnd w:id="571"/>
      <w:bookmarkEnd w:id="572"/>
    </w:p>
    <w:p w:rsidR="00F90E7C" w:rsidRDefault="007B76F8" w:rsidP="00CE6849">
      <w:pPr>
        <w:pStyle w:val="Standard-BlockCharCharChar"/>
      </w:pPr>
      <w:r>
        <w:rPr>
          <w:lang w:val="de-DE" w:eastAsia="de-DE" w:bidi="ar-SA"/>
        </w:rPr>
        <w:drawing>
          <wp:inline distT="0" distB="0" distL="0" distR="0" wp14:anchorId="0C975ACA" wp14:editId="2582C217">
            <wp:extent cx="219075" cy="285750"/>
            <wp:effectExtent l="0" t="0" r="9525" b="0"/>
            <wp:docPr id="163" name="Grafik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cstate="print">
                      <a:extLst>
                        <a:ext uri="{BEBA8EAE-BF5A-486C-A8C5-ECC9F3942E4B}">
                          <a14:imgProps xmlns:a14="http://schemas.microsoft.com/office/drawing/2010/main">
                            <a14:imgLayer r:embed="rId369">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219075" cy="285750"/>
                    </a:xfrm>
                    <a:prstGeom prst="rect">
                      <a:avLst/>
                    </a:prstGeom>
                  </pic:spPr>
                </pic:pic>
              </a:graphicData>
            </a:graphic>
          </wp:inline>
        </w:drawing>
      </w:r>
      <w:r w:rsidR="00F90E7C">
        <w:tab/>
        <w:t xml:space="preserve"> </w:t>
      </w:r>
      <w:r w:rsidR="00A46B31">
        <w:t xml:space="preserve">Removes the currently selected gap from the timeline. </w:t>
      </w:r>
    </w:p>
    <w:p w:rsidR="003D1908" w:rsidRDefault="00A46B31" w:rsidP="00CE6849">
      <w:pPr>
        <w:pStyle w:val="Standard-BlockCharCharChar"/>
      </w:pPr>
      <w:r>
        <w:t>A gap is a space between consecutive time points that does not contain an event. When calling up this menu item, the first of these two time points is removed and thereafter the rest of the transcription is moved to the left by one time point.</w:t>
      </w:r>
    </w:p>
    <w:p w:rsidR="003D1908" w:rsidRDefault="00A46B31" w:rsidP="00CE6849">
      <w:pPr>
        <w:pStyle w:val="Standard-BlockCharCharChar"/>
      </w:pPr>
      <w:r>
        <w:t>Before:</w:t>
      </w:r>
    </w:p>
    <w:p w:rsidR="003D1908" w:rsidRDefault="00A46B31">
      <w:pPr>
        <w:pStyle w:val="GraphikFormat"/>
        <w:rPr>
          <w:szCs w:val="24"/>
        </w:rPr>
      </w:pPr>
      <w:r>
        <w:rPr>
          <w:noProof/>
          <w:szCs w:val="24"/>
          <w:lang w:eastAsia="de-DE"/>
        </w:rPr>
        <w:drawing>
          <wp:inline distT="0" distB="0" distL="0" distR="0" wp14:anchorId="245CA381" wp14:editId="10F959B8">
            <wp:extent cx="3565671" cy="893929"/>
            <wp:effectExtent l="0" t="0" r="0" b="1905"/>
            <wp:docPr id="220" name="Bild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370" cstate="print">
                      <a:extLst>
                        <a:ext uri="{BEBA8EAE-BF5A-486C-A8C5-ECC9F3942E4B}">
                          <a14:imgProps xmlns:a14="http://schemas.microsoft.com/office/drawing/2010/main">
                            <a14:imgLayer r:embed="rId371">
                              <a14:imgEffect>
                                <a14:brightnessContrast bright="20000" contrast="-40000"/>
                              </a14:imgEffect>
                            </a14:imgLayer>
                          </a14:imgProps>
                        </a:ext>
                        <a:ext uri="{28A0092B-C50C-407E-A947-70E740481C1C}">
                          <a14:useLocalDpi xmlns:a14="http://schemas.microsoft.com/office/drawing/2010/main" val="0"/>
                        </a:ext>
                      </a:extLst>
                    </a:blip>
                    <a:srcRect t="4813"/>
                    <a:stretch>
                      <a:fillRect/>
                    </a:stretch>
                  </pic:blipFill>
                  <pic:spPr bwMode="auto">
                    <a:xfrm>
                      <a:off x="0" y="0"/>
                      <a:ext cx="3562226" cy="893065"/>
                    </a:xfrm>
                    <a:prstGeom prst="rect">
                      <a:avLst/>
                    </a:prstGeom>
                    <a:noFill/>
                    <a:ln>
                      <a:noFill/>
                    </a:ln>
                  </pic:spPr>
                </pic:pic>
              </a:graphicData>
            </a:graphic>
          </wp:inline>
        </w:drawing>
      </w:r>
    </w:p>
    <w:p w:rsidR="003D1908" w:rsidRDefault="00A46B31" w:rsidP="00CE6849">
      <w:pPr>
        <w:pStyle w:val="Standard-BlockCharCharChar"/>
      </w:pPr>
      <w:r>
        <w:t>After:</w:t>
      </w:r>
    </w:p>
    <w:p w:rsidR="003D1908" w:rsidRDefault="00A46B31">
      <w:pPr>
        <w:pStyle w:val="GraphikFormat"/>
      </w:pPr>
      <w:r>
        <w:rPr>
          <w:noProof/>
          <w:szCs w:val="24"/>
          <w:lang w:eastAsia="de-DE"/>
        </w:rPr>
        <w:drawing>
          <wp:inline distT="0" distB="0" distL="0" distR="0" wp14:anchorId="48F390C1" wp14:editId="43051CB2">
            <wp:extent cx="3721127" cy="1016758"/>
            <wp:effectExtent l="0" t="0" r="0" b="0"/>
            <wp:docPr id="221" name="Bild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372" cstate="print">
                      <a:extLst>
                        <a:ext uri="{BEBA8EAE-BF5A-486C-A8C5-ECC9F3942E4B}">
                          <a14:imgProps xmlns:a14="http://schemas.microsoft.com/office/drawing/2010/main">
                            <a14:imgLayer r:embed="rId373">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3717532" cy="1015776"/>
                    </a:xfrm>
                    <a:prstGeom prst="rect">
                      <a:avLst/>
                    </a:prstGeom>
                    <a:noFill/>
                    <a:ln>
                      <a:noFill/>
                    </a:ln>
                  </pic:spPr>
                </pic:pic>
              </a:graphicData>
            </a:graphic>
          </wp:inline>
        </w:drawing>
      </w:r>
    </w:p>
    <w:p w:rsidR="00322528" w:rsidRDefault="00322528" w:rsidP="00322528">
      <w:pPr>
        <w:pStyle w:val="Standard-BlockCharCharChar"/>
      </w:pPr>
    </w:p>
    <w:p w:rsidR="003D1908" w:rsidRDefault="00A46B31" w:rsidP="00CE6849">
      <w:pPr>
        <w:pStyle w:val="berschrift3"/>
      </w:pPr>
      <w:bookmarkStart w:id="573" w:name="_Timeline_&gt;_Remove_all_gaps"/>
      <w:bookmarkStart w:id="574" w:name="_Toc55213890"/>
      <w:bookmarkStart w:id="575" w:name="_Toc69129880"/>
      <w:bookmarkStart w:id="576" w:name="_Toc69130021"/>
      <w:bookmarkStart w:id="577" w:name="_Ref108438423"/>
      <w:bookmarkStart w:id="578" w:name="_Ref472785127"/>
      <w:bookmarkStart w:id="579" w:name="_Ref472785752"/>
      <w:bookmarkStart w:id="580" w:name="_Toc472960853"/>
      <w:bookmarkEnd w:id="573"/>
      <w:r>
        <w:t>Timeline &gt; Remove all gaps</w:t>
      </w:r>
      <w:bookmarkEnd w:id="574"/>
      <w:bookmarkEnd w:id="575"/>
      <w:bookmarkEnd w:id="576"/>
      <w:bookmarkEnd w:id="577"/>
      <w:bookmarkEnd w:id="578"/>
      <w:bookmarkEnd w:id="579"/>
      <w:bookmarkEnd w:id="580"/>
    </w:p>
    <w:p w:rsidR="003D1908" w:rsidRDefault="00823B63" w:rsidP="00D17A8A">
      <w:pPr>
        <w:pStyle w:val="Standard-BlockCharCharChar"/>
      </w:pPr>
      <w:r>
        <w:rPr>
          <w:lang w:val="de-DE" w:eastAsia="de-DE" w:bidi="ar-SA"/>
        </w:rPr>
        <w:drawing>
          <wp:inline distT="0" distB="0" distL="0" distR="0" wp14:anchorId="362AB7AD" wp14:editId="7180ECE2">
            <wp:extent cx="228600" cy="228600"/>
            <wp:effectExtent l="0" t="0" r="0" b="0"/>
            <wp:docPr id="915" name="Bild 9" descr="RemoveUnusedTL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moveUnusedTLI"/>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r w:rsidR="00F90E7C">
        <w:tab/>
        <w:t xml:space="preserve"> </w:t>
      </w:r>
      <w:r w:rsidR="00A46B31">
        <w:t xml:space="preserve">Removes </w:t>
      </w:r>
      <w:r w:rsidR="00A46B31">
        <w:rPr>
          <w:u w:val="single"/>
        </w:rPr>
        <w:t>all</w:t>
      </w:r>
      <w:r w:rsidR="00A46B31">
        <w:t xml:space="preserve"> gaps from the transcription.</w:t>
      </w:r>
      <w:bookmarkStart w:id="581" w:name="_Timeline_&gt;_Remove_unused_timeline_i"/>
      <w:bookmarkStart w:id="582" w:name="_Toc55213891"/>
      <w:bookmarkStart w:id="583" w:name="_Toc69129881"/>
      <w:bookmarkStart w:id="584" w:name="_Toc69130022"/>
      <w:bookmarkStart w:id="585" w:name="_Ref108438433"/>
      <w:bookmarkEnd w:id="581"/>
    </w:p>
    <w:p w:rsidR="00322528" w:rsidRDefault="00322528" w:rsidP="00D17A8A">
      <w:pPr>
        <w:pStyle w:val="Standard-BlockCharCharChar"/>
      </w:pPr>
    </w:p>
    <w:p w:rsidR="003D1908" w:rsidRDefault="00A46B31" w:rsidP="00CE6849">
      <w:pPr>
        <w:pStyle w:val="berschrift3"/>
      </w:pPr>
      <w:bookmarkStart w:id="586" w:name="_Ref472785092"/>
      <w:bookmarkStart w:id="587" w:name="_Toc472960854"/>
      <w:r>
        <w:lastRenderedPageBreak/>
        <w:t>Timeline &gt; Remove unused timeline items</w:t>
      </w:r>
      <w:bookmarkEnd w:id="582"/>
      <w:bookmarkEnd w:id="583"/>
      <w:bookmarkEnd w:id="584"/>
      <w:bookmarkEnd w:id="585"/>
      <w:bookmarkEnd w:id="586"/>
      <w:bookmarkEnd w:id="587"/>
    </w:p>
    <w:p w:rsidR="003D1908" w:rsidRDefault="00A46B31" w:rsidP="00CE6849">
      <w:pPr>
        <w:pStyle w:val="Standard-BlockCharCharChar"/>
      </w:pPr>
      <w:r>
        <w:t>Removes all unused timeline items from the transcription. A time point is unused when no event starts or ends on it.</w:t>
      </w:r>
    </w:p>
    <w:p w:rsidR="003D1908" w:rsidRDefault="00A46B31" w:rsidP="00CE6849">
      <w:pPr>
        <w:pStyle w:val="Standard-BlockCharCharChar"/>
      </w:pPr>
      <w:r>
        <w:t>Before:</w:t>
      </w:r>
    </w:p>
    <w:p w:rsidR="003D1908" w:rsidRDefault="00A46B31">
      <w:pPr>
        <w:pStyle w:val="GraphikFormat"/>
      </w:pPr>
      <w:r>
        <w:rPr>
          <w:noProof/>
          <w:lang w:eastAsia="de-DE"/>
        </w:rPr>
        <w:drawing>
          <wp:inline distT="0" distB="0" distL="0" distR="0" wp14:anchorId="1FD5279D" wp14:editId="4F5D7B9D">
            <wp:extent cx="2650447" cy="1132764"/>
            <wp:effectExtent l="0" t="0" r="0" b="0"/>
            <wp:docPr id="224" name="Bild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375" cstate="print">
                      <a:extLst>
                        <a:ext uri="{BEBA8EAE-BF5A-486C-A8C5-ECC9F3942E4B}">
                          <a14:imgProps xmlns:a14="http://schemas.microsoft.com/office/drawing/2010/main">
                            <a14:imgLayer r:embed="rId376">
                              <a14:imgEffect>
                                <a14:brightnessContrast bright="20000" contrast="-40000"/>
                              </a14:imgEffect>
                            </a14:imgLayer>
                          </a14:imgProps>
                        </a:ext>
                        <a:ext uri="{28A0092B-C50C-407E-A947-70E740481C1C}">
                          <a14:useLocalDpi xmlns:a14="http://schemas.microsoft.com/office/drawing/2010/main" val="0"/>
                        </a:ext>
                      </a:extLst>
                    </a:blip>
                    <a:srcRect t="6706" r="1100"/>
                    <a:stretch>
                      <a:fillRect/>
                    </a:stretch>
                  </pic:blipFill>
                  <pic:spPr bwMode="auto">
                    <a:xfrm>
                      <a:off x="0" y="0"/>
                      <a:ext cx="2646228" cy="1130961"/>
                    </a:xfrm>
                    <a:prstGeom prst="rect">
                      <a:avLst/>
                    </a:prstGeom>
                    <a:noFill/>
                    <a:ln>
                      <a:noFill/>
                    </a:ln>
                  </pic:spPr>
                </pic:pic>
              </a:graphicData>
            </a:graphic>
          </wp:inline>
        </w:drawing>
      </w:r>
    </w:p>
    <w:p w:rsidR="003D1908" w:rsidRDefault="00A46B31" w:rsidP="00CE6849">
      <w:pPr>
        <w:pStyle w:val="Standard-BlockCharCharChar"/>
      </w:pPr>
      <w:r>
        <w:t>After:</w:t>
      </w:r>
    </w:p>
    <w:p w:rsidR="003D1908" w:rsidRDefault="00A46B31">
      <w:pPr>
        <w:pStyle w:val="GraphikFormat"/>
      </w:pPr>
      <w:r>
        <w:rPr>
          <w:noProof/>
          <w:lang w:eastAsia="de-DE"/>
        </w:rPr>
        <w:drawing>
          <wp:inline distT="0" distB="0" distL="0" distR="0" wp14:anchorId="505C1E1C" wp14:editId="78FBFD79">
            <wp:extent cx="2602547" cy="1112292"/>
            <wp:effectExtent l="0" t="0" r="7620" b="0"/>
            <wp:docPr id="225" name="Bild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377" cstate="print">
                      <a:extLst>
                        <a:ext uri="{BEBA8EAE-BF5A-486C-A8C5-ECC9F3942E4B}">
                          <a14:imgProps xmlns:a14="http://schemas.microsoft.com/office/drawing/2010/main">
                            <a14:imgLayer r:embed="rId378">
                              <a14:imgEffect>
                                <a14:brightnessContrast bright="20000" contrast="-40000"/>
                              </a14:imgEffect>
                            </a14:imgLayer>
                          </a14:imgProps>
                        </a:ext>
                        <a:ext uri="{28A0092B-C50C-407E-A947-70E740481C1C}">
                          <a14:useLocalDpi xmlns:a14="http://schemas.microsoft.com/office/drawing/2010/main" val="0"/>
                        </a:ext>
                      </a:extLst>
                    </a:blip>
                    <a:srcRect t="5577" r="827"/>
                    <a:stretch>
                      <a:fillRect/>
                    </a:stretch>
                  </pic:blipFill>
                  <pic:spPr bwMode="auto">
                    <a:xfrm>
                      <a:off x="0" y="0"/>
                      <a:ext cx="2598405" cy="1110522"/>
                    </a:xfrm>
                    <a:prstGeom prst="rect">
                      <a:avLst/>
                    </a:prstGeom>
                    <a:noFill/>
                    <a:ln>
                      <a:noFill/>
                    </a:ln>
                  </pic:spPr>
                </pic:pic>
              </a:graphicData>
            </a:graphic>
          </wp:inline>
        </w:drawing>
      </w:r>
    </w:p>
    <w:p w:rsidR="00322528" w:rsidRDefault="00322528" w:rsidP="00322528">
      <w:pPr>
        <w:pStyle w:val="Standard-BlockCharCharChar"/>
      </w:pPr>
    </w:p>
    <w:p w:rsidR="003D1908" w:rsidRDefault="00A46B31" w:rsidP="00CE6849">
      <w:pPr>
        <w:pStyle w:val="berschrift3"/>
      </w:pPr>
      <w:bookmarkStart w:id="588" w:name="_Timeline_&gt;_Make_timeline_consistent"/>
      <w:bookmarkStart w:id="589" w:name="_Toc55213892"/>
      <w:bookmarkStart w:id="590" w:name="_Toc69129882"/>
      <w:bookmarkStart w:id="591" w:name="_Toc69130023"/>
      <w:bookmarkStart w:id="592" w:name="_Ref108438441"/>
      <w:bookmarkStart w:id="593" w:name="_Toc472960855"/>
      <w:bookmarkEnd w:id="588"/>
      <w:r>
        <w:t>Timeline &gt; Make timeline consistent</w:t>
      </w:r>
      <w:bookmarkEnd w:id="589"/>
      <w:bookmarkEnd w:id="590"/>
      <w:bookmarkEnd w:id="591"/>
      <w:bookmarkEnd w:id="592"/>
      <w:bookmarkEnd w:id="593"/>
    </w:p>
    <w:p w:rsidR="003D1908" w:rsidRDefault="00A46B31" w:rsidP="00CE6849">
      <w:pPr>
        <w:pStyle w:val="Standard-BlockCharCharChar"/>
      </w:pPr>
      <w:r>
        <w:t>Checks the timeline for inconsistencies, i.e. after absolute time values. Absolute time values that do not fit into a monotonously growing sequence are removed.</w:t>
      </w:r>
    </w:p>
    <w:p w:rsidR="00322528" w:rsidRDefault="00322528" w:rsidP="00CE6849">
      <w:pPr>
        <w:pStyle w:val="Standard-BlockCharCharChar"/>
      </w:pPr>
    </w:p>
    <w:p w:rsidR="003D1908" w:rsidRDefault="00A46B31" w:rsidP="00CE6849">
      <w:pPr>
        <w:pStyle w:val="berschrift3"/>
      </w:pPr>
      <w:bookmarkStart w:id="594" w:name="_Timeline_&gt;_Interpolate_timeline"/>
      <w:bookmarkStart w:id="595" w:name="_Toc472960856"/>
      <w:bookmarkStart w:id="596" w:name="_Toc55213893"/>
      <w:bookmarkStart w:id="597" w:name="_Toc69129883"/>
      <w:bookmarkStart w:id="598" w:name="_Toc69130024"/>
      <w:bookmarkStart w:id="599" w:name="_Ref108438458"/>
      <w:bookmarkEnd w:id="594"/>
      <w:r>
        <w:t>Timeline &gt; Smooth timeline...</w:t>
      </w:r>
      <w:bookmarkEnd w:id="595"/>
    </w:p>
    <w:p w:rsidR="003D1908" w:rsidRDefault="00A46B31" w:rsidP="00CE6849">
      <w:pPr>
        <w:pStyle w:val="Standard-BlockCharCharChar"/>
      </w:pPr>
      <w:r>
        <w:t>Interpolates the timeline, i.e. calculates an absolute time value for all time points that have not been assigned an absolute time value. Please note that the values calculated in this manner are only an estimate of the actual absolute time values of the time points in question. If more time points have been defined with an absolute time value, the value of the interpolation will be more accurate.</w:t>
      </w:r>
    </w:p>
    <w:p w:rsidR="003D1908" w:rsidRDefault="00A46B31">
      <w:pPr>
        <w:pStyle w:val="GraphikFormat"/>
      </w:pPr>
      <w:r>
        <w:rPr>
          <w:noProof/>
          <w:lang w:eastAsia="de-DE"/>
        </w:rPr>
        <w:drawing>
          <wp:inline distT="0" distB="0" distL="0" distR="0" wp14:anchorId="7637FAF9" wp14:editId="5CA41193">
            <wp:extent cx="2533650" cy="1152525"/>
            <wp:effectExtent l="0" t="0" r="0" b="9525"/>
            <wp:docPr id="950" name="Grafik 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9"/>
                    <a:stretch>
                      <a:fillRect/>
                    </a:stretch>
                  </pic:blipFill>
                  <pic:spPr>
                    <a:xfrm>
                      <a:off x="0" y="0"/>
                      <a:ext cx="2533650" cy="1152525"/>
                    </a:xfrm>
                    <a:prstGeom prst="rect">
                      <a:avLst/>
                    </a:prstGeom>
                  </pic:spPr>
                </pic:pic>
              </a:graphicData>
            </a:graphic>
          </wp:inline>
        </w:drawing>
      </w:r>
    </w:p>
    <w:p w:rsidR="00322528" w:rsidRDefault="00322528">
      <w:pPr>
        <w:widowControl/>
        <w:tabs>
          <w:tab w:val="clear" w:pos="482"/>
        </w:tabs>
        <w:spacing w:before="0" w:after="0"/>
        <w:jc w:val="left"/>
        <w:rPr>
          <w:noProof/>
          <w:sz w:val="28"/>
          <w:szCs w:val="24"/>
          <w:lang w:val="en-US" w:eastAsia="hi-IN" w:bidi="hi-IN"/>
        </w:rPr>
      </w:pPr>
      <w:r>
        <w:br w:type="page"/>
      </w:r>
    </w:p>
    <w:p w:rsidR="003D1908" w:rsidRDefault="00A46B31" w:rsidP="00CE6849">
      <w:pPr>
        <w:pStyle w:val="berschrift3"/>
      </w:pPr>
      <w:bookmarkStart w:id="600" w:name="_Toc472960857"/>
      <w:r>
        <w:lastRenderedPageBreak/>
        <w:t>Timeline &gt; Interpolate timeline</w:t>
      </w:r>
      <w:bookmarkEnd w:id="596"/>
      <w:bookmarkEnd w:id="597"/>
      <w:bookmarkEnd w:id="598"/>
      <w:bookmarkEnd w:id="599"/>
      <w:r>
        <w:t>...</w:t>
      </w:r>
      <w:bookmarkEnd w:id="600"/>
    </w:p>
    <w:p w:rsidR="003D1908" w:rsidRDefault="00A46B31">
      <w:pPr>
        <w:pStyle w:val="GraphikFormat"/>
      </w:pPr>
      <w:r>
        <w:rPr>
          <w:noProof/>
          <w:lang w:eastAsia="de-DE"/>
        </w:rPr>
        <w:drawing>
          <wp:inline distT="0" distB="0" distL="0" distR="0" wp14:anchorId="1D431CA1" wp14:editId="32AE195E">
            <wp:extent cx="2171700" cy="1133475"/>
            <wp:effectExtent l="0" t="0" r="0" b="9525"/>
            <wp:docPr id="955" name="Grafik 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0"/>
                    <a:stretch>
                      <a:fillRect/>
                    </a:stretch>
                  </pic:blipFill>
                  <pic:spPr>
                    <a:xfrm>
                      <a:off x="0" y="0"/>
                      <a:ext cx="2171700" cy="1133475"/>
                    </a:xfrm>
                    <a:prstGeom prst="rect">
                      <a:avLst/>
                    </a:prstGeom>
                  </pic:spPr>
                </pic:pic>
              </a:graphicData>
            </a:graphic>
          </wp:inline>
        </w:drawing>
      </w:r>
    </w:p>
    <w:p w:rsidR="003D1908" w:rsidRDefault="00A46B31" w:rsidP="00CE6849">
      <w:pPr>
        <w:pStyle w:val="Standard-BlockCharCharChar"/>
      </w:pPr>
      <w:r>
        <w:t xml:space="preserve">Interpolates the time axis, i.e. calculates an absolute time value for all time points that have not been assigned an absolute time value. Please note that the values calculated in this manner are only an estimate of the actual absolute time values of the time points in question. If more time points have been defined with an absolute time value, the value of the interpolation will be more accurate. </w:t>
      </w:r>
    </w:p>
    <w:p w:rsidR="003D1908" w:rsidRDefault="00A46B31" w:rsidP="00CE6849">
      <w:pPr>
        <w:pStyle w:val="Standard-BlockCharCharChar"/>
      </w:pPr>
      <w:r>
        <w:t>There are two methods of interpolation. For this, consider the following transcription in which no absolute time value is available at time point 2:</w:t>
      </w:r>
    </w:p>
    <w:p w:rsidR="003D1908" w:rsidRDefault="00A46B31">
      <w:pPr>
        <w:pStyle w:val="GraphikFormat"/>
      </w:pPr>
      <w:r>
        <w:rPr>
          <w:noProof/>
          <w:lang w:eastAsia="de-DE"/>
        </w:rPr>
        <w:drawing>
          <wp:inline distT="0" distB="0" distL="0" distR="0" wp14:anchorId="5C0FEC8F" wp14:editId="69F319BD">
            <wp:extent cx="3876675" cy="571500"/>
            <wp:effectExtent l="0" t="0" r="9525" b="0"/>
            <wp:docPr id="228" name="Bild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381" cstate="print">
                      <a:extLst>
                        <a:ext uri="{BEBA8EAE-BF5A-486C-A8C5-ECC9F3942E4B}">
                          <a14:imgProps xmlns:a14="http://schemas.microsoft.com/office/drawing/2010/main">
                            <a14:imgLayer r:embed="rId382">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3876675" cy="571500"/>
                    </a:xfrm>
                    <a:prstGeom prst="rect">
                      <a:avLst/>
                    </a:prstGeom>
                    <a:noFill/>
                    <a:ln>
                      <a:noFill/>
                    </a:ln>
                  </pic:spPr>
                </pic:pic>
              </a:graphicData>
            </a:graphic>
          </wp:inline>
        </w:drawing>
      </w:r>
    </w:p>
    <w:p w:rsidR="003D1908" w:rsidRDefault="00A46B31" w:rsidP="008338F0">
      <w:pPr>
        <w:pStyle w:val="Aufzhlungszeichen1"/>
      </w:pPr>
      <w:r>
        <w:rPr>
          <w:shd w:val="clear" w:color="auto" w:fill="D9D9D9"/>
        </w:rPr>
        <w:t>Linear Interpolation</w:t>
      </w:r>
      <w:r w:rsidR="00D17A8A">
        <w:t xml:space="preserve">: </w:t>
      </w:r>
      <w:r>
        <w:t>inserts missing absolute time values according to the number of time points that lie between the previous and the next time point with an absolute time value. In the example above time point 2 receives the value 1.0 + (4.0 – 1.0)/2 = 2.5:</w:t>
      </w:r>
    </w:p>
    <w:p w:rsidR="003D1908" w:rsidRDefault="00A46B31">
      <w:pPr>
        <w:pStyle w:val="GraphikFormat"/>
      </w:pPr>
      <w:r>
        <w:rPr>
          <w:noProof/>
          <w:lang w:eastAsia="de-DE"/>
        </w:rPr>
        <w:drawing>
          <wp:inline distT="0" distB="0" distL="0" distR="0" wp14:anchorId="2E2F682A" wp14:editId="6BBBDA70">
            <wp:extent cx="3829050" cy="561975"/>
            <wp:effectExtent l="0" t="0" r="0" b="9525"/>
            <wp:docPr id="229" name="Bild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383" cstate="print">
                      <a:extLst>
                        <a:ext uri="{BEBA8EAE-BF5A-486C-A8C5-ECC9F3942E4B}">
                          <a14:imgProps xmlns:a14="http://schemas.microsoft.com/office/drawing/2010/main">
                            <a14:imgLayer r:embed="rId384">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3829050" cy="561975"/>
                    </a:xfrm>
                    <a:prstGeom prst="rect">
                      <a:avLst/>
                    </a:prstGeom>
                    <a:noFill/>
                    <a:ln>
                      <a:noFill/>
                    </a:ln>
                  </pic:spPr>
                </pic:pic>
              </a:graphicData>
            </a:graphic>
          </wp:inline>
        </w:drawing>
      </w:r>
    </w:p>
    <w:p w:rsidR="003D1908" w:rsidRDefault="00A46B31" w:rsidP="008338F0">
      <w:pPr>
        <w:pStyle w:val="Aufzhlungszeichen1"/>
      </w:pPr>
      <w:r>
        <w:rPr>
          <w:shd w:val="clear" w:color="auto" w:fill="D9D9D9"/>
        </w:rPr>
        <w:t>Character Count Interpolation</w:t>
      </w:r>
      <w:r w:rsidR="00D17A8A">
        <w:t xml:space="preserve">: </w:t>
      </w:r>
      <w:r>
        <w:t>on the other hand, inserts missing absolute time values according to the symbols in the events in question. Events with longer descriptions are assigned to intervals of a longer duration:</w:t>
      </w:r>
    </w:p>
    <w:p w:rsidR="003D1908" w:rsidRDefault="00A46B31">
      <w:pPr>
        <w:pStyle w:val="GraphikFormat"/>
      </w:pPr>
      <w:r>
        <w:rPr>
          <w:noProof/>
          <w:lang w:eastAsia="de-DE"/>
        </w:rPr>
        <w:drawing>
          <wp:inline distT="0" distB="0" distL="0" distR="0" wp14:anchorId="20B7E9F5" wp14:editId="4A972BCD">
            <wp:extent cx="3838575" cy="561975"/>
            <wp:effectExtent l="0" t="0" r="9525" b="9525"/>
            <wp:docPr id="230" name="Bild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385" cstate="print">
                      <a:extLst>
                        <a:ext uri="{BEBA8EAE-BF5A-486C-A8C5-ECC9F3942E4B}">
                          <a14:imgProps xmlns:a14="http://schemas.microsoft.com/office/drawing/2010/main">
                            <a14:imgLayer r:embed="rId386">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3838575" cy="561975"/>
                    </a:xfrm>
                    <a:prstGeom prst="rect">
                      <a:avLst/>
                    </a:prstGeom>
                    <a:noFill/>
                    <a:ln>
                      <a:noFill/>
                    </a:ln>
                  </pic:spPr>
                </pic:pic>
              </a:graphicData>
            </a:graphic>
          </wp:inline>
        </w:drawing>
      </w:r>
    </w:p>
    <w:p w:rsidR="003D1908" w:rsidRDefault="00A46B31" w:rsidP="00CE6849">
      <w:pPr>
        <w:pStyle w:val="Standard-BlockCharCharChar"/>
      </w:pPr>
      <w:r>
        <w:t>The second method leads to better results in most cases. Interpolated time values are marked with an Asterisk [03.3*] in the timeline of the musical score.</w:t>
      </w:r>
    </w:p>
    <w:p w:rsidR="00322528" w:rsidRDefault="00322528" w:rsidP="00CE6849">
      <w:pPr>
        <w:pStyle w:val="Standard-BlockCharCharChar"/>
      </w:pPr>
    </w:p>
    <w:p w:rsidR="003D1908" w:rsidRDefault="00A46B31" w:rsidP="00CE6849">
      <w:pPr>
        <w:pStyle w:val="berschrift3"/>
      </w:pPr>
      <w:bookmarkStart w:id="601" w:name="_Timeline_&gt;_Remove_interpolated_time"/>
      <w:bookmarkStart w:id="602" w:name="_Toc55213894"/>
      <w:bookmarkStart w:id="603" w:name="_Toc69129884"/>
      <w:bookmarkStart w:id="604" w:name="_Toc69130025"/>
      <w:bookmarkStart w:id="605" w:name="_Ref108438473"/>
      <w:bookmarkStart w:id="606" w:name="_Toc472960858"/>
      <w:bookmarkEnd w:id="601"/>
      <w:r>
        <w:t>Timeline &gt; Remove interpolated times</w:t>
      </w:r>
      <w:bookmarkEnd w:id="602"/>
      <w:bookmarkEnd w:id="603"/>
      <w:bookmarkEnd w:id="604"/>
      <w:bookmarkEnd w:id="605"/>
      <w:bookmarkEnd w:id="606"/>
    </w:p>
    <w:p w:rsidR="003D1908" w:rsidRDefault="00A46B31" w:rsidP="00CE6849">
      <w:pPr>
        <w:pStyle w:val="Standard-BlockCharCharChar"/>
      </w:pPr>
      <w:r>
        <w:t>Removes absolute time values from the timeline that have been created by interpolating (see above).</w:t>
      </w:r>
    </w:p>
    <w:p w:rsidR="003D1908" w:rsidRDefault="00A46B31" w:rsidP="00CE6849">
      <w:pPr>
        <w:pStyle w:val="berschrift3"/>
      </w:pPr>
      <w:bookmarkStart w:id="607" w:name="_Toc472960859"/>
      <w:r>
        <w:t>Timeline &gt; Remove times</w:t>
      </w:r>
      <w:bookmarkEnd w:id="607"/>
    </w:p>
    <w:p w:rsidR="003D1908" w:rsidRDefault="00A46B31" w:rsidP="00CE6849">
      <w:pPr>
        <w:pStyle w:val="Standard-BlockCharCharChar"/>
      </w:pPr>
      <w:r>
        <w:t>Removes all absolute time values from the timeline).</w:t>
      </w:r>
    </w:p>
    <w:p w:rsidR="003D1908" w:rsidRDefault="00A46B31" w:rsidP="00CE6849">
      <w:pPr>
        <w:pStyle w:val="berschrift3"/>
      </w:pPr>
      <w:bookmarkStart w:id="608" w:name="_Timeline_&gt;_Add_bookmark…"/>
      <w:bookmarkStart w:id="609" w:name="_Toc472960860"/>
      <w:bookmarkStart w:id="610" w:name="_Ref108438484"/>
      <w:bookmarkEnd w:id="608"/>
      <w:r>
        <w:lastRenderedPageBreak/>
        <w:t>Timeline &gt; Confirm timeline item(s)</w:t>
      </w:r>
      <w:bookmarkEnd w:id="609"/>
    </w:p>
    <w:p w:rsidR="003D1908" w:rsidRDefault="00A46B31" w:rsidP="00CE6849">
      <w:pPr>
        <w:pStyle w:val="Standard-BlockCharCharChar"/>
      </w:pPr>
      <w:r>
        <w:t xml:space="preserve">Confirms the absolute time values of all currently selected time points, i.e. sets their status from “interpolated” to “confirmed”, if applicable. The </w:t>
      </w:r>
      <w:r w:rsidRPr="00D17A8A">
        <w:rPr>
          <w:rStyle w:val="RefsZchn"/>
        </w:rPr>
        <w:t>Asterisk</w:t>
      </w:r>
      <w:r>
        <w:t xml:space="preserve"> will then disappear and the time points in question will no longer be removed when executing </w:t>
      </w:r>
      <w:r w:rsidRPr="00D17A8A">
        <w:rPr>
          <w:rStyle w:val="RefsZchn"/>
        </w:rPr>
        <w:t>“Remove interpolated times”</w:t>
      </w:r>
      <w:r>
        <w:t>.</w:t>
      </w:r>
    </w:p>
    <w:p w:rsidR="00322528" w:rsidRDefault="00322528" w:rsidP="00CE6849">
      <w:pPr>
        <w:pStyle w:val="Standard-BlockCharCharChar"/>
      </w:pPr>
    </w:p>
    <w:p w:rsidR="003D1908" w:rsidRDefault="00A46B31" w:rsidP="00CE6849">
      <w:pPr>
        <w:pStyle w:val="berschrift3"/>
      </w:pPr>
      <w:bookmarkStart w:id="611" w:name="_Toc472960861"/>
      <w:r>
        <w:t>Timeline &gt; Modify absolute times...</w:t>
      </w:r>
      <w:bookmarkEnd w:id="611"/>
    </w:p>
    <w:p w:rsidR="003D1908" w:rsidRDefault="00A46B31" w:rsidP="00CE6849">
      <w:pPr>
        <w:pStyle w:val="Standard-BlockCharCharChar"/>
      </w:pPr>
      <w:r>
        <w:t>Please save a copy of the current version of your musical sheet before you change the absolute time values.</w:t>
      </w:r>
    </w:p>
    <w:p w:rsidR="00D17A8A" w:rsidRDefault="00D17A8A" w:rsidP="00D17A8A">
      <w:pPr>
        <w:pStyle w:val="GraphikFormat"/>
      </w:pPr>
      <w:bookmarkStart w:id="612" w:name="_Toc464644832"/>
      <w:bookmarkStart w:id="613" w:name="_Toc464645010"/>
      <w:bookmarkStart w:id="614" w:name="_Toc464645190"/>
      <w:r>
        <w:rPr>
          <w:noProof/>
          <w:lang w:eastAsia="de-DE"/>
        </w:rPr>
        <w:drawing>
          <wp:inline distT="0" distB="0" distL="0" distR="0" wp14:anchorId="24784279" wp14:editId="349ADE1F">
            <wp:extent cx="4854892" cy="2143354"/>
            <wp:effectExtent l="0" t="0" r="3175" b="9525"/>
            <wp:docPr id="944" name="Grafik 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extLst>
                        <a:ext uri="{28A0092B-C50C-407E-A947-70E740481C1C}">
                          <a14:useLocalDpi xmlns:a14="http://schemas.microsoft.com/office/drawing/2010/main" val="0"/>
                        </a:ext>
                      </a:extLst>
                    </a:blip>
                    <a:stretch>
                      <a:fillRect/>
                    </a:stretch>
                  </pic:blipFill>
                  <pic:spPr>
                    <a:xfrm>
                      <a:off x="0" y="0"/>
                      <a:ext cx="4865691" cy="2148122"/>
                    </a:xfrm>
                    <a:prstGeom prst="rect">
                      <a:avLst/>
                    </a:prstGeom>
                  </pic:spPr>
                </pic:pic>
              </a:graphicData>
            </a:graphic>
          </wp:inline>
        </w:drawing>
      </w:r>
      <w:bookmarkEnd w:id="612"/>
      <w:bookmarkEnd w:id="613"/>
      <w:bookmarkEnd w:id="614"/>
    </w:p>
    <w:p w:rsidR="003D1908" w:rsidRDefault="00A46B31" w:rsidP="008338F0">
      <w:pPr>
        <w:pStyle w:val="Aufzhlungszeichen1"/>
      </w:pPr>
      <w:r w:rsidRPr="00D17A8A">
        <w:rPr>
          <w:shd w:val="clear" w:color="auto" w:fill="D9D9D9"/>
        </w:rPr>
        <w:t>Absolute</w:t>
      </w:r>
      <w:r>
        <w:rPr>
          <w:shd w:val="clear" w:color="auto" w:fill="D9D9D9"/>
        </w:rPr>
        <w:t xml:space="preserve"> Zeitwerte verschieben:</w:t>
      </w:r>
      <w:r>
        <w:t xml:space="preserve"> Shifts all absolute time values by the value (seconds) specified in </w:t>
      </w:r>
      <w:r w:rsidR="00D17A8A">
        <w:t xml:space="preserve">the </w:t>
      </w:r>
      <w:r>
        <w:t>box. In the example above, all time values will be postponed by 1 minute and 54.3 seconds</w:t>
      </w:r>
      <w:r w:rsidR="00D17A8A">
        <w:t>:</w:t>
      </w:r>
    </w:p>
    <w:p w:rsidR="00D17A8A" w:rsidRDefault="00D17A8A" w:rsidP="00CE6849">
      <w:pPr>
        <w:pStyle w:val="Standard-BlockCharCharChar"/>
      </w:pPr>
      <w:r>
        <w:t>O</w:t>
      </w:r>
      <w:r w:rsidR="00A46B31">
        <w:t>riginal absolute time values</w:t>
      </w:r>
      <w:r>
        <w:t>:</w:t>
      </w:r>
    </w:p>
    <w:p w:rsidR="00D17A8A" w:rsidRDefault="00D17A8A" w:rsidP="00D17A8A">
      <w:pPr>
        <w:pStyle w:val="GraphikFormat"/>
      </w:pPr>
      <w:r w:rsidRPr="00D17A8A">
        <w:rPr>
          <w:noProof/>
          <w:shd w:val="clear" w:color="auto" w:fill="D9D9D9"/>
          <w:lang w:eastAsia="de-DE"/>
        </w:rPr>
        <w:drawing>
          <wp:inline distT="0" distB="0" distL="0" distR="0" wp14:anchorId="34480DA6" wp14:editId="4B407099">
            <wp:extent cx="4130773" cy="535516"/>
            <wp:effectExtent l="0" t="0" r="3175"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8">
                      <a:extLst>
                        <a:ext uri="{BEBA8EAE-BF5A-486C-A8C5-ECC9F3942E4B}">
                          <a14:imgProps xmlns:a14="http://schemas.microsoft.com/office/drawing/2010/main">
                            <a14:imgLayer r:embed="rId389">
                              <a14:imgEffect>
                                <a14:brightnessContrast bright="20000" contrast="-20000"/>
                              </a14:imgEffect>
                            </a14:imgLayer>
                          </a14:imgProps>
                        </a:ext>
                        <a:ext uri="{28A0092B-C50C-407E-A947-70E740481C1C}">
                          <a14:useLocalDpi xmlns:a14="http://schemas.microsoft.com/office/drawing/2010/main" val="0"/>
                        </a:ext>
                      </a:extLst>
                    </a:blip>
                    <a:srcRect t="9274" b="51443"/>
                    <a:stretch/>
                  </pic:blipFill>
                  <pic:spPr bwMode="auto">
                    <a:xfrm>
                      <a:off x="0" y="0"/>
                      <a:ext cx="4130773" cy="535516"/>
                    </a:xfrm>
                    <a:prstGeom prst="rect">
                      <a:avLst/>
                    </a:prstGeom>
                    <a:ln>
                      <a:noFill/>
                    </a:ln>
                    <a:extLst>
                      <a:ext uri="{53640926-AAD7-44D8-BBD7-CCE9431645EC}">
                        <a14:shadowObscured xmlns:a14="http://schemas.microsoft.com/office/drawing/2010/main"/>
                      </a:ext>
                    </a:extLst>
                  </pic:spPr>
                </pic:pic>
              </a:graphicData>
            </a:graphic>
          </wp:inline>
        </w:drawing>
      </w:r>
    </w:p>
    <w:p w:rsidR="003D1908" w:rsidRDefault="00D17A8A" w:rsidP="00CE6849">
      <w:pPr>
        <w:pStyle w:val="Standard-BlockCharCharChar"/>
      </w:pPr>
      <w:r>
        <w:t>P</w:t>
      </w:r>
      <w:r w:rsidR="00A46B31">
        <w:t>ostponed absolute time values</w:t>
      </w:r>
      <w:r>
        <w:t>:</w:t>
      </w:r>
    </w:p>
    <w:p w:rsidR="003D1908" w:rsidRDefault="00D17A8A" w:rsidP="00D17A8A">
      <w:pPr>
        <w:pStyle w:val="GraphikFormat"/>
      </w:pPr>
      <w:r>
        <w:rPr>
          <w:noProof/>
          <w:lang w:eastAsia="de-DE"/>
        </w:rPr>
        <w:drawing>
          <wp:inline distT="0" distB="0" distL="0" distR="0" wp14:anchorId="022C6884" wp14:editId="7CB235A4">
            <wp:extent cx="4157345" cy="545465"/>
            <wp:effectExtent l="0" t="0" r="0" b="6985"/>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0">
                      <a:extLst>
                        <a:ext uri="{BEBA8EAE-BF5A-486C-A8C5-ECC9F3942E4B}">
                          <a14:imgProps xmlns:a14="http://schemas.microsoft.com/office/drawing/2010/main">
                            <a14:imgLayer r:embed="rId391">
                              <a14:imgEffect>
                                <a14:brightnessContrast bright="20000" contrast="-20000"/>
                              </a14:imgEffect>
                            </a14:imgLayer>
                          </a14:imgProps>
                        </a:ext>
                        <a:ext uri="{28A0092B-C50C-407E-A947-70E740481C1C}">
                          <a14:useLocalDpi xmlns:a14="http://schemas.microsoft.com/office/drawing/2010/main" val="0"/>
                        </a:ext>
                      </a:extLst>
                    </a:blip>
                    <a:srcRect r="20602" b="54397"/>
                    <a:stretch/>
                  </pic:blipFill>
                  <pic:spPr bwMode="auto">
                    <a:xfrm>
                      <a:off x="0" y="0"/>
                      <a:ext cx="4157345" cy="545465"/>
                    </a:xfrm>
                    <a:prstGeom prst="rect">
                      <a:avLst/>
                    </a:prstGeom>
                    <a:ln>
                      <a:noFill/>
                    </a:ln>
                    <a:extLst>
                      <a:ext uri="{53640926-AAD7-44D8-BBD7-CCE9431645EC}">
                        <a14:shadowObscured xmlns:a14="http://schemas.microsoft.com/office/drawing/2010/main"/>
                      </a:ext>
                    </a:extLst>
                  </pic:spPr>
                </pic:pic>
              </a:graphicData>
            </a:graphic>
          </wp:inline>
        </w:drawing>
      </w:r>
    </w:p>
    <w:p w:rsidR="003D1908" w:rsidRDefault="00A46B31" w:rsidP="00CE6849">
      <w:pPr>
        <w:pStyle w:val="Standard-BlockCharCharChar"/>
      </w:pPr>
      <w:r>
        <w:t xml:space="preserve">Click </w:t>
      </w:r>
      <w:r w:rsidRPr="00D17A8A">
        <w:rPr>
          <w:rStyle w:val="ButtonsZchn"/>
        </w:rPr>
        <w:t>Anfang auf 0.0</w:t>
      </w:r>
      <w:r>
        <w:t xml:space="preserve">, to set the absolute time value of very first event (0) to [00:00]. </w:t>
      </w:r>
      <w:r w:rsidRPr="00D17A8A">
        <w:rPr>
          <w:u w:val="single"/>
        </w:rPr>
        <w:t>Notice</w:t>
      </w:r>
      <w:r>
        <w:t>, that the time calculated for event 0 to be preponed to [00:00] will also be applied to all subsequent absolute time values. In our example below, the time calculated corresponds to -00:01.7 seconds. Thus</w:t>
      </w:r>
      <w:r w:rsidR="00D17A8A">
        <w:t>,</w:t>
      </w:r>
      <w:r>
        <w:t xml:space="preserve"> all absolute time values will be preponed by 1.7 seconds</w:t>
      </w:r>
    </w:p>
    <w:p w:rsidR="003D1908" w:rsidRDefault="00D17A8A" w:rsidP="00CE6849">
      <w:pPr>
        <w:pStyle w:val="Standard-BlockCharCharChar"/>
      </w:pPr>
      <w:r>
        <w:t>O</w:t>
      </w:r>
      <w:r w:rsidR="00A46B31">
        <w:t>riginal absolute time values</w:t>
      </w:r>
      <w:r>
        <w:t>:</w:t>
      </w:r>
    </w:p>
    <w:p w:rsidR="00D17A8A" w:rsidRPr="00D17A8A" w:rsidRDefault="00D17A8A" w:rsidP="00D17A8A">
      <w:pPr>
        <w:pStyle w:val="GraphikFormat"/>
        <w:rPr>
          <w:lang w:val="en-GB"/>
        </w:rPr>
      </w:pPr>
      <w:r>
        <w:rPr>
          <w:noProof/>
          <w:lang w:eastAsia="de-DE"/>
        </w:rPr>
        <w:drawing>
          <wp:inline distT="0" distB="0" distL="0" distR="0" wp14:anchorId="5BC0BC6E" wp14:editId="0C09AF71">
            <wp:extent cx="4124960" cy="534289"/>
            <wp:effectExtent l="0" t="0" r="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8">
                      <a:extLst>
                        <a:ext uri="{BEBA8EAE-BF5A-486C-A8C5-ECC9F3942E4B}">
                          <a14:imgProps xmlns:a14="http://schemas.microsoft.com/office/drawing/2010/main">
                            <a14:imgLayer r:embed="rId389">
                              <a14:imgEffect>
                                <a14:brightnessContrast bright="20000" contrast="-20000"/>
                              </a14:imgEffect>
                            </a14:imgLayer>
                          </a14:imgProps>
                        </a:ext>
                        <a:ext uri="{28A0092B-C50C-407E-A947-70E740481C1C}">
                          <a14:useLocalDpi xmlns:a14="http://schemas.microsoft.com/office/drawing/2010/main" val="0"/>
                        </a:ext>
                      </a:extLst>
                    </a:blip>
                    <a:srcRect t="9274" b="51443"/>
                    <a:stretch/>
                  </pic:blipFill>
                  <pic:spPr bwMode="auto">
                    <a:xfrm>
                      <a:off x="0" y="0"/>
                      <a:ext cx="4124960" cy="534289"/>
                    </a:xfrm>
                    <a:prstGeom prst="rect">
                      <a:avLst/>
                    </a:prstGeom>
                    <a:ln>
                      <a:noFill/>
                    </a:ln>
                    <a:extLst>
                      <a:ext uri="{53640926-AAD7-44D8-BBD7-CCE9431645EC}">
                        <a14:shadowObscured xmlns:a14="http://schemas.microsoft.com/office/drawing/2010/main"/>
                      </a:ext>
                    </a:extLst>
                  </pic:spPr>
                </pic:pic>
              </a:graphicData>
            </a:graphic>
          </wp:inline>
        </w:drawing>
      </w:r>
    </w:p>
    <w:p w:rsidR="003D1908" w:rsidRDefault="00D17A8A" w:rsidP="00CE6849">
      <w:pPr>
        <w:pStyle w:val="Standard-BlockCharCharChar"/>
      </w:pPr>
      <w:r>
        <w:lastRenderedPageBreak/>
        <w:t>P</w:t>
      </w:r>
      <w:r w:rsidR="00A46B31">
        <w:t>reponed absolute time values</w:t>
      </w:r>
      <w:r>
        <w:t>:</w:t>
      </w:r>
    </w:p>
    <w:p w:rsidR="00D17A8A" w:rsidRDefault="00D17A8A" w:rsidP="00D17A8A">
      <w:pPr>
        <w:pStyle w:val="GraphikFormat"/>
      </w:pPr>
      <w:r>
        <w:rPr>
          <w:noProof/>
          <w:lang w:eastAsia="de-DE"/>
        </w:rPr>
        <w:drawing>
          <wp:inline distT="0" distB="0" distL="0" distR="0" wp14:anchorId="6A9C2F9B" wp14:editId="04DB37EF">
            <wp:extent cx="4145288" cy="599220"/>
            <wp:effectExtent l="0" t="0" r="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extLst>
                        <a:ext uri="{BEBA8EAE-BF5A-486C-A8C5-ECC9F3942E4B}">
                          <a14:imgProps xmlns:a14="http://schemas.microsoft.com/office/drawing/2010/main">
                            <a14:imgLayer r:embed="rId393">
                              <a14:imgEffect>
                                <a14:brightnessContrast bright="20000" contrast="-20000"/>
                              </a14:imgEffect>
                            </a14:imgLayer>
                          </a14:imgProps>
                        </a:ext>
                        <a:ext uri="{28A0092B-C50C-407E-A947-70E740481C1C}">
                          <a14:useLocalDpi xmlns:a14="http://schemas.microsoft.com/office/drawing/2010/main" val="0"/>
                        </a:ext>
                      </a:extLst>
                    </a:blip>
                    <a:stretch>
                      <a:fillRect/>
                    </a:stretch>
                  </pic:blipFill>
                  <pic:spPr>
                    <a:xfrm>
                      <a:off x="0" y="0"/>
                      <a:ext cx="4145288" cy="599220"/>
                    </a:xfrm>
                    <a:prstGeom prst="rect">
                      <a:avLst/>
                    </a:prstGeom>
                  </pic:spPr>
                </pic:pic>
              </a:graphicData>
            </a:graphic>
          </wp:inline>
        </w:drawing>
      </w:r>
    </w:p>
    <w:p w:rsidR="00D17A8A" w:rsidRDefault="00A46B31" w:rsidP="008338F0">
      <w:pPr>
        <w:pStyle w:val="Aufzhlungszeichen1"/>
      </w:pPr>
      <w:r w:rsidRPr="00D17A8A">
        <w:rPr>
          <w:shd w:val="clear" w:color="auto" w:fill="D9D9D9"/>
        </w:rPr>
        <w:t>Absolute Zeitwerte skalieren:</w:t>
      </w:r>
      <w:r>
        <w:t xml:space="preserve"> Scales all absolute time values by the factor specified in </w:t>
      </w:r>
      <w:r w:rsidR="00D17A8A">
        <w:t xml:space="preserve">the </w:t>
      </w:r>
      <w:r>
        <w:t>b</w:t>
      </w:r>
      <w:r w:rsidR="00D17A8A">
        <w:t>ox</w:t>
      </w:r>
      <w:r>
        <w:t xml:space="preserve"> . </w:t>
      </w:r>
    </w:p>
    <w:p w:rsidR="003D1908" w:rsidRDefault="00A46B31" w:rsidP="008338F0">
      <w:pPr>
        <w:pStyle w:val="Aufzhlungszeichen1"/>
        <w:numPr>
          <w:ilvl w:val="0"/>
          <w:numId w:val="0"/>
        </w:numPr>
      </w:pPr>
      <w:r>
        <w:t xml:space="preserve">To modify the scaling factor, you can either enter the desired scaling factor </w:t>
      </w:r>
      <w:r w:rsidRPr="00D17A8A">
        <w:t xml:space="preserve">directly into </w:t>
      </w:r>
      <w:r w:rsidR="00D17A8A">
        <w:t xml:space="preserve">the </w:t>
      </w:r>
      <w:r w:rsidRPr="00D17A8A">
        <w:t xml:space="preserve">box, or change and apply the target value of a previously chosen measuring point. Regardless of the option you choose, any factor below 1, respectively below </w:t>
      </w:r>
      <w:r>
        <w:t>the currently aligned time (</w:t>
      </w:r>
      <w:r w:rsidRPr="00D17A8A">
        <w:rPr>
          <w:rStyle w:val="RefsZchn"/>
        </w:rPr>
        <w:t>“Aktuelle Zeit”</w:t>
      </w:r>
      <w:r>
        <w:t>), will result in a compression of the time values while any factor above 1 will result in a stretching of the time values.</w:t>
      </w:r>
    </w:p>
    <w:p w:rsidR="003D1908" w:rsidRDefault="00A46B31" w:rsidP="00D17A8A">
      <w:pPr>
        <w:pStyle w:val="Standard-BlockCharCharChar"/>
      </w:pPr>
      <w:r>
        <w:t xml:space="preserve">If you opt to modify the scaling factor by changing the target value, first choose an event in your musical score. This event’s currently aligned </w:t>
      </w:r>
      <w:r w:rsidR="00D17A8A">
        <w:t xml:space="preserve">time </w:t>
      </w:r>
      <w:r>
        <w:t>can be now changed to the desired target time (i.e. starting point of an event). The time calculated between the current and changed time will then be transformed into a scaling factor and subsequently applied to all absolute time values.</w:t>
      </w:r>
    </w:p>
    <w:p w:rsidR="00322528" w:rsidRDefault="00322528" w:rsidP="00D17A8A">
      <w:pPr>
        <w:pStyle w:val="Standard-BlockCharCharChar"/>
      </w:pPr>
    </w:p>
    <w:p w:rsidR="003D1908" w:rsidRDefault="00A46B31" w:rsidP="00CE6849">
      <w:pPr>
        <w:pStyle w:val="berschrift3"/>
      </w:pPr>
      <w:bookmarkStart w:id="615" w:name="_Toc472960862"/>
      <w:r>
        <w:t>Timeline &gt; Fine tuning mode</w:t>
      </w:r>
      <w:bookmarkEnd w:id="615"/>
    </w:p>
    <w:p w:rsidR="003D1908" w:rsidRDefault="00A46B31" w:rsidP="00CE6849">
      <w:pPr>
        <w:pStyle w:val="Standard-BlockCharCharChar"/>
      </w:pPr>
      <w:r>
        <w:t>Activates or deactivates the mode for fine tuning the absolute time references. If the mode is turned on the behaviour of the Editor will change as shown in the following:</w:t>
      </w:r>
    </w:p>
    <w:p w:rsidR="003D1908" w:rsidRDefault="00A46B31" w:rsidP="008338F0">
      <w:pPr>
        <w:pStyle w:val="Aufzhlungszeichen1"/>
      </w:pPr>
      <w:r>
        <w:t>By scrolling, the absolute time value of a selected time point can be increased or decreased by 0.1 seconds.</w:t>
      </w:r>
    </w:p>
    <w:p w:rsidR="003D1908" w:rsidRDefault="00A46B31" w:rsidP="008338F0">
      <w:pPr>
        <w:pStyle w:val="Aufzhlungszeichen1"/>
      </w:pPr>
      <w:r>
        <w:t>By pressing</w:t>
      </w:r>
      <w:r w:rsidRPr="00D17A8A">
        <w:rPr>
          <w:rFonts w:eastAsia="Calibri"/>
          <w:szCs w:val="22"/>
          <w:lang w:val="en-GB" w:eastAsia="en-US" w:bidi="ar-SA"/>
        </w:rPr>
        <w:t xml:space="preserve"> </w:t>
      </w:r>
      <w:r w:rsidRPr="00D17A8A">
        <w:rPr>
          <w:rStyle w:val="ButtonsZchn"/>
          <w:rFonts w:eastAsia="Calibri"/>
        </w:rPr>
        <w:t>F1</w:t>
      </w:r>
      <w:r w:rsidRPr="00D17A8A">
        <w:rPr>
          <w:rFonts w:eastAsia="Calibri"/>
          <w:lang w:eastAsia="en-US" w:bidi="ar-SA"/>
        </w:rPr>
        <w:t> </w:t>
      </w:r>
      <w:r>
        <w:t>only the first second of the currently selected time intervals is played.</w:t>
      </w:r>
    </w:p>
    <w:p w:rsidR="003D1908" w:rsidRDefault="00A46B31" w:rsidP="00CE6849">
      <w:pPr>
        <w:pStyle w:val="berschrift3"/>
      </w:pPr>
      <w:bookmarkStart w:id="616" w:name="_Toc472960863"/>
      <w:r>
        <w:t>Timeline &gt; Easy alignment…</w:t>
      </w:r>
      <w:bookmarkEnd w:id="616"/>
    </w:p>
    <w:p w:rsidR="00D17A8A" w:rsidRDefault="00A46B31" w:rsidP="00D17A8A">
      <w:pPr>
        <w:pStyle w:val="Standard-BlockCharCharChar"/>
      </w:pPr>
      <w:r>
        <w:t xml:space="preserve">Opens a window that allows you to simultaneously listen and align your transcription with your recording. </w:t>
      </w:r>
    </w:p>
    <w:p w:rsidR="003D1908" w:rsidRDefault="00A46B31" w:rsidP="00D17A8A">
      <w:pPr>
        <w:pStyle w:val="Standard-BlockCharCharChar"/>
      </w:pPr>
      <w:r>
        <w:t xml:space="preserve">To start the alignment, click into your first event and open the function </w:t>
      </w:r>
      <w:r>
        <w:rPr>
          <w:rStyle w:val="Menufunction"/>
        </w:rPr>
        <w:t>Timeline &gt; Easy alignment</w:t>
      </w:r>
      <w:r>
        <w:t xml:space="preserve">. You will now see two main sections, one black, one grey, where the current and upcoming events are displayed. </w:t>
      </w:r>
      <w:r w:rsidR="00D17A8A">
        <w:rPr>
          <w:u w:val="single"/>
        </w:rPr>
        <w:t>Notice</w:t>
      </w:r>
      <w:r>
        <w:t xml:space="preserve"> that only i</w:t>
      </w:r>
      <w:r w:rsidR="00D17A8A">
        <w:t>f an event is of the tier type “</w:t>
      </w:r>
      <w:r>
        <w:t>T</w:t>
      </w:r>
      <w:r w:rsidR="00D17A8A">
        <w:t>”, will</w:t>
      </w:r>
      <w:r>
        <w:t xml:space="preserve"> the transcribed text be displayed. The grey screen section displays the upcoming event.</w:t>
      </w:r>
    </w:p>
    <w:p w:rsidR="00D17A8A" w:rsidRDefault="00A46B31" w:rsidP="00D17A8A">
      <w:pPr>
        <w:pStyle w:val="Standard-BlockCharCharChar"/>
      </w:pPr>
      <w:r>
        <w:t xml:space="preserve">Click the </w:t>
      </w:r>
      <w:r w:rsidR="00D17A8A" w:rsidRPr="00D17A8A">
        <w:rPr>
          <w:rStyle w:val="RefsZchn"/>
        </w:rPr>
        <w:t>“Play”</w:t>
      </w:r>
      <w:r>
        <w:t xml:space="preserve"> button to start the playback of the recording. After you have heard the currently displayed text, hit </w:t>
      </w:r>
      <w:r w:rsidRPr="00D17A8A">
        <w:rPr>
          <w:rStyle w:val="ButtonsZchn"/>
        </w:rPr>
        <w:t>SPACE</w:t>
      </w:r>
      <w:r>
        <w:t xml:space="preserve"> on your keyboard (or press the align button </w:t>
      </w:r>
      <w:r>
        <w:rPr>
          <w:lang w:val="de-DE" w:eastAsia="de-DE" w:bidi="ar-SA"/>
        </w:rPr>
        <w:drawing>
          <wp:inline distT="0" distB="0" distL="0" distR="0" wp14:anchorId="68FD9181" wp14:editId="62C3FF37">
            <wp:extent cx="345057" cy="190133"/>
            <wp:effectExtent l="0" t="0" r="0" b="635"/>
            <wp:docPr id="905" name="Grafik 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352546" cy="194260"/>
                    </a:xfrm>
                    <a:prstGeom prst="rect">
                      <a:avLst/>
                    </a:prstGeom>
                  </pic:spPr>
                </pic:pic>
              </a:graphicData>
            </a:graphic>
          </wp:inline>
        </w:drawing>
      </w:r>
      <w:r w:rsidR="00D17A8A">
        <w:t xml:space="preserve"> ).</w:t>
      </w:r>
    </w:p>
    <w:p w:rsidR="003D1908" w:rsidRDefault="00A46B31" w:rsidP="00D17A8A">
      <w:pPr>
        <w:pStyle w:val="Standard-BlockCharCharChar"/>
      </w:pPr>
      <w:r>
        <w:t>To stop the playback, press the stop button.</w:t>
      </w:r>
    </w:p>
    <w:p w:rsidR="00D17A8A" w:rsidRDefault="00D17A8A" w:rsidP="00D17A8A">
      <w:pPr>
        <w:pStyle w:val="GraphikFormat"/>
      </w:pPr>
      <w:r w:rsidRPr="00D17A8A">
        <w:rPr>
          <w:noProof/>
          <w:color w:val="222222"/>
          <w:shd w:val="clear" w:color="auto" w:fill="FFFFFF"/>
          <w:lang w:eastAsia="de-DE"/>
        </w:rPr>
        <w:lastRenderedPageBreak/>
        <w:drawing>
          <wp:inline distT="0" distB="0" distL="0" distR="0" wp14:anchorId="1422DCC4" wp14:editId="187C0161">
            <wp:extent cx="3381375" cy="2118995"/>
            <wp:effectExtent l="0" t="0" r="9525" b="0"/>
            <wp:docPr id="904" name="Grafik 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extLst>
                        <a:ext uri="{28A0092B-C50C-407E-A947-70E740481C1C}">
                          <a14:useLocalDpi xmlns:a14="http://schemas.microsoft.com/office/drawing/2010/main" val="0"/>
                        </a:ext>
                      </a:extLst>
                    </a:blip>
                    <a:stretch>
                      <a:fillRect/>
                    </a:stretch>
                  </pic:blipFill>
                  <pic:spPr>
                    <a:xfrm>
                      <a:off x="0" y="0"/>
                      <a:ext cx="3381375" cy="2118995"/>
                    </a:xfrm>
                    <a:prstGeom prst="rect">
                      <a:avLst/>
                    </a:prstGeom>
                  </pic:spPr>
                </pic:pic>
              </a:graphicData>
            </a:graphic>
          </wp:inline>
        </w:drawing>
      </w:r>
    </w:p>
    <w:p w:rsidR="00322528" w:rsidRDefault="00322528" w:rsidP="00322528">
      <w:pPr>
        <w:pStyle w:val="Standard-BlockCharCharChar"/>
      </w:pPr>
    </w:p>
    <w:p w:rsidR="003D1908" w:rsidRDefault="00A46B31" w:rsidP="00CE6849">
      <w:pPr>
        <w:pStyle w:val="berschrift3"/>
      </w:pPr>
      <w:bookmarkStart w:id="617" w:name="_Toc472960864"/>
      <w:bookmarkEnd w:id="610"/>
      <w:r>
        <w:t>Timeline &gt; Add bookmark…</w:t>
      </w:r>
      <w:bookmarkEnd w:id="617"/>
    </w:p>
    <w:p w:rsidR="003D1908" w:rsidRDefault="00A46B31" w:rsidP="00CE6849">
      <w:pPr>
        <w:pStyle w:val="Standard-BlockCharCharChar"/>
      </w:pPr>
      <w:r>
        <w:t xml:space="preserve">Adds a bookmark to a point on the timeline or allows the renaming of an already existing bookmark. A bookmark can facilitate finding significant sections of a transcription again (see </w:t>
      </w:r>
      <w:r w:rsidR="00D17A8A" w:rsidRPr="00D17A8A">
        <w:rPr>
          <w:rStyle w:val="Menufunction"/>
        </w:rPr>
        <w:fldChar w:fldCharType="begin"/>
      </w:r>
      <w:r w:rsidR="00D17A8A" w:rsidRPr="00D17A8A">
        <w:rPr>
          <w:rStyle w:val="Menufunction"/>
        </w:rPr>
        <w:instrText xml:space="preserve"> REF _Ref108438491 \h </w:instrText>
      </w:r>
      <w:r w:rsidR="00D17A8A">
        <w:rPr>
          <w:rStyle w:val="Menufunction"/>
        </w:rPr>
        <w:instrText xml:space="preserve"> \* MERGEFORMAT </w:instrText>
      </w:r>
      <w:r w:rsidR="00D17A8A" w:rsidRPr="00D17A8A">
        <w:rPr>
          <w:rStyle w:val="Menufunction"/>
        </w:rPr>
      </w:r>
      <w:r w:rsidR="00D17A8A" w:rsidRPr="00D17A8A">
        <w:rPr>
          <w:rStyle w:val="Menufunction"/>
        </w:rPr>
        <w:fldChar w:fldCharType="separate"/>
      </w:r>
      <w:r w:rsidR="003E68CF" w:rsidRPr="003E68CF">
        <w:rPr>
          <w:rStyle w:val="Menufunction"/>
        </w:rPr>
        <w:t>Timeline &gt; Bookmarks…</w:t>
      </w:r>
      <w:r w:rsidR="00D17A8A" w:rsidRPr="00D17A8A">
        <w:rPr>
          <w:rStyle w:val="Menufunction"/>
        </w:rPr>
        <w:fldChar w:fldCharType="end"/>
      </w:r>
      <w:r>
        <w:t xml:space="preserve">). Select the time point in question by clicking into it on the timeline. Then choose </w:t>
      </w:r>
      <w:r>
        <w:rPr>
          <w:rStyle w:val="Menufunction"/>
        </w:rPr>
        <w:t>Timeline &gt; Add bookmark</w:t>
      </w:r>
      <w:r>
        <w:rPr>
          <w:i/>
        </w:rPr>
        <w:t>.</w:t>
      </w:r>
    </w:p>
    <w:p w:rsidR="003D1908" w:rsidRDefault="00A46B31">
      <w:pPr>
        <w:pStyle w:val="GraphikFormat"/>
      </w:pPr>
      <w:r>
        <w:rPr>
          <w:noProof/>
          <w:lang w:eastAsia="de-DE"/>
        </w:rPr>
        <w:drawing>
          <wp:inline distT="0" distB="0" distL="0" distR="0" wp14:anchorId="684DA63A" wp14:editId="05EEDD8F">
            <wp:extent cx="2828925" cy="914400"/>
            <wp:effectExtent l="0" t="0" r="9525" b="0"/>
            <wp:docPr id="903" name="Grafik 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2828925" cy="914400"/>
                    </a:xfrm>
                    <a:prstGeom prst="rect">
                      <a:avLst/>
                    </a:prstGeom>
                  </pic:spPr>
                </pic:pic>
              </a:graphicData>
            </a:graphic>
          </wp:inline>
        </w:drawing>
      </w:r>
    </w:p>
    <w:p w:rsidR="001904A0" w:rsidRDefault="00A46B31" w:rsidP="001904A0">
      <w:pPr>
        <w:pStyle w:val="Standard-BlockCharCharChar"/>
      </w:pPr>
      <w:r>
        <w:t xml:space="preserve">Enter a name for the bookmark in the window that appears or rename the bookmark and click </w:t>
      </w:r>
      <w:r>
        <w:rPr>
          <w:rStyle w:val="ButtonsZchn"/>
        </w:rPr>
        <w:t>OK</w:t>
      </w:r>
      <w:r>
        <w:t xml:space="preserve"> upon completion of your entry. The name of the bookmark will appear in the timeline thereafter:</w:t>
      </w:r>
    </w:p>
    <w:p w:rsidR="003D1908" w:rsidRDefault="00A46B31" w:rsidP="001904A0">
      <w:pPr>
        <w:pStyle w:val="GraphikFormat"/>
      </w:pPr>
      <w:r>
        <w:rPr>
          <w:noProof/>
          <w:lang w:eastAsia="de-DE"/>
        </w:rPr>
        <w:drawing>
          <wp:inline distT="0" distB="0" distL="0" distR="0" wp14:anchorId="37B66C4D" wp14:editId="6C658609">
            <wp:extent cx="4806086" cy="486995"/>
            <wp:effectExtent l="0" t="0" r="0" b="8890"/>
            <wp:docPr id="233" name="Bild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397" cstate="print">
                      <a:extLst>
                        <a:ext uri="{BEBA8EAE-BF5A-486C-A8C5-ECC9F3942E4B}">
                          <a14:imgProps xmlns:a14="http://schemas.microsoft.com/office/drawing/2010/main">
                            <a14:imgLayer r:embed="rId398">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4897344" cy="496242"/>
                    </a:xfrm>
                    <a:prstGeom prst="rect">
                      <a:avLst/>
                    </a:prstGeom>
                    <a:noFill/>
                    <a:ln>
                      <a:noFill/>
                    </a:ln>
                  </pic:spPr>
                </pic:pic>
              </a:graphicData>
            </a:graphic>
          </wp:inline>
        </w:drawing>
      </w:r>
    </w:p>
    <w:p w:rsidR="00322528" w:rsidRDefault="00322528" w:rsidP="00322528">
      <w:pPr>
        <w:pStyle w:val="Standard-BlockCharCharChar"/>
      </w:pPr>
    </w:p>
    <w:p w:rsidR="003D1908" w:rsidRDefault="00A46B31" w:rsidP="00CE6849">
      <w:pPr>
        <w:pStyle w:val="berschrift3"/>
      </w:pPr>
      <w:bookmarkStart w:id="618" w:name="_Timeline_&gt;_Bookmarks…"/>
      <w:bookmarkStart w:id="619" w:name="_Ref108438491"/>
      <w:bookmarkStart w:id="620" w:name="_Toc472960865"/>
      <w:bookmarkEnd w:id="618"/>
      <w:r>
        <w:t>Timeline &gt; Bookmarks…</w:t>
      </w:r>
      <w:bookmarkEnd w:id="619"/>
      <w:bookmarkEnd w:id="620"/>
    </w:p>
    <w:p w:rsidR="003D1908" w:rsidRDefault="00A46B31" w:rsidP="00CE6849">
      <w:pPr>
        <w:pStyle w:val="Standard-BlockCharCharChar"/>
      </w:pPr>
      <w:r>
        <w:t xml:space="preserve">Opens a window with the selection of all set bookmarks. </w:t>
      </w:r>
    </w:p>
    <w:p w:rsidR="003D1908" w:rsidRDefault="00A46B31">
      <w:pPr>
        <w:pStyle w:val="GraphikFormat"/>
      </w:pPr>
      <w:r>
        <w:rPr>
          <w:noProof/>
          <w:lang w:eastAsia="de-DE"/>
        </w:rPr>
        <w:drawing>
          <wp:inline distT="0" distB="0" distL="0" distR="0" wp14:anchorId="0DD3ECBA" wp14:editId="162D4CF3">
            <wp:extent cx="1509623" cy="1280892"/>
            <wp:effectExtent l="0" t="0" r="0" b="0"/>
            <wp:docPr id="906" name="Grafik 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1518843" cy="1288715"/>
                    </a:xfrm>
                    <a:prstGeom prst="rect">
                      <a:avLst/>
                    </a:prstGeom>
                  </pic:spPr>
                </pic:pic>
              </a:graphicData>
            </a:graphic>
          </wp:inline>
        </w:drawing>
      </w:r>
    </w:p>
    <w:p w:rsidR="00EA3FDC" w:rsidRDefault="00A46B31" w:rsidP="00CE6849">
      <w:pPr>
        <w:pStyle w:val="Standard-BlockCharCharChar"/>
      </w:pPr>
      <w:r>
        <w:t xml:space="preserve">Select the section in the transcription that you </w:t>
      </w:r>
      <w:r w:rsidR="001904A0">
        <w:t xml:space="preserve">would like to access and click </w:t>
      </w:r>
      <w:r w:rsidRPr="001904A0">
        <w:rPr>
          <w:rStyle w:val="ButtonsZchn"/>
        </w:rPr>
        <w:t>Go to…</w:t>
      </w:r>
      <w:r>
        <w:t>”.</w:t>
      </w:r>
    </w:p>
    <w:p w:rsidR="00EA3FDC" w:rsidRDefault="00EA3FDC" w:rsidP="00CE6849">
      <w:pPr>
        <w:pStyle w:val="Standard-BlockCharCharChar"/>
        <w:sectPr w:rsidR="00EA3FDC" w:rsidSect="00372541">
          <w:headerReference w:type="default" r:id="rId400"/>
          <w:pgSz w:w="11906" w:h="16838" w:code="9"/>
          <w:pgMar w:top="1417" w:right="1133" w:bottom="1134" w:left="1417" w:header="624" w:footer="624" w:gutter="0"/>
          <w:cols w:space="720"/>
          <w:docGrid w:linePitch="326"/>
        </w:sectPr>
      </w:pPr>
    </w:p>
    <w:p w:rsidR="003D1908" w:rsidRDefault="00A46B31">
      <w:pPr>
        <w:pStyle w:val="berschrift2"/>
        <w:numPr>
          <w:ilvl w:val="1"/>
          <w:numId w:val="9"/>
        </w:numPr>
        <w:rPr>
          <w:rStyle w:val="Standard-BlockChar1"/>
          <w:rFonts w:ascii="Times New Roman" w:hAnsi="Times New Roman"/>
        </w:rPr>
      </w:pPr>
      <w:bookmarkStart w:id="621" w:name="_Format-Menü"/>
      <w:bookmarkStart w:id="622" w:name="_Toc55213895"/>
      <w:bookmarkStart w:id="623" w:name="_Toc69129885"/>
      <w:bookmarkStart w:id="624" w:name="_Toc69130026"/>
      <w:bookmarkStart w:id="625" w:name="_Ref472775079"/>
      <w:bookmarkStart w:id="626" w:name="_Toc472960866"/>
      <w:bookmarkEnd w:id="621"/>
      <w:proofErr w:type="spellStart"/>
      <w:r>
        <w:lastRenderedPageBreak/>
        <w:t>Fo</w:t>
      </w:r>
      <w:r>
        <w:rPr>
          <w:rStyle w:val="Standard-BlockChar1"/>
          <w:rFonts w:ascii="Times New Roman" w:hAnsi="Times New Roman"/>
        </w:rPr>
        <w:t>rmat</w:t>
      </w:r>
      <w:proofErr w:type="spellEnd"/>
      <w:r>
        <w:rPr>
          <w:rStyle w:val="Standard-BlockChar1"/>
          <w:rFonts w:ascii="Times New Roman" w:hAnsi="Times New Roman"/>
        </w:rPr>
        <w:t xml:space="preserve"> Men</w:t>
      </w:r>
      <w:bookmarkEnd w:id="622"/>
      <w:bookmarkEnd w:id="623"/>
      <w:bookmarkEnd w:id="624"/>
      <w:r>
        <w:rPr>
          <w:rStyle w:val="Standard-BlockChar1"/>
          <w:rFonts w:ascii="Times New Roman" w:hAnsi="Times New Roman"/>
        </w:rPr>
        <w:t>u</w:t>
      </w:r>
      <w:bookmarkEnd w:id="625"/>
      <w:bookmarkEnd w:id="626"/>
    </w:p>
    <w:p w:rsidR="003D1908" w:rsidRDefault="00A46B31" w:rsidP="00CE6849">
      <w:pPr>
        <w:pStyle w:val="Standard-BlockCharCharChar"/>
      </w:pPr>
      <w:r>
        <w:rPr>
          <w:lang w:val="de-DE" w:eastAsia="de-DE" w:bidi="ar-SA"/>
        </w:rPr>
        <w:drawing>
          <wp:inline distT="0" distB="0" distL="0" distR="0" wp14:anchorId="62EDD4A7" wp14:editId="5903E45B">
            <wp:extent cx="2076435" cy="3534770"/>
            <wp:effectExtent l="0" t="0" r="635" b="0"/>
            <wp:docPr id="907" name="Grafik 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1"/>
                    <a:srcRect l="61335" t="14143" r="32449" b="54107"/>
                    <a:stretch/>
                  </pic:blipFill>
                  <pic:spPr bwMode="auto">
                    <a:xfrm>
                      <a:off x="0" y="0"/>
                      <a:ext cx="2092141" cy="3561507"/>
                    </a:xfrm>
                    <a:prstGeom prst="rect">
                      <a:avLst/>
                    </a:prstGeom>
                    <a:ln>
                      <a:noFill/>
                    </a:ln>
                    <a:extLst>
                      <a:ext uri="{53640926-AAD7-44D8-BBD7-CCE9431645EC}">
                        <a14:shadowObscured xmlns:a14="http://schemas.microsoft.com/office/drawing/2010/main"/>
                      </a:ext>
                    </a:extLst>
                  </pic:spPr>
                </pic:pic>
              </a:graphicData>
            </a:graphic>
          </wp:inline>
        </w:drawing>
      </w:r>
    </w:p>
    <w:p w:rsidR="00322528" w:rsidRDefault="00322528" w:rsidP="00CE6849">
      <w:pPr>
        <w:pStyle w:val="Standard-BlockCharCharChar"/>
      </w:pPr>
    </w:p>
    <w:p w:rsidR="00DD7080" w:rsidRDefault="00A46B31" w:rsidP="00CE6849">
      <w:pPr>
        <w:pStyle w:val="Standard-BlockCharCharChar"/>
      </w:pPr>
      <w:r>
        <w:t xml:space="preserve">With the format menu, the font type, font size, text and background colors etc. can be changed. The format options change both the way the musical score is displayed on the screen, as well as the way the output is displayed (Print, RTF, HTML or SVG document). </w:t>
      </w:r>
    </w:p>
    <w:p w:rsidR="003D1908" w:rsidRDefault="00A46B31" w:rsidP="00CE6849">
      <w:pPr>
        <w:pStyle w:val="Standard-BlockCharCharChar"/>
      </w:pPr>
      <w:r>
        <w:t xml:space="preserve">Font size and bold print should </w:t>
      </w:r>
      <w:r w:rsidRPr="004A371E">
        <w:rPr>
          <w:u w:val="single"/>
        </w:rPr>
        <w:t>not</w:t>
      </w:r>
      <w:r>
        <w:t xml:space="preserve"> be used as carriers of linguistic information. In EXMARaLDA, these are exclusively coded with the used symbols or symbol chains (see also </w:t>
      </w:r>
      <w:r w:rsidR="004A371E" w:rsidRPr="004A371E">
        <w:rPr>
          <w:rStyle w:val="QuerverweiseZchn"/>
        </w:rPr>
        <w:fldChar w:fldCharType="begin"/>
      </w:r>
      <w:r w:rsidR="004A371E" w:rsidRPr="004A371E">
        <w:rPr>
          <w:rStyle w:val="QuerverweiseZchn"/>
        </w:rPr>
        <w:instrText xml:space="preserve"> REF _Ref472712819 \h </w:instrText>
      </w:r>
      <w:r w:rsidR="004A371E">
        <w:rPr>
          <w:rStyle w:val="QuerverweiseZchn"/>
        </w:rPr>
        <w:instrText xml:space="preserve"> \* MERGEFORMAT </w:instrText>
      </w:r>
      <w:r w:rsidR="004A371E" w:rsidRPr="004A371E">
        <w:rPr>
          <w:rStyle w:val="QuerverweiseZchn"/>
        </w:rPr>
      </w:r>
      <w:r w:rsidR="004A371E" w:rsidRPr="004A371E">
        <w:rPr>
          <w:rStyle w:val="QuerverweiseZchn"/>
        </w:rPr>
        <w:fldChar w:fldCharType="separate"/>
      </w:r>
      <w:r w:rsidR="006E713B" w:rsidRPr="003E68CF">
        <w:rPr>
          <w:rStyle w:val="QuerverweiseZchn"/>
        </w:rPr>
        <w:t>Appendix B: Segmentation Algorithms</w:t>
      </w:r>
      <w:r w:rsidR="004A371E" w:rsidRPr="004A371E">
        <w:rPr>
          <w:rStyle w:val="QuerverweiseZchn"/>
        </w:rPr>
        <w:fldChar w:fldCharType="end"/>
      </w:r>
      <w:r>
        <w:t xml:space="preserve">). Formatting is thus </w:t>
      </w:r>
      <w:r w:rsidRPr="004A371E">
        <w:rPr>
          <w:u w:val="single"/>
        </w:rPr>
        <w:t>not</w:t>
      </w:r>
      <w:r>
        <w:t xml:space="preserve"> an integral component of the actual transcription, but is treated like additional information that is only relevant for the presentation in the Editor and the output. Furthermore, it is saved as a separate file and not in the actual transcription. </w:t>
      </w:r>
    </w:p>
    <w:p w:rsidR="00DD7080" w:rsidRDefault="00A46B31" w:rsidP="00CE6849">
      <w:pPr>
        <w:pStyle w:val="Standard-BlockCharCharChar"/>
      </w:pPr>
      <w:r>
        <w:rPr>
          <w:rFonts w:eastAsia="Calibri"/>
        </w:rPr>
        <w:t xml:space="preserve">The system architecture ensures that only </w:t>
      </w:r>
      <w:r>
        <w:rPr>
          <w:rFonts w:eastAsia="Calibri"/>
          <w:u w:val="single"/>
        </w:rPr>
        <w:t>whole</w:t>
      </w:r>
      <w:r>
        <w:rPr>
          <w:rFonts w:eastAsia="Calibri"/>
        </w:rPr>
        <w:t xml:space="preserve"> tiers or </w:t>
      </w:r>
      <w:r>
        <w:rPr>
          <w:rFonts w:eastAsia="Calibri"/>
          <w:u w:val="single"/>
        </w:rPr>
        <w:t>all</w:t>
      </w:r>
      <w:r>
        <w:rPr>
          <w:rFonts w:eastAsia="Calibri"/>
        </w:rPr>
        <w:t xml:space="preserve"> tier labels or </w:t>
      </w:r>
      <w:r>
        <w:rPr>
          <w:rFonts w:eastAsia="Calibri"/>
          <w:u w:val="single"/>
        </w:rPr>
        <w:t>all</w:t>
      </w:r>
      <w:r>
        <w:rPr>
          <w:rFonts w:eastAsia="Calibri"/>
        </w:rPr>
        <w:t xml:space="preserve"> timeline labels can be formatted. It is </w:t>
      </w:r>
      <w:r>
        <w:rPr>
          <w:rFonts w:eastAsia="Calibri"/>
          <w:u w:val="single"/>
        </w:rPr>
        <w:t>not possible</w:t>
      </w:r>
      <w:r>
        <w:rPr>
          <w:rFonts w:eastAsia="Calibri"/>
        </w:rPr>
        <w:t xml:space="preserve"> to format individual sections of a tier, e.g. to underline single words in the transcription, to print them in bold or change their font</w:t>
      </w:r>
      <w:r>
        <w:t xml:space="preserve">. The reason for this is that this kind of formatting can only be transformed into other file formats with some limitations. It is not possible, for example, to import underlining or bold print into a data base. </w:t>
      </w:r>
    </w:p>
    <w:p w:rsidR="003D1908" w:rsidRDefault="00A46B31" w:rsidP="00CE6849">
      <w:pPr>
        <w:pStyle w:val="Standard-BlockCharCharChar"/>
      </w:pPr>
      <w:r>
        <w:t>If you would solely like to use these features for display purposes, you can later apply the desired changes to an exported RTF document. If they are part of your transcription conv</w:t>
      </w:r>
      <w:r w:rsidR="009468F6">
        <w:t>entions, however, (e.g. emphasis</w:t>
      </w:r>
      <w:r>
        <w:t>ed speech needs to be underlined according to your conventions) you should consider whether you can express the marked phenomena with the help of symbolic means.</w:t>
      </w:r>
    </w:p>
    <w:p w:rsidR="00322528" w:rsidRDefault="00A46B31" w:rsidP="004A371E">
      <w:pPr>
        <w:pStyle w:val="Standard-BlockCharCharChar"/>
      </w:pPr>
      <w:r>
        <w:t xml:space="preserve">The default format is automatically applied to every transcription made with the Editor (to configure the default font see </w:t>
      </w:r>
      <w:r w:rsidR="004A371E" w:rsidRPr="004A371E">
        <w:rPr>
          <w:rStyle w:val="Menufunction"/>
        </w:rPr>
        <w:fldChar w:fldCharType="begin"/>
      </w:r>
      <w:r w:rsidR="004A371E" w:rsidRPr="004A371E">
        <w:rPr>
          <w:rStyle w:val="Menufunction"/>
        </w:rPr>
        <w:instrText xml:space="preserve"> REF _Ref472784400 \h </w:instrText>
      </w:r>
      <w:r w:rsidR="004A371E">
        <w:rPr>
          <w:rStyle w:val="Menufunction"/>
        </w:rPr>
        <w:instrText xml:space="preserve"> \* MERGEFORMAT </w:instrText>
      </w:r>
      <w:r w:rsidR="004A371E" w:rsidRPr="004A371E">
        <w:rPr>
          <w:rStyle w:val="Menufunction"/>
        </w:rPr>
      </w:r>
      <w:r w:rsidR="004A371E" w:rsidRPr="004A371E">
        <w:rPr>
          <w:rStyle w:val="Menufunction"/>
        </w:rPr>
        <w:fldChar w:fldCharType="separate"/>
      </w:r>
      <w:r w:rsidR="003E68CF" w:rsidRPr="003E68CF">
        <w:rPr>
          <w:rStyle w:val="Menufunction"/>
        </w:rPr>
        <w:t>Edit &gt; Preferences…</w:t>
      </w:r>
      <w:r w:rsidR="004A371E" w:rsidRPr="004A371E">
        <w:rPr>
          <w:rStyle w:val="Menufunction"/>
        </w:rPr>
        <w:fldChar w:fldCharType="end"/>
      </w:r>
      <w:r>
        <w:t xml:space="preserve">). Editing the format of a tier (or of the speaker labels or the timeline) is done by calling the dialog via </w:t>
      </w:r>
      <w:r w:rsidR="004A371E" w:rsidRPr="004A371E">
        <w:rPr>
          <w:rStyle w:val="Menufunction"/>
        </w:rPr>
        <w:fldChar w:fldCharType="begin"/>
      </w:r>
      <w:r w:rsidR="004A371E" w:rsidRPr="004A371E">
        <w:rPr>
          <w:rStyle w:val="Menufunction"/>
        </w:rPr>
        <w:instrText xml:space="preserve"> REF _Ref472952688 \h </w:instrText>
      </w:r>
      <w:r w:rsidR="004A371E">
        <w:rPr>
          <w:rStyle w:val="Menufunction"/>
        </w:rPr>
        <w:instrText xml:space="preserve"> \* MERGEFORMAT </w:instrText>
      </w:r>
      <w:r w:rsidR="004A371E" w:rsidRPr="004A371E">
        <w:rPr>
          <w:rStyle w:val="Menufunction"/>
        </w:rPr>
      </w:r>
      <w:r w:rsidR="004A371E" w:rsidRPr="004A371E">
        <w:rPr>
          <w:rStyle w:val="Menufunction"/>
        </w:rPr>
        <w:fldChar w:fldCharType="separate"/>
      </w:r>
      <w:r w:rsidR="003E68CF" w:rsidRPr="003E68CF">
        <w:rPr>
          <w:rStyle w:val="Menufunction"/>
        </w:rPr>
        <w:t>Format &gt; Edit format table...</w:t>
      </w:r>
      <w:r w:rsidR="004A371E" w:rsidRPr="004A371E">
        <w:rPr>
          <w:rStyle w:val="Menufunction"/>
        </w:rPr>
        <w:fldChar w:fldCharType="end"/>
      </w:r>
      <w:r w:rsidR="004A371E">
        <w:t>.</w:t>
      </w:r>
      <w:bookmarkStart w:id="627" w:name="_Format_&gt;_Apply_stylesheet"/>
      <w:bookmarkEnd w:id="627"/>
    </w:p>
    <w:p w:rsidR="003D1908" w:rsidRDefault="00A46B31" w:rsidP="00CE6849">
      <w:pPr>
        <w:pStyle w:val="berschrift3"/>
      </w:pPr>
      <w:bookmarkStart w:id="628" w:name="_Toc55213900"/>
      <w:bookmarkStart w:id="629" w:name="_Toc69129886"/>
      <w:bookmarkStart w:id="630" w:name="_Toc69130027"/>
      <w:bookmarkStart w:id="631" w:name="_Ref108438744"/>
      <w:bookmarkStart w:id="632" w:name="_Ref472803331"/>
      <w:bookmarkStart w:id="633" w:name="_Ref472894147"/>
      <w:bookmarkStart w:id="634" w:name="_Toc472960867"/>
      <w:bookmarkStart w:id="635" w:name="_Toc55213896"/>
      <w:r>
        <w:lastRenderedPageBreak/>
        <w:t>Format &gt; Apply stylesheet</w:t>
      </w:r>
      <w:bookmarkEnd w:id="628"/>
      <w:bookmarkEnd w:id="629"/>
      <w:bookmarkEnd w:id="630"/>
      <w:bookmarkEnd w:id="631"/>
      <w:bookmarkEnd w:id="632"/>
      <w:bookmarkEnd w:id="633"/>
      <w:bookmarkEnd w:id="634"/>
    </w:p>
    <w:p w:rsidR="003D1908" w:rsidRDefault="00A46B31" w:rsidP="00CE6849">
      <w:pPr>
        <w:pStyle w:val="Standard-BlockCharCharChar"/>
      </w:pPr>
      <w:r>
        <w:t xml:space="preserve">Generates a new formatting for the current transcription from a stylesheet (see also </w:t>
      </w:r>
      <w:r>
        <w:rPr>
          <w:i/>
        </w:rPr>
        <w:fldChar w:fldCharType="begin"/>
      </w:r>
      <w:r>
        <w:rPr>
          <w:i/>
        </w:rPr>
        <w:instrText xml:space="preserve"> REF _Ref471988469 \w \h  \* MERGEFORMAT </w:instrText>
      </w:r>
      <w:r>
        <w:rPr>
          <w:i/>
        </w:rPr>
      </w:r>
      <w:r>
        <w:rPr>
          <w:i/>
        </w:rPr>
        <w:fldChar w:fldCharType="separate"/>
      </w:r>
      <w:r w:rsidR="003E68CF" w:rsidRPr="003E68CF">
        <w:rPr>
          <w:rStyle w:val="QuerverweiseZchn"/>
        </w:rPr>
        <w:t>VIII</w:t>
      </w:r>
      <w:r>
        <w:rPr>
          <w:i/>
        </w:rPr>
        <w:fldChar w:fldCharType="end"/>
      </w:r>
      <w:r>
        <w:t xml:space="preserve">). The stylesheet that is specified in the user settings (see </w:t>
      </w:r>
      <w:r w:rsidR="004A371E" w:rsidRPr="004A371E">
        <w:rPr>
          <w:rStyle w:val="Menufunction"/>
        </w:rPr>
        <w:fldChar w:fldCharType="begin"/>
      </w:r>
      <w:r w:rsidR="004A371E" w:rsidRPr="004A371E">
        <w:rPr>
          <w:rStyle w:val="Menufunction"/>
        </w:rPr>
        <w:instrText xml:space="preserve"> REF _Ref472784400 \h </w:instrText>
      </w:r>
      <w:r w:rsidR="004A371E">
        <w:rPr>
          <w:rStyle w:val="Menufunction"/>
        </w:rPr>
        <w:instrText xml:space="preserve"> \* MERGEFORMAT </w:instrText>
      </w:r>
      <w:r w:rsidR="004A371E" w:rsidRPr="004A371E">
        <w:rPr>
          <w:rStyle w:val="Menufunction"/>
        </w:rPr>
      </w:r>
      <w:r w:rsidR="004A371E" w:rsidRPr="004A371E">
        <w:rPr>
          <w:rStyle w:val="Menufunction"/>
        </w:rPr>
        <w:fldChar w:fldCharType="separate"/>
      </w:r>
      <w:r w:rsidR="003E68CF" w:rsidRPr="003E68CF">
        <w:rPr>
          <w:rStyle w:val="Menufunction"/>
        </w:rPr>
        <w:t>Edit &gt; Preferences…</w:t>
      </w:r>
      <w:r w:rsidR="004A371E" w:rsidRPr="004A371E">
        <w:rPr>
          <w:rStyle w:val="Menufunction"/>
        </w:rPr>
        <w:fldChar w:fldCharType="end"/>
      </w:r>
      <w:r>
        <w:t xml:space="preserve">) in </w:t>
      </w:r>
      <w:r w:rsidRPr="004A371E">
        <w:rPr>
          <w:rStyle w:val="RefsZchn"/>
        </w:rPr>
        <w:t>“Transcription to format table”</w:t>
      </w:r>
      <w:r>
        <w:t xml:space="preserve"> will be used. If there is no entry, a local stylesheet will be used.</w:t>
      </w:r>
      <w:bookmarkEnd w:id="635"/>
    </w:p>
    <w:p w:rsidR="00322528" w:rsidRDefault="00322528" w:rsidP="00CE6849">
      <w:pPr>
        <w:pStyle w:val="Standard-BlockCharCharChar"/>
      </w:pPr>
    </w:p>
    <w:p w:rsidR="003D1908" w:rsidRDefault="00A46B31" w:rsidP="00CE6849">
      <w:pPr>
        <w:pStyle w:val="berschrift3"/>
      </w:pPr>
      <w:bookmarkStart w:id="636" w:name="_Format_&gt;_Open_format_table..."/>
      <w:bookmarkStart w:id="637" w:name="_Toc55213897"/>
      <w:bookmarkStart w:id="638" w:name="_Toc69129887"/>
      <w:bookmarkStart w:id="639" w:name="_Toc69130028"/>
      <w:bookmarkStart w:id="640" w:name="_Ref108438751"/>
      <w:bookmarkStart w:id="641" w:name="_Ref472008233"/>
      <w:bookmarkStart w:id="642" w:name="_Toc472960868"/>
      <w:bookmarkEnd w:id="636"/>
      <w:r>
        <w:t>Format &gt; Open format table...</w:t>
      </w:r>
      <w:bookmarkEnd w:id="637"/>
      <w:bookmarkEnd w:id="638"/>
      <w:bookmarkEnd w:id="639"/>
      <w:bookmarkEnd w:id="640"/>
      <w:bookmarkEnd w:id="641"/>
      <w:bookmarkEnd w:id="642"/>
      <w:r>
        <w:t xml:space="preserve"> </w:t>
      </w:r>
    </w:p>
    <w:p w:rsidR="003D1908" w:rsidRDefault="00823B63" w:rsidP="00CE6849">
      <w:pPr>
        <w:pStyle w:val="Standard-BlockCharCharChar"/>
      </w:pPr>
      <w:r>
        <w:rPr>
          <w:lang w:val="de-DE" w:eastAsia="de-DE" w:bidi="ar-SA"/>
        </w:rPr>
        <w:drawing>
          <wp:inline distT="0" distB="0" distL="0" distR="0" wp14:anchorId="055C6129" wp14:editId="7B10DE43">
            <wp:extent cx="228600" cy="228600"/>
            <wp:effectExtent l="0" t="0" r="0" b="0"/>
            <wp:docPr id="34" name="Bild 10" descr="OpenTierFormat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OpenTierFormatTable"/>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r w:rsidR="004A371E">
        <w:tab/>
        <w:t xml:space="preserve"> </w:t>
      </w:r>
      <w:r w:rsidR="00A46B31">
        <w:t>Opens a saved format table and applies it to the currently opened transcription.</w:t>
      </w:r>
    </w:p>
    <w:p w:rsidR="00322528" w:rsidRDefault="00322528" w:rsidP="00CE6849">
      <w:pPr>
        <w:pStyle w:val="Standard-BlockCharCharChar"/>
      </w:pPr>
    </w:p>
    <w:p w:rsidR="003D1908" w:rsidRDefault="00A46B31" w:rsidP="00CE6849">
      <w:pPr>
        <w:pStyle w:val="berschrift3"/>
      </w:pPr>
      <w:bookmarkStart w:id="643" w:name="_Format_&gt;_Save_format_table"/>
      <w:bookmarkStart w:id="644" w:name="_Toc472960869"/>
      <w:bookmarkEnd w:id="643"/>
      <w:r>
        <w:t>Format &gt; Save format table as...</w:t>
      </w:r>
      <w:bookmarkEnd w:id="644"/>
    </w:p>
    <w:p w:rsidR="003D1908" w:rsidRDefault="00A46B31" w:rsidP="00CE6849">
      <w:pPr>
        <w:pStyle w:val="Standard-BlockCharCharChar"/>
      </w:pPr>
      <w:r>
        <w:t>Saves the current format table as a separate file with a new name.</w:t>
      </w:r>
    </w:p>
    <w:p w:rsidR="00322528" w:rsidRDefault="00322528" w:rsidP="00CE6849">
      <w:pPr>
        <w:pStyle w:val="Standard-BlockCharCharChar"/>
      </w:pPr>
    </w:p>
    <w:p w:rsidR="003D1908" w:rsidRDefault="00A46B31" w:rsidP="00CE6849">
      <w:pPr>
        <w:pStyle w:val="berschrift3"/>
      </w:pPr>
      <w:bookmarkStart w:id="645" w:name="_Format_&gt;_Edit_format_table..."/>
      <w:bookmarkStart w:id="646" w:name="_Toc55213901"/>
      <w:bookmarkStart w:id="647" w:name="_Toc69129890"/>
      <w:bookmarkStart w:id="648" w:name="_Toc69130031"/>
      <w:bookmarkStart w:id="649" w:name="_Ref108438777"/>
      <w:bookmarkStart w:id="650" w:name="_Ref472000307"/>
      <w:bookmarkStart w:id="651" w:name="_Ref472714189"/>
      <w:bookmarkStart w:id="652" w:name="_Ref472897353"/>
      <w:bookmarkStart w:id="653" w:name="_Ref472952688"/>
      <w:bookmarkStart w:id="654" w:name="_Toc472960870"/>
      <w:bookmarkEnd w:id="645"/>
      <w:r>
        <w:t>Format &gt; Edit format table...</w:t>
      </w:r>
      <w:bookmarkEnd w:id="646"/>
      <w:bookmarkEnd w:id="647"/>
      <w:bookmarkEnd w:id="648"/>
      <w:bookmarkEnd w:id="649"/>
      <w:bookmarkEnd w:id="650"/>
      <w:bookmarkEnd w:id="651"/>
      <w:bookmarkEnd w:id="652"/>
      <w:bookmarkEnd w:id="653"/>
      <w:bookmarkEnd w:id="654"/>
      <w:r>
        <w:t xml:space="preserve"> </w:t>
      </w:r>
    </w:p>
    <w:p w:rsidR="003D1908" w:rsidRDefault="007B76F8" w:rsidP="00CE6849">
      <w:pPr>
        <w:pStyle w:val="Standard-BlockCharCharChar"/>
      </w:pPr>
      <w:r>
        <w:rPr>
          <w:lang w:val="de-DE" w:eastAsia="de-DE" w:bidi="ar-SA"/>
        </w:rPr>
        <w:drawing>
          <wp:inline distT="0" distB="0" distL="0" distR="0" wp14:anchorId="44081D2A" wp14:editId="0653A1BD">
            <wp:extent cx="235585" cy="233680"/>
            <wp:effectExtent l="0" t="0" r="0" b="0"/>
            <wp:docPr id="867" name="Bild 247" descr="EditTierFormat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descr="EditTierFormatTable"/>
                    <pic:cNvPicPr>
                      <a:picLocks noChangeAspect="1" noChangeArrowheads="1"/>
                    </pic:cNvPicPr>
                  </pic:nvPicPr>
                  <pic:blipFill>
                    <a:blip r:embed="rId403" cstate="print">
                      <a:extLst>
                        <a:ext uri="{BEBA8EAE-BF5A-486C-A8C5-ECC9F3942E4B}">
                          <a14:imgProps xmlns:a14="http://schemas.microsoft.com/office/drawing/2010/main">
                            <a14:imgLayer r:embed="rId404">
                              <a14:imgEffect>
                                <a14:brightnessContrast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235585" cy="233680"/>
                    </a:xfrm>
                    <a:prstGeom prst="rect">
                      <a:avLst/>
                    </a:prstGeom>
                    <a:noFill/>
                    <a:ln>
                      <a:noFill/>
                    </a:ln>
                  </pic:spPr>
                </pic:pic>
              </a:graphicData>
            </a:graphic>
          </wp:inline>
        </w:drawing>
      </w:r>
      <w:r w:rsidR="004A371E">
        <w:tab/>
        <w:t xml:space="preserve"> </w:t>
      </w:r>
      <w:r w:rsidR="00A46B31">
        <w:t>Opens a dialog for editing numerous tier formats:</w:t>
      </w:r>
    </w:p>
    <w:p w:rsidR="004A371E" w:rsidRDefault="007B76F8" w:rsidP="004A371E">
      <w:pPr>
        <w:pStyle w:val="GraphikFormat"/>
      </w:pPr>
      <w:r>
        <w:rPr>
          <w:noProof/>
          <w:lang w:eastAsia="de-DE"/>
        </w:rPr>
        <w:drawing>
          <wp:inline distT="0" distB="0" distL="0" distR="0" wp14:anchorId="51707C18" wp14:editId="6355738B">
            <wp:extent cx="4964615" cy="4059936"/>
            <wp:effectExtent l="0" t="0" r="7620" b="0"/>
            <wp:docPr id="908" name="Grafik 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extLst>
                        <a:ext uri="{28A0092B-C50C-407E-A947-70E740481C1C}">
                          <a14:useLocalDpi xmlns:a14="http://schemas.microsoft.com/office/drawing/2010/main" val="0"/>
                        </a:ext>
                      </a:extLst>
                    </a:blip>
                    <a:stretch>
                      <a:fillRect/>
                    </a:stretch>
                  </pic:blipFill>
                  <pic:spPr>
                    <a:xfrm>
                      <a:off x="0" y="0"/>
                      <a:ext cx="4978066" cy="4070936"/>
                    </a:xfrm>
                    <a:prstGeom prst="rect">
                      <a:avLst/>
                    </a:prstGeom>
                  </pic:spPr>
                </pic:pic>
              </a:graphicData>
            </a:graphic>
          </wp:inline>
        </w:drawing>
      </w:r>
    </w:p>
    <w:p w:rsidR="003D1908" w:rsidRDefault="00A46B31" w:rsidP="00CE6849">
      <w:pPr>
        <w:pStyle w:val="Standard-BlockCharCharChar"/>
      </w:pPr>
      <w:r>
        <w:t xml:space="preserve">Choose the format from the list that you would like to edit and choose your required settings in the lower half of the dialog. You can enter sample text in the field </w:t>
      </w:r>
      <w:r w:rsidRPr="004A371E">
        <w:rPr>
          <w:rStyle w:val="RefsZchn"/>
        </w:rPr>
        <w:t>“Test Area”</w:t>
      </w:r>
      <w:r>
        <w:t xml:space="preserve">. Close the dialog by clicking </w:t>
      </w:r>
      <w:r>
        <w:rPr>
          <w:rStyle w:val="ButtonsZchn"/>
        </w:rPr>
        <w:t>OK</w:t>
      </w:r>
      <w:r>
        <w:t xml:space="preserve"> to apply changes.</w:t>
      </w:r>
    </w:p>
    <w:p w:rsidR="004A371E" w:rsidRDefault="004A371E" w:rsidP="008338F0">
      <w:pPr>
        <w:pStyle w:val="Aufzhlungszeichen1"/>
      </w:pPr>
      <w:r>
        <w:rPr>
          <w:shd w:val="clear" w:color="auto" w:fill="D9D9D9"/>
        </w:rPr>
        <w:lastRenderedPageBreak/>
        <w:t>Font:</w:t>
      </w:r>
      <w:r>
        <w:t xml:space="preserve"> sets the font.</w:t>
      </w:r>
    </w:p>
    <w:p w:rsidR="004A371E" w:rsidRDefault="004A371E" w:rsidP="008338F0">
      <w:pPr>
        <w:pStyle w:val="Aufzhlungszeichen1"/>
      </w:pPr>
      <w:r>
        <w:rPr>
          <w:shd w:val="clear" w:color="auto" w:fill="D9D9D9"/>
        </w:rPr>
        <w:t>Font style:</w:t>
      </w:r>
      <w:r>
        <w:t xml:space="preserve"> sets the font type (</w:t>
      </w:r>
      <w:r w:rsidRPr="004A371E">
        <w:rPr>
          <w:rStyle w:val="RefsZchn"/>
        </w:rPr>
        <w:t>“Plain”</w:t>
      </w:r>
      <w:r>
        <w:t xml:space="preserve">, </w:t>
      </w:r>
      <w:r w:rsidRPr="004A371E">
        <w:rPr>
          <w:rStyle w:val="RefsZchn"/>
        </w:rPr>
        <w:t>“Bold”</w:t>
      </w:r>
      <w:r>
        <w:t xml:space="preserve"> or </w:t>
      </w:r>
      <w:r w:rsidRPr="004A371E">
        <w:rPr>
          <w:rStyle w:val="RefsZchn"/>
        </w:rPr>
        <w:t>“Italic”</w:t>
      </w:r>
      <w:r>
        <w:t>).</w:t>
      </w:r>
    </w:p>
    <w:p w:rsidR="004A371E" w:rsidRDefault="004A371E" w:rsidP="008338F0">
      <w:pPr>
        <w:pStyle w:val="Aufzhlungszeichen1"/>
      </w:pPr>
      <w:r>
        <w:rPr>
          <w:shd w:val="clear" w:color="auto" w:fill="D9D9D9"/>
        </w:rPr>
        <w:t>Font size:</w:t>
      </w:r>
      <w:r>
        <w:t xml:space="preserve"> sets the font size (in points).</w:t>
      </w:r>
    </w:p>
    <w:p w:rsidR="004A371E" w:rsidRDefault="004A371E" w:rsidP="004A371E">
      <w:pPr>
        <w:pStyle w:val="Standard-BlockCharCharChar"/>
      </w:pPr>
      <w:r>
        <w:t>Example:</w:t>
      </w:r>
    </w:p>
    <w:tbl>
      <w:tblPr>
        <w:tblW w:w="9464" w:type="dxa"/>
        <w:tblLayout w:type="fixed"/>
        <w:tblLook w:val="01E0" w:firstRow="1" w:lastRow="1" w:firstColumn="1" w:lastColumn="1" w:noHBand="0" w:noVBand="0"/>
      </w:tblPr>
      <w:tblGrid>
        <w:gridCol w:w="4361"/>
        <w:gridCol w:w="5103"/>
      </w:tblGrid>
      <w:tr w:rsidR="004A371E" w:rsidRPr="00396662" w:rsidTr="001C1E14">
        <w:tc>
          <w:tcPr>
            <w:tcW w:w="4361" w:type="dxa"/>
          </w:tcPr>
          <w:p w:rsidR="004A371E" w:rsidRDefault="004A371E" w:rsidP="001C1E14">
            <w:pPr>
              <w:tabs>
                <w:tab w:val="clear" w:pos="482"/>
                <w:tab w:val="left" w:pos="385"/>
              </w:tabs>
              <w:spacing w:before="0"/>
              <w:rPr>
                <w:szCs w:val="24"/>
              </w:rPr>
            </w:pPr>
            <w:r>
              <w:rPr>
                <w:noProof/>
                <w:szCs w:val="24"/>
                <w:lang w:eastAsia="de-DE"/>
              </w:rPr>
              <w:drawing>
                <wp:inline distT="0" distB="0" distL="0" distR="0" wp14:anchorId="603E78A1" wp14:editId="57A6B039">
                  <wp:extent cx="2628900" cy="676275"/>
                  <wp:effectExtent l="0" t="0" r="0" b="9525"/>
                  <wp:docPr id="913" name="Bild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a:blip r:embed="rId406" cstate="print">
                            <a:lum bright="12000"/>
                            <a:extLst>
                              <a:ext uri="{28A0092B-C50C-407E-A947-70E740481C1C}">
                                <a14:useLocalDpi xmlns:a14="http://schemas.microsoft.com/office/drawing/2010/main" val="0"/>
                              </a:ext>
                            </a:extLst>
                          </a:blip>
                          <a:srcRect l="2586" r="20216"/>
                          <a:stretch>
                            <a:fillRect/>
                          </a:stretch>
                        </pic:blipFill>
                        <pic:spPr bwMode="auto">
                          <a:xfrm>
                            <a:off x="0" y="0"/>
                            <a:ext cx="2628900" cy="676275"/>
                          </a:xfrm>
                          <a:prstGeom prst="rect">
                            <a:avLst/>
                          </a:prstGeom>
                          <a:noFill/>
                          <a:ln>
                            <a:noFill/>
                          </a:ln>
                        </pic:spPr>
                      </pic:pic>
                    </a:graphicData>
                  </a:graphic>
                </wp:inline>
              </w:drawing>
            </w:r>
          </w:p>
        </w:tc>
        <w:tc>
          <w:tcPr>
            <w:tcW w:w="5103" w:type="dxa"/>
          </w:tcPr>
          <w:p w:rsidR="004A371E" w:rsidRDefault="004A371E" w:rsidP="001C1E14">
            <w:pPr>
              <w:pStyle w:val="Standard-BlockCharCharChar"/>
              <w:spacing w:before="0" w:after="0"/>
              <w:jc w:val="left"/>
            </w:pPr>
            <w:r>
              <w:t>Labels:</w:t>
            </w:r>
            <w:r>
              <w:tab/>
              <w:t>„Times New Roman, Bold, 10 pt“</w:t>
            </w:r>
          </w:p>
          <w:p w:rsidR="004A371E" w:rsidRDefault="004A371E" w:rsidP="001C1E14">
            <w:pPr>
              <w:pStyle w:val="Standard-BlockCharCharChar"/>
              <w:spacing w:before="0" w:after="0"/>
              <w:jc w:val="left"/>
            </w:pPr>
            <w:r>
              <w:t>Tier 1 and 3: “Times New Roman, Plain, 12 pt”</w:t>
            </w:r>
          </w:p>
          <w:p w:rsidR="004A371E" w:rsidRDefault="004A371E" w:rsidP="001C1E14">
            <w:pPr>
              <w:pStyle w:val="Standard-BlockCharCharChar"/>
              <w:spacing w:before="0" w:after="0"/>
              <w:jc w:val="left"/>
            </w:pPr>
            <w:r>
              <w:t>Tier 2:</w:t>
            </w:r>
            <w:r>
              <w:tab/>
              <w:t>“Courier New”, Italic, 8 pt”</w:t>
            </w:r>
          </w:p>
        </w:tc>
      </w:tr>
    </w:tbl>
    <w:p w:rsidR="004A371E" w:rsidRPr="004A371E" w:rsidRDefault="004A371E" w:rsidP="008338F0">
      <w:pPr>
        <w:pStyle w:val="Aufzhlungszeichen1"/>
        <w:numPr>
          <w:ilvl w:val="0"/>
          <w:numId w:val="0"/>
        </w:numPr>
        <w:ind w:left="357"/>
      </w:pPr>
    </w:p>
    <w:p w:rsidR="004A371E" w:rsidRDefault="004A371E" w:rsidP="008338F0">
      <w:pPr>
        <w:pStyle w:val="Aufzhlungszeichen1"/>
      </w:pPr>
      <w:r>
        <w:rPr>
          <w:shd w:val="clear" w:color="auto" w:fill="D9D9D9"/>
        </w:rPr>
        <w:t>Text color:</w:t>
      </w:r>
      <w:r>
        <w:t xml:space="preserve"> sets the color of the text.</w:t>
      </w:r>
    </w:p>
    <w:p w:rsidR="004A371E" w:rsidRDefault="004A371E" w:rsidP="008338F0">
      <w:pPr>
        <w:pStyle w:val="Aufzhlungszeichen1"/>
      </w:pPr>
      <w:r>
        <w:rPr>
          <w:shd w:val="clear" w:color="auto" w:fill="D9D9D9"/>
        </w:rPr>
        <w:t>Background color:</w:t>
      </w:r>
      <w:r>
        <w:t xml:space="preserve"> sets the background color of the text.</w:t>
      </w:r>
    </w:p>
    <w:p w:rsidR="004A371E" w:rsidRDefault="004A371E" w:rsidP="004A371E">
      <w:pPr>
        <w:pStyle w:val="Standard-BlockCharCharChar"/>
      </w:pPr>
      <w:r>
        <w:t>Choosing the color is done by selecting it from the dialog:</w:t>
      </w:r>
    </w:p>
    <w:p w:rsidR="004A371E" w:rsidRDefault="004A371E" w:rsidP="004A371E">
      <w:pPr>
        <w:pStyle w:val="GraphikFormat"/>
        <w:rPr>
          <w:lang w:val="en-US"/>
        </w:rPr>
      </w:pPr>
      <w:r>
        <w:rPr>
          <w:noProof/>
          <w:lang w:eastAsia="de-DE"/>
        </w:rPr>
        <w:drawing>
          <wp:inline distT="0" distB="0" distL="0" distR="0" wp14:anchorId="30C35E96" wp14:editId="52107F33">
            <wp:extent cx="3730752" cy="3588966"/>
            <wp:effectExtent l="0" t="0" r="3175" b="0"/>
            <wp:docPr id="920" name="Grafik 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7">
                      <a:extLst>
                        <a:ext uri="{BEBA8EAE-BF5A-486C-A8C5-ECC9F3942E4B}">
                          <a14:imgProps xmlns:a14="http://schemas.microsoft.com/office/drawing/2010/main">
                            <a14:imgLayer r:embed="rId408">
                              <a14:imgEffect>
                                <a14:brightnessContrast contrast="20000"/>
                              </a14:imgEffect>
                            </a14:imgLayer>
                          </a14:imgProps>
                        </a:ext>
                      </a:extLst>
                    </a:blip>
                    <a:stretch>
                      <a:fillRect/>
                    </a:stretch>
                  </pic:blipFill>
                  <pic:spPr>
                    <a:xfrm>
                      <a:off x="0" y="0"/>
                      <a:ext cx="3747681" cy="3605252"/>
                    </a:xfrm>
                    <a:prstGeom prst="rect">
                      <a:avLst/>
                    </a:prstGeom>
                  </pic:spPr>
                </pic:pic>
              </a:graphicData>
            </a:graphic>
          </wp:inline>
        </w:drawing>
      </w:r>
    </w:p>
    <w:p w:rsidR="004A371E" w:rsidRDefault="004A371E" w:rsidP="004A371E">
      <w:pPr>
        <w:pStyle w:val="Standard-BlockCharCharChar"/>
      </w:pPr>
      <w:r>
        <w:t>Examples:</w:t>
      </w:r>
    </w:p>
    <w:tbl>
      <w:tblPr>
        <w:tblW w:w="9464" w:type="dxa"/>
        <w:tblLayout w:type="fixed"/>
        <w:tblLook w:val="01E0" w:firstRow="1" w:lastRow="1" w:firstColumn="1" w:lastColumn="1" w:noHBand="0" w:noVBand="0"/>
      </w:tblPr>
      <w:tblGrid>
        <w:gridCol w:w="4361"/>
        <w:gridCol w:w="5103"/>
      </w:tblGrid>
      <w:tr w:rsidR="004A371E" w:rsidRPr="00396662" w:rsidTr="001C1E14">
        <w:tc>
          <w:tcPr>
            <w:tcW w:w="4361" w:type="dxa"/>
          </w:tcPr>
          <w:p w:rsidR="004A371E" w:rsidRDefault="004A371E" w:rsidP="001C1E14">
            <w:pPr>
              <w:tabs>
                <w:tab w:val="clear" w:pos="482"/>
                <w:tab w:val="left" w:pos="385"/>
              </w:tabs>
              <w:spacing w:before="0" w:after="0"/>
              <w:rPr>
                <w:szCs w:val="24"/>
              </w:rPr>
            </w:pPr>
            <w:r>
              <w:rPr>
                <w:noProof/>
                <w:szCs w:val="24"/>
                <w:lang w:eastAsia="de-DE"/>
              </w:rPr>
              <w:drawing>
                <wp:inline distT="0" distB="0" distL="0" distR="0" wp14:anchorId="5DECB825" wp14:editId="5D613D81">
                  <wp:extent cx="2628900" cy="685800"/>
                  <wp:effectExtent l="0" t="0" r="0" b="0"/>
                  <wp:docPr id="958" name="Bild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409" cstate="print">
                            <a:lum bright="6000"/>
                            <a:extLst>
                              <a:ext uri="{28A0092B-C50C-407E-A947-70E740481C1C}">
                                <a14:useLocalDpi xmlns:a14="http://schemas.microsoft.com/office/drawing/2010/main" val="0"/>
                              </a:ext>
                            </a:extLst>
                          </a:blip>
                          <a:srcRect l="2396" r="20561"/>
                          <a:stretch>
                            <a:fillRect/>
                          </a:stretch>
                        </pic:blipFill>
                        <pic:spPr bwMode="auto">
                          <a:xfrm>
                            <a:off x="0" y="0"/>
                            <a:ext cx="2628900" cy="685800"/>
                          </a:xfrm>
                          <a:prstGeom prst="rect">
                            <a:avLst/>
                          </a:prstGeom>
                          <a:noFill/>
                          <a:ln>
                            <a:noFill/>
                          </a:ln>
                        </pic:spPr>
                      </pic:pic>
                    </a:graphicData>
                  </a:graphic>
                </wp:inline>
              </w:drawing>
            </w:r>
          </w:p>
        </w:tc>
        <w:tc>
          <w:tcPr>
            <w:tcW w:w="5103" w:type="dxa"/>
          </w:tcPr>
          <w:p w:rsidR="004A371E" w:rsidRDefault="004A371E" w:rsidP="001C1E14">
            <w:pPr>
              <w:pStyle w:val="Standard-BlockCharCharChar"/>
              <w:spacing w:before="0" w:after="0"/>
              <w:jc w:val="left"/>
            </w:pPr>
            <w:r>
              <w:t xml:space="preserve">Tier 1 to 3: </w:t>
            </w:r>
            <w:r w:rsidRPr="004A371E">
              <w:t>Red</w:t>
            </w:r>
            <w:r>
              <w:t xml:space="preserve">, blue and green as </w:t>
            </w:r>
            <w:r w:rsidRPr="004A371E">
              <w:rPr>
                <w:rStyle w:val="RefsZchn"/>
              </w:rPr>
              <w:t>text colors</w:t>
            </w:r>
          </w:p>
        </w:tc>
      </w:tr>
      <w:tr w:rsidR="004A371E" w:rsidRPr="00396662" w:rsidTr="001C1E14">
        <w:tc>
          <w:tcPr>
            <w:tcW w:w="4361" w:type="dxa"/>
          </w:tcPr>
          <w:p w:rsidR="004A371E" w:rsidRDefault="004A371E" w:rsidP="001C1E14">
            <w:pPr>
              <w:tabs>
                <w:tab w:val="clear" w:pos="482"/>
                <w:tab w:val="left" w:pos="385"/>
              </w:tabs>
              <w:spacing w:before="0" w:after="0"/>
              <w:rPr>
                <w:szCs w:val="24"/>
              </w:rPr>
            </w:pPr>
            <w:r>
              <w:rPr>
                <w:noProof/>
                <w:szCs w:val="24"/>
                <w:lang w:eastAsia="de-DE"/>
              </w:rPr>
              <w:drawing>
                <wp:inline distT="0" distB="0" distL="0" distR="0" wp14:anchorId="76816470" wp14:editId="5CF71013">
                  <wp:extent cx="2619375" cy="676275"/>
                  <wp:effectExtent l="0" t="0" r="9525" b="9525"/>
                  <wp:docPr id="87" name="Bild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410" cstate="print">
                            <a:lum bright="6000"/>
                            <a:extLst>
                              <a:ext uri="{28A0092B-C50C-407E-A947-70E740481C1C}">
                                <a14:useLocalDpi xmlns:a14="http://schemas.microsoft.com/office/drawing/2010/main" val="0"/>
                              </a:ext>
                            </a:extLst>
                          </a:blip>
                          <a:srcRect l="2402" r="20154"/>
                          <a:stretch>
                            <a:fillRect/>
                          </a:stretch>
                        </pic:blipFill>
                        <pic:spPr bwMode="auto">
                          <a:xfrm>
                            <a:off x="0" y="0"/>
                            <a:ext cx="2619375" cy="676275"/>
                          </a:xfrm>
                          <a:prstGeom prst="rect">
                            <a:avLst/>
                          </a:prstGeom>
                          <a:noFill/>
                          <a:ln>
                            <a:noFill/>
                          </a:ln>
                        </pic:spPr>
                      </pic:pic>
                    </a:graphicData>
                  </a:graphic>
                </wp:inline>
              </w:drawing>
            </w:r>
          </w:p>
        </w:tc>
        <w:tc>
          <w:tcPr>
            <w:tcW w:w="5103" w:type="dxa"/>
          </w:tcPr>
          <w:p w:rsidR="004A371E" w:rsidRDefault="004A371E" w:rsidP="001C1E14">
            <w:pPr>
              <w:pStyle w:val="Standard-BlockCharCharChar"/>
              <w:spacing w:before="0" w:after="0"/>
              <w:jc w:val="left"/>
            </w:pPr>
            <w:r>
              <w:t>Tier 2:</w:t>
            </w:r>
            <w:r>
              <w:tab/>
              <w:t xml:space="preserve">grey as a </w:t>
            </w:r>
            <w:r w:rsidRPr="004A371E">
              <w:rPr>
                <w:rStyle w:val="RefsZchn"/>
              </w:rPr>
              <w:t>background color</w:t>
            </w:r>
          </w:p>
          <w:p w:rsidR="004A371E" w:rsidRDefault="009468F6" w:rsidP="001C1E14">
            <w:pPr>
              <w:pStyle w:val="Standard-BlockCharCharChar"/>
              <w:spacing w:before="0"/>
              <w:jc w:val="left"/>
            </w:pPr>
            <w:r>
              <w:t>(to emphasis</w:t>
            </w:r>
            <w:r w:rsidR="004A371E">
              <w:t>e the expansion of non-verbal events for example)</w:t>
            </w:r>
          </w:p>
        </w:tc>
      </w:tr>
    </w:tbl>
    <w:p w:rsidR="004A371E" w:rsidRDefault="004A371E" w:rsidP="008338F0">
      <w:pPr>
        <w:pStyle w:val="Aufzhlungszeichen1"/>
      </w:pPr>
      <w:r>
        <w:rPr>
          <w:shd w:val="clear" w:color="auto" w:fill="D9D9D9"/>
        </w:rPr>
        <w:lastRenderedPageBreak/>
        <w:t>Alignment:</w:t>
      </w:r>
      <w:r>
        <w:t xml:space="preserve"> sets the alignment of the text within the event description. This setting only takes effect in the Editor. For the output the font is always aligned to the left.</w:t>
      </w:r>
    </w:p>
    <w:p w:rsidR="004A371E" w:rsidRDefault="004A371E" w:rsidP="004A371E">
      <w:pPr>
        <w:pStyle w:val="Standard-BlockCharCharChar"/>
      </w:pPr>
      <w:r>
        <w:t>Example:</w:t>
      </w:r>
    </w:p>
    <w:tbl>
      <w:tblPr>
        <w:tblW w:w="9464" w:type="dxa"/>
        <w:tblLayout w:type="fixed"/>
        <w:tblLook w:val="01E0" w:firstRow="1" w:lastRow="1" w:firstColumn="1" w:lastColumn="1" w:noHBand="0" w:noVBand="0"/>
      </w:tblPr>
      <w:tblGrid>
        <w:gridCol w:w="4361"/>
        <w:gridCol w:w="5103"/>
      </w:tblGrid>
      <w:tr w:rsidR="004A371E" w:rsidTr="001C1E14">
        <w:tc>
          <w:tcPr>
            <w:tcW w:w="4361" w:type="dxa"/>
          </w:tcPr>
          <w:p w:rsidR="004A371E" w:rsidRDefault="004A371E" w:rsidP="001C1E14">
            <w:pPr>
              <w:tabs>
                <w:tab w:val="clear" w:pos="482"/>
                <w:tab w:val="left" w:pos="385"/>
              </w:tabs>
              <w:rPr>
                <w:szCs w:val="24"/>
              </w:rPr>
            </w:pPr>
            <w:r>
              <w:rPr>
                <w:noProof/>
                <w:szCs w:val="24"/>
                <w:lang w:eastAsia="de-DE"/>
              </w:rPr>
              <w:drawing>
                <wp:inline distT="0" distB="0" distL="0" distR="0" wp14:anchorId="0D309E9E" wp14:editId="1D41D497">
                  <wp:extent cx="2628900" cy="685800"/>
                  <wp:effectExtent l="0" t="0" r="0" b="0"/>
                  <wp:docPr id="119" name="Bild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411" cstate="print">
                            <a:extLst>
                              <a:ext uri="{BEBA8EAE-BF5A-486C-A8C5-ECC9F3942E4B}">
                                <a14:imgProps xmlns:a14="http://schemas.microsoft.com/office/drawing/2010/main">
                                  <a14:imgLayer r:embed="rId412">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2628900" cy="685800"/>
                          </a:xfrm>
                          <a:prstGeom prst="rect">
                            <a:avLst/>
                          </a:prstGeom>
                          <a:noFill/>
                          <a:ln>
                            <a:noFill/>
                          </a:ln>
                        </pic:spPr>
                      </pic:pic>
                    </a:graphicData>
                  </a:graphic>
                </wp:inline>
              </w:drawing>
            </w:r>
          </w:p>
        </w:tc>
        <w:tc>
          <w:tcPr>
            <w:tcW w:w="5103" w:type="dxa"/>
          </w:tcPr>
          <w:p w:rsidR="004A371E" w:rsidRDefault="004A371E" w:rsidP="001C1E14">
            <w:pPr>
              <w:pStyle w:val="Standard-BlockCharCharChar"/>
              <w:spacing w:before="0" w:after="0"/>
              <w:jc w:val="left"/>
            </w:pPr>
            <w:r>
              <w:t>Tier 2:</w:t>
            </w:r>
            <w:r>
              <w:tab/>
              <w:t xml:space="preserve"> </w:t>
            </w:r>
            <w:r w:rsidRPr="004A371E">
              <w:rPr>
                <w:rStyle w:val="RefsZchn"/>
              </w:rPr>
              <w:t>“Centre”</w:t>
            </w:r>
          </w:p>
        </w:tc>
      </w:tr>
    </w:tbl>
    <w:p w:rsidR="004A371E" w:rsidRPr="004A371E" w:rsidRDefault="004A371E" w:rsidP="004A371E">
      <w:pPr>
        <w:pStyle w:val="Standard-BlockCharCharChar"/>
      </w:pPr>
    </w:p>
    <w:p w:rsidR="004A371E" w:rsidRDefault="004A371E" w:rsidP="008338F0">
      <w:pPr>
        <w:pStyle w:val="Aufzhlungszeichen1"/>
      </w:pPr>
      <w:r>
        <w:rPr>
          <w:shd w:val="clear" w:color="auto" w:fill="D9D9D9"/>
        </w:rPr>
        <w:t>Border sides:</w:t>
      </w:r>
      <w:r>
        <w:t xml:space="preserve"> defines whether the events should be framed.</w:t>
      </w:r>
    </w:p>
    <w:p w:rsidR="004A371E" w:rsidRDefault="004A371E" w:rsidP="008338F0">
      <w:pPr>
        <w:pStyle w:val="Aufzhlungszeichen1"/>
      </w:pPr>
      <w:r>
        <w:rPr>
          <w:shd w:val="clear" w:color="auto" w:fill="D9D9D9"/>
        </w:rPr>
        <w:t>Border color:</w:t>
      </w:r>
      <w:r>
        <w:t xml:space="preserve"> sets the frame color.</w:t>
      </w:r>
    </w:p>
    <w:p w:rsidR="004A371E" w:rsidRDefault="004A371E" w:rsidP="008338F0">
      <w:pPr>
        <w:pStyle w:val="Aufzhlungszeichen1"/>
      </w:pPr>
      <w:r>
        <w:rPr>
          <w:shd w:val="clear" w:color="auto" w:fill="D9D9D9"/>
        </w:rPr>
        <w:t>Border style:</w:t>
      </w:r>
      <w:r>
        <w:t xml:space="preserve"> defines the style of the border (</w:t>
      </w:r>
      <w:r w:rsidRPr="004A371E">
        <w:rPr>
          <w:rStyle w:val="RefsZchn"/>
        </w:rPr>
        <w:t>“solid”</w:t>
      </w:r>
      <w:r>
        <w:t xml:space="preserve">, </w:t>
      </w:r>
      <w:r w:rsidRPr="004A371E">
        <w:rPr>
          <w:rStyle w:val="RefsZchn"/>
        </w:rPr>
        <w:t>“dashed”</w:t>
      </w:r>
      <w:r>
        <w:t xml:space="preserve"> or </w:t>
      </w:r>
      <w:r w:rsidRPr="004A371E">
        <w:rPr>
          <w:rStyle w:val="RefsZchn"/>
        </w:rPr>
        <w:t>“dotted”</w:t>
      </w:r>
      <w:r>
        <w:t>).</w:t>
      </w:r>
    </w:p>
    <w:p w:rsidR="004A371E" w:rsidRDefault="004A371E" w:rsidP="004A371E">
      <w:pPr>
        <w:pStyle w:val="Standard-BlockCharCharChar"/>
      </w:pPr>
      <w:r>
        <w:t>Examples:</w:t>
      </w:r>
    </w:p>
    <w:tbl>
      <w:tblPr>
        <w:tblW w:w="9464" w:type="dxa"/>
        <w:tblLayout w:type="fixed"/>
        <w:tblLook w:val="01E0" w:firstRow="1" w:lastRow="1" w:firstColumn="1" w:lastColumn="1" w:noHBand="0" w:noVBand="0"/>
      </w:tblPr>
      <w:tblGrid>
        <w:gridCol w:w="4361"/>
        <w:gridCol w:w="5103"/>
      </w:tblGrid>
      <w:tr w:rsidR="004A371E" w:rsidRPr="00396662" w:rsidTr="001C1E14">
        <w:tc>
          <w:tcPr>
            <w:tcW w:w="4361" w:type="dxa"/>
          </w:tcPr>
          <w:p w:rsidR="004A371E" w:rsidRDefault="004A371E" w:rsidP="001C1E14">
            <w:pPr>
              <w:tabs>
                <w:tab w:val="clear" w:pos="482"/>
                <w:tab w:val="left" w:pos="385"/>
              </w:tabs>
              <w:spacing w:before="0" w:after="0"/>
              <w:rPr>
                <w:szCs w:val="24"/>
              </w:rPr>
            </w:pPr>
            <w:r>
              <w:rPr>
                <w:noProof/>
                <w:szCs w:val="24"/>
                <w:lang w:eastAsia="de-DE"/>
              </w:rPr>
              <w:drawing>
                <wp:inline distT="0" distB="0" distL="0" distR="0" wp14:anchorId="01855962" wp14:editId="73C2C4BD">
                  <wp:extent cx="2619375" cy="676275"/>
                  <wp:effectExtent l="0" t="0" r="9525" b="9525"/>
                  <wp:docPr id="121" name="Bild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413" cstate="print">
                            <a:lum bright="12000"/>
                            <a:extLst>
                              <a:ext uri="{28A0092B-C50C-407E-A947-70E740481C1C}">
                                <a14:useLocalDpi xmlns:a14="http://schemas.microsoft.com/office/drawing/2010/main" val="0"/>
                              </a:ext>
                            </a:extLst>
                          </a:blip>
                          <a:srcRect l="1352" r="24220"/>
                          <a:stretch>
                            <a:fillRect/>
                          </a:stretch>
                        </pic:blipFill>
                        <pic:spPr bwMode="auto">
                          <a:xfrm>
                            <a:off x="0" y="0"/>
                            <a:ext cx="2619375" cy="676275"/>
                          </a:xfrm>
                          <a:prstGeom prst="rect">
                            <a:avLst/>
                          </a:prstGeom>
                          <a:noFill/>
                          <a:ln>
                            <a:noFill/>
                          </a:ln>
                        </pic:spPr>
                      </pic:pic>
                    </a:graphicData>
                  </a:graphic>
                </wp:inline>
              </w:drawing>
            </w:r>
          </w:p>
        </w:tc>
        <w:tc>
          <w:tcPr>
            <w:tcW w:w="5103" w:type="dxa"/>
          </w:tcPr>
          <w:p w:rsidR="004A371E" w:rsidRDefault="004A371E" w:rsidP="001C1E14">
            <w:pPr>
              <w:pStyle w:val="Standard-BlockCharCharChar"/>
              <w:spacing w:before="0" w:after="0"/>
              <w:jc w:val="left"/>
            </w:pPr>
            <w:r>
              <w:t xml:space="preserve">Tier 1 and 3: grey </w:t>
            </w:r>
            <w:r w:rsidRPr="004A371E">
              <w:rPr>
                <w:rStyle w:val="RefsZchn"/>
              </w:rPr>
              <w:t>solid border</w:t>
            </w:r>
            <w:r>
              <w:t xml:space="preserve"> lines on the right </w:t>
            </w:r>
          </w:p>
        </w:tc>
      </w:tr>
      <w:tr w:rsidR="004A371E" w:rsidRPr="00396662" w:rsidTr="001C1E14">
        <w:tc>
          <w:tcPr>
            <w:tcW w:w="4361" w:type="dxa"/>
          </w:tcPr>
          <w:p w:rsidR="004A371E" w:rsidRDefault="004A371E" w:rsidP="001C1E14">
            <w:pPr>
              <w:tabs>
                <w:tab w:val="clear" w:pos="482"/>
                <w:tab w:val="left" w:pos="385"/>
              </w:tabs>
              <w:spacing w:before="0" w:after="0"/>
              <w:rPr>
                <w:szCs w:val="24"/>
              </w:rPr>
            </w:pPr>
            <w:r>
              <w:rPr>
                <w:noProof/>
                <w:szCs w:val="24"/>
                <w:lang w:eastAsia="de-DE"/>
              </w:rPr>
              <w:drawing>
                <wp:inline distT="0" distB="0" distL="0" distR="0" wp14:anchorId="12027316" wp14:editId="0305CBB8">
                  <wp:extent cx="2628900" cy="685800"/>
                  <wp:effectExtent l="0" t="0" r="0" b="0"/>
                  <wp:docPr id="124" name="Bild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414" cstate="print">
                            <a:lum bright="6000"/>
                            <a:extLst>
                              <a:ext uri="{28A0092B-C50C-407E-A947-70E740481C1C}">
                                <a14:useLocalDpi xmlns:a14="http://schemas.microsoft.com/office/drawing/2010/main" val="0"/>
                              </a:ext>
                            </a:extLst>
                          </a:blip>
                          <a:srcRect l="1413" r="20441"/>
                          <a:stretch>
                            <a:fillRect/>
                          </a:stretch>
                        </pic:blipFill>
                        <pic:spPr bwMode="auto">
                          <a:xfrm>
                            <a:off x="0" y="0"/>
                            <a:ext cx="2628900" cy="685800"/>
                          </a:xfrm>
                          <a:prstGeom prst="rect">
                            <a:avLst/>
                          </a:prstGeom>
                          <a:noFill/>
                          <a:ln>
                            <a:noFill/>
                          </a:ln>
                        </pic:spPr>
                      </pic:pic>
                    </a:graphicData>
                  </a:graphic>
                </wp:inline>
              </w:drawing>
            </w:r>
          </w:p>
        </w:tc>
        <w:tc>
          <w:tcPr>
            <w:tcW w:w="5103" w:type="dxa"/>
          </w:tcPr>
          <w:p w:rsidR="004A371E" w:rsidRDefault="004A371E" w:rsidP="001C1E14">
            <w:pPr>
              <w:pStyle w:val="Standard-BlockCharCharChar"/>
              <w:spacing w:before="0" w:after="0"/>
              <w:jc w:val="left"/>
            </w:pPr>
            <w:r>
              <w:t>Tier 2:</w:t>
            </w:r>
            <w:r>
              <w:tab/>
              <w:t xml:space="preserve">blue </w:t>
            </w:r>
            <w:r w:rsidRPr="004A371E">
              <w:rPr>
                <w:rStyle w:val="RefsZchn"/>
              </w:rPr>
              <w:t>dotted borde</w:t>
            </w:r>
            <w:r>
              <w:t>r lines on the left, right, above and below</w:t>
            </w:r>
          </w:p>
          <w:p w:rsidR="004A371E" w:rsidRDefault="004A371E" w:rsidP="009468F6">
            <w:pPr>
              <w:pStyle w:val="Standard-BlockCharCharChar"/>
              <w:spacing w:before="0" w:after="0"/>
              <w:jc w:val="left"/>
            </w:pPr>
            <w:r>
              <w:t>(to emphasi</w:t>
            </w:r>
            <w:r w:rsidR="009468F6">
              <w:t>s</w:t>
            </w:r>
            <w:r>
              <w:t>e the expansion of non-verbal events for example)</w:t>
            </w:r>
          </w:p>
        </w:tc>
      </w:tr>
    </w:tbl>
    <w:p w:rsidR="004A371E" w:rsidRPr="004A371E" w:rsidRDefault="004A371E" w:rsidP="004A371E">
      <w:pPr>
        <w:pStyle w:val="Standard-BlockCharCharChar"/>
      </w:pPr>
    </w:p>
    <w:p w:rsidR="004A371E" w:rsidRDefault="004A371E" w:rsidP="008338F0">
      <w:pPr>
        <w:pStyle w:val="Aufzhlungszeichen1"/>
      </w:pPr>
      <w:r>
        <w:rPr>
          <w:shd w:val="clear" w:color="auto" w:fill="D9D9D9"/>
        </w:rPr>
        <w:t>Height calculation</w:t>
      </w:r>
      <w:r w:rsidRPr="00EA3FDC">
        <w:rPr>
          <w:rStyle w:val="Standard-BlockCharCharCharChar"/>
        </w:rPr>
        <w:t>: d</w:t>
      </w:r>
      <w:r>
        <w:t>efines by which method the tier height should be calculated. There are three alternatives:</w:t>
      </w:r>
    </w:p>
    <w:p w:rsidR="004A371E" w:rsidRDefault="004A371E" w:rsidP="008338F0">
      <w:pPr>
        <w:pStyle w:val="Aufzhlungszeichen2"/>
      </w:pPr>
      <w:r w:rsidRPr="004A371E">
        <w:rPr>
          <w:rStyle w:val="RefsZchn"/>
        </w:rPr>
        <w:t>Generous</w:t>
      </w:r>
      <w:r w:rsidRPr="00EA3FDC">
        <w:rPr>
          <w:rStyle w:val="Standard-BlockCharCharCharChar"/>
        </w:rPr>
        <w:t xml:space="preserve">: </w:t>
      </w:r>
      <w:r>
        <w:t>This is the default setting. The tier height is adjusted to the biggest symbol of the chosen font as a guideline, much like in text processing.</w:t>
      </w:r>
    </w:p>
    <w:p w:rsidR="004A371E" w:rsidRDefault="004A371E" w:rsidP="008338F0">
      <w:pPr>
        <w:pStyle w:val="Aufzhlungszeichen2"/>
      </w:pPr>
      <w:r w:rsidRPr="004A371E">
        <w:rPr>
          <w:rStyle w:val="RefsZchn"/>
        </w:rPr>
        <w:t>Miserly</w:t>
      </w:r>
      <w:r w:rsidRPr="00EA3FDC">
        <w:rPr>
          <w:rStyle w:val="Standard-BlockCharCharCharChar"/>
        </w:rPr>
        <w:t>: I</w:t>
      </w:r>
      <w:r>
        <w:t>f this option is chosen the tier height is adjusted to the biggest symbol actually used in the tier in question.</w:t>
      </w:r>
    </w:p>
    <w:p w:rsidR="004A371E" w:rsidRDefault="004A371E" w:rsidP="008338F0">
      <w:pPr>
        <w:pStyle w:val="Aufzhlungszeichen2"/>
      </w:pPr>
      <w:r w:rsidRPr="004A371E">
        <w:rPr>
          <w:rStyle w:val="RefsZchn"/>
        </w:rPr>
        <w:t>Fixed</w:t>
      </w:r>
      <w:r w:rsidRPr="00EA3FDC">
        <w:rPr>
          <w:rStyle w:val="Standard-BlockCharCharCharChar"/>
        </w:rPr>
        <w:t>: If</w:t>
      </w:r>
      <w:r>
        <w:t xml:space="preserve"> this option is chosen, the tier height can be set by the user. The unit are Pixels (is equivalent to the font unit “points”).</w:t>
      </w:r>
    </w:p>
    <w:p w:rsidR="00DD7080" w:rsidRDefault="00DD7080" w:rsidP="00DD7080">
      <w:pPr>
        <w:pStyle w:val="Standard-BlockCharCharChar"/>
      </w:pPr>
    </w:p>
    <w:p w:rsidR="003D1908" w:rsidRDefault="00A46B31" w:rsidP="00CE6849">
      <w:pPr>
        <w:pStyle w:val="berschrift3"/>
      </w:pPr>
      <w:bookmarkStart w:id="655" w:name="_Format_&gt;_Format_tier..."/>
      <w:bookmarkStart w:id="656" w:name="_Toc55213902"/>
      <w:bookmarkStart w:id="657" w:name="_Toc69129891"/>
      <w:bookmarkStart w:id="658" w:name="_Toc69130032"/>
      <w:bookmarkStart w:id="659" w:name="_Ref108438786"/>
      <w:bookmarkStart w:id="660" w:name="_Ref472005699"/>
      <w:bookmarkStart w:id="661" w:name="_Toc472960871"/>
      <w:bookmarkEnd w:id="655"/>
      <w:r>
        <w:t>Format &gt; Format tier...</w:t>
      </w:r>
      <w:bookmarkEnd w:id="656"/>
      <w:bookmarkEnd w:id="657"/>
      <w:bookmarkEnd w:id="658"/>
      <w:bookmarkEnd w:id="659"/>
      <w:bookmarkEnd w:id="660"/>
      <w:bookmarkEnd w:id="661"/>
      <w:r>
        <w:t xml:space="preserve"> </w:t>
      </w:r>
    </w:p>
    <w:p w:rsidR="003D1908" w:rsidRDefault="007B76F8" w:rsidP="00CE6849">
      <w:pPr>
        <w:pStyle w:val="Standard-BlockCharCharChar"/>
      </w:pPr>
      <w:r>
        <w:rPr>
          <w:lang w:val="de-DE" w:eastAsia="de-DE" w:bidi="ar-SA"/>
        </w:rPr>
        <w:drawing>
          <wp:inline distT="0" distB="0" distL="0" distR="0" wp14:anchorId="1064F237" wp14:editId="0BACED72">
            <wp:extent cx="235585" cy="233680"/>
            <wp:effectExtent l="0" t="0" r="0" b="0"/>
            <wp:docPr id="868" name="Bild 250" descr="EditTierFor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EditTierFormat"/>
                    <pic:cNvPicPr>
                      <a:picLocks noChangeAspect="1" noChangeArrowheads="1"/>
                    </pic:cNvPicPr>
                  </pic:nvPicPr>
                  <pic:blipFill>
                    <a:blip r:embed="rId415" cstate="print">
                      <a:extLst>
                        <a:ext uri="{BEBA8EAE-BF5A-486C-A8C5-ECC9F3942E4B}">
                          <a14:imgProps xmlns:a14="http://schemas.microsoft.com/office/drawing/2010/main">
                            <a14:imgLayer r:embed="rId416">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235585" cy="233680"/>
                    </a:xfrm>
                    <a:prstGeom prst="rect">
                      <a:avLst/>
                    </a:prstGeom>
                    <a:noFill/>
                    <a:ln>
                      <a:noFill/>
                    </a:ln>
                  </pic:spPr>
                </pic:pic>
              </a:graphicData>
            </a:graphic>
          </wp:inline>
        </w:drawing>
      </w:r>
      <w:r w:rsidR="00A46B31">
        <w:rPr>
          <w:lang w:val="de-DE" w:eastAsia="de-DE" w:bidi="ar-SA"/>
        </w:rPr>
        <mc:AlternateContent>
          <mc:Choice Requires="wps">
            <w:drawing>
              <wp:anchor distT="0" distB="0" distL="114300" distR="114300" simplePos="0" relativeHeight="251524096" behindDoc="0" locked="0" layoutInCell="1" allowOverlap="1" wp14:anchorId="041DE125" wp14:editId="0952FACC">
                <wp:simplePos x="0" y="0"/>
                <wp:positionH relativeFrom="column">
                  <wp:posOffset>1601470</wp:posOffset>
                </wp:positionH>
                <wp:positionV relativeFrom="paragraph">
                  <wp:posOffset>-334645</wp:posOffset>
                </wp:positionV>
                <wp:extent cx="68580" cy="234315"/>
                <wp:effectExtent l="0" t="0" r="7620" b="13335"/>
                <wp:wrapNone/>
                <wp:docPr id="172" name="Text Box 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 cy="234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96662" w:rsidRDefault="00396662"/>
                        </w:txbxContent>
                      </wps:txbx>
                      <wps:bodyPr rot="0" vert="horz" wrap="non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7" o:spid="_x0000_s1047" type="#_x0000_t202" style="position:absolute;left:0;text-align:left;margin-left:126.1pt;margin-top:-26.35pt;width:5.4pt;height:18.45pt;z-index:25152409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" filled="f" stroked="f">
                <v:textbox inset="0,0,0,0">
                  <w:txbxContent>
                    <w:p w:rsidR="00396662" w:rsidRDefault="00396662"/>
                  </w:txbxContent>
                </v:textbox>
              </v:shape>
            </w:pict>
          </mc:Fallback>
        </mc:AlternateContent>
      </w:r>
      <w:r w:rsidR="004A371E">
        <w:tab/>
        <w:t xml:space="preserve"> </w:t>
      </w:r>
      <w:r w:rsidR="00A46B31">
        <w:t xml:space="preserve">(Shortcut: </w:t>
      </w:r>
      <w:r w:rsidR="00A46B31">
        <w:rPr>
          <w:rStyle w:val="ButtonsZchn"/>
        </w:rPr>
        <w:t>CTRL</w:t>
      </w:r>
      <w:r w:rsidR="00A46B31">
        <w:t>+ </w:t>
      </w:r>
      <w:r w:rsidR="00A46B31">
        <w:rPr>
          <w:rStyle w:val="ButtonsZchn"/>
        </w:rPr>
        <w:t>F</w:t>
      </w:r>
      <w:r w:rsidR="00A46B31">
        <w:t xml:space="preserve"> on Windows, </w:t>
      </w:r>
      <w:r w:rsidR="00A46B31">
        <w:rPr>
          <w:rStyle w:val="ButtonsZchn"/>
          <w:rFonts w:ascii="Cambria Math" w:eastAsia="Arial Unicode MS" w:hAnsi="Cambria Math" w:cs="Cambria Math"/>
        </w:rPr>
        <w:t>⌘</w:t>
      </w:r>
      <w:r w:rsidR="00A46B31">
        <w:t> + </w:t>
      </w:r>
      <w:r w:rsidR="00A46B31">
        <w:rPr>
          <w:rStyle w:val="ButtonsZchn"/>
        </w:rPr>
        <w:t>F</w:t>
      </w:r>
      <w:r w:rsidR="00A46B31">
        <w:t xml:space="preserve"> on Mac)</w:t>
      </w:r>
    </w:p>
    <w:p w:rsidR="003D1908" w:rsidRDefault="00A46B31" w:rsidP="00CE6849">
      <w:pPr>
        <w:pStyle w:val="Standard-BlockCharCharChar"/>
      </w:pPr>
      <w:r>
        <w:t>Opens a dialog to format the currently selected tier.</w:t>
      </w:r>
      <w:r w:rsidR="00F660D0">
        <w:t xml:space="preserve"> </w:t>
      </w:r>
      <w:r>
        <w:rPr>
          <w:lang w:val="de-DE" w:eastAsia="de-DE" w:bidi="ar-SA"/>
        </w:rPr>
        <mc:AlternateContent>
          <mc:Choice Requires="wps">
            <w:drawing>
              <wp:anchor distT="0" distB="0" distL="114300" distR="114300" simplePos="0" relativeHeight="251533312" behindDoc="0" locked="0" layoutInCell="1" allowOverlap="1" wp14:anchorId="4F6C19FB" wp14:editId="012DA308">
                <wp:simplePos x="0" y="0"/>
                <wp:positionH relativeFrom="column">
                  <wp:posOffset>2030730</wp:posOffset>
                </wp:positionH>
                <wp:positionV relativeFrom="paragraph">
                  <wp:posOffset>122555</wp:posOffset>
                </wp:positionV>
                <wp:extent cx="68580" cy="234315"/>
                <wp:effectExtent l="0" t="0" r="7620" b="13335"/>
                <wp:wrapNone/>
                <wp:docPr id="167" name="Text Box 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 cy="234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96662" w:rsidRDefault="00396662"/>
                        </w:txbxContent>
                      </wps:txbx>
                      <wps:bodyPr rot="0" vert="horz" wrap="non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8" o:spid="_x0000_s1048" type="#_x0000_t202" style="position:absolute;left:0;text-align:left;margin-left:159.9pt;margin-top:9.65pt;width:5.4pt;height:18.45pt;z-index:25153331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" filled="f" stroked="f">
                <v:textbox inset="0,0,0,0">
                  <w:txbxContent>
                    <w:p w:rsidR="00396662" w:rsidRDefault="00396662"/>
                  </w:txbxContent>
                </v:textbox>
              </v:shape>
            </w:pict>
          </mc:Fallback>
        </mc:AlternateContent>
      </w:r>
    </w:p>
    <w:p w:rsidR="003D1908" w:rsidRDefault="00A46B31" w:rsidP="00CE6849">
      <w:pPr>
        <w:pStyle w:val="berschrift3"/>
      </w:pPr>
      <w:bookmarkStart w:id="662" w:name="_Format_&gt;_Format_tier_labels..."/>
      <w:bookmarkStart w:id="663" w:name="_Toc55213903"/>
      <w:bookmarkStart w:id="664" w:name="_Toc69129892"/>
      <w:bookmarkStart w:id="665" w:name="_Toc69130033"/>
      <w:bookmarkStart w:id="666" w:name="_Ref108438797"/>
      <w:bookmarkStart w:id="667" w:name="_Toc472960872"/>
      <w:bookmarkEnd w:id="662"/>
      <w:r>
        <w:lastRenderedPageBreak/>
        <w:t>Format &gt; Format tier labels...</w:t>
      </w:r>
      <w:bookmarkEnd w:id="663"/>
      <w:bookmarkEnd w:id="664"/>
      <w:bookmarkEnd w:id="665"/>
      <w:bookmarkEnd w:id="666"/>
      <w:bookmarkEnd w:id="667"/>
      <w:r>
        <w:t xml:space="preserve"> </w:t>
      </w:r>
    </w:p>
    <w:p w:rsidR="003D1908" w:rsidRDefault="00823B63" w:rsidP="00CE6849">
      <w:pPr>
        <w:pStyle w:val="Standard-BlockCharCharChar"/>
      </w:pPr>
      <w:r>
        <w:rPr>
          <w:lang w:val="de-DE" w:eastAsia="de-DE" w:bidi="ar-SA"/>
        </w:rPr>
        <w:drawing>
          <wp:inline distT="0" distB="0" distL="0" distR="0" wp14:anchorId="4ED40C26" wp14:editId="6A5B4B12">
            <wp:extent cx="219075" cy="228600"/>
            <wp:effectExtent l="0" t="0" r="9525" b="0"/>
            <wp:docPr id="33" name="Bild 11" descr="EditRowLabelFor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ditRowLabelFormat"/>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219075" cy="228600"/>
                    </a:xfrm>
                    <a:prstGeom prst="rect">
                      <a:avLst/>
                    </a:prstGeom>
                    <a:noFill/>
                    <a:ln>
                      <a:noFill/>
                    </a:ln>
                  </pic:spPr>
                </pic:pic>
              </a:graphicData>
            </a:graphic>
          </wp:inline>
        </w:drawing>
      </w:r>
      <w:r w:rsidR="004A371E">
        <w:tab/>
        <w:t xml:space="preserve"> </w:t>
      </w:r>
      <w:r w:rsidR="00A46B31">
        <w:t>Opens a dialog that allows formatting of the speaker label.</w:t>
      </w:r>
    </w:p>
    <w:p w:rsidR="00DD7080" w:rsidRDefault="00DD7080" w:rsidP="00CE6849">
      <w:pPr>
        <w:pStyle w:val="Standard-BlockCharCharChar"/>
      </w:pPr>
    </w:p>
    <w:p w:rsidR="003D1908" w:rsidRDefault="00A46B31" w:rsidP="00CE6849">
      <w:pPr>
        <w:pStyle w:val="berschrift3"/>
      </w:pPr>
      <w:bookmarkStart w:id="668" w:name="_Format_&gt;_Format_timeline..."/>
      <w:bookmarkStart w:id="669" w:name="_Toc55213904"/>
      <w:bookmarkStart w:id="670" w:name="_Toc69129893"/>
      <w:bookmarkStart w:id="671" w:name="_Toc69130034"/>
      <w:bookmarkStart w:id="672" w:name="_Ref108438809"/>
      <w:bookmarkStart w:id="673" w:name="_Toc472960873"/>
      <w:bookmarkEnd w:id="668"/>
      <w:r>
        <w:t>Format &gt; Format timeline...</w:t>
      </w:r>
      <w:bookmarkEnd w:id="669"/>
      <w:bookmarkEnd w:id="670"/>
      <w:bookmarkEnd w:id="671"/>
      <w:bookmarkEnd w:id="672"/>
      <w:bookmarkEnd w:id="673"/>
    </w:p>
    <w:p w:rsidR="003D1908" w:rsidRDefault="00A46B31" w:rsidP="00CE6849">
      <w:pPr>
        <w:pStyle w:val="Standard-BlockCharCharChar"/>
      </w:pPr>
      <w:r>
        <w:t>Opens a dialog that allows formatting the timeline.</w:t>
      </w:r>
    </w:p>
    <w:p w:rsidR="003D1908" w:rsidRDefault="00A46B31" w:rsidP="00CE6849">
      <w:pPr>
        <w:pStyle w:val="berschrift3"/>
      </w:pPr>
      <w:bookmarkStart w:id="674" w:name="_Format_&gt;_Format_timeline_items..."/>
      <w:bookmarkStart w:id="675" w:name="_Toc55213905"/>
      <w:bookmarkStart w:id="676" w:name="_Toc69129894"/>
      <w:bookmarkStart w:id="677" w:name="_Toc69130035"/>
      <w:bookmarkStart w:id="678" w:name="_Ref108438816"/>
      <w:bookmarkStart w:id="679" w:name="_Toc472960874"/>
      <w:bookmarkEnd w:id="674"/>
      <w:r>
        <w:t>Format &gt; Format timeline items...</w:t>
      </w:r>
      <w:bookmarkEnd w:id="675"/>
      <w:bookmarkEnd w:id="676"/>
      <w:bookmarkEnd w:id="677"/>
      <w:bookmarkEnd w:id="678"/>
      <w:bookmarkEnd w:id="679"/>
    </w:p>
    <w:p w:rsidR="003D1908" w:rsidRDefault="00A46B31" w:rsidP="00CE6849">
      <w:pPr>
        <w:pStyle w:val="Standard-BlockCharCharChar"/>
      </w:pPr>
      <w:r>
        <w:t>Opens a dialog to set the format of the time points on the timeline. The settings will be displayed in the Editor as well as used for the RTF or HTML output or when printing.</w:t>
      </w:r>
    </w:p>
    <w:p w:rsidR="00EA3FDC" w:rsidRDefault="00EA3FDC">
      <w:pPr>
        <w:pStyle w:val="GraphikFormat"/>
        <w:rPr>
          <w:szCs w:val="24"/>
          <w:lang w:val="en-US"/>
        </w:rPr>
      </w:pPr>
      <w:r>
        <w:rPr>
          <w:noProof/>
          <w:lang w:eastAsia="de-DE"/>
        </w:rPr>
        <w:drawing>
          <wp:inline distT="0" distB="0" distL="0" distR="0" wp14:anchorId="37E2E805" wp14:editId="16EBE16F">
            <wp:extent cx="2700020" cy="1160145"/>
            <wp:effectExtent l="0" t="0" r="5080" b="1905"/>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extLst>
                        <a:ext uri="{28A0092B-C50C-407E-A947-70E740481C1C}">
                          <a14:useLocalDpi xmlns:a14="http://schemas.microsoft.com/office/drawing/2010/main" val="0"/>
                        </a:ext>
                      </a:extLst>
                    </a:blip>
                    <a:stretch>
                      <a:fillRect/>
                    </a:stretch>
                  </pic:blipFill>
                  <pic:spPr>
                    <a:xfrm>
                      <a:off x="0" y="0"/>
                      <a:ext cx="2700020" cy="1160145"/>
                    </a:xfrm>
                    <a:prstGeom prst="rect">
                      <a:avLst/>
                    </a:prstGeom>
                  </pic:spPr>
                </pic:pic>
              </a:graphicData>
            </a:graphic>
          </wp:inline>
        </w:drawing>
      </w:r>
    </w:p>
    <w:p w:rsidR="003D1908" w:rsidRDefault="00A46B31" w:rsidP="008338F0">
      <w:pPr>
        <w:pStyle w:val="Aufzhlungszeichen1"/>
      </w:pPr>
      <w:r>
        <w:rPr>
          <w:shd w:val="clear" w:color="auto" w:fill="D9D9D9"/>
        </w:rPr>
        <w:t>Show every n-th numbering</w:t>
      </w:r>
      <w:r w:rsidRPr="00EA3FDC">
        <w:rPr>
          <w:rStyle w:val="Standard-BlockCharCharCharChar"/>
        </w:rPr>
        <w:t xml:space="preserve">: </w:t>
      </w:r>
      <w:r>
        <w:t>every n-th numbering in the timeline will be shown. Enter 0 to have no numbering shown at all.</w:t>
      </w:r>
    </w:p>
    <w:p w:rsidR="003D1908" w:rsidRDefault="00A46B31" w:rsidP="008338F0">
      <w:pPr>
        <w:pStyle w:val="Aufzhlungszeichen1"/>
      </w:pPr>
      <w:r>
        <w:rPr>
          <w:shd w:val="clear" w:color="auto" w:fill="D9D9D9"/>
        </w:rPr>
        <w:t>Show every n-th absolute time</w:t>
      </w:r>
      <w:r w:rsidRPr="00EA3FDC">
        <w:rPr>
          <w:rStyle w:val="Standard-BlockCharCharCharChar"/>
        </w:rPr>
        <w:t>: every</w:t>
      </w:r>
      <w:r>
        <w:t xml:space="preserve"> n-th absolute time value on the timeline is shown. Enter “0” to have no absolute time values shown at all.</w:t>
      </w:r>
    </w:p>
    <w:p w:rsidR="003D1908" w:rsidRDefault="00A46B31" w:rsidP="008338F0">
      <w:pPr>
        <w:pStyle w:val="Aufzhlungszeichen1"/>
      </w:pPr>
      <w:r>
        <w:rPr>
          <w:shd w:val="clear" w:color="auto" w:fill="D9D9D9"/>
        </w:rPr>
        <w:t>Absolute time format</w:t>
      </w:r>
      <w:r w:rsidRPr="00EA3FDC">
        <w:rPr>
          <w:rStyle w:val="Standard-BlockCharCharCharChar"/>
        </w:rPr>
        <w:t xml:space="preserve">: </w:t>
      </w:r>
      <w:r>
        <w:t>defines whether the absolute time values are to be shown “Decimal”, hence in seconds, or as (</w:t>
      </w:r>
      <w:r w:rsidRPr="004A371E">
        <w:rPr>
          <w:rStyle w:val="RefsZchn"/>
        </w:rPr>
        <w:t>“Time”</w:t>
      </w:r>
      <w:r>
        <w:t>) in the format hh:mm:ss.xxx. 183.21 (</w:t>
      </w:r>
      <w:r w:rsidRPr="004A371E">
        <w:rPr>
          <w:rStyle w:val="RefsZchn"/>
        </w:rPr>
        <w:t>“Decimal”</w:t>
      </w:r>
      <w:r>
        <w:t>) and 03:03.21 (“Time”) represent the same, namely “3 minutes, 1 seconds and 230 milliseconds”.</w:t>
      </w:r>
    </w:p>
    <w:p w:rsidR="003D1908" w:rsidRDefault="00A46B31" w:rsidP="008338F0">
      <w:pPr>
        <w:pStyle w:val="Aufzhlungszeichen1"/>
      </w:pPr>
      <w:r>
        <w:rPr>
          <w:shd w:val="clear" w:color="auto" w:fill="D9D9D9"/>
        </w:rPr>
        <w:t>Miliseconds digits</w:t>
      </w:r>
      <w:r w:rsidRPr="00EA3FDC">
        <w:rPr>
          <w:rStyle w:val="Standard-BlockCharCharCharChar"/>
        </w:rPr>
        <w:t>: defines</w:t>
      </w:r>
      <w:r>
        <w:t xml:space="preserve"> how many post decimal positions should be used when displaying milliseconds.</w:t>
      </w:r>
    </w:p>
    <w:p w:rsidR="003D1908" w:rsidRDefault="00A46B31" w:rsidP="00CE6849">
      <w:pPr>
        <w:pStyle w:val="Standard-BlockCharCharChar"/>
      </w:pPr>
      <w:r>
        <w:t>Examples:</w:t>
      </w:r>
    </w:p>
    <w:tbl>
      <w:tblPr>
        <w:tblW w:w="9464" w:type="dxa"/>
        <w:tblLayout w:type="fixed"/>
        <w:tblLook w:val="01E0" w:firstRow="1" w:lastRow="1" w:firstColumn="1" w:lastColumn="1" w:noHBand="0" w:noVBand="0"/>
      </w:tblPr>
      <w:tblGrid>
        <w:gridCol w:w="4361"/>
        <w:gridCol w:w="5103"/>
      </w:tblGrid>
      <w:tr w:rsidR="003D1908" w:rsidRPr="00396662" w:rsidTr="004A371E">
        <w:tc>
          <w:tcPr>
            <w:tcW w:w="4361" w:type="dxa"/>
          </w:tcPr>
          <w:p w:rsidR="003D1908" w:rsidRDefault="00A46B31" w:rsidP="004A371E">
            <w:pPr>
              <w:tabs>
                <w:tab w:val="clear" w:pos="482"/>
                <w:tab w:val="left" w:pos="385"/>
              </w:tabs>
              <w:spacing w:before="0" w:after="0"/>
              <w:rPr>
                <w:szCs w:val="24"/>
              </w:rPr>
            </w:pPr>
            <w:r>
              <w:rPr>
                <w:noProof/>
                <w:szCs w:val="24"/>
                <w:lang w:eastAsia="de-DE"/>
              </w:rPr>
              <w:drawing>
                <wp:inline distT="0" distB="0" distL="0" distR="0" wp14:anchorId="72341C17" wp14:editId="5426841B">
                  <wp:extent cx="2638425" cy="800100"/>
                  <wp:effectExtent l="0" t="0" r="9525" b="0"/>
                  <wp:docPr id="254" name="Bild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spect="1" noChangeArrowheads="1"/>
                          </pic:cNvPicPr>
                        </pic:nvPicPr>
                        <pic:blipFill>
                          <a:blip r:embed="rId419" cstate="print">
                            <a:lum bright="6000"/>
                            <a:extLst>
                              <a:ext uri="{28A0092B-C50C-407E-A947-70E740481C1C}">
                                <a14:useLocalDpi xmlns:a14="http://schemas.microsoft.com/office/drawing/2010/main" val="0"/>
                              </a:ext>
                            </a:extLst>
                          </a:blip>
                          <a:srcRect l="1437" r="29068"/>
                          <a:stretch>
                            <a:fillRect/>
                          </a:stretch>
                        </pic:blipFill>
                        <pic:spPr bwMode="auto">
                          <a:xfrm>
                            <a:off x="0" y="0"/>
                            <a:ext cx="2638425" cy="800100"/>
                          </a:xfrm>
                          <a:prstGeom prst="rect">
                            <a:avLst/>
                          </a:prstGeom>
                          <a:noFill/>
                          <a:ln>
                            <a:noFill/>
                          </a:ln>
                        </pic:spPr>
                      </pic:pic>
                    </a:graphicData>
                  </a:graphic>
                </wp:inline>
              </w:drawing>
            </w:r>
          </w:p>
        </w:tc>
        <w:tc>
          <w:tcPr>
            <w:tcW w:w="5103" w:type="dxa"/>
          </w:tcPr>
          <w:p w:rsidR="003D1908" w:rsidRDefault="00A46B31" w:rsidP="004A371E">
            <w:pPr>
              <w:pStyle w:val="Standard-BlockCharCharChar"/>
              <w:spacing w:before="0" w:after="0"/>
              <w:jc w:val="left"/>
            </w:pPr>
            <w:r>
              <w:t>Show every n-th numbering:</w:t>
            </w:r>
            <w:r>
              <w:tab/>
              <w:t>1</w:t>
            </w:r>
          </w:p>
          <w:p w:rsidR="003D1908" w:rsidRDefault="00A46B31" w:rsidP="004A371E">
            <w:pPr>
              <w:pStyle w:val="Standard-BlockCharCharChar"/>
              <w:spacing w:before="0" w:after="0"/>
              <w:jc w:val="left"/>
            </w:pPr>
            <w:r>
              <w:t>Show every n-th absolute time: 1</w:t>
            </w:r>
          </w:p>
          <w:p w:rsidR="003D1908" w:rsidRDefault="00A46B31" w:rsidP="004A371E">
            <w:pPr>
              <w:pStyle w:val="Standard-BlockCharCharChar"/>
              <w:spacing w:before="0" w:after="0"/>
              <w:jc w:val="left"/>
            </w:pPr>
            <w:r>
              <w:t>Absolute time format:</w:t>
            </w:r>
            <w:r>
              <w:tab/>
              <w:t xml:space="preserve"> Time</w:t>
            </w:r>
          </w:p>
          <w:p w:rsidR="003D1908" w:rsidRDefault="00A46B31" w:rsidP="004A371E">
            <w:pPr>
              <w:pStyle w:val="Standard-BlockCharCharChar"/>
              <w:spacing w:before="0" w:after="0"/>
              <w:jc w:val="left"/>
            </w:pPr>
            <w:r>
              <w:t>Miliseconds Digits: 1</w:t>
            </w:r>
          </w:p>
        </w:tc>
      </w:tr>
      <w:tr w:rsidR="003D1908" w:rsidRPr="00396662" w:rsidTr="004A371E">
        <w:tc>
          <w:tcPr>
            <w:tcW w:w="4361" w:type="dxa"/>
          </w:tcPr>
          <w:p w:rsidR="003D1908" w:rsidRDefault="00A46B31" w:rsidP="004A371E">
            <w:pPr>
              <w:tabs>
                <w:tab w:val="clear" w:pos="482"/>
                <w:tab w:val="left" w:pos="385"/>
              </w:tabs>
              <w:spacing w:before="0" w:after="0"/>
              <w:rPr>
                <w:szCs w:val="24"/>
              </w:rPr>
            </w:pPr>
            <w:r>
              <w:rPr>
                <w:noProof/>
                <w:szCs w:val="24"/>
                <w:lang w:eastAsia="de-DE"/>
              </w:rPr>
              <w:drawing>
                <wp:inline distT="0" distB="0" distL="0" distR="0" wp14:anchorId="64A6F36C" wp14:editId="73D55A7C">
                  <wp:extent cx="2657475" cy="828675"/>
                  <wp:effectExtent l="0" t="0" r="9525" b="9525"/>
                  <wp:docPr id="255" name="Bild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420" cstate="print">
                            <a:lum bright="6000"/>
                            <a:extLst>
                              <a:ext uri="{28A0092B-C50C-407E-A947-70E740481C1C}">
                                <a14:useLocalDpi xmlns:a14="http://schemas.microsoft.com/office/drawing/2010/main" val="0"/>
                              </a:ext>
                            </a:extLst>
                          </a:blip>
                          <a:srcRect l="1730" r="31326"/>
                          <a:stretch>
                            <a:fillRect/>
                          </a:stretch>
                        </pic:blipFill>
                        <pic:spPr bwMode="auto">
                          <a:xfrm>
                            <a:off x="0" y="0"/>
                            <a:ext cx="2657475" cy="828675"/>
                          </a:xfrm>
                          <a:prstGeom prst="rect">
                            <a:avLst/>
                          </a:prstGeom>
                          <a:noFill/>
                          <a:ln>
                            <a:noFill/>
                          </a:ln>
                        </pic:spPr>
                      </pic:pic>
                    </a:graphicData>
                  </a:graphic>
                </wp:inline>
              </w:drawing>
            </w:r>
          </w:p>
        </w:tc>
        <w:tc>
          <w:tcPr>
            <w:tcW w:w="5103" w:type="dxa"/>
          </w:tcPr>
          <w:p w:rsidR="003D1908" w:rsidRDefault="00A46B31" w:rsidP="004A371E">
            <w:pPr>
              <w:pStyle w:val="Standard-BlockCharCharChar"/>
              <w:spacing w:before="0" w:after="0"/>
              <w:jc w:val="left"/>
            </w:pPr>
            <w:r>
              <w:t>Show every n-th numbering:</w:t>
            </w:r>
            <w:r>
              <w:tab/>
              <w:t>0</w:t>
            </w:r>
          </w:p>
          <w:p w:rsidR="003D1908" w:rsidRDefault="00A46B31" w:rsidP="004A371E">
            <w:pPr>
              <w:pStyle w:val="Standard-BlockCharCharChar"/>
              <w:spacing w:before="0" w:after="0"/>
              <w:jc w:val="left"/>
            </w:pPr>
            <w:r>
              <w:t>Show every n-th absolute time: 1</w:t>
            </w:r>
          </w:p>
          <w:p w:rsidR="003D1908" w:rsidRDefault="00A46B31" w:rsidP="004A371E">
            <w:pPr>
              <w:pStyle w:val="Standard-BlockCharCharChar"/>
              <w:spacing w:before="0" w:after="0"/>
              <w:jc w:val="left"/>
            </w:pPr>
            <w:r>
              <w:t>Absolute time format: Time</w:t>
            </w:r>
          </w:p>
          <w:p w:rsidR="003D1908" w:rsidRDefault="00A46B31" w:rsidP="004A371E">
            <w:pPr>
              <w:pStyle w:val="Standard-BlockCharCharChar"/>
              <w:spacing w:before="0" w:after="0"/>
              <w:jc w:val="left"/>
            </w:pPr>
            <w:r>
              <w:t>Miliseconds Digits: 3</w:t>
            </w:r>
          </w:p>
        </w:tc>
      </w:tr>
      <w:tr w:rsidR="003D1908" w:rsidTr="004A371E">
        <w:tc>
          <w:tcPr>
            <w:tcW w:w="4361" w:type="dxa"/>
          </w:tcPr>
          <w:p w:rsidR="003D1908" w:rsidRDefault="00A46B31" w:rsidP="004A371E">
            <w:pPr>
              <w:tabs>
                <w:tab w:val="clear" w:pos="482"/>
                <w:tab w:val="left" w:pos="385"/>
              </w:tabs>
              <w:spacing w:before="0" w:after="0"/>
              <w:rPr>
                <w:szCs w:val="24"/>
              </w:rPr>
            </w:pPr>
            <w:r>
              <w:rPr>
                <w:noProof/>
                <w:szCs w:val="24"/>
                <w:lang w:eastAsia="de-DE"/>
              </w:rPr>
              <w:drawing>
                <wp:inline distT="0" distB="0" distL="0" distR="0" wp14:anchorId="5AFD4899" wp14:editId="41D6F1AB">
                  <wp:extent cx="2628900" cy="771525"/>
                  <wp:effectExtent l="0" t="0" r="0" b="9525"/>
                  <wp:docPr id="256" name="Bild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421" cstate="print">
                            <a:lum bright="6000"/>
                            <a:extLst>
                              <a:ext uri="{28A0092B-C50C-407E-A947-70E740481C1C}">
                                <a14:useLocalDpi xmlns:a14="http://schemas.microsoft.com/office/drawing/2010/main" val="0"/>
                              </a:ext>
                            </a:extLst>
                          </a:blip>
                          <a:srcRect l="3369" r="24393"/>
                          <a:stretch>
                            <a:fillRect/>
                          </a:stretch>
                        </pic:blipFill>
                        <pic:spPr bwMode="auto">
                          <a:xfrm>
                            <a:off x="0" y="0"/>
                            <a:ext cx="2628900" cy="771525"/>
                          </a:xfrm>
                          <a:prstGeom prst="rect">
                            <a:avLst/>
                          </a:prstGeom>
                          <a:noFill/>
                          <a:ln>
                            <a:noFill/>
                          </a:ln>
                        </pic:spPr>
                      </pic:pic>
                    </a:graphicData>
                  </a:graphic>
                </wp:inline>
              </w:drawing>
            </w:r>
          </w:p>
        </w:tc>
        <w:tc>
          <w:tcPr>
            <w:tcW w:w="5103" w:type="dxa"/>
          </w:tcPr>
          <w:p w:rsidR="003D1908" w:rsidRDefault="00A46B31" w:rsidP="004A371E">
            <w:pPr>
              <w:pStyle w:val="Standard-BlockCharCharChar"/>
              <w:spacing w:before="0" w:after="0"/>
              <w:jc w:val="left"/>
            </w:pPr>
            <w:r>
              <w:t>Show every n-th numbering:</w:t>
            </w:r>
            <w:r>
              <w:tab/>
              <w:t>1</w:t>
            </w:r>
          </w:p>
          <w:p w:rsidR="003D1908" w:rsidRDefault="00A46B31" w:rsidP="004A371E">
            <w:pPr>
              <w:pStyle w:val="Standard-BlockCharCharChar"/>
              <w:spacing w:before="0" w:after="0"/>
              <w:jc w:val="left"/>
            </w:pPr>
            <w:r>
              <w:t>Show every n-th absolute time: 2</w:t>
            </w:r>
          </w:p>
          <w:p w:rsidR="003D1908" w:rsidRDefault="00A46B31" w:rsidP="004A371E">
            <w:pPr>
              <w:pStyle w:val="Standard-BlockCharCharChar"/>
              <w:spacing w:before="0" w:after="0"/>
              <w:jc w:val="left"/>
            </w:pPr>
            <w:r>
              <w:t>Absolute time format:</w:t>
            </w:r>
            <w:r>
              <w:tab/>
              <w:t xml:space="preserve"> Decimal</w:t>
            </w:r>
          </w:p>
          <w:p w:rsidR="003D1908" w:rsidRDefault="00A46B31" w:rsidP="004A371E">
            <w:pPr>
              <w:pStyle w:val="Standard-BlockCharCharChar"/>
              <w:spacing w:before="0" w:after="0"/>
              <w:jc w:val="left"/>
            </w:pPr>
            <w:r>
              <w:t>Miliseconds Digits: 1</w:t>
            </w:r>
          </w:p>
        </w:tc>
      </w:tr>
    </w:tbl>
    <w:p w:rsidR="00DD7080" w:rsidRDefault="00DD7080">
      <w:pPr>
        <w:widowControl/>
        <w:tabs>
          <w:tab w:val="clear" w:pos="482"/>
        </w:tabs>
        <w:spacing w:before="0" w:after="0"/>
        <w:jc w:val="left"/>
        <w:rPr>
          <w:noProof/>
          <w:sz w:val="28"/>
          <w:szCs w:val="24"/>
          <w:lang w:val="en-US" w:eastAsia="hi-IN" w:bidi="hi-IN"/>
        </w:rPr>
      </w:pPr>
      <w:bookmarkStart w:id="680" w:name="_Format_&gt;_Set_frame_end"/>
      <w:bookmarkStart w:id="681" w:name="_Toc55213906"/>
      <w:bookmarkStart w:id="682" w:name="_Toc69129895"/>
      <w:bookmarkStart w:id="683" w:name="_Toc69130036"/>
      <w:bookmarkStart w:id="684" w:name="_Ref108438822"/>
      <w:bookmarkEnd w:id="680"/>
      <w:r>
        <w:br w:type="page"/>
      </w:r>
    </w:p>
    <w:p w:rsidR="003D1908" w:rsidRDefault="00A46B31" w:rsidP="00CE6849">
      <w:pPr>
        <w:pStyle w:val="berschrift3"/>
      </w:pPr>
      <w:bookmarkStart w:id="685" w:name="_Toc472960875"/>
      <w:r>
        <w:lastRenderedPageBreak/>
        <w:t>Format &gt; Set frame end</w:t>
      </w:r>
      <w:bookmarkEnd w:id="681"/>
      <w:bookmarkEnd w:id="682"/>
      <w:bookmarkEnd w:id="683"/>
      <w:bookmarkEnd w:id="684"/>
      <w:bookmarkEnd w:id="685"/>
    </w:p>
    <w:p w:rsidR="003D1908" w:rsidRDefault="00A46B31" w:rsidP="00CE6849">
      <w:pPr>
        <w:pStyle w:val="Standard-BlockCharCharChar"/>
      </w:pPr>
      <w:r>
        <w:t xml:space="preserve">Specifies the position of the frame of the musical score. The default setting is set in such a way that all tiers lie within the musical score frame. If you would like to change this, reorder all the tiers so that the tiers you would like to be placed into the frame are on top (for this see also </w:t>
      </w:r>
      <w:r w:rsidR="004A371E" w:rsidRPr="004A371E">
        <w:rPr>
          <w:rStyle w:val="Menufunction"/>
        </w:rPr>
        <w:fldChar w:fldCharType="begin"/>
      </w:r>
      <w:r w:rsidR="004A371E" w:rsidRPr="004A371E">
        <w:rPr>
          <w:rStyle w:val="Menufunction"/>
        </w:rPr>
        <w:instrText xml:space="preserve"> REF _Ref472953961 \h </w:instrText>
      </w:r>
      <w:r w:rsidR="004A371E">
        <w:rPr>
          <w:rStyle w:val="Menufunction"/>
        </w:rPr>
        <w:instrText xml:space="preserve"> \* MERGEFORMAT </w:instrText>
      </w:r>
      <w:r w:rsidR="004A371E" w:rsidRPr="004A371E">
        <w:rPr>
          <w:rStyle w:val="Menufunction"/>
        </w:rPr>
      </w:r>
      <w:r w:rsidR="004A371E" w:rsidRPr="004A371E">
        <w:rPr>
          <w:rStyle w:val="Menufunction"/>
        </w:rPr>
        <w:fldChar w:fldCharType="separate"/>
      </w:r>
      <w:r w:rsidR="003E68CF" w:rsidRPr="003E68CF">
        <w:rPr>
          <w:rStyle w:val="Menufunction"/>
        </w:rPr>
        <w:t>Tier &gt; Change tier order…</w:t>
      </w:r>
      <w:r w:rsidR="004A371E" w:rsidRPr="004A371E">
        <w:rPr>
          <w:rStyle w:val="Menufunction"/>
        </w:rPr>
        <w:fldChar w:fldCharType="end"/>
      </w:r>
      <w:r>
        <w:t>). Select the last tier that is supposed to be below the frame by clicking the tier label. Only choose the menu item hereafter.</w:t>
      </w:r>
    </w:p>
    <w:p w:rsidR="003D1908" w:rsidRDefault="00A46B31" w:rsidP="00CE6849">
      <w:pPr>
        <w:pStyle w:val="Standard-BlockCharCharChar"/>
      </w:pPr>
      <w:r>
        <w:t>(The position of the musical score frame can easily be seen by the tier labels on the screen: The tier labels outside of the musical score have a different frame.)</w:t>
      </w:r>
    </w:p>
    <w:p w:rsidR="003D1908" w:rsidRDefault="00A46B31" w:rsidP="00CE6849">
      <w:pPr>
        <w:pStyle w:val="Standard-BlockCharCharChar"/>
      </w:pPr>
      <w:r>
        <w:t>Examples:</w:t>
      </w:r>
    </w:p>
    <w:tbl>
      <w:tblPr>
        <w:tblW w:w="9464" w:type="dxa"/>
        <w:tblLayout w:type="fixed"/>
        <w:tblLook w:val="01E0" w:firstRow="1" w:lastRow="1" w:firstColumn="1" w:lastColumn="1" w:noHBand="0" w:noVBand="0"/>
      </w:tblPr>
      <w:tblGrid>
        <w:gridCol w:w="4361"/>
        <w:gridCol w:w="5103"/>
      </w:tblGrid>
      <w:tr w:rsidR="003D1908" w:rsidTr="004A371E">
        <w:tc>
          <w:tcPr>
            <w:tcW w:w="4361" w:type="dxa"/>
          </w:tcPr>
          <w:p w:rsidR="003D1908" w:rsidRDefault="00A46B31" w:rsidP="004A371E">
            <w:pPr>
              <w:tabs>
                <w:tab w:val="clear" w:pos="482"/>
                <w:tab w:val="left" w:pos="385"/>
              </w:tabs>
              <w:spacing w:before="0" w:after="0"/>
              <w:rPr>
                <w:szCs w:val="24"/>
              </w:rPr>
            </w:pPr>
            <w:r>
              <w:rPr>
                <w:noProof/>
                <w:szCs w:val="24"/>
                <w:lang w:eastAsia="de-DE"/>
              </w:rPr>
              <w:drawing>
                <wp:inline distT="0" distB="0" distL="0" distR="0" wp14:anchorId="6E021006" wp14:editId="602DAD64">
                  <wp:extent cx="2628900" cy="828675"/>
                  <wp:effectExtent l="0" t="0" r="0" b="9525"/>
                  <wp:docPr id="257" name="Bild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a:blip r:embed="rId422" cstate="print">
                            <a:lum bright="6000"/>
                            <a:extLst>
                              <a:ext uri="{28A0092B-C50C-407E-A947-70E740481C1C}">
                                <a14:useLocalDpi xmlns:a14="http://schemas.microsoft.com/office/drawing/2010/main" val="0"/>
                              </a:ext>
                            </a:extLst>
                          </a:blip>
                          <a:srcRect l="2179" r="21214"/>
                          <a:stretch>
                            <a:fillRect/>
                          </a:stretch>
                        </pic:blipFill>
                        <pic:spPr bwMode="auto">
                          <a:xfrm>
                            <a:off x="0" y="0"/>
                            <a:ext cx="2628900" cy="828675"/>
                          </a:xfrm>
                          <a:prstGeom prst="rect">
                            <a:avLst/>
                          </a:prstGeom>
                          <a:noFill/>
                          <a:ln>
                            <a:noFill/>
                          </a:ln>
                        </pic:spPr>
                      </pic:pic>
                    </a:graphicData>
                  </a:graphic>
                </wp:inline>
              </w:drawing>
            </w:r>
          </w:p>
        </w:tc>
        <w:tc>
          <w:tcPr>
            <w:tcW w:w="5103" w:type="dxa"/>
          </w:tcPr>
          <w:p w:rsidR="003D1908" w:rsidRDefault="00A46B31" w:rsidP="004A371E">
            <w:pPr>
              <w:pStyle w:val="Standard-BlockCharCharChar"/>
              <w:spacing w:before="0" w:after="0"/>
              <w:jc w:val="left"/>
            </w:pPr>
            <w:r>
              <w:t xml:space="preserve">no </w:t>
            </w:r>
            <w:r w:rsidRPr="004A371E">
              <w:rPr>
                <w:rStyle w:val="RefsZchn"/>
              </w:rPr>
              <w:t>“frame end”</w:t>
            </w:r>
          </w:p>
        </w:tc>
      </w:tr>
      <w:tr w:rsidR="003D1908" w:rsidRPr="00396662" w:rsidTr="004A371E">
        <w:tc>
          <w:tcPr>
            <w:tcW w:w="4361" w:type="dxa"/>
          </w:tcPr>
          <w:p w:rsidR="003D1908" w:rsidRDefault="00A46B31" w:rsidP="004A371E">
            <w:pPr>
              <w:tabs>
                <w:tab w:val="clear" w:pos="482"/>
                <w:tab w:val="left" w:pos="385"/>
              </w:tabs>
              <w:spacing w:before="0" w:after="0"/>
              <w:rPr>
                <w:szCs w:val="24"/>
              </w:rPr>
            </w:pPr>
            <w:r>
              <w:rPr>
                <w:noProof/>
                <w:szCs w:val="24"/>
                <w:lang w:eastAsia="de-DE"/>
              </w:rPr>
              <w:drawing>
                <wp:inline distT="0" distB="0" distL="0" distR="0" wp14:anchorId="5361AEDE" wp14:editId="657E56CF">
                  <wp:extent cx="2619375" cy="800100"/>
                  <wp:effectExtent l="0" t="0" r="9525" b="0"/>
                  <wp:docPr id="258" name="Bild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pic:cNvPicPr>
                            <a:picLocks noChangeAspect="1" noChangeArrowheads="1"/>
                          </pic:cNvPicPr>
                        </pic:nvPicPr>
                        <pic:blipFill>
                          <a:blip r:embed="rId423" cstate="print">
                            <a:lum bright="6000"/>
                            <a:extLst>
                              <a:ext uri="{28A0092B-C50C-407E-A947-70E740481C1C}">
                                <a14:useLocalDpi xmlns:a14="http://schemas.microsoft.com/office/drawing/2010/main" val="0"/>
                              </a:ext>
                            </a:extLst>
                          </a:blip>
                          <a:srcRect l="4034" r="21965"/>
                          <a:stretch>
                            <a:fillRect/>
                          </a:stretch>
                        </pic:blipFill>
                        <pic:spPr bwMode="auto">
                          <a:xfrm>
                            <a:off x="0" y="0"/>
                            <a:ext cx="2619375" cy="800100"/>
                          </a:xfrm>
                          <a:prstGeom prst="rect">
                            <a:avLst/>
                          </a:prstGeom>
                          <a:noFill/>
                          <a:ln>
                            <a:noFill/>
                          </a:ln>
                        </pic:spPr>
                      </pic:pic>
                    </a:graphicData>
                  </a:graphic>
                </wp:inline>
              </w:drawing>
            </w:r>
          </w:p>
        </w:tc>
        <w:tc>
          <w:tcPr>
            <w:tcW w:w="5103" w:type="dxa"/>
          </w:tcPr>
          <w:p w:rsidR="003D1908" w:rsidRPr="00EA3FDC" w:rsidRDefault="00EA3FDC" w:rsidP="004A371E">
            <w:pPr>
              <w:pStyle w:val="Standard-BlockCharCharChar"/>
              <w:spacing w:before="0" w:after="0"/>
              <w:jc w:val="left"/>
            </w:pPr>
            <w:r w:rsidRPr="004A371E">
              <w:rPr>
                <w:rStyle w:val="RefsZchn"/>
              </w:rPr>
              <w:t>“frame end”</w:t>
            </w:r>
            <w:r w:rsidR="00A46B31" w:rsidRPr="00EA3FDC">
              <w:t xml:space="preserve"> </w:t>
            </w:r>
            <w:r>
              <w:t>added after the third tier</w:t>
            </w:r>
          </w:p>
        </w:tc>
      </w:tr>
    </w:tbl>
    <w:p w:rsidR="00DD7080" w:rsidRDefault="00DD7080" w:rsidP="00DD7080">
      <w:pPr>
        <w:pStyle w:val="Standard-BlockCharCharChar"/>
      </w:pPr>
      <w:bookmarkStart w:id="686" w:name="_Format_&gt;_Reformat"/>
      <w:bookmarkStart w:id="687" w:name="_Toc69129896"/>
      <w:bookmarkStart w:id="688" w:name="_Toc69130037"/>
      <w:bookmarkStart w:id="689" w:name="_Ref108438831"/>
      <w:bookmarkEnd w:id="686"/>
    </w:p>
    <w:p w:rsidR="003D1908" w:rsidRDefault="00A46B31" w:rsidP="00CE6849">
      <w:pPr>
        <w:pStyle w:val="berschrift3"/>
      </w:pPr>
      <w:bookmarkStart w:id="690" w:name="_Toc472960876"/>
      <w:r>
        <w:t>Format &gt; Reformat</w:t>
      </w:r>
      <w:bookmarkEnd w:id="687"/>
      <w:bookmarkEnd w:id="688"/>
      <w:bookmarkEnd w:id="689"/>
      <w:bookmarkEnd w:id="690"/>
    </w:p>
    <w:p w:rsidR="003D1908" w:rsidRDefault="00823B63" w:rsidP="00CE6849">
      <w:pPr>
        <w:pStyle w:val="Standard-BlockCharCharChar"/>
      </w:pPr>
      <w:r>
        <w:rPr>
          <w:lang w:val="de-DE" w:eastAsia="de-DE" w:bidi="ar-SA"/>
        </w:rPr>
        <w:drawing>
          <wp:inline distT="0" distB="0" distL="0" distR="0" wp14:anchorId="3AD52D13" wp14:editId="7D72A638">
            <wp:extent cx="219075" cy="228600"/>
            <wp:effectExtent l="0" t="0" r="9525" b="0"/>
            <wp:docPr id="32" name="Bild 12" descr="Refor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Reformat"/>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219075" cy="228600"/>
                    </a:xfrm>
                    <a:prstGeom prst="rect">
                      <a:avLst/>
                    </a:prstGeom>
                    <a:noFill/>
                    <a:ln>
                      <a:noFill/>
                    </a:ln>
                  </pic:spPr>
                </pic:pic>
              </a:graphicData>
            </a:graphic>
          </wp:inline>
        </w:drawing>
      </w:r>
      <w:r w:rsidR="004A371E">
        <w:tab/>
        <w:t xml:space="preserve"> </w:t>
      </w:r>
      <w:r w:rsidR="00A46B31">
        <w:t>Forces a recalculation of the musical score format. This can be of use when you have manually adjusted some intervals on the timeline for example.</w:t>
      </w:r>
    </w:p>
    <w:p w:rsidR="00DD7080" w:rsidRDefault="00DD7080" w:rsidP="00CE6849">
      <w:pPr>
        <w:pStyle w:val="Standard-BlockCharCharChar"/>
      </w:pPr>
    </w:p>
    <w:p w:rsidR="003D1908" w:rsidRDefault="00A46B31" w:rsidP="00CE6849">
      <w:pPr>
        <w:pStyle w:val="berschrift3"/>
      </w:pPr>
      <w:bookmarkStart w:id="691" w:name="_Ref472893487"/>
      <w:bookmarkStart w:id="692" w:name="_Toc472960877"/>
      <w:r>
        <w:t>Format &gt; Underline</w:t>
      </w:r>
      <w:bookmarkEnd w:id="691"/>
      <w:bookmarkEnd w:id="692"/>
    </w:p>
    <w:p w:rsidR="003D1908" w:rsidRDefault="00A46B31">
      <w:pPr>
        <w:rPr>
          <w:szCs w:val="24"/>
          <w:lang w:val="en-US"/>
        </w:rPr>
      </w:pPr>
      <w:proofErr w:type="gramStart"/>
      <w:r>
        <w:rPr>
          <w:szCs w:val="24"/>
          <w:lang w:val="en-US"/>
        </w:rPr>
        <w:t>Underlines the currently selected text.</w:t>
      </w:r>
      <w:proofErr w:type="gramEnd"/>
      <w:r>
        <w:rPr>
          <w:szCs w:val="24"/>
          <w:lang w:val="en-US"/>
        </w:rPr>
        <w:t xml:space="preserve"> This underlining is not considered formatting in the conventional sense. The way it is executed depends on the settings found under </w:t>
      </w:r>
      <w:r w:rsidR="004A371E" w:rsidRPr="004A371E">
        <w:rPr>
          <w:rStyle w:val="Menufunction"/>
        </w:rPr>
        <w:fldChar w:fldCharType="begin"/>
      </w:r>
      <w:r w:rsidR="004A371E" w:rsidRPr="004A371E">
        <w:rPr>
          <w:rStyle w:val="Menufunction"/>
          <w:lang w:val="en-GB"/>
        </w:rPr>
        <w:instrText xml:space="preserve"> REF _Ref472784400 \h  \* MERGEFORMAT </w:instrText>
      </w:r>
      <w:r w:rsidR="004A371E" w:rsidRPr="004A371E">
        <w:rPr>
          <w:rStyle w:val="Menufunction"/>
        </w:rPr>
      </w:r>
      <w:r w:rsidR="004A371E" w:rsidRPr="004A371E">
        <w:rPr>
          <w:rStyle w:val="Menufunction"/>
        </w:rPr>
        <w:fldChar w:fldCharType="separate"/>
      </w:r>
      <w:r w:rsidR="003E68CF" w:rsidRPr="003E68CF">
        <w:rPr>
          <w:rStyle w:val="Menufunction"/>
          <w:lang w:val="en-GB"/>
        </w:rPr>
        <w:t>Edit &gt; Preferences…</w:t>
      </w:r>
      <w:r w:rsidR="004A371E" w:rsidRPr="004A371E">
        <w:rPr>
          <w:rStyle w:val="Menufunction"/>
        </w:rPr>
        <w:fldChar w:fldCharType="end"/>
      </w:r>
      <w:r w:rsidRPr="004A371E">
        <w:rPr>
          <w:rStyle w:val="Menufunction"/>
          <w:lang w:val="en-GB"/>
        </w:rPr>
        <w:t xml:space="preserve"> </w:t>
      </w:r>
      <w:r>
        <w:rPr>
          <w:rStyle w:val="Menufunction"/>
          <w:lang w:val="en-US"/>
        </w:rPr>
        <w:t>&gt; Font &gt; Underline</w:t>
      </w:r>
      <w:r>
        <w:rPr>
          <w:szCs w:val="24"/>
          <w:lang w:val="en-US"/>
        </w:rPr>
        <w:t xml:space="preserve">. If </w:t>
      </w:r>
      <w:r w:rsidRPr="004A371E">
        <w:rPr>
          <w:rStyle w:val="RefsZchn"/>
        </w:rPr>
        <w:t>“Underline in a separate tier with category XXX”</w:t>
      </w:r>
      <w:r>
        <w:rPr>
          <w:szCs w:val="24"/>
          <w:lang w:val="en-US"/>
        </w:rPr>
        <w:t xml:space="preserve"> is selected</w:t>
      </w:r>
      <w:r w:rsidR="004A371E">
        <w:rPr>
          <w:szCs w:val="24"/>
          <w:lang w:val="en-US"/>
        </w:rPr>
        <w:t>,</w:t>
      </w:r>
      <w:r>
        <w:rPr>
          <w:szCs w:val="24"/>
          <w:lang w:val="en-US"/>
        </w:rPr>
        <w:t xml:space="preserve"> the event in question is split and the entry is placed into an annotation in an associated tier. This complies with the recommended procedure for marking accents of the </w:t>
      </w:r>
      <w:r w:rsidR="002F30CF">
        <w:rPr>
          <w:szCs w:val="24"/>
          <w:lang w:val="en-US"/>
        </w:rPr>
        <w:t>“</w:t>
      </w:r>
      <w:r>
        <w:rPr>
          <w:szCs w:val="24"/>
          <w:lang w:val="en-US"/>
        </w:rPr>
        <w:t xml:space="preserve">HIAT </w:t>
      </w:r>
      <w:proofErr w:type="spellStart"/>
      <w:r w:rsidR="002F30CF">
        <w:rPr>
          <w:szCs w:val="24"/>
          <w:lang w:val="en-US"/>
        </w:rPr>
        <w:t>Handbuch</w:t>
      </w:r>
      <w:proofErr w:type="spellEnd"/>
      <w:r w:rsidR="002F30CF">
        <w:rPr>
          <w:szCs w:val="24"/>
          <w:lang w:val="en-US"/>
        </w:rPr>
        <w:t>”</w:t>
      </w:r>
      <w:r>
        <w:rPr>
          <w:szCs w:val="24"/>
          <w:lang w:val="en-US"/>
        </w:rPr>
        <w:t xml:space="preserve"> (</w:t>
      </w:r>
      <w:proofErr w:type="spellStart"/>
      <w:r>
        <w:rPr>
          <w:szCs w:val="24"/>
          <w:lang w:val="en-US"/>
        </w:rPr>
        <w:t>Rehbein</w:t>
      </w:r>
      <w:proofErr w:type="spellEnd"/>
      <w:r>
        <w:rPr>
          <w:szCs w:val="24"/>
          <w:lang w:val="en-US"/>
        </w:rPr>
        <w:t xml:space="preserve"> et al. 2004).</w:t>
      </w:r>
    </w:p>
    <w:p w:rsidR="003D1908" w:rsidRDefault="00A46B31">
      <w:pPr>
        <w:pStyle w:val="GraphikFormat"/>
        <w:rPr>
          <w:lang w:val="en-US"/>
        </w:rPr>
      </w:pPr>
      <w:r>
        <w:rPr>
          <w:noProof/>
          <w:lang w:eastAsia="de-DE"/>
        </w:rPr>
        <w:drawing>
          <wp:inline distT="0" distB="0" distL="0" distR="0" wp14:anchorId="1F2EFEA2" wp14:editId="68EB4053">
            <wp:extent cx="2743200" cy="676275"/>
            <wp:effectExtent l="0" t="0" r="0" b="9525"/>
            <wp:docPr id="873" name="Bild 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3"/>
                    <pic:cNvPicPr>
                      <a:picLocks noChangeAspect="1" noChangeArrowheads="1"/>
                    </pic:cNvPicPr>
                  </pic:nvPicPr>
                  <pic:blipFill>
                    <a:blip r:embed="rId425" cstate="print">
                      <a:extLst>
                        <a:ext uri="{BEBA8EAE-BF5A-486C-A8C5-ECC9F3942E4B}">
                          <a14:imgProps xmlns:a14="http://schemas.microsoft.com/office/drawing/2010/main">
                            <a14:imgLayer r:embed="rId426">
                              <a14:imgEffect>
                                <a14:saturation sat="33000"/>
                              </a14:imgEffect>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2743200" cy="676275"/>
                    </a:xfrm>
                    <a:prstGeom prst="rect">
                      <a:avLst/>
                    </a:prstGeom>
                    <a:noFill/>
                    <a:ln>
                      <a:noFill/>
                    </a:ln>
                  </pic:spPr>
                </pic:pic>
              </a:graphicData>
            </a:graphic>
          </wp:inline>
        </w:drawing>
      </w:r>
      <w:r>
        <w:rPr>
          <w:lang w:val="en-US"/>
        </w:rPr>
        <w:t xml:space="preserve">         </w:t>
      </w:r>
      <w:r>
        <w:rPr>
          <w:noProof/>
          <w:lang w:eastAsia="de-DE"/>
        </w:rPr>
        <w:drawing>
          <wp:inline distT="0" distB="0" distL="0" distR="0" wp14:anchorId="240FA831" wp14:editId="07B412D5">
            <wp:extent cx="2667000" cy="847725"/>
            <wp:effectExtent l="0" t="0" r="0" b="9525"/>
            <wp:docPr id="874" name="Bild 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4"/>
                    <pic:cNvPicPr>
                      <a:picLocks noChangeAspect="1" noChangeArrowheads="1"/>
                    </pic:cNvPicPr>
                  </pic:nvPicPr>
                  <pic:blipFill>
                    <a:blip r:embed="rId427" cstate="print">
                      <a:extLst>
                        <a:ext uri="{BEBA8EAE-BF5A-486C-A8C5-ECC9F3942E4B}">
                          <a14:imgProps xmlns:a14="http://schemas.microsoft.com/office/drawing/2010/main">
                            <a14:imgLayer r:embed="rId428">
                              <a14:imgEffect>
                                <a14:saturation sat="33000"/>
                              </a14:imgEffect>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2667000" cy="847725"/>
                    </a:xfrm>
                    <a:prstGeom prst="rect">
                      <a:avLst/>
                    </a:prstGeom>
                    <a:noFill/>
                    <a:ln>
                      <a:noFill/>
                    </a:ln>
                  </pic:spPr>
                </pic:pic>
              </a:graphicData>
            </a:graphic>
          </wp:inline>
        </w:drawing>
      </w:r>
      <w:r>
        <w:rPr>
          <w:lang w:val="en-US"/>
        </w:rPr>
        <w:t xml:space="preserve"> </w:t>
      </w:r>
    </w:p>
    <w:p w:rsidR="003D1908" w:rsidRDefault="00A46B31">
      <w:pPr>
        <w:rPr>
          <w:szCs w:val="24"/>
          <w:lang w:val="en-US"/>
        </w:rPr>
      </w:pPr>
      <w:r>
        <w:rPr>
          <w:szCs w:val="24"/>
          <w:lang w:val="en-US"/>
        </w:rPr>
        <w:t xml:space="preserve">The settings </w:t>
      </w:r>
      <w:r w:rsidRPr="002F30CF">
        <w:rPr>
          <w:rStyle w:val="RefsZchn"/>
        </w:rPr>
        <w:t>“Underline in the same tier (using a diacritic)”</w:t>
      </w:r>
      <w:r>
        <w:rPr>
          <w:szCs w:val="24"/>
          <w:lang w:val="en-US"/>
        </w:rPr>
        <w:t xml:space="preserve"> on the other hand, insert suitable diacritics into the currently selected tier that form an underlining.</w:t>
      </w:r>
    </w:p>
    <w:p w:rsidR="003D1908" w:rsidRDefault="00A46B31">
      <w:pPr>
        <w:pStyle w:val="GraphikFormat"/>
      </w:pPr>
      <w:r>
        <w:rPr>
          <w:noProof/>
          <w:lang w:eastAsia="de-DE"/>
        </w:rPr>
        <w:lastRenderedPageBreak/>
        <w:drawing>
          <wp:inline distT="0" distB="0" distL="0" distR="0" wp14:anchorId="22431D3E" wp14:editId="03C59F48">
            <wp:extent cx="3362325" cy="752475"/>
            <wp:effectExtent l="0" t="0" r="9525" b="9525"/>
            <wp:docPr id="875" name="Bild 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5"/>
                    <pic:cNvPicPr>
                      <a:picLocks noChangeAspect="1" noChangeArrowheads="1"/>
                    </pic:cNvPicPr>
                  </pic:nvPicPr>
                  <pic:blipFill>
                    <a:blip r:embed="rId429" cstate="print">
                      <a:extLst>
                        <a:ext uri="{BEBA8EAE-BF5A-486C-A8C5-ECC9F3942E4B}">
                          <a14:imgProps xmlns:a14="http://schemas.microsoft.com/office/drawing/2010/main">
                            <a14:imgLayer r:embed="rId430">
                              <a14:imgEffect>
                                <a14:saturation sat="33000"/>
                              </a14:imgEffect>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3362325" cy="752475"/>
                    </a:xfrm>
                    <a:prstGeom prst="rect">
                      <a:avLst/>
                    </a:prstGeom>
                    <a:noFill/>
                    <a:ln>
                      <a:noFill/>
                    </a:ln>
                  </pic:spPr>
                </pic:pic>
              </a:graphicData>
            </a:graphic>
          </wp:inline>
        </w:drawing>
      </w:r>
    </w:p>
    <w:p w:rsidR="003D1908" w:rsidRDefault="00A46B31">
      <w:pPr>
        <w:rPr>
          <w:szCs w:val="24"/>
          <w:lang w:val="en-US"/>
        </w:rPr>
      </w:pPr>
      <w:r>
        <w:rPr>
          <w:szCs w:val="24"/>
          <w:lang w:val="en-US"/>
        </w:rPr>
        <w:t>The latter method is more comfortable normally, but limits the systematic search-ability of the transcription.</w:t>
      </w:r>
    </w:p>
    <w:p w:rsidR="004A318F" w:rsidRPr="008C6634" w:rsidRDefault="004A318F">
      <w:pPr>
        <w:widowControl/>
        <w:tabs>
          <w:tab w:val="clear" w:pos="482"/>
        </w:tabs>
        <w:spacing w:before="0" w:after="0"/>
        <w:jc w:val="left"/>
        <w:rPr>
          <w:lang w:val="en-GB"/>
        </w:rPr>
        <w:sectPr w:rsidR="004A318F" w:rsidRPr="008C6634" w:rsidSect="00372541">
          <w:headerReference w:type="default" r:id="rId431"/>
          <w:pgSz w:w="11906" w:h="16838" w:code="9"/>
          <w:pgMar w:top="1417" w:right="1133" w:bottom="1134" w:left="1417" w:header="624" w:footer="624" w:gutter="0"/>
          <w:cols w:space="720"/>
          <w:docGrid w:linePitch="326"/>
        </w:sectPr>
      </w:pPr>
    </w:p>
    <w:p w:rsidR="003D1908" w:rsidRDefault="00A46B31">
      <w:pPr>
        <w:pStyle w:val="berschrift2"/>
        <w:numPr>
          <w:ilvl w:val="1"/>
          <w:numId w:val="9"/>
        </w:numPr>
      </w:pPr>
      <w:bookmarkStart w:id="693" w:name="_Toc472960878"/>
      <w:r>
        <w:lastRenderedPageBreak/>
        <w:t>CLARIN Menu</w:t>
      </w:r>
      <w:bookmarkEnd w:id="693"/>
    </w:p>
    <w:p w:rsidR="003D1908" w:rsidRDefault="00A46B31">
      <w:r>
        <w:rPr>
          <w:noProof/>
          <w:lang w:eastAsia="de-DE"/>
        </w:rPr>
        <w:drawing>
          <wp:inline distT="0" distB="0" distL="0" distR="0" wp14:anchorId="4F7C32C5" wp14:editId="6AB49072">
            <wp:extent cx="1380227" cy="856693"/>
            <wp:effectExtent l="0" t="0" r="0" b="635"/>
            <wp:docPr id="912" name="Grafik 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2"/>
                    <a:srcRect l="62658" t="14173" r="33827" b="79281"/>
                    <a:stretch/>
                  </pic:blipFill>
                  <pic:spPr bwMode="auto">
                    <a:xfrm>
                      <a:off x="0" y="0"/>
                      <a:ext cx="1390008" cy="862764"/>
                    </a:xfrm>
                    <a:prstGeom prst="rect">
                      <a:avLst/>
                    </a:prstGeom>
                    <a:ln>
                      <a:noFill/>
                    </a:ln>
                    <a:extLst>
                      <a:ext uri="{53640926-AAD7-44D8-BBD7-CCE9431645EC}">
                        <a14:shadowObscured xmlns:a14="http://schemas.microsoft.com/office/drawing/2010/main"/>
                      </a:ext>
                    </a:extLst>
                  </pic:spPr>
                </pic:pic>
              </a:graphicData>
            </a:graphic>
          </wp:inline>
        </w:drawing>
      </w:r>
    </w:p>
    <w:p w:rsidR="00DD7080" w:rsidRDefault="00DD7080" w:rsidP="00DD7080">
      <w:pPr>
        <w:pStyle w:val="Standard-BlockCharCharChar"/>
      </w:pPr>
    </w:p>
    <w:p w:rsidR="003D1908" w:rsidRDefault="00A46B31" w:rsidP="00CE6849">
      <w:pPr>
        <w:pStyle w:val="berschrift3"/>
      </w:pPr>
      <w:bookmarkStart w:id="694" w:name="_Toc472960879"/>
      <w:r>
        <w:t>CLARIN &gt; Web MAUS</w:t>
      </w:r>
      <w:bookmarkEnd w:id="694"/>
    </w:p>
    <w:p w:rsidR="003D1908" w:rsidRDefault="00A46B31" w:rsidP="00CE6849">
      <w:pPr>
        <w:pStyle w:val="Standard-BlockCharCharChar"/>
      </w:pPr>
      <w:r>
        <w:t xml:space="preserve">The function </w:t>
      </w:r>
      <w:r w:rsidR="002F30CF">
        <w:t>“</w:t>
      </w:r>
      <w:r w:rsidRPr="004A318F">
        <w:rPr>
          <w:rStyle w:val="RefsZchn"/>
        </w:rPr>
        <w:t>Web</w:t>
      </w:r>
      <w:r w:rsidR="002F30CF">
        <w:rPr>
          <w:rStyle w:val="RefsZchn"/>
        </w:rPr>
        <w:t xml:space="preserve"> </w:t>
      </w:r>
      <w:r w:rsidRPr="004A318F">
        <w:rPr>
          <w:rStyle w:val="RefsZchn"/>
        </w:rPr>
        <w:t>Maus</w:t>
      </w:r>
      <w:r w:rsidR="002F30CF">
        <w:rPr>
          <w:rStyle w:val="RefsZchn"/>
        </w:rPr>
        <w:t>…”</w:t>
      </w:r>
      <w:r>
        <w:t xml:space="preserve"> features fully automated segmentation and annotation of natural speech into words – displayed orthographically and in SAMPA – and phonemes.</w:t>
      </w:r>
    </w:p>
    <w:p w:rsidR="003D1908" w:rsidRDefault="00A46B31" w:rsidP="00CE6849">
      <w:pPr>
        <w:pStyle w:val="Standard-BlockCharCharChar"/>
      </w:pPr>
      <w:r>
        <w:t xml:space="preserve">To segment in your </w:t>
      </w:r>
      <w:r w:rsidR="004A318F">
        <w:t>transcription,</w:t>
      </w:r>
      <w:r>
        <w:t xml:space="preserve"> choose the event(s) you want to segment and launch </w:t>
      </w:r>
      <w:r>
        <w:rPr>
          <w:rStyle w:val="Menufunction"/>
        </w:rPr>
        <w:t>CLARIN &gt; Web MAUS</w:t>
      </w:r>
      <w:r>
        <w:t>. This opens a dialog where you are asked to set the following parameters:</w:t>
      </w:r>
    </w:p>
    <w:p w:rsidR="004A318F" w:rsidRDefault="004A318F" w:rsidP="004A318F">
      <w:pPr>
        <w:pStyle w:val="GraphikFormat"/>
      </w:pPr>
      <w:r>
        <w:rPr>
          <w:noProof/>
          <w:lang w:eastAsia="de-DE"/>
        </w:rPr>
        <w:drawing>
          <wp:inline distT="0" distB="0" distL="0" distR="0" wp14:anchorId="2C16604C" wp14:editId="71791940">
            <wp:extent cx="2787091" cy="3531072"/>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extLst>
                        <a:ext uri="{28A0092B-C50C-407E-A947-70E740481C1C}">
                          <a14:useLocalDpi xmlns:a14="http://schemas.microsoft.com/office/drawing/2010/main" val="0"/>
                        </a:ext>
                      </a:extLst>
                    </a:blip>
                    <a:stretch>
                      <a:fillRect/>
                    </a:stretch>
                  </pic:blipFill>
                  <pic:spPr>
                    <a:xfrm>
                      <a:off x="0" y="0"/>
                      <a:ext cx="2791761" cy="3536989"/>
                    </a:xfrm>
                    <a:prstGeom prst="rect">
                      <a:avLst/>
                    </a:prstGeom>
                  </pic:spPr>
                </pic:pic>
              </a:graphicData>
            </a:graphic>
          </wp:inline>
        </w:drawing>
      </w:r>
    </w:p>
    <w:p w:rsidR="003D1908" w:rsidRDefault="00A46B31" w:rsidP="008338F0">
      <w:pPr>
        <w:pStyle w:val="Aufzhlungszeichen1"/>
      </w:pPr>
      <w:r w:rsidRPr="004A318F">
        <w:rPr>
          <w:shd w:val="clear" w:color="auto" w:fill="D9D9D9"/>
        </w:rPr>
        <w:t>Language</w:t>
      </w:r>
      <w:r>
        <w:t>: Select the language that corresponds with your transcribed text.</w:t>
      </w:r>
    </w:p>
    <w:p w:rsidR="003D1908" w:rsidRDefault="00A46B31" w:rsidP="008338F0">
      <w:pPr>
        <w:pStyle w:val="Aufzhlungszeichen1"/>
      </w:pPr>
      <w:r>
        <w:rPr>
          <w:shd w:val="clear" w:color="auto" w:fill="D9D9D9"/>
        </w:rPr>
        <w:t>Selection</w:t>
      </w:r>
      <w:r w:rsidRPr="004A318F">
        <w:rPr>
          <w:rStyle w:val="Standard-BlockCharCharCharChar"/>
        </w:rPr>
        <w:t>:</w:t>
      </w:r>
      <w:r>
        <w:t xml:space="preserve"> Choose which part of your selected text you want to pass to MAUS: </w:t>
      </w:r>
    </w:p>
    <w:p w:rsidR="003D1908" w:rsidRPr="004A318F" w:rsidRDefault="004A318F" w:rsidP="008338F0">
      <w:pPr>
        <w:pStyle w:val="Aufzhlungszeichen2"/>
        <w:rPr>
          <w:rStyle w:val="Buchtitel"/>
          <w:bCs w:val="0"/>
          <w:iCs w:val="0"/>
          <w:spacing w:val="0"/>
          <w:sz w:val="24"/>
        </w:rPr>
      </w:pPr>
      <w:r>
        <w:rPr>
          <w:rStyle w:val="RefsZchn"/>
        </w:rPr>
        <w:t>E</w:t>
      </w:r>
      <w:r w:rsidR="00A46B31" w:rsidRPr="004A318F">
        <w:rPr>
          <w:rStyle w:val="RefsZchn"/>
        </w:rPr>
        <w:t>vents of the current selection</w:t>
      </w:r>
      <w:r w:rsidR="00A46B31" w:rsidRPr="004A318F">
        <w:rPr>
          <w:rStyle w:val="Buchtitel"/>
          <w:bCs w:val="0"/>
          <w:iCs w:val="0"/>
          <w:spacing w:val="0"/>
          <w:sz w:val="24"/>
        </w:rPr>
        <w:t xml:space="preserve"> </w:t>
      </w:r>
      <w:r w:rsidR="002F30CF">
        <w:rPr>
          <w:rStyle w:val="Buchtitel"/>
          <w:bCs w:val="0"/>
          <w:iCs w:val="0"/>
          <w:spacing w:val="0"/>
          <w:sz w:val="24"/>
        </w:rPr>
        <w:t>: “events” are units takes as reference points</w:t>
      </w:r>
    </w:p>
    <w:p w:rsidR="004A318F" w:rsidRPr="004A318F" w:rsidRDefault="00A46B31" w:rsidP="008338F0">
      <w:pPr>
        <w:pStyle w:val="Aufzhlungszeichen2"/>
        <w:rPr>
          <w:rStyle w:val="Buchtitel"/>
          <w:bCs w:val="0"/>
          <w:iCs w:val="0"/>
          <w:spacing w:val="0"/>
          <w:sz w:val="24"/>
          <w:shd w:val="clear" w:color="auto" w:fill="D9D9D9"/>
        </w:rPr>
      </w:pPr>
      <w:r w:rsidRPr="004A318F">
        <w:rPr>
          <w:rStyle w:val="RefsZchn"/>
        </w:rPr>
        <w:t>Segment chain around the current selection</w:t>
      </w:r>
      <w:r w:rsidR="002F30CF">
        <w:rPr>
          <w:rStyle w:val="Buchtitel"/>
          <w:bCs w:val="0"/>
          <w:iCs w:val="0"/>
          <w:spacing w:val="0"/>
          <w:sz w:val="24"/>
        </w:rPr>
        <w:t xml:space="preserve">: “segment chains” are units taken as reference points (in accordance with the segmentation algorithm) </w:t>
      </w:r>
    </w:p>
    <w:p w:rsidR="003D1908" w:rsidRPr="004A318F" w:rsidRDefault="00A46B31" w:rsidP="008338F0">
      <w:pPr>
        <w:pStyle w:val="Aufzhlungszeichen1"/>
        <w:rPr>
          <w:shd w:val="clear" w:color="auto" w:fill="D9D9D9"/>
        </w:rPr>
      </w:pPr>
      <w:r w:rsidRPr="004A318F">
        <w:rPr>
          <w:shd w:val="clear" w:color="auto" w:fill="D9D9D9"/>
        </w:rPr>
        <w:t>Segmentation</w:t>
      </w:r>
      <w:r w:rsidRPr="004A318F">
        <w:rPr>
          <w:rStyle w:val="Standard-BlockCharCharCharChar"/>
        </w:rPr>
        <w:t>:</w:t>
      </w:r>
      <w:r>
        <w:t xml:space="preserve"> Select how you would like your transcribed text to be segmented:</w:t>
      </w:r>
    </w:p>
    <w:p w:rsidR="003D1908" w:rsidRPr="004A318F" w:rsidRDefault="00A46B31" w:rsidP="008338F0">
      <w:pPr>
        <w:pStyle w:val="Aufzhlungszeichen2"/>
        <w:rPr>
          <w:rStyle w:val="Buchtitel"/>
          <w:bCs w:val="0"/>
          <w:iCs w:val="0"/>
          <w:spacing w:val="0"/>
          <w:sz w:val="24"/>
        </w:rPr>
      </w:pPr>
      <w:r w:rsidRPr="004A318F">
        <w:rPr>
          <w:rStyle w:val="RefsZchn"/>
        </w:rPr>
        <w:t>Use the transcription as is</w:t>
      </w:r>
      <w:r w:rsidR="002F30CF">
        <w:rPr>
          <w:rStyle w:val="Buchtitel"/>
          <w:bCs w:val="0"/>
          <w:iCs w:val="0"/>
          <w:spacing w:val="0"/>
          <w:sz w:val="24"/>
        </w:rPr>
        <w:t xml:space="preserve">: </w:t>
      </w:r>
      <w:r w:rsidRPr="004A318F">
        <w:rPr>
          <w:rStyle w:val="Buchtitel"/>
          <w:bCs w:val="0"/>
          <w:iCs w:val="0"/>
          <w:spacing w:val="0"/>
          <w:sz w:val="24"/>
        </w:rPr>
        <w:t>i.e. no segmentation algorithm is applied</w:t>
      </w:r>
    </w:p>
    <w:p w:rsidR="003D1908" w:rsidRPr="004A318F" w:rsidRDefault="002F30CF" w:rsidP="008338F0">
      <w:pPr>
        <w:pStyle w:val="Aufzhlungszeichen2"/>
        <w:rPr>
          <w:rStyle w:val="Buchtitel"/>
          <w:bCs w:val="0"/>
          <w:iCs w:val="0"/>
          <w:spacing w:val="0"/>
          <w:sz w:val="24"/>
        </w:rPr>
      </w:pPr>
      <w:r>
        <w:rPr>
          <w:rStyle w:val="RefsZchn"/>
        </w:rPr>
        <w:lastRenderedPageBreak/>
        <w:t>Use a segmentation algorithm</w:t>
      </w:r>
      <w:r>
        <w:rPr>
          <w:rStyle w:val="Buchtitel"/>
          <w:bCs w:val="0"/>
          <w:iCs w:val="0"/>
          <w:spacing w:val="0"/>
          <w:sz w:val="24"/>
        </w:rPr>
        <w:t>:</w:t>
      </w:r>
      <w:r w:rsidR="00A46B31" w:rsidRPr="004A318F">
        <w:rPr>
          <w:rStyle w:val="Buchtitel"/>
          <w:bCs w:val="0"/>
          <w:iCs w:val="0"/>
          <w:spacing w:val="0"/>
          <w:sz w:val="24"/>
        </w:rPr>
        <w:t xml:space="preserve"> i.e. any selected segmentation algorithm is applied</w:t>
      </w:r>
    </w:p>
    <w:p w:rsidR="003D1908" w:rsidRDefault="00A46B31" w:rsidP="008338F0">
      <w:pPr>
        <w:pStyle w:val="Aufzhlungszeichen1"/>
      </w:pPr>
      <w:r>
        <w:rPr>
          <w:shd w:val="clear" w:color="auto" w:fill="D9D9D9"/>
        </w:rPr>
        <w:t>Annotation Levels</w:t>
      </w:r>
      <w:r w:rsidRPr="004A318F">
        <w:rPr>
          <w:rStyle w:val="Standard-BlockCharCharCharChar"/>
        </w:rPr>
        <w:t>:</w:t>
      </w:r>
      <w:r>
        <w:t xml:space="preserve"> Select the annotation levels you want to apply to your transcription:</w:t>
      </w:r>
    </w:p>
    <w:p w:rsidR="003D1908" w:rsidRDefault="00A46B31" w:rsidP="008338F0">
      <w:pPr>
        <w:pStyle w:val="Aufzhlungszeichen2"/>
      </w:pPr>
      <w:r w:rsidRPr="004A318F">
        <w:rPr>
          <w:rStyle w:val="RefsZchn"/>
        </w:rPr>
        <w:t>Words (orthographic)</w:t>
      </w:r>
      <w:r>
        <w:t>: a new annotation tier (</w:t>
      </w:r>
      <w:r w:rsidR="004A318F">
        <w:t>“</w:t>
      </w:r>
      <w:r>
        <w:t>[w-orth]</w:t>
      </w:r>
      <w:r w:rsidR="004A318F">
        <w:t>”</w:t>
      </w:r>
      <w:r>
        <w:t>) will be created, displaying each segmented word in a single event.</w:t>
      </w:r>
    </w:p>
    <w:p w:rsidR="003D1908" w:rsidRDefault="00A46B31" w:rsidP="008338F0">
      <w:pPr>
        <w:pStyle w:val="Aufzhlungszeichen2"/>
      </w:pPr>
      <w:r w:rsidRPr="004A318F">
        <w:rPr>
          <w:rStyle w:val="RefsZchn"/>
        </w:rPr>
        <w:t>Words (SAMPA)</w:t>
      </w:r>
      <w:r>
        <w:t>: a new annotation tier (</w:t>
      </w:r>
      <w:r w:rsidR="004A318F">
        <w:t>“</w:t>
      </w:r>
      <w:r>
        <w:t>[w-sampa]</w:t>
      </w:r>
      <w:r w:rsidR="004A318F">
        <w:t>”</w:t>
      </w:r>
      <w:r>
        <w:t>) will be created, displaying each segmented word in a single event while being transcribed in SAMPA</w:t>
      </w:r>
    </w:p>
    <w:p w:rsidR="003D1908" w:rsidRDefault="00A46B31" w:rsidP="008338F0">
      <w:pPr>
        <w:pStyle w:val="Aufzhlungszeichen2"/>
      </w:pPr>
      <w:r w:rsidRPr="004A318F">
        <w:rPr>
          <w:rStyle w:val="RefsZchn"/>
        </w:rPr>
        <w:t>Phonemes</w:t>
      </w:r>
      <w:r>
        <w:t>: a new annotation tier (</w:t>
      </w:r>
      <w:r w:rsidR="004A318F">
        <w:t>“</w:t>
      </w:r>
      <w:r>
        <w:t>[p-sampa]</w:t>
      </w:r>
      <w:r w:rsidR="004A318F">
        <w:t>”</w:t>
      </w:r>
      <w:r>
        <w:t xml:space="preserve">) will be created, displaying each segmented phoneme in a single event while being transcribed in SAMPA. </w:t>
      </w:r>
    </w:p>
    <w:p w:rsidR="003D1908" w:rsidRDefault="00A46B31" w:rsidP="008338F0">
      <w:pPr>
        <w:pStyle w:val="Aufzhlungszeichen1"/>
      </w:pPr>
      <w:r>
        <w:rPr>
          <w:shd w:val="clear" w:color="auto" w:fill="D9D9D9"/>
        </w:rPr>
        <w:t>Output</w:t>
      </w:r>
      <w:r w:rsidR="0080704E" w:rsidRPr="0080704E">
        <w:rPr>
          <w:rStyle w:val="Standard-BlockCharCharCharChar"/>
        </w:rPr>
        <w:t>:</w:t>
      </w:r>
      <w:r w:rsidR="0080704E">
        <w:rPr>
          <w:rStyle w:val="Standard-BlockCharCharCharChar"/>
        </w:rPr>
        <w:t xml:space="preserve"> with regards to the output, following options are available:</w:t>
      </w:r>
    </w:p>
    <w:p w:rsidR="003D1908" w:rsidRPr="004A318F" w:rsidRDefault="00A46B31" w:rsidP="008338F0">
      <w:pPr>
        <w:pStyle w:val="Aufzhlungszeichen2"/>
      </w:pPr>
      <w:r w:rsidRPr="004A318F">
        <w:rPr>
          <w:rStyle w:val="RefsZchn"/>
        </w:rPr>
        <w:t>Open it as a new file</w:t>
      </w:r>
      <w:r w:rsidR="002F30CF" w:rsidRPr="002F30CF">
        <w:t>:</w:t>
      </w:r>
      <w:r w:rsidR="002F30CF">
        <w:t xml:space="preserve"> the output will be displayed as a new file</w:t>
      </w:r>
    </w:p>
    <w:p w:rsidR="003D1908" w:rsidRDefault="00A46B31" w:rsidP="008338F0">
      <w:pPr>
        <w:pStyle w:val="Aufzhlungszeichen2"/>
      </w:pPr>
      <w:r w:rsidRPr="004A318F">
        <w:rPr>
          <w:rStyle w:val="RefsZchn"/>
        </w:rPr>
        <w:t>Merge it with the existing transcription</w:t>
      </w:r>
      <w:r w:rsidRPr="004A318F">
        <w:rPr>
          <w:rStyle w:val="Buchtitel"/>
          <w:bCs w:val="0"/>
          <w:iCs w:val="0"/>
          <w:spacing w:val="0"/>
          <w:sz w:val="24"/>
        </w:rPr>
        <w:t xml:space="preserve">: </w:t>
      </w:r>
      <w:r w:rsidRPr="004A318F">
        <w:t>The about-to-be generated annotations appear as additional annotation tiers in your present transcription.</w:t>
      </w:r>
    </w:p>
    <w:p w:rsidR="004A318F" w:rsidRDefault="004A318F" w:rsidP="004A318F">
      <w:pPr>
        <w:pStyle w:val="GraphikFormat"/>
      </w:pPr>
      <w:r w:rsidRPr="004A318F">
        <w:rPr>
          <w:noProof/>
          <w:lang w:eastAsia="de-DE"/>
        </w:rPr>
        <w:drawing>
          <wp:inline distT="0" distB="0" distL="0" distR="0" wp14:anchorId="4DCA9DB1" wp14:editId="71106970">
            <wp:extent cx="5581650" cy="1715135"/>
            <wp:effectExtent l="0" t="0" r="0" b="0"/>
            <wp:docPr id="914" name="Grafik 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4">
                      <a:extLst>
                        <a:ext uri="{28A0092B-C50C-407E-A947-70E740481C1C}">
                          <a14:useLocalDpi xmlns:a14="http://schemas.microsoft.com/office/drawing/2010/main" val="0"/>
                        </a:ext>
                      </a:extLst>
                    </a:blip>
                    <a:srcRect t="1972" r="36379"/>
                    <a:stretch/>
                  </pic:blipFill>
                  <pic:spPr bwMode="auto">
                    <a:xfrm>
                      <a:off x="0" y="0"/>
                      <a:ext cx="5581650" cy="1715135"/>
                    </a:xfrm>
                    <a:prstGeom prst="rect">
                      <a:avLst/>
                    </a:prstGeom>
                    <a:ln>
                      <a:noFill/>
                    </a:ln>
                    <a:extLst>
                      <a:ext uri="{53640926-AAD7-44D8-BBD7-CCE9431645EC}">
                        <a14:shadowObscured xmlns:a14="http://schemas.microsoft.com/office/drawing/2010/main"/>
                      </a:ext>
                    </a:extLst>
                  </pic:spPr>
                </pic:pic>
              </a:graphicData>
            </a:graphic>
          </wp:inline>
        </w:drawing>
      </w:r>
    </w:p>
    <w:p w:rsidR="00DD7080" w:rsidRDefault="00DD7080" w:rsidP="00DD7080">
      <w:pPr>
        <w:pStyle w:val="Standard-BlockCharCharChar"/>
      </w:pPr>
      <w:bookmarkStart w:id="695" w:name="_Ref472790382"/>
    </w:p>
    <w:p w:rsidR="003D1908" w:rsidRDefault="00A46B31" w:rsidP="00CE6849">
      <w:pPr>
        <w:pStyle w:val="berschrift3"/>
      </w:pPr>
      <w:bookmarkStart w:id="696" w:name="_Toc472960880"/>
      <w:r>
        <w:t>CLARIN &gt; WebLicht</w:t>
      </w:r>
      <w:bookmarkEnd w:id="695"/>
      <w:bookmarkEnd w:id="696"/>
    </w:p>
    <w:p w:rsidR="003D1908" w:rsidRDefault="00A46B31" w:rsidP="00CE6849">
      <w:pPr>
        <w:pStyle w:val="Standard-BlockCharCharChar"/>
      </w:pPr>
      <w:r>
        <w:t xml:space="preserve">In order to work with </w:t>
      </w:r>
      <w:r w:rsidR="007F0F01">
        <w:t>“</w:t>
      </w:r>
      <w:r w:rsidRPr="004A318F">
        <w:rPr>
          <w:rStyle w:val="RefsZchn"/>
        </w:rPr>
        <w:t>WebLicht</w:t>
      </w:r>
      <w:r w:rsidR="007F0F01">
        <w:rPr>
          <w:rStyle w:val="RefsZchn"/>
        </w:rPr>
        <w:t>…”</w:t>
      </w:r>
      <w:r>
        <w:t xml:space="preserve">, you need a WebLicht account. If you do not have an account yet – but you are a member of a University – you can register and create your account </w:t>
      </w:r>
      <w:hyperlink r:id="rId435" w:anchor="How_do_I_log_in_to_WebLicht.3F" w:history="1">
        <w:r>
          <w:rPr>
            <w:rStyle w:val="Hyperlink"/>
          </w:rPr>
          <w:t>here</w:t>
        </w:r>
      </w:hyperlink>
      <w:r>
        <w:t>.</w:t>
      </w:r>
    </w:p>
    <w:p w:rsidR="003D1908" w:rsidRDefault="00A46B31" w:rsidP="00CE6849">
      <w:pPr>
        <w:pStyle w:val="Standard-BlockCharCharChar"/>
      </w:pPr>
      <w:r>
        <w:t xml:space="preserve">Start WebLicht and upload a TCF file. This file will automatically be opened in the so called </w:t>
      </w:r>
      <w:r w:rsidR="004A318F" w:rsidRPr="004A318F">
        <w:t>“</w:t>
      </w:r>
      <w:r w:rsidRPr="004A318F">
        <w:t>Advanced Mode</w:t>
      </w:r>
      <w:r w:rsidR="004A318F" w:rsidRPr="004A318F">
        <w:t>”</w:t>
      </w:r>
      <w:r>
        <w:t xml:space="preserve">. </w:t>
      </w:r>
    </w:p>
    <w:p w:rsidR="00DD7080" w:rsidRDefault="00A46B31" w:rsidP="00CE6849">
      <w:pPr>
        <w:pStyle w:val="Standard-BlockCharCharChar"/>
        <w:rPr>
          <w:bCs/>
        </w:rPr>
      </w:pPr>
      <w:r>
        <w:t>To create a TCF file</w:t>
      </w:r>
      <w:r w:rsidR="004A318F">
        <w:t>:</w:t>
      </w:r>
      <w:r>
        <w:t xml:space="preserve"> you can, for example, save your transcription via </w:t>
      </w:r>
      <w:r w:rsidR="004A318F" w:rsidRPr="004A318F">
        <w:rPr>
          <w:rStyle w:val="Menufunction"/>
        </w:rPr>
        <w:fldChar w:fldCharType="begin"/>
      </w:r>
      <w:r w:rsidR="004A318F" w:rsidRPr="004A318F">
        <w:rPr>
          <w:rStyle w:val="Menufunction"/>
        </w:rPr>
        <w:instrText xml:space="preserve"> REF _Ref472790047 \h </w:instrText>
      </w:r>
      <w:r w:rsidR="004A318F">
        <w:rPr>
          <w:rStyle w:val="Menufunction"/>
        </w:rPr>
        <w:instrText xml:space="preserve"> \* MERGEFORMAT </w:instrText>
      </w:r>
      <w:r w:rsidR="004A318F" w:rsidRPr="004A318F">
        <w:rPr>
          <w:rStyle w:val="Menufunction"/>
        </w:rPr>
      </w:r>
      <w:r w:rsidR="004A318F" w:rsidRPr="004A318F">
        <w:rPr>
          <w:rStyle w:val="Menufunction"/>
        </w:rPr>
        <w:fldChar w:fldCharType="separate"/>
      </w:r>
      <w:r w:rsidR="003E68CF" w:rsidRPr="003E68CF">
        <w:rPr>
          <w:rStyle w:val="Menufunction"/>
        </w:rPr>
        <w:t>File &gt; Export</w:t>
      </w:r>
      <w:r w:rsidR="004A318F" w:rsidRPr="004A318F">
        <w:rPr>
          <w:rStyle w:val="Menufunction"/>
        </w:rPr>
        <w:fldChar w:fldCharType="end"/>
      </w:r>
      <w:r>
        <w:t xml:space="preserve"> as TCF file (cf. </w:t>
      </w:r>
      <w:r w:rsidRPr="004A318F">
        <w:rPr>
          <w:rStyle w:val="Menufunction"/>
        </w:rPr>
        <w:t xml:space="preserve">File &gt; Export </w:t>
      </w:r>
      <w:r w:rsidRPr="007F0F01">
        <w:rPr>
          <w:bCs/>
        </w:rPr>
        <w:t xml:space="preserve">as </w:t>
      </w:r>
      <w:r w:rsidR="007F0F01" w:rsidRPr="007F0F01">
        <w:rPr>
          <w:rStyle w:val="RefsZchn"/>
        </w:rPr>
        <w:t>“</w:t>
      </w:r>
      <w:r w:rsidRPr="007F0F01">
        <w:rPr>
          <w:rStyle w:val="RefsZchn"/>
        </w:rPr>
        <w:t>TCF</w:t>
      </w:r>
      <w:r w:rsidR="007F0F01" w:rsidRPr="007F0F01">
        <w:rPr>
          <w:rStyle w:val="RefsZchn"/>
        </w:rPr>
        <w:t>”</w:t>
      </w:r>
      <w:r w:rsidRPr="007F0F01">
        <w:t>)</w:t>
      </w:r>
      <w:r w:rsidRPr="007F0F01">
        <w:rPr>
          <w:bCs/>
        </w:rPr>
        <w:t xml:space="preserve">. </w:t>
      </w:r>
    </w:p>
    <w:p w:rsidR="003D1908" w:rsidRDefault="00A46B31" w:rsidP="00CE6849">
      <w:pPr>
        <w:pStyle w:val="Standard-BlockCharCharChar"/>
        <w:rPr>
          <w:lang w:eastAsia="zh-CN"/>
        </w:rPr>
      </w:pPr>
      <w:r w:rsidRPr="007F0F01">
        <w:rPr>
          <w:bCs/>
        </w:rPr>
        <w:t>Before</w:t>
      </w:r>
      <w:r>
        <w:t xml:space="preserve"> you click </w:t>
      </w:r>
      <w:r w:rsidR="004A318F">
        <w:rPr>
          <w:rStyle w:val="ButtonsZchn"/>
        </w:rPr>
        <w:t>S</w:t>
      </w:r>
      <w:r w:rsidRPr="004A318F">
        <w:rPr>
          <w:rStyle w:val="ButtonsZchn"/>
        </w:rPr>
        <w:t>ave</w:t>
      </w:r>
      <w:r>
        <w:t xml:space="preserve"> please make sure to specify the language settings in correspondence to your input.</w:t>
      </w:r>
      <w:r>
        <w:rPr>
          <w:lang w:eastAsia="zh-CN"/>
        </w:rPr>
        <w:t xml:space="preserve"> This setting will, in the further course, be applied by WebLicht.</w:t>
      </w:r>
    </w:p>
    <w:p w:rsidR="004A318F" w:rsidRDefault="00A46B31" w:rsidP="00CE6849">
      <w:pPr>
        <w:pStyle w:val="Standard-BlockCharCharChar"/>
      </w:pPr>
      <w:r>
        <w:t xml:space="preserve">Define your desired Processing Chain. </w:t>
      </w:r>
    </w:p>
    <w:p w:rsidR="004A318F" w:rsidRDefault="004A318F" w:rsidP="007F0F01">
      <w:pPr>
        <w:pStyle w:val="GraphikFormat"/>
        <w:rPr>
          <w:lang w:val="en-US"/>
        </w:rPr>
      </w:pPr>
      <w:r w:rsidRPr="007F0F01">
        <w:rPr>
          <w:noProof/>
          <w:lang w:eastAsia="de-DE"/>
        </w:rPr>
        <w:lastRenderedPageBreak/>
        <w:drawing>
          <wp:inline distT="0" distB="0" distL="0" distR="0" wp14:anchorId="1DA9DB3C" wp14:editId="184C55DB">
            <wp:extent cx="5329301" cy="1917510"/>
            <wp:effectExtent l="19050" t="19050" r="24130" b="26035"/>
            <wp:docPr id="916" name="Grafik 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6">
                      <a:extLst>
                        <a:ext uri="{28A0092B-C50C-407E-A947-70E740481C1C}">
                          <a14:useLocalDpi xmlns:a14="http://schemas.microsoft.com/office/drawing/2010/main" val="0"/>
                        </a:ext>
                      </a:extLst>
                    </a:blip>
                    <a:stretch>
                      <a:fillRect/>
                    </a:stretch>
                  </pic:blipFill>
                  <pic:spPr>
                    <a:xfrm>
                      <a:off x="0" y="0"/>
                      <a:ext cx="5329301" cy="1917510"/>
                    </a:xfrm>
                    <a:prstGeom prst="rect">
                      <a:avLst/>
                    </a:prstGeom>
                    <a:ln>
                      <a:solidFill>
                        <a:schemeClr val="tx1"/>
                      </a:solidFill>
                    </a:ln>
                  </pic:spPr>
                </pic:pic>
              </a:graphicData>
            </a:graphic>
          </wp:inline>
        </w:drawing>
      </w:r>
    </w:p>
    <w:p w:rsidR="003D1908" w:rsidRDefault="00A46B31" w:rsidP="00CE6849">
      <w:pPr>
        <w:pStyle w:val="Standard-BlockCharCharChar"/>
      </w:pPr>
      <w:r>
        <w:t xml:space="preserve">This </w:t>
      </w:r>
      <w:r w:rsidR="007F0F01">
        <w:t>“</w:t>
      </w:r>
      <w:r w:rsidR="007F0F01" w:rsidRPr="007F0F01">
        <w:rPr>
          <w:rStyle w:val="RefsZchn"/>
        </w:rPr>
        <w:t>C</w:t>
      </w:r>
      <w:r w:rsidRPr="007F0F01">
        <w:rPr>
          <w:rStyle w:val="RefsZchn"/>
        </w:rPr>
        <w:t>hain</w:t>
      </w:r>
      <w:r w:rsidR="007F0F01" w:rsidRPr="007F0F01">
        <w:rPr>
          <w:rStyle w:val="RefsZchn"/>
        </w:rPr>
        <w:t>”</w:t>
      </w:r>
      <w:r>
        <w:t xml:space="preserve"> executes a set of tools which, at this point, include tools to annotate:</w:t>
      </w:r>
    </w:p>
    <w:p w:rsidR="003D1908" w:rsidRDefault="00A46B31" w:rsidP="008338F0">
      <w:pPr>
        <w:pStyle w:val="Aufzhlungszeichen1"/>
      </w:pPr>
      <w:r>
        <w:t>Lemmas</w:t>
      </w:r>
    </w:p>
    <w:p w:rsidR="003D1908" w:rsidRDefault="00A46B31" w:rsidP="008338F0">
      <w:pPr>
        <w:pStyle w:val="Aufzhlungszeichen1"/>
      </w:pPr>
      <w:r>
        <w:t xml:space="preserve">POS </w:t>
      </w:r>
    </w:p>
    <w:p w:rsidR="003D1908" w:rsidRDefault="00A46B31" w:rsidP="008338F0">
      <w:pPr>
        <w:pStyle w:val="Aufzhlungszeichen1"/>
      </w:pPr>
      <w:r>
        <w:t xml:space="preserve">Named Entitites </w:t>
      </w:r>
    </w:p>
    <w:p w:rsidR="003D1908" w:rsidRDefault="00A46B31" w:rsidP="008338F0">
      <w:pPr>
        <w:pStyle w:val="Aufzhlungszeichen1"/>
      </w:pPr>
      <w:r>
        <w:t xml:space="preserve">and Morphology </w:t>
      </w:r>
    </w:p>
    <w:p w:rsidR="003D1908" w:rsidRDefault="00A46B31" w:rsidP="00CE6849">
      <w:pPr>
        <w:pStyle w:val="Standard-BlockCharCharChar"/>
      </w:pPr>
      <w:r w:rsidRPr="007F0F01">
        <w:rPr>
          <w:u w:val="single"/>
        </w:rPr>
        <w:t>Please notice</w:t>
      </w:r>
      <w:r>
        <w:t xml:space="preserve"> that the listed annotation tools apply only</w:t>
      </w:r>
      <w:r w:rsidR="004A318F">
        <w:t xml:space="preserve"> to German</w:t>
      </w:r>
      <w:r>
        <w:t>. Other languages will, therefore, take different (and at the moment fewer) tools.</w:t>
      </w:r>
    </w:p>
    <w:p w:rsidR="003D1908" w:rsidRDefault="00A46B31" w:rsidP="00CE6849">
      <w:pPr>
        <w:pStyle w:val="Standard-BlockCharCharChar"/>
      </w:pPr>
      <w:r>
        <w:t>Download and save you</w:t>
      </w:r>
      <w:r w:rsidR="004A318F">
        <w:t xml:space="preserve">r Processing Chain by clicking </w:t>
      </w:r>
      <w:r w:rsidRPr="004A318F">
        <w:rPr>
          <w:rStyle w:val="ButtonsZchn"/>
        </w:rPr>
        <w:t>Download Chain</w:t>
      </w:r>
      <w:r>
        <w:t xml:space="preserve"> at the bottom right half of the website</w:t>
      </w:r>
    </w:p>
    <w:p w:rsidR="003D1908" w:rsidRDefault="00A46B31" w:rsidP="00CE6849">
      <w:pPr>
        <w:pStyle w:val="Standard-BlockCharCharChar"/>
      </w:pPr>
      <w:r>
        <w:t xml:space="preserve">Go to the website </w:t>
      </w:r>
      <w:r w:rsidR="007F0F01" w:rsidRPr="007F0F01">
        <w:rPr>
          <w:rStyle w:val="RefsZchn"/>
        </w:rPr>
        <w:t>“</w:t>
      </w:r>
      <w:r w:rsidRPr="007F0F01">
        <w:rPr>
          <w:rStyle w:val="RefsZchn"/>
        </w:rPr>
        <w:t>WaaS</w:t>
      </w:r>
      <w:r w:rsidR="007F0F01" w:rsidRPr="007F0F01">
        <w:rPr>
          <w:rStyle w:val="RefsZchn"/>
        </w:rPr>
        <w:t>”</w:t>
      </w:r>
      <w:r>
        <w:t xml:space="preserve"> (Weblicht as a Service) and generate an </w:t>
      </w:r>
      <w:r w:rsidR="007F0F01" w:rsidRPr="007F0F01">
        <w:rPr>
          <w:rStyle w:val="RefsZchn"/>
        </w:rPr>
        <w:t>“</w:t>
      </w:r>
      <w:r w:rsidRPr="007F0F01">
        <w:rPr>
          <w:rStyle w:val="RefsZchn"/>
        </w:rPr>
        <w:t>API Key</w:t>
      </w:r>
      <w:r w:rsidR="007F0F01" w:rsidRPr="007F0F01">
        <w:rPr>
          <w:rStyle w:val="RefsZchn"/>
        </w:rPr>
        <w:t>”</w:t>
      </w:r>
      <w:r>
        <w:t xml:space="preserve">. This key helps WebLicht to identify who you are and can be compared with a password. To receive this key, please open the tab </w:t>
      </w:r>
      <w:r w:rsidRPr="004A318F">
        <w:rPr>
          <w:rStyle w:val="RefsZchn"/>
        </w:rPr>
        <w:t>“API Key”</w:t>
      </w:r>
      <w:r>
        <w:t xml:space="preserve"> and click on the button </w:t>
      </w:r>
      <w:r w:rsidRPr="004A318F">
        <w:rPr>
          <w:rStyle w:val="ButtonsZchn"/>
        </w:rPr>
        <w:t>Generate</w:t>
      </w:r>
      <w:r>
        <w:t>. Now you can copy your personal API Key and save it (as a string) on your computer.</w:t>
      </w:r>
    </w:p>
    <w:p w:rsidR="004A318F" w:rsidRDefault="004A318F" w:rsidP="004A318F">
      <w:pPr>
        <w:pStyle w:val="GraphikFormat"/>
        <w:rPr>
          <w:color w:val="222222"/>
          <w:shd w:val="clear" w:color="auto" w:fill="FFFFFF"/>
          <w:lang w:val="en-US"/>
        </w:rPr>
      </w:pPr>
      <w:r>
        <w:rPr>
          <w:noProof/>
          <w:lang w:eastAsia="de-DE"/>
        </w:rPr>
        <w:drawing>
          <wp:inline distT="0" distB="0" distL="0" distR="0" wp14:anchorId="438669DB" wp14:editId="1697D259">
            <wp:extent cx="4880091" cy="1656608"/>
            <wp:effectExtent l="19050" t="19050" r="15875" b="20320"/>
            <wp:docPr id="917" name="Grafik 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7" cstate="print">
                      <a:extLst>
                        <a:ext uri="{28A0092B-C50C-407E-A947-70E740481C1C}">
                          <a14:useLocalDpi xmlns:a14="http://schemas.microsoft.com/office/drawing/2010/main" val="0"/>
                        </a:ext>
                      </a:extLst>
                    </a:blip>
                    <a:stretch>
                      <a:fillRect/>
                    </a:stretch>
                  </pic:blipFill>
                  <pic:spPr>
                    <a:xfrm>
                      <a:off x="0" y="0"/>
                      <a:ext cx="4893384" cy="1661120"/>
                    </a:xfrm>
                    <a:prstGeom prst="rect">
                      <a:avLst/>
                    </a:prstGeom>
                    <a:ln>
                      <a:solidFill>
                        <a:schemeClr val="tx1"/>
                      </a:solidFill>
                    </a:ln>
                  </pic:spPr>
                </pic:pic>
              </a:graphicData>
            </a:graphic>
          </wp:inline>
        </w:drawing>
      </w:r>
    </w:p>
    <w:p w:rsidR="003E68CF" w:rsidRPr="003E68CF" w:rsidRDefault="00A46B31" w:rsidP="003E68CF">
      <w:pPr>
        <w:spacing w:after="0"/>
        <w:rPr>
          <w:rStyle w:val="Menufunction"/>
          <w:lang w:val="en-GB"/>
        </w:rPr>
      </w:pPr>
      <w:r>
        <w:rPr>
          <w:szCs w:val="24"/>
          <w:lang w:val="en-US"/>
        </w:rPr>
        <w:t xml:space="preserve">Open your transcription in the </w:t>
      </w:r>
      <w:proofErr w:type="spellStart"/>
      <w:r>
        <w:rPr>
          <w:szCs w:val="24"/>
          <w:lang w:val="en-US"/>
        </w:rPr>
        <w:t>Partitur</w:t>
      </w:r>
      <w:proofErr w:type="spellEnd"/>
      <w:r>
        <w:rPr>
          <w:szCs w:val="24"/>
          <w:lang w:val="en-US"/>
        </w:rPr>
        <w:t xml:space="preserve"> Editor and launch </w:t>
      </w:r>
      <w:r w:rsidR="004A318F" w:rsidRPr="004A318F">
        <w:rPr>
          <w:rStyle w:val="Menufunction"/>
        </w:rPr>
        <w:fldChar w:fldCharType="begin"/>
      </w:r>
      <w:r w:rsidR="004A318F" w:rsidRPr="008C6634">
        <w:rPr>
          <w:rStyle w:val="Menufunction"/>
          <w:lang w:val="en-GB"/>
        </w:rPr>
        <w:instrText xml:space="preserve"> REF _Ref472790382 \h  \* MERGEFORMAT </w:instrText>
      </w:r>
      <w:r w:rsidR="004A318F" w:rsidRPr="004A318F">
        <w:rPr>
          <w:rStyle w:val="Menufunction"/>
        </w:rPr>
      </w:r>
      <w:r w:rsidR="004A318F" w:rsidRPr="004A318F">
        <w:rPr>
          <w:rStyle w:val="Menufunction"/>
        </w:rPr>
        <w:fldChar w:fldCharType="separate"/>
      </w:r>
    </w:p>
    <w:p w:rsidR="003D1908" w:rsidRDefault="003E68CF">
      <w:pPr>
        <w:spacing w:after="0"/>
        <w:rPr>
          <w:szCs w:val="24"/>
          <w:lang w:val="en-US"/>
        </w:rPr>
      </w:pPr>
      <w:proofErr w:type="gramStart"/>
      <w:r w:rsidRPr="003E68CF">
        <w:rPr>
          <w:rStyle w:val="Menufunction"/>
          <w:lang w:val="en-GB"/>
        </w:rPr>
        <w:t>CLARIN &gt;</w:t>
      </w:r>
      <w:r w:rsidRPr="003E68CF">
        <w:rPr>
          <w:lang w:val="en-GB"/>
        </w:rPr>
        <w:t> </w:t>
      </w:r>
      <w:proofErr w:type="spellStart"/>
      <w:r w:rsidRPr="003E68CF">
        <w:rPr>
          <w:lang w:val="en-GB"/>
        </w:rPr>
        <w:t>WebLicht</w:t>
      </w:r>
      <w:proofErr w:type="spellEnd"/>
      <w:r w:rsidR="004A318F" w:rsidRPr="004A318F">
        <w:rPr>
          <w:rStyle w:val="Menufunction"/>
        </w:rPr>
        <w:fldChar w:fldCharType="end"/>
      </w:r>
      <w:r w:rsidR="00A46B31">
        <w:rPr>
          <w:szCs w:val="24"/>
          <w:lang w:val="en-US"/>
        </w:rPr>
        <w:t>.</w:t>
      </w:r>
      <w:proofErr w:type="gramEnd"/>
      <w:r w:rsidR="00A46B31">
        <w:rPr>
          <w:szCs w:val="24"/>
          <w:lang w:val="en-US"/>
        </w:rPr>
        <w:t xml:space="preserve"> Enter the following parameters into the pop –up window </w:t>
      </w:r>
    </w:p>
    <w:p w:rsidR="004A318F" w:rsidRDefault="004A318F" w:rsidP="004A318F">
      <w:pPr>
        <w:pStyle w:val="GraphikFormat"/>
        <w:rPr>
          <w:szCs w:val="24"/>
          <w:lang w:val="en-US"/>
        </w:rPr>
      </w:pPr>
      <w:r>
        <w:rPr>
          <w:noProof/>
          <w:lang w:eastAsia="de-DE"/>
        </w:rPr>
        <w:lastRenderedPageBreak/>
        <w:drawing>
          <wp:inline distT="0" distB="0" distL="0" distR="0" wp14:anchorId="596D675D" wp14:editId="55233C1E">
            <wp:extent cx="4565176" cy="3106555"/>
            <wp:effectExtent l="0" t="0" r="6985" b="0"/>
            <wp:docPr id="918" name="Grafik 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8">
                      <a:extLst>
                        <a:ext uri="{28A0092B-C50C-407E-A947-70E740481C1C}">
                          <a14:useLocalDpi xmlns:a14="http://schemas.microsoft.com/office/drawing/2010/main" val="0"/>
                        </a:ext>
                      </a:extLst>
                    </a:blip>
                    <a:srcRect l="2806" r="6123" b="3546"/>
                    <a:stretch/>
                  </pic:blipFill>
                  <pic:spPr bwMode="auto">
                    <a:xfrm>
                      <a:off x="0" y="0"/>
                      <a:ext cx="4592986" cy="3125479"/>
                    </a:xfrm>
                    <a:prstGeom prst="rect">
                      <a:avLst/>
                    </a:prstGeom>
                    <a:ln>
                      <a:noFill/>
                    </a:ln>
                    <a:extLst>
                      <a:ext uri="{53640926-AAD7-44D8-BBD7-CCE9431645EC}">
                        <a14:shadowObscured xmlns:a14="http://schemas.microsoft.com/office/drawing/2010/main"/>
                      </a:ext>
                    </a:extLst>
                  </pic:spPr>
                </pic:pic>
              </a:graphicData>
            </a:graphic>
          </wp:inline>
        </w:drawing>
      </w:r>
    </w:p>
    <w:p w:rsidR="003D1908" w:rsidRDefault="00A46B31" w:rsidP="008338F0">
      <w:pPr>
        <w:pStyle w:val="Aufzhlungszeichen1"/>
      </w:pPr>
      <w:r>
        <w:rPr>
          <w:shd w:val="clear" w:color="auto" w:fill="D9D9D9" w:themeFill="background1" w:themeFillShade="D9"/>
        </w:rPr>
        <w:t>Language</w:t>
      </w:r>
      <w:r>
        <w:t>: Please specify the language of the input and toolchain.</w:t>
      </w:r>
    </w:p>
    <w:p w:rsidR="003D1908" w:rsidRDefault="00A46B31" w:rsidP="008338F0">
      <w:pPr>
        <w:pStyle w:val="Aufzhlungszeichen1"/>
      </w:pPr>
      <w:r>
        <w:rPr>
          <w:shd w:val="clear" w:color="auto" w:fill="D9D9D9" w:themeFill="background1" w:themeFillShade="D9"/>
        </w:rPr>
        <w:t>Segmentation</w:t>
      </w:r>
      <w:r>
        <w:t>: please specify which algorithm to use for segmenting (=tokenizing) the input.</w:t>
      </w:r>
    </w:p>
    <w:p w:rsidR="003D1908" w:rsidRDefault="00A46B31" w:rsidP="008338F0">
      <w:pPr>
        <w:pStyle w:val="Aufzhlungszeichen1"/>
      </w:pPr>
      <w:r>
        <w:rPr>
          <w:shd w:val="clear" w:color="auto" w:fill="D9D9D9" w:themeFill="background1" w:themeFillShade="D9"/>
        </w:rPr>
        <w:t>Chain definition</w:t>
      </w:r>
      <w:r>
        <w:t xml:space="preserve">: Click on </w:t>
      </w:r>
      <w:r>
        <w:rPr>
          <w:rStyle w:val="ButtonsZchn"/>
        </w:rPr>
        <w:t>Browse…</w:t>
      </w:r>
      <w:r>
        <w:t xml:space="preserve"> to choose the Processing Chain you define</w:t>
      </w:r>
      <w:r w:rsidR="00463B9E">
        <w:t>d earlier</w:t>
      </w:r>
    </w:p>
    <w:p w:rsidR="003D1908" w:rsidRDefault="00A46B31" w:rsidP="008338F0">
      <w:pPr>
        <w:pStyle w:val="Aufzhlungszeichen1"/>
      </w:pPr>
      <w:r>
        <w:rPr>
          <w:shd w:val="clear" w:color="auto" w:fill="D9D9D9" w:themeFill="background1" w:themeFillShade="D9"/>
        </w:rPr>
        <w:t>API key</w:t>
      </w:r>
      <w:r>
        <w:t xml:space="preserve">: Click on </w:t>
      </w:r>
      <w:r>
        <w:rPr>
          <w:rStyle w:val="ButtonsZchn"/>
        </w:rPr>
        <w:t>Browse…</w:t>
      </w:r>
      <w:r>
        <w:t xml:space="preserve"> t</w:t>
      </w:r>
      <w:r w:rsidR="00463B9E">
        <w:t>o enter the API Key you created</w:t>
      </w:r>
    </w:p>
    <w:p w:rsidR="00DD7080" w:rsidRPr="00280432" w:rsidRDefault="00A46B31" w:rsidP="008338F0">
      <w:pPr>
        <w:pStyle w:val="Aufzhlungszeichen1"/>
        <w:rPr>
          <w:sz w:val="28"/>
        </w:rPr>
      </w:pPr>
      <w:r w:rsidRPr="00280432">
        <w:rPr>
          <w:shd w:val="clear" w:color="auto" w:fill="D9D9D9" w:themeFill="background1" w:themeFillShade="D9"/>
        </w:rPr>
        <w:t>Output</w:t>
      </w:r>
      <w:r>
        <w:t xml:space="preserve">: Choose the output format you want to save your file as (one of the three specified), and click </w:t>
      </w:r>
      <w:r>
        <w:rPr>
          <w:rStyle w:val="ButtonsZchn"/>
        </w:rPr>
        <w:t>Browse…</w:t>
      </w:r>
      <w:r>
        <w:t xml:space="preserve"> to define its location. </w:t>
      </w:r>
    </w:p>
    <w:p w:rsidR="003D1908" w:rsidRDefault="00A46B31" w:rsidP="00CE6849">
      <w:pPr>
        <w:pStyle w:val="Standard-BlockCharCharChar"/>
      </w:pPr>
      <w:r>
        <w:t xml:space="preserve">Example: HTML Output </w:t>
      </w:r>
    </w:p>
    <w:p w:rsidR="003D1908" w:rsidRDefault="00463B9E" w:rsidP="007F0F01">
      <w:pPr>
        <w:pStyle w:val="GraphikFormat"/>
        <w:rPr>
          <w:szCs w:val="24"/>
          <w:lang w:val="en-US"/>
        </w:rPr>
      </w:pPr>
      <w:r>
        <w:rPr>
          <w:noProof/>
          <w:lang w:eastAsia="de-DE"/>
        </w:rPr>
        <w:drawing>
          <wp:inline distT="0" distB="0" distL="0" distR="0" wp14:anchorId="43C622DD" wp14:editId="23345B91">
            <wp:extent cx="5396295" cy="3479470"/>
            <wp:effectExtent l="19050" t="19050" r="13970" b="26035"/>
            <wp:docPr id="919" name="Grafik 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9">
                      <a:extLst>
                        <a:ext uri="{28A0092B-C50C-407E-A947-70E740481C1C}">
                          <a14:useLocalDpi xmlns:a14="http://schemas.microsoft.com/office/drawing/2010/main" val="0"/>
                        </a:ext>
                      </a:extLst>
                    </a:blip>
                    <a:stretch>
                      <a:fillRect/>
                    </a:stretch>
                  </pic:blipFill>
                  <pic:spPr>
                    <a:xfrm>
                      <a:off x="0" y="0"/>
                      <a:ext cx="5399057" cy="3481251"/>
                    </a:xfrm>
                    <a:prstGeom prst="rect">
                      <a:avLst/>
                    </a:prstGeom>
                    <a:ln>
                      <a:solidFill>
                        <a:schemeClr val="tx1"/>
                      </a:solidFill>
                    </a:ln>
                  </pic:spPr>
                </pic:pic>
              </a:graphicData>
            </a:graphic>
          </wp:inline>
        </w:drawing>
      </w:r>
    </w:p>
    <w:p w:rsidR="003D1908" w:rsidRDefault="003D1908">
      <w:pPr>
        <w:ind w:left="705"/>
        <w:rPr>
          <w:szCs w:val="24"/>
          <w:lang w:val="en-US"/>
        </w:rPr>
        <w:sectPr w:rsidR="003D1908" w:rsidSect="00372541">
          <w:headerReference w:type="default" r:id="rId440"/>
          <w:pgSz w:w="11906" w:h="16838" w:code="9"/>
          <w:pgMar w:top="1417" w:right="1133" w:bottom="1134" w:left="1417" w:header="624" w:footer="624" w:gutter="0"/>
          <w:cols w:space="720"/>
          <w:docGrid w:linePitch="326"/>
        </w:sectPr>
      </w:pPr>
    </w:p>
    <w:p w:rsidR="003D1908" w:rsidRDefault="00A46B31">
      <w:pPr>
        <w:pStyle w:val="berschrift2"/>
        <w:numPr>
          <w:ilvl w:val="1"/>
          <w:numId w:val="9"/>
        </w:numPr>
      </w:pPr>
      <w:bookmarkStart w:id="697" w:name="_Toc55213918"/>
      <w:bookmarkStart w:id="698" w:name="_Toc69129910"/>
      <w:bookmarkStart w:id="699" w:name="_Toc69130051"/>
      <w:bookmarkStart w:id="700" w:name="_Toc472960881"/>
      <w:r>
        <w:lastRenderedPageBreak/>
        <w:t>Help</w:t>
      </w:r>
      <w:bookmarkEnd w:id="697"/>
      <w:bookmarkEnd w:id="698"/>
      <w:bookmarkEnd w:id="699"/>
      <w:r>
        <w:t xml:space="preserve"> Menu</w:t>
      </w:r>
      <w:bookmarkEnd w:id="700"/>
    </w:p>
    <w:p w:rsidR="003D1908" w:rsidRDefault="00A46B31">
      <w:r>
        <w:rPr>
          <w:noProof/>
          <w:lang w:eastAsia="de-DE"/>
        </w:rPr>
        <w:drawing>
          <wp:inline distT="0" distB="0" distL="0" distR="0" wp14:anchorId="2AA99701" wp14:editId="4712C639">
            <wp:extent cx="1475117" cy="785051"/>
            <wp:effectExtent l="0" t="0" r="0" b="0"/>
            <wp:docPr id="921" name="Grafik 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1"/>
                    <a:srcRect l="63959" t="13873" r="30910" b="77936"/>
                    <a:stretch/>
                  </pic:blipFill>
                  <pic:spPr bwMode="auto">
                    <a:xfrm>
                      <a:off x="0" y="0"/>
                      <a:ext cx="1501414" cy="799046"/>
                    </a:xfrm>
                    <a:prstGeom prst="rect">
                      <a:avLst/>
                    </a:prstGeom>
                    <a:ln>
                      <a:noFill/>
                    </a:ln>
                    <a:extLst>
                      <a:ext uri="{53640926-AAD7-44D8-BBD7-CCE9431645EC}">
                        <a14:shadowObscured xmlns:a14="http://schemas.microsoft.com/office/drawing/2010/main"/>
                      </a:ext>
                    </a:extLst>
                  </pic:spPr>
                </pic:pic>
              </a:graphicData>
            </a:graphic>
          </wp:inline>
        </w:drawing>
      </w:r>
    </w:p>
    <w:p w:rsidR="00DD7080" w:rsidRDefault="00DD7080" w:rsidP="00DD7080">
      <w:pPr>
        <w:pStyle w:val="Standard-BlockCharCharChar"/>
      </w:pPr>
      <w:bookmarkStart w:id="701" w:name="_Help_&gt;_EXMARaLDA_on_the_web"/>
      <w:bookmarkStart w:id="702" w:name="_Ref108439157"/>
      <w:bookmarkStart w:id="703" w:name="_Toc55213919"/>
      <w:bookmarkStart w:id="704" w:name="_Toc69129911"/>
      <w:bookmarkStart w:id="705" w:name="_Toc69130052"/>
      <w:bookmarkEnd w:id="701"/>
    </w:p>
    <w:p w:rsidR="003D1908" w:rsidRDefault="00A46B31" w:rsidP="00CE6849">
      <w:pPr>
        <w:pStyle w:val="berschrift3"/>
      </w:pPr>
      <w:bookmarkStart w:id="706" w:name="_Toc472960882"/>
      <w:r>
        <w:t>Help &gt; EXMARaLDA on the web</w:t>
      </w:r>
      <w:bookmarkEnd w:id="702"/>
      <w:bookmarkEnd w:id="706"/>
    </w:p>
    <w:p w:rsidR="003D1908" w:rsidRDefault="00A46B31" w:rsidP="00CE6849">
      <w:pPr>
        <w:pStyle w:val="Standard-BlockCharCharChar"/>
      </w:pPr>
      <w:r>
        <w:t xml:space="preserve">On our EXMARaLDA </w:t>
      </w:r>
      <w:hyperlink r:id="rId442" w:history="1">
        <w:r w:rsidRPr="002C3238">
          <w:t>homepage</w:t>
        </w:r>
      </w:hyperlink>
      <w:r>
        <w:t xml:space="preserve"> </w:t>
      </w:r>
      <w:r w:rsidR="002C3238">
        <w:t>(</w:t>
      </w:r>
      <w:hyperlink r:id="rId443" w:history="1">
        <w:r w:rsidR="002C3238" w:rsidRPr="000B5F58">
          <w:rPr>
            <w:rStyle w:val="Hyperlink"/>
          </w:rPr>
          <w:t>www.exmaralda.org</w:t>
        </w:r>
      </w:hyperlink>
      <w:r w:rsidR="002C3238">
        <w:t xml:space="preserve">), </w:t>
      </w:r>
      <w:r>
        <w:t xml:space="preserve">you can find an extensive assistance via the menu item </w:t>
      </w:r>
      <w:r w:rsidRPr="002C3238">
        <w:rPr>
          <w:rStyle w:val="RefsZchn"/>
        </w:rPr>
        <w:t>“</w:t>
      </w:r>
      <w:r w:rsidR="003641A0">
        <w:rPr>
          <w:rStyle w:val="RefsZchn"/>
        </w:rPr>
        <w:t>Help&amp;</w:t>
      </w:r>
      <w:r w:rsidRPr="002C3238">
        <w:rPr>
          <w:rStyle w:val="RefsZchn"/>
        </w:rPr>
        <w:t>Support”</w:t>
      </w:r>
      <w:r>
        <w:t xml:space="preserve">. In particular, you will find a vast collection of examples for the practical work with the Partitur-Editor. </w:t>
      </w:r>
    </w:p>
    <w:p w:rsidR="00DD7080" w:rsidRDefault="00DD7080" w:rsidP="00CE6849">
      <w:pPr>
        <w:pStyle w:val="Standard-BlockCharCharChar"/>
      </w:pPr>
    </w:p>
    <w:p w:rsidR="003D1908" w:rsidRDefault="00A46B31" w:rsidP="00CE6849">
      <w:pPr>
        <w:pStyle w:val="berschrift3"/>
      </w:pPr>
      <w:bookmarkStart w:id="707" w:name="_Help_&gt;_About…"/>
      <w:bookmarkStart w:id="708" w:name="_Ref108439166"/>
      <w:bookmarkStart w:id="709" w:name="_Toc472960883"/>
      <w:bookmarkEnd w:id="707"/>
      <w:r>
        <w:t>Help &gt; About</w:t>
      </w:r>
      <w:bookmarkEnd w:id="703"/>
      <w:bookmarkEnd w:id="704"/>
      <w:bookmarkEnd w:id="705"/>
      <w:r>
        <w:t>…</w:t>
      </w:r>
      <w:bookmarkEnd w:id="708"/>
      <w:bookmarkEnd w:id="709"/>
    </w:p>
    <w:p w:rsidR="003D1908" w:rsidRDefault="00A46B31" w:rsidP="00CE6849">
      <w:pPr>
        <w:pStyle w:val="Standard-BlockCharCharChar"/>
      </w:pPr>
      <w:r>
        <w:t xml:space="preserve">Displays an information dialog that lists the version of the EXMARaLDA Partitur-Editor you are currently using. Furthermore the </w:t>
      </w:r>
      <w:r w:rsidRPr="002C3238">
        <w:rPr>
          <w:rStyle w:val="RefsZchn"/>
        </w:rPr>
        <w:t>“Java version”</w:t>
      </w:r>
      <w:r>
        <w:t xml:space="preserve"> and the </w:t>
      </w:r>
      <w:r w:rsidRPr="002C3238">
        <w:rPr>
          <w:rStyle w:val="RefsZchn"/>
        </w:rPr>
        <w:t>“OS version”</w:t>
      </w:r>
      <w:r>
        <w:t xml:space="preserve"> are listed</w:t>
      </w:r>
      <w:r w:rsidR="002C3238">
        <w:t xml:space="preserve"> here, too</w:t>
      </w:r>
      <w:r>
        <w:t>:</w:t>
      </w:r>
    </w:p>
    <w:p w:rsidR="002C3238" w:rsidRDefault="002C3238" w:rsidP="002C3238">
      <w:pPr>
        <w:pStyle w:val="GraphikFormat"/>
      </w:pPr>
      <w:r>
        <w:rPr>
          <w:noProof/>
          <w:lang w:eastAsia="de-DE"/>
        </w:rPr>
        <w:drawing>
          <wp:inline distT="0" distB="0" distL="0" distR="0" wp14:anchorId="364B4FC6" wp14:editId="02403B52">
            <wp:extent cx="3204446" cy="3187244"/>
            <wp:effectExtent l="0" t="0" r="0" b="0"/>
            <wp:docPr id="922" name="Grafik 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extLst>
                        <a:ext uri="{28A0092B-C50C-407E-A947-70E740481C1C}">
                          <a14:useLocalDpi xmlns:a14="http://schemas.microsoft.com/office/drawing/2010/main" val="0"/>
                        </a:ext>
                      </a:extLst>
                    </a:blip>
                    <a:stretch>
                      <a:fillRect/>
                    </a:stretch>
                  </pic:blipFill>
                  <pic:spPr>
                    <a:xfrm>
                      <a:off x="0" y="0"/>
                      <a:ext cx="3204446" cy="3187244"/>
                    </a:xfrm>
                    <a:prstGeom prst="rect">
                      <a:avLst/>
                    </a:prstGeom>
                  </pic:spPr>
                </pic:pic>
              </a:graphicData>
            </a:graphic>
          </wp:inline>
        </w:drawing>
      </w:r>
    </w:p>
    <w:p w:rsidR="00DD7080" w:rsidRDefault="00A46B31" w:rsidP="00380AC4">
      <w:pPr>
        <w:pStyle w:val="Standard-BlockCharCharChar"/>
        <w:rPr>
          <w:sz w:val="28"/>
        </w:rPr>
      </w:pPr>
      <w:r>
        <w:t xml:space="preserve">The button </w:t>
      </w:r>
      <w:r w:rsidRPr="002C3238">
        <w:rPr>
          <w:rStyle w:val="ButtonsZchn"/>
        </w:rPr>
        <w:t>Copy debug info…</w:t>
      </w:r>
      <w:r>
        <w:t xml:space="preserve"> allows the copying of the log file content (the error messages etc.) into the clipboard. This is especially useful if you encounter errors in the software and would like to send the error messages to the developers.</w:t>
      </w:r>
      <w:r w:rsidR="00DD7080" w:rsidRPr="00116D15">
        <w:rPr>
          <w:lang w:val="en-GB"/>
        </w:rPr>
        <w:br w:type="page"/>
      </w:r>
    </w:p>
    <w:p w:rsidR="003D1908" w:rsidRDefault="00A46B31" w:rsidP="00CE6849">
      <w:pPr>
        <w:pStyle w:val="berschrift3"/>
      </w:pPr>
      <w:bookmarkStart w:id="710" w:name="_Toc472960884"/>
      <w:r>
        <w:lastRenderedPageBreak/>
        <w:t>Help &gt; Check version…</w:t>
      </w:r>
      <w:bookmarkEnd w:id="710"/>
    </w:p>
    <w:p w:rsidR="003D1908" w:rsidRDefault="00A46B31" w:rsidP="00CE6849">
      <w:pPr>
        <w:pStyle w:val="Standard-BlockCharCharChar"/>
      </w:pPr>
      <w:r>
        <w:t>Shows you a web page that informs you whether the currently used version of the Partitur-Editor is the newest.</w:t>
      </w:r>
    </w:p>
    <w:p w:rsidR="003D1908" w:rsidRDefault="00A46B31">
      <w:pPr>
        <w:pStyle w:val="GraphikFormat"/>
        <w:sectPr w:rsidR="003D1908" w:rsidSect="00372541">
          <w:headerReference w:type="default" r:id="rId445"/>
          <w:pgSz w:w="11906" w:h="16838" w:code="9"/>
          <w:pgMar w:top="1417" w:right="1133" w:bottom="1134" w:left="1417" w:header="624" w:footer="624" w:gutter="0"/>
          <w:cols w:space="720"/>
          <w:docGrid w:linePitch="326"/>
        </w:sectPr>
      </w:pPr>
      <w:r>
        <w:rPr>
          <w:noProof/>
          <w:lang w:eastAsia="de-DE"/>
        </w:rPr>
        <w:drawing>
          <wp:inline distT="0" distB="0" distL="0" distR="0" wp14:anchorId="75306AD7" wp14:editId="5D7FA0D5">
            <wp:extent cx="5596128" cy="993479"/>
            <wp:effectExtent l="19050" t="19050" r="24130" b="16510"/>
            <wp:docPr id="923" name="Grafik 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6"/>
                    <a:stretch>
                      <a:fillRect/>
                    </a:stretch>
                  </pic:blipFill>
                  <pic:spPr>
                    <a:xfrm>
                      <a:off x="0" y="0"/>
                      <a:ext cx="5596128" cy="993479"/>
                    </a:xfrm>
                    <a:prstGeom prst="rect">
                      <a:avLst/>
                    </a:prstGeom>
                    <a:ln>
                      <a:solidFill>
                        <a:schemeClr val="tx1"/>
                      </a:solidFill>
                    </a:ln>
                  </pic:spPr>
                </pic:pic>
              </a:graphicData>
            </a:graphic>
          </wp:inline>
        </w:drawing>
      </w:r>
      <w:bookmarkStart w:id="711" w:name="_Segmentation-Menü"/>
      <w:bookmarkEnd w:id="711"/>
    </w:p>
    <w:p w:rsidR="003D1908" w:rsidRDefault="00A46B31">
      <w:pPr>
        <w:pStyle w:val="berschrift1"/>
        <w:rPr>
          <w:lang w:val="en-US"/>
        </w:rPr>
      </w:pPr>
      <w:bookmarkStart w:id="712" w:name="_Help-Menü"/>
      <w:bookmarkStart w:id="713" w:name="_Toc69129927"/>
      <w:bookmarkStart w:id="714" w:name="_Toc69130068"/>
      <w:bookmarkStart w:id="715" w:name="_Ref472774970"/>
      <w:bookmarkStart w:id="716" w:name="_Toc472960885"/>
      <w:bookmarkEnd w:id="712"/>
      <w:r>
        <w:rPr>
          <w:lang w:val="en-US"/>
        </w:rPr>
        <w:lastRenderedPageBreak/>
        <w:t xml:space="preserve">APPENDIX A: </w:t>
      </w:r>
      <w:bookmarkEnd w:id="713"/>
      <w:bookmarkEnd w:id="714"/>
      <w:r>
        <w:rPr>
          <w:lang w:val="en-US"/>
        </w:rPr>
        <w:t>SIMPLE EXMARaLDA Conventions</w:t>
      </w:r>
      <w:bookmarkEnd w:id="715"/>
      <w:bookmarkEnd w:id="716"/>
    </w:p>
    <w:p w:rsidR="00DD7080" w:rsidRPr="00DD7080" w:rsidRDefault="00DD7080" w:rsidP="00DD7080">
      <w:pPr>
        <w:pStyle w:val="Standard-BlockCharCharChar"/>
      </w:pPr>
    </w:p>
    <w:p w:rsidR="003D1908" w:rsidRDefault="00A46B31" w:rsidP="00D14B18">
      <w:pPr>
        <w:widowControl/>
        <w:numPr>
          <w:ilvl w:val="0"/>
          <w:numId w:val="10"/>
        </w:numPr>
        <w:suppressAutoHyphens/>
        <w:spacing w:before="120"/>
        <w:rPr>
          <w:szCs w:val="24"/>
          <w:lang w:val="en-US" w:eastAsia="hi-IN" w:bidi="hi-IN"/>
        </w:rPr>
      </w:pPr>
      <w:r>
        <w:rPr>
          <w:szCs w:val="24"/>
          <w:lang w:val="en-US" w:eastAsia="hi-IN" w:bidi="hi-IN"/>
        </w:rPr>
        <w:t>Every line starts with a speaker abbreviation of the speaker making the utterance followed by a colon. Two speakers are not allowed to share the same abbreviation. Capitalization is relevant (i.e. “Tom” and “TOM” will be treated as two different speaker abbreviations):</w:t>
      </w:r>
    </w:p>
    <w:p w:rsidR="003D1908" w:rsidRDefault="00A46B31">
      <w:pPr>
        <w:tabs>
          <w:tab w:val="clear" w:pos="482"/>
        </w:tabs>
        <w:spacing w:before="0" w:after="0"/>
        <w:ind w:left="482"/>
        <w:rPr>
          <w:rFonts w:ascii="Courier New" w:hAnsi="Courier New"/>
          <w:kern w:val="1"/>
          <w:lang w:val="en-GB" w:eastAsia="hi-IN" w:bidi="hi-IN"/>
        </w:rPr>
      </w:pPr>
      <w:bookmarkStart w:id="717" w:name="_Toc460834810"/>
      <w:bookmarkStart w:id="718" w:name="_Toc462152043"/>
      <w:r>
        <w:rPr>
          <w:rFonts w:ascii="Courier New" w:hAnsi="Courier New"/>
          <w:kern w:val="1"/>
          <w:lang w:val="en-GB" w:eastAsia="hi-IN" w:bidi="hi-IN"/>
        </w:rPr>
        <w:t>TOM: .....</w:t>
      </w:r>
      <w:bookmarkEnd w:id="717"/>
      <w:bookmarkEnd w:id="718"/>
    </w:p>
    <w:p w:rsidR="003D1908" w:rsidRDefault="00A46B31">
      <w:pPr>
        <w:tabs>
          <w:tab w:val="clear" w:pos="482"/>
        </w:tabs>
        <w:spacing w:before="0" w:after="0"/>
        <w:ind w:left="482"/>
        <w:rPr>
          <w:rFonts w:ascii="Courier New" w:hAnsi="Courier New"/>
          <w:kern w:val="1"/>
          <w:lang w:val="en-GB" w:eastAsia="hi-IN" w:bidi="hi-IN"/>
        </w:rPr>
      </w:pPr>
      <w:bookmarkStart w:id="719" w:name="_Toc460834811"/>
      <w:bookmarkStart w:id="720" w:name="_Toc462152044"/>
      <w:r>
        <w:rPr>
          <w:rFonts w:ascii="Courier New" w:hAnsi="Courier New"/>
          <w:kern w:val="1"/>
          <w:lang w:val="en-GB" w:eastAsia="hi-IN" w:bidi="hi-IN"/>
        </w:rPr>
        <w:t>TIM: .....</w:t>
      </w:r>
      <w:bookmarkEnd w:id="719"/>
      <w:bookmarkEnd w:id="720"/>
    </w:p>
    <w:p w:rsidR="003D1908" w:rsidRDefault="00A46B31" w:rsidP="00D14B18">
      <w:pPr>
        <w:widowControl/>
        <w:numPr>
          <w:ilvl w:val="0"/>
          <w:numId w:val="10"/>
        </w:numPr>
        <w:tabs>
          <w:tab w:val="left" w:pos="482"/>
        </w:tabs>
        <w:suppressAutoHyphens/>
        <w:spacing w:before="120"/>
        <w:rPr>
          <w:szCs w:val="24"/>
          <w:lang w:eastAsia="hi-IN" w:bidi="hi-IN"/>
        </w:rPr>
      </w:pPr>
      <w:r>
        <w:rPr>
          <w:szCs w:val="24"/>
          <w:lang w:val="en-US" w:eastAsia="hi-IN" w:bidi="hi-IN"/>
        </w:rPr>
        <w:t xml:space="preserve">Per line, an utterance is transcribed. Every line is ended with an end-of-line symbol (carriage return). </w:t>
      </w:r>
      <w:r>
        <w:rPr>
          <w:szCs w:val="24"/>
          <w:lang w:eastAsia="hi-IN" w:bidi="hi-IN"/>
        </w:rPr>
        <w:t xml:space="preserve">Spaces </w:t>
      </w:r>
      <w:proofErr w:type="spellStart"/>
      <w:r>
        <w:rPr>
          <w:szCs w:val="24"/>
          <w:lang w:eastAsia="hi-IN" w:bidi="hi-IN"/>
        </w:rPr>
        <w:t>are</w:t>
      </w:r>
      <w:proofErr w:type="spellEnd"/>
      <w:r>
        <w:rPr>
          <w:szCs w:val="24"/>
          <w:lang w:eastAsia="hi-IN" w:bidi="hi-IN"/>
        </w:rPr>
        <w:t xml:space="preserve"> </w:t>
      </w:r>
      <w:proofErr w:type="spellStart"/>
      <w:r>
        <w:rPr>
          <w:szCs w:val="24"/>
          <w:lang w:eastAsia="hi-IN" w:bidi="hi-IN"/>
        </w:rPr>
        <w:t>allowed</w:t>
      </w:r>
      <w:proofErr w:type="spellEnd"/>
      <w:r>
        <w:rPr>
          <w:szCs w:val="24"/>
          <w:lang w:eastAsia="hi-IN" w:bidi="hi-IN"/>
        </w:rPr>
        <w:t xml:space="preserve"> </w:t>
      </w:r>
      <w:proofErr w:type="spellStart"/>
      <w:r>
        <w:rPr>
          <w:szCs w:val="24"/>
          <w:lang w:eastAsia="hi-IN" w:bidi="hi-IN"/>
        </w:rPr>
        <w:t>for</w:t>
      </w:r>
      <w:proofErr w:type="spellEnd"/>
      <w:r>
        <w:rPr>
          <w:szCs w:val="24"/>
          <w:lang w:eastAsia="hi-IN" w:bidi="hi-IN"/>
        </w:rPr>
        <w:t xml:space="preserve"> a </w:t>
      </w:r>
      <w:proofErr w:type="spellStart"/>
      <w:r>
        <w:rPr>
          <w:szCs w:val="24"/>
          <w:lang w:eastAsia="hi-IN" w:bidi="hi-IN"/>
        </w:rPr>
        <w:t>clear</w:t>
      </w:r>
      <w:proofErr w:type="spellEnd"/>
      <w:r>
        <w:rPr>
          <w:szCs w:val="24"/>
          <w:lang w:eastAsia="hi-IN" w:bidi="hi-IN"/>
        </w:rPr>
        <w:t xml:space="preserve"> </w:t>
      </w:r>
      <w:proofErr w:type="spellStart"/>
      <w:r>
        <w:rPr>
          <w:szCs w:val="24"/>
          <w:lang w:eastAsia="hi-IN" w:bidi="hi-IN"/>
        </w:rPr>
        <w:t>structure</w:t>
      </w:r>
      <w:proofErr w:type="spellEnd"/>
      <w:r>
        <w:rPr>
          <w:szCs w:val="24"/>
          <w:lang w:eastAsia="hi-IN" w:bidi="hi-IN"/>
        </w:rPr>
        <w:t>.</w:t>
      </w:r>
    </w:p>
    <w:p w:rsidR="003D1908" w:rsidRDefault="00A46B31">
      <w:pPr>
        <w:tabs>
          <w:tab w:val="clear" w:pos="482"/>
        </w:tabs>
        <w:spacing w:before="0" w:after="0"/>
        <w:ind w:left="482"/>
        <w:rPr>
          <w:rFonts w:ascii="Courier New" w:hAnsi="Courier New"/>
          <w:kern w:val="1"/>
          <w:lang w:eastAsia="hi-IN" w:bidi="hi-IN"/>
        </w:rPr>
      </w:pPr>
      <w:r>
        <w:rPr>
          <w:rFonts w:ascii="Courier New" w:hAnsi="Courier New"/>
          <w:kern w:val="1"/>
          <w:lang w:eastAsia="hi-IN" w:bidi="hi-IN"/>
        </w:rPr>
        <w:t>TOM: Hallo, Tim!</w:t>
      </w:r>
    </w:p>
    <w:p w:rsidR="003D1908" w:rsidRDefault="00A46B31">
      <w:pPr>
        <w:tabs>
          <w:tab w:val="clear" w:pos="482"/>
        </w:tabs>
        <w:spacing w:before="0" w:after="0"/>
        <w:ind w:left="482"/>
        <w:rPr>
          <w:rFonts w:ascii="Courier New" w:hAnsi="Courier New"/>
          <w:kern w:val="1"/>
          <w:lang w:eastAsia="hi-IN" w:bidi="hi-IN"/>
        </w:rPr>
      </w:pPr>
      <w:r>
        <w:rPr>
          <w:rFonts w:ascii="Courier New" w:hAnsi="Courier New"/>
          <w:kern w:val="1"/>
          <w:lang w:eastAsia="hi-IN" w:bidi="hi-IN"/>
        </w:rPr>
        <w:t xml:space="preserve">TIM: Hallo, Tom. </w:t>
      </w:r>
    </w:p>
    <w:p w:rsidR="003D1908" w:rsidRDefault="00A46B31">
      <w:pPr>
        <w:numPr>
          <w:ilvl w:val="0"/>
          <w:numId w:val="10"/>
        </w:numPr>
        <w:tabs>
          <w:tab w:val="left" w:pos="482"/>
        </w:tabs>
        <w:spacing w:before="120"/>
        <w:rPr>
          <w:szCs w:val="24"/>
          <w:lang w:val="en-US" w:eastAsia="hi-IN" w:bidi="hi-IN"/>
        </w:rPr>
      </w:pPr>
      <w:r>
        <w:rPr>
          <w:szCs w:val="24"/>
          <w:lang w:val="en-US" w:eastAsia="hi-IN" w:bidi="hi-IN"/>
        </w:rPr>
        <w:t>A transcription of non-verbal actions that accompany the utterances (i.e. that happen simultaneously), can be placed in square brackets before the utterance.</w:t>
      </w:r>
    </w:p>
    <w:p w:rsidR="003D1908" w:rsidRDefault="00A46B31">
      <w:pPr>
        <w:tabs>
          <w:tab w:val="clear" w:pos="482"/>
        </w:tabs>
        <w:spacing w:before="0" w:after="0"/>
        <w:ind w:left="482"/>
        <w:rPr>
          <w:rFonts w:ascii="Courier New" w:hAnsi="Courier New"/>
          <w:kern w:val="1"/>
          <w:lang w:val="en-GB" w:eastAsia="hi-IN" w:bidi="hi-IN"/>
        </w:rPr>
      </w:pPr>
      <w:r>
        <w:rPr>
          <w:rFonts w:ascii="Courier New" w:hAnsi="Courier New"/>
          <w:kern w:val="1"/>
          <w:lang w:val="en-GB" w:eastAsia="hi-IN" w:bidi="hi-IN"/>
        </w:rPr>
        <w:t>TOM: [</w:t>
      </w:r>
      <w:proofErr w:type="spellStart"/>
      <w:r>
        <w:rPr>
          <w:rFonts w:ascii="Courier New" w:hAnsi="Courier New"/>
          <w:kern w:val="1"/>
          <w:lang w:val="en-GB" w:eastAsia="hi-IN" w:bidi="hi-IN"/>
        </w:rPr>
        <w:t>winkt</w:t>
      </w:r>
      <w:proofErr w:type="spellEnd"/>
      <w:r>
        <w:rPr>
          <w:rFonts w:ascii="Courier New" w:hAnsi="Courier New"/>
          <w:kern w:val="1"/>
          <w:lang w:val="en-GB" w:eastAsia="hi-IN" w:bidi="hi-IN"/>
        </w:rPr>
        <w:t>] Hallo, Tim!</w:t>
      </w:r>
    </w:p>
    <w:p w:rsidR="003D1908" w:rsidRDefault="00A46B31">
      <w:pPr>
        <w:tabs>
          <w:tab w:val="clear" w:pos="482"/>
        </w:tabs>
        <w:spacing w:before="0" w:after="0"/>
        <w:ind w:left="482"/>
        <w:rPr>
          <w:rFonts w:ascii="Courier New" w:hAnsi="Courier New"/>
          <w:kern w:val="1"/>
          <w:lang w:val="en-GB" w:eastAsia="hi-IN" w:bidi="hi-IN"/>
        </w:rPr>
      </w:pPr>
      <w:r>
        <w:rPr>
          <w:rFonts w:ascii="Courier New" w:hAnsi="Courier New"/>
          <w:kern w:val="1"/>
          <w:lang w:val="en-GB" w:eastAsia="hi-IN" w:bidi="hi-IN"/>
        </w:rPr>
        <w:t>TIM: [</w:t>
      </w:r>
      <w:proofErr w:type="spellStart"/>
      <w:r>
        <w:rPr>
          <w:rFonts w:ascii="Courier New" w:hAnsi="Courier New"/>
          <w:kern w:val="1"/>
          <w:lang w:val="en-GB" w:eastAsia="hi-IN" w:bidi="hi-IN"/>
        </w:rPr>
        <w:t>winkt</w:t>
      </w:r>
      <w:proofErr w:type="spellEnd"/>
      <w:r>
        <w:rPr>
          <w:rFonts w:ascii="Courier New" w:hAnsi="Courier New"/>
          <w:kern w:val="1"/>
          <w:lang w:val="en-GB" w:eastAsia="hi-IN" w:bidi="hi-IN"/>
        </w:rPr>
        <w:t>] Hallo, Tom.</w:t>
      </w:r>
    </w:p>
    <w:p w:rsidR="003D1908" w:rsidRDefault="00A46B31">
      <w:pPr>
        <w:numPr>
          <w:ilvl w:val="0"/>
          <w:numId w:val="10"/>
        </w:numPr>
        <w:tabs>
          <w:tab w:val="left" w:pos="482"/>
        </w:tabs>
        <w:spacing w:before="120"/>
        <w:rPr>
          <w:szCs w:val="24"/>
          <w:lang w:val="en-US" w:eastAsia="hi-IN" w:bidi="hi-IN"/>
        </w:rPr>
      </w:pPr>
      <w:r>
        <w:rPr>
          <w:szCs w:val="24"/>
          <w:lang w:val="en-US" w:eastAsia="hi-IN" w:bidi="hi-IN"/>
        </w:rPr>
        <w:t>An annotation of the utterance (e.g. a translation) can be placed in curly brackets behind the utterance. It is placed into the same line as the associated utterance.</w:t>
      </w:r>
    </w:p>
    <w:p w:rsidR="003D1908" w:rsidRDefault="00A46B31">
      <w:pPr>
        <w:tabs>
          <w:tab w:val="clear" w:pos="482"/>
        </w:tabs>
        <w:spacing w:before="0" w:after="0"/>
        <w:ind w:left="482"/>
        <w:rPr>
          <w:rFonts w:ascii="Courier New" w:hAnsi="Courier New"/>
          <w:kern w:val="1"/>
          <w:lang w:val="en-US" w:eastAsia="hi-IN" w:bidi="hi-IN"/>
        </w:rPr>
      </w:pPr>
      <w:r>
        <w:rPr>
          <w:rFonts w:ascii="Courier New" w:hAnsi="Courier New"/>
          <w:kern w:val="1"/>
          <w:lang w:val="en-US" w:eastAsia="hi-IN" w:bidi="hi-IN"/>
        </w:rPr>
        <w:t>TOM: [</w:t>
      </w:r>
      <w:proofErr w:type="spellStart"/>
      <w:r>
        <w:rPr>
          <w:rFonts w:ascii="Courier New" w:hAnsi="Courier New"/>
          <w:kern w:val="1"/>
          <w:lang w:val="en-US" w:eastAsia="hi-IN" w:bidi="hi-IN"/>
        </w:rPr>
        <w:t>winkt</w:t>
      </w:r>
      <w:proofErr w:type="spellEnd"/>
      <w:r>
        <w:rPr>
          <w:rFonts w:ascii="Courier New" w:hAnsi="Courier New"/>
          <w:kern w:val="1"/>
          <w:lang w:val="en-US" w:eastAsia="hi-IN" w:bidi="hi-IN"/>
        </w:rPr>
        <w:t>] Hallo, Tim! {</w:t>
      </w:r>
      <w:proofErr w:type="spellStart"/>
      <w:r>
        <w:rPr>
          <w:rFonts w:ascii="Courier New" w:hAnsi="Courier New"/>
          <w:kern w:val="1"/>
          <w:lang w:val="en-US" w:eastAsia="hi-IN" w:bidi="hi-IN"/>
        </w:rPr>
        <w:t>Salut</w:t>
      </w:r>
      <w:proofErr w:type="spellEnd"/>
      <w:r>
        <w:rPr>
          <w:rFonts w:ascii="Courier New" w:hAnsi="Courier New"/>
          <w:kern w:val="1"/>
          <w:lang w:val="en-US" w:eastAsia="hi-IN" w:bidi="hi-IN"/>
        </w:rPr>
        <w:t>, Tim!}</w:t>
      </w:r>
    </w:p>
    <w:p w:rsidR="003D1908" w:rsidRDefault="00A46B31">
      <w:pPr>
        <w:tabs>
          <w:tab w:val="clear" w:pos="482"/>
        </w:tabs>
        <w:spacing w:before="0" w:after="0"/>
        <w:ind w:left="482"/>
        <w:rPr>
          <w:rFonts w:ascii="Courier New" w:hAnsi="Courier New"/>
          <w:kern w:val="1"/>
          <w:lang w:val="en-US" w:eastAsia="hi-IN" w:bidi="hi-IN"/>
        </w:rPr>
      </w:pPr>
      <w:r>
        <w:rPr>
          <w:rFonts w:ascii="Courier New" w:hAnsi="Courier New"/>
          <w:kern w:val="1"/>
          <w:lang w:val="en-US" w:eastAsia="hi-IN" w:bidi="hi-IN"/>
        </w:rPr>
        <w:t>TIM: [</w:t>
      </w:r>
      <w:proofErr w:type="spellStart"/>
      <w:r>
        <w:rPr>
          <w:rFonts w:ascii="Courier New" w:hAnsi="Courier New"/>
          <w:kern w:val="1"/>
          <w:lang w:val="en-US" w:eastAsia="hi-IN" w:bidi="hi-IN"/>
        </w:rPr>
        <w:t>winkt</w:t>
      </w:r>
      <w:proofErr w:type="spellEnd"/>
      <w:r>
        <w:rPr>
          <w:rFonts w:ascii="Courier New" w:hAnsi="Courier New"/>
          <w:kern w:val="1"/>
          <w:lang w:val="en-US" w:eastAsia="hi-IN" w:bidi="hi-IN"/>
        </w:rPr>
        <w:t>] Hallo, Tom. {</w:t>
      </w:r>
      <w:proofErr w:type="spellStart"/>
      <w:r>
        <w:rPr>
          <w:rFonts w:ascii="Courier New" w:hAnsi="Courier New"/>
          <w:kern w:val="1"/>
          <w:lang w:val="en-US" w:eastAsia="hi-IN" w:bidi="hi-IN"/>
        </w:rPr>
        <w:t>Salut</w:t>
      </w:r>
      <w:proofErr w:type="spellEnd"/>
      <w:r>
        <w:rPr>
          <w:rFonts w:ascii="Courier New" w:hAnsi="Courier New"/>
          <w:kern w:val="1"/>
          <w:lang w:val="en-US" w:eastAsia="hi-IN" w:bidi="hi-IN"/>
        </w:rPr>
        <w:t>, Tom!}</w:t>
      </w:r>
    </w:p>
    <w:p w:rsidR="003D1908" w:rsidRDefault="00A46B31" w:rsidP="00D14B18">
      <w:pPr>
        <w:widowControl/>
        <w:numPr>
          <w:ilvl w:val="0"/>
          <w:numId w:val="10"/>
        </w:numPr>
        <w:tabs>
          <w:tab w:val="left" w:pos="482"/>
        </w:tabs>
        <w:suppressAutoHyphens/>
        <w:spacing w:before="120"/>
        <w:rPr>
          <w:szCs w:val="24"/>
          <w:lang w:val="en-US" w:eastAsia="hi-IN" w:bidi="hi-IN"/>
        </w:rPr>
      </w:pPr>
      <w:r>
        <w:rPr>
          <w:szCs w:val="24"/>
          <w:lang w:val="en-US" w:eastAsia="hi-IN" w:bidi="hi-IN"/>
        </w:rPr>
        <w:t>Overlapping parts of the utterances of different speakers are placed into angle brackets. The closing angle bracket is followed by any desired string that indexes the overlapping of the utterances, followed by another closing angle bracket. Indexing should be done with numbers to simplify the readability. These numbers do not need to be in ascending order (it is necessary, however, that they are unambiguous). For an improved readability overlapping utterances can be indented with the help of tabs or spaces.</w:t>
      </w:r>
    </w:p>
    <w:p w:rsidR="003D1908" w:rsidRDefault="00A46B31">
      <w:pPr>
        <w:tabs>
          <w:tab w:val="clear" w:pos="482"/>
        </w:tabs>
        <w:spacing w:before="120" w:after="0"/>
        <w:ind w:left="482"/>
        <w:rPr>
          <w:rFonts w:ascii="Courier New" w:hAnsi="Courier New"/>
          <w:kern w:val="1"/>
          <w:lang w:val="en-US" w:eastAsia="hi-IN" w:bidi="hi-IN"/>
        </w:rPr>
      </w:pPr>
      <w:r>
        <w:rPr>
          <w:rFonts w:ascii="Courier New" w:hAnsi="Courier New"/>
          <w:kern w:val="1"/>
          <w:lang w:val="en-US" w:eastAsia="hi-IN" w:bidi="hi-IN"/>
        </w:rPr>
        <w:t>TOM: [</w:t>
      </w:r>
      <w:proofErr w:type="spellStart"/>
      <w:r>
        <w:rPr>
          <w:rFonts w:ascii="Courier New" w:hAnsi="Courier New"/>
          <w:kern w:val="1"/>
          <w:lang w:val="en-US" w:eastAsia="hi-IN" w:bidi="hi-IN"/>
        </w:rPr>
        <w:t>winkt</w:t>
      </w:r>
      <w:proofErr w:type="spellEnd"/>
      <w:r>
        <w:rPr>
          <w:rFonts w:ascii="Courier New" w:hAnsi="Courier New"/>
          <w:kern w:val="1"/>
          <w:lang w:val="en-US" w:eastAsia="hi-IN" w:bidi="hi-IN"/>
        </w:rPr>
        <w:t>] Hallo, &lt;Tim!&gt;1&gt; {</w:t>
      </w:r>
      <w:proofErr w:type="spellStart"/>
      <w:r>
        <w:rPr>
          <w:rFonts w:ascii="Courier New" w:hAnsi="Courier New"/>
          <w:kern w:val="1"/>
          <w:lang w:val="en-US" w:eastAsia="hi-IN" w:bidi="hi-IN"/>
        </w:rPr>
        <w:t>Salut</w:t>
      </w:r>
      <w:proofErr w:type="spellEnd"/>
      <w:r>
        <w:rPr>
          <w:rFonts w:ascii="Courier New" w:hAnsi="Courier New"/>
          <w:kern w:val="1"/>
          <w:lang w:val="en-US" w:eastAsia="hi-IN" w:bidi="hi-IN"/>
        </w:rPr>
        <w:t>, Tim!}</w:t>
      </w:r>
    </w:p>
    <w:p w:rsidR="003D1908" w:rsidRDefault="00A46B31">
      <w:pPr>
        <w:tabs>
          <w:tab w:val="clear" w:pos="482"/>
        </w:tabs>
        <w:spacing w:before="0" w:after="0"/>
        <w:ind w:left="482"/>
        <w:rPr>
          <w:rFonts w:ascii="Courier New" w:hAnsi="Courier New"/>
          <w:kern w:val="1"/>
          <w:lang w:val="en-US" w:eastAsia="hi-IN" w:bidi="hi-IN"/>
        </w:rPr>
      </w:pPr>
      <w:r>
        <w:rPr>
          <w:rFonts w:ascii="Courier New" w:hAnsi="Courier New"/>
          <w:kern w:val="1"/>
          <w:lang w:val="en-US" w:eastAsia="hi-IN" w:bidi="hi-IN"/>
        </w:rPr>
        <w:t>TIM: [</w:t>
      </w:r>
      <w:proofErr w:type="spellStart"/>
      <w:r>
        <w:rPr>
          <w:rFonts w:ascii="Courier New" w:hAnsi="Courier New"/>
          <w:kern w:val="1"/>
          <w:lang w:val="en-US" w:eastAsia="hi-IN" w:bidi="hi-IN"/>
        </w:rPr>
        <w:t>winkt</w:t>
      </w:r>
      <w:proofErr w:type="spellEnd"/>
      <w:r>
        <w:rPr>
          <w:rFonts w:ascii="Courier New" w:hAnsi="Courier New"/>
          <w:kern w:val="1"/>
          <w:lang w:val="en-US" w:eastAsia="hi-IN" w:bidi="hi-IN"/>
        </w:rPr>
        <w:t>] &lt;Hallo&gt;1&gt;, Tom. {</w:t>
      </w:r>
      <w:proofErr w:type="spellStart"/>
      <w:r>
        <w:rPr>
          <w:rFonts w:ascii="Courier New" w:hAnsi="Courier New"/>
          <w:kern w:val="1"/>
          <w:lang w:val="en-US" w:eastAsia="hi-IN" w:bidi="hi-IN"/>
        </w:rPr>
        <w:t>Salut</w:t>
      </w:r>
      <w:proofErr w:type="spellEnd"/>
      <w:r>
        <w:rPr>
          <w:rFonts w:ascii="Courier New" w:hAnsi="Courier New"/>
          <w:kern w:val="1"/>
          <w:lang w:val="en-US" w:eastAsia="hi-IN" w:bidi="hi-IN"/>
        </w:rPr>
        <w:t>, Tom!}</w:t>
      </w:r>
    </w:p>
    <w:p w:rsidR="003D1908" w:rsidRDefault="00A46B31" w:rsidP="00D14B18">
      <w:pPr>
        <w:widowControl/>
        <w:numPr>
          <w:ilvl w:val="0"/>
          <w:numId w:val="10"/>
        </w:numPr>
        <w:tabs>
          <w:tab w:val="left" w:pos="482"/>
        </w:tabs>
        <w:suppressAutoHyphens/>
        <w:spacing w:before="120"/>
        <w:rPr>
          <w:lang w:val="en-US"/>
        </w:rPr>
      </w:pPr>
      <w:r>
        <w:rPr>
          <w:szCs w:val="24"/>
          <w:lang w:val="en-US" w:eastAsia="hi-IN" w:bidi="hi-IN"/>
        </w:rPr>
        <w:t>Square, curly and angle brackets may only be used as specified above. They should not occur within the transcription in any other way</w:t>
      </w:r>
      <w:r>
        <w:rPr>
          <w:rStyle w:val="Nummerierung1Char"/>
          <w:rFonts w:ascii="Times New Roman" w:hAnsi="Times New Roman"/>
          <w:lang w:val="en-US"/>
        </w:rPr>
        <w:t>.</w:t>
      </w:r>
    </w:p>
    <w:p w:rsidR="003D1908" w:rsidRDefault="003D1908" w:rsidP="00B85A3F">
      <w:pPr>
        <w:pStyle w:val="Querverweise"/>
        <w:sectPr w:rsidR="003D1908" w:rsidSect="00372541">
          <w:headerReference w:type="default" r:id="rId447"/>
          <w:pgSz w:w="11906" w:h="16838" w:code="9"/>
          <w:pgMar w:top="1417" w:right="1133" w:bottom="1134" w:left="1417" w:header="624" w:footer="624" w:gutter="0"/>
          <w:cols w:space="720"/>
          <w:docGrid w:linePitch="326"/>
        </w:sectPr>
      </w:pPr>
    </w:p>
    <w:p w:rsidR="003D1908" w:rsidRDefault="00A46B31">
      <w:pPr>
        <w:pStyle w:val="berschrift1"/>
      </w:pPr>
      <w:bookmarkStart w:id="721" w:name="_Ref472712819"/>
      <w:bookmarkStart w:id="722" w:name="_Ref472774862"/>
      <w:bookmarkStart w:id="723" w:name="_Ref472774872"/>
      <w:bookmarkStart w:id="724" w:name="_Ref472774991"/>
      <w:bookmarkStart w:id="725" w:name="_Toc472960886"/>
      <w:r>
        <w:lastRenderedPageBreak/>
        <w:t>APPENDIX B: SEGMENTATION ALGORITHMS</w:t>
      </w:r>
      <w:bookmarkEnd w:id="721"/>
      <w:bookmarkEnd w:id="722"/>
      <w:bookmarkEnd w:id="723"/>
      <w:bookmarkEnd w:id="724"/>
      <w:bookmarkEnd w:id="725"/>
    </w:p>
    <w:p w:rsidR="00DD7080" w:rsidRPr="00DD7080" w:rsidRDefault="00DD7080" w:rsidP="00DD7080">
      <w:pPr>
        <w:pStyle w:val="Standard-BlockCharCharChar"/>
      </w:pPr>
    </w:p>
    <w:p w:rsidR="003D1908" w:rsidRDefault="00A46B31">
      <w:pPr>
        <w:pStyle w:val="berschrift2"/>
      </w:pPr>
      <w:bookmarkStart w:id="726" w:name="_Toc472960887"/>
      <w:r>
        <w:t xml:space="preserve">General </w:t>
      </w:r>
      <w:r w:rsidR="0059080F">
        <w:t>i</w:t>
      </w:r>
      <w:r>
        <w:t>nformation on Segmentation</w:t>
      </w:r>
      <w:bookmarkEnd w:id="726"/>
    </w:p>
    <w:p w:rsidR="003D1908" w:rsidRDefault="00A46B31" w:rsidP="00CE6849">
      <w:pPr>
        <w:pStyle w:val="Standard-BlockCharCharChar"/>
      </w:pPr>
      <w:r>
        <w:t>Segmentation is an operation that is normally applied to the transcription after it has been completed. Segmentation can be used for numerou</w:t>
      </w:r>
      <w:r w:rsidR="009468F6">
        <w:t>s purposes which can be summaris</w:t>
      </w:r>
      <w:r>
        <w:t>ed with the following keywords:</w:t>
      </w:r>
    </w:p>
    <w:p w:rsidR="003D1908" w:rsidRDefault="00A46B31" w:rsidP="008338F0">
      <w:pPr>
        <w:pStyle w:val="Aufzhlungszeichen1"/>
      </w:pPr>
      <w:r>
        <w:t xml:space="preserve">The automatic generating of additional </w:t>
      </w:r>
      <w:r>
        <w:rPr>
          <w:u w:val="single"/>
        </w:rPr>
        <w:t>representations</w:t>
      </w:r>
      <w:r>
        <w:t xml:space="preserve"> for a transcription for example the output of a transcription as an utterance list (cf. e.g. </w:t>
      </w:r>
      <w:r w:rsidR="002C3238" w:rsidRPr="002C3238">
        <w:rPr>
          <w:rStyle w:val="Menufunction"/>
        </w:rPr>
        <w:fldChar w:fldCharType="begin"/>
      </w:r>
      <w:r w:rsidR="002C3238" w:rsidRPr="002C3238">
        <w:rPr>
          <w:rStyle w:val="Menufunction"/>
        </w:rPr>
        <w:instrText xml:space="preserve"> REF _Ref472790726 \h </w:instrText>
      </w:r>
      <w:r w:rsidR="002C3238">
        <w:rPr>
          <w:rStyle w:val="Menufunction"/>
        </w:rPr>
        <w:instrText xml:space="preserve"> \* MERGEFORMAT </w:instrText>
      </w:r>
      <w:r w:rsidR="002C3238" w:rsidRPr="002C3238">
        <w:rPr>
          <w:rStyle w:val="Menufunction"/>
        </w:rPr>
      </w:r>
      <w:r w:rsidR="002C3238" w:rsidRPr="002C3238">
        <w:rPr>
          <w:rStyle w:val="Menufunction"/>
        </w:rPr>
        <w:fldChar w:fldCharType="separate"/>
      </w:r>
      <w:r w:rsidR="003E68CF" w:rsidRPr="003E68CF">
        <w:rPr>
          <w:rStyle w:val="Menufunction"/>
        </w:rPr>
        <w:t>Transcription &gt; Transformation…</w:t>
      </w:r>
      <w:r w:rsidR="002C3238" w:rsidRPr="002C3238">
        <w:rPr>
          <w:rStyle w:val="Menufunction"/>
        </w:rPr>
        <w:fldChar w:fldCharType="end"/>
      </w:r>
      <w:r>
        <w:t xml:space="preserve"> or </w:t>
      </w:r>
      <w:r w:rsidR="002C3238" w:rsidRPr="002C3238">
        <w:rPr>
          <w:rStyle w:val="Menufunction"/>
        </w:rPr>
        <w:fldChar w:fldCharType="begin"/>
      </w:r>
      <w:r w:rsidR="002C3238" w:rsidRPr="002C3238">
        <w:rPr>
          <w:rStyle w:val="Menufunction"/>
        </w:rPr>
        <w:instrText xml:space="preserve"> REF _Ref472790737 \h </w:instrText>
      </w:r>
      <w:r w:rsidR="002C3238">
        <w:rPr>
          <w:rStyle w:val="Menufunction"/>
        </w:rPr>
        <w:instrText xml:space="preserve"> \* MERGEFORMAT </w:instrText>
      </w:r>
      <w:r w:rsidR="002C3238" w:rsidRPr="002C3238">
        <w:rPr>
          <w:rStyle w:val="Menufunction"/>
        </w:rPr>
      </w:r>
      <w:r w:rsidR="002C3238" w:rsidRPr="002C3238">
        <w:rPr>
          <w:rStyle w:val="Menufunction"/>
        </w:rPr>
        <w:fldChar w:fldCharType="separate"/>
      </w:r>
      <w:r w:rsidR="003E68CF" w:rsidRPr="003E68CF">
        <w:rPr>
          <w:rStyle w:val="Menufunction"/>
        </w:rPr>
        <w:t>File &gt; Output...</w:t>
      </w:r>
      <w:r w:rsidR="002C3238" w:rsidRPr="002C3238">
        <w:rPr>
          <w:rStyle w:val="Menufunction"/>
        </w:rPr>
        <w:fldChar w:fldCharType="end"/>
      </w:r>
      <w:r w:rsidRPr="002C3238">
        <w:rPr>
          <w:rStyle w:val="Menufunction"/>
        </w:rPr>
        <w:t xml:space="preserve"> </w:t>
      </w:r>
      <w:r>
        <w:rPr>
          <w:rStyle w:val="Menufunction"/>
        </w:rPr>
        <w:t>&gt; GAT transcript</w:t>
      </w:r>
      <w:r>
        <w:t>).</w:t>
      </w:r>
    </w:p>
    <w:p w:rsidR="003D1908" w:rsidRDefault="00A46B31" w:rsidP="008338F0">
      <w:pPr>
        <w:pStyle w:val="Aufzhlungszeichen1"/>
      </w:pPr>
      <w:r>
        <w:t xml:space="preserve">The splitting of the transcription into relevant (linguistic) analysis units that are used in the computer-assisted evaluation of a transcription or a transcription corpus. The analysis instrument “Alphabetic Wordlist” (cf. e.g. </w:t>
      </w:r>
      <w:r w:rsidR="002C3238" w:rsidRPr="002C3238">
        <w:rPr>
          <w:rStyle w:val="Menufunction"/>
        </w:rPr>
        <w:fldChar w:fldCharType="begin"/>
      </w:r>
      <w:r w:rsidR="002C3238" w:rsidRPr="002C3238">
        <w:rPr>
          <w:rStyle w:val="Menufunction"/>
        </w:rPr>
        <w:instrText xml:space="preserve"> REF _Ref472790767 \h </w:instrText>
      </w:r>
      <w:r w:rsidR="002C3238">
        <w:rPr>
          <w:rStyle w:val="Menufunction"/>
        </w:rPr>
        <w:instrText xml:space="preserve"> \* MERGEFORMAT </w:instrText>
      </w:r>
      <w:r w:rsidR="002C3238" w:rsidRPr="002C3238">
        <w:rPr>
          <w:rStyle w:val="Menufunction"/>
        </w:rPr>
      </w:r>
      <w:r w:rsidR="002C3238" w:rsidRPr="002C3238">
        <w:rPr>
          <w:rStyle w:val="Menufunction"/>
        </w:rPr>
        <w:fldChar w:fldCharType="separate"/>
      </w:r>
      <w:r w:rsidR="003E68CF" w:rsidRPr="003E68CF">
        <w:rPr>
          <w:rStyle w:val="Menufunction"/>
        </w:rPr>
        <w:t>Transcription &gt; Word list…</w:t>
      </w:r>
      <w:r w:rsidR="002C3238" w:rsidRPr="002C3238">
        <w:rPr>
          <w:rStyle w:val="Menufunction"/>
        </w:rPr>
        <w:fldChar w:fldCharType="end"/>
      </w:r>
      <w:r>
        <w:t xml:space="preserve">) requires the transcription to be segmented into words, and the counting of segments (cf. e.g. </w:t>
      </w:r>
      <w:r w:rsidR="002C3238" w:rsidRPr="002C3238">
        <w:rPr>
          <w:rStyle w:val="Menufunction"/>
        </w:rPr>
        <w:fldChar w:fldCharType="begin"/>
      </w:r>
      <w:r w:rsidR="002C3238" w:rsidRPr="002C3238">
        <w:rPr>
          <w:rStyle w:val="Menufunction"/>
        </w:rPr>
        <w:instrText xml:space="preserve"> REF _Ref472790781 \h </w:instrText>
      </w:r>
      <w:r w:rsidR="002C3238">
        <w:rPr>
          <w:rStyle w:val="Menufunction"/>
        </w:rPr>
        <w:instrText xml:space="preserve"> \* MERGEFORMAT </w:instrText>
      </w:r>
      <w:r w:rsidR="002C3238" w:rsidRPr="002C3238">
        <w:rPr>
          <w:rStyle w:val="Menufunction"/>
        </w:rPr>
      </w:r>
      <w:r w:rsidR="002C3238" w:rsidRPr="002C3238">
        <w:rPr>
          <w:rStyle w:val="Menufunction"/>
        </w:rPr>
        <w:fldChar w:fldCharType="separate"/>
      </w:r>
      <w:r w:rsidR="003E68CF" w:rsidRPr="003E68CF">
        <w:rPr>
          <w:rStyle w:val="Menufunction"/>
        </w:rPr>
        <w:t>Transcription &gt; Count Segments…</w:t>
      </w:r>
      <w:r w:rsidR="002C3238" w:rsidRPr="002C3238">
        <w:rPr>
          <w:rStyle w:val="Menufunction"/>
        </w:rPr>
        <w:fldChar w:fldCharType="end"/>
      </w:r>
      <w:r>
        <w:t>) requires the prior segmentation of the units to be counted.</w:t>
      </w:r>
    </w:p>
    <w:p w:rsidR="003D1908" w:rsidRDefault="00A46B31" w:rsidP="006C6615">
      <w:pPr>
        <w:pStyle w:val="Standard-BlockCharCharChar"/>
      </w:pPr>
      <w:r>
        <w:t>This introduction sheds light on the general segmentation functionality. For a detailed description of individual menu items, s</w:t>
      </w:r>
      <w:r w:rsidR="002C3238">
        <w:t xml:space="preserve">ee the respective section in </w:t>
      </w:r>
      <w:r w:rsidR="002C3238" w:rsidRPr="002C3238">
        <w:rPr>
          <w:rStyle w:val="QuerverweiseZchn"/>
        </w:rPr>
        <w:t>Chapter IV:</w:t>
      </w:r>
      <w:r w:rsidRPr="002C3238">
        <w:rPr>
          <w:rStyle w:val="QuerverweiseZchn"/>
        </w:rPr>
        <w:t xml:space="preserve"> </w:t>
      </w:r>
      <w:r w:rsidR="002C3238" w:rsidRPr="00B85A3F">
        <w:rPr>
          <w:rStyle w:val="QuerverweiseZchn"/>
        </w:rPr>
        <w:fldChar w:fldCharType="begin"/>
      </w:r>
      <w:r w:rsidR="002C3238" w:rsidRPr="00B85A3F">
        <w:rPr>
          <w:rStyle w:val="QuerverweiseZchn"/>
        </w:rPr>
        <w:instrText xml:space="preserve"> REF _Ref472790839 \h  \* MERGEFORMAT </w:instrText>
      </w:r>
      <w:r w:rsidR="002C3238" w:rsidRPr="00B85A3F">
        <w:rPr>
          <w:rStyle w:val="QuerverweiseZchn"/>
        </w:rPr>
      </w:r>
      <w:r w:rsidR="002C3238" w:rsidRPr="00B85A3F">
        <w:rPr>
          <w:rStyle w:val="QuerverweiseZchn"/>
        </w:rPr>
        <w:fldChar w:fldCharType="separate"/>
      </w:r>
      <w:r w:rsidR="00B85A3F" w:rsidRPr="00B85A3F">
        <w:rPr>
          <w:rStyle w:val="QuerverweiseZchn"/>
        </w:rPr>
        <w:t>Function Reference</w:t>
      </w:r>
      <w:r w:rsidR="002C3238" w:rsidRPr="00B85A3F">
        <w:rPr>
          <w:rStyle w:val="QuerverweiseZchn"/>
        </w:rPr>
        <w:fldChar w:fldCharType="end"/>
      </w:r>
      <w:r w:rsidR="006C6615" w:rsidRPr="006C6615">
        <w:t>.</w:t>
      </w:r>
    </w:p>
    <w:p w:rsidR="006C6615" w:rsidRPr="006C6615" w:rsidRDefault="006C6615" w:rsidP="006C6615">
      <w:pPr>
        <w:pStyle w:val="Standard-BlockCharCharChar"/>
      </w:pPr>
    </w:p>
    <w:p w:rsidR="003D1908" w:rsidRDefault="00A46B31">
      <w:pPr>
        <w:pStyle w:val="berschrift2"/>
      </w:pPr>
      <w:bookmarkStart w:id="727" w:name="_Toc69129899"/>
      <w:bookmarkStart w:id="728" w:name="_Toc69130040"/>
      <w:bookmarkStart w:id="729" w:name="_Toc227559819"/>
      <w:bookmarkStart w:id="730" w:name="_Toc472960888"/>
      <w:r>
        <w:t>What to segment?</w:t>
      </w:r>
      <w:bookmarkEnd w:id="727"/>
      <w:bookmarkEnd w:id="728"/>
      <w:bookmarkEnd w:id="729"/>
      <w:bookmarkEnd w:id="730"/>
    </w:p>
    <w:p w:rsidR="003D1908" w:rsidRDefault="00A46B31" w:rsidP="00CE6849">
      <w:pPr>
        <w:pStyle w:val="Standard-BlockCharCharChar"/>
      </w:pPr>
      <w:r>
        <w:rPr>
          <w:rFonts w:eastAsia="Calibri"/>
        </w:rPr>
        <w:t>Firstly</w:t>
      </w:r>
      <w:r w:rsidR="002C3238">
        <w:rPr>
          <w:rFonts w:eastAsia="Calibri"/>
        </w:rPr>
        <w:t>,</w:t>
      </w:r>
      <w:r>
        <w:rPr>
          <w:rFonts w:eastAsia="Calibri"/>
        </w:rPr>
        <w:t xml:space="preserve"> it should be noted that the material to be segmented is normally only located </w:t>
      </w:r>
      <w:r w:rsidRPr="008C6634">
        <w:rPr>
          <w:rFonts w:eastAsia="Calibri"/>
        </w:rPr>
        <w:t>in the tiers of type “T(ranscription)”</w:t>
      </w:r>
      <w:r>
        <w:rPr>
          <w:rFonts w:eastAsia="Calibri"/>
        </w:rPr>
        <w:t>, i.e. there, where the verbal action of a speaker is transcribed orthographically or literarily.</w:t>
      </w:r>
      <w:r>
        <w:t xml:space="preserve"> </w:t>
      </w:r>
      <w:r>
        <w:rPr>
          <w:rFonts w:eastAsia="Calibri"/>
        </w:rPr>
        <w:t>Neither tiers of type “D(escription)” for non-verbal action, gestures and facial expressions etc.</w:t>
      </w:r>
      <w:r w:rsidR="002C3238">
        <w:rPr>
          <w:rFonts w:eastAsia="Calibri"/>
        </w:rPr>
        <w:t>,</w:t>
      </w:r>
      <w:r>
        <w:rPr>
          <w:rFonts w:eastAsia="Calibri"/>
        </w:rPr>
        <w:t xml:space="preserve"> n</w:t>
      </w:r>
      <w:r w:rsidR="002C3238">
        <w:rPr>
          <w:rFonts w:eastAsia="Calibri"/>
        </w:rPr>
        <w:t>or tiers of type “A(nnotation)”</w:t>
      </w:r>
      <w:r>
        <w:rPr>
          <w:rFonts w:eastAsia="Calibri"/>
        </w:rPr>
        <w:t xml:space="preserve"> for annotated elements such as translations and comments, are to be segmented</w:t>
      </w:r>
      <w:r>
        <w:t>. In the following transcription extracts</w:t>
      </w:r>
      <w:r w:rsidR="002C3238">
        <w:t>,</w:t>
      </w:r>
      <w:r>
        <w:t xml:space="preserve"> only the first and third tier are considered for segmentation, while the second and fourth tier (that are of type “A” because they are translations) are not considered:</w:t>
      </w:r>
    </w:p>
    <w:p w:rsidR="003D1908" w:rsidRDefault="00A46B31">
      <w:pPr>
        <w:pStyle w:val="GraphikFormat"/>
      </w:pPr>
      <w:r>
        <w:rPr>
          <w:noProof/>
          <w:lang w:eastAsia="de-DE"/>
        </w:rPr>
        <w:drawing>
          <wp:inline distT="0" distB="0" distL="0" distR="0" wp14:anchorId="0449FD59" wp14:editId="2588FD60">
            <wp:extent cx="5753768" cy="857533"/>
            <wp:effectExtent l="0" t="0" r="0" b="0"/>
            <wp:docPr id="268" name="Bild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448" cstate="print">
                      <a:extLst>
                        <a:ext uri="{BEBA8EAE-BF5A-486C-A8C5-ECC9F3942E4B}">
                          <a14:imgProps xmlns:a14="http://schemas.microsoft.com/office/drawing/2010/main">
                            <a14:imgLayer r:embed="rId449">
                              <a14:imgEffect>
                                <a14:saturation sat="39000"/>
                              </a14:imgEffect>
                              <a14:imgEffect>
                                <a14:brightnessContrast bright="21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770507" cy="860028"/>
                    </a:xfrm>
                    <a:prstGeom prst="rect">
                      <a:avLst/>
                    </a:prstGeom>
                    <a:noFill/>
                    <a:ln>
                      <a:noFill/>
                    </a:ln>
                    <a:effectLst>
                      <a:glow>
                        <a:schemeClr val="accent1"/>
                      </a:glow>
                    </a:effectLst>
                  </pic:spPr>
                </pic:pic>
              </a:graphicData>
            </a:graphic>
          </wp:inline>
        </w:drawing>
      </w:r>
    </w:p>
    <w:p w:rsidR="003D1908" w:rsidRDefault="00A46B31">
      <w:pPr>
        <w:rPr>
          <w:szCs w:val="24"/>
          <w:lang w:val="en-US"/>
        </w:rPr>
      </w:pPr>
      <w:r>
        <w:rPr>
          <w:rFonts w:eastAsia="Calibri"/>
          <w:szCs w:val="22"/>
          <w:lang w:val="en-GB"/>
        </w:rPr>
        <w:t>Within a tier of type “T”</w:t>
      </w:r>
      <w:r w:rsidR="002C3238">
        <w:rPr>
          <w:rFonts w:eastAsia="Calibri"/>
          <w:szCs w:val="22"/>
          <w:lang w:val="en-GB"/>
        </w:rPr>
        <w:t>, segmentation is a step-by-</w:t>
      </w:r>
      <w:r>
        <w:rPr>
          <w:rFonts w:eastAsia="Calibri"/>
          <w:szCs w:val="22"/>
          <w:lang w:val="en-GB"/>
        </w:rPr>
        <w:t xml:space="preserve">step process along the segment chain unit. Such a segment chain is defined as a chain of events without temporal interruptions. These segment chains can easily be observed in the Editor: By </w:t>
      </w:r>
      <w:r w:rsidR="002C3238">
        <w:rPr>
          <w:rFonts w:eastAsia="Calibri"/>
          <w:szCs w:val="22"/>
          <w:lang w:val="en-GB"/>
        </w:rPr>
        <w:t>default,</w:t>
      </w:r>
      <w:r>
        <w:rPr>
          <w:rFonts w:eastAsia="Calibri"/>
          <w:szCs w:val="22"/>
          <w:lang w:val="en-GB"/>
        </w:rPr>
        <w:t xml:space="preserve"> they are highlighted in white between two sections highlighted in grey. The example above thus contains four segment chains</w:t>
      </w:r>
      <w:r>
        <w:rPr>
          <w:szCs w:val="24"/>
          <w:lang w:val="en-US"/>
        </w:rPr>
        <w:t>:</w:t>
      </w:r>
    </w:p>
    <w:p w:rsidR="003D1908" w:rsidRDefault="00A46B31">
      <w:pPr>
        <w:tabs>
          <w:tab w:val="left" w:pos="1134"/>
        </w:tabs>
        <w:spacing w:before="0" w:after="0"/>
        <w:ind w:left="482"/>
        <w:rPr>
          <w:rFonts w:ascii="Courier New" w:hAnsi="Courier New" w:cs="Courier New"/>
          <w:lang w:eastAsia="de-DE"/>
        </w:rPr>
      </w:pPr>
      <w:r>
        <w:rPr>
          <w:rFonts w:ascii="Courier New" w:hAnsi="Courier New" w:cs="Courier New"/>
          <w:b/>
          <w:lang w:val="en-US" w:eastAsia="de-DE"/>
        </w:rPr>
        <w:t>KLA:</w:t>
      </w:r>
      <w:r>
        <w:rPr>
          <w:rFonts w:ascii="Courier New" w:hAnsi="Courier New" w:cs="Courier New"/>
          <w:lang w:val="en-US" w:eastAsia="de-DE"/>
        </w:rPr>
        <w:tab/>
        <w:t xml:space="preserve">Oh, da </w:t>
      </w:r>
      <w:proofErr w:type="spellStart"/>
      <w:r>
        <w:rPr>
          <w:rFonts w:ascii="Courier New" w:hAnsi="Courier New" w:cs="Courier New"/>
          <w:lang w:val="en-US" w:eastAsia="de-DE"/>
        </w:rPr>
        <w:t>kommt</w:t>
      </w:r>
      <w:proofErr w:type="spellEnd"/>
      <w:r>
        <w:rPr>
          <w:rFonts w:ascii="Courier New" w:hAnsi="Courier New" w:cs="Courier New"/>
          <w:lang w:val="en-US" w:eastAsia="de-DE"/>
        </w:rPr>
        <w:t xml:space="preserve"> </w:t>
      </w:r>
      <w:proofErr w:type="spellStart"/>
      <w:r>
        <w:rPr>
          <w:rFonts w:ascii="Courier New" w:hAnsi="Courier New" w:cs="Courier New"/>
          <w:lang w:val="en-US" w:eastAsia="de-DE"/>
        </w:rPr>
        <w:t>einer</w:t>
      </w:r>
      <w:proofErr w:type="spellEnd"/>
      <w:r>
        <w:rPr>
          <w:rFonts w:ascii="Courier New" w:hAnsi="Courier New" w:cs="Courier New"/>
          <w:lang w:val="en-US" w:eastAsia="de-DE"/>
        </w:rPr>
        <w:t xml:space="preserve">. </w:t>
      </w:r>
      <w:r>
        <w:rPr>
          <w:rFonts w:ascii="Courier New" w:hAnsi="Courier New" w:cs="Courier New"/>
          <w:lang w:eastAsia="de-DE"/>
        </w:rPr>
        <w:t xml:space="preserve">Kommt noch einer. ((hustet)) </w:t>
      </w:r>
      <w:proofErr w:type="spellStart"/>
      <w:r>
        <w:rPr>
          <w:rFonts w:ascii="Courier New" w:hAnsi="Courier New" w:cs="Courier New"/>
          <w:lang w:eastAsia="de-DE"/>
        </w:rPr>
        <w:t>Wa</w:t>
      </w:r>
      <w:proofErr w:type="spellEnd"/>
      <w:r>
        <w:rPr>
          <w:rFonts w:ascii="Courier New" w:hAnsi="Courier New" w:cs="Courier New"/>
          <w:lang w:eastAsia="de-DE"/>
        </w:rPr>
        <w:t>/?</w:t>
      </w:r>
    </w:p>
    <w:p w:rsidR="003D1908" w:rsidRDefault="00A46B31">
      <w:pPr>
        <w:tabs>
          <w:tab w:val="left" w:pos="1134"/>
        </w:tabs>
        <w:spacing w:before="0" w:after="0"/>
        <w:ind w:left="482"/>
        <w:rPr>
          <w:rFonts w:ascii="Courier New" w:hAnsi="Courier New" w:cs="Courier New"/>
          <w:lang w:val="pl-PL" w:eastAsia="de-DE"/>
        </w:rPr>
      </w:pPr>
      <w:r>
        <w:rPr>
          <w:rFonts w:ascii="Courier New" w:hAnsi="Courier New" w:cs="Courier New"/>
          <w:b/>
          <w:lang w:val="pl-PL" w:eastAsia="de-DE"/>
        </w:rPr>
        <w:t>ERW:</w:t>
      </w:r>
      <w:r>
        <w:rPr>
          <w:rFonts w:ascii="Courier New" w:hAnsi="Courier New" w:cs="Courier New"/>
          <w:lang w:val="pl-PL" w:eastAsia="de-DE"/>
        </w:rPr>
        <w:tab/>
        <w:t>((hustet)).</w:t>
      </w:r>
    </w:p>
    <w:p w:rsidR="003D1908" w:rsidRDefault="00A46B31">
      <w:pPr>
        <w:tabs>
          <w:tab w:val="left" w:pos="1134"/>
        </w:tabs>
        <w:spacing w:before="0" w:after="0"/>
        <w:ind w:left="482"/>
        <w:rPr>
          <w:rFonts w:ascii="Courier New" w:hAnsi="Courier New" w:cs="Courier New"/>
          <w:lang w:val="pl-PL" w:eastAsia="de-DE"/>
        </w:rPr>
      </w:pPr>
      <w:r>
        <w:rPr>
          <w:rFonts w:ascii="Courier New" w:hAnsi="Courier New" w:cs="Courier New"/>
          <w:b/>
          <w:lang w:val="pl-PL" w:eastAsia="de-DE"/>
        </w:rPr>
        <w:t>ERW:</w:t>
      </w:r>
      <w:r>
        <w:rPr>
          <w:rFonts w:ascii="Courier New" w:hAnsi="Courier New" w:cs="Courier New"/>
          <w:lang w:val="pl-PL" w:eastAsia="de-DE"/>
        </w:rPr>
        <w:tab/>
        <w:t>Och nee, dat jiwet ja nich.</w:t>
      </w:r>
    </w:p>
    <w:p w:rsidR="00D14B18" w:rsidRDefault="00A46B31">
      <w:pPr>
        <w:tabs>
          <w:tab w:val="left" w:pos="1134"/>
        </w:tabs>
        <w:spacing w:before="0" w:after="0"/>
        <w:ind w:left="482"/>
        <w:rPr>
          <w:rFonts w:ascii="Courier New" w:hAnsi="Courier New" w:cs="Courier New"/>
          <w:lang w:eastAsia="de-DE"/>
        </w:rPr>
      </w:pPr>
      <w:r>
        <w:rPr>
          <w:rFonts w:ascii="Courier New" w:hAnsi="Courier New" w:cs="Courier New"/>
          <w:b/>
          <w:lang w:eastAsia="de-DE"/>
        </w:rPr>
        <w:t>KLA:</w:t>
      </w:r>
      <w:r>
        <w:rPr>
          <w:rFonts w:ascii="Courier New" w:hAnsi="Courier New" w:cs="Courier New"/>
          <w:lang w:eastAsia="de-DE"/>
        </w:rPr>
        <w:tab/>
        <w:t xml:space="preserve">Oh, </w:t>
      </w:r>
      <w:proofErr w:type="spellStart"/>
      <w:r>
        <w:rPr>
          <w:rFonts w:ascii="Courier New" w:hAnsi="Courier New" w:cs="Courier New"/>
          <w:lang w:eastAsia="de-DE"/>
        </w:rPr>
        <w:t>dat</w:t>
      </w:r>
      <w:proofErr w:type="spellEnd"/>
      <w:r>
        <w:rPr>
          <w:rFonts w:ascii="Courier New" w:hAnsi="Courier New" w:cs="Courier New"/>
          <w:lang w:eastAsia="de-DE"/>
        </w:rPr>
        <w:t xml:space="preserve"> kann ja </w:t>
      </w:r>
      <w:proofErr w:type="spellStart"/>
      <w:r>
        <w:rPr>
          <w:rFonts w:ascii="Courier New" w:hAnsi="Courier New" w:cs="Courier New"/>
          <w:lang w:eastAsia="de-DE"/>
        </w:rPr>
        <w:t>nich</w:t>
      </w:r>
      <w:proofErr w:type="spellEnd"/>
      <w:r>
        <w:rPr>
          <w:rFonts w:ascii="Courier New" w:hAnsi="Courier New" w:cs="Courier New"/>
          <w:lang w:eastAsia="de-DE"/>
        </w:rPr>
        <w:t xml:space="preserve"> wahr sein.</w:t>
      </w:r>
    </w:p>
    <w:p w:rsidR="003D1908" w:rsidRDefault="00A46B31">
      <w:pPr>
        <w:pStyle w:val="berschrift2"/>
      </w:pPr>
      <w:bookmarkStart w:id="731" w:name="_Toc69129900"/>
      <w:bookmarkStart w:id="732" w:name="_Toc69130041"/>
      <w:bookmarkStart w:id="733" w:name="_Toc227559820"/>
      <w:bookmarkStart w:id="734" w:name="_Toc472960889"/>
      <w:r>
        <w:lastRenderedPageBreak/>
        <w:t>How to segment?</w:t>
      </w:r>
      <w:bookmarkEnd w:id="731"/>
      <w:bookmarkEnd w:id="732"/>
      <w:bookmarkEnd w:id="733"/>
      <w:bookmarkEnd w:id="734"/>
    </w:p>
    <w:p w:rsidR="003D1908" w:rsidRDefault="00A46B31" w:rsidP="00CE6849">
      <w:pPr>
        <w:pStyle w:val="Standard-BlockCharCharChar"/>
      </w:pPr>
      <w:r>
        <w:t xml:space="preserve">The actual segmentation takes place by applying a “Finite State Machine” onto the tiers to be segmented. This is </w:t>
      </w:r>
      <w:r w:rsidR="009468F6">
        <w:t>a simple algorithm that recognis</w:t>
      </w:r>
      <w:r>
        <w:t>es utterance end symbols and word separators etc. and by using this information, splits segment chains into smaller units. Due to the fact that both</w:t>
      </w:r>
      <w:r w:rsidR="00605188">
        <w:t>,</w:t>
      </w:r>
      <w:r>
        <w:t xml:space="preserve"> name and meaning of these units</w:t>
      </w:r>
      <w:r w:rsidR="00605188">
        <w:t>,</w:t>
      </w:r>
      <w:r>
        <w:t xml:space="preserve"> differ from one transcription system to the next (e.g. “utterances” in HIAT vs. “phrasing units” in GAT) and every transcription system makes use of different utterance end symbols for its units (e.g. the five utterance end symbols in HIAT vs. the five phrase-final symbols in GAT), the Partitur-Editor has a number of different finite state machines for different transcription systems. Which of these the Editor should use can be set via </w:t>
      </w:r>
      <w:r w:rsidR="00605188" w:rsidRPr="00605188">
        <w:rPr>
          <w:rStyle w:val="Menufunction"/>
        </w:rPr>
        <w:fldChar w:fldCharType="begin"/>
      </w:r>
      <w:r w:rsidR="00605188" w:rsidRPr="00605188">
        <w:rPr>
          <w:rStyle w:val="Menufunction"/>
        </w:rPr>
        <w:instrText xml:space="preserve"> REF _Ref472784400 \h </w:instrText>
      </w:r>
      <w:r w:rsidR="00605188">
        <w:rPr>
          <w:rStyle w:val="Menufunction"/>
        </w:rPr>
        <w:instrText xml:space="preserve"> \* MERGEFORMAT </w:instrText>
      </w:r>
      <w:r w:rsidR="00605188" w:rsidRPr="00605188">
        <w:rPr>
          <w:rStyle w:val="Menufunction"/>
        </w:rPr>
      </w:r>
      <w:r w:rsidR="00605188" w:rsidRPr="00605188">
        <w:rPr>
          <w:rStyle w:val="Menufunction"/>
        </w:rPr>
        <w:fldChar w:fldCharType="separate"/>
      </w:r>
      <w:r w:rsidR="003E68CF" w:rsidRPr="003E68CF">
        <w:rPr>
          <w:rStyle w:val="Menufunction"/>
        </w:rPr>
        <w:t>Edit &gt; Preferences…</w:t>
      </w:r>
      <w:r w:rsidR="00605188" w:rsidRPr="00605188">
        <w:rPr>
          <w:rStyle w:val="Menufunction"/>
        </w:rPr>
        <w:fldChar w:fldCharType="end"/>
      </w:r>
      <w:r>
        <w:t>.</w:t>
      </w:r>
    </w:p>
    <w:p w:rsidR="003D1908" w:rsidRDefault="00A46B31" w:rsidP="00CE6849">
      <w:pPr>
        <w:pStyle w:val="Standard-BlockCharCharChar"/>
      </w:pPr>
      <w:r>
        <w:t>The finite machine uses the regularities of the individual transcription systems to split segment chains into smaller units. As shown in the given example</w:t>
      </w:r>
      <w:r w:rsidR="00605188">
        <w:t>,</w:t>
      </w:r>
      <w:r>
        <w:t xml:space="preserve"> a splitting of the segment chains into utterances can take place with the HIAT segmentation by means of the full stops and question marks (that complete an utterance according to HIAT):</w:t>
      </w:r>
    </w:p>
    <w:p w:rsidR="003D1908" w:rsidRDefault="00A46B31">
      <w:pPr>
        <w:tabs>
          <w:tab w:val="left" w:pos="1134"/>
        </w:tabs>
        <w:spacing w:after="0"/>
        <w:ind w:left="482"/>
        <w:rPr>
          <w:rFonts w:ascii="Courier New" w:hAnsi="Courier New" w:cs="Courier New"/>
          <w:b/>
          <w:bdr w:val="single" w:sz="4" w:space="0" w:color="auto"/>
          <w:lang w:eastAsia="de-DE"/>
        </w:rPr>
      </w:pPr>
      <w:r>
        <w:rPr>
          <w:rFonts w:ascii="Courier New" w:hAnsi="Courier New" w:cs="Courier New"/>
          <w:b/>
          <w:lang w:eastAsia="de-DE"/>
        </w:rPr>
        <w:t>KLA:</w:t>
      </w:r>
      <w:r>
        <w:rPr>
          <w:rFonts w:ascii="Courier New" w:hAnsi="Courier New" w:cs="Courier New"/>
          <w:lang w:eastAsia="de-DE"/>
        </w:rPr>
        <w:tab/>
        <w:t>Oh, da kommt einer</w:t>
      </w:r>
      <w:r>
        <w:rPr>
          <w:rFonts w:ascii="Courier New" w:hAnsi="Courier New" w:cs="Courier New"/>
          <w:b/>
          <w:bdr w:val="single" w:sz="4" w:space="0" w:color="auto"/>
          <w:lang w:eastAsia="de-DE"/>
        </w:rPr>
        <w:t>.</w:t>
      </w:r>
    </w:p>
    <w:p w:rsidR="003D1908" w:rsidRDefault="00A46B31">
      <w:pPr>
        <w:tabs>
          <w:tab w:val="left" w:pos="1134"/>
        </w:tabs>
        <w:spacing w:before="0" w:after="0"/>
        <w:ind w:left="482"/>
        <w:rPr>
          <w:rFonts w:ascii="Courier New" w:hAnsi="Courier New" w:cs="Courier New"/>
          <w:lang w:eastAsia="de-DE"/>
        </w:rPr>
      </w:pPr>
      <w:r>
        <w:rPr>
          <w:rFonts w:ascii="Courier New" w:hAnsi="Courier New" w:cs="Courier New"/>
          <w:b/>
          <w:lang w:eastAsia="de-DE"/>
        </w:rPr>
        <w:t>ERW:</w:t>
      </w:r>
      <w:r>
        <w:rPr>
          <w:rFonts w:ascii="Courier New" w:hAnsi="Courier New" w:cs="Courier New"/>
          <w:lang w:eastAsia="de-DE"/>
        </w:rPr>
        <w:tab/>
        <w:t>((hustet))</w:t>
      </w:r>
      <w:r>
        <w:rPr>
          <w:rFonts w:ascii="Courier New" w:hAnsi="Courier New" w:cs="Courier New"/>
          <w:b/>
          <w:bdr w:val="single" w:sz="4" w:space="0" w:color="auto"/>
          <w:lang w:eastAsia="de-DE"/>
        </w:rPr>
        <w:t>.</w:t>
      </w:r>
    </w:p>
    <w:p w:rsidR="003D1908" w:rsidRDefault="00A46B31">
      <w:pPr>
        <w:tabs>
          <w:tab w:val="left" w:pos="1134"/>
        </w:tabs>
        <w:spacing w:before="0" w:after="0"/>
        <w:ind w:left="482"/>
        <w:rPr>
          <w:rFonts w:ascii="Courier New" w:hAnsi="Courier New" w:cs="Courier New"/>
          <w:lang w:eastAsia="de-DE"/>
        </w:rPr>
      </w:pPr>
      <w:r>
        <w:rPr>
          <w:rFonts w:ascii="Courier New" w:hAnsi="Courier New" w:cs="Courier New"/>
          <w:b/>
          <w:lang w:eastAsia="de-DE"/>
        </w:rPr>
        <w:t>KLA:</w:t>
      </w:r>
      <w:r>
        <w:rPr>
          <w:rFonts w:ascii="Courier New" w:hAnsi="Courier New" w:cs="Courier New"/>
          <w:lang w:eastAsia="de-DE"/>
        </w:rPr>
        <w:tab/>
        <w:t>Kommt noch einer</w:t>
      </w:r>
      <w:r>
        <w:rPr>
          <w:rFonts w:ascii="Courier New" w:hAnsi="Courier New" w:cs="Courier New"/>
          <w:b/>
          <w:bdr w:val="single" w:sz="4" w:space="0" w:color="auto"/>
          <w:lang w:eastAsia="de-DE"/>
        </w:rPr>
        <w:t>.</w:t>
      </w:r>
      <w:r>
        <w:rPr>
          <w:rFonts w:ascii="Courier New" w:hAnsi="Courier New" w:cs="Courier New"/>
          <w:lang w:eastAsia="de-DE"/>
        </w:rPr>
        <w:t xml:space="preserve"> </w:t>
      </w:r>
    </w:p>
    <w:p w:rsidR="003D1908" w:rsidRDefault="00A46B31">
      <w:pPr>
        <w:tabs>
          <w:tab w:val="left" w:pos="1134"/>
        </w:tabs>
        <w:spacing w:before="0" w:after="0"/>
        <w:ind w:left="482"/>
        <w:rPr>
          <w:rFonts w:ascii="Courier New" w:hAnsi="Courier New" w:cs="Courier New"/>
          <w:lang w:val="nl-NL" w:eastAsia="de-DE"/>
        </w:rPr>
      </w:pPr>
      <w:r>
        <w:rPr>
          <w:rFonts w:ascii="Courier New" w:hAnsi="Courier New" w:cs="Courier New"/>
          <w:b/>
          <w:lang w:val="nl-NL" w:eastAsia="de-DE"/>
        </w:rPr>
        <w:t>KLA:</w:t>
      </w:r>
      <w:r>
        <w:rPr>
          <w:rFonts w:ascii="Courier New" w:hAnsi="Courier New" w:cs="Courier New"/>
          <w:lang w:val="nl-NL" w:eastAsia="de-DE"/>
        </w:rPr>
        <w:tab/>
        <w:t>((hustet)) Wa/</w:t>
      </w:r>
      <w:r>
        <w:rPr>
          <w:rFonts w:ascii="Courier New" w:hAnsi="Courier New" w:cs="Courier New"/>
          <w:b/>
          <w:bdr w:val="single" w:sz="4" w:space="0" w:color="auto"/>
          <w:lang w:val="nl-NL" w:eastAsia="de-DE"/>
        </w:rPr>
        <w:t>?</w:t>
      </w:r>
    </w:p>
    <w:p w:rsidR="003D1908" w:rsidRDefault="00A46B31">
      <w:pPr>
        <w:tabs>
          <w:tab w:val="left" w:pos="1134"/>
        </w:tabs>
        <w:spacing w:before="0" w:after="0"/>
        <w:ind w:left="482"/>
        <w:rPr>
          <w:rFonts w:ascii="Courier New" w:hAnsi="Courier New" w:cs="Courier New"/>
          <w:lang w:val="nl-NL" w:eastAsia="de-DE"/>
        </w:rPr>
      </w:pPr>
      <w:r>
        <w:rPr>
          <w:rFonts w:ascii="Courier New" w:hAnsi="Courier New" w:cs="Courier New"/>
          <w:b/>
          <w:lang w:val="nl-NL" w:eastAsia="de-DE"/>
        </w:rPr>
        <w:t>ERW:</w:t>
      </w:r>
      <w:r>
        <w:rPr>
          <w:rFonts w:ascii="Courier New" w:hAnsi="Courier New" w:cs="Courier New"/>
          <w:lang w:val="nl-NL" w:eastAsia="de-DE"/>
        </w:rPr>
        <w:tab/>
        <w:t>Och nee, dat jiwet ja nich</w:t>
      </w:r>
      <w:r>
        <w:rPr>
          <w:rFonts w:ascii="Courier New" w:hAnsi="Courier New" w:cs="Courier New"/>
          <w:b/>
          <w:bdr w:val="single" w:sz="4" w:space="0" w:color="auto"/>
          <w:lang w:val="nl-NL" w:eastAsia="de-DE"/>
        </w:rPr>
        <w:t>.</w:t>
      </w:r>
    </w:p>
    <w:p w:rsidR="003D1908" w:rsidRDefault="00A46B31">
      <w:pPr>
        <w:tabs>
          <w:tab w:val="left" w:pos="1134"/>
        </w:tabs>
        <w:spacing w:before="0" w:after="0"/>
        <w:ind w:left="482"/>
        <w:rPr>
          <w:rFonts w:ascii="Courier New" w:hAnsi="Courier New" w:cs="Courier New"/>
          <w:lang w:eastAsia="de-DE"/>
        </w:rPr>
      </w:pPr>
      <w:r>
        <w:rPr>
          <w:rFonts w:ascii="Courier New" w:hAnsi="Courier New" w:cs="Courier New"/>
          <w:b/>
          <w:lang w:eastAsia="de-DE"/>
        </w:rPr>
        <w:t>KLA:</w:t>
      </w:r>
      <w:r>
        <w:rPr>
          <w:rFonts w:ascii="Courier New" w:hAnsi="Courier New" w:cs="Courier New"/>
          <w:lang w:eastAsia="de-DE"/>
        </w:rPr>
        <w:tab/>
      </w:r>
      <w:r>
        <w:rPr>
          <w:rFonts w:ascii="Courier New" w:hAnsi="Courier New" w:cs="Courier New"/>
          <w:lang w:eastAsia="de-DE"/>
        </w:rPr>
        <w:tab/>
        <w:t xml:space="preserve">Oh, </w:t>
      </w:r>
      <w:proofErr w:type="spellStart"/>
      <w:r>
        <w:rPr>
          <w:rFonts w:ascii="Courier New" w:hAnsi="Courier New" w:cs="Courier New"/>
          <w:lang w:eastAsia="de-DE"/>
        </w:rPr>
        <w:t>dat</w:t>
      </w:r>
      <w:proofErr w:type="spellEnd"/>
      <w:r>
        <w:rPr>
          <w:rFonts w:ascii="Courier New" w:hAnsi="Courier New" w:cs="Courier New"/>
          <w:lang w:eastAsia="de-DE"/>
        </w:rPr>
        <w:t xml:space="preserve"> kann ja </w:t>
      </w:r>
      <w:proofErr w:type="spellStart"/>
      <w:r>
        <w:rPr>
          <w:rFonts w:ascii="Courier New" w:hAnsi="Courier New" w:cs="Courier New"/>
          <w:lang w:eastAsia="de-DE"/>
        </w:rPr>
        <w:t>nich</w:t>
      </w:r>
      <w:proofErr w:type="spellEnd"/>
      <w:r>
        <w:rPr>
          <w:rFonts w:ascii="Courier New" w:hAnsi="Courier New" w:cs="Courier New"/>
          <w:lang w:eastAsia="de-DE"/>
        </w:rPr>
        <w:t xml:space="preserve"> wahr sein</w:t>
      </w:r>
      <w:r>
        <w:rPr>
          <w:rFonts w:ascii="Courier New" w:hAnsi="Courier New" w:cs="Courier New"/>
          <w:b/>
          <w:bdr w:val="single" w:sz="4" w:space="0" w:color="auto"/>
          <w:lang w:eastAsia="de-DE"/>
        </w:rPr>
        <w:t>.</w:t>
      </w:r>
    </w:p>
    <w:p w:rsidR="003D1908" w:rsidRDefault="00A46B31" w:rsidP="00CE6849">
      <w:pPr>
        <w:pStyle w:val="Standard-BlockCharCharChar"/>
      </w:pPr>
      <w:r>
        <w:rPr>
          <w:rFonts w:eastAsia="Calibri"/>
        </w:rPr>
        <w:t xml:space="preserve">In the same </w:t>
      </w:r>
      <w:r w:rsidR="00605188">
        <w:rPr>
          <w:rFonts w:eastAsia="Calibri"/>
        </w:rPr>
        <w:t>way,</w:t>
      </w:r>
      <w:r w:rsidR="009468F6">
        <w:rPr>
          <w:rFonts w:eastAsia="Calibri"/>
        </w:rPr>
        <w:t xml:space="preserve"> it is recognis</w:t>
      </w:r>
      <w:r>
        <w:rPr>
          <w:rFonts w:eastAsia="Calibri"/>
        </w:rPr>
        <w:t xml:space="preserve">ed that the embedded chain of symbols in the double brackets </w:t>
      </w:r>
      <w:r w:rsidRPr="008C6634">
        <w:rPr>
          <w:rFonts w:eastAsia="Calibri"/>
        </w:rPr>
        <w:t>describes non phonological material</w:t>
      </w:r>
      <w:r>
        <w:t>:</w:t>
      </w:r>
    </w:p>
    <w:p w:rsidR="003D1908" w:rsidRDefault="00A46B31">
      <w:pPr>
        <w:tabs>
          <w:tab w:val="left" w:pos="1134"/>
        </w:tabs>
        <w:spacing w:after="0"/>
        <w:ind w:left="482"/>
        <w:rPr>
          <w:rFonts w:ascii="Courier New" w:hAnsi="Courier New" w:cs="Courier New"/>
          <w:b/>
          <w:lang w:eastAsia="de-DE"/>
        </w:rPr>
      </w:pPr>
      <w:bookmarkStart w:id="735" w:name="_Toc460834816"/>
      <w:bookmarkStart w:id="736" w:name="_Toc462152049"/>
      <w:r>
        <w:rPr>
          <w:rFonts w:ascii="Courier New" w:hAnsi="Courier New" w:cs="Courier New"/>
          <w:b/>
          <w:lang w:eastAsia="de-DE"/>
        </w:rPr>
        <w:t>KLA:</w:t>
      </w:r>
      <w:r>
        <w:rPr>
          <w:rFonts w:ascii="Courier New" w:hAnsi="Courier New" w:cs="Courier New"/>
          <w:b/>
          <w:lang w:eastAsia="de-DE"/>
        </w:rPr>
        <w:tab/>
        <w:t>...</w:t>
      </w:r>
      <w:bookmarkEnd w:id="735"/>
      <w:bookmarkEnd w:id="736"/>
    </w:p>
    <w:p w:rsidR="003D1908" w:rsidRDefault="00A46B31">
      <w:pPr>
        <w:spacing w:before="0" w:after="0"/>
        <w:ind w:left="482"/>
        <w:rPr>
          <w:rFonts w:ascii="Courier New" w:hAnsi="Courier New" w:cs="Courier New"/>
          <w:lang w:eastAsia="de-DE"/>
        </w:rPr>
      </w:pPr>
      <w:r>
        <w:rPr>
          <w:rFonts w:ascii="Courier New" w:hAnsi="Courier New" w:cs="Courier New"/>
          <w:b/>
          <w:lang w:eastAsia="de-DE"/>
        </w:rPr>
        <w:t>ERW:</w:t>
      </w:r>
      <w:r>
        <w:rPr>
          <w:rFonts w:ascii="Courier New" w:hAnsi="Courier New" w:cs="Courier New"/>
          <w:b/>
          <w:lang w:eastAsia="de-DE"/>
        </w:rPr>
        <w:tab/>
      </w:r>
      <w:r>
        <w:rPr>
          <w:rFonts w:ascii="Courier New" w:hAnsi="Courier New" w:cs="Courier New"/>
          <w:b/>
          <w:bdr w:val="single" w:sz="4" w:space="0" w:color="auto"/>
          <w:lang w:eastAsia="de-DE"/>
        </w:rPr>
        <w:t>((</w:t>
      </w:r>
      <w:r>
        <w:rPr>
          <w:rFonts w:ascii="Courier New" w:hAnsi="Courier New" w:cs="Courier New"/>
          <w:lang w:eastAsia="de-DE"/>
        </w:rPr>
        <w:t>hustet</w:t>
      </w:r>
      <w:r>
        <w:rPr>
          <w:rFonts w:ascii="Courier New" w:hAnsi="Courier New" w:cs="Courier New"/>
          <w:b/>
          <w:bdr w:val="single" w:sz="4" w:space="0" w:color="auto"/>
          <w:lang w:eastAsia="de-DE"/>
        </w:rPr>
        <w:t>))</w:t>
      </w:r>
      <w:r>
        <w:rPr>
          <w:rFonts w:ascii="Courier New" w:hAnsi="Courier New" w:cs="Courier New"/>
          <w:lang w:eastAsia="de-DE"/>
        </w:rPr>
        <w:t>.</w:t>
      </w:r>
    </w:p>
    <w:p w:rsidR="003D1908" w:rsidRDefault="00A46B31">
      <w:pPr>
        <w:spacing w:before="0" w:after="0"/>
        <w:ind w:left="482"/>
        <w:rPr>
          <w:rFonts w:ascii="Courier New" w:hAnsi="Courier New" w:cs="Courier New"/>
          <w:lang w:eastAsia="de-DE"/>
        </w:rPr>
      </w:pPr>
      <w:r>
        <w:rPr>
          <w:rFonts w:ascii="Courier New" w:hAnsi="Courier New" w:cs="Courier New"/>
          <w:b/>
          <w:lang w:eastAsia="de-DE"/>
        </w:rPr>
        <w:t>KLA:</w:t>
      </w:r>
      <w:r>
        <w:rPr>
          <w:rFonts w:ascii="Courier New" w:hAnsi="Courier New" w:cs="Courier New"/>
          <w:lang w:eastAsia="de-DE"/>
        </w:rPr>
        <w:tab/>
        <w:t>...</w:t>
      </w:r>
    </w:p>
    <w:p w:rsidR="003D1908" w:rsidRDefault="00A46B31">
      <w:pPr>
        <w:tabs>
          <w:tab w:val="left" w:pos="1134"/>
        </w:tabs>
        <w:spacing w:before="0" w:after="0"/>
        <w:ind w:left="482"/>
        <w:rPr>
          <w:rFonts w:ascii="Courier New" w:hAnsi="Courier New" w:cs="Courier New"/>
          <w:lang w:eastAsia="de-DE"/>
        </w:rPr>
      </w:pPr>
      <w:r>
        <w:rPr>
          <w:rFonts w:ascii="Courier New" w:hAnsi="Courier New" w:cs="Courier New"/>
          <w:b/>
          <w:lang w:eastAsia="de-DE"/>
        </w:rPr>
        <w:t>KLA:</w:t>
      </w:r>
      <w:r>
        <w:rPr>
          <w:rFonts w:ascii="Courier New" w:hAnsi="Courier New" w:cs="Courier New"/>
          <w:lang w:eastAsia="de-DE"/>
        </w:rPr>
        <w:tab/>
      </w:r>
      <w:r>
        <w:rPr>
          <w:rFonts w:ascii="Courier New" w:hAnsi="Courier New" w:cs="Courier New"/>
          <w:lang w:eastAsia="de-DE"/>
        </w:rPr>
        <w:tab/>
      </w:r>
      <w:r>
        <w:rPr>
          <w:rFonts w:ascii="Courier New" w:hAnsi="Courier New" w:cs="Courier New"/>
          <w:b/>
          <w:bdr w:val="single" w:sz="4" w:space="0" w:color="auto"/>
          <w:lang w:eastAsia="de-DE"/>
        </w:rPr>
        <w:t>((</w:t>
      </w:r>
      <w:r>
        <w:rPr>
          <w:rFonts w:ascii="Courier New" w:hAnsi="Courier New" w:cs="Courier New"/>
          <w:lang w:eastAsia="de-DE"/>
        </w:rPr>
        <w:t>hustet</w:t>
      </w:r>
      <w:r>
        <w:rPr>
          <w:rFonts w:ascii="Courier New" w:hAnsi="Courier New" w:cs="Courier New"/>
          <w:b/>
          <w:bdr w:val="single" w:sz="4" w:space="0" w:color="auto"/>
          <w:lang w:eastAsia="de-DE"/>
        </w:rPr>
        <w:t>))</w:t>
      </w:r>
      <w:r>
        <w:rPr>
          <w:rFonts w:ascii="Courier New" w:hAnsi="Courier New" w:cs="Courier New"/>
          <w:lang w:eastAsia="de-DE"/>
        </w:rPr>
        <w:t xml:space="preserve"> </w:t>
      </w:r>
      <w:proofErr w:type="spellStart"/>
      <w:r>
        <w:rPr>
          <w:rFonts w:ascii="Courier New" w:hAnsi="Courier New" w:cs="Courier New"/>
          <w:lang w:eastAsia="de-DE"/>
        </w:rPr>
        <w:t>Wa</w:t>
      </w:r>
      <w:proofErr w:type="spellEnd"/>
      <w:r>
        <w:rPr>
          <w:rFonts w:ascii="Courier New" w:hAnsi="Courier New" w:cs="Courier New"/>
          <w:lang w:eastAsia="de-DE"/>
        </w:rPr>
        <w:t>/?</w:t>
      </w:r>
    </w:p>
    <w:p w:rsidR="006C6615" w:rsidRPr="001C1E14" w:rsidRDefault="006C6615" w:rsidP="006C6615">
      <w:pPr>
        <w:pStyle w:val="Standard-BlockCharCharChar"/>
        <w:rPr>
          <w:lang w:val="de-DE"/>
        </w:rPr>
      </w:pPr>
    </w:p>
    <w:p w:rsidR="003D1908" w:rsidRDefault="00A46B31">
      <w:pPr>
        <w:pStyle w:val="berschrift2"/>
      </w:pPr>
      <w:bookmarkStart w:id="737" w:name="_Toc472960890"/>
      <w:r>
        <w:t>Troubleshooting and Segmentation</w:t>
      </w:r>
      <w:bookmarkEnd w:id="737"/>
    </w:p>
    <w:p w:rsidR="003D1908" w:rsidRDefault="00A46B31" w:rsidP="00CE6849">
      <w:pPr>
        <w:pStyle w:val="Standard-BlockCharCharChar"/>
      </w:pPr>
      <w:r>
        <w:t>Due to the fact that the segmentation algorithm relies on the regularities of the transcription system, segmentation problems may arise when these regularities are not adhered to while transcribing, i.e. when certain transcription symbols are not used as specified by the convention.</w:t>
      </w:r>
    </w:p>
    <w:p w:rsidR="003D1908" w:rsidRDefault="00A46B31" w:rsidP="00CE6849">
      <w:pPr>
        <w:pStyle w:val="Standard-BlockCharCharChar"/>
      </w:pPr>
      <w:r>
        <w:t>In the following example the non-phonological unit “hustet” is not marked as defined by the convention, i.e. with a pair of round brackets at the beginning and at the end, as specified in HIAT. Here the brackets at the end of event in the transcription tier are missing:</w:t>
      </w:r>
    </w:p>
    <w:p w:rsidR="003D1908" w:rsidRDefault="00A46B31">
      <w:pPr>
        <w:pStyle w:val="GraphikFormat"/>
      </w:pPr>
      <w:r>
        <w:rPr>
          <w:noProof/>
          <w:lang w:eastAsia="de-DE"/>
        </w:rPr>
        <w:drawing>
          <wp:inline distT="0" distB="0" distL="0" distR="0" wp14:anchorId="136D0EA4" wp14:editId="59D756FC">
            <wp:extent cx="3957006" cy="764112"/>
            <wp:effectExtent l="0" t="0" r="5715" b="0"/>
            <wp:docPr id="269" name="Bild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450" cstate="print">
                      <a:extLst>
                        <a:ext uri="{BEBA8EAE-BF5A-486C-A8C5-ECC9F3942E4B}">
                          <a14:imgProps xmlns:a14="http://schemas.microsoft.com/office/drawing/2010/main">
                            <a14:imgLayer r:embed="rId451">
                              <a14:imgEffect>
                                <a14:colorTemperature colorTemp="5900"/>
                              </a14:imgEffect>
                              <a14:imgEffect>
                                <a14:saturation sat="33000"/>
                              </a14:imgEffect>
                              <a14:imgEffect>
                                <a14:brightnessContrast contrast="40000"/>
                              </a14:imgEffect>
                            </a14:imgLayer>
                          </a14:imgProps>
                        </a:ext>
                        <a:ext uri="{28A0092B-C50C-407E-A947-70E740481C1C}">
                          <a14:useLocalDpi xmlns:a14="http://schemas.microsoft.com/office/drawing/2010/main" val="0"/>
                        </a:ext>
                      </a:extLst>
                    </a:blip>
                    <a:srcRect r="1604"/>
                    <a:stretch>
                      <a:fillRect/>
                    </a:stretch>
                  </pic:blipFill>
                  <pic:spPr bwMode="auto">
                    <a:xfrm>
                      <a:off x="0" y="0"/>
                      <a:ext cx="4055850" cy="783199"/>
                    </a:xfrm>
                    <a:prstGeom prst="rect">
                      <a:avLst/>
                    </a:prstGeom>
                    <a:noFill/>
                    <a:ln>
                      <a:noFill/>
                    </a:ln>
                  </pic:spPr>
                </pic:pic>
              </a:graphicData>
            </a:graphic>
          </wp:inline>
        </w:drawing>
      </w:r>
    </w:p>
    <w:p w:rsidR="00802C6B" w:rsidRDefault="00A46B31" w:rsidP="00802C6B">
      <w:pPr>
        <w:pStyle w:val="Standard-BlockCharCharChar"/>
      </w:pPr>
      <w:r>
        <w:t xml:space="preserve">Menu items that require a segmentation (e.g. </w:t>
      </w:r>
      <w:r w:rsidR="00605188" w:rsidRPr="00605188">
        <w:rPr>
          <w:rStyle w:val="Menufunction"/>
        </w:rPr>
        <w:fldChar w:fldCharType="begin"/>
      </w:r>
      <w:r w:rsidR="00605188" w:rsidRPr="00605188">
        <w:rPr>
          <w:rStyle w:val="Menufunction"/>
        </w:rPr>
        <w:instrText xml:space="preserve"> REF _Ref472791301 \h </w:instrText>
      </w:r>
      <w:r w:rsidR="00605188">
        <w:rPr>
          <w:rStyle w:val="Menufunction"/>
        </w:rPr>
        <w:instrText xml:space="preserve"> \* MERGEFORMAT </w:instrText>
      </w:r>
      <w:r w:rsidR="00605188" w:rsidRPr="00605188">
        <w:rPr>
          <w:rStyle w:val="Menufunction"/>
        </w:rPr>
      </w:r>
      <w:r w:rsidR="00605188" w:rsidRPr="00605188">
        <w:rPr>
          <w:rStyle w:val="Menufunction"/>
        </w:rPr>
        <w:fldChar w:fldCharType="separate"/>
      </w:r>
      <w:r w:rsidR="003E68CF" w:rsidRPr="003E68CF">
        <w:rPr>
          <w:rStyle w:val="Menufunction"/>
        </w:rPr>
        <w:t>Transcription &gt; Count Segments…</w:t>
      </w:r>
      <w:r w:rsidR="00605188" w:rsidRPr="00605188">
        <w:rPr>
          <w:rStyle w:val="Menufunction"/>
        </w:rPr>
        <w:fldChar w:fldCharType="end"/>
      </w:r>
      <w:r>
        <w:t>) will prompt the following error message:</w:t>
      </w:r>
      <w:r w:rsidR="00802C6B">
        <w:t xml:space="preserve"> </w:t>
      </w:r>
    </w:p>
    <w:p w:rsidR="003D1908" w:rsidRPr="00802C6B" w:rsidRDefault="00A46B31" w:rsidP="00802C6B">
      <w:pPr>
        <w:pStyle w:val="GraphikFormat"/>
        <w:rPr>
          <w:lang w:val="en-GB"/>
        </w:rPr>
      </w:pPr>
      <w:r>
        <w:rPr>
          <w:noProof/>
          <w:lang w:eastAsia="de-DE"/>
        </w:rPr>
        <w:lastRenderedPageBreak/>
        <w:drawing>
          <wp:inline distT="0" distB="0" distL="0" distR="0" wp14:anchorId="3530DE3C" wp14:editId="2ECA71B9">
            <wp:extent cx="2553806" cy="1319002"/>
            <wp:effectExtent l="0" t="0" r="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2"/>
                    <a:stretch>
                      <a:fillRect/>
                    </a:stretch>
                  </pic:blipFill>
                  <pic:spPr>
                    <a:xfrm>
                      <a:off x="0" y="0"/>
                      <a:ext cx="2562028" cy="1323248"/>
                    </a:xfrm>
                    <a:prstGeom prst="rect">
                      <a:avLst/>
                    </a:prstGeom>
                  </pic:spPr>
                </pic:pic>
              </a:graphicData>
            </a:graphic>
          </wp:inline>
        </w:drawing>
      </w:r>
    </w:p>
    <w:p w:rsidR="00802C6B" w:rsidRDefault="00A46B31" w:rsidP="00802C6B">
      <w:pPr>
        <w:pStyle w:val="Standard-BlockCharCharChar"/>
      </w:pPr>
      <w:r>
        <w:t xml:space="preserve">This contains information on the cause of the error – “Only close parenthesis allowed”, means that at the position in question only one closing bracket may be inserted and allows the editing of all segmentation errors in one dialog (see </w:t>
      </w:r>
      <w:r w:rsidR="00605188" w:rsidRPr="00605188">
        <w:rPr>
          <w:rStyle w:val="Menufunction"/>
        </w:rPr>
        <w:fldChar w:fldCharType="begin"/>
      </w:r>
      <w:r w:rsidR="00605188" w:rsidRPr="00605188">
        <w:rPr>
          <w:rStyle w:val="Menufunction"/>
        </w:rPr>
        <w:instrText xml:space="preserve"> REF _Ref472791338 \h </w:instrText>
      </w:r>
      <w:r w:rsidR="00605188">
        <w:rPr>
          <w:rStyle w:val="Menufunction"/>
        </w:rPr>
        <w:instrText xml:space="preserve"> \* MERGEFORMAT </w:instrText>
      </w:r>
      <w:r w:rsidR="00605188" w:rsidRPr="00605188">
        <w:rPr>
          <w:rStyle w:val="Menufunction"/>
        </w:rPr>
      </w:r>
      <w:r w:rsidR="00605188" w:rsidRPr="00605188">
        <w:rPr>
          <w:rStyle w:val="Menufunction"/>
        </w:rPr>
        <w:fldChar w:fldCharType="separate"/>
      </w:r>
      <w:r w:rsidR="003E68CF" w:rsidRPr="003E68CF">
        <w:rPr>
          <w:rStyle w:val="Menufunction"/>
        </w:rPr>
        <w:t>Transcription &gt; Segmentation errors…</w:t>
      </w:r>
      <w:r w:rsidR="00605188" w:rsidRPr="00605188">
        <w:rPr>
          <w:rStyle w:val="Menufunction"/>
        </w:rPr>
        <w:fldChar w:fldCharType="end"/>
      </w:r>
      <w:r>
        <w:t>).</w:t>
      </w:r>
    </w:p>
    <w:p w:rsidR="006C6615" w:rsidRDefault="006C6615" w:rsidP="00802C6B">
      <w:pPr>
        <w:pStyle w:val="Standard-BlockCharCharChar"/>
      </w:pPr>
    </w:p>
    <w:p w:rsidR="003D1908" w:rsidRDefault="00A46B31">
      <w:pPr>
        <w:pStyle w:val="berschrift2"/>
      </w:pPr>
      <w:bookmarkStart w:id="738" w:name="_Toc472960891"/>
      <w:bookmarkStart w:id="739" w:name="_Toc55213933"/>
      <w:bookmarkStart w:id="740" w:name="_Toc69129925"/>
      <w:bookmarkStart w:id="741" w:name="_Toc69130066"/>
      <w:r>
        <w:t>Segmentation: “GENERIC: Words”</w:t>
      </w:r>
      <w:bookmarkEnd w:id="738"/>
    </w:p>
    <w:p w:rsidR="003D1908" w:rsidRDefault="00A46B31">
      <w:pPr>
        <w:rPr>
          <w:lang w:val="en-US"/>
        </w:rPr>
      </w:pPr>
      <w:r>
        <w:rPr>
          <w:lang w:val="en-US"/>
        </w:rPr>
        <w:t xml:space="preserve">With a transcription segmented with the </w:t>
      </w:r>
      <w:r w:rsidR="00175D44">
        <w:rPr>
          <w:lang w:val="en-US"/>
        </w:rPr>
        <w:t>“</w:t>
      </w:r>
      <w:r>
        <w:rPr>
          <w:lang w:val="en-US"/>
        </w:rPr>
        <w:t>GENERIC</w:t>
      </w:r>
      <w:r w:rsidR="00175D44">
        <w:rPr>
          <w:lang w:val="en-US"/>
        </w:rPr>
        <w:t>”</w:t>
      </w:r>
      <w:r>
        <w:rPr>
          <w:lang w:val="en-US"/>
        </w:rPr>
        <w:t xml:space="preserve"> algorithm, you can create word lists and segment chains. The GENERIC segmentation discriminates between words and punctuation (including spaces). Note, that no segmentation errors will be reported</w:t>
      </w:r>
      <w:r w:rsidR="006C6615">
        <w:rPr>
          <w:lang w:val="en-US"/>
        </w:rPr>
        <w:t>.</w:t>
      </w:r>
    </w:p>
    <w:p w:rsidR="006C6615" w:rsidRDefault="006C6615">
      <w:pPr>
        <w:rPr>
          <w:lang w:val="en-US"/>
        </w:rPr>
      </w:pPr>
    </w:p>
    <w:p w:rsidR="003D1908" w:rsidRDefault="00A46B31">
      <w:pPr>
        <w:pStyle w:val="berschrift2"/>
      </w:pPr>
      <w:bookmarkStart w:id="742" w:name="_Ref472791609"/>
      <w:bookmarkStart w:id="743" w:name="_Toc472960892"/>
      <w:r>
        <w:t>Segmentation: “HIAT: Utterance and Words”</w:t>
      </w:r>
      <w:bookmarkEnd w:id="739"/>
      <w:bookmarkEnd w:id="740"/>
      <w:bookmarkEnd w:id="741"/>
      <w:bookmarkEnd w:id="742"/>
      <w:bookmarkEnd w:id="743"/>
    </w:p>
    <w:p w:rsidR="00DD7080" w:rsidRDefault="00A46B31" w:rsidP="00CE6849">
      <w:pPr>
        <w:pStyle w:val="Standard-BlockCharCharChar"/>
      </w:pPr>
      <w:r>
        <w:t xml:space="preserve">All signs that are not listed in the following table will be treated as parts of words in the EXMARaLDA Partitur-Editor (as long as they are part of a non-phonological entry). </w:t>
      </w:r>
    </w:p>
    <w:p w:rsidR="00DD7080" w:rsidRDefault="00DD7080">
      <w:pPr>
        <w:widowControl/>
        <w:tabs>
          <w:tab w:val="clear" w:pos="482"/>
        </w:tabs>
        <w:spacing w:before="0" w:after="0"/>
        <w:jc w:val="left"/>
        <w:rPr>
          <w:noProof/>
          <w:sz w:val="28"/>
          <w:szCs w:val="24"/>
          <w:lang w:val="en-US" w:eastAsia="hi-IN" w:bidi="hi-IN"/>
        </w:rPr>
      </w:pPr>
    </w:p>
    <w:tbl>
      <w:tblPr>
        <w:tblStyle w:val="Tabellenraster"/>
        <w:tblW w:w="4887" w:type="pct"/>
        <w:tblInd w:w="108" w:type="dxa"/>
        <w:tblLook w:val="0000" w:firstRow="0" w:lastRow="0" w:firstColumn="0" w:lastColumn="0" w:noHBand="0" w:noVBand="0"/>
      </w:tblPr>
      <w:tblGrid>
        <w:gridCol w:w="2957"/>
        <w:gridCol w:w="2830"/>
        <w:gridCol w:w="3569"/>
      </w:tblGrid>
      <w:tr w:rsidR="009D02AD" w:rsidTr="00B54468">
        <w:trPr>
          <w:trHeight w:hRule="exact" w:val="448"/>
        </w:trPr>
        <w:tc>
          <w:tcPr>
            <w:tcW w:w="1580" w:type="pct"/>
            <w:shd w:val="clear" w:color="auto" w:fill="D9D9D9"/>
          </w:tcPr>
          <w:p w:rsidR="003D1908" w:rsidRDefault="0050247F" w:rsidP="0050247F">
            <w:pPr>
              <w:widowControl/>
              <w:tabs>
                <w:tab w:val="clear" w:pos="482"/>
              </w:tabs>
              <w:spacing w:before="0"/>
              <w:jc w:val="left"/>
              <w:rPr>
                <w:b/>
                <w:bCs/>
              </w:rPr>
            </w:pPr>
            <w:r>
              <w:rPr>
                <w:b/>
                <w:bCs/>
              </w:rPr>
              <w:t>Name</w:t>
            </w:r>
          </w:p>
        </w:tc>
        <w:tc>
          <w:tcPr>
            <w:tcW w:w="1512" w:type="pct"/>
            <w:shd w:val="clear" w:color="auto" w:fill="D9D9D9"/>
          </w:tcPr>
          <w:p w:rsidR="003D1908" w:rsidRDefault="00A46B31" w:rsidP="0050247F">
            <w:pPr>
              <w:widowControl/>
              <w:tabs>
                <w:tab w:val="clear" w:pos="482"/>
              </w:tabs>
              <w:spacing w:before="0"/>
              <w:jc w:val="left"/>
              <w:rPr>
                <w:b/>
                <w:bCs/>
              </w:rPr>
            </w:pPr>
            <w:r>
              <w:rPr>
                <w:b/>
                <w:bCs/>
              </w:rPr>
              <w:t>Standard Values</w:t>
            </w:r>
          </w:p>
        </w:tc>
        <w:tc>
          <w:tcPr>
            <w:tcW w:w="1907" w:type="pct"/>
            <w:shd w:val="clear" w:color="auto" w:fill="D9D9D9"/>
          </w:tcPr>
          <w:p w:rsidR="003D1908" w:rsidRDefault="00A46B31" w:rsidP="0050247F">
            <w:pPr>
              <w:widowControl/>
              <w:tabs>
                <w:tab w:val="clear" w:pos="482"/>
              </w:tabs>
              <w:spacing w:before="0"/>
              <w:jc w:val="left"/>
              <w:rPr>
                <w:b/>
                <w:bCs/>
              </w:rPr>
            </w:pPr>
            <w:r>
              <w:rPr>
                <w:b/>
                <w:bCs/>
              </w:rPr>
              <w:t>Explanation</w:t>
            </w:r>
          </w:p>
        </w:tc>
      </w:tr>
      <w:tr w:rsidR="009D02AD" w:rsidRPr="00396662" w:rsidTr="00B54468">
        <w:trPr>
          <w:trHeight w:val="538"/>
        </w:trPr>
        <w:tc>
          <w:tcPr>
            <w:tcW w:w="1580" w:type="pct"/>
          </w:tcPr>
          <w:p w:rsidR="003D1908" w:rsidRDefault="00A46B31">
            <w:pPr>
              <w:widowControl/>
              <w:tabs>
                <w:tab w:val="clear" w:pos="482"/>
              </w:tabs>
              <w:spacing w:before="0" w:after="0"/>
              <w:jc w:val="left"/>
              <w:rPr>
                <w:bCs/>
                <w:szCs w:val="24"/>
              </w:rPr>
            </w:pPr>
            <w:bookmarkStart w:id="744" w:name="UtteranceEndSymbols"/>
            <w:proofErr w:type="spellStart"/>
            <w:r>
              <w:rPr>
                <w:bCs/>
                <w:szCs w:val="24"/>
              </w:rPr>
              <w:t>UtteranceEndSymbols</w:t>
            </w:r>
            <w:bookmarkEnd w:id="744"/>
            <w:proofErr w:type="spellEnd"/>
          </w:p>
        </w:tc>
        <w:tc>
          <w:tcPr>
            <w:tcW w:w="1512" w:type="pct"/>
          </w:tcPr>
          <w:p w:rsidR="003D1908" w:rsidRDefault="00A46B31">
            <w:pPr>
              <w:widowControl/>
              <w:tabs>
                <w:tab w:val="clear" w:pos="482"/>
              </w:tabs>
              <w:spacing w:before="0" w:after="0"/>
              <w:jc w:val="center"/>
              <w:rPr>
                <w:b/>
                <w:szCs w:val="24"/>
              </w:rPr>
            </w:pPr>
            <w:r>
              <w:rPr>
                <w:b/>
                <w:bCs/>
                <w:szCs w:val="24"/>
              </w:rPr>
              <w:t>.</w:t>
            </w:r>
            <w:r>
              <w:rPr>
                <w:b/>
                <w:color w:val="C0C0C0"/>
                <w:szCs w:val="24"/>
              </w:rPr>
              <w:t xml:space="preserve"> | </w:t>
            </w:r>
            <w:r>
              <w:rPr>
                <w:b/>
                <w:bCs/>
                <w:szCs w:val="24"/>
              </w:rPr>
              <w:t>!</w:t>
            </w:r>
            <w:r>
              <w:rPr>
                <w:b/>
                <w:color w:val="C0C0C0"/>
                <w:szCs w:val="24"/>
              </w:rPr>
              <w:t xml:space="preserve"> | </w:t>
            </w:r>
            <w:r>
              <w:rPr>
                <w:b/>
                <w:bCs/>
                <w:szCs w:val="24"/>
              </w:rPr>
              <w:t>?</w:t>
            </w:r>
            <w:r>
              <w:rPr>
                <w:b/>
                <w:color w:val="C0C0C0"/>
                <w:szCs w:val="24"/>
              </w:rPr>
              <w:t xml:space="preserve"> | </w:t>
            </w:r>
            <w:r>
              <w:rPr>
                <w:b/>
                <w:bCs/>
                <w:szCs w:val="24"/>
              </w:rPr>
              <w:t>…</w:t>
            </w:r>
            <w:r>
              <w:rPr>
                <w:b/>
                <w:color w:val="C0C0C0"/>
                <w:szCs w:val="24"/>
              </w:rPr>
              <w:t xml:space="preserve"> | </w:t>
            </w:r>
            <w:r>
              <w:rPr>
                <w:b/>
                <w:bCs/>
                <w:szCs w:val="24"/>
              </w:rPr>
              <w:t>˙</w:t>
            </w:r>
            <w:r>
              <w:rPr>
                <w:b/>
                <w:color w:val="C0C0C0"/>
                <w:szCs w:val="24"/>
              </w:rPr>
              <w:t xml:space="preserve"> |</w:t>
            </w:r>
          </w:p>
        </w:tc>
        <w:tc>
          <w:tcPr>
            <w:tcW w:w="1907" w:type="pct"/>
          </w:tcPr>
          <w:p w:rsidR="003D1908" w:rsidRDefault="00A46B31">
            <w:pPr>
              <w:widowControl/>
              <w:tabs>
                <w:tab w:val="clear" w:pos="482"/>
              </w:tabs>
              <w:spacing w:before="0" w:after="0"/>
              <w:jc w:val="left"/>
              <w:rPr>
                <w:szCs w:val="24"/>
                <w:lang w:val="en-US"/>
              </w:rPr>
            </w:pPr>
            <w:r>
              <w:rPr>
                <w:szCs w:val="24"/>
                <w:lang w:val="en-US"/>
              </w:rPr>
              <w:t>Mark the end of an utterance (followed by a space if desired).</w:t>
            </w:r>
          </w:p>
        </w:tc>
      </w:tr>
      <w:tr w:rsidR="009D02AD" w:rsidRPr="00396662" w:rsidTr="00B54468">
        <w:trPr>
          <w:trHeight w:val="737"/>
        </w:trPr>
        <w:tc>
          <w:tcPr>
            <w:tcW w:w="1580" w:type="pct"/>
          </w:tcPr>
          <w:p w:rsidR="003D1908" w:rsidRDefault="00A46B31">
            <w:pPr>
              <w:widowControl/>
              <w:tabs>
                <w:tab w:val="clear" w:pos="482"/>
              </w:tabs>
              <w:spacing w:before="0" w:after="0"/>
              <w:jc w:val="left"/>
              <w:rPr>
                <w:bCs/>
                <w:szCs w:val="24"/>
              </w:rPr>
            </w:pPr>
            <w:bookmarkStart w:id="745" w:name="SpaceSymbols"/>
            <w:proofErr w:type="spellStart"/>
            <w:r>
              <w:rPr>
                <w:bCs/>
                <w:szCs w:val="24"/>
              </w:rPr>
              <w:t>SpaceSymbol</w:t>
            </w:r>
            <w:bookmarkEnd w:id="745"/>
            <w:r>
              <w:rPr>
                <w:bCs/>
                <w:szCs w:val="24"/>
              </w:rPr>
              <w:t>s</w:t>
            </w:r>
            <w:proofErr w:type="spellEnd"/>
          </w:p>
        </w:tc>
        <w:tc>
          <w:tcPr>
            <w:tcW w:w="1512" w:type="pct"/>
          </w:tcPr>
          <w:p w:rsidR="003D1908" w:rsidRDefault="00A46B31">
            <w:pPr>
              <w:widowControl/>
              <w:tabs>
                <w:tab w:val="clear" w:pos="482"/>
              </w:tabs>
              <w:spacing w:before="0" w:after="0"/>
              <w:jc w:val="center"/>
              <w:rPr>
                <w:b/>
                <w:szCs w:val="24"/>
              </w:rPr>
            </w:pPr>
            <w:r>
              <w:rPr>
                <w:b/>
                <w:color w:val="C0C0C0"/>
                <w:szCs w:val="24"/>
              </w:rPr>
              <w:t>|</w:t>
            </w:r>
          </w:p>
        </w:tc>
        <w:tc>
          <w:tcPr>
            <w:tcW w:w="1907" w:type="pct"/>
          </w:tcPr>
          <w:p w:rsidR="003D1908" w:rsidRDefault="00A46B31">
            <w:pPr>
              <w:widowControl/>
              <w:tabs>
                <w:tab w:val="clear" w:pos="482"/>
              </w:tabs>
              <w:spacing w:before="0" w:after="0"/>
              <w:jc w:val="left"/>
              <w:rPr>
                <w:color w:val="C0C0C0"/>
                <w:szCs w:val="24"/>
                <w:lang w:val="en-US"/>
              </w:rPr>
            </w:pPr>
            <w:r>
              <w:rPr>
                <w:szCs w:val="24"/>
                <w:lang w:val="en-US"/>
              </w:rPr>
              <w:t xml:space="preserve">Marks the end of a word or is placed after an Utterance End Symbol or </w:t>
            </w:r>
            <w:r w:rsidR="00CE6849">
              <w:rPr>
                <w:szCs w:val="24"/>
                <w:lang w:val="en-US"/>
              </w:rPr>
              <w:br/>
            </w:r>
            <w:r>
              <w:rPr>
                <w:szCs w:val="24"/>
                <w:lang w:val="en-US"/>
              </w:rPr>
              <w:t>“other punctuation”.</w:t>
            </w:r>
          </w:p>
        </w:tc>
      </w:tr>
      <w:tr w:rsidR="009D02AD" w:rsidRPr="00396662" w:rsidTr="00B54468">
        <w:trPr>
          <w:trHeight w:val="737"/>
        </w:trPr>
        <w:tc>
          <w:tcPr>
            <w:tcW w:w="1580" w:type="pct"/>
          </w:tcPr>
          <w:p w:rsidR="003D1908" w:rsidRPr="00CE6849" w:rsidRDefault="00A46B31">
            <w:pPr>
              <w:widowControl/>
              <w:tabs>
                <w:tab w:val="clear" w:pos="482"/>
              </w:tabs>
              <w:spacing w:before="0" w:after="0"/>
              <w:jc w:val="left"/>
              <w:rPr>
                <w:bCs/>
                <w:szCs w:val="24"/>
                <w:lang w:val="en-GB"/>
              </w:rPr>
            </w:pPr>
            <w:bookmarkStart w:id="746" w:name="Quote"/>
            <w:r w:rsidRPr="00CE6849">
              <w:rPr>
                <w:bCs/>
                <w:szCs w:val="24"/>
                <w:lang w:val="en-GB"/>
              </w:rPr>
              <w:t>Quote</w:t>
            </w:r>
            <w:bookmarkEnd w:id="746"/>
          </w:p>
        </w:tc>
        <w:tc>
          <w:tcPr>
            <w:tcW w:w="1512" w:type="pct"/>
          </w:tcPr>
          <w:p w:rsidR="003D1908" w:rsidRPr="00CE6849" w:rsidRDefault="00A46B31">
            <w:pPr>
              <w:widowControl/>
              <w:tabs>
                <w:tab w:val="clear" w:pos="482"/>
              </w:tabs>
              <w:spacing w:before="0" w:after="0"/>
              <w:jc w:val="center"/>
              <w:rPr>
                <w:b/>
                <w:szCs w:val="24"/>
                <w:lang w:val="en-GB"/>
              </w:rPr>
            </w:pPr>
            <w:r w:rsidRPr="00CE6849">
              <w:rPr>
                <w:b/>
                <w:bCs/>
                <w:szCs w:val="24"/>
                <w:lang w:val="en-GB"/>
              </w:rPr>
              <w:t>„</w:t>
            </w:r>
            <w:r w:rsidRPr="00CE6849">
              <w:rPr>
                <w:b/>
                <w:color w:val="C0C0C0"/>
                <w:szCs w:val="24"/>
                <w:lang w:val="en-GB"/>
              </w:rPr>
              <w:t xml:space="preserve"> |</w:t>
            </w:r>
          </w:p>
        </w:tc>
        <w:tc>
          <w:tcPr>
            <w:tcW w:w="1907" w:type="pct"/>
          </w:tcPr>
          <w:p w:rsidR="003D1908" w:rsidRDefault="00A46B31">
            <w:pPr>
              <w:widowControl/>
              <w:tabs>
                <w:tab w:val="clear" w:pos="482"/>
              </w:tabs>
              <w:spacing w:before="0" w:after="0"/>
              <w:jc w:val="left"/>
              <w:rPr>
                <w:szCs w:val="24"/>
                <w:lang w:val="en-US"/>
              </w:rPr>
            </w:pPr>
            <w:r>
              <w:rPr>
                <w:szCs w:val="24"/>
                <w:lang w:val="en-US"/>
              </w:rPr>
              <w:t>Marks the beginning and the end of reported speech. Utterance End Symbols within reported speech are ignored.</w:t>
            </w:r>
          </w:p>
        </w:tc>
      </w:tr>
      <w:tr w:rsidR="009D02AD" w:rsidTr="00B54468">
        <w:trPr>
          <w:trHeight w:val="737"/>
        </w:trPr>
        <w:tc>
          <w:tcPr>
            <w:tcW w:w="1580" w:type="pct"/>
          </w:tcPr>
          <w:p w:rsidR="003D1908" w:rsidRDefault="00A46B31">
            <w:pPr>
              <w:widowControl/>
              <w:tabs>
                <w:tab w:val="clear" w:pos="482"/>
              </w:tabs>
              <w:spacing w:before="0" w:after="0"/>
              <w:jc w:val="left"/>
              <w:rPr>
                <w:bCs/>
                <w:szCs w:val="24"/>
              </w:rPr>
            </w:pPr>
            <w:bookmarkStart w:id="747" w:name="OpenParenthesis"/>
            <w:proofErr w:type="spellStart"/>
            <w:r w:rsidRPr="00CE6849">
              <w:rPr>
                <w:bCs/>
                <w:szCs w:val="24"/>
                <w:lang w:val="en-GB"/>
              </w:rPr>
              <w:t>OpenP</w:t>
            </w:r>
            <w:r>
              <w:rPr>
                <w:bCs/>
                <w:szCs w:val="24"/>
              </w:rPr>
              <w:t>arenthesis</w:t>
            </w:r>
            <w:bookmarkEnd w:id="747"/>
            <w:proofErr w:type="spellEnd"/>
          </w:p>
        </w:tc>
        <w:tc>
          <w:tcPr>
            <w:tcW w:w="1512" w:type="pct"/>
          </w:tcPr>
          <w:p w:rsidR="003D1908" w:rsidRDefault="00A46B31">
            <w:pPr>
              <w:widowControl/>
              <w:tabs>
                <w:tab w:val="clear" w:pos="482"/>
              </w:tabs>
              <w:spacing w:before="0" w:after="0"/>
              <w:jc w:val="center"/>
              <w:rPr>
                <w:b/>
                <w:szCs w:val="24"/>
              </w:rPr>
            </w:pPr>
            <w:r>
              <w:rPr>
                <w:b/>
                <w:bCs/>
                <w:szCs w:val="24"/>
              </w:rPr>
              <w:t>(</w:t>
            </w:r>
            <w:r>
              <w:rPr>
                <w:b/>
                <w:color w:val="C0C0C0"/>
                <w:szCs w:val="24"/>
              </w:rPr>
              <w:t xml:space="preserve"> |</w:t>
            </w:r>
          </w:p>
        </w:tc>
        <w:tc>
          <w:tcPr>
            <w:tcW w:w="1907" w:type="pct"/>
          </w:tcPr>
          <w:p w:rsidR="003D1908" w:rsidRDefault="00A46B31">
            <w:pPr>
              <w:widowControl/>
              <w:tabs>
                <w:tab w:val="clear" w:pos="482"/>
              </w:tabs>
              <w:spacing w:before="0" w:after="0"/>
              <w:jc w:val="left"/>
              <w:rPr>
                <w:szCs w:val="24"/>
              </w:rPr>
            </w:pPr>
            <w:r>
              <w:rPr>
                <w:szCs w:val="24"/>
                <w:lang w:val="en-US"/>
              </w:rPr>
              <w:t xml:space="preserve">A double occurrence marks the beginning of a non-phonological segment. </w:t>
            </w:r>
            <w:r w:rsidR="00CE6849">
              <w:rPr>
                <w:szCs w:val="24"/>
                <w:lang w:val="en-US"/>
              </w:rPr>
              <w:br/>
            </w:r>
            <w:r>
              <w:rPr>
                <w:szCs w:val="24"/>
              </w:rPr>
              <w:t xml:space="preserve">A </w:t>
            </w:r>
            <w:proofErr w:type="spellStart"/>
            <w:r>
              <w:rPr>
                <w:szCs w:val="24"/>
              </w:rPr>
              <w:t>single</w:t>
            </w:r>
            <w:proofErr w:type="spellEnd"/>
            <w:r>
              <w:rPr>
                <w:szCs w:val="24"/>
              </w:rPr>
              <w:t xml:space="preserve"> </w:t>
            </w:r>
            <w:proofErr w:type="spellStart"/>
            <w:r>
              <w:rPr>
                <w:szCs w:val="24"/>
              </w:rPr>
              <w:t>occurrence</w:t>
            </w:r>
            <w:proofErr w:type="spellEnd"/>
            <w:r>
              <w:rPr>
                <w:szCs w:val="24"/>
              </w:rPr>
              <w:t xml:space="preserve"> </w:t>
            </w:r>
            <w:proofErr w:type="spellStart"/>
            <w:r>
              <w:rPr>
                <w:szCs w:val="24"/>
              </w:rPr>
              <w:t>is</w:t>
            </w:r>
            <w:proofErr w:type="spellEnd"/>
            <w:r>
              <w:rPr>
                <w:szCs w:val="24"/>
              </w:rPr>
              <w:t xml:space="preserve"> </w:t>
            </w:r>
            <w:proofErr w:type="spellStart"/>
            <w:r>
              <w:rPr>
                <w:szCs w:val="24"/>
              </w:rPr>
              <w:t>treated</w:t>
            </w:r>
            <w:proofErr w:type="spellEnd"/>
            <w:r>
              <w:rPr>
                <w:szCs w:val="24"/>
              </w:rPr>
              <w:t xml:space="preserve"> like “</w:t>
            </w:r>
            <w:proofErr w:type="spellStart"/>
            <w:r>
              <w:rPr>
                <w:szCs w:val="24"/>
              </w:rPr>
              <w:t>other</w:t>
            </w:r>
            <w:proofErr w:type="spellEnd"/>
            <w:r>
              <w:rPr>
                <w:szCs w:val="24"/>
              </w:rPr>
              <w:t xml:space="preserve"> </w:t>
            </w:r>
            <w:proofErr w:type="spellStart"/>
            <w:r>
              <w:rPr>
                <w:szCs w:val="24"/>
              </w:rPr>
              <w:t>punctuation</w:t>
            </w:r>
            <w:proofErr w:type="spellEnd"/>
            <w:r>
              <w:rPr>
                <w:szCs w:val="24"/>
              </w:rPr>
              <w:t>”.</w:t>
            </w:r>
          </w:p>
        </w:tc>
      </w:tr>
      <w:tr w:rsidR="009D02AD" w:rsidRPr="008C6634" w:rsidTr="00B54468">
        <w:trPr>
          <w:trHeight w:val="737"/>
        </w:trPr>
        <w:tc>
          <w:tcPr>
            <w:tcW w:w="1580" w:type="pct"/>
          </w:tcPr>
          <w:p w:rsidR="003D1908" w:rsidRDefault="00A46B31">
            <w:pPr>
              <w:widowControl/>
              <w:tabs>
                <w:tab w:val="clear" w:pos="482"/>
              </w:tabs>
              <w:spacing w:before="0" w:after="0"/>
              <w:jc w:val="left"/>
              <w:rPr>
                <w:bCs/>
                <w:szCs w:val="24"/>
              </w:rPr>
            </w:pPr>
            <w:bookmarkStart w:id="748" w:name="CloseParenthesis"/>
            <w:proofErr w:type="spellStart"/>
            <w:r>
              <w:rPr>
                <w:bCs/>
                <w:szCs w:val="24"/>
              </w:rPr>
              <w:t>CloseParenthesis</w:t>
            </w:r>
            <w:bookmarkEnd w:id="748"/>
            <w:proofErr w:type="spellEnd"/>
          </w:p>
        </w:tc>
        <w:tc>
          <w:tcPr>
            <w:tcW w:w="1512" w:type="pct"/>
          </w:tcPr>
          <w:p w:rsidR="003D1908" w:rsidRDefault="00A46B31">
            <w:pPr>
              <w:widowControl/>
              <w:tabs>
                <w:tab w:val="clear" w:pos="482"/>
              </w:tabs>
              <w:spacing w:before="0" w:after="0"/>
              <w:jc w:val="center"/>
              <w:rPr>
                <w:b/>
                <w:szCs w:val="24"/>
              </w:rPr>
            </w:pPr>
            <w:r>
              <w:rPr>
                <w:b/>
                <w:bCs/>
                <w:szCs w:val="24"/>
              </w:rPr>
              <w:t>)</w:t>
            </w:r>
            <w:r>
              <w:rPr>
                <w:b/>
                <w:color w:val="C0C0C0"/>
                <w:szCs w:val="24"/>
              </w:rPr>
              <w:t xml:space="preserve"> |</w:t>
            </w:r>
          </w:p>
        </w:tc>
        <w:tc>
          <w:tcPr>
            <w:tcW w:w="1907" w:type="pct"/>
          </w:tcPr>
          <w:p w:rsidR="003D1908" w:rsidRPr="008C6634" w:rsidRDefault="00A46B31">
            <w:pPr>
              <w:widowControl/>
              <w:tabs>
                <w:tab w:val="clear" w:pos="482"/>
              </w:tabs>
              <w:spacing w:before="0" w:after="0"/>
              <w:jc w:val="left"/>
              <w:rPr>
                <w:szCs w:val="24"/>
                <w:lang w:val="en-GB"/>
              </w:rPr>
            </w:pPr>
            <w:r>
              <w:rPr>
                <w:szCs w:val="24"/>
                <w:lang w:val="en-US"/>
              </w:rPr>
              <w:t xml:space="preserve">A double occurrence marks the end of a non-phonological segment. </w:t>
            </w:r>
            <w:r w:rsidR="00CE6849">
              <w:rPr>
                <w:szCs w:val="24"/>
                <w:lang w:val="en-US"/>
              </w:rPr>
              <w:br/>
            </w:r>
            <w:r w:rsidRPr="008C6634">
              <w:rPr>
                <w:szCs w:val="24"/>
                <w:lang w:val="en-GB"/>
              </w:rPr>
              <w:t>A single occurrence is treated like “other punc</w:t>
            </w:r>
            <w:r w:rsidR="008C6634" w:rsidRPr="008C6634">
              <w:rPr>
                <w:szCs w:val="24"/>
                <w:lang w:val="en-GB"/>
              </w:rPr>
              <w:t>t</w:t>
            </w:r>
            <w:r w:rsidRPr="008C6634">
              <w:rPr>
                <w:szCs w:val="24"/>
                <w:lang w:val="en-GB"/>
              </w:rPr>
              <w:t>uation”.</w:t>
            </w:r>
          </w:p>
        </w:tc>
      </w:tr>
      <w:tr w:rsidR="009D02AD" w:rsidRPr="00396662" w:rsidTr="00B54468">
        <w:trPr>
          <w:trHeight w:val="737"/>
        </w:trPr>
        <w:tc>
          <w:tcPr>
            <w:tcW w:w="1580" w:type="pct"/>
          </w:tcPr>
          <w:p w:rsidR="003D1908" w:rsidRDefault="00A46B31">
            <w:pPr>
              <w:widowControl/>
              <w:tabs>
                <w:tab w:val="clear" w:pos="482"/>
              </w:tabs>
              <w:spacing w:before="0" w:after="0"/>
              <w:jc w:val="left"/>
              <w:rPr>
                <w:bCs/>
                <w:szCs w:val="24"/>
              </w:rPr>
            </w:pPr>
            <w:bookmarkStart w:id="749" w:name="MiscellaneousPunctuation"/>
            <w:proofErr w:type="spellStart"/>
            <w:r>
              <w:rPr>
                <w:bCs/>
                <w:szCs w:val="24"/>
              </w:rPr>
              <w:lastRenderedPageBreak/>
              <w:t>MiscellaneousPunctuation</w:t>
            </w:r>
            <w:bookmarkEnd w:id="749"/>
            <w:proofErr w:type="spellEnd"/>
          </w:p>
        </w:tc>
        <w:tc>
          <w:tcPr>
            <w:tcW w:w="1512" w:type="pct"/>
          </w:tcPr>
          <w:p w:rsidR="003D1908" w:rsidRDefault="00A46B31">
            <w:pPr>
              <w:widowControl/>
              <w:tabs>
                <w:tab w:val="clear" w:pos="482"/>
              </w:tabs>
              <w:spacing w:before="0" w:after="0"/>
              <w:jc w:val="center"/>
              <w:rPr>
                <w:b/>
                <w:szCs w:val="24"/>
              </w:rPr>
            </w:pPr>
            <w:r>
              <w:rPr>
                <w:b/>
                <w:bCs/>
                <w:szCs w:val="24"/>
              </w:rPr>
              <w:t>'</w:t>
            </w:r>
            <w:r>
              <w:rPr>
                <w:b/>
                <w:color w:val="C0C0C0"/>
                <w:szCs w:val="24"/>
              </w:rPr>
              <w:t xml:space="preserve"> | </w:t>
            </w:r>
            <w:r>
              <w:rPr>
                <w:b/>
                <w:bCs/>
                <w:szCs w:val="24"/>
              </w:rPr>
              <w:t>:</w:t>
            </w:r>
            <w:r>
              <w:rPr>
                <w:b/>
                <w:color w:val="C0C0C0"/>
                <w:szCs w:val="24"/>
              </w:rPr>
              <w:t xml:space="preserve"> | </w:t>
            </w:r>
            <w:r>
              <w:rPr>
                <w:b/>
                <w:bCs/>
                <w:szCs w:val="24"/>
              </w:rPr>
              <w:t>;</w:t>
            </w:r>
            <w:r>
              <w:rPr>
                <w:b/>
                <w:color w:val="C0C0C0"/>
                <w:szCs w:val="24"/>
              </w:rPr>
              <w:t xml:space="preserve"> | </w:t>
            </w:r>
            <w:r>
              <w:rPr>
                <w:b/>
                <w:bCs/>
                <w:szCs w:val="24"/>
              </w:rPr>
              <w:t>,</w:t>
            </w:r>
            <w:r>
              <w:rPr>
                <w:b/>
                <w:color w:val="C0C0C0"/>
                <w:szCs w:val="24"/>
              </w:rPr>
              <w:t xml:space="preserve"> | </w:t>
            </w:r>
            <w:r>
              <w:rPr>
                <w:b/>
                <w:bCs/>
                <w:szCs w:val="24"/>
              </w:rPr>
              <w:t>-</w:t>
            </w:r>
            <w:r>
              <w:rPr>
                <w:b/>
                <w:color w:val="C0C0C0"/>
                <w:szCs w:val="24"/>
              </w:rPr>
              <w:t xml:space="preserve"> | </w:t>
            </w:r>
            <w:r>
              <w:rPr>
                <w:b/>
                <w:bCs/>
                <w:szCs w:val="24"/>
              </w:rPr>
              <w:t>_</w:t>
            </w:r>
            <w:r>
              <w:rPr>
                <w:b/>
                <w:color w:val="C0C0C0"/>
                <w:szCs w:val="24"/>
              </w:rPr>
              <w:t xml:space="preserve"> | </w:t>
            </w:r>
            <w:r>
              <w:rPr>
                <w:rFonts w:ascii="MS Gothic" w:eastAsia="MS Mincho" w:hAnsi="MS Gothic" w:cs="MS Gothic"/>
                <w:b/>
                <w:bCs/>
                <w:szCs w:val="24"/>
              </w:rPr>
              <w:t>‿</w:t>
            </w:r>
            <w:r>
              <w:rPr>
                <w:b/>
                <w:color w:val="C0C0C0"/>
                <w:szCs w:val="24"/>
              </w:rPr>
              <w:t xml:space="preserve"> | </w:t>
            </w:r>
            <w:r>
              <w:rPr>
                <w:b/>
                <w:bCs/>
                <w:szCs w:val="24"/>
              </w:rPr>
              <w:t>—</w:t>
            </w:r>
            <w:r>
              <w:rPr>
                <w:b/>
                <w:color w:val="C0C0C0"/>
                <w:szCs w:val="24"/>
              </w:rPr>
              <w:t xml:space="preserve"> | </w:t>
            </w:r>
            <w:r>
              <w:rPr>
                <w:b/>
                <w:bCs/>
                <w:szCs w:val="24"/>
              </w:rPr>
              <w:t>/</w:t>
            </w:r>
            <w:r>
              <w:rPr>
                <w:b/>
                <w:color w:val="C0C0C0"/>
                <w:szCs w:val="24"/>
              </w:rPr>
              <w:t xml:space="preserve"> |</w:t>
            </w:r>
          </w:p>
        </w:tc>
        <w:tc>
          <w:tcPr>
            <w:tcW w:w="1907" w:type="pct"/>
          </w:tcPr>
          <w:p w:rsidR="003D1908" w:rsidRDefault="00A46B31">
            <w:pPr>
              <w:widowControl/>
              <w:tabs>
                <w:tab w:val="clear" w:pos="482"/>
              </w:tabs>
              <w:spacing w:before="0" w:after="0"/>
              <w:jc w:val="left"/>
              <w:rPr>
                <w:szCs w:val="24"/>
                <w:lang w:val="en-US"/>
              </w:rPr>
            </w:pPr>
            <w:r>
              <w:rPr>
                <w:szCs w:val="24"/>
                <w:lang w:val="en-US"/>
              </w:rPr>
              <w:t>Marks intra-segmental phenomena and is segmented like punctuation.</w:t>
            </w:r>
          </w:p>
        </w:tc>
      </w:tr>
      <w:tr w:rsidR="009D02AD" w:rsidRPr="00396662" w:rsidTr="00B54468">
        <w:trPr>
          <w:trHeight w:val="737"/>
        </w:trPr>
        <w:tc>
          <w:tcPr>
            <w:tcW w:w="1580" w:type="pct"/>
          </w:tcPr>
          <w:p w:rsidR="003D1908" w:rsidRDefault="00A46B31">
            <w:pPr>
              <w:widowControl/>
              <w:tabs>
                <w:tab w:val="clear" w:pos="482"/>
              </w:tabs>
              <w:spacing w:before="0" w:after="0"/>
              <w:jc w:val="left"/>
              <w:rPr>
                <w:bCs/>
                <w:szCs w:val="24"/>
              </w:rPr>
            </w:pPr>
            <w:bookmarkStart w:id="750" w:name="PauseSymbols"/>
            <w:proofErr w:type="spellStart"/>
            <w:r>
              <w:rPr>
                <w:bCs/>
                <w:szCs w:val="24"/>
              </w:rPr>
              <w:t>PauseSymbols</w:t>
            </w:r>
            <w:bookmarkEnd w:id="750"/>
            <w:proofErr w:type="spellEnd"/>
          </w:p>
        </w:tc>
        <w:tc>
          <w:tcPr>
            <w:tcW w:w="1512" w:type="pct"/>
          </w:tcPr>
          <w:p w:rsidR="003D1908" w:rsidRDefault="00A46B31">
            <w:pPr>
              <w:widowControl/>
              <w:tabs>
                <w:tab w:val="clear" w:pos="482"/>
              </w:tabs>
              <w:spacing w:before="0" w:after="0"/>
              <w:jc w:val="center"/>
              <w:rPr>
                <w:b/>
                <w:szCs w:val="24"/>
              </w:rPr>
            </w:pPr>
            <w:r>
              <w:rPr>
                <w:b/>
                <w:bCs/>
                <w:szCs w:val="24"/>
              </w:rPr>
              <w:t>•</w:t>
            </w:r>
            <w:r>
              <w:rPr>
                <w:b/>
                <w:color w:val="C0C0C0"/>
                <w:szCs w:val="24"/>
              </w:rPr>
              <w:t xml:space="preserve"> | </w:t>
            </w:r>
            <w:r>
              <w:rPr>
                <w:b/>
                <w:bCs/>
                <w:szCs w:val="24"/>
              </w:rPr>
              <w:t>·</w:t>
            </w:r>
            <w:r>
              <w:rPr>
                <w:b/>
                <w:color w:val="C0C0C0"/>
                <w:szCs w:val="24"/>
              </w:rPr>
              <w:t xml:space="preserve"> |</w:t>
            </w:r>
          </w:p>
        </w:tc>
        <w:tc>
          <w:tcPr>
            <w:tcW w:w="1907" w:type="pct"/>
          </w:tcPr>
          <w:p w:rsidR="003D1908" w:rsidRDefault="00A46B31">
            <w:pPr>
              <w:widowControl/>
              <w:tabs>
                <w:tab w:val="clear" w:pos="482"/>
              </w:tabs>
              <w:spacing w:before="0" w:after="0"/>
              <w:jc w:val="left"/>
              <w:rPr>
                <w:szCs w:val="24"/>
                <w:lang w:val="en-US"/>
              </w:rPr>
            </w:pPr>
            <w:r>
              <w:rPr>
                <w:szCs w:val="24"/>
                <w:lang w:val="en-US"/>
              </w:rPr>
              <w:t>Mark</w:t>
            </w:r>
            <w:r w:rsidR="00CE6849">
              <w:rPr>
                <w:szCs w:val="24"/>
                <w:lang w:val="en-US"/>
              </w:rPr>
              <w:t>s</w:t>
            </w:r>
            <w:r>
              <w:rPr>
                <w:szCs w:val="24"/>
                <w:lang w:val="en-US"/>
              </w:rPr>
              <w:t xml:space="preserve"> pauses and </w:t>
            </w:r>
            <w:r w:rsidR="00CE6849">
              <w:rPr>
                <w:szCs w:val="24"/>
                <w:lang w:val="en-US"/>
              </w:rPr>
              <w:t xml:space="preserve">it will be </w:t>
            </w:r>
            <w:r>
              <w:rPr>
                <w:szCs w:val="24"/>
                <w:lang w:val="en-US"/>
              </w:rPr>
              <w:t>segmented like non-phonological data.</w:t>
            </w:r>
          </w:p>
        </w:tc>
      </w:tr>
    </w:tbl>
    <w:p w:rsidR="003D1908" w:rsidRDefault="00A46B31" w:rsidP="00CE6849">
      <w:pPr>
        <w:pStyle w:val="Standard-BlockCharCharChar"/>
      </w:pPr>
      <w:r>
        <w:t>Example:</w:t>
      </w:r>
    </w:p>
    <w:p w:rsidR="003D1908" w:rsidRDefault="00A46B31" w:rsidP="00CE6849">
      <w:pPr>
        <w:pStyle w:val="Standard-BlockCharCharChar"/>
      </w:pPr>
      <w:r>
        <w:t>The second segment chain of speaker A is segmented with the</w:t>
      </w:r>
      <w:r w:rsidR="00175D44">
        <w:t xml:space="preserve"> </w:t>
      </w:r>
      <w:r w:rsidR="00175D44">
        <w:fldChar w:fldCharType="begin"/>
      </w:r>
      <w:r w:rsidR="00175D44">
        <w:instrText xml:space="preserve"> REF _Ref472791609 \h </w:instrText>
      </w:r>
      <w:r w:rsidR="00175D44">
        <w:fldChar w:fldCharType="separate"/>
      </w:r>
      <w:r w:rsidR="003E68CF">
        <w:t>Segmentation: “HIAT: Utterance and Words”</w:t>
      </w:r>
      <w:r w:rsidR="00175D44">
        <w:fldChar w:fldCharType="end"/>
      </w:r>
      <w:r>
        <w:t>...</w:t>
      </w:r>
    </w:p>
    <w:p w:rsidR="003D1908" w:rsidRDefault="00A46B31">
      <w:pPr>
        <w:pStyle w:val="GraphikFormat"/>
      </w:pPr>
      <w:r>
        <w:rPr>
          <w:noProof/>
          <w:lang w:eastAsia="de-DE"/>
        </w:rPr>
        <w:drawing>
          <wp:inline distT="0" distB="0" distL="0" distR="0" wp14:anchorId="27799C74" wp14:editId="7F73C43C">
            <wp:extent cx="5397388" cy="666024"/>
            <wp:effectExtent l="0" t="0" r="0" b="1270"/>
            <wp:docPr id="884" name="Bild 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4"/>
                    <pic:cNvPicPr>
                      <a:picLocks noChangeAspect="1" noChangeArrowheads="1"/>
                    </pic:cNvPicPr>
                  </pic:nvPicPr>
                  <pic:blipFill>
                    <a:blip r:embed="rId453" cstate="print">
                      <a:extLst>
                        <a:ext uri="{BEBA8EAE-BF5A-486C-A8C5-ECC9F3942E4B}">
                          <a14:imgProps xmlns:a14="http://schemas.microsoft.com/office/drawing/2010/main">
                            <a14:imgLayer r:embed="rId454">
                              <a14:imgEffect>
                                <a14:colorTemperature colorTemp="5900"/>
                              </a14:imgEffect>
                              <a14:imgEffect>
                                <a14:saturation sat="33000"/>
                              </a14:imgEffect>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446359" cy="672067"/>
                    </a:xfrm>
                    <a:prstGeom prst="rect">
                      <a:avLst/>
                    </a:prstGeom>
                    <a:noFill/>
                    <a:ln>
                      <a:noFill/>
                    </a:ln>
                    <a:effectLst/>
                  </pic:spPr>
                </pic:pic>
              </a:graphicData>
            </a:graphic>
          </wp:inline>
        </w:drawing>
      </w:r>
    </w:p>
    <w:p w:rsidR="00802C6B" w:rsidRDefault="00A46B31" w:rsidP="00CE6849">
      <w:pPr>
        <w:pStyle w:val="Standard-BlockCharCharChar"/>
      </w:pPr>
      <w:r>
        <w:t>... into utterance</w:t>
      </w:r>
      <w:r w:rsidR="0050247F">
        <w:t>s</w:t>
      </w:r>
      <w:r>
        <w:t>, words (</w:t>
      </w:r>
      <w:r w:rsidRPr="005E35CD">
        <w:rPr>
          <w:rStyle w:val="RefsZchn"/>
        </w:rPr>
        <w:t>W</w:t>
      </w:r>
      <w:r>
        <w:t>), punctuation (</w:t>
      </w:r>
      <w:r w:rsidRPr="005E35CD">
        <w:rPr>
          <w:rStyle w:val="RefsZchn"/>
        </w:rPr>
        <w:t>IP</w:t>
      </w:r>
      <w:r>
        <w:t xml:space="preserve">) and </w:t>
      </w:r>
      <w:r w:rsidR="0050247F">
        <w:t>non-phonological segments (</w:t>
      </w:r>
      <w:r w:rsidR="0050247F" w:rsidRPr="005E35CD">
        <w:rPr>
          <w:rStyle w:val="RefsZchn"/>
        </w:rPr>
        <w:t>Non-P</w:t>
      </w:r>
      <w:r w:rsidRPr="005E35CD">
        <w:rPr>
          <w:rStyle w:val="RefsZchn"/>
        </w:rPr>
        <w:t>ho</w:t>
      </w:r>
      <w:r>
        <w:t>):</w:t>
      </w:r>
    </w:p>
    <w:p w:rsidR="00802C6B" w:rsidRDefault="00802C6B">
      <w:pPr>
        <w:widowControl/>
        <w:tabs>
          <w:tab w:val="clear" w:pos="482"/>
        </w:tabs>
        <w:spacing w:before="0" w:after="0"/>
        <w:jc w:val="left"/>
        <w:rPr>
          <w:noProof/>
          <w:szCs w:val="24"/>
          <w:shd w:val="clear" w:color="auto" w:fill="FFFFFF"/>
          <w:lang w:val="en-US" w:eastAsia="hi-IN" w:bidi="hi-IN"/>
        </w:rPr>
      </w:pPr>
    </w:p>
    <w:tbl>
      <w:tblPr>
        <w:tblStyle w:val="Tabellenraster"/>
        <w:tblW w:w="9356" w:type="dxa"/>
        <w:tblInd w:w="108" w:type="dxa"/>
        <w:tblLayout w:type="fixed"/>
        <w:tblLook w:val="00A0" w:firstRow="1" w:lastRow="0" w:firstColumn="1" w:lastColumn="0" w:noHBand="0" w:noVBand="0"/>
      </w:tblPr>
      <w:tblGrid>
        <w:gridCol w:w="871"/>
        <w:gridCol w:w="462"/>
        <w:gridCol w:w="950"/>
        <w:gridCol w:w="462"/>
        <w:gridCol w:w="639"/>
        <w:gridCol w:w="462"/>
        <w:gridCol w:w="462"/>
        <w:gridCol w:w="462"/>
        <w:gridCol w:w="543"/>
        <w:gridCol w:w="462"/>
        <w:gridCol w:w="362"/>
        <w:gridCol w:w="362"/>
        <w:gridCol w:w="462"/>
        <w:gridCol w:w="981"/>
        <w:gridCol w:w="462"/>
        <w:gridCol w:w="598"/>
        <w:gridCol w:w="354"/>
      </w:tblGrid>
      <w:tr w:rsidR="003D1908" w:rsidTr="00B54468">
        <w:trPr>
          <w:trHeight w:val="465"/>
        </w:trPr>
        <w:tc>
          <w:tcPr>
            <w:tcW w:w="9356" w:type="dxa"/>
            <w:gridSpan w:val="17"/>
            <w:shd w:val="clear" w:color="auto" w:fill="D9D9D9"/>
          </w:tcPr>
          <w:p w:rsidR="003D1908" w:rsidRDefault="00A46B31" w:rsidP="0050247F">
            <w:pPr>
              <w:tabs>
                <w:tab w:val="clear" w:pos="482"/>
                <w:tab w:val="left" w:pos="390"/>
              </w:tabs>
              <w:spacing w:before="0"/>
              <w:jc w:val="center"/>
              <w:rPr>
                <w:b/>
                <w:bCs/>
              </w:rPr>
            </w:pPr>
            <w:r>
              <w:rPr>
                <w:b/>
              </w:rPr>
              <w:t xml:space="preserve">Segment </w:t>
            </w:r>
            <w:proofErr w:type="spellStart"/>
            <w:r>
              <w:rPr>
                <w:b/>
              </w:rPr>
              <w:t>chain</w:t>
            </w:r>
            <w:proofErr w:type="spellEnd"/>
          </w:p>
        </w:tc>
      </w:tr>
      <w:tr w:rsidR="009D02AD" w:rsidTr="00B54468">
        <w:trPr>
          <w:trHeight w:val="291"/>
        </w:trPr>
        <w:tc>
          <w:tcPr>
            <w:tcW w:w="6137" w:type="dxa"/>
            <w:gridSpan w:val="11"/>
            <w:tcBorders>
              <w:bottom w:val="single" w:sz="4" w:space="0" w:color="auto"/>
            </w:tcBorders>
            <w:shd w:val="clear" w:color="auto" w:fill="B3B3B3"/>
          </w:tcPr>
          <w:p w:rsidR="003D1908" w:rsidRDefault="00A46B31">
            <w:pPr>
              <w:tabs>
                <w:tab w:val="clear" w:pos="482"/>
                <w:tab w:val="left" w:pos="390"/>
              </w:tabs>
              <w:spacing w:before="0" w:after="0"/>
              <w:jc w:val="center"/>
              <w:rPr>
                <w:b/>
                <w:bCs/>
              </w:rPr>
            </w:pPr>
            <w:proofErr w:type="spellStart"/>
            <w:r>
              <w:rPr>
                <w:b/>
              </w:rPr>
              <w:t>Utterance</w:t>
            </w:r>
            <w:proofErr w:type="spellEnd"/>
          </w:p>
        </w:tc>
        <w:tc>
          <w:tcPr>
            <w:tcW w:w="3219" w:type="dxa"/>
            <w:gridSpan w:val="6"/>
            <w:tcBorders>
              <w:bottom w:val="single" w:sz="4" w:space="0" w:color="auto"/>
            </w:tcBorders>
            <w:shd w:val="clear" w:color="auto" w:fill="B3B3B3"/>
          </w:tcPr>
          <w:p w:rsidR="003D1908" w:rsidRDefault="00A46B31">
            <w:pPr>
              <w:tabs>
                <w:tab w:val="clear" w:pos="482"/>
                <w:tab w:val="left" w:pos="390"/>
              </w:tabs>
              <w:spacing w:before="0" w:after="0"/>
              <w:jc w:val="center"/>
            </w:pPr>
            <w:proofErr w:type="spellStart"/>
            <w:r>
              <w:rPr>
                <w:b/>
              </w:rPr>
              <w:t>Utterance</w:t>
            </w:r>
            <w:proofErr w:type="spellEnd"/>
          </w:p>
        </w:tc>
      </w:tr>
      <w:tr w:rsidR="009D02AD" w:rsidTr="00B54468">
        <w:trPr>
          <w:trHeight w:val="573"/>
        </w:trPr>
        <w:tc>
          <w:tcPr>
            <w:tcW w:w="871" w:type="dxa"/>
            <w:tcBorders>
              <w:bottom w:val="single" w:sz="4" w:space="0" w:color="auto"/>
            </w:tcBorders>
            <w:shd w:val="clear" w:color="auto" w:fill="FFFFCC"/>
          </w:tcPr>
          <w:p w:rsidR="003D1908" w:rsidRPr="00C73701" w:rsidRDefault="00A46B31" w:rsidP="0050247F">
            <w:pPr>
              <w:spacing w:before="0" w:after="0"/>
              <w:jc w:val="center"/>
              <w:rPr>
                <w:b/>
              </w:rPr>
            </w:pPr>
            <w:r w:rsidRPr="00C73701">
              <w:rPr>
                <w:b/>
              </w:rPr>
              <w:t>W</w:t>
            </w:r>
          </w:p>
        </w:tc>
        <w:tc>
          <w:tcPr>
            <w:tcW w:w="462" w:type="dxa"/>
            <w:tcBorders>
              <w:bottom w:val="single" w:sz="4" w:space="0" w:color="auto"/>
            </w:tcBorders>
            <w:shd w:val="clear" w:color="auto" w:fill="CCFFCC"/>
          </w:tcPr>
          <w:p w:rsidR="003D1908" w:rsidRPr="00C73701" w:rsidRDefault="00A46B31" w:rsidP="0050247F">
            <w:pPr>
              <w:spacing w:before="0" w:after="0"/>
              <w:jc w:val="center"/>
              <w:rPr>
                <w:b/>
              </w:rPr>
            </w:pPr>
            <w:r w:rsidRPr="00C73701">
              <w:rPr>
                <w:b/>
              </w:rPr>
              <w:t>IP</w:t>
            </w:r>
          </w:p>
        </w:tc>
        <w:tc>
          <w:tcPr>
            <w:tcW w:w="950" w:type="dxa"/>
            <w:tcBorders>
              <w:bottom w:val="single" w:sz="4" w:space="0" w:color="auto"/>
            </w:tcBorders>
            <w:shd w:val="clear" w:color="auto" w:fill="FFCCCC"/>
          </w:tcPr>
          <w:p w:rsidR="003D1908" w:rsidRPr="00C73701" w:rsidRDefault="00A46B31" w:rsidP="0050247F">
            <w:pPr>
              <w:spacing w:before="0" w:after="0"/>
              <w:jc w:val="center"/>
              <w:rPr>
                <w:b/>
              </w:rPr>
            </w:pPr>
            <w:r w:rsidRPr="00C73701">
              <w:rPr>
                <w:b/>
              </w:rPr>
              <w:t>Non-</w:t>
            </w:r>
            <w:proofErr w:type="spellStart"/>
            <w:r w:rsidRPr="00C73701">
              <w:rPr>
                <w:b/>
              </w:rPr>
              <w:t>Pho</w:t>
            </w:r>
            <w:proofErr w:type="spellEnd"/>
          </w:p>
        </w:tc>
        <w:tc>
          <w:tcPr>
            <w:tcW w:w="462" w:type="dxa"/>
            <w:tcBorders>
              <w:bottom w:val="single" w:sz="4" w:space="0" w:color="auto"/>
            </w:tcBorders>
            <w:shd w:val="clear" w:color="auto" w:fill="CCFFCC"/>
          </w:tcPr>
          <w:p w:rsidR="003D1908" w:rsidRPr="00C73701" w:rsidRDefault="00A46B31" w:rsidP="0050247F">
            <w:pPr>
              <w:spacing w:before="0" w:after="0"/>
              <w:jc w:val="center"/>
              <w:rPr>
                <w:b/>
              </w:rPr>
            </w:pPr>
            <w:r w:rsidRPr="00C73701">
              <w:rPr>
                <w:b/>
              </w:rPr>
              <w:t>IP</w:t>
            </w:r>
          </w:p>
        </w:tc>
        <w:tc>
          <w:tcPr>
            <w:tcW w:w="639" w:type="dxa"/>
            <w:tcBorders>
              <w:bottom w:val="single" w:sz="4" w:space="0" w:color="auto"/>
            </w:tcBorders>
            <w:shd w:val="clear" w:color="auto" w:fill="FFFFCC"/>
          </w:tcPr>
          <w:p w:rsidR="003D1908" w:rsidRPr="00C73701" w:rsidRDefault="00A46B31" w:rsidP="0050247F">
            <w:pPr>
              <w:spacing w:before="0" w:after="0"/>
              <w:jc w:val="center"/>
              <w:rPr>
                <w:b/>
              </w:rPr>
            </w:pPr>
            <w:r w:rsidRPr="00C73701">
              <w:rPr>
                <w:b/>
              </w:rPr>
              <w:t>W</w:t>
            </w:r>
          </w:p>
        </w:tc>
        <w:tc>
          <w:tcPr>
            <w:tcW w:w="462" w:type="dxa"/>
            <w:tcBorders>
              <w:bottom w:val="single" w:sz="4" w:space="0" w:color="auto"/>
            </w:tcBorders>
            <w:shd w:val="clear" w:color="auto" w:fill="CCFFCC"/>
          </w:tcPr>
          <w:p w:rsidR="003D1908" w:rsidRPr="00C73701" w:rsidRDefault="00A46B31" w:rsidP="0050247F">
            <w:pPr>
              <w:spacing w:before="0" w:after="0"/>
              <w:jc w:val="center"/>
              <w:rPr>
                <w:b/>
              </w:rPr>
            </w:pPr>
            <w:r w:rsidRPr="00C73701">
              <w:rPr>
                <w:b/>
              </w:rPr>
              <w:t>IP</w:t>
            </w:r>
          </w:p>
        </w:tc>
        <w:tc>
          <w:tcPr>
            <w:tcW w:w="462" w:type="dxa"/>
            <w:tcBorders>
              <w:bottom w:val="single" w:sz="4" w:space="0" w:color="auto"/>
            </w:tcBorders>
            <w:shd w:val="clear" w:color="auto" w:fill="FFFFCC"/>
          </w:tcPr>
          <w:p w:rsidR="003D1908" w:rsidRPr="00C73701" w:rsidRDefault="00A46B31" w:rsidP="0050247F">
            <w:pPr>
              <w:spacing w:before="0" w:after="0"/>
              <w:jc w:val="center"/>
              <w:rPr>
                <w:b/>
              </w:rPr>
            </w:pPr>
            <w:r w:rsidRPr="00C73701">
              <w:rPr>
                <w:b/>
              </w:rPr>
              <w:t>W</w:t>
            </w:r>
          </w:p>
        </w:tc>
        <w:tc>
          <w:tcPr>
            <w:tcW w:w="462" w:type="dxa"/>
            <w:tcBorders>
              <w:bottom w:val="single" w:sz="4" w:space="0" w:color="auto"/>
            </w:tcBorders>
            <w:shd w:val="clear" w:color="auto" w:fill="CCFFCC"/>
          </w:tcPr>
          <w:p w:rsidR="003D1908" w:rsidRPr="00C73701" w:rsidRDefault="00A46B31" w:rsidP="0050247F">
            <w:pPr>
              <w:spacing w:before="0" w:after="0"/>
              <w:jc w:val="center"/>
              <w:rPr>
                <w:b/>
              </w:rPr>
            </w:pPr>
            <w:r w:rsidRPr="00C73701">
              <w:rPr>
                <w:b/>
              </w:rPr>
              <w:t>IP</w:t>
            </w:r>
          </w:p>
        </w:tc>
        <w:tc>
          <w:tcPr>
            <w:tcW w:w="543" w:type="dxa"/>
            <w:tcBorders>
              <w:bottom w:val="single" w:sz="4" w:space="0" w:color="auto"/>
            </w:tcBorders>
            <w:shd w:val="clear" w:color="auto" w:fill="FFFFCC"/>
          </w:tcPr>
          <w:p w:rsidR="003D1908" w:rsidRPr="00C73701" w:rsidRDefault="00A46B31" w:rsidP="0050247F">
            <w:pPr>
              <w:spacing w:before="0" w:after="0"/>
              <w:jc w:val="center"/>
              <w:rPr>
                <w:b/>
              </w:rPr>
            </w:pPr>
            <w:r w:rsidRPr="00C73701">
              <w:rPr>
                <w:b/>
              </w:rPr>
              <w:t>W</w:t>
            </w:r>
          </w:p>
        </w:tc>
        <w:tc>
          <w:tcPr>
            <w:tcW w:w="462" w:type="dxa"/>
            <w:tcBorders>
              <w:bottom w:val="single" w:sz="4" w:space="0" w:color="auto"/>
            </w:tcBorders>
            <w:shd w:val="clear" w:color="auto" w:fill="CCFFCC"/>
          </w:tcPr>
          <w:p w:rsidR="003D1908" w:rsidRPr="00C73701" w:rsidRDefault="00A46B31" w:rsidP="0050247F">
            <w:pPr>
              <w:spacing w:before="0" w:after="0"/>
              <w:jc w:val="center"/>
              <w:rPr>
                <w:b/>
              </w:rPr>
            </w:pPr>
            <w:r w:rsidRPr="00C73701">
              <w:rPr>
                <w:b/>
              </w:rPr>
              <w:t>IP</w:t>
            </w:r>
          </w:p>
        </w:tc>
        <w:tc>
          <w:tcPr>
            <w:tcW w:w="724" w:type="dxa"/>
            <w:gridSpan w:val="2"/>
            <w:tcBorders>
              <w:bottom w:val="single" w:sz="4" w:space="0" w:color="auto"/>
            </w:tcBorders>
            <w:shd w:val="clear" w:color="auto" w:fill="FFFFCC"/>
          </w:tcPr>
          <w:p w:rsidR="003D1908" w:rsidRPr="00C73701" w:rsidRDefault="00A46B31" w:rsidP="0050247F">
            <w:pPr>
              <w:spacing w:before="0" w:after="0"/>
              <w:jc w:val="center"/>
              <w:rPr>
                <w:b/>
              </w:rPr>
            </w:pPr>
            <w:r w:rsidRPr="00C73701">
              <w:rPr>
                <w:b/>
              </w:rPr>
              <w:t>W</w:t>
            </w:r>
          </w:p>
        </w:tc>
        <w:tc>
          <w:tcPr>
            <w:tcW w:w="462" w:type="dxa"/>
            <w:tcBorders>
              <w:bottom w:val="single" w:sz="4" w:space="0" w:color="auto"/>
            </w:tcBorders>
            <w:shd w:val="clear" w:color="auto" w:fill="CCFFCC"/>
          </w:tcPr>
          <w:p w:rsidR="003D1908" w:rsidRPr="00C73701" w:rsidRDefault="00A46B31" w:rsidP="0050247F">
            <w:pPr>
              <w:spacing w:before="0" w:after="0"/>
              <w:jc w:val="center"/>
              <w:rPr>
                <w:b/>
              </w:rPr>
            </w:pPr>
            <w:r w:rsidRPr="00C73701">
              <w:rPr>
                <w:b/>
              </w:rPr>
              <w:t>IP</w:t>
            </w:r>
          </w:p>
        </w:tc>
        <w:tc>
          <w:tcPr>
            <w:tcW w:w="981" w:type="dxa"/>
            <w:tcBorders>
              <w:bottom w:val="single" w:sz="4" w:space="0" w:color="auto"/>
            </w:tcBorders>
            <w:shd w:val="clear" w:color="auto" w:fill="FFCCCC"/>
          </w:tcPr>
          <w:p w:rsidR="003D1908" w:rsidRPr="00C73701" w:rsidRDefault="00A46B31" w:rsidP="0050247F">
            <w:pPr>
              <w:spacing w:before="0" w:after="0"/>
              <w:jc w:val="center"/>
              <w:rPr>
                <w:b/>
              </w:rPr>
            </w:pPr>
            <w:r w:rsidRPr="00C73701">
              <w:rPr>
                <w:b/>
              </w:rPr>
              <w:t>Non-</w:t>
            </w:r>
            <w:proofErr w:type="spellStart"/>
            <w:r w:rsidRPr="00C73701">
              <w:rPr>
                <w:b/>
              </w:rPr>
              <w:t>Pho</w:t>
            </w:r>
            <w:proofErr w:type="spellEnd"/>
          </w:p>
        </w:tc>
        <w:tc>
          <w:tcPr>
            <w:tcW w:w="462" w:type="dxa"/>
            <w:tcBorders>
              <w:bottom w:val="single" w:sz="4" w:space="0" w:color="auto"/>
            </w:tcBorders>
            <w:shd w:val="clear" w:color="auto" w:fill="CCFFCC"/>
          </w:tcPr>
          <w:p w:rsidR="003D1908" w:rsidRPr="00C73701" w:rsidRDefault="00A46B31" w:rsidP="0050247F">
            <w:pPr>
              <w:spacing w:before="0" w:after="0"/>
              <w:jc w:val="center"/>
              <w:rPr>
                <w:b/>
              </w:rPr>
            </w:pPr>
            <w:r w:rsidRPr="00C73701">
              <w:rPr>
                <w:b/>
              </w:rPr>
              <w:t>IP</w:t>
            </w:r>
          </w:p>
        </w:tc>
        <w:tc>
          <w:tcPr>
            <w:tcW w:w="598" w:type="dxa"/>
            <w:tcBorders>
              <w:bottom w:val="single" w:sz="4" w:space="0" w:color="auto"/>
            </w:tcBorders>
            <w:shd w:val="clear" w:color="auto" w:fill="FFFFCC"/>
          </w:tcPr>
          <w:p w:rsidR="003D1908" w:rsidRPr="00C73701" w:rsidRDefault="00A46B31" w:rsidP="0050247F">
            <w:pPr>
              <w:spacing w:before="0" w:after="0"/>
              <w:jc w:val="center"/>
              <w:rPr>
                <w:b/>
              </w:rPr>
            </w:pPr>
            <w:r w:rsidRPr="00C73701">
              <w:rPr>
                <w:b/>
              </w:rPr>
              <w:t>W</w:t>
            </w:r>
          </w:p>
        </w:tc>
        <w:tc>
          <w:tcPr>
            <w:tcW w:w="354" w:type="dxa"/>
            <w:tcBorders>
              <w:bottom w:val="single" w:sz="4" w:space="0" w:color="auto"/>
            </w:tcBorders>
            <w:shd w:val="clear" w:color="auto" w:fill="CCFFCC"/>
          </w:tcPr>
          <w:p w:rsidR="003D1908" w:rsidRPr="00C73701" w:rsidRDefault="00A46B31" w:rsidP="0050247F">
            <w:pPr>
              <w:spacing w:before="0" w:after="0"/>
              <w:jc w:val="center"/>
              <w:rPr>
                <w:b/>
              </w:rPr>
            </w:pPr>
            <w:r w:rsidRPr="00C73701">
              <w:rPr>
                <w:b/>
              </w:rPr>
              <w:t>IP</w:t>
            </w:r>
          </w:p>
        </w:tc>
      </w:tr>
      <w:tr w:rsidR="009D02AD" w:rsidTr="00B54468">
        <w:trPr>
          <w:trHeight w:val="291"/>
        </w:trPr>
        <w:tc>
          <w:tcPr>
            <w:tcW w:w="871" w:type="dxa"/>
            <w:tcBorders>
              <w:top w:val="single" w:sz="4" w:space="0" w:color="auto"/>
              <w:left w:val="single" w:sz="4" w:space="0" w:color="auto"/>
              <w:bottom w:val="single" w:sz="4" w:space="0" w:color="auto"/>
              <w:right w:val="single" w:sz="4" w:space="0" w:color="auto"/>
            </w:tcBorders>
          </w:tcPr>
          <w:p w:rsidR="003D1908" w:rsidRPr="0050247F" w:rsidRDefault="00A46B31" w:rsidP="0050247F">
            <w:pPr>
              <w:spacing w:before="0" w:after="0"/>
            </w:pPr>
            <w:r w:rsidRPr="0050247F">
              <w:t>Wie</w:t>
            </w:r>
          </w:p>
        </w:tc>
        <w:tc>
          <w:tcPr>
            <w:tcW w:w="462" w:type="dxa"/>
            <w:tcBorders>
              <w:top w:val="single" w:sz="4" w:space="0" w:color="auto"/>
              <w:left w:val="single" w:sz="4" w:space="0" w:color="auto"/>
              <w:bottom w:val="single" w:sz="4" w:space="0" w:color="auto"/>
              <w:right w:val="single" w:sz="4" w:space="0" w:color="auto"/>
            </w:tcBorders>
          </w:tcPr>
          <w:p w:rsidR="003D1908" w:rsidRPr="0050247F" w:rsidRDefault="003D1908" w:rsidP="0050247F">
            <w:pPr>
              <w:spacing w:before="0" w:after="0"/>
            </w:pPr>
          </w:p>
        </w:tc>
        <w:tc>
          <w:tcPr>
            <w:tcW w:w="950" w:type="dxa"/>
            <w:tcBorders>
              <w:top w:val="single" w:sz="4" w:space="0" w:color="auto"/>
              <w:left w:val="single" w:sz="4" w:space="0" w:color="auto"/>
              <w:bottom w:val="single" w:sz="4" w:space="0" w:color="auto"/>
              <w:right w:val="single" w:sz="4" w:space="0" w:color="auto"/>
            </w:tcBorders>
          </w:tcPr>
          <w:p w:rsidR="003D1908" w:rsidRPr="0050247F" w:rsidRDefault="00A46B31" w:rsidP="0050247F">
            <w:pPr>
              <w:spacing w:before="0" w:after="0"/>
            </w:pPr>
            <w:r w:rsidRPr="0050247F">
              <w:t>•</w:t>
            </w:r>
          </w:p>
        </w:tc>
        <w:tc>
          <w:tcPr>
            <w:tcW w:w="462" w:type="dxa"/>
            <w:tcBorders>
              <w:top w:val="single" w:sz="4" w:space="0" w:color="auto"/>
              <w:left w:val="single" w:sz="4" w:space="0" w:color="auto"/>
              <w:bottom w:val="single" w:sz="4" w:space="0" w:color="auto"/>
              <w:right w:val="single" w:sz="4" w:space="0" w:color="auto"/>
            </w:tcBorders>
          </w:tcPr>
          <w:p w:rsidR="003D1908" w:rsidRPr="0050247F" w:rsidRDefault="003D1908" w:rsidP="0050247F">
            <w:pPr>
              <w:spacing w:before="0" w:after="0"/>
            </w:pPr>
          </w:p>
        </w:tc>
        <w:tc>
          <w:tcPr>
            <w:tcW w:w="639" w:type="dxa"/>
            <w:tcBorders>
              <w:top w:val="single" w:sz="4" w:space="0" w:color="auto"/>
              <w:left w:val="single" w:sz="4" w:space="0" w:color="auto"/>
              <w:bottom w:val="single" w:sz="4" w:space="0" w:color="auto"/>
              <w:right w:val="single" w:sz="4" w:space="0" w:color="auto"/>
            </w:tcBorders>
          </w:tcPr>
          <w:p w:rsidR="003D1908" w:rsidRPr="0050247F" w:rsidRDefault="00A46B31" w:rsidP="0050247F">
            <w:pPr>
              <w:spacing w:before="0" w:after="0"/>
            </w:pPr>
            <w:r w:rsidRPr="0050247F">
              <w:t>geht</w:t>
            </w:r>
          </w:p>
        </w:tc>
        <w:tc>
          <w:tcPr>
            <w:tcW w:w="462" w:type="dxa"/>
            <w:tcBorders>
              <w:top w:val="single" w:sz="4" w:space="0" w:color="auto"/>
              <w:left w:val="single" w:sz="4" w:space="0" w:color="auto"/>
              <w:bottom w:val="single" w:sz="4" w:space="0" w:color="auto"/>
              <w:right w:val="single" w:sz="4" w:space="0" w:color="auto"/>
            </w:tcBorders>
          </w:tcPr>
          <w:p w:rsidR="003D1908" w:rsidRPr="0050247F" w:rsidRDefault="003D1908" w:rsidP="0050247F">
            <w:pPr>
              <w:spacing w:before="0" w:after="0"/>
            </w:pPr>
          </w:p>
        </w:tc>
        <w:tc>
          <w:tcPr>
            <w:tcW w:w="462" w:type="dxa"/>
            <w:tcBorders>
              <w:top w:val="single" w:sz="4" w:space="0" w:color="auto"/>
              <w:left w:val="single" w:sz="4" w:space="0" w:color="auto"/>
              <w:bottom w:val="single" w:sz="4" w:space="0" w:color="auto"/>
              <w:right w:val="single" w:sz="4" w:space="0" w:color="auto"/>
            </w:tcBorders>
          </w:tcPr>
          <w:p w:rsidR="003D1908" w:rsidRPr="0050247F" w:rsidRDefault="00A46B31" w:rsidP="0050247F">
            <w:pPr>
              <w:spacing w:before="0" w:after="0"/>
            </w:pPr>
            <w:r w:rsidRPr="0050247F">
              <w:t>es</w:t>
            </w:r>
          </w:p>
        </w:tc>
        <w:tc>
          <w:tcPr>
            <w:tcW w:w="462" w:type="dxa"/>
            <w:tcBorders>
              <w:top w:val="single" w:sz="4" w:space="0" w:color="auto"/>
              <w:left w:val="single" w:sz="4" w:space="0" w:color="auto"/>
              <w:bottom w:val="single" w:sz="4" w:space="0" w:color="auto"/>
              <w:right w:val="single" w:sz="4" w:space="0" w:color="auto"/>
            </w:tcBorders>
          </w:tcPr>
          <w:p w:rsidR="003D1908" w:rsidRPr="0050247F" w:rsidRDefault="003D1908" w:rsidP="0050247F">
            <w:pPr>
              <w:spacing w:before="0" w:after="0"/>
            </w:pPr>
          </w:p>
        </w:tc>
        <w:tc>
          <w:tcPr>
            <w:tcW w:w="543" w:type="dxa"/>
            <w:tcBorders>
              <w:top w:val="single" w:sz="4" w:space="0" w:color="auto"/>
              <w:left w:val="single" w:sz="4" w:space="0" w:color="auto"/>
              <w:bottom w:val="single" w:sz="4" w:space="0" w:color="auto"/>
              <w:right w:val="single" w:sz="4" w:space="0" w:color="auto"/>
            </w:tcBorders>
          </w:tcPr>
          <w:p w:rsidR="003D1908" w:rsidRPr="0050247F" w:rsidRDefault="00A46B31" w:rsidP="0050247F">
            <w:pPr>
              <w:spacing w:before="0" w:after="0"/>
            </w:pPr>
            <w:r w:rsidRPr="0050247F">
              <w:t>Dir</w:t>
            </w:r>
          </w:p>
        </w:tc>
        <w:tc>
          <w:tcPr>
            <w:tcW w:w="462" w:type="dxa"/>
            <w:tcBorders>
              <w:top w:val="single" w:sz="4" w:space="0" w:color="auto"/>
              <w:left w:val="single" w:sz="4" w:space="0" w:color="auto"/>
              <w:bottom w:val="single" w:sz="4" w:space="0" w:color="auto"/>
              <w:right w:val="single" w:sz="4" w:space="0" w:color="auto"/>
            </w:tcBorders>
          </w:tcPr>
          <w:p w:rsidR="003D1908" w:rsidRPr="0050247F" w:rsidRDefault="00A46B31" w:rsidP="0050247F">
            <w:pPr>
              <w:spacing w:before="0" w:after="0"/>
            </w:pPr>
            <w:r w:rsidRPr="0050247F">
              <w:t>?</w:t>
            </w:r>
          </w:p>
        </w:tc>
        <w:tc>
          <w:tcPr>
            <w:tcW w:w="724" w:type="dxa"/>
            <w:gridSpan w:val="2"/>
            <w:tcBorders>
              <w:top w:val="single" w:sz="4" w:space="0" w:color="auto"/>
              <w:left w:val="single" w:sz="4" w:space="0" w:color="auto"/>
              <w:bottom w:val="single" w:sz="4" w:space="0" w:color="auto"/>
              <w:right w:val="single" w:sz="4" w:space="0" w:color="auto"/>
            </w:tcBorders>
          </w:tcPr>
          <w:p w:rsidR="003D1908" w:rsidRPr="0050247F" w:rsidRDefault="00A46B31" w:rsidP="0050247F">
            <w:pPr>
              <w:spacing w:before="0" w:after="0"/>
            </w:pPr>
            <w:r w:rsidRPr="0050247F">
              <w:t>Alles</w:t>
            </w:r>
          </w:p>
        </w:tc>
        <w:tc>
          <w:tcPr>
            <w:tcW w:w="462" w:type="dxa"/>
            <w:tcBorders>
              <w:top w:val="single" w:sz="4" w:space="0" w:color="auto"/>
              <w:left w:val="single" w:sz="4" w:space="0" w:color="auto"/>
              <w:bottom w:val="single" w:sz="4" w:space="0" w:color="auto"/>
              <w:right w:val="single" w:sz="4" w:space="0" w:color="auto"/>
            </w:tcBorders>
          </w:tcPr>
          <w:p w:rsidR="003D1908" w:rsidRPr="0050247F" w:rsidRDefault="00A46B31" w:rsidP="0050247F">
            <w:pPr>
              <w:spacing w:before="0" w:after="0"/>
            </w:pPr>
            <w:r w:rsidRPr="0050247F">
              <w:t>((</w:t>
            </w:r>
          </w:p>
        </w:tc>
        <w:tc>
          <w:tcPr>
            <w:tcW w:w="981" w:type="dxa"/>
            <w:tcBorders>
              <w:top w:val="single" w:sz="4" w:space="0" w:color="auto"/>
              <w:left w:val="single" w:sz="4" w:space="0" w:color="auto"/>
              <w:bottom w:val="single" w:sz="4" w:space="0" w:color="auto"/>
              <w:right w:val="single" w:sz="4" w:space="0" w:color="auto"/>
            </w:tcBorders>
          </w:tcPr>
          <w:p w:rsidR="003D1908" w:rsidRPr="0050247F" w:rsidRDefault="00A46B31" w:rsidP="0050247F">
            <w:pPr>
              <w:spacing w:before="0" w:after="0"/>
            </w:pPr>
            <w:r w:rsidRPr="0050247F">
              <w:t>hustet</w:t>
            </w:r>
          </w:p>
        </w:tc>
        <w:tc>
          <w:tcPr>
            <w:tcW w:w="462" w:type="dxa"/>
            <w:tcBorders>
              <w:top w:val="single" w:sz="4" w:space="0" w:color="auto"/>
              <w:left w:val="single" w:sz="4" w:space="0" w:color="auto"/>
              <w:bottom w:val="single" w:sz="4" w:space="0" w:color="auto"/>
              <w:right w:val="single" w:sz="4" w:space="0" w:color="auto"/>
            </w:tcBorders>
          </w:tcPr>
          <w:p w:rsidR="003D1908" w:rsidRPr="0050247F" w:rsidRDefault="00A46B31" w:rsidP="0050247F">
            <w:pPr>
              <w:spacing w:before="0" w:after="0"/>
            </w:pPr>
            <w:r w:rsidRPr="0050247F">
              <w:t>))</w:t>
            </w:r>
          </w:p>
        </w:tc>
        <w:tc>
          <w:tcPr>
            <w:tcW w:w="598" w:type="dxa"/>
            <w:tcBorders>
              <w:top w:val="single" w:sz="4" w:space="0" w:color="auto"/>
              <w:left w:val="single" w:sz="4" w:space="0" w:color="auto"/>
              <w:bottom w:val="single" w:sz="4" w:space="0" w:color="auto"/>
              <w:right w:val="single" w:sz="4" w:space="0" w:color="auto"/>
            </w:tcBorders>
          </w:tcPr>
          <w:p w:rsidR="003D1908" w:rsidRPr="0050247F" w:rsidRDefault="00A46B31" w:rsidP="0050247F">
            <w:pPr>
              <w:spacing w:before="0" w:after="0"/>
            </w:pPr>
            <w:r w:rsidRPr="0050247F">
              <w:t>klar</w:t>
            </w:r>
          </w:p>
        </w:tc>
        <w:tc>
          <w:tcPr>
            <w:tcW w:w="354" w:type="dxa"/>
            <w:tcBorders>
              <w:top w:val="single" w:sz="4" w:space="0" w:color="auto"/>
              <w:left w:val="single" w:sz="4" w:space="0" w:color="auto"/>
              <w:bottom w:val="single" w:sz="4" w:space="0" w:color="auto"/>
              <w:right w:val="single" w:sz="4" w:space="0" w:color="auto"/>
            </w:tcBorders>
          </w:tcPr>
          <w:p w:rsidR="003D1908" w:rsidRPr="0050247F" w:rsidRDefault="00A46B31" w:rsidP="0050247F">
            <w:pPr>
              <w:spacing w:before="0" w:after="0"/>
            </w:pPr>
            <w:r w:rsidRPr="0050247F">
              <w:t>?</w:t>
            </w:r>
          </w:p>
        </w:tc>
      </w:tr>
    </w:tbl>
    <w:p w:rsidR="00C73701" w:rsidRDefault="00C73701">
      <w:pPr>
        <w:widowControl/>
        <w:tabs>
          <w:tab w:val="clear" w:pos="482"/>
        </w:tabs>
        <w:spacing w:before="0" w:after="0"/>
        <w:jc w:val="left"/>
        <w:rPr>
          <w:noProof/>
          <w:szCs w:val="24"/>
          <w:shd w:val="clear" w:color="auto" w:fill="FFFFFF"/>
          <w:lang w:val="en-US" w:eastAsia="hi-IN" w:bidi="hi-IN"/>
        </w:rPr>
      </w:pPr>
    </w:p>
    <w:p w:rsidR="00802C6B" w:rsidRDefault="00802C6B">
      <w:pPr>
        <w:widowControl/>
        <w:tabs>
          <w:tab w:val="clear" w:pos="482"/>
        </w:tabs>
        <w:spacing w:before="0" w:after="0"/>
        <w:jc w:val="left"/>
        <w:rPr>
          <w:noProof/>
          <w:szCs w:val="24"/>
          <w:shd w:val="clear" w:color="auto" w:fill="FFFFFF"/>
          <w:lang w:val="en-US" w:eastAsia="hi-IN" w:bidi="hi-IN"/>
        </w:rPr>
      </w:pPr>
    </w:p>
    <w:p w:rsidR="00DD7080" w:rsidRDefault="00DD7080">
      <w:pPr>
        <w:widowControl/>
        <w:tabs>
          <w:tab w:val="clear" w:pos="482"/>
        </w:tabs>
        <w:spacing w:before="0" w:after="0"/>
        <w:jc w:val="left"/>
        <w:rPr>
          <w:noProof/>
          <w:szCs w:val="24"/>
          <w:shd w:val="clear" w:color="auto" w:fill="FFFFFF"/>
          <w:lang w:val="en-US" w:eastAsia="hi-IN" w:bidi="hi-IN"/>
        </w:rPr>
      </w:pPr>
    </w:p>
    <w:tbl>
      <w:tblPr>
        <w:tblW w:w="4887"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3077"/>
        <w:gridCol w:w="3190"/>
        <w:gridCol w:w="3089"/>
      </w:tblGrid>
      <w:tr w:rsidR="003D1908" w:rsidTr="00B54468">
        <w:trPr>
          <w:trHeight w:val="448"/>
          <w:tblHeader/>
        </w:trPr>
        <w:tc>
          <w:tcPr>
            <w:tcW w:w="5000" w:type="pct"/>
            <w:gridSpan w:val="3"/>
            <w:shd w:val="clear" w:color="auto" w:fill="D9D9D9"/>
          </w:tcPr>
          <w:p w:rsidR="003D1908" w:rsidRDefault="00A46B31" w:rsidP="00C73701">
            <w:pPr>
              <w:widowControl/>
              <w:tabs>
                <w:tab w:val="clear" w:pos="482"/>
              </w:tabs>
              <w:spacing w:before="0"/>
              <w:jc w:val="center"/>
              <w:rPr>
                <w:b/>
                <w:bCs/>
              </w:rPr>
            </w:pPr>
            <w:proofErr w:type="spellStart"/>
            <w:r>
              <w:rPr>
                <w:b/>
                <w:bCs/>
              </w:rPr>
              <w:t>Possible</w:t>
            </w:r>
            <w:proofErr w:type="spellEnd"/>
            <w:r>
              <w:rPr>
                <w:b/>
                <w:bCs/>
              </w:rPr>
              <w:t xml:space="preserve"> </w:t>
            </w:r>
            <w:proofErr w:type="spellStart"/>
            <w:r>
              <w:rPr>
                <w:b/>
                <w:bCs/>
              </w:rPr>
              <w:t>errors</w:t>
            </w:r>
            <w:proofErr w:type="spellEnd"/>
          </w:p>
        </w:tc>
      </w:tr>
      <w:tr w:rsidR="003D1908" w:rsidTr="006C6615">
        <w:trPr>
          <w:tblHeader/>
        </w:trPr>
        <w:tc>
          <w:tcPr>
            <w:tcW w:w="1644" w:type="pct"/>
          </w:tcPr>
          <w:p w:rsidR="003D1908" w:rsidRDefault="00A46B31" w:rsidP="00C73701">
            <w:pPr>
              <w:widowControl/>
              <w:tabs>
                <w:tab w:val="clear" w:pos="482"/>
              </w:tabs>
              <w:spacing w:before="0"/>
              <w:jc w:val="left"/>
              <w:rPr>
                <w:b/>
                <w:bCs/>
              </w:rPr>
            </w:pPr>
            <w:proofErr w:type="spellStart"/>
            <w:r>
              <w:rPr>
                <w:b/>
                <w:bCs/>
              </w:rPr>
              <w:t>Cause</w:t>
            </w:r>
            <w:proofErr w:type="spellEnd"/>
          </w:p>
        </w:tc>
        <w:tc>
          <w:tcPr>
            <w:tcW w:w="1705" w:type="pct"/>
          </w:tcPr>
          <w:p w:rsidR="003D1908" w:rsidRDefault="00A46B31" w:rsidP="00C73701">
            <w:pPr>
              <w:widowControl/>
              <w:tabs>
                <w:tab w:val="clear" w:pos="482"/>
              </w:tabs>
              <w:spacing w:before="0"/>
              <w:jc w:val="left"/>
              <w:rPr>
                <w:b/>
                <w:bCs/>
              </w:rPr>
            </w:pPr>
            <w:proofErr w:type="spellStart"/>
            <w:r>
              <w:rPr>
                <w:b/>
                <w:bCs/>
              </w:rPr>
              <w:t>Example</w:t>
            </w:r>
            <w:proofErr w:type="spellEnd"/>
          </w:p>
        </w:tc>
        <w:tc>
          <w:tcPr>
            <w:tcW w:w="1651" w:type="pct"/>
          </w:tcPr>
          <w:p w:rsidR="003D1908" w:rsidRDefault="00A46B31" w:rsidP="00C73701">
            <w:pPr>
              <w:widowControl/>
              <w:tabs>
                <w:tab w:val="clear" w:pos="482"/>
              </w:tabs>
              <w:spacing w:before="0"/>
              <w:jc w:val="left"/>
              <w:rPr>
                <w:b/>
                <w:bCs/>
              </w:rPr>
            </w:pPr>
            <w:r>
              <w:rPr>
                <w:b/>
                <w:bCs/>
              </w:rPr>
              <w:t xml:space="preserve">Error </w:t>
            </w:r>
            <w:proofErr w:type="spellStart"/>
            <w:r>
              <w:rPr>
                <w:b/>
                <w:bCs/>
              </w:rPr>
              <w:t>message</w:t>
            </w:r>
            <w:proofErr w:type="spellEnd"/>
          </w:p>
        </w:tc>
      </w:tr>
      <w:tr w:rsidR="003D1908" w:rsidRPr="00396662" w:rsidTr="006C6615">
        <w:tc>
          <w:tcPr>
            <w:tcW w:w="1644" w:type="pct"/>
          </w:tcPr>
          <w:p w:rsidR="003D1908" w:rsidRDefault="00A46B31" w:rsidP="00C73701">
            <w:pPr>
              <w:pStyle w:val="Standard-BlockCharCharChar"/>
              <w:spacing w:before="0"/>
            </w:pPr>
            <w:r>
              <w:t>Speaker’s utterance starts with closing parentheses.</w:t>
            </w:r>
          </w:p>
        </w:tc>
        <w:tc>
          <w:tcPr>
            <w:tcW w:w="1705" w:type="pct"/>
          </w:tcPr>
          <w:p w:rsidR="003D1908" w:rsidRDefault="00A46B31" w:rsidP="00C73701">
            <w:pPr>
              <w:pStyle w:val="Standard-BlockCharCharChar"/>
              <w:spacing w:before="0"/>
            </w:pPr>
            <w:r>
              <w:rPr>
                <w:b/>
              </w:rPr>
              <w:t>)</w:t>
            </w:r>
            <w:r>
              <w:t xml:space="preserve"> Ich mache eine Äußerung</w:t>
            </w:r>
          </w:p>
        </w:tc>
        <w:tc>
          <w:tcPr>
            <w:tcW w:w="1651" w:type="pct"/>
          </w:tcPr>
          <w:p w:rsidR="003D1908" w:rsidRDefault="00A46B31" w:rsidP="00802C6B">
            <w:pPr>
              <w:pStyle w:val="SimpleEXMARaLDA"/>
            </w:pPr>
            <w:r>
              <w:t>Error: No parentheses closing, No utterance end symbol, No end of input allowed</w:t>
            </w:r>
          </w:p>
        </w:tc>
      </w:tr>
      <w:tr w:rsidR="003D1908" w:rsidRPr="00396662" w:rsidTr="006C6615">
        <w:tc>
          <w:tcPr>
            <w:tcW w:w="1644" w:type="pct"/>
          </w:tcPr>
          <w:p w:rsidR="003D1908" w:rsidRDefault="00A46B31" w:rsidP="00C73701">
            <w:pPr>
              <w:pStyle w:val="Standard-BlockCharCharChar"/>
              <w:spacing w:before="0"/>
            </w:pPr>
            <w:r>
              <w:t>Speaker’s utterance starts with an utterance end symbol.</w:t>
            </w:r>
          </w:p>
        </w:tc>
        <w:tc>
          <w:tcPr>
            <w:tcW w:w="1705" w:type="pct"/>
          </w:tcPr>
          <w:p w:rsidR="003D1908" w:rsidRDefault="00A46B31" w:rsidP="00C73701">
            <w:pPr>
              <w:pStyle w:val="Standard-BlockCharCharChar"/>
              <w:spacing w:before="0"/>
            </w:pPr>
            <w:r>
              <w:rPr>
                <w:b/>
              </w:rPr>
              <w:t>!</w:t>
            </w:r>
            <w:r>
              <w:t xml:space="preserve"> Ich mache eine Äußerung</w:t>
            </w:r>
          </w:p>
        </w:tc>
        <w:tc>
          <w:tcPr>
            <w:tcW w:w="1651" w:type="pct"/>
          </w:tcPr>
          <w:p w:rsidR="003D1908" w:rsidRDefault="00A46B31" w:rsidP="00802C6B">
            <w:pPr>
              <w:pStyle w:val="SimpleEXMARaLDA"/>
            </w:pPr>
            <w:r>
              <w:t>Error: No parentheses closing, No utterance end symbol, No end of input allowed</w:t>
            </w:r>
          </w:p>
        </w:tc>
      </w:tr>
      <w:tr w:rsidR="003D1908" w:rsidRPr="00396662" w:rsidTr="006C6615">
        <w:tc>
          <w:tcPr>
            <w:tcW w:w="1644" w:type="pct"/>
          </w:tcPr>
          <w:p w:rsidR="003D1908" w:rsidRDefault="00A46B31" w:rsidP="00C73701">
            <w:pPr>
              <w:pStyle w:val="Standard-BlockCharCharChar"/>
              <w:spacing w:before="0"/>
            </w:pPr>
            <w:r>
              <w:t>Utterance end symbol is followed by closing parentheses.</w:t>
            </w:r>
          </w:p>
        </w:tc>
        <w:tc>
          <w:tcPr>
            <w:tcW w:w="1705" w:type="pct"/>
          </w:tcPr>
          <w:p w:rsidR="003D1908" w:rsidRDefault="00A46B31" w:rsidP="00C73701">
            <w:pPr>
              <w:pStyle w:val="Standard-BlockCharCharChar"/>
              <w:spacing w:before="0"/>
            </w:pPr>
            <w:r>
              <w:t>Ich mache eine (Äußerung.</w:t>
            </w:r>
            <w:r>
              <w:rPr>
                <w:b/>
              </w:rPr>
              <w:t>)</w:t>
            </w:r>
          </w:p>
        </w:tc>
        <w:tc>
          <w:tcPr>
            <w:tcW w:w="1651" w:type="pct"/>
          </w:tcPr>
          <w:p w:rsidR="003D1908" w:rsidRDefault="00A46B31" w:rsidP="00802C6B">
            <w:pPr>
              <w:pStyle w:val="SimpleEXMARaLDA"/>
            </w:pPr>
            <w:r>
              <w:t>Error: No closed parenthesis, no further utterance end symbol allowed</w:t>
            </w:r>
          </w:p>
        </w:tc>
      </w:tr>
      <w:tr w:rsidR="003D1908" w:rsidRPr="00396662" w:rsidTr="006C6615">
        <w:tc>
          <w:tcPr>
            <w:tcW w:w="1644" w:type="pct"/>
          </w:tcPr>
          <w:p w:rsidR="003D1908" w:rsidRDefault="00A46B31" w:rsidP="00C73701">
            <w:pPr>
              <w:pStyle w:val="Standard-BlockCharCharChar"/>
              <w:spacing w:before="0"/>
            </w:pPr>
            <w:r>
              <w:t>Utterance end symbol followed by utterance end symbol.</w:t>
            </w:r>
          </w:p>
        </w:tc>
        <w:tc>
          <w:tcPr>
            <w:tcW w:w="1705" w:type="pct"/>
          </w:tcPr>
          <w:p w:rsidR="003D1908" w:rsidRDefault="00A46B31" w:rsidP="00C73701">
            <w:pPr>
              <w:pStyle w:val="Standard-BlockCharCharChar"/>
              <w:spacing w:before="0"/>
            </w:pPr>
            <w:r>
              <w:t>Ich mache eine Äußerung.</w:t>
            </w:r>
            <w:r>
              <w:rPr>
                <w:b/>
              </w:rPr>
              <w:t>!</w:t>
            </w:r>
          </w:p>
        </w:tc>
        <w:tc>
          <w:tcPr>
            <w:tcW w:w="1651" w:type="pct"/>
          </w:tcPr>
          <w:p w:rsidR="003D1908" w:rsidRDefault="00A46B31" w:rsidP="00802C6B">
            <w:pPr>
              <w:pStyle w:val="SimpleEXMARaLDA"/>
            </w:pPr>
            <w:r>
              <w:t>Error: No closed parenthesis, no further utterance end symbol allowed</w:t>
            </w:r>
          </w:p>
        </w:tc>
      </w:tr>
      <w:tr w:rsidR="003D1908" w:rsidRPr="00396662" w:rsidTr="006C6615">
        <w:tc>
          <w:tcPr>
            <w:tcW w:w="1644" w:type="pct"/>
          </w:tcPr>
          <w:p w:rsidR="003D1908" w:rsidRDefault="00A46B31" w:rsidP="00C73701">
            <w:pPr>
              <w:pStyle w:val="Standard-BlockCharCharChar"/>
              <w:spacing w:before="0"/>
            </w:pPr>
            <w:r>
              <w:t>Utterance end symbol and space are followed by closing parentheses.</w:t>
            </w:r>
          </w:p>
        </w:tc>
        <w:tc>
          <w:tcPr>
            <w:tcW w:w="1705" w:type="pct"/>
          </w:tcPr>
          <w:p w:rsidR="003D1908" w:rsidRDefault="00A46B31" w:rsidP="00C73701">
            <w:pPr>
              <w:pStyle w:val="Standard-BlockCharCharChar"/>
              <w:spacing w:before="0"/>
            </w:pPr>
            <w:r>
              <w:t xml:space="preserve">Ich mache eine (Äußerung. </w:t>
            </w:r>
            <w:r>
              <w:rPr>
                <w:b/>
              </w:rPr>
              <w:t>)</w:t>
            </w:r>
          </w:p>
        </w:tc>
        <w:tc>
          <w:tcPr>
            <w:tcW w:w="1651" w:type="pct"/>
          </w:tcPr>
          <w:p w:rsidR="003D1908" w:rsidRDefault="00A46B31" w:rsidP="00802C6B">
            <w:pPr>
              <w:pStyle w:val="SimpleEXMARaLDA"/>
            </w:pPr>
            <w:r>
              <w:t>Error: No close parenthesis, no utterance end symbol allowed</w:t>
            </w:r>
          </w:p>
        </w:tc>
      </w:tr>
      <w:tr w:rsidR="003D1908" w:rsidRPr="00396662" w:rsidTr="006C6615">
        <w:tc>
          <w:tcPr>
            <w:tcW w:w="1644" w:type="pct"/>
          </w:tcPr>
          <w:p w:rsidR="003D1908" w:rsidRDefault="00A46B31" w:rsidP="00C73701">
            <w:pPr>
              <w:pStyle w:val="Standard-BlockCharCharChar"/>
              <w:spacing w:before="0"/>
            </w:pPr>
            <w:r>
              <w:lastRenderedPageBreak/>
              <w:t>Utterance end symbol and space are followed by utterance end symbol.</w:t>
            </w:r>
          </w:p>
        </w:tc>
        <w:tc>
          <w:tcPr>
            <w:tcW w:w="1705" w:type="pct"/>
          </w:tcPr>
          <w:p w:rsidR="003D1908" w:rsidRDefault="00A46B31" w:rsidP="00C73701">
            <w:pPr>
              <w:pStyle w:val="Standard-BlockCharCharChar"/>
              <w:spacing w:before="0"/>
            </w:pPr>
            <w:r>
              <w:t xml:space="preserve">Ich mache eine Äußerung. </w:t>
            </w:r>
            <w:r>
              <w:rPr>
                <w:b/>
              </w:rPr>
              <w:t>!</w:t>
            </w:r>
          </w:p>
        </w:tc>
        <w:tc>
          <w:tcPr>
            <w:tcW w:w="1651" w:type="pct"/>
          </w:tcPr>
          <w:p w:rsidR="003D1908" w:rsidRDefault="00A46B31" w:rsidP="00802C6B">
            <w:pPr>
              <w:pStyle w:val="SimpleEXMARaLDA"/>
            </w:pPr>
            <w:r>
              <w:t>Error: No close parenthesis, no utterance end symbol allowed</w:t>
            </w:r>
          </w:p>
        </w:tc>
      </w:tr>
      <w:tr w:rsidR="003D1908" w:rsidRPr="00396662" w:rsidTr="006C6615">
        <w:tc>
          <w:tcPr>
            <w:tcW w:w="1644" w:type="pct"/>
          </w:tcPr>
          <w:p w:rsidR="003D1908" w:rsidRDefault="00A46B31" w:rsidP="00C73701">
            <w:pPr>
              <w:pStyle w:val="Standard-BlockCharCharChar"/>
              <w:spacing w:before="0"/>
            </w:pPr>
            <w:r>
              <w:t>Pause symbols in double round parenthesis.</w:t>
            </w:r>
          </w:p>
        </w:tc>
        <w:tc>
          <w:tcPr>
            <w:tcW w:w="1705" w:type="pct"/>
          </w:tcPr>
          <w:p w:rsidR="003D1908" w:rsidRPr="009D02AD" w:rsidRDefault="00A46B31" w:rsidP="00C73701">
            <w:pPr>
              <w:pStyle w:val="Standard-BlockCharCharChar"/>
              <w:spacing w:before="0"/>
              <w:rPr>
                <w:lang w:val="de-DE"/>
              </w:rPr>
            </w:pPr>
            <w:r w:rsidRPr="009D02AD">
              <w:rPr>
                <w:lang w:val="de-DE"/>
              </w:rPr>
              <w:t>Ich ((geht • zur Tür)) hau ab.</w:t>
            </w:r>
          </w:p>
        </w:tc>
        <w:tc>
          <w:tcPr>
            <w:tcW w:w="1651" w:type="pct"/>
          </w:tcPr>
          <w:p w:rsidR="003D1908" w:rsidRDefault="00A46B31" w:rsidP="00802C6B">
            <w:pPr>
              <w:pStyle w:val="SimpleEXMARaLDA"/>
            </w:pPr>
            <w:r>
              <w:t>Error: No end of input, no open parenthesis, no pause symbol allowed</w:t>
            </w:r>
          </w:p>
        </w:tc>
      </w:tr>
      <w:tr w:rsidR="003D1908" w:rsidRPr="00396662" w:rsidTr="006C6615">
        <w:tc>
          <w:tcPr>
            <w:tcW w:w="1644" w:type="pct"/>
          </w:tcPr>
          <w:p w:rsidR="003D1908" w:rsidRDefault="00A46B31" w:rsidP="00C73701">
            <w:pPr>
              <w:pStyle w:val="Standard-BlockCharCharChar"/>
              <w:spacing w:before="0"/>
            </w:pPr>
            <w:r>
              <w:t>A third opening parentheses.</w:t>
            </w:r>
          </w:p>
        </w:tc>
        <w:tc>
          <w:tcPr>
            <w:tcW w:w="1705" w:type="pct"/>
          </w:tcPr>
          <w:p w:rsidR="003D1908" w:rsidRPr="00C73701" w:rsidRDefault="00A46B31" w:rsidP="00C73701">
            <w:pPr>
              <w:pStyle w:val="Standard-BlockCharCharChar"/>
              <w:spacing w:before="0"/>
              <w:rPr>
                <w:lang w:val="de-DE"/>
              </w:rPr>
            </w:pPr>
            <w:r w:rsidRPr="00C73701">
              <w:rPr>
                <w:lang w:val="de-DE"/>
              </w:rPr>
              <w:t xml:space="preserve">Ich ((geht </w:t>
            </w:r>
            <w:r w:rsidRPr="00C73701">
              <w:rPr>
                <w:b/>
                <w:lang w:val="de-DE"/>
              </w:rPr>
              <w:t>(</w:t>
            </w:r>
            <w:r w:rsidRPr="00C73701">
              <w:rPr>
                <w:lang w:val="de-DE"/>
              </w:rPr>
              <w:t>oder rennt) zur Tür)) hau ab.</w:t>
            </w:r>
          </w:p>
        </w:tc>
        <w:tc>
          <w:tcPr>
            <w:tcW w:w="1651" w:type="pct"/>
          </w:tcPr>
          <w:p w:rsidR="003D1908" w:rsidRDefault="00A46B31" w:rsidP="00802C6B">
            <w:pPr>
              <w:pStyle w:val="SimpleEXMARaLDA"/>
            </w:pPr>
            <w:r>
              <w:t>Error: No end of input, no open parenthesis, no pause symbol allowed</w:t>
            </w:r>
          </w:p>
        </w:tc>
      </w:tr>
      <w:tr w:rsidR="003D1908" w:rsidRPr="00396662" w:rsidTr="006C6615">
        <w:tc>
          <w:tcPr>
            <w:tcW w:w="1644" w:type="pct"/>
          </w:tcPr>
          <w:p w:rsidR="003D1908" w:rsidRDefault="00A46B31" w:rsidP="00C73701">
            <w:pPr>
              <w:pStyle w:val="Standard-BlockCharCharChar"/>
              <w:spacing w:before="0"/>
            </w:pPr>
            <w:r>
              <w:t>Speaker’s utterance ends without the double parenthesis having been closed.</w:t>
            </w:r>
          </w:p>
        </w:tc>
        <w:tc>
          <w:tcPr>
            <w:tcW w:w="1705" w:type="pct"/>
          </w:tcPr>
          <w:p w:rsidR="003D1908" w:rsidRDefault="00A46B31" w:rsidP="00C73701">
            <w:pPr>
              <w:pStyle w:val="Standard-BlockCharCharChar"/>
              <w:spacing w:before="0"/>
            </w:pPr>
            <w:r>
              <w:t>Ich hab Husten ((hustet.</w:t>
            </w:r>
          </w:p>
        </w:tc>
        <w:tc>
          <w:tcPr>
            <w:tcW w:w="1651" w:type="pct"/>
          </w:tcPr>
          <w:p w:rsidR="003D1908" w:rsidRDefault="00A46B31" w:rsidP="00802C6B">
            <w:pPr>
              <w:pStyle w:val="SimpleEXMARaLDA"/>
            </w:pPr>
            <w:r>
              <w:t>Error: No end of input, no open parenthesis, no pause symbol allowed</w:t>
            </w:r>
          </w:p>
        </w:tc>
      </w:tr>
      <w:tr w:rsidR="003D1908" w:rsidRPr="00396662" w:rsidTr="006C6615">
        <w:tc>
          <w:tcPr>
            <w:tcW w:w="1644" w:type="pct"/>
          </w:tcPr>
          <w:p w:rsidR="003D1908" w:rsidRDefault="00A46B31" w:rsidP="00C73701">
            <w:pPr>
              <w:pStyle w:val="Standard-BlockCharCharChar"/>
              <w:spacing w:before="0"/>
            </w:pPr>
            <w:r>
              <w:t>After a double opening parentheses only one has been closed followed by another symbol.</w:t>
            </w:r>
          </w:p>
        </w:tc>
        <w:tc>
          <w:tcPr>
            <w:tcW w:w="1705" w:type="pct"/>
          </w:tcPr>
          <w:p w:rsidR="003D1908" w:rsidRPr="009D02AD" w:rsidRDefault="00A46B31" w:rsidP="00C73701">
            <w:pPr>
              <w:pStyle w:val="Standard-BlockCharCharChar"/>
              <w:spacing w:before="0"/>
              <w:rPr>
                <w:lang w:val="de-DE"/>
              </w:rPr>
            </w:pPr>
            <w:r w:rsidRPr="009D02AD">
              <w:rPr>
                <w:lang w:val="de-DE"/>
              </w:rPr>
              <w:t>Ich ((hustet)</w:t>
            </w:r>
            <w:r w:rsidRPr="009D02AD">
              <w:rPr>
                <w:b/>
                <w:lang w:val="de-DE"/>
              </w:rPr>
              <w:t>m</w:t>
            </w:r>
            <w:r w:rsidRPr="009D02AD">
              <w:rPr>
                <w:lang w:val="de-DE"/>
              </w:rPr>
              <w:t>ache eine Äußerung.</w:t>
            </w:r>
          </w:p>
        </w:tc>
        <w:tc>
          <w:tcPr>
            <w:tcW w:w="1651" w:type="pct"/>
          </w:tcPr>
          <w:p w:rsidR="003D1908" w:rsidRDefault="00A46B31" w:rsidP="00802C6B">
            <w:pPr>
              <w:pStyle w:val="SimpleEXMARaLDA"/>
            </w:pPr>
            <w:r>
              <w:t>Error: Only close parenthesis allowed</w:t>
            </w:r>
          </w:p>
        </w:tc>
      </w:tr>
      <w:tr w:rsidR="003D1908" w:rsidRPr="00396662" w:rsidTr="006C6615">
        <w:tc>
          <w:tcPr>
            <w:tcW w:w="1644" w:type="pct"/>
          </w:tcPr>
          <w:p w:rsidR="003D1908" w:rsidRDefault="00A46B31" w:rsidP="00C73701">
            <w:pPr>
              <w:pStyle w:val="Standard-BlockCharCharChar"/>
              <w:spacing w:before="0"/>
            </w:pPr>
            <w:r>
              <w:t>Reported speech begins within a word.</w:t>
            </w:r>
          </w:p>
        </w:tc>
        <w:tc>
          <w:tcPr>
            <w:tcW w:w="1705" w:type="pct"/>
          </w:tcPr>
          <w:p w:rsidR="003D1908" w:rsidRPr="009D02AD" w:rsidRDefault="00A46B31" w:rsidP="00C73701">
            <w:pPr>
              <w:pStyle w:val="Standard-BlockCharCharChar"/>
              <w:spacing w:before="0"/>
              <w:rPr>
                <w:lang w:val="de-DE"/>
              </w:rPr>
            </w:pPr>
            <w:r w:rsidRPr="009D02AD">
              <w:rPr>
                <w:lang w:val="de-DE"/>
              </w:rPr>
              <w:t>Ich mach</w:t>
            </w:r>
            <w:r w:rsidRPr="009D02AD">
              <w:rPr>
                <w:b/>
                <w:lang w:val="de-DE"/>
              </w:rPr>
              <w:t>“</w:t>
            </w:r>
            <w:r w:rsidRPr="009D02AD">
              <w:rPr>
                <w:lang w:val="de-DE"/>
              </w:rPr>
              <w:t>e eine Äußerung.“</w:t>
            </w:r>
          </w:p>
        </w:tc>
        <w:tc>
          <w:tcPr>
            <w:tcW w:w="1651" w:type="pct"/>
          </w:tcPr>
          <w:p w:rsidR="003D1908" w:rsidRDefault="00A46B31" w:rsidP="00802C6B">
            <w:pPr>
              <w:pStyle w:val="SimpleEXMARaLDA"/>
            </w:pPr>
            <w:r>
              <w:t>Error: No opening quote allowed</w:t>
            </w:r>
          </w:p>
        </w:tc>
      </w:tr>
      <w:tr w:rsidR="003D1908" w:rsidRPr="00396662" w:rsidTr="006C6615">
        <w:tc>
          <w:tcPr>
            <w:tcW w:w="1644" w:type="pct"/>
          </w:tcPr>
          <w:p w:rsidR="003D1908" w:rsidRDefault="00A46B31" w:rsidP="00C73701">
            <w:pPr>
              <w:pStyle w:val="Standard-BlockCharCharChar"/>
              <w:spacing w:before="0"/>
            </w:pPr>
            <w:r>
              <w:t>Utterance ends without reported speech having been ended by quotation marks.</w:t>
            </w:r>
          </w:p>
        </w:tc>
        <w:tc>
          <w:tcPr>
            <w:tcW w:w="1705" w:type="pct"/>
          </w:tcPr>
          <w:p w:rsidR="003D1908" w:rsidRPr="009D02AD" w:rsidRDefault="00A46B31" w:rsidP="00C73701">
            <w:pPr>
              <w:pStyle w:val="Standard-BlockCharCharChar"/>
              <w:spacing w:before="0"/>
              <w:rPr>
                <w:lang w:val="de-DE"/>
              </w:rPr>
            </w:pPr>
            <w:r w:rsidRPr="009D02AD">
              <w:rPr>
                <w:lang w:val="de-DE"/>
              </w:rPr>
              <w:t>Und er sagt: „Ich mache eine Äußerung</w:t>
            </w:r>
          </w:p>
        </w:tc>
        <w:tc>
          <w:tcPr>
            <w:tcW w:w="1651" w:type="pct"/>
          </w:tcPr>
          <w:p w:rsidR="003D1908" w:rsidRDefault="00A46B31" w:rsidP="00802C6B">
            <w:pPr>
              <w:pStyle w:val="SimpleEXMARaLDA"/>
            </w:pPr>
            <w:r>
              <w:t>Error: No end of input allowed</w:t>
            </w:r>
          </w:p>
        </w:tc>
      </w:tr>
    </w:tbl>
    <w:p w:rsidR="00C73701" w:rsidRDefault="00C73701" w:rsidP="006C6615">
      <w:pPr>
        <w:pStyle w:val="Standard-BlockCharCharChar"/>
      </w:pPr>
      <w:bookmarkStart w:id="751" w:name="_Toc55213934"/>
      <w:bookmarkStart w:id="752" w:name="_Toc69129926"/>
      <w:bookmarkStart w:id="753" w:name="_Toc69130067"/>
    </w:p>
    <w:p w:rsidR="003D1908" w:rsidRDefault="00A46B31">
      <w:pPr>
        <w:pStyle w:val="berschrift2"/>
        <w:spacing w:before="0" w:after="0"/>
      </w:pPr>
      <w:bookmarkStart w:id="754" w:name="_Toc472960893"/>
      <w:r>
        <w:t>Segmenta</w:t>
      </w:r>
      <w:bookmarkEnd w:id="751"/>
      <w:bookmarkEnd w:id="752"/>
      <w:bookmarkEnd w:id="753"/>
      <w:r>
        <w:t>tion: “DIDA: Words”</w:t>
      </w:r>
      <w:bookmarkEnd w:id="754"/>
    </w:p>
    <w:p w:rsidR="003D1908" w:rsidRDefault="00A46B31" w:rsidP="00CE6849">
      <w:pPr>
        <w:pStyle w:val="Standard-BlockCharCharChar"/>
      </w:pPr>
      <w:r>
        <w:t>All signs that are not listed in the following table will be treated as parts of words in the EXMARaLDA Partitur-Editor (as long as they are part of a non-phonological entry).</w:t>
      </w:r>
    </w:p>
    <w:tbl>
      <w:tblPr>
        <w:tblStyle w:val="Tabellenraster"/>
        <w:tblW w:w="4887" w:type="pct"/>
        <w:tblInd w:w="108" w:type="dxa"/>
        <w:tblLook w:val="0000" w:firstRow="0" w:lastRow="0" w:firstColumn="0" w:lastColumn="0" w:noHBand="0" w:noVBand="0"/>
      </w:tblPr>
      <w:tblGrid>
        <w:gridCol w:w="3398"/>
        <w:gridCol w:w="3061"/>
        <w:gridCol w:w="2897"/>
      </w:tblGrid>
      <w:tr w:rsidR="003D1908" w:rsidTr="00B54468">
        <w:trPr>
          <w:trHeight w:hRule="exact" w:val="448"/>
        </w:trPr>
        <w:tc>
          <w:tcPr>
            <w:tcW w:w="1816" w:type="pct"/>
            <w:shd w:val="clear" w:color="auto" w:fill="D9D9D9"/>
          </w:tcPr>
          <w:p w:rsidR="003D1908" w:rsidRDefault="00C73701" w:rsidP="00C73701">
            <w:pPr>
              <w:widowControl/>
              <w:tabs>
                <w:tab w:val="clear" w:pos="482"/>
              </w:tabs>
              <w:spacing w:before="0"/>
              <w:jc w:val="left"/>
              <w:rPr>
                <w:b/>
                <w:bCs/>
              </w:rPr>
            </w:pPr>
            <w:r>
              <w:rPr>
                <w:b/>
                <w:bCs/>
              </w:rPr>
              <w:t>Name</w:t>
            </w:r>
          </w:p>
        </w:tc>
        <w:tc>
          <w:tcPr>
            <w:tcW w:w="1636" w:type="pct"/>
            <w:shd w:val="clear" w:color="auto" w:fill="D9D9D9"/>
          </w:tcPr>
          <w:p w:rsidR="003D1908" w:rsidRDefault="00A46B31">
            <w:pPr>
              <w:widowControl/>
              <w:tabs>
                <w:tab w:val="clear" w:pos="482"/>
              </w:tabs>
              <w:spacing w:before="0" w:after="0"/>
              <w:jc w:val="left"/>
              <w:rPr>
                <w:b/>
                <w:bCs/>
              </w:rPr>
            </w:pPr>
            <w:r>
              <w:rPr>
                <w:b/>
                <w:bCs/>
              </w:rPr>
              <w:t xml:space="preserve">Standard </w:t>
            </w:r>
            <w:proofErr w:type="spellStart"/>
            <w:r>
              <w:rPr>
                <w:b/>
                <w:bCs/>
              </w:rPr>
              <w:t>value</w:t>
            </w:r>
            <w:proofErr w:type="spellEnd"/>
          </w:p>
        </w:tc>
        <w:tc>
          <w:tcPr>
            <w:tcW w:w="1548" w:type="pct"/>
            <w:shd w:val="clear" w:color="auto" w:fill="D9D9D9"/>
          </w:tcPr>
          <w:p w:rsidR="003D1908" w:rsidRDefault="00A46B31">
            <w:pPr>
              <w:widowControl/>
              <w:tabs>
                <w:tab w:val="clear" w:pos="482"/>
              </w:tabs>
              <w:spacing w:before="0" w:after="0"/>
              <w:jc w:val="left"/>
              <w:rPr>
                <w:b/>
                <w:bCs/>
              </w:rPr>
            </w:pPr>
            <w:r>
              <w:rPr>
                <w:b/>
                <w:bCs/>
              </w:rPr>
              <w:t>Explanation</w:t>
            </w:r>
          </w:p>
        </w:tc>
      </w:tr>
      <w:tr w:rsidR="003D1908" w:rsidRPr="00396662" w:rsidTr="00B54468">
        <w:trPr>
          <w:trHeight w:val="794"/>
        </w:trPr>
        <w:tc>
          <w:tcPr>
            <w:tcW w:w="1816" w:type="pct"/>
          </w:tcPr>
          <w:p w:rsidR="003D1908" w:rsidRDefault="00A46B31">
            <w:pPr>
              <w:widowControl/>
              <w:tabs>
                <w:tab w:val="clear" w:pos="482"/>
              </w:tabs>
              <w:spacing w:before="0" w:after="0"/>
              <w:jc w:val="left"/>
              <w:rPr>
                <w:bCs/>
                <w:szCs w:val="24"/>
              </w:rPr>
            </w:pPr>
            <w:bookmarkStart w:id="755" w:name="CAPITALS"/>
            <w:r>
              <w:rPr>
                <w:bCs/>
                <w:szCs w:val="24"/>
              </w:rPr>
              <w:t>CAPITALS</w:t>
            </w:r>
            <w:bookmarkEnd w:id="755"/>
          </w:p>
        </w:tc>
        <w:tc>
          <w:tcPr>
            <w:tcW w:w="1636" w:type="pct"/>
          </w:tcPr>
          <w:p w:rsidR="003D1908" w:rsidRDefault="00A46B31">
            <w:pPr>
              <w:widowControl/>
              <w:tabs>
                <w:tab w:val="clear" w:pos="482"/>
              </w:tabs>
              <w:spacing w:before="0" w:after="0"/>
              <w:jc w:val="center"/>
              <w:rPr>
                <w:szCs w:val="24"/>
              </w:rPr>
            </w:pPr>
            <w:r>
              <w:rPr>
                <w:b/>
                <w:bCs/>
                <w:szCs w:val="24"/>
              </w:rPr>
              <w:t>A</w:t>
            </w:r>
            <w:r>
              <w:rPr>
                <w:color w:val="C0C0C0"/>
                <w:szCs w:val="24"/>
              </w:rPr>
              <w:t xml:space="preserve"> | </w:t>
            </w:r>
            <w:r>
              <w:rPr>
                <w:b/>
                <w:bCs/>
                <w:szCs w:val="24"/>
              </w:rPr>
              <w:t>B</w:t>
            </w:r>
            <w:r>
              <w:rPr>
                <w:color w:val="C0C0C0"/>
                <w:szCs w:val="24"/>
              </w:rPr>
              <w:t xml:space="preserve"> | </w:t>
            </w:r>
            <w:r>
              <w:rPr>
                <w:b/>
                <w:bCs/>
                <w:szCs w:val="24"/>
              </w:rPr>
              <w:t>C</w:t>
            </w:r>
            <w:r>
              <w:rPr>
                <w:color w:val="C0C0C0"/>
                <w:szCs w:val="24"/>
              </w:rPr>
              <w:t xml:space="preserve"> | </w:t>
            </w:r>
            <w:r>
              <w:rPr>
                <w:b/>
                <w:bCs/>
                <w:szCs w:val="24"/>
              </w:rPr>
              <w:t>D</w:t>
            </w:r>
            <w:r>
              <w:rPr>
                <w:color w:val="C0C0C0"/>
                <w:szCs w:val="24"/>
              </w:rPr>
              <w:t xml:space="preserve"> | </w:t>
            </w:r>
            <w:r>
              <w:rPr>
                <w:b/>
                <w:bCs/>
                <w:szCs w:val="24"/>
              </w:rPr>
              <w:t>E</w:t>
            </w:r>
            <w:r>
              <w:rPr>
                <w:color w:val="C0C0C0"/>
                <w:szCs w:val="24"/>
              </w:rPr>
              <w:t xml:space="preserve"> | </w:t>
            </w:r>
            <w:r>
              <w:rPr>
                <w:b/>
                <w:bCs/>
                <w:szCs w:val="24"/>
              </w:rPr>
              <w:t>F</w:t>
            </w:r>
            <w:r>
              <w:rPr>
                <w:color w:val="C0C0C0"/>
                <w:szCs w:val="24"/>
              </w:rPr>
              <w:t xml:space="preserve"> | </w:t>
            </w:r>
            <w:r>
              <w:rPr>
                <w:b/>
                <w:bCs/>
                <w:szCs w:val="24"/>
              </w:rPr>
              <w:t>G</w:t>
            </w:r>
            <w:r>
              <w:rPr>
                <w:color w:val="C0C0C0"/>
                <w:szCs w:val="24"/>
              </w:rPr>
              <w:t xml:space="preserve"> | </w:t>
            </w:r>
            <w:r>
              <w:rPr>
                <w:b/>
                <w:bCs/>
                <w:szCs w:val="24"/>
              </w:rPr>
              <w:t>H</w:t>
            </w:r>
            <w:r>
              <w:rPr>
                <w:color w:val="C0C0C0"/>
                <w:szCs w:val="24"/>
              </w:rPr>
              <w:t xml:space="preserve"> | </w:t>
            </w:r>
            <w:r>
              <w:rPr>
                <w:b/>
                <w:bCs/>
                <w:szCs w:val="24"/>
              </w:rPr>
              <w:t>I</w:t>
            </w:r>
            <w:r>
              <w:rPr>
                <w:color w:val="C0C0C0"/>
                <w:szCs w:val="24"/>
              </w:rPr>
              <w:t xml:space="preserve"> | </w:t>
            </w:r>
            <w:proofErr w:type="spellStart"/>
            <w:r>
              <w:rPr>
                <w:b/>
                <w:bCs/>
                <w:szCs w:val="24"/>
              </w:rPr>
              <w:t>J</w:t>
            </w:r>
            <w:proofErr w:type="spellEnd"/>
            <w:r>
              <w:rPr>
                <w:color w:val="C0C0C0"/>
                <w:szCs w:val="24"/>
              </w:rPr>
              <w:t xml:space="preserve"> | </w:t>
            </w:r>
            <w:r>
              <w:rPr>
                <w:b/>
                <w:bCs/>
                <w:szCs w:val="24"/>
              </w:rPr>
              <w:t>K</w:t>
            </w:r>
            <w:r>
              <w:rPr>
                <w:color w:val="C0C0C0"/>
                <w:szCs w:val="24"/>
              </w:rPr>
              <w:t xml:space="preserve"> | </w:t>
            </w:r>
            <w:r>
              <w:rPr>
                <w:b/>
                <w:bCs/>
                <w:szCs w:val="24"/>
              </w:rPr>
              <w:t>L</w:t>
            </w:r>
            <w:r>
              <w:rPr>
                <w:color w:val="C0C0C0"/>
                <w:szCs w:val="24"/>
              </w:rPr>
              <w:t xml:space="preserve"> | </w:t>
            </w:r>
            <w:r>
              <w:rPr>
                <w:b/>
                <w:bCs/>
                <w:szCs w:val="24"/>
              </w:rPr>
              <w:t>M</w:t>
            </w:r>
            <w:r>
              <w:rPr>
                <w:color w:val="C0C0C0"/>
                <w:szCs w:val="24"/>
              </w:rPr>
              <w:t xml:space="preserve"> | </w:t>
            </w:r>
            <w:r>
              <w:rPr>
                <w:b/>
                <w:bCs/>
                <w:szCs w:val="24"/>
              </w:rPr>
              <w:t>N</w:t>
            </w:r>
            <w:r>
              <w:rPr>
                <w:color w:val="C0C0C0"/>
                <w:szCs w:val="24"/>
              </w:rPr>
              <w:t xml:space="preserve"> | </w:t>
            </w:r>
            <w:r>
              <w:rPr>
                <w:b/>
                <w:bCs/>
                <w:szCs w:val="24"/>
              </w:rPr>
              <w:t>O</w:t>
            </w:r>
            <w:r>
              <w:rPr>
                <w:color w:val="C0C0C0"/>
                <w:szCs w:val="24"/>
              </w:rPr>
              <w:t xml:space="preserve"> | </w:t>
            </w:r>
            <w:r>
              <w:rPr>
                <w:b/>
                <w:bCs/>
                <w:szCs w:val="24"/>
              </w:rPr>
              <w:t>P</w:t>
            </w:r>
            <w:r>
              <w:rPr>
                <w:color w:val="C0C0C0"/>
                <w:szCs w:val="24"/>
              </w:rPr>
              <w:t xml:space="preserve"> | </w:t>
            </w:r>
            <w:r>
              <w:rPr>
                <w:b/>
                <w:bCs/>
                <w:szCs w:val="24"/>
              </w:rPr>
              <w:t>Q</w:t>
            </w:r>
            <w:r>
              <w:rPr>
                <w:color w:val="C0C0C0"/>
                <w:szCs w:val="24"/>
              </w:rPr>
              <w:t xml:space="preserve"> | </w:t>
            </w:r>
            <w:r>
              <w:rPr>
                <w:b/>
                <w:bCs/>
                <w:szCs w:val="24"/>
              </w:rPr>
              <w:t>R</w:t>
            </w:r>
            <w:r>
              <w:rPr>
                <w:color w:val="C0C0C0"/>
                <w:szCs w:val="24"/>
              </w:rPr>
              <w:t xml:space="preserve"> | </w:t>
            </w:r>
            <w:r>
              <w:rPr>
                <w:b/>
                <w:bCs/>
                <w:szCs w:val="24"/>
              </w:rPr>
              <w:t>S</w:t>
            </w:r>
            <w:r>
              <w:rPr>
                <w:color w:val="C0C0C0"/>
                <w:szCs w:val="24"/>
              </w:rPr>
              <w:t xml:space="preserve"> | </w:t>
            </w:r>
            <w:r>
              <w:rPr>
                <w:b/>
                <w:bCs/>
                <w:szCs w:val="24"/>
              </w:rPr>
              <w:t>T</w:t>
            </w:r>
            <w:r>
              <w:rPr>
                <w:color w:val="C0C0C0"/>
                <w:szCs w:val="24"/>
              </w:rPr>
              <w:t xml:space="preserve"> | </w:t>
            </w:r>
            <w:r>
              <w:rPr>
                <w:b/>
                <w:bCs/>
                <w:szCs w:val="24"/>
              </w:rPr>
              <w:t>U</w:t>
            </w:r>
            <w:r>
              <w:rPr>
                <w:color w:val="C0C0C0"/>
                <w:szCs w:val="24"/>
              </w:rPr>
              <w:t xml:space="preserve"> | </w:t>
            </w:r>
            <w:r>
              <w:rPr>
                <w:b/>
                <w:bCs/>
                <w:szCs w:val="24"/>
              </w:rPr>
              <w:t>V</w:t>
            </w:r>
            <w:r>
              <w:rPr>
                <w:color w:val="C0C0C0"/>
                <w:szCs w:val="24"/>
              </w:rPr>
              <w:t xml:space="preserve"> | </w:t>
            </w:r>
            <w:r>
              <w:rPr>
                <w:b/>
                <w:bCs/>
                <w:szCs w:val="24"/>
              </w:rPr>
              <w:t>W</w:t>
            </w:r>
            <w:r>
              <w:rPr>
                <w:color w:val="C0C0C0"/>
                <w:szCs w:val="24"/>
              </w:rPr>
              <w:t xml:space="preserve"> | </w:t>
            </w:r>
            <w:r>
              <w:rPr>
                <w:b/>
                <w:bCs/>
                <w:szCs w:val="24"/>
              </w:rPr>
              <w:t>X</w:t>
            </w:r>
            <w:r>
              <w:rPr>
                <w:color w:val="C0C0C0"/>
                <w:szCs w:val="24"/>
              </w:rPr>
              <w:t xml:space="preserve"> | </w:t>
            </w:r>
            <w:r>
              <w:rPr>
                <w:b/>
                <w:bCs/>
                <w:szCs w:val="24"/>
              </w:rPr>
              <w:t>Y</w:t>
            </w:r>
            <w:r>
              <w:rPr>
                <w:color w:val="C0C0C0"/>
                <w:szCs w:val="24"/>
              </w:rPr>
              <w:t xml:space="preserve"> | </w:t>
            </w:r>
            <w:r>
              <w:rPr>
                <w:b/>
                <w:bCs/>
                <w:szCs w:val="24"/>
              </w:rPr>
              <w:t>Z</w:t>
            </w:r>
            <w:r>
              <w:rPr>
                <w:color w:val="C0C0C0"/>
                <w:szCs w:val="24"/>
              </w:rPr>
              <w:t xml:space="preserve"> | </w:t>
            </w:r>
            <w:r>
              <w:rPr>
                <w:b/>
                <w:bCs/>
                <w:szCs w:val="24"/>
              </w:rPr>
              <w:t>Ä</w:t>
            </w:r>
            <w:r>
              <w:rPr>
                <w:color w:val="C0C0C0"/>
                <w:szCs w:val="24"/>
              </w:rPr>
              <w:t xml:space="preserve"> | </w:t>
            </w:r>
            <w:r>
              <w:rPr>
                <w:b/>
                <w:bCs/>
                <w:szCs w:val="24"/>
              </w:rPr>
              <w:t>Ö</w:t>
            </w:r>
            <w:r>
              <w:rPr>
                <w:color w:val="C0C0C0"/>
                <w:szCs w:val="24"/>
              </w:rPr>
              <w:t xml:space="preserve"> | </w:t>
            </w:r>
            <w:r>
              <w:rPr>
                <w:b/>
                <w:bCs/>
                <w:szCs w:val="24"/>
              </w:rPr>
              <w:t>Ü</w:t>
            </w:r>
            <w:r>
              <w:rPr>
                <w:color w:val="C0C0C0"/>
                <w:szCs w:val="24"/>
              </w:rPr>
              <w:t xml:space="preserve"> |</w:t>
            </w:r>
          </w:p>
        </w:tc>
        <w:tc>
          <w:tcPr>
            <w:tcW w:w="1548" w:type="pct"/>
          </w:tcPr>
          <w:p w:rsidR="003D1908" w:rsidRDefault="00A46B31" w:rsidP="009468F6">
            <w:pPr>
              <w:widowControl/>
              <w:tabs>
                <w:tab w:val="clear" w:pos="482"/>
              </w:tabs>
              <w:spacing w:before="0" w:after="0"/>
              <w:jc w:val="left"/>
              <w:rPr>
                <w:bCs/>
                <w:szCs w:val="24"/>
                <w:lang w:val="en-US"/>
              </w:rPr>
            </w:pPr>
            <w:r>
              <w:rPr>
                <w:bCs/>
                <w:szCs w:val="24"/>
                <w:lang w:val="en-US"/>
              </w:rPr>
              <w:t>Only for the description of non-</w:t>
            </w:r>
            <w:proofErr w:type="spellStart"/>
            <w:r>
              <w:rPr>
                <w:bCs/>
                <w:szCs w:val="24"/>
                <w:lang w:val="en-US"/>
              </w:rPr>
              <w:t>morphemi</w:t>
            </w:r>
            <w:r w:rsidR="009468F6">
              <w:rPr>
                <w:bCs/>
                <w:szCs w:val="24"/>
                <w:lang w:val="en-US"/>
              </w:rPr>
              <w:t>s</w:t>
            </w:r>
            <w:r>
              <w:rPr>
                <w:bCs/>
                <w:szCs w:val="24"/>
                <w:lang w:val="en-US"/>
              </w:rPr>
              <w:t>ed</w:t>
            </w:r>
            <w:proofErr w:type="spellEnd"/>
            <w:r>
              <w:rPr>
                <w:bCs/>
                <w:szCs w:val="24"/>
                <w:lang w:val="en-US"/>
              </w:rPr>
              <w:t xml:space="preserve"> utterances, not as part of a word.</w:t>
            </w:r>
          </w:p>
        </w:tc>
      </w:tr>
      <w:tr w:rsidR="003D1908" w:rsidRPr="00396662" w:rsidTr="00B54468">
        <w:trPr>
          <w:trHeight w:val="794"/>
        </w:trPr>
        <w:tc>
          <w:tcPr>
            <w:tcW w:w="1816" w:type="pct"/>
          </w:tcPr>
          <w:p w:rsidR="003D1908" w:rsidRDefault="00A46B31">
            <w:pPr>
              <w:widowControl/>
              <w:tabs>
                <w:tab w:val="clear" w:pos="482"/>
              </w:tabs>
              <w:spacing w:before="0" w:after="0"/>
              <w:jc w:val="left"/>
              <w:rPr>
                <w:bCs/>
                <w:szCs w:val="24"/>
              </w:rPr>
            </w:pPr>
            <w:bookmarkStart w:id="756" w:name="PLUS"/>
            <w:r>
              <w:rPr>
                <w:bCs/>
                <w:szCs w:val="24"/>
              </w:rPr>
              <w:t>PLUS</w:t>
            </w:r>
            <w:bookmarkEnd w:id="756"/>
          </w:p>
        </w:tc>
        <w:tc>
          <w:tcPr>
            <w:tcW w:w="1636" w:type="pct"/>
          </w:tcPr>
          <w:p w:rsidR="003D1908" w:rsidRDefault="00A46B31">
            <w:pPr>
              <w:widowControl/>
              <w:tabs>
                <w:tab w:val="clear" w:pos="482"/>
              </w:tabs>
              <w:spacing w:before="0" w:after="0"/>
              <w:jc w:val="center"/>
              <w:rPr>
                <w:szCs w:val="24"/>
              </w:rPr>
            </w:pPr>
            <w:r>
              <w:rPr>
                <w:b/>
                <w:bCs/>
                <w:szCs w:val="24"/>
              </w:rPr>
              <w:t>+</w:t>
            </w:r>
            <w:r>
              <w:rPr>
                <w:color w:val="C0C0C0"/>
                <w:szCs w:val="24"/>
              </w:rPr>
              <w:t xml:space="preserve"> |</w:t>
            </w:r>
          </w:p>
        </w:tc>
        <w:tc>
          <w:tcPr>
            <w:tcW w:w="1548" w:type="pct"/>
          </w:tcPr>
          <w:p w:rsidR="003D1908" w:rsidRDefault="00A46B31">
            <w:pPr>
              <w:widowControl/>
              <w:tabs>
                <w:tab w:val="clear" w:pos="482"/>
              </w:tabs>
              <w:spacing w:before="0" w:after="0"/>
              <w:jc w:val="left"/>
              <w:rPr>
                <w:bCs/>
                <w:szCs w:val="24"/>
                <w:lang w:val="en-US"/>
              </w:rPr>
            </w:pPr>
            <w:r>
              <w:rPr>
                <w:bCs/>
                <w:szCs w:val="24"/>
                <w:lang w:val="en-US"/>
              </w:rPr>
              <w:t>Marks a quick connection to the beginning of a segment chain.</w:t>
            </w:r>
          </w:p>
        </w:tc>
      </w:tr>
      <w:tr w:rsidR="003D1908" w:rsidRPr="00396662" w:rsidTr="00B54468">
        <w:trPr>
          <w:trHeight w:val="794"/>
        </w:trPr>
        <w:tc>
          <w:tcPr>
            <w:tcW w:w="1816" w:type="pct"/>
          </w:tcPr>
          <w:p w:rsidR="003D1908" w:rsidRDefault="00A46B31">
            <w:pPr>
              <w:widowControl/>
              <w:tabs>
                <w:tab w:val="clear" w:pos="482"/>
              </w:tabs>
              <w:spacing w:before="0" w:after="0"/>
              <w:jc w:val="left"/>
              <w:rPr>
                <w:bCs/>
                <w:szCs w:val="24"/>
              </w:rPr>
            </w:pPr>
            <w:bookmarkStart w:id="757" w:name="NUMBERS_AND_COMMA"/>
            <w:r>
              <w:rPr>
                <w:bCs/>
                <w:szCs w:val="24"/>
              </w:rPr>
              <w:t>NUMBERS_AND_COMMA</w:t>
            </w:r>
            <w:bookmarkEnd w:id="757"/>
          </w:p>
        </w:tc>
        <w:tc>
          <w:tcPr>
            <w:tcW w:w="1636" w:type="pct"/>
          </w:tcPr>
          <w:p w:rsidR="003D1908" w:rsidRDefault="00A46B31">
            <w:pPr>
              <w:widowControl/>
              <w:tabs>
                <w:tab w:val="clear" w:pos="482"/>
              </w:tabs>
              <w:spacing w:before="0" w:after="0"/>
              <w:jc w:val="center"/>
              <w:rPr>
                <w:color w:val="C0C0C0"/>
                <w:szCs w:val="24"/>
              </w:rPr>
            </w:pPr>
            <w:r>
              <w:rPr>
                <w:b/>
                <w:bCs/>
                <w:szCs w:val="24"/>
              </w:rPr>
              <w:t>0</w:t>
            </w:r>
            <w:r>
              <w:rPr>
                <w:color w:val="C0C0C0"/>
                <w:szCs w:val="24"/>
              </w:rPr>
              <w:t xml:space="preserve"> | </w:t>
            </w:r>
            <w:r>
              <w:rPr>
                <w:b/>
                <w:bCs/>
                <w:szCs w:val="24"/>
              </w:rPr>
              <w:t>1</w:t>
            </w:r>
            <w:r>
              <w:rPr>
                <w:color w:val="C0C0C0"/>
                <w:szCs w:val="24"/>
              </w:rPr>
              <w:t xml:space="preserve"> | </w:t>
            </w:r>
            <w:r>
              <w:rPr>
                <w:b/>
                <w:bCs/>
                <w:szCs w:val="24"/>
              </w:rPr>
              <w:t>2</w:t>
            </w:r>
            <w:r>
              <w:rPr>
                <w:color w:val="C0C0C0"/>
                <w:szCs w:val="24"/>
              </w:rPr>
              <w:t xml:space="preserve"> | </w:t>
            </w:r>
            <w:r>
              <w:rPr>
                <w:b/>
                <w:bCs/>
                <w:szCs w:val="24"/>
              </w:rPr>
              <w:t>3</w:t>
            </w:r>
            <w:r>
              <w:rPr>
                <w:color w:val="C0C0C0"/>
                <w:szCs w:val="24"/>
              </w:rPr>
              <w:t xml:space="preserve"> | </w:t>
            </w:r>
            <w:r>
              <w:rPr>
                <w:b/>
                <w:bCs/>
                <w:szCs w:val="24"/>
              </w:rPr>
              <w:t>4</w:t>
            </w:r>
            <w:r>
              <w:rPr>
                <w:color w:val="C0C0C0"/>
                <w:szCs w:val="24"/>
              </w:rPr>
              <w:t xml:space="preserve"> |</w:t>
            </w:r>
          </w:p>
          <w:p w:rsidR="003D1908" w:rsidRDefault="00A46B31">
            <w:pPr>
              <w:widowControl/>
              <w:tabs>
                <w:tab w:val="clear" w:pos="482"/>
              </w:tabs>
              <w:spacing w:before="0" w:after="0"/>
              <w:jc w:val="center"/>
              <w:rPr>
                <w:color w:val="C0C0C0"/>
                <w:szCs w:val="24"/>
              </w:rPr>
            </w:pPr>
            <w:r>
              <w:rPr>
                <w:b/>
                <w:bCs/>
                <w:szCs w:val="24"/>
              </w:rPr>
              <w:t>5</w:t>
            </w:r>
            <w:r>
              <w:rPr>
                <w:color w:val="C0C0C0"/>
                <w:szCs w:val="24"/>
              </w:rPr>
              <w:t xml:space="preserve"> | </w:t>
            </w:r>
            <w:r>
              <w:rPr>
                <w:b/>
                <w:bCs/>
                <w:szCs w:val="24"/>
              </w:rPr>
              <w:t>6</w:t>
            </w:r>
            <w:r>
              <w:rPr>
                <w:color w:val="C0C0C0"/>
                <w:szCs w:val="24"/>
              </w:rPr>
              <w:t xml:space="preserve"> | </w:t>
            </w:r>
            <w:r>
              <w:rPr>
                <w:b/>
                <w:bCs/>
                <w:szCs w:val="24"/>
              </w:rPr>
              <w:t>7</w:t>
            </w:r>
            <w:r>
              <w:rPr>
                <w:color w:val="C0C0C0"/>
                <w:szCs w:val="24"/>
              </w:rPr>
              <w:t xml:space="preserve"> | </w:t>
            </w:r>
            <w:r>
              <w:rPr>
                <w:b/>
                <w:bCs/>
                <w:szCs w:val="24"/>
              </w:rPr>
              <w:t>8</w:t>
            </w:r>
            <w:r>
              <w:rPr>
                <w:color w:val="C0C0C0"/>
                <w:szCs w:val="24"/>
              </w:rPr>
              <w:t xml:space="preserve"> | </w:t>
            </w:r>
            <w:r>
              <w:rPr>
                <w:b/>
                <w:bCs/>
                <w:szCs w:val="24"/>
              </w:rPr>
              <w:t>9</w:t>
            </w:r>
            <w:r>
              <w:rPr>
                <w:color w:val="C0C0C0"/>
                <w:szCs w:val="24"/>
              </w:rPr>
              <w:t xml:space="preserve"> | </w:t>
            </w:r>
            <w:r>
              <w:rPr>
                <w:b/>
                <w:bCs/>
                <w:szCs w:val="24"/>
              </w:rPr>
              <w:t>,</w:t>
            </w:r>
            <w:r>
              <w:rPr>
                <w:color w:val="C0C0C0"/>
                <w:szCs w:val="24"/>
              </w:rPr>
              <w:t xml:space="preserve"> |</w:t>
            </w:r>
          </w:p>
        </w:tc>
        <w:tc>
          <w:tcPr>
            <w:tcW w:w="1548" w:type="pct"/>
          </w:tcPr>
          <w:p w:rsidR="003D1908" w:rsidRDefault="00A46B31">
            <w:pPr>
              <w:widowControl/>
              <w:tabs>
                <w:tab w:val="clear" w:pos="482"/>
              </w:tabs>
              <w:spacing w:before="0" w:after="0"/>
              <w:jc w:val="left"/>
              <w:rPr>
                <w:bCs/>
                <w:szCs w:val="24"/>
                <w:lang w:val="en-US"/>
              </w:rPr>
            </w:pPr>
            <w:r>
              <w:rPr>
                <w:bCs/>
                <w:szCs w:val="24"/>
                <w:lang w:val="en-US"/>
              </w:rPr>
              <w:t>Only as part of time reference (as part of a pause or an incomprehensible section).</w:t>
            </w:r>
          </w:p>
        </w:tc>
      </w:tr>
      <w:tr w:rsidR="003D1908" w:rsidRPr="00396662" w:rsidTr="00B54468">
        <w:trPr>
          <w:trHeight w:val="794"/>
        </w:trPr>
        <w:tc>
          <w:tcPr>
            <w:tcW w:w="1816" w:type="pct"/>
          </w:tcPr>
          <w:p w:rsidR="003D1908" w:rsidRDefault="00A46B31">
            <w:pPr>
              <w:widowControl/>
              <w:tabs>
                <w:tab w:val="clear" w:pos="482"/>
              </w:tabs>
              <w:spacing w:before="0" w:after="0"/>
              <w:jc w:val="left"/>
              <w:rPr>
                <w:bCs/>
                <w:szCs w:val="24"/>
              </w:rPr>
            </w:pPr>
            <w:bookmarkStart w:id="758" w:name="PAUSE"/>
            <w:r>
              <w:rPr>
                <w:bCs/>
                <w:szCs w:val="24"/>
              </w:rPr>
              <w:lastRenderedPageBreak/>
              <w:t>PAUSE</w:t>
            </w:r>
            <w:bookmarkEnd w:id="758"/>
          </w:p>
        </w:tc>
        <w:tc>
          <w:tcPr>
            <w:tcW w:w="1636" w:type="pct"/>
          </w:tcPr>
          <w:p w:rsidR="003D1908" w:rsidRDefault="00A46B31">
            <w:pPr>
              <w:widowControl/>
              <w:tabs>
                <w:tab w:val="clear" w:pos="482"/>
              </w:tabs>
              <w:spacing w:before="0" w:after="0"/>
              <w:jc w:val="center"/>
              <w:rPr>
                <w:szCs w:val="24"/>
              </w:rPr>
            </w:pPr>
            <w:r>
              <w:rPr>
                <w:b/>
                <w:bCs/>
                <w:szCs w:val="24"/>
              </w:rPr>
              <w:t>*</w:t>
            </w:r>
            <w:r>
              <w:rPr>
                <w:color w:val="C0C0C0"/>
                <w:szCs w:val="24"/>
              </w:rPr>
              <w:t xml:space="preserve"> |</w:t>
            </w:r>
          </w:p>
        </w:tc>
        <w:tc>
          <w:tcPr>
            <w:tcW w:w="1548" w:type="pct"/>
          </w:tcPr>
          <w:p w:rsidR="003D1908" w:rsidRDefault="00A46B31">
            <w:pPr>
              <w:widowControl/>
              <w:tabs>
                <w:tab w:val="clear" w:pos="482"/>
              </w:tabs>
              <w:spacing w:before="0" w:after="0"/>
              <w:jc w:val="left"/>
              <w:rPr>
                <w:bCs/>
                <w:szCs w:val="24"/>
                <w:lang w:val="en-US"/>
              </w:rPr>
            </w:pPr>
            <w:r>
              <w:rPr>
                <w:bCs/>
                <w:szCs w:val="24"/>
                <w:lang w:val="en-US"/>
              </w:rPr>
              <w:t>Marks the beginning and the end of a pause.</w:t>
            </w:r>
          </w:p>
        </w:tc>
      </w:tr>
      <w:tr w:rsidR="003D1908" w:rsidRPr="00396662" w:rsidTr="00B54468">
        <w:trPr>
          <w:trHeight w:val="618"/>
        </w:trPr>
        <w:tc>
          <w:tcPr>
            <w:tcW w:w="1816" w:type="pct"/>
          </w:tcPr>
          <w:p w:rsidR="003D1908" w:rsidRDefault="00A46B31">
            <w:pPr>
              <w:widowControl/>
              <w:tabs>
                <w:tab w:val="clear" w:pos="482"/>
              </w:tabs>
              <w:spacing w:before="0" w:after="0"/>
              <w:jc w:val="left"/>
              <w:rPr>
                <w:bCs/>
                <w:szCs w:val="24"/>
              </w:rPr>
            </w:pPr>
            <w:bookmarkStart w:id="759" w:name="WORD_SEPARATORS"/>
            <w:r>
              <w:rPr>
                <w:bCs/>
                <w:szCs w:val="24"/>
              </w:rPr>
              <w:t>WORD_SEPARATORS</w:t>
            </w:r>
            <w:bookmarkEnd w:id="759"/>
          </w:p>
        </w:tc>
        <w:tc>
          <w:tcPr>
            <w:tcW w:w="1636" w:type="pct"/>
          </w:tcPr>
          <w:p w:rsidR="003D1908" w:rsidRDefault="00A46B31">
            <w:pPr>
              <w:widowControl/>
              <w:tabs>
                <w:tab w:val="clear" w:pos="482"/>
              </w:tabs>
              <w:spacing w:before="0" w:after="0"/>
              <w:jc w:val="center"/>
              <w:rPr>
                <w:szCs w:val="24"/>
              </w:rPr>
            </w:pPr>
            <w:r>
              <w:rPr>
                <w:b/>
                <w:bCs/>
                <w:szCs w:val="24"/>
              </w:rPr>
              <w:t>→</w:t>
            </w:r>
            <w:r>
              <w:rPr>
                <w:color w:val="C0C0C0"/>
                <w:szCs w:val="24"/>
              </w:rPr>
              <w:t xml:space="preserve"> | </w:t>
            </w:r>
            <w:r>
              <w:rPr>
                <w:rFonts w:ascii="Cambria Math" w:eastAsia="MS Mincho" w:hAnsi="Cambria Math" w:cs="Cambria Math"/>
                <w:b/>
                <w:bCs/>
                <w:szCs w:val="24"/>
              </w:rPr>
              <w:t>↟</w:t>
            </w:r>
            <w:r>
              <w:rPr>
                <w:color w:val="C0C0C0"/>
                <w:szCs w:val="24"/>
              </w:rPr>
              <w:t xml:space="preserve">| </w:t>
            </w:r>
            <w:r>
              <w:rPr>
                <w:b/>
                <w:bCs/>
                <w:szCs w:val="24"/>
              </w:rPr>
              <w:t>↑</w:t>
            </w:r>
            <w:r>
              <w:rPr>
                <w:color w:val="C0C0C0"/>
                <w:szCs w:val="24"/>
              </w:rPr>
              <w:t xml:space="preserve"> | </w:t>
            </w:r>
            <w:r>
              <w:rPr>
                <w:b/>
                <w:bCs/>
                <w:szCs w:val="24"/>
              </w:rPr>
              <w:t>↓</w:t>
            </w:r>
            <w:r>
              <w:rPr>
                <w:color w:val="C0C0C0"/>
                <w:szCs w:val="24"/>
              </w:rPr>
              <w:t xml:space="preserve"> | </w:t>
            </w:r>
            <w:r>
              <w:rPr>
                <w:b/>
                <w:bCs/>
                <w:szCs w:val="24"/>
              </w:rPr>
              <w:t>&lt;</w:t>
            </w:r>
            <w:r>
              <w:rPr>
                <w:color w:val="C0C0C0"/>
                <w:szCs w:val="24"/>
              </w:rPr>
              <w:t xml:space="preserve"> | </w:t>
            </w:r>
            <w:r>
              <w:rPr>
                <w:b/>
                <w:bCs/>
                <w:szCs w:val="24"/>
              </w:rPr>
              <w:t>&gt;</w:t>
            </w:r>
            <w:r>
              <w:rPr>
                <w:color w:val="C0C0C0"/>
                <w:szCs w:val="24"/>
              </w:rPr>
              <w:t xml:space="preserve"> | </w:t>
            </w:r>
            <w:r>
              <w:rPr>
                <w:b/>
                <w:bCs/>
                <w:szCs w:val="24"/>
              </w:rPr>
              <w:t>-</w:t>
            </w:r>
            <w:r>
              <w:rPr>
                <w:color w:val="C0C0C0"/>
                <w:szCs w:val="24"/>
              </w:rPr>
              <w:t xml:space="preserve"> | </w:t>
            </w:r>
            <w:r>
              <w:rPr>
                <w:b/>
                <w:bCs/>
                <w:szCs w:val="24"/>
              </w:rPr>
              <w:t>/</w:t>
            </w:r>
            <w:r>
              <w:rPr>
                <w:color w:val="C0C0C0"/>
                <w:szCs w:val="24"/>
              </w:rPr>
              <w:t xml:space="preserve"> |</w:t>
            </w:r>
          </w:p>
        </w:tc>
        <w:tc>
          <w:tcPr>
            <w:tcW w:w="1548" w:type="pct"/>
          </w:tcPr>
          <w:p w:rsidR="005E35CD" w:rsidRDefault="00A46B31">
            <w:pPr>
              <w:widowControl/>
              <w:tabs>
                <w:tab w:val="clear" w:pos="482"/>
              </w:tabs>
              <w:spacing w:before="0" w:after="0"/>
              <w:jc w:val="left"/>
              <w:rPr>
                <w:bCs/>
                <w:szCs w:val="24"/>
                <w:lang w:val="en-US"/>
              </w:rPr>
            </w:pPr>
            <w:r>
              <w:rPr>
                <w:bCs/>
                <w:szCs w:val="24"/>
                <w:lang w:val="en-US"/>
              </w:rPr>
              <w:t xml:space="preserve">Symbols for </w:t>
            </w:r>
            <w:proofErr w:type="spellStart"/>
            <w:r>
              <w:rPr>
                <w:bCs/>
                <w:szCs w:val="24"/>
                <w:lang w:val="en-US"/>
              </w:rPr>
              <w:t>suprasegmental</w:t>
            </w:r>
            <w:proofErr w:type="spellEnd"/>
            <w:r>
              <w:rPr>
                <w:bCs/>
                <w:szCs w:val="24"/>
                <w:lang w:val="en-US"/>
              </w:rPr>
              <w:t xml:space="preserve"> phenomena, are not part of words.</w:t>
            </w:r>
          </w:p>
        </w:tc>
      </w:tr>
      <w:tr w:rsidR="003D1908" w:rsidRPr="00396662" w:rsidTr="00B54468">
        <w:trPr>
          <w:trHeight w:val="515"/>
        </w:trPr>
        <w:tc>
          <w:tcPr>
            <w:tcW w:w="1816" w:type="pct"/>
          </w:tcPr>
          <w:p w:rsidR="003D1908" w:rsidRDefault="00A46B31">
            <w:pPr>
              <w:widowControl/>
              <w:tabs>
                <w:tab w:val="clear" w:pos="482"/>
              </w:tabs>
              <w:spacing w:before="0" w:after="0"/>
              <w:jc w:val="left"/>
              <w:rPr>
                <w:bCs/>
                <w:szCs w:val="24"/>
              </w:rPr>
            </w:pPr>
            <w:bookmarkStart w:id="760" w:name="EQUALS_SIGN"/>
            <w:r>
              <w:rPr>
                <w:bCs/>
                <w:szCs w:val="24"/>
              </w:rPr>
              <w:t>EQUALS_SIGN</w:t>
            </w:r>
            <w:bookmarkEnd w:id="760"/>
          </w:p>
        </w:tc>
        <w:tc>
          <w:tcPr>
            <w:tcW w:w="1636" w:type="pct"/>
          </w:tcPr>
          <w:p w:rsidR="003D1908" w:rsidRDefault="00A46B31">
            <w:pPr>
              <w:widowControl/>
              <w:tabs>
                <w:tab w:val="clear" w:pos="482"/>
              </w:tabs>
              <w:spacing w:before="0" w:after="0"/>
              <w:jc w:val="center"/>
              <w:rPr>
                <w:szCs w:val="24"/>
              </w:rPr>
            </w:pPr>
            <w:r>
              <w:rPr>
                <w:b/>
                <w:bCs/>
                <w:szCs w:val="24"/>
              </w:rPr>
              <w:t>=</w:t>
            </w:r>
            <w:r>
              <w:rPr>
                <w:color w:val="C0C0C0"/>
                <w:szCs w:val="24"/>
              </w:rPr>
              <w:t xml:space="preserve"> |</w:t>
            </w:r>
          </w:p>
        </w:tc>
        <w:tc>
          <w:tcPr>
            <w:tcW w:w="1548" w:type="pct"/>
          </w:tcPr>
          <w:p w:rsidR="003D1908" w:rsidRDefault="00A46B31">
            <w:pPr>
              <w:widowControl/>
              <w:tabs>
                <w:tab w:val="clear" w:pos="482"/>
              </w:tabs>
              <w:spacing w:before="0" w:after="0"/>
              <w:jc w:val="left"/>
              <w:rPr>
                <w:bCs/>
                <w:szCs w:val="24"/>
                <w:lang w:val="en-US"/>
              </w:rPr>
            </w:pPr>
            <w:r>
              <w:rPr>
                <w:bCs/>
                <w:szCs w:val="24"/>
                <w:lang w:val="en-US"/>
              </w:rPr>
              <w:t>Marks an elision or is placed into a non-</w:t>
            </w:r>
            <w:proofErr w:type="spellStart"/>
            <w:r>
              <w:rPr>
                <w:bCs/>
                <w:szCs w:val="24"/>
                <w:lang w:val="en-US"/>
              </w:rPr>
              <w:t>morphemised</w:t>
            </w:r>
            <w:proofErr w:type="spellEnd"/>
            <w:r>
              <w:rPr>
                <w:bCs/>
                <w:szCs w:val="24"/>
                <w:lang w:val="en-US"/>
              </w:rPr>
              <w:t xml:space="preserve"> utterance.</w:t>
            </w:r>
          </w:p>
        </w:tc>
      </w:tr>
      <w:tr w:rsidR="003D1908" w:rsidRPr="00396662" w:rsidTr="00B54468">
        <w:trPr>
          <w:trHeight w:val="794"/>
        </w:trPr>
        <w:tc>
          <w:tcPr>
            <w:tcW w:w="1816" w:type="pct"/>
          </w:tcPr>
          <w:p w:rsidR="003D1908" w:rsidRDefault="00A46B31">
            <w:pPr>
              <w:widowControl/>
              <w:tabs>
                <w:tab w:val="clear" w:pos="482"/>
              </w:tabs>
              <w:spacing w:before="0" w:after="0"/>
              <w:jc w:val="left"/>
              <w:rPr>
                <w:bCs/>
                <w:szCs w:val="24"/>
              </w:rPr>
            </w:pPr>
            <w:bookmarkStart w:id="761" w:name="SPACE"/>
            <w:r>
              <w:rPr>
                <w:bCs/>
                <w:szCs w:val="24"/>
              </w:rPr>
              <w:t>SPACE</w:t>
            </w:r>
            <w:bookmarkEnd w:id="761"/>
          </w:p>
        </w:tc>
        <w:tc>
          <w:tcPr>
            <w:tcW w:w="1636" w:type="pct"/>
          </w:tcPr>
          <w:p w:rsidR="003D1908" w:rsidRDefault="00A46B31">
            <w:pPr>
              <w:widowControl/>
              <w:tabs>
                <w:tab w:val="clear" w:pos="482"/>
              </w:tabs>
              <w:spacing w:before="0" w:after="0"/>
              <w:jc w:val="center"/>
              <w:rPr>
                <w:szCs w:val="24"/>
              </w:rPr>
            </w:pPr>
            <w:r>
              <w:rPr>
                <w:color w:val="C0C0C0"/>
                <w:szCs w:val="24"/>
              </w:rPr>
              <w:t>|</w:t>
            </w:r>
          </w:p>
        </w:tc>
        <w:tc>
          <w:tcPr>
            <w:tcW w:w="1548" w:type="pct"/>
          </w:tcPr>
          <w:p w:rsidR="003D1908" w:rsidRDefault="00A46B31">
            <w:pPr>
              <w:widowControl/>
              <w:tabs>
                <w:tab w:val="clear" w:pos="482"/>
              </w:tabs>
              <w:spacing w:before="0" w:after="0"/>
              <w:jc w:val="left"/>
              <w:rPr>
                <w:szCs w:val="24"/>
                <w:lang w:val="en-US"/>
              </w:rPr>
            </w:pPr>
            <w:r>
              <w:rPr>
                <w:szCs w:val="24"/>
                <w:lang w:val="en-US"/>
              </w:rPr>
              <w:t>Space can occur in various places, often marks the beginning or end of a segment.</w:t>
            </w:r>
          </w:p>
        </w:tc>
      </w:tr>
      <w:tr w:rsidR="003D1908" w:rsidRPr="00396662" w:rsidTr="00B54468">
        <w:trPr>
          <w:trHeight w:val="794"/>
        </w:trPr>
        <w:tc>
          <w:tcPr>
            <w:tcW w:w="1816" w:type="pct"/>
          </w:tcPr>
          <w:p w:rsidR="003D1908" w:rsidRDefault="00A46B31">
            <w:pPr>
              <w:widowControl/>
              <w:tabs>
                <w:tab w:val="clear" w:pos="482"/>
              </w:tabs>
              <w:spacing w:before="0" w:after="0"/>
              <w:jc w:val="left"/>
              <w:rPr>
                <w:bCs/>
                <w:szCs w:val="24"/>
              </w:rPr>
            </w:pPr>
            <w:bookmarkStart w:id="762" w:name="OPEN_PARENTHESIS"/>
            <w:r>
              <w:rPr>
                <w:bCs/>
                <w:szCs w:val="24"/>
              </w:rPr>
              <w:t>OPEN_PARENTHESIS</w:t>
            </w:r>
            <w:bookmarkEnd w:id="762"/>
          </w:p>
        </w:tc>
        <w:tc>
          <w:tcPr>
            <w:tcW w:w="1636" w:type="pct"/>
          </w:tcPr>
          <w:p w:rsidR="003D1908" w:rsidRDefault="00A46B31">
            <w:pPr>
              <w:widowControl/>
              <w:tabs>
                <w:tab w:val="clear" w:pos="482"/>
              </w:tabs>
              <w:spacing w:before="0" w:after="0"/>
              <w:jc w:val="center"/>
              <w:rPr>
                <w:szCs w:val="24"/>
              </w:rPr>
            </w:pPr>
            <w:r>
              <w:rPr>
                <w:b/>
                <w:bCs/>
                <w:szCs w:val="24"/>
              </w:rPr>
              <w:t>(</w:t>
            </w:r>
            <w:r>
              <w:rPr>
                <w:color w:val="C0C0C0"/>
                <w:szCs w:val="24"/>
              </w:rPr>
              <w:t xml:space="preserve"> |</w:t>
            </w:r>
          </w:p>
        </w:tc>
        <w:tc>
          <w:tcPr>
            <w:tcW w:w="1548" w:type="pct"/>
          </w:tcPr>
          <w:p w:rsidR="003D1908" w:rsidRDefault="00A46B31">
            <w:pPr>
              <w:widowControl/>
              <w:tabs>
                <w:tab w:val="clear" w:pos="482"/>
              </w:tabs>
              <w:spacing w:before="0" w:after="0"/>
              <w:jc w:val="left"/>
              <w:rPr>
                <w:bCs/>
                <w:spacing w:val="-2"/>
                <w:szCs w:val="24"/>
                <w:lang w:val="en-US"/>
              </w:rPr>
            </w:pPr>
            <w:r>
              <w:rPr>
                <w:bCs/>
                <w:spacing w:val="-2"/>
                <w:szCs w:val="24"/>
                <w:lang w:val="en-US"/>
              </w:rPr>
              <w:t>Marks the beginning of an incomprehensible section or one that is difficult to comprehend.</w:t>
            </w:r>
          </w:p>
        </w:tc>
      </w:tr>
      <w:tr w:rsidR="003D1908" w:rsidRPr="00396662" w:rsidTr="00B54468">
        <w:trPr>
          <w:trHeight w:val="794"/>
        </w:trPr>
        <w:tc>
          <w:tcPr>
            <w:tcW w:w="1816" w:type="pct"/>
          </w:tcPr>
          <w:p w:rsidR="003D1908" w:rsidRDefault="00A46B31">
            <w:pPr>
              <w:widowControl/>
              <w:tabs>
                <w:tab w:val="clear" w:pos="482"/>
              </w:tabs>
              <w:spacing w:before="0" w:after="0"/>
              <w:jc w:val="left"/>
              <w:rPr>
                <w:bCs/>
                <w:szCs w:val="24"/>
              </w:rPr>
            </w:pPr>
            <w:bookmarkStart w:id="763" w:name="CLOSE_PARENTHESIS"/>
            <w:r>
              <w:rPr>
                <w:bCs/>
                <w:szCs w:val="24"/>
              </w:rPr>
              <w:t>CLOSE_PARENTHESIS</w:t>
            </w:r>
            <w:bookmarkEnd w:id="763"/>
          </w:p>
        </w:tc>
        <w:tc>
          <w:tcPr>
            <w:tcW w:w="1636" w:type="pct"/>
          </w:tcPr>
          <w:p w:rsidR="003D1908" w:rsidRDefault="00A46B31">
            <w:pPr>
              <w:widowControl/>
              <w:tabs>
                <w:tab w:val="clear" w:pos="482"/>
              </w:tabs>
              <w:spacing w:before="0" w:after="0"/>
              <w:jc w:val="center"/>
              <w:rPr>
                <w:szCs w:val="24"/>
              </w:rPr>
            </w:pPr>
            <w:r>
              <w:rPr>
                <w:b/>
                <w:bCs/>
                <w:szCs w:val="24"/>
              </w:rPr>
              <w:t>)</w:t>
            </w:r>
            <w:r>
              <w:rPr>
                <w:color w:val="C0C0C0"/>
                <w:szCs w:val="24"/>
              </w:rPr>
              <w:t xml:space="preserve"> |</w:t>
            </w:r>
          </w:p>
        </w:tc>
        <w:tc>
          <w:tcPr>
            <w:tcW w:w="1548" w:type="pct"/>
          </w:tcPr>
          <w:p w:rsidR="003D1908" w:rsidRDefault="00A46B31">
            <w:pPr>
              <w:widowControl/>
              <w:tabs>
                <w:tab w:val="clear" w:pos="482"/>
              </w:tabs>
              <w:spacing w:before="0" w:after="0"/>
              <w:jc w:val="left"/>
              <w:rPr>
                <w:bCs/>
                <w:szCs w:val="24"/>
                <w:lang w:val="en-US"/>
              </w:rPr>
            </w:pPr>
            <w:r>
              <w:rPr>
                <w:bCs/>
                <w:szCs w:val="24"/>
                <w:lang w:val="en-US"/>
              </w:rPr>
              <w:t>Marks the end of an incomprehensible section or one that is difficult to comprehend.</w:t>
            </w:r>
          </w:p>
        </w:tc>
      </w:tr>
      <w:tr w:rsidR="003D1908" w:rsidRPr="00396662" w:rsidTr="00B54468">
        <w:trPr>
          <w:trHeight w:val="794"/>
        </w:trPr>
        <w:tc>
          <w:tcPr>
            <w:tcW w:w="1816" w:type="pct"/>
          </w:tcPr>
          <w:p w:rsidR="003D1908" w:rsidRDefault="00A46B31">
            <w:pPr>
              <w:widowControl/>
              <w:tabs>
                <w:tab w:val="clear" w:pos="482"/>
              </w:tabs>
              <w:spacing w:before="0" w:after="0"/>
              <w:jc w:val="left"/>
              <w:rPr>
                <w:bCs/>
                <w:szCs w:val="24"/>
              </w:rPr>
            </w:pPr>
            <w:bookmarkStart w:id="764" w:name="OPEN_SQUARE_BRACKET"/>
            <w:r>
              <w:rPr>
                <w:bCs/>
                <w:szCs w:val="24"/>
              </w:rPr>
              <w:t>OPEN_SQUARE_BRACKET</w:t>
            </w:r>
            <w:bookmarkEnd w:id="764"/>
          </w:p>
        </w:tc>
        <w:tc>
          <w:tcPr>
            <w:tcW w:w="1636" w:type="pct"/>
          </w:tcPr>
          <w:p w:rsidR="003D1908" w:rsidRDefault="00A46B31">
            <w:pPr>
              <w:widowControl/>
              <w:tabs>
                <w:tab w:val="clear" w:pos="482"/>
              </w:tabs>
              <w:spacing w:before="0" w:after="0"/>
              <w:jc w:val="center"/>
              <w:rPr>
                <w:szCs w:val="24"/>
              </w:rPr>
            </w:pPr>
            <w:r>
              <w:rPr>
                <w:b/>
                <w:bCs/>
                <w:szCs w:val="24"/>
              </w:rPr>
              <w:t>[</w:t>
            </w:r>
            <w:r>
              <w:rPr>
                <w:color w:val="C0C0C0"/>
                <w:szCs w:val="24"/>
              </w:rPr>
              <w:t xml:space="preserve"> |</w:t>
            </w:r>
          </w:p>
        </w:tc>
        <w:tc>
          <w:tcPr>
            <w:tcW w:w="1548" w:type="pct"/>
          </w:tcPr>
          <w:p w:rsidR="003D1908" w:rsidRDefault="00A46B31">
            <w:pPr>
              <w:widowControl/>
              <w:tabs>
                <w:tab w:val="clear" w:pos="482"/>
              </w:tabs>
              <w:spacing w:before="0" w:after="0"/>
              <w:jc w:val="left"/>
              <w:rPr>
                <w:bCs/>
                <w:szCs w:val="24"/>
                <w:lang w:val="en-US"/>
              </w:rPr>
            </w:pPr>
            <w:r>
              <w:rPr>
                <w:bCs/>
                <w:szCs w:val="24"/>
                <w:lang w:val="en-US"/>
              </w:rPr>
              <w:t>Marks the beginning of an ellipsis.</w:t>
            </w:r>
          </w:p>
        </w:tc>
      </w:tr>
      <w:tr w:rsidR="003D1908" w:rsidRPr="00396662" w:rsidTr="00B54468">
        <w:trPr>
          <w:trHeight w:val="794"/>
        </w:trPr>
        <w:tc>
          <w:tcPr>
            <w:tcW w:w="1816" w:type="pct"/>
          </w:tcPr>
          <w:p w:rsidR="003D1908" w:rsidRDefault="00A46B31">
            <w:pPr>
              <w:widowControl/>
              <w:tabs>
                <w:tab w:val="clear" w:pos="482"/>
              </w:tabs>
              <w:spacing w:before="0" w:after="0"/>
              <w:jc w:val="left"/>
              <w:rPr>
                <w:bCs/>
                <w:szCs w:val="24"/>
              </w:rPr>
            </w:pPr>
            <w:bookmarkStart w:id="765" w:name="CLOSE_SQUARE_BRACKET"/>
            <w:r>
              <w:rPr>
                <w:bCs/>
                <w:szCs w:val="24"/>
              </w:rPr>
              <w:t>CLOSE_SQUARE_BRACKET</w:t>
            </w:r>
            <w:bookmarkEnd w:id="765"/>
          </w:p>
        </w:tc>
        <w:tc>
          <w:tcPr>
            <w:tcW w:w="1636" w:type="pct"/>
          </w:tcPr>
          <w:p w:rsidR="003D1908" w:rsidRDefault="00A46B31">
            <w:pPr>
              <w:widowControl/>
              <w:tabs>
                <w:tab w:val="clear" w:pos="482"/>
              </w:tabs>
              <w:spacing w:before="0" w:after="0"/>
              <w:jc w:val="center"/>
              <w:rPr>
                <w:szCs w:val="24"/>
              </w:rPr>
            </w:pPr>
            <w:r>
              <w:rPr>
                <w:b/>
                <w:bCs/>
                <w:szCs w:val="24"/>
              </w:rPr>
              <w:t>]</w:t>
            </w:r>
            <w:r>
              <w:rPr>
                <w:color w:val="C0C0C0"/>
                <w:szCs w:val="24"/>
              </w:rPr>
              <w:t xml:space="preserve"> |</w:t>
            </w:r>
          </w:p>
        </w:tc>
        <w:tc>
          <w:tcPr>
            <w:tcW w:w="1548" w:type="pct"/>
          </w:tcPr>
          <w:p w:rsidR="003D1908" w:rsidRDefault="00A46B31">
            <w:pPr>
              <w:widowControl/>
              <w:tabs>
                <w:tab w:val="clear" w:pos="482"/>
              </w:tabs>
              <w:spacing w:before="0" w:after="0"/>
              <w:jc w:val="left"/>
              <w:rPr>
                <w:bCs/>
                <w:szCs w:val="24"/>
                <w:lang w:val="en-US"/>
              </w:rPr>
            </w:pPr>
            <w:r>
              <w:rPr>
                <w:bCs/>
                <w:szCs w:val="24"/>
                <w:lang w:val="en-US"/>
              </w:rPr>
              <w:t>Marks the end of an ellipsis.</w:t>
            </w:r>
          </w:p>
        </w:tc>
      </w:tr>
      <w:tr w:rsidR="003D1908" w:rsidRPr="00396662" w:rsidTr="00B54468">
        <w:trPr>
          <w:trHeight w:val="794"/>
        </w:trPr>
        <w:tc>
          <w:tcPr>
            <w:tcW w:w="1816" w:type="pct"/>
          </w:tcPr>
          <w:p w:rsidR="003D1908" w:rsidRDefault="00A46B31">
            <w:pPr>
              <w:widowControl/>
              <w:tabs>
                <w:tab w:val="clear" w:pos="482"/>
              </w:tabs>
              <w:spacing w:before="0" w:after="0"/>
              <w:jc w:val="left"/>
              <w:rPr>
                <w:bCs/>
                <w:szCs w:val="24"/>
              </w:rPr>
            </w:pPr>
            <w:bookmarkStart w:id="766" w:name="AMPERSAND"/>
            <w:r>
              <w:rPr>
                <w:bCs/>
                <w:szCs w:val="24"/>
              </w:rPr>
              <w:t>AMPERSAND</w:t>
            </w:r>
            <w:bookmarkEnd w:id="766"/>
          </w:p>
        </w:tc>
        <w:tc>
          <w:tcPr>
            <w:tcW w:w="1636" w:type="pct"/>
          </w:tcPr>
          <w:p w:rsidR="003D1908" w:rsidRDefault="00A46B31">
            <w:pPr>
              <w:widowControl/>
              <w:tabs>
                <w:tab w:val="clear" w:pos="482"/>
              </w:tabs>
              <w:spacing w:before="0" w:after="0"/>
              <w:jc w:val="center"/>
              <w:rPr>
                <w:szCs w:val="24"/>
              </w:rPr>
            </w:pPr>
            <w:r>
              <w:rPr>
                <w:b/>
                <w:bCs/>
                <w:szCs w:val="24"/>
              </w:rPr>
              <w:t>&amp;</w:t>
            </w:r>
            <w:r>
              <w:rPr>
                <w:color w:val="C0C0C0"/>
                <w:szCs w:val="24"/>
              </w:rPr>
              <w:t xml:space="preserve"> |</w:t>
            </w:r>
          </w:p>
        </w:tc>
        <w:tc>
          <w:tcPr>
            <w:tcW w:w="1548" w:type="pct"/>
          </w:tcPr>
          <w:p w:rsidR="003D1908" w:rsidRDefault="00A46B31">
            <w:pPr>
              <w:widowControl/>
              <w:tabs>
                <w:tab w:val="clear" w:pos="482"/>
              </w:tabs>
              <w:spacing w:before="0" w:after="0"/>
              <w:jc w:val="left"/>
              <w:rPr>
                <w:bCs/>
                <w:szCs w:val="24"/>
                <w:lang w:val="en-US"/>
              </w:rPr>
            </w:pPr>
            <w:r>
              <w:rPr>
                <w:bCs/>
                <w:szCs w:val="24"/>
                <w:lang w:val="en-US"/>
              </w:rPr>
              <w:t>A double occurrence marks the reference section in the speaker tier.</w:t>
            </w:r>
          </w:p>
        </w:tc>
      </w:tr>
      <w:tr w:rsidR="003D1908" w:rsidTr="00B54468">
        <w:trPr>
          <w:trHeight w:val="794"/>
        </w:trPr>
        <w:tc>
          <w:tcPr>
            <w:tcW w:w="1816" w:type="pct"/>
          </w:tcPr>
          <w:p w:rsidR="003D1908" w:rsidRDefault="00A46B31">
            <w:pPr>
              <w:widowControl/>
              <w:tabs>
                <w:tab w:val="clear" w:pos="482"/>
              </w:tabs>
              <w:spacing w:before="0" w:after="0"/>
              <w:jc w:val="left"/>
              <w:rPr>
                <w:bCs/>
                <w:szCs w:val="24"/>
              </w:rPr>
            </w:pPr>
            <w:bookmarkStart w:id="767" w:name="PERIOD_OR_ELLIPSIS"/>
            <w:r>
              <w:rPr>
                <w:bCs/>
                <w:szCs w:val="24"/>
              </w:rPr>
              <w:t>PERIOD_OR_ELLIPSIS</w:t>
            </w:r>
            <w:bookmarkEnd w:id="767"/>
          </w:p>
        </w:tc>
        <w:tc>
          <w:tcPr>
            <w:tcW w:w="1636" w:type="pct"/>
          </w:tcPr>
          <w:p w:rsidR="003D1908" w:rsidRDefault="00A46B31">
            <w:pPr>
              <w:widowControl/>
              <w:tabs>
                <w:tab w:val="clear" w:pos="482"/>
              </w:tabs>
              <w:spacing w:before="0" w:after="0"/>
              <w:jc w:val="center"/>
              <w:rPr>
                <w:szCs w:val="24"/>
              </w:rPr>
            </w:pPr>
            <w:r>
              <w:rPr>
                <w:b/>
                <w:bCs/>
                <w:szCs w:val="24"/>
              </w:rPr>
              <w:t>.</w:t>
            </w:r>
            <w:r>
              <w:rPr>
                <w:color w:val="C0C0C0"/>
                <w:szCs w:val="24"/>
              </w:rPr>
              <w:t xml:space="preserve"> | | </w:t>
            </w:r>
            <w:r>
              <w:rPr>
                <w:b/>
                <w:bCs/>
                <w:szCs w:val="24"/>
              </w:rPr>
              <w:t>…</w:t>
            </w:r>
            <w:r>
              <w:rPr>
                <w:color w:val="C0C0C0"/>
                <w:szCs w:val="24"/>
              </w:rPr>
              <w:t xml:space="preserve"> |</w:t>
            </w:r>
          </w:p>
        </w:tc>
        <w:tc>
          <w:tcPr>
            <w:tcW w:w="1548" w:type="pct"/>
          </w:tcPr>
          <w:p w:rsidR="003D1908" w:rsidRDefault="00A46B31">
            <w:pPr>
              <w:widowControl/>
              <w:tabs>
                <w:tab w:val="clear" w:pos="482"/>
              </w:tabs>
              <w:spacing w:before="0" w:after="0"/>
              <w:jc w:val="left"/>
              <w:rPr>
                <w:bCs/>
                <w:szCs w:val="24"/>
              </w:rPr>
            </w:pPr>
            <w:proofErr w:type="spellStart"/>
            <w:r>
              <w:rPr>
                <w:bCs/>
                <w:szCs w:val="24"/>
              </w:rPr>
              <w:t>Only</w:t>
            </w:r>
            <w:proofErr w:type="spellEnd"/>
            <w:r>
              <w:rPr>
                <w:bCs/>
                <w:szCs w:val="24"/>
              </w:rPr>
              <w:t xml:space="preserve"> </w:t>
            </w:r>
            <w:proofErr w:type="spellStart"/>
            <w:r>
              <w:rPr>
                <w:bCs/>
                <w:szCs w:val="24"/>
              </w:rPr>
              <w:t>within</w:t>
            </w:r>
            <w:proofErr w:type="spellEnd"/>
            <w:r>
              <w:rPr>
                <w:bCs/>
                <w:szCs w:val="24"/>
              </w:rPr>
              <w:t xml:space="preserve"> </w:t>
            </w:r>
            <w:proofErr w:type="spellStart"/>
            <w:r>
              <w:rPr>
                <w:bCs/>
                <w:szCs w:val="24"/>
              </w:rPr>
              <w:t>incomprehensible</w:t>
            </w:r>
            <w:proofErr w:type="spellEnd"/>
            <w:r>
              <w:rPr>
                <w:bCs/>
                <w:szCs w:val="24"/>
              </w:rPr>
              <w:t xml:space="preserve"> </w:t>
            </w:r>
            <w:proofErr w:type="spellStart"/>
            <w:r>
              <w:rPr>
                <w:bCs/>
                <w:szCs w:val="24"/>
              </w:rPr>
              <w:t>sections</w:t>
            </w:r>
            <w:proofErr w:type="spellEnd"/>
            <w:r>
              <w:rPr>
                <w:bCs/>
                <w:szCs w:val="24"/>
              </w:rPr>
              <w:t>.</w:t>
            </w:r>
          </w:p>
        </w:tc>
      </w:tr>
      <w:tr w:rsidR="003D1908" w:rsidRPr="00396662" w:rsidTr="00B54468">
        <w:trPr>
          <w:trHeight w:val="794"/>
        </w:trPr>
        <w:tc>
          <w:tcPr>
            <w:tcW w:w="1816" w:type="pct"/>
          </w:tcPr>
          <w:p w:rsidR="003D1908" w:rsidRDefault="00A46B31">
            <w:pPr>
              <w:widowControl/>
              <w:tabs>
                <w:tab w:val="clear" w:pos="482"/>
              </w:tabs>
              <w:spacing w:before="0" w:after="0"/>
              <w:jc w:val="left"/>
              <w:rPr>
                <w:bCs/>
                <w:szCs w:val="24"/>
              </w:rPr>
            </w:pPr>
            <w:bookmarkStart w:id="768" w:name="COLON"/>
            <w:r>
              <w:rPr>
                <w:bCs/>
                <w:szCs w:val="24"/>
              </w:rPr>
              <w:t>COLON</w:t>
            </w:r>
            <w:bookmarkEnd w:id="768"/>
          </w:p>
        </w:tc>
        <w:tc>
          <w:tcPr>
            <w:tcW w:w="1636" w:type="pct"/>
          </w:tcPr>
          <w:p w:rsidR="003D1908" w:rsidRDefault="00A46B31">
            <w:pPr>
              <w:widowControl/>
              <w:tabs>
                <w:tab w:val="clear" w:pos="482"/>
              </w:tabs>
              <w:spacing w:before="0" w:after="0"/>
              <w:jc w:val="center"/>
              <w:rPr>
                <w:szCs w:val="24"/>
              </w:rPr>
            </w:pPr>
            <w:r>
              <w:rPr>
                <w:b/>
                <w:bCs/>
                <w:szCs w:val="24"/>
              </w:rPr>
              <w:t>:</w:t>
            </w:r>
            <w:r>
              <w:rPr>
                <w:color w:val="C0C0C0"/>
                <w:szCs w:val="24"/>
              </w:rPr>
              <w:t xml:space="preserve"> |</w:t>
            </w:r>
          </w:p>
        </w:tc>
        <w:tc>
          <w:tcPr>
            <w:tcW w:w="1548" w:type="pct"/>
          </w:tcPr>
          <w:p w:rsidR="003D1908" w:rsidRDefault="00A46B31">
            <w:pPr>
              <w:widowControl/>
              <w:tabs>
                <w:tab w:val="clear" w:pos="482"/>
              </w:tabs>
              <w:spacing w:before="0" w:after="0"/>
              <w:jc w:val="left"/>
              <w:rPr>
                <w:bCs/>
                <w:szCs w:val="24"/>
                <w:lang w:val="en-US"/>
              </w:rPr>
            </w:pPr>
            <w:r>
              <w:rPr>
                <w:bCs/>
                <w:szCs w:val="24"/>
                <w:lang w:val="en-US"/>
              </w:rPr>
              <w:t>Eith</w:t>
            </w:r>
            <w:r w:rsidR="009468F6">
              <w:rPr>
                <w:bCs/>
                <w:szCs w:val="24"/>
                <w:lang w:val="en-US"/>
              </w:rPr>
              <w:t xml:space="preserve">er within a word (to </w:t>
            </w:r>
            <w:proofErr w:type="spellStart"/>
            <w:r w:rsidR="009468F6">
              <w:rPr>
                <w:bCs/>
                <w:szCs w:val="24"/>
                <w:lang w:val="en-US"/>
              </w:rPr>
              <w:t>characteris</w:t>
            </w:r>
            <w:r>
              <w:rPr>
                <w:bCs/>
                <w:szCs w:val="24"/>
                <w:lang w:val="en-US"/>
              </w:rPr>
              <w:t>e</w:t>
            </w:r>
            <w:proofErr w:type="spellEnd"/>
            <w:r>
              <w:rPr>
                <w:bCs/>
                <w:szCs w:val="24"/>
                <w:lang w:val="en-US"/>
              </w:rPr>
              <w:t xml:space="preserve"> the length) or as part of time reference.</w:t>
            </w:r>
          </w:p>
        </w:tc>
      </w:tr>
    </w:tbl>
    <w:p w:rsidR="003D1908" w:rsidRDefault="00A46B31" w:rsidP="00CE6849">
      <w:pPr>
        <w:pStyle w:val="Standard-BlockCharCharChar"/>
      </w:pPr>
      <w:r>
        <w:t>Example:</w:t>
      </w:r>
    </w:p>
    <w:p w:rsidR="003D1908" w:rsidRDefault="00A46B31" w:rsidP="00CE6849">
      <w:pPr>
        <w:pStyle w:val="Standard-BlockCharCharChar"/>
      </w:pPr>
      <w:r>
        <w:t>The second segment chain of speaker X is segmented with the segmentation: “DIDA: Utterance and Words”…</w:t>
      </w:r>
    </w:p>
    <w:p w:rsidR="003D1908" w:rsidRDefault="00A46B31" w:rsidP="00C73701">
      <w:pPr>
        <w:pStyle w:val="GraphikFormat"/>
      </w:pPr>
      <w:r>
        <w:rPr>
          <w:noProof/>
          <w:lang w:eastAsia="de-DE"/>
        </w:rPr>
        <w:drawing>
          <wp:inline distT="0" distB="0" distL="0" distR="0" wp14:anchorId="173C378C" wp14:editId="7C2BB22C">
            <wp:extent cx="2619375" cy="495300"/>
            <wp:effectExtent l="0" t="0" r="9525" b="0"/>
            <wp:docPr id="272" name="Bild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pic:cNvPicPr>
                      <a:picLocks noChangeAspect="1" noChangeArrowheads="1"/>
                    </pic:cNvPicPr>
                  </pic:nvPicPr>
                  <pic:blipFill>
                    <a:blip r:embed="rId455" cstate="print">
                      <a:extLst>
                        <a:ext uri="{BEBA8EAE-BF5A-486C-A8C5-ECC9F3942E4B}">
                          <a14:imgProps xmlns:a14="http://schemas.microsoft.com/office/drawing/2010/main">
                            <a14:imgLayer r:embed="rId456">
                              <a14:imgEffect>
                                <a14:colorTemperature colorTemp="5900"/>
                              </a14:imgEffect>
                              <a14:imgEffect>
                                <a14:saturation sat="33000"/>
                              </a14:imgEffect>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2619375" cy="495300"/>
                    </a:xfrm>
                    <a:prstGeom prst="rect">
                      <a:avLst/>
                    </a:prstGeom>
                    <a:noFill/>
                    <a:ln>
                      <a:noFill/>
                    </a:ln>
                  </pic:spPr>
                </pic:pic>
              </a:graphicData>
            </a:graphic>
          </wp:inline>
        </w:drawing>
      </w:r>
    </w:p>
    <w:p w:rsidR="003D1908" w:rsidRDefault="00A46B31" w:rsidP="00947D5C">
      <w:pPr>
        <w:pStyle w:val="Standard-BlockCharCharChar"/>
      </w:pPr>
      <w:r>
        <w:t>... into utterances, words (</w:t>
      </w:r>
      <w:r w:rsidRPr="005E35CD">
        <w:rPr>
          <w:rStyle w:val="RefsZchn"/>
        </w:rPr>
        <w:t>W</w:t>
      </w:r>
      <w:r>
        <w:t>), punctuation (</w:t>
      </w:r>
      <w:r w:rsidRPr="005E35CD">
        <w:rPr>
          <w:rStyle w:val="RefsZchn"/>
        </w:rPr>
        <w:t>IP</w:t>
      </w:r>
      <w:r>
        <w:t>) and non-morphe</w:t>
      </w:r>
      <w:r w:rsidR="009468F6">
        <w:t>mis</w:t>
      </w:r>
      <w:r>
        <w:t>ed utterances (</w:t>
      </w:r>
      <w:r w:rsidRPr="005E35CD">
        <w:rPr>
          <w:rStyle w:val="RefsZchn"/>
        </w:rPr>
        <w:t>NMU</w:t>
      </w:r>
      <w:r>
        <w:t>) and pauses (</w:t>
      </w:r>
      <w:r w:rsidRPr="005E35CD">
        <w:rPr>
          <w:rStyle w:val="RefsZchn"/>
        </w:rPr>
        <w:t>PAUSE</w:t>
      </w:r>
      <w:r>
        <w:t>):</w:t>
      </w:r>
    </w:p>
    <w:p w:rsidR="00BF5723" w:rsidRDefault="00BF5723" w:rsidP="00947D5C">
      <w:pPr>
        <w:pStyle w:val="Standard-BlockCharCharChar"/>
      </w:pPr>
    </w:p>
    <w:tbl>
      <w:tblPr>
        <w:tblW w:w="4887"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64"/>
        <w:gridCol w:w="474"/>
        <w:gridCol w:w="1190"/>
        <w:gridCol w:w="473"/>
        <w:gridCol w:w="473"/>
        <w:gridCol w:w="616"/>
        <w:gridCol w:w="473"/>
        <w:gridCol w:w="475"/>
        <w:gridCol w:w="713"/>
        <w:gridCol w:w="475"/>
        <w:gridCol w:w="1052"/>
        <w:gridCol w:w="475"/>
        <w:gridCol w:w="741"/>
        <w:gridCol w:w="1162"/>
      </w:tblGrid>
      <w:tr w:rsidR="003D1908" w:rsidTr="00B54468">
        <w:tc>
          <w:tcPr>
            <w:tcW w:w="5000" w:type="pct"/>
            <w:gridSpan w:val="14"/>
            <w:shd w:val="clear" w:color="auto" w:fill="C0C0C0"/>
          </w:tcPr>
          <w:p w:rsidR="003D1908" w:rsidRDefault="00A46B31" w:rsidP="00C73701">
            <w:pPr>
              <w:tabs>
                <w:tab w:val="clear" w:pos="482"/>
                <w:tab w:val="left" w:pos="385"/>
              </w:tabs>
              <w:spacing w:before="0"/>
              <w:jc w:val="center"/>
            </w:pPr>
            <w:r>
              <w:rPr>
                <w:b/>
              </w:rPr>
              <w:lastRenderedPageBreak/>
              <w:t xml:space="preserve">Segment </w:t>
            </w:r>
            <w:proofErr w:type="spellStart"/>
            <w:r>
              <w:rPr>
                <w:b/>
              </w:rPr>
              <w:t>chain</w:t>
            </w:r>
            <w:proofErr w:type="spellEnd"/>
          </w:p>
        </w:tc>
      </w:tr>
      <w:tr w:rsidR="00947D5C" w:rsidTr="00B54468">
        <w:tc>
          <w:tcPr>
            <w:tcW w:w="301" w:type="pct"/>
            <w:shd w:val="clear" w:color="auto" w:fill="FFFF99"/>
          </w:tcPr>
          <w:p w:rsidR="003D1908" w:rsidRPr="00C73701" w:rsidRDefault="00A46B31" w:rsidP="0050247F">
            <w:pPr>
              <w:spacing w:before="0" w:after="0"/>
              <w:jc w:val="center"/>
              <w:rPr>
                <w:b/>
              </w:rPr>
            </w:pPr>
            <w:r w:rsidRPr="00C73701">
              <w:rPr>
                <w:b/>
              </w:rPr>
              <w:t>W</w:t>
            </w:r>
          </w:p>
        </w:tc>
        <w:tc>
          <w:tcPr>
            <w:tcW w:w="253" w:type="pct"/>
            <w:shd w:val="clear" w:color="auto" w:fill="CCFFCC"/>
          </w:tcPr>
          <w:p w:rsidR="003D1908" w:rsidRPr="00C73701" w:rsidRDefault="00A46B31" w:rsidP="0050247F">
            <w:pPr>
              <w:spacing w:before="0" w:after="0"/>
              <w:jc w:val="center"/>
              <w:rPr>
                <w:b/>
              </w:rPr>
            </w:pPr>
            <w:r w:rsidRPr="00C73701">
              <w:rPr>
                <w:b/>
              </w:rPr>
              <w:t>IP</w:t>
            </w:r>
          </w:p>
        </w:tc>
        <w:tc>
          <w:tcPr>
            <w:tcW w:w="636" w:type="pct"/>
            <w:shd w:val="clear" w:color="auto" w:fill="FFCC00"/>
          </w:tcPr>
          <w:p w:rsidR="003D1908" w:rsidRPr="00C73701" w:rsidRDefault="00A46B31" w:rsidP="0050247F">
            <w:pPr>
              <w:spacing w:before="0" w:after="0"/>
              <w:jc w:val="center"/>
              <w:rPr>
                <w:b/>
              </w:rPr>
            </w:pPr>
            <w:r w:rsidRPr="00C73701">
              <w:rPr>
                <w:b/>
              </w:rPr>
              <w:t>NMU</w:t>
            </w:r>
          </w:p>
        </w:tc>
        <w:tc>
          <w:tcPr>
            <w:tcW w:w="253" w:type="pct"/>
            <w:shd w:val="clear" w:color="auto" w:fill="CCFFCC"/>
          </w:tcPr>
          <w:p w:rsidR="003D1908" w:rsidRPr="00C73701" w:rsidRDefault="00A46B31" w:rsidP="0050247F">
            <w:pPr>
              <w:spacing w:before="0" w:after="0"/>
              <w:jc w:val="center"/>
              <w:rPr>
                <w:b/>
              </w:rPr>
            </w:pPr>
            <w:r w:rsidRPr="00C73701">
              <w:rPr>
                <w:b/>
              </w:rPr>
              <w:t>IP</w:t>
            </w:r>
          </w:p>
        </w:tc>
        <w:tc>
          <w:tcPr>
            <w:tcW w:w="253" w:type="pct"/>
            <w:shd w:val="clear" w:color="auto" w:fill="CCFFCC"/>
          </w:tcPr>
          <w:p w:rsidR="003D1908" w:rsidRPr="00C73701" w:rsidRDefault="00A46B31" w:rsidP="0050247F">
            <w:pPr>
              <w:spacing w:before="0" w:after="0"/>
              <w:jc w:val="center"/>
              <w:rPr>
                <w:b/>
              </w:rPr>
            </w:pPr>
            <w:r w:rsidRPr="00C73701">
              <w:rPr>
                <w:b/>
              </w:rPr>
              <w:t>IP</w:t>
            </w:r>
          </w:p>
        </w:tc>
        <w:tc>
          <w:tcPr>
            <w:tcW w:w="329" w:type="pct"/>
            <w:shd w:val="clear" w:color="auto" w:fill="FFFF99"/>
          </w:tcPr>
          <w:p w:rsidR="003D1908" w:rsidRPr="00C73701" w:rsidRDefault="00A46B31" w:rsidP="0050247F">
            <w:pPr>
              <w:spacing w:before="0" w:after="0"/>
              <w:jc w:val="center"/>
              <w:rPr>
                <w:b/>
              </w:rPr>
            </w:pPr>
            <w:r w:rsidRPr="00C73701">
              <w:rPr>
                <w:b/>
              </w:rPr>
              <w:t>W</w:t>
            </w:r>
          </w:p>
        </w:tc>
        <w:tc>
          <w:tcPr>
            <w:tcW w:w="253" w:type="pct"/>
            <w:shd w:val="clear" w:color="auto" w:fill="CCFFCC"/>
          </w:tcPr>
          <w:p w:rsidR="003D1908" w:rsidRPr="00C73701" w:rsidRDefault="00A46B31" w:rsidP="0050247F">
            <w:pPr>
              <w:spacing w:before="0" w:after="0"/>
              <w:jc w:val="center"/>
              <w:rPr>
                <w:b/>
              </w:rPr>
            </w:pPr>
            <w:r w:rsidRPr="00C73701">
              <w:rPr>
                <w:b/>
              </w:rPr>
              <w:t>IP</w:t>
            </w:r>
          </w:p>
        </w:tc>
        <w:tc>
          <w:tcPr>
            <w:tcW w:w="254" w:type="pct"/>
            <w:shd w:val="clear" w:color="auto" w:fill="CCFFCC"/>
          </w:tcPr>
          <w:p w:rsidR="003D1908" w:rsidRPr="00C73701" w:rsidRDefault="00A46B31" w:rsidP="0050247F">
            <w:pPr>
              <w:spacing w:before="0" w:after="0"/>
              <w:jc w:val="center"/>
              <w:rPr>
                <w:b/>
              </w:rPr>
            </w:pPr>
            <w:r w:rsidRPr="00C73701">
              <w:rPr>
                <w:b/>
              </w:rPr>
              <w:t>IP</w:t>
            </w:r>
          </w:p>
        </w:tc>
        <w:tc>
          <w:tcPr>
            <w:tcW w:w="381" w:type="pct"/>
            <w:shd w:val="clear" w:color="auto" w:fill="FFFF99"/>
          </w:tcPr>
          <w:p w:rsidR="003D1908" w:rsidRPr="00C73701" w:rsidRDefault="00A46B31" w:rsidP="0050247F">
            <w:pPr>
              <w:spacing w:before="0" w:after="0"/>
              <w:jc w:val="center"/>
              <w:rPr>
                <w:b/>
              </w:rPr>
            </w:pPr>
            <w:r w:rsidRPr="00C73701">
              <w:rPr>
                <w:b/>
              </w:rPr>
              <w:t>W</w:t>
            </w:r>
          </w:p>
        </w:tc>
        <w:tc>
          <w:tcPr>
            <w:tcW w:w="254" w:type="pct"/>
            <w:shd w:val="clear" w:color="auto" w:fill="CCFFCC"/>
          </w:tcPr>
          <w:p w:rsidR="003D1908" w:rsidRPr="00C73701" w:rsidRDefault="00A46B31" w:rsidP="0050247F">
            <w:pPr>
              <w:spacing w:before="0" w:after="0"/>
              <w:jc w:val="center"/>
              <w:rPr>
                <w:b/>
              </w:rPr>
            </w:pPr>
            <w:r w:rsidRPr="00C73701">
              <w:rPr>
                <w:b/>
              </w:rPr>
              <w:t>IP</w:t>
            </w:r>
          </w:p>
        </w:tc>
        <w:tc>
          <w:tcPr>
            <w:tcW w:w="562" w:type="pct"/>
            <w:shd w:val="clear" w:color="auto" w:fill="FFCC00"/>
          </w:tcPr>
          <w:p w:rsidR="003D1908" w:rsidRPr="00C73701" w:rsidRDefault="00A46B31" w:rsidP="0050247F">
            <w:pPr>
              <w:spacing w:before="0" w:after="0"/>
              <w:jc w:val="center"/>
              <w:rPr>
                <w:b/>
              </w:rPr>
            </w:pPr>
            <w:r w:rsidRPr="00C73701">
              <w:rPr>
                <w:b/>
              </w:rPr>
              <w:t>PAUSE</w:t>
            </w:r>
          </w:p>
        </w:tc>
        <w:tc>
          <w:tcPr>
            <w:tcW w:w="254" w:type="pct"/>
            <w:shd w:val="clear" w:color="auto" w:fill="CCFFCC"/>
          </w:tcPr>
          <w:p w:rsidR="003D1908" w:rsidRPr="00C73701" w:rsidRDefault="00A46B31" w:rsidP="0050247F">
            <w:pPr>
              <w:spacing w:before="0" w:after="0"/>
              <w:jc w:val="center"/>
              <w:rPr>
                <w:b/>
              </w:rPr>
            </w:pPr>
            <w:r w:rsidRPr="00C73701">
              <w:rPr>
                <w:b/>
              </w:rPr>
              <w:t>IP</w:t>
            </w:r>
          </w:p>
        </w:tc>
        <w:tc>
          <w:tcPr>
            <w:tcW w:w="396" w:type="pct"/>
            <w:shd w:val="clear" w:color="auto" w:fill="FFFF99"/>
          </w:tcPr>
          <w:p w:rsidR="003D1908" w:rsidRPr="00C73701" w:rsidRDefault="00A46B31" w:rsidP="0050247F">
            <w:pPr>
              <w:spacing w:before="0" w:after="0"/>
              <w:jc w:val="center"/>
              <w:rPr>
                <w:b/>
              </w:rPr>
            </w:pPr>
            <w:r w:rsidRPr="00C73701">
              <w:rPr>
                <w:b/>
              </w:rPr>
              <w:t>W</w:t>
            </w:r>
          </w:p>
        </w:tc>
        <w:tc>
          <w:tcPr>
            <w:tcW w:w="619" w:type="pct"/>
            <w:shd w:val="clear" w:color="auto" w:fill="CCFFCC"/>
          </w:tcPr>
          <w:p w:rsidR="003D1908" w:rsidRPr="00C73701" w:rsidRDefault="00A46B31" w:rsidP="0050247F">
            <w:pPr>
              <w:spacing w:before="0" w:after="0"/>
              <w:jc w:val="center"/>
              <w:rPr>
                <w:b/>
              </w:rPr>
            </w:pPr>
            <w:r w:rsidRPr="00C73701">
              <w:rPr>
                <w:b/>
              </w:rPr>
              <w:t>IP</w:t>
            </w:r>
          </w:p>
        </w:tc>
      </w:tr>
      <w:tr w:rsidR="00947D5C" w:rsidTr="00B54468">
        <w:tc>
          <w:tcPr>
            <w:tcW w:w="301" w:type="pct"/>
          </w:tcPr>
          <w:p w:rsidR="003D1908" w:rsidRDefault="00A46B31">
            <w:pPr>
              <w:tabs>
                <w:tab w:val="clear" w:pos="482"/>
                <w:tab w:val="left" w:pos="400"/>
              </w:tabs>
              <w:spacing w:before="0" w:after="0"/>
              <w:jc w:val="center"/>
              <w:rPr>
                <w:szCs w:val="24"/>
              </w:rPr>
            </w:pPr>
            <w:r>
              <w:rPr>
                <w:szCs w:val="24"/>
              </w:rPr>
              <w:t>ja:“</w:t>
            </w:r>
          </w:p>
        </w:tc>
        <w:tc>
          <w:tcPr>
            <w:tcW w:w="253" w:type="pct"/>
          </w:tcPr>
          <w:p w:rsidR="003D1908" w:rsidRDefault="003D1908">
            <w:pPr>
              <w:tabs>
                <w:tab w:val="clear" w:pos="482"/>
                <w:tab w:val="left" w:pos="400"/>
              </w:tabs>
              <w:spacing w:before="0" w:after="0"/>
              <w:jc w:val="center"/>
              <w:rPr>
                <w:szCs w:val="24"/>
              </w:rPr>
            </w:pPr>
          </w:p>
        </w:tc>
        <w:tc>
          <w:tcPr>
            <w:tcW w:w="636" w:type="pct"/>
          </w:tcPr>
          <w:p w:rsidR="003D1908" w:rsidRDefault="00A46B31">
            <w:pPr>
              <w:tabs>
                <w:tab w:val="clear" w:pos="482"/>
                <w:tab w:val="left" w:pos="400"/>
              </w:tabs>
              <w:spacing w:before="0" w:after="0"/>
              <w:jc w:val="center"/>
              <w:rPr>
                <w:szCs w:val="24"/>
              </w:rPr>
            </w:pPr>
            <w:r>
              <w:rPr>
                <w:szCs w:val="24"/>
              </w:rPr>
              <w:t>HUSTET</w:t>
            </w:r>
          </w:p>
        </w:tc>
        <w:tc>
          <w:tcPr>
            <w:tcW w:w="253" w:type="pct"/>
          </w:tcPr>
          <w:p w:rsidR="003D1908" w:rsidRDefault="003D1908">
            <w:pPr>
              <w:tabs>
                <w:tab w:val="clear" w:pos="482"/>
                <w:tab w:val="left" w:pos="400"/>
              </w:tabs>
              <w:spacing w:before="0" w:after="0"/>
              <w:jc w:val="center"/>
              <w:rPr>
                <w:szCs w:val="24"/>
              </w:rPr>
            </w:pPr>
          </w:p>
        </w:tc>
        <w:tc>
          <w:tcPr>
            <w:tcW w:w="253" w:type="pct"/>
          </w:tcPr>
          <w:p w:rsidR="003D1908" w:rsidRDefault="00A46B31">
            <w:pPr>
              <w:tabs>
                <w:tab w:val="clear" w:pos="482"/>
                <w:tab w:val="left" w:pos="400"/>
              </w:tabs>
              <w:spacing w:before="0" w:after="0"/>
              <w:jc w:val="center"/>
              <w:rPr>
                <w:szCs w:val="24"/>
              </w:rPr>
            </w:pPr>
            <w:r>
              <w:rPr>
                <w:szCs w:val="24"/>
              </w:rPr>
              <w:t>(</w:t>
            </w:r>
          </w:p>
        </w:tc>
        <w:tc>
          <w:tcPr>
            <w:tcW w:w="329" w:type="pct"/>
          </w:tcPr>
          <w:p w:rsidR="003D1908" w:rsidRDefault="00A46B31">
            <w:pPr>
              <w:tabs>
                <w:tab w:val="clear" w:pos="482"/>
                <w:tab w:val="left" w:pos="400"/>
              </w:tabs>
              <w:spacing w:before="0" w:after="0"/>
              <w:jc w:val="center"/>
              <w:rPr>
                <w:szCs w:val="24"/>
              </w:rPr>
            </w:pPr>
            <w:r>
              <w:rPr>
                <w:szCs w:val="24"/>
              </w:rPr>
              <w:t>was</w:t>
            </w:r>
          </w:p>
        </w:tc>
        <w:tc>
          <w:tcPr>
            <w:tcW w:w="253" w:type="pct"/>
          </w:tcPr>
          <w:p w:rsidR="003D1908" w:rsidRDefault="00A46B31">
            <w:pPr>
              <w:tabs>
                <w:tab w:val="clear" w:pos="482"/>
                <w:tab w:val="left" w:pos="400"/>
              </w:tabs>
              <w:spacing w:before="0" w:after="0"/>
              <w:jc w:val="center"/>
              <w:rPr>
                <w:szCs w:val="24"/>
              </w:rPr>
            </w:pPr>
            <w:r>
              <w:rPr>
                <w:szCs w:val="24"/>
              </w:rPr>
              <w:t>)</w:t>
            </w:r>
          </w:p>
        </w:tc>
        <w:tc>
          <w:tcPr>
            <w:tcW w:w="254" w:type="pct"/>
          </w:tcPr>
          <w:p w:rsidR="003D1908" w:rsidRDefault="003D1908">
            <w:pPr>
              <w:tabs>
                <w:tab w:val="clear" w:pos="482"/>
                <w:tab w:val="left" w:pos="400"/>
              </w:tabs>
              <w:spacing w:before="0" w:after="0"/>
              <w:jc w:val="center"/>
              <w:rPr>
                <w:szCs w:val="24"/>
              </w:rPr>
            </w:pPr>
          </w:p>
        </w:tc>
        <w:tc>
          <w:tcPr>
            <w:tcW w:w="381" w:type="pct"/>
          </w:tcPr>
          <w:p w:rsidR="003D1908" w:rsidRDefault="00A46B31">
            <w:pPr>
              <w:tabs>
                <w:tab w:val="clear" w:pos="482"/>
                <w:tab w:val="left" w:pos="400"/>
              </w:tabs>
              <w:spacing w:before="0" w:after="0"/>
              <w:jc w:val="center"/>
              <w:rPr>
                <w:szCs w:val="24"/>
              </w:rPr>
            </w:pPr>
            <w:r>
              <w:rPr>
                <w:szCs w:val="24"/>
              </w:rPr>
              <w:t>denn</w:t>
            </w:r>
          </w:p>
        </w:tc>
        <w:tc>
          <w:tcPr>
            <w:tcW w:w="254" w:type="pct"/>
          </w:tcPr>
          <w:p w:rsidR="003D1908" w:rsidRDefault="003D1908">
            <w:pPr>
              <w:tabs>
                <w:tab w:val="clear" w:pos="482"/>
                <w:tab w:val="left" w:pos="400"/>
              </w:tabs>
              <w:spacing w:before="0" w:after="0"/>
              <w:jc w:val="center"/>
              <w:rPr>
                <w:szCs w:val="24"/>
              </w:rPr>
            </w:pPr>
          </w:p>
        </w:tc>
        <w:tc>
          <w:tcPr>
            <w:tcW w:w="562" w:type="pct"/>
          </w:tcPr>
          <w:p w:rsidR="003D1908" w:rsidRDefault="00A46B31">
            <w:pPr>
              <w:tabs>
                <w:tab w:val="clear" w:pos="482"/>
                <w:tab w:val="left" w:pos="400"/>
              </w:tabs>
              <w:spacing w:before="0" w:after="0"/>
              <w:jc w:val="center"/>
              <w:rPr>
                <w:szCs w:val="24"/>
              </w:rPr>
            </w:pPr>
            <w:r>
              <w:rPr>
                <w:bCs/>
                <w:szCs w:val="24"/>
              </w:rPr>
              <w:t>*1,5*</w:t>
            </w:r>
          </w:p>
        </w:tc>
        <w:tc>
          <w:tcPr>
            <w:tcW w:w="254" w:type="pct"/>
          </w:tcPr>
          <w:p w:rsidR="003D1908" w:rsidRDefault="003D1908">
            <w:pPr>
              <w:tabs>
                <w:tab w:val="clear" w:pos="482"/>
                <w:tab w:val="left" w:pos="400"/>
              </w:tabs>
              <w:spacing w:before="0" w:after="0"/>
              <w:jc w:val="center"/>
              <w:rPr>
                <w:szCs w:val="24"/>
              </w:rPr>
            </w:pPr>
          </w:p>
        </w:tc>
        <w:tc>
          <w:tcPr>
            <w:tcW w:w="396" w:type="pct"/>
          </w:tcPr>
          <w:p w:rsidR="003D1908" w:rsidRDefault="00A46B31">
            <w:pPr>
              <w:tabs>
                <w:tab w:val="clear" w:pos="482"/>
                <w:tab w:val="left" w:pos="400"/>
              </w:tabs>
              <w:spacing w:before="0" w:after="0"/>
              <w:jc w:val="center"/>
              <w:rPr>
                <w:szCs w:val="24"/>
              </w:rPr>
            </w:pPr>
            <w:r>
              <w:rPr>
                <w:szCs w:val="24"/>
              </w:rPr>
              <w:t>sonst</w:t>
            </w:r>
          </w:p>
        </w:tc>
        <w:tc>
          <w:tcPr>
            <w:tcW w:w="619" w:type="pct"/>
          </w:tcPr>
          <w:p w:rsidR="003D1908" w:rsidRDefault="00A46B31">
            <w:pPr>
              <w:tabs>
                <w:tab w:val="clear" w:pos="482"/>
                <w:tab w:val="left" w:pos="400"/>
              </w:tabs>
              <w:spacing w:before="0" w:after="0"/>
              <w:jc w:val="center"/>
              <w:rPr>
                <w:szCs w:val="24"/>
              </w:rPr>
            </w:pPr>
            <w:r>
              <w:rPr>
                <w:szCs w:val="24"/>
              </w:rPr>
              <w:t>↑</w:t>
            </w:r>
          </w:p>
        </w:tc>
      </w:tr>
    </w:tbl>
    <w:p w:rsidR="003D1908" w:rsidRDefault="003D1908" w:rsidP="00CE6849">
      <w:pPr>
        <w:pStyle w:val="Standard-BlockCharCharChar"/>
      </w:pPr>
    </w:p>
    <w:tbl>
      <w:tblPr>
        <w:tblW w:w="4887"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823"/>
        <w:gridCol w:w="3228"/>
        <w:gridCol w:w="3305"/>
      </w:tblGrid>
      <w:tr w:rsidR="003D1908" w:rsidTr="00B54468">
        <w:tc>
          <w:tcPr>
            <w:tcW w:w="5000" w:type="pct"/>
            <w:gridSpan w:val="3"/>
            <w:shd w:val="clear" w:color="auto" w:fill="D9D9D9"/>
          </w:tcPr>
          <w:p w:rsidR="003D1908" w:rsidRDefault="00A46B31" w:rsidP="00C73701">
            <w:pPr>
              <w:widowControl/>
              <w:tabs>
                <w:tab w:val="clear" w:pos="482"/>
              </w:tabs>
              <w:spacing w:before="0"/>
              <w:jc w:val="center"/>
              <w:rPr>
                <w:b/>
                <w:bCs/>
              </w:rPr>
            </w:pPr>
            <w:proofErr w:type="spellStart"/>
            <w:r>
              <w:rPr>
                <w:b/>
                <w:bCs/>
              </w:rPr>
              <w:t>Possible</w:t>
            </w:r>
            <w:proofErr w:type="spellEnd"/>
            <w:r>
              <w:rPr>
                <w:b/>
                <w:bCs/>
              </w:rPr>
              <w:t xml:space="preserve"> </w:t>
            </w:r>
            <w:proofErr w:type="spellStart"/>
            <w:r>
              <w:rPr>
                <w:b/>
                <w:bCs/>
              </w:rPr>
              <w:t>errors</w:t>
            </w:r>
            <w:proofErr w:type="spellEnd"/>
          </w:p>
        </w:tc>
      </w:tr>
      <w:tr w:rsidR="003D1908" w:rsidTr="00B54468">
        <w:tc>
          <w:tcPr>
            <w:tcW w:w="1509" w:type="pct"/>
          </w:tcPr>
          <w:p w:rsidR="003D1908" w:rsidRDefault="00A46B31" w:rsidP="00C73701">
            <w:pPr>
              <w:widowControl/>
              <w:tabs>
                <w:tab w:val="clear" w:pos="482"/>
              </w:tabs>
              <w:spacing w:before="0"/>
              <w:jc w:val="left"/>
              <w:rPr>
                <w:b/>
                <w:bCs/>
              </w:rPr>
            </w:pPr>
            <w:proofErr w:type="spellStart"/>
            <w:r>
              <w:rPr>
                <w:b/>
                <w:bCs/>
              </w:rPr>
              <w:t>Cause</w:t>
            </w:r>
            <w:proofErr w:type="spellEnd"/>
          </w:p>
        </w:tc>
        <w:tc>
          <w:tcPr>
            <w:tcW w:w="1725" w:type="pct"/>
          </w:tcPr>
          <w:p w:rsidR="003D1908" w:rsidRDefault="00A46B31" w:rsidP="00C73701">
            <w:pPr>
              <w:widowControl/>
              <w:tabs>
                <w:tab w:val="clear" w:pos="482"/>
              </w:tabs>
              <w:spacing w:before="0"/>
              <w:jc w:val="left"/>
              <w:rPr>
                <w:b/>
                <w:bCs/>
              </w:rPr>
            </w:pPr>
            <w:proofErr w:type="spellStart"/>
            <w:r>
              <w:rPr>
                <w:b/>
                <w:bCs/>
              </w:rPr>
              <w:t>Cause</w:t>
            </w:r>
            <w:proofErr w:type="spellEnd"/>
          </w:p>
        </w:tc>
        <w:tc>
          <w:tcPr>
            <w:tcW w:w="1766" w:type="pct"/>
          </w:tcPr>
          <w:p w:rsidR="003D1908" w:rsidRDefault="00A46B31" w:rsidP="00C73701">
            <w:pPr>
              <w:widowControl/>
              <w:tabs>
                <w:tab w:val="clear" w:pos="482"/>
              </w:tabs>
              <w:spacing w:before="0"/>
              <w:jc w:val="left"/>
              <w:rPr>
                <w:b/>
                <w:bCs/>
              </w:rPr>
            </w:pPr>
            <w:r>
              <w:rPr>
                <w:b/>
                <w:bCs/>
              </w:rPr>
              <w:t xml:space="preserve">Error </w:t>
            </w:r>
            <w:proofErr w:type="spellStart"/>
            <w:r>
              <w:rPr>
                <w:b/>
                <w:bCs/>
              </w:rPr>
              <w:t>message</w:t>
            </w:r>
            <w:proofErr w:type="spellEnd"/>
          </w:p>
        </w:tc>
      </w:tr>
      <w:tr w:rsidR="003D1908" w:rsidTr="00B54468">
        <w:tc>
          <w:tcPr>
            <w:tcW w:w="1509" w:type="pct"/>
          </w:tcPr>
          <w:p w:rsidR="003D1908" w:rsidRDefault="00A46B31" w:rsidP="00C73701">
            <w:pPr>
              <w:pStyle w:val="Standard-BlockCharCharChar"/>
              <w:spacing w:before="0"/>
            </w:pPr>
            <w:r>
              <w:t>Capital letters within words</w:t>
            </w:r>
          </w:p>
        </w:tc>
        <w:tc>
          <w:tcPr>
            <w:tcW w:w="1725" w:type="pct"/>
          </w:tcPr>
          <w:p w:rsidR="003D1908" w:rsidRDefault="00A46B31" w:rsidP="00C73701">
            <w:pPr>
              <w:pStyle w:val="Standard-BlockCharCharChar"/>
              <w:spacing w:before="0"/>
            </w:pPr>
            <w:r>
              <w:t>j</w:t>
            </w:r>
            <w:r>
              <w:rPr>
                <w:b/>
              </w:rPr>
              <w:t>A</w:t>
            </w:r>
          </w:p>
        </w:tc>
        <w:tc>
          <w:tcPr>
            <w:tcW w:w="1766" w:type="pct"/>
          </w:tcPr>
          <w:p w:rsidR="003D1908" w:rsidRPr="00040318" w:rsidRDefault="00A46B31" w:rsidP="00802C6B">
            <w:pPr>
              <w:pStyle w:val="SimpleEXMARaLDA"/>
              <w:rPr>
                <w:lang w:val="de-DE"/>
              </w:rPr>
            </w:pPr>
            <w:r w:rsidRPr="00040318">
              <w:rPr>
                <w:lang w:val="de-DE"/>
              </w:rPr>
              <w:t>Error: Nicht erlaubt: Großbuchstabe, offene Klammer, geschlossene Klammer, Punkt oder Ellipse, Zahl oder Komma</w:t>
            </w:r>
          </w:p>
        </w:tc>
      </w:tr>
      <w:tr w:rsidR="003D1908" w:rsidTr="00B54468">
        <w:tc>
          <w:tcPr>
            <w:tcW w:w="1509" w:type="pct"/>
          </w:tcPr>
          <w:p w:rsidR="003D1908" w:rsidRDefault="00A46B31" w:rsidP="00C73701">
            <w:pPr>
              <w:pStyle w:val="Standard-BlockCharCharChar"/>
              <w:spacing w:before="0"/>
            </w:pPr>
            <w:r>
              <w:t>Small letters within non- morphemised utterances</w:t>
            </w:r>
          </w:p>
        </w:tc>
        <w:tc>
          <w:tcPr>
            <w:tcW w:w="1725" w:type="pct"/>
          </w:tcPr>
          <w:p w:rsidR="003D1908" w:rsidRDefault="00A46B31" w:rsidP="00C73701">
            <w:pPr>
              <w:pStyle w:val="Standard-BlockCharCharChar"/>
              <w:spacing w:before="0"/>
            </w:pPr>
            <w:r>
              <w:t>Ich mache</w:t>
            </w:r>
            <w:r>
              <w:rPr>
                <w:b/>
              </w:rPr>
              <w:t>]</w:t>
            </w:r>
            <w:r>
              <w:t xml:space="preserve"> eine Äußerung.</w:t>
            </w:r>
          </w:p>
        </w:tc>
        <w:tc>
          <w:tcPr>
            <w:tcW w:w="1766" w:type="pct"/>
          </w:tcPr>
          <w:p w:rsidR="003D1908" w:rsidRPr="00040318" w:rsidRDefault="00A46B31" w:rsidP="00802C6B">
            <w:pPr>
              <w:pStyle w:val="SimpleEXMARaLDA"/>
              <w:rPr>
                <w:lang w:val="de-DE"/>
              </w:rPr>
            </w:pPr>
            <w:r w:rsidRPr="00040318">
              <w:rPr>
                <w:lang w:val="de-DE"/>
              </w:rPr>
              <w:t xml:space="preserve">Error: Nicht erlaubt: offene Klammer, geschlossene Klammer, Zahl oder Komma, Doppelpunkt, Punkt oder Ellipse, </w:t>
            </w:r>
            <w:r w:rsidR="00802C6B" w:rsidRPr="00040318">
              <w:rPr>
                <w:lang w:val="de-DE"/>
              </w:rPr>
              <w:t xml:space="preserve">Pausenzeichen, </w:t>
            </w:r>
            <w:proofErr w:type="spellStart"/>
            <w:r w:rsidR="00802C6B" w:rsidRPr="00040318">
              <w:rPr>
                <w:lang w:val="de-DE"/>
              </w:rPr>
              <w:t>Prosodiezeichen</w:t>
            </w:r>
            <w:proofErr w:type="spellEnd"/>
            <w:r w:rsidR="00802C6B" w:rsidRPr="00040318">
              <w:rPr>
                <w:lang w:val="de-DE"/>
              </w:rPr>
              <w:t xml:space="preserve">, </w:t>
            </w:r>
            <w:r w:rsidRPr="00040318">
              <w:rPr>
                <w:lang w:val="de-DE"/>
              </w:rPr>
              <w:t>Wortbestandteil</w:t>
            </w:r>
          </w:p>
        </w:tc>
      </w:tr>
    </w:tbl>
    <w:p w:rsidR="003D1908" w:rsidRDefault="00A46B31">
      <w:pPr>
        <w:pStyle w:val="berschrift2"/>
        <w:rPr>
          <w:lang w:val="en-GB"/>
        </w:rPr>
      </w:pPr>
      <w:bookmarkStart w:id="769" w:name="_Toc472960894"/>
      <w:r>
        <w:t>Segmentation:</w:t>
      </w:r>
      <w:r>
        <w:rPr>
          <w:lang w:val="en-GB"/>
        </w:rPr>
        <w:t xml:space="preserve"> “GAT: Intonation Units”</w:t>
      </w:r>
      <w:bookmarkEnd w:id="769"/>
    </w:p>
    <w:tbl>
      <w:tblPr>
        <w:tblStyle w:val="Tabellenraster"/>
        <w:tblW w:w="0" w:type="auto"/>
        <w:tblInd w:w="108" w:type="dxa"/>
        <w:tblLook w:val="0000" w:firstRow="0" w:lastRow="0" w:firstColumn="0" w:lastColumn="0" w:noHBand="0" w:noVBand="0"/>
      </w:tblPr>
      <w:tblGrid>
        <w:gridCol w:w="2697"/>
        <w:gridCol w:w="2020"/>
        <w:gridCol w:w="4639"/>
      </w:tblGrid>
      <w:tr w:rsidR="003D1908" w:rsidTr="00B54468">
        <w:trPr>
          <w:trHeight w:hRule="exact" w:val="448"/>
        </w:trPr>
        <w:tc>
          <w:tcPr>
            <w:tcW w:w="2697" w:type="dxa"/>
            <w:shd w:val="clear" w:color="auto" w:fill="D9D9D9"/>
          </w:tcPr>
          <w:p w:rsidR="003D1908" w:rsidRDefault="00A46B31" w:rsidP="008E227B">
            <w:pPr>
              <w:widowControl/>
              <w:tabs>
                <w:tab w:val="clear" w:pos="482"/>
              </w:tabs>
              <w:spacing w:before="0"/>
              <w:jc w:val="left"/>
              <w:rPr>
                <w:b/>
                <w:bCs/>
              </w:rPr>
            </w:pPr>
            <w:r>
              <w:rPr>
                <w:b/>
                <w:bCs/>
              </w:rPr>
              <w:t>Name</w:t>
            </w:r>
          </w:p>
        </w:tc>
        <w:tc>
          <w:tcPr>
            <w:tcW w:w="2020" w:type="dxa"/>
            <w:shd w:val="clear" w:color="auto" w:fill="D9D9D9"/>
          </w:tcPr>
          <w:p w:rsidR="003D1908" w:rsidRDefault="00A46B31" w:rsidP="008E227B">
            <w:pPr>
              <w:widowControl/>
              <w:tabs>
                <w:tab w:val="clear" w:pos="482"/>
              </w:tabs>
              <w:spacing w:before="0"/>
              <w:jc w:val="left"/>
              <w:rPr>
                <w:b/>
                <w:bCs/>
              </w:rPr>
            </w:pPr>
            <w:r>
              <w:rPr>
                <w:b/>
                <w:bCs/>
              </w:rPr>
              <w:t xml:space="preserve">Standard </w:t>
            </w:r>
            <w:proofErr w:type="spellStart"/>
            <w:r>
              <w:rPr>
                <w:b/>
                <w:bCs/>
              </w:rPr>
              <w:t>value</w:t>
            </w:r>
            <w:proofErr w:type="spellEnd"/>
          </w:p>
        </w:tc>
        <w:tc>
          <w:tcPr>
            <w:tcW w:w="4639" w:type="dxa"/>
            <w:shd w:val="clear" w:color="auto" w:fill="D9D9D9"/>
          </w:tcPr>
          <w:p w:rsidR="003D1908" w:rsidRDefault="00A46B31" w:rsidP="008E227B">
            <w:pPr>
              <w:widowControl/>
              <w:tabs>
                <w:tab w:val="clear" w:pos="482"/>
              </w:tabs>
              <w:spacing w:before="0"/>
              <w:jc w:val="left"/>
              <w:rPr>
                <w:b/>
                <w:bCs/>
              </w:rPr>
            </w:pPr>
            <w:r>
              <w:rPr>
                <w:b/>
                <w:bCs/>
              </w:rPr>
              <w:t>Explanation</w:t>
            </w:r>
          </w:p>
        </w:tc>
      </w:tr>
      <w:tr w:rsidR="003D1908" w:rsidRPr="00396662" w:rsidTr="00B54468">
        <w:trPr>
          <w:trHeight w:val="794"/>
        </w:trPr>
        <w:tc>
          <w:tcPr>
            <w:tcW w:w="2697" w:type="dxa"/>
          </w:tcPr>
          <w:p w:rsidR="003D1908" w:rsidRDefault="00A46B31">
            <w:pPr>
              <w:widowControl/>
              <w:tabs>
                <w:tab w:val="clear" w:pos="482"/>
              </w:tabs>
              <w:spacing w:before="0" w:after="0"/>
              <w:jc w:val="left"/>
              <w:rPr>
                <w:bCs/>
                <w:szCs w:val="24"/>
              </w:rPr>
            </w:pPr>
            <w:bookmarkStart w:id="770" w:name="IU_END_SYMBOLS"/>
            <w:r>
              <w:rPr>
                <w:bCs/>
                <w:szCs w:val="24"/>
              </w:rPr>
              <w:t>IU_END_SYMBOLS</w:t>
            </w:r>
            <w:bookmarkEnd w:id="770"/>
          </w:p>
        </w:tc>
        <w:tc>
          <w:tcPr>
            <w:tcW w:w="2020" w:type="dxa"/>
          </w:tcPr>
          <w:p w:rsidR="003D1908" w:rsidRDefault="00A46B31">
            <w:pPr>
              <w:widowControl/>
              <w:tabs>
                <w:tab w:val="clear" w:pos="482"/>
              </w:tabs>
              <w:spacing w:before="0" w:after="0"/>
              <w:jc w:val="center"/>
              <w:rPr>
                <w:szCs w:val="24"/>
              </w:rPr>
            </w:pPr>
            <w:r>
              <w:rPr>
                <w:b/>
                <w:bCs/>
                <w:szCs w:val="24"/>
              </w:rPr>
              <w:t>?</w:t>
            </w:r>
            <w:r>
              <w:rPr>
                <w:color w:val="C0C0C0"/>
                <w:szCs w:val="24"/>
              </w:rPr>
              <w:t xml:space="preserve"> | </w:t>
            </w:r>
            <w:r>
              <w:rPr>
                <w:b/>
                <w:bCs/>
                <w:szCs w:val="24"/>
              </w:rPr>
              <w:t>,</w:t>
            </w:r>
            <w:r>
              <w:rPr>
                <w:color w:val="C0C0C0"/>
                <w:szCs w:val="24"/>
              </w:rPr>
              <w:t xml:space="preserve"> | </w:t>
            </w:r>
            <w:r>
              <w:rPr>
                <w:b/>
                <w:bCs/>
                <w:szCs w:val="24"/>
              </w:rPr>
              <w:t>-</w:t>
            </w:r>
            <w:r>
              <w:rPr>
                <w:color w:val="C0C0C0"/>
                <w:szCs w:val="24"/>
              </w:rPr>
              <w:t xml:space="preserve"> | </w:t>
            </w:r>
            <w:r>
              <w:rPr>
                <w:b/>
                <w:bCs/>
                <w:szCs w:val="24"/>
              </w:rPr>
              <w:t>;</w:t>
            </w:r>
            <w:r>
              <w:rPr>
                <w:color w:val="C0C0C0"/>
                <w:szCs w:val="24"/>
              </w:rPr>
              <w:t xml:space="preserve"> | </w:t>
            </w:r>
            <w:r>
              <w:rPr>
                <w:b/>
                <w:bCs/>
                <w:szCs w:val="24"/>
              </w:rPr>
              <w:t>.</w:t>
            </w:r>
            <w:r>
              <w:rPr>
                <w:color w:val="C0C0C0"/>
                <w:szCs w:val="24"/>
              </w:rPr>
              <w:t xml:space="preserve"> |</w:t>
            </w:r>
          </w:p>
        </w:tc>
        <w:tc>
          <w:tcPr>
            <w:tcW w:w="4639" w:type="dxa"/>
          </w:tcPr>
          <w:p w:rsidR="003D1908" w:rsidRDefault="00A46B31">
            <w:pPr>
              <w:widowControl/>
              <w:tabs>
                <w:tab w:val="clear" w:pos="482"/>
              </w:tabs>
              <w:spacing w:before="0" w:after="0"/>
              <w:jc w:val="left"/>
              <w:rPr>
                <w:bCs/>
                <w:szCs w:val="24"/>
                <w:lang w:val="en-US"/>
              </w:rPr>
            </w:pPr>
            <w:r>
              <w:rPr>
                <w:bCs/>
                <w:szCs w:val="24"/>
                <w:lang w:val="en-US"/>
              </w:rPr>
              <w:t>Marks phrase-finals of a phrasing unit.</w:t>
            </w:r>
          </w:p>
        </w:tc>
      </w:tr>
      <w:tr w:rsidR="003D1908" w:rsidRPr="00396662" w:rsidTr="00B54468">
        <w:trPr>
          <w:trHeight w:val="794"/>
        </w:trPr>
        <w:tc>
          <w:tcPr>
            <w:tcW w:w="2697" w:type="dxa"/>
          </w:tcPr>
          <w:p w:rsidR="003D1908" w:rsidRDefault="00A46B31">
            <w:pPr>
              <w:widowControl/>
              <w:tabs>
                <w:tab w:val="clear" w:pos="482"/>
              </w:tabs>
              <w:spacing w:before="0" w:after="0"/>
              <w:jc w:val="left"/>
              <w:rPr>
                <w:bCs/>
                <w:szCs w:val="24"/>
              </w:rPr>
            </w:pPr>
            <w:r>
              <w:rPr>
                <w:bCs/>
                <w:szCs w:val="24"/>
              </w:rPr>
              <w:t>OPEN_PARENTHESIS</w:t>
            </w:r>
          </w:p>
        </w:tc>
        <w:tc>
          <w:tcPr>
            <w:tcW w:w="2020" w:type="dxa"/>
          </w:tcPr>
          <w:p w:rsidR="003D1908" w:rsidRDefault="00A46B31">
            <w:pPr>
              <w:widowControl/>
              <w:tabs>
                <w:tab w:val="clear" w:pos="482"/>
              </w:tabs>
              <w:spacing w:before="0" w:after="0"/>
              <w:jc w:val="center"/>
              <w:rPr>
                <w:szCs w:val="24"/>
              </w:rPr>
            </w:pPr>
            <w:r>
              <w:rPr>
                <w:b/>
                <w:bCs/>
                <w:szCs w:val="24"/>
              </w:rPr>
              <w:t>(</w:t>
            </w:r>
            <w:r>
              <w:rPr>
                <w:color w:val="C0C0C0"/>
                <w:szCs w:val="24"/>
              </w:rPr>
              <w:t xml:space="preserve"> |</w:t>
            </w:r>
          </w:p>
        </w:tc>
        <w:tc>
          <w:tcPr>
            <w:tcW w:w="4639" w:type="dxa"/>
          </w:tcPr>
          <w:p w:rsidR="003D1908" w:rsidRDefault="00A46B31">
            <w:pPr>
              <w:widowControl/>
              <w:tabs>
                <w:tab w:val="clear" w:pos="482"/>
              </w:tabs>
              <w:spacing w:before="0" w:after="0"/>
              <w:jc w:val="left"/>
              <w:rPr>
                <w:bCs/>
                <w:szCs w:val="24"/>
                <w:lang w:val="en-US"/>
              </w:rPr>
            </w:pPr>
            <w:r>
              <w:rPr>
                <w:bCs/>
                <w:szCs w:val="24"/>
                <w:lang w:val="en-US"/>
              </w:rPr>
              <w:t xml:space="preserve">Marks the beginning of a pause or of a section that is difficult to understand. Full stops in between round brackets will not be considered utterance end symbols of a phrasing unit. </w:t>
            </w:r>
          </w:p>
        </w:tc>
      </w:tr>
      <w:tr w:rsidR="003D1908" w:rsidRPr="00396662" w:rsidTr="00B54468">
        <w:trPr>
          <w:trHeight w:val="794"/>
        </w:trPr>
        <w:tc>
          <w:tcPr>
            <w:tcW w:w="2697" w:type="dxa"/>
          </w:tcPr>
          <w:p w:rsidR="003D1908" w:rsidRDefault="00A46B31">
            <w:pPr>
              <w:widowControl/>
              <w:tabs>
                <w:tab w:val="clear" w:pos="482"/>
              </w:tabs>
              <w:spacing w:before="0" w:after="0"/>
              <w:jc w:val="left"/>
              <w:rPr>
                <w:bCs/>
                <w:szCs w:val="24"/>
              </w:rPr>
            </w:pPr>
            <w:r>
              <w:rPr>
                <w:bCs/>
                <w:szCs w:val="24"/>
              </w:rPr>
              <w:t>CLOSE_PARENTHESIS</w:t>
            </w:r>
          </w:p>
        </w:tc>
        <w:tc>
          <w:tcPr>
            <w:tcW w:w="2020" w:type="dxa"/>
          </w:tcPr>
          <w:p w:rsidR="003D1908" w:rsidRDefault="00A46B31">
            <w:pPr>
              <w:widowControl/>
              <w:tabs>
                <w:tab w:val="clear" w:pos="482"/>
              </w:tabs>
              <w:spacing w:before="0" w:after="0"/>
              <w:jc w:val="center"/>
              <w:rPr>
                <w:szCs w:val="24"/>
              </w:rPr>
            </w:pPr>
            <w:r>
              <w:rPr>
                <w:b/>
                <w:bCs/>
                <w:szCs w:val="24"/>
              </w:rPr>
              <w:t>)</w:t>
            </w:r>
            <w:r>
              <w:rPr>
                <w:color w:val="C0C0C0"/>
                <w:szCs w:val="24"/>
              </w:rPr>
              <w:t xml:space="preserve"> |</w:t>
            </w:r>
          </w:p>
        </w:tc>
        <w:tc>
          <w:tcPr>
            <w:tcW w:w="4639" w:type="dxa"/>
          </w:tcPr>
          <w:p w:rsidR="003D1908" w:rsidRDefault="00A46B31">
            <w:pPr>
              <w:widowControl/>
              <w:tabs>
                <w:tab w:val="clear" w:pos="482"/>
              </w:tabs>
              <w:spacing w:before="0" w:after="0"/>
              <w:jc w:val="left"/>
              <w:rPr>
                <w:b/>
                <w:bCs/>
                <w:szCs w:val="24"/>
                <w:lang w:val="en-US"/>
              </w:rPr>
            </w:pPr>
            <w:r>
              <w:rPr>
                <w:bCs/>
                <w:szCs w:val="24"/>
                <w:lang w:val="en-US"/>
              </w:rPr>
              <w:t>Marks the end of a pause or of a section that is difficult to understand. Full stops in between round brackets will not be considered utterance end symbols of a phrasing unit.</w:t>
            </w:r>
          </w:p>
        </w:tc>
      </w:tr>
      <w:tr w:rsidR="003D1908" w:rsidRPr="00396662" w:rsidTr="00B54468">
        <w:trPr>
          <w:trHeight w:val="794"/>
        </w:trPr>
        <w:tc>
          <w:tcPr>
            <w:tcW w:w="2697" w:type="dxa"/>
          </w:tcPr>
          <w:p w:rsidR="003D1908" w:rsidRDefault="00A46B31">
            <w:pPr>
              <w:widowControl/>
              <w:tabs>
                <w:tab w:val="clear" w:pos="482"/>
              </w:tabs>
              <w:spacing w:before="0" w:after="0"/>
              <w:jc w:val="left"/>
              <w:rPr>
                <w:bCs/>
                <w:szCs w:val="24"/>
              </w:rPr>
            </w:pPr>
            <w:bookmarkStart w:id="771" w:name="CLOSE_ANGLE"/>
            <w:r>
              <w:rPr>
                <w:bCs/>
                <w:szCs w:val="24"/>
              </w:rPr>
              <w:t>CLOSE_ANGLE</w:t>
            </w:r>
            <w:bookmarkEnd w:id="771"/>
          </w:p>
        </w:tc>
        <w:tc>
          <w:tcPr>
            <w:tcW w:w="2020" w:type="dxa"/>
          </w:tcPr>
          <w:p w:rsidR="003D1908" w:rsidRDefault="00A46B31">
            <w:pPr>
              <w:widowControl/>
              <w:tabs>
                <w:tab w:val="clear" w:pos="482"/>
              </w:tabs>
              <w:spacing w:before="0" w:after="0"/>
              <w:jc w:val="center"/>
              <w:rPr>
                <w:szCs w:val="24"/>
              </w:rPr>
            </w:pPr>
            <w:r>
              <w:rPr>
                <w:b/>
                <w:bCs/>
                <w:szCs w:val="24"/>
              </w:rPr>
              <w:t>&gt;</w:t>
            </w:r>
            <w:r>
              <w:rPr>
                <w:color w:val="C0C0C0"/>
                <w:szCs w:val="24"/>
              </w:rPr>
              <w:t xml:space="preserve"> |</w:t>
            </w:r>
          </w:p>
        </w:tc>
        <w:tc>
          <w:tcPr>
            <w:tcW w:w="4639" w:type="dxa"/>
          </w:tcPr>
          <w:p w:rsidR="003D1908" w:rsidRDefault="00A46B31">
            <w:pPr>
              <w:widowControl/>
              <w:tabs>
                <w:tab w:val="clear" w:pos="482"/>
              </w:tabs>
              <w:spacing w:before="0" w:after="0"/>
              <w:jc w:val="left"/>
              <w:rPr>
                <w:bCs/>
                <w:szCs w:val="24"/>
                <w:lang w:val="en-US"/>
              </w:rPr>
            </w:pPr>
            <w:r>
              <w:rPr>
                <w:bCs/>
                <w:szCs w:val="24"/>
                <w:lang w:val="en-US"/>
              </w:rPr>
              <w:t xml:space="preserve">Marks the end of a commentary annotation </w:t>
            </w:r>
          </w:p>
          <w:p w:rsidR="003D1908" w:rsidRDefault="00A46B31">
            <w:pPr>
              <w:widowControl/>
              <w:tabs>
                <w:tab w:val="clear" w:pos="482"/>
              </w:tabs>
              <w:spacing w:before="0" w:after="0"/>
              <w:jc w:val="left"/>
              <w:rPr>
                <w:b/>
                <w:bCs/>
                <w:szCs w:val="24"/>
                <w:lang w:val="en-US"/>
              </w:rPr>
            </w:pPr>
            <w:r>
              <w:rPr>
                <w:bCs/>
                <w:szCs w:val="24"/>
                <w:lang w:val="en-US"/>
              </w:rPr>
              <w:t>(e.g.: &lt;laughing&lt; what?&gt;) and can occur after the final symbol of the phrasing unit.</w:t>
            </w:r>
          </w:p>
        </w:tc>
      </w:tr>
      <w:tr w:rsidR="003D1908" w:rsidRPr="00396662" w:rsidTr="00B54468">
        <w:trPr>
          <w:trHeight w:val="597"/>
        </w:trPr>
        <w:tc>
          <w:tcPr>
            <w:tcW w:w="2697" w:type="dxa"/>
          </w:tcPr>
          <w:p w:rsidR="003D1908" w:rsidRDefault="00A46B31">
            <w:pPr>
              <w:widowControl/>
              <w:tabs>
                <w:tab w:val="clear" w:pos="482"/>
              </w:tabs>
              <w:spacing w:before="0" w:after="0"/>
              <w:jc w:val="left"/>
              <w:rPr>
                <w:bCs/>
                <w:szCs w:val="24"/>
              </w:rPr>
            </w:pPr>
            <w:r>
              <w:rPr>
                <w:bCs/>
                <w:szCs w:val="24"/>
              </w:rPr>
              <w:t>SPACE</w:t>
            </w:r>
          </w:p>
        </w:tc>
        <w:tc>
          <w:tcPr>
            <w:tcW w:w="2020" w:type="dxa"/>
          </w:tcPr>
          <w:p w:rsidR="003D1908" w:rsidRDefault="00A46B31">
            <w:pPr>
              <w:widowControl/>
              <w:tabs>
                <w:tab w:val="clear" w:pos="482"/>
              </w:tabs>
              <w:spacing w:before="0" w:after="0"/>
              <w:jc w:val="center"/>
              <w:rPr>
                <w:szCs w:val="24"/>
              </w:rPr>
            </w:pPr>
            <w:r>
              <w:rPr>
                <w:color w:val="C0C0C0"/>
                <w:szCs w:val="24"/>
              </w:rPr>
              <w:t>|</w:t>
            </w:r>
          </w:p>
        </w:tc>
        <w:tc>
          <w:tcPr>
            <w:tcW w:w="4639" w:type="dxa"/>
          </w:tcPr>
          <w:p w:rsidR="003D1908" w:rsidRDefault="00A46B31">
            <w:pPr>
              <w:widowControl/>
              <w:tabs>
                <w:tab w:val="clear" w:pos="482"/>
              </w:tabs>
              <w:spacing w:before="0" w:after="0"/>
              <w:jc w:val="left"/>
              <w:rPr>
                <w:szCs w:val="24"/>
                <w:lang w:val="en-US"/>
              </w:rPr>
            </w:pPr>
            <w:r>
              <w:rPr>
                <w:szCs w:val="24"/>
                <w:lang w:val="en-US"/>
              </w:rPr>
              <w:t>Can occur after end symbol of the phrasing unit.</w:t>
            </w:r>
          </w:p>
        </w:tc>
      </w:tr>
      <w:tr w:rsidR="003D1908" w:rsidRPr="00396662" w:rsidTr="00B54468">
        <w:trPr>
          <w:trHeight w:val="794"/>
        </w:trPr>
        <w:tc>
          <w:tcPr>
            <w:tcW w:w="2697" w:type="dxa"/>
          </w:tcPr>
          <w:p w:rsidR="003D1908" w:rsidRDefault="00A46B31">
            <w:pPr>
              <w:widowControl/>
              <w:tabs>
                <w:tab w:val="clear" w:pos="482"/>
              </w:tabs>
              <w:spacing w:before="0" w:after="0"/>
              <w:jc w:val="left"/>
              <w:rPr>
                <w:bCs/>
                <w:szCs w:val="24"/>
              </w:rPr>
            </w:pPr>
            <w:bookmarkStart w:id="772" w:name="EQUALS"/>
            <w:r>
              <w:rPr>
                <w:bCs/>
                <w:szCs w:val="24"/>
              </w:rPr>
              <w:t>EQUALS</w:t>
            </w:r>
            <w:bookmarkEnd w:id="772"/>
          </w:p>
        </w:tc>
        <w:tc>
          <w:tcPr>
            <w:tcW w:w="2020" w:type="dxa"/>
          </w:tcPr>
          <w:p w:rsidR="003D1908" w:rsidRDefault="00A46B31">
            <w:pPr>
              <w:widowControl/>
              <w:tabs>
                <w:tab w:val="clear" w:pos="482"/>
              </w:tabs>
              <w:spacing w:before="0" w:after="0"/>
              <w:jc w:val="center"/>
              <w:rPr>
                <w:szCs w:val="24"/>
              </w:rPr>
            </w:pPr>
            <w:r>
              <w:rPr>
                <w:b/>
                <w:bCs/>
                <w:szCs w:val="24"/>
              </w:rPr>
              <w:t>=</w:t>
            </w:r>
            <w:r>
              <w:rPr>
                <w:color w:val="C0C0C0"/>
                <w:szCs w:val="24"/>
              </w:rPr>
              <w:t xml:space="preserve"> |</w:t>
            </w:r>
          </w:p>
        </w:tc>
        <w:tc>
          <w:tcPr>
            <w:tcW w:w="4639" w:type="dxa"/>
          </w:tcPr>
          <w:p w:rsidR="003D1908" w:rsidRDefault="00A46B31">
            <w:pPr>
              <w:widowControl/>
              <w:tabs>
                <w:tab w:val="clear" w:pos="482"/>
              </w:tabs>
              <w:spacing w:before="0" w:after="0"/>
              <w:jc w:val="left"/>
              <w:rPr>
                <w:bCs/>
                <w:szCs w:val="24"/>
                <w:lang w:val="en-US"/>
              </w:rPr>
            </w:pPr>
            <w:r>
              <w:rPr>
                <w:bCs/>
                <w:szCs w:val="24"/>
                <w:lang w:val="en-US"/>
              </w:rPr>
              <w:t>Marks elision of two phrasing units. If it occurs twice, the first symbol will be assigned to the phrasing unit and the second symbol will be assigned to the second phrasing unit. If it occurs once, the use of the space determines which phrasing unit the symbol will be assigned to.</w:t>
            </w:r>
          </w:p>
        </w:tc>
      </w:tr>
    </w:tbl>
    <w:p w:rsidR="00BF5723" w:rsidRDefault="00BF5723" w:rsidP="00947D5C">
      <w:pPr>
        <w:pStyle w:val="Standard-BlockCharCharChar"/>
      </w:pPr>
    </w:p>
    <w:p w:rsidR="003D1908" w:rsidRDefault="00A46B31" w:rsidP="00947D5C">
      <w:pPr>
        <w:pStyle w:val="Standard-BlockCharCharChar"/>
      </w:pPr>
      <w:r>
        <w:lastRenderedPageBreak/>
        <w:t>Example:</w:t>
      </w:r>
    </w:p>
    <w:p w:rsidR="003D1908" w:rsidRDefault="00A46B31" w:rsidP="00947D5C">
      <w:pPr>
        <w:pStyle w:val="Standard-BlockCharCharChar"/>
      </w:pPr>
      <w:r>
        <w:t>The following segment chain of speaker S1 is segmented into phrasing units (</w:t>
      </w:r>
      <w:r w:rsidRPr="005E35CD">
        <w:rPr>
          <w:rStyle w:val="RefsZchn"/>
        </w:rPr>
        <w:t>PU</w:t>
      </w:r>
      <w:r>
        <w:t>) with the segmentation: “GAT: Intonation Units”...</w:t>
      </w:r>
    </w:p>
    <w:p w:rsidR="003D1908" w:rsidRDefault="00A46B31">
      <w:pPr>
        <w:pStyle w:val="GraphikFormat"/>
        <w:rPr>
          <w:szCs w:val="24"/>
        </w:rPr>
      </w:pPr>
      <w:r>
        <w:rPr>
          <w:noProof/>
          <w:szCs w:val="24"/>
          <w:lang w:eastAsia="de-DE"/>
        </w:rPr>
        <w:drawing>
          <wp:inline distT="0" distB="0" distL="0" distR="0" wp14:anchorId="335F4AA8" wp14:editId="69BFCE7E">
            <wp:extent cx="5788550" cy="602974"/>
            <wp:effectExtent l="0" t="0" r="3175" b="6985"/>
            <wp:docPr id="273" name="Bild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pic:cNvPicPr>
                      <a:picLocks noChangeAspect="1" noChangeArrowheads="1"/>
                    </pic:cNvPicPr>
                  </pic:nvPicPr>
                  <pic:blipFill>
                    <a:blip r:embed="rId457" cstate="print">
                      <a:extLst>
                        <a:ext uri="{BEBA8EAE-BF5A-486C-A8C5-ECC9F3942E4B}">
                          <a14:imgProps xmlns:a14="http://schemas.microsoft.com/office/drawing/2010/main">
                            <a14:imgLayer r:embed="rId458">
                              <a14:imgEffect>
                                <a14:colorTemperature colorTemp="5900"/>
                              </a14:imgEffect>
                              <a14:imgEffect>
                                <a14:saturation sat="33000"/>
                              </a14:imgEffect>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815043" cy="605734"/>
                    </a:xfrm>
                    <a:prstGeom prst="rect">
                      <a:avLst/>
                    </a:prstGeom>
                    <a:noFill/>
                    <a:ln>
                      <a:noFill/>
                    </a:ln>
                  </pic:spPr>
                </pic:pic>
              </a:graphicData>
            </a:graphic>
          </wp:inline>
        </w:drawing>
      </w:r>
    </w:p>
    <w:p w:rsidR="00947D5C" w:rsidRDefault="00A46B31" w:rsidP="006C6615">
      <w:pPr>
        <w:pStyle w:val="Standard-BlockCharCharChar"/>
      </w:pPr>
      <w:r>
        <w:t>... will be segmented as follows:</w:t>
      </w:r>
    </w:p>
    <w:tbl>
      <w:tblPr>
        <w:tblStyle w:val="Tabellenraster"/>
        <w:tblW w:w="0" w:type="auto"/>
        <w:tblInd w:w="108" w:type="dxa"/>
        <w:tblLook w:val="00A0" w:firstRow="1" w:lastRow="0" w:firstColumn="1" w:lastColumn="0" w:noHBand="0" w:noVBand="0"/>
      </w:tblPr>
      <w:tblGrid>
        <w:gridCol w:w="565"/>
        <w:gridCol w:w="2221"/>
        <w:gridCol w:w="3463"/>
        <w:gridCol w:w="3113"/>
      </w:tblGrid>
      <w:tr w:rsidR="003D1908" w:rsidTr="005E35CD">
        <w:trPr>
          <w:trHeight w:val="516"/>
        </w:trPr>
        <w:tc>
          <w:tcPr>
            <w:tcW w:w="9362" w:type="dxa"/>
            <w:gridSpan w:val="4"/>
            <w:tcBorders>
              <w:bottom w:val="single" w:sz="4" w:space="0" w:color="auto"/>
            </w:tcBorders>
            <w:shd w:val="clear" w:color="auto" w:fill="C0C0C0"/>
          </w:tcPr>
          <w:p w:rsidR="003D1908" w:rsidRDefault="00A46B31" w:rsidP="008E227B">
            <w:pPr>
              <w:tabs>
                <w:tab w:val="clear" w:pos="482"/>
                <w:tab w:val="left" w:pos="390"/>
              </w:tabs>
              <w:spacing w:before="0"/>
              <w:jc w:val="center"/>
              <w:rPr>
                <w:b/>
              </w:rPr>
            </w:pPr>
            <w:r>
              <w:rPr>
                <w:b/>
              </w:rPr>
              <w:t xml:space="preserve">Segment </w:t>
            </w:r>
            <w:proofErr w:type="spellStart"/>
            <w:r>
              <w:rPr>
                <w:b/>
              </w:rPr>
              <w:t>chain</w:t>
            </w:r>
            <w:proofErr w:type="spellEnd"/>
          </w:p>
        </w:tc>
      </w:tr>
      <w:tr w:rsidR="003D1908" w:rsidTr="005E35CD">
        <w:trPr>
          <w:trHeight w:val="274"/>
        </w:trPr>
        <w:tc>
          <w:tcPr>
            <w:tcW w:w="565" w:type="dxa"/>
            <w:shd w:val="clear" w:color="auto" w:fill="FFFF99"/>
          </w:tcPr>
          <w:p w:rsidR="003D1908" w:rsidRDefault="00A46B31">
            <w:pPr>
              <w:tabs>
                <w:tab w:val="clear" w:pos="482"/>
                <w:tab w:val="left" w:pos="390"/>
              </w:tabs>
              <w:spacing w:before="0" w:after="0"/>
              <w:jc w:val="center"/>
              <w:rPr>
                <w:b/>
              </w:rPr>
            </w:pPr>
            <w:r>
              <w:rPr>
                <w:b/>
              </w:rPr>
              <w:t>PU</w:t>
            </w:r>
          </w:p>
        </w:tc>
        <w:tc>
          <w:tcPr>
            <w:tcW w:w="2221" w:type="dxa"/>
            <w:shd w:val="clear" w:color="auto" w:fill="FFFF99"/>
          </w:tcPr>
          <w:p w:rsidR="003D1908" w:rsidRDefault="00A46B31">
            <w:pPr>
              <w:tabs>
                <w:tab w:val="clear" w:pos="482"/>
                <w:tab w:val="left" w:pos="390"/>
              </w:tabs>
              <w:spacing w:before="0" w:after="0"/>
              <w:jc w:val="center"/>
              <w:rPr>
                <w:b/>
              </w:rPr>
            </w:pPr>
            <w:r>
              <w:rPr>
                <w:b/>
              </w:rPr>
              <w:t>PU</w:t>
            </w:r>
          </w:p>
        </w:tc>
        <w:tc>
          <w:tcPr>
            <w:tcW w:w="3463" w:type="dxa"/>
            <w:shd w:val="clear" w:color="auto" w:fill="FFFF99"/>
          </w:tcPr>
          <w:p w:rsidR="003D1908" w:rsidRDefault="00A46B31">
            <w:pPr>
              <w:tabs>
                <w:tab w:val="clear" w:pos="482"/>
                <w:tab w:val="left" w:pos="390"/>
              </w:tabs>
              <w:spacing w:before="0" w:after="0"/>
              <w:jc w:val="center"/>
              <w:rPr>
                <w:b/>
              </w:rPr>
            </w:pPr>
            <w:r>
              <w:rPr>
                <w:b/>
              </w:rPr>
              <w:t>PU</w:t>
            </w:r>
          </w:p>
        </w:tc>
        <w:tc>
          <w:tcPr>
            <w:tcW w:w="3113" w:type="dxa"/>
            <w:shd w:val="clear" w:color="auto" w:fill="FFFF99"/>
          </w:tcPr>
          <w:p w:rsidR="003D1908" w:rsidRDefault="00A46B31">
            <w:pPr>
              <w:tabs>
                <w:tab w:val="clear" w:pos="482"/>
                <w:tab w:val="left" w:pos="390"/>
              </w:tabs>
              <w:spacing w:before="0" w:after="0"/>
              <w:jc w:val="center"/>
              <w:rPr>
                <w:b/>
              </w:rPr>
            </w:pPr>
            <w:r>
              <w:rPr>
                <w:b/>
              </w:rPr>
              <w:t>PU</w:t>
            </w:r>
          </w:p>
        </w:tc>
      </w:tr>
      <w:tr w:rsidR="003D1908" w:rsidTr="005E35CD">
        <w:trPr>
          <w:trHeight w:val="823"/>
        </w:trPr>
        <w:tc>
          <w:tcPr>
            <w:tcW w:w="565" w:type="dxa"/>
          </w:tcPr>
          <w:p w:rsidR="003D1908" w:rsidRDefault="00A46B31">
            <w:pPr>
              <w:tabs>
                <w:tab w:val="clear" w:pos="482"/>
                <w:tab w:val="left" w:pos="390"/>
              </w:tabs>
              <w:spacing w:before="0" w:after="0"/>
              <w:rPr>
                <w:szCs w:val="24"/>
              </w:rPr>
            </w:pPr>
            <w:r>
              <w:rPr>
                <w:szCs w:val="24"/>
              </w:rPr>
              <w:t>ja:;</w:t>
            </w:r>
          </w:p>
        </w:tc>
        <w:tc>
          <w:tcPr>
            <w:tcW w:w="2221" w:type="dxa"/>
          </w:tcPr>
          <w:p w:rsidR="003D1908" w:rsidRDefault="00A46B31">
            <w:pPr>
              <w:tabs>
                <w:tab w:val="clear" w:pos="482"/>
                <w:tab w:val="left" w:pos="390"/>
              </w:tabs>
              <w:spacing w:before="0" w:after="0"/>
              <w:rPr>
                <w:szCs w:val="24"/>
              </w:rPr>
            </w:pPr>
            <w:r>
              <w:rPr>
                <w:szCs w:val="24"/>
              </w:rPr>
              <w:t xml:space="preserve">(.) die </w:t>
            </w:r>
            <w:proofErr w:type="spellStart"/>
            <w:r>
              <w:rPr>
                <w:szCs w:val="24"/>
              </w:rPr>
              <w:t>VIERziger</w:t>
            </w:r>
            <w:proofErr w:type="spellEnd"/>
            <w:r>
              <w:rPr>
                <w:szCs w:val="24"/>
              </w:rPr>
              <w:t xml:space="preserve"> </w:t>
            </w:r>
            <w:proofErr w:type="spellStart"/>
            <w:r>
              <w:rPr>
                <w:szCs w:val="24"/>
              </w:rPr>
              <w:t>generation</w:t>
            </w:r>
            <w:proofErr w:type="spellEnd"/>
            <w:r>
              <w:rPr>
                <w:szCs w:val="24"/>
              </w:rPr>
              <w:t xml:space="preserve"> so;=</w:t>
            </w:r>
          </w:p>
        </w:tc>
        <w:tc>
          <w:tcPr>
            <w:tcW w:w="3463" w:type="dxa"/>
          </w:tcPr>
          <w:p w:rsidR="003D1908" w:rsidRDefault="00A46B31">
            <w:pPr>
              <w:tabs>
                <w:tab w:val="clear" w:pos="482"/>
                <w:tab w:val="left" w:pos="390"/>
              </w:tabs>
              <w:spacing w:before="0" w:after="0"/>
              <w:rPr>
                <w:szCs w:val="24"/>
              </w:rPr>
            </w:pPr>
            <w:r>
              <w:rPr>
                <w:szCs w:val="24"/>
              </w:rPr>
              <w:t xml:space="preserve">=das=s: </w:t>
            </w:r>
            <w:proofErr w:type="gramStart"/>
            <w:r>
              <w:rPr>
                <w:szCs w:val="24"/>
              </w:rPr>
              <w:t>!</w:t>
            </w:r>
            <w:proofErr w:type="spellStart"/>
            <w:r>
              <w:rPr>
                <w:szCs w:val="24"/>
              </w:rPr>
              <w:t>WA:HN</w:t>
            </w:r>
            <w:proofErr w:type="gramEnd"/>
            <w:r>
              <w:rPr>
                <w:szCs w:val="24"/>
              </w:rPr>
              <w:t>!sinnig</w:t>
            </w:r>
            <w:proofErr w:type="spellEnd"/>
            <w:r>
              <w:rPr>
                <w:szCs w:val="24"/>
              </w:rPr>
              <w:t xml:space="preserve"> viele die sich da </w:t>
            </w:r>
            <w:proofErr w:type="spellStart"/>
            <w:r>
              <w:rPr>
                <w:szCs w:val="24"/>
              </w:rPr>
              <w:t>ham</w:t>
            </w:r>
            <w:proofErr w:type="spellEnd"/>
            <w:r>
              <w:rPr>
                <w:szCs w:val="24"/>
              </w:rPr>
              <w:t xml:space="preserve"> </w:t>
            </w:r>
            <w:proofErr w:type="spellStart"/>
            <w:r>
              <w:rPr>
                <w:szCs w:val="24"/>
              </w:rPr>
              <w:t>SCHEIden</w:t>
            </w:r>
            <w:proofErr w:type="spellEnd"/>
            <w:r>
              <w:rPr>
                <w:szCs w:val="24"/>
              </w:rPr>
              <w:t xml:space="preserve"> lassen.=</w:t>
            </w:r>
          </w:p>
        </w:tc>
        <w:tc>
          <w:tcPr>
            <w:tcW w:w="3113" w:type="dxa"/>
          </w:tcPr>
          <w:p w:rsidR="003D1908" w:rsidRDefault="00A46B31">
            <w:pPr>
              <w:tabs>
                <w:tab w:val="clear" w:pos="482"/>
                <w:tab w:val="left" w:pos="390"/>
              </w:tabs>
              <w:spacing w:before="0" w:after="0"/>
              <w:rPr>
                <w:szCs w:val="24"/>
              </w:rPr>
            </w:pPr>
            <w:r>
              <w:rPr>
                <w:szCs w:val="24"/>
              </w:rPr>
              <w:t xml:space="preserve">=oder scheiden lassen </w:t>
            </w:r>
            <w:proofErr w:type="spellStart"/>
            <w:r>
              <w:rPr>
                <w:szCs w:val="24"/>
              </w:rPr>
              <w:t>ÜBERhaupt</w:t>
            </w:r>
            <w:proofErr w:type="spellEnd"/>
            <w:r>
              <w:rPr>
                <w:szCs w:val="24"/>
              </w:rPr>
              <w:t>.</w:t>
            </w:r>
          </w:p>
        </w:tc>
      </w:tr>
    </w:tbl>
    <w:p w:rsidR="00BF5723" w:rsidRDefault="00BF5723">
      <w:pPr>
        <w:pStyle w:val="berschrift2"/>
        <w:spacing w:before="0" w:after="0"/>
      </w:pPr>
      <w:bookmarkStart w:id="773" w:name="_Toc472960895"/>
    </w:p>
    <w:p w:rsidR="003D1908" w:rsidRDefault="00A46B31">
      <w:pPr>
        <w:pStyle w:val="berschrift2"/>
        <w:spacing w:before="0" w:after="0"/>
      </w:pPr>
      <w:r>
        <w:t>Segmentation: “</w:t>
      </w:r>
      <w:proofErr w:type="spellStart"/>
      <w:r>
        <w:t>cGAT_MINIMAL</w:t>
      </w:r>
      <w:proofErr w:type="spellEnd"/>
      <w:r>
        <w:t>: Words”</w:t>
      </w:r>
      <w:bookmarkEnd w:id="773"/>
    </w:p>
    <w:p w:rsidR="003D1908" w:rsidRDefault="00A46B31" w:rsidP="00CE6849">
      <w:pPr>
        <w:pStyle w:val="Standard-BlockCharCharChar"/>
      </w:pPr>
      <w:r>
        <w:t xml:space="preserve">Using the cGAT_MINIMAL segmentation algorithm, you can segment your segment chain in words instead of intonation units. Please note that capitalization and the use of apostrophes, hyphens and any diacritics will result in an error. </w:t>
      </w:r>
    </w:p>
    <w:tbl>
      <w:tblPr>
        <w:tblStyle w:val="Tabellenraster"/>
        <w:tblpPr w:leftFromText="180" w:rightFromText="180" w:vertAnchor="text" w:horzAnchor="margin" w:tblpX="108" w:tblpY="219"/>
        <w:tblW w:w="4869" w:type="pct"/>
        <w:tblLook w:val="0000" w:firstRow="0" w:lastRow="0" w:firstColumn="0" w:lastColumn="0" w:noHBand="0" w:noVBand="0"/>
      </w:tblPr>
      <w:tblGrid>
        <w:gridCol w:w="2645"/>
        <w:gridCol w:w="1214"/>
        <w:gridCol w:w="2647"/>
        <w:gridCol w:w="2815"/>
      </w:tblGrid>
      <w:tr w:rsidR="003D1908" w:rsidTr="00B54468">
        <w:trPr>
          <w:trHeight w:hRule="exact" w:val="719"/>
        </w:trPr>
        <w:tc>
          <w:tcPr>
            <w:tcW w:w="1419" w:type="pct"/>
            <w:shd w:val="clear" w:color="auto" w:fill="D9D9D9"/>
          </w:tcPr>
          <w:p w:rsidR="003D1908" w:rsidRDefault="008E227B" w:rsidP="009D02AD">
            <w:pPr>
              <w:widowControl/>
              <w:tabs>
                <w:tab w:val="clear" w:pos="482"/>
              </w:tabs>
              <w:spacing w:before="0" w:after="0"/>
              <w:rPr>
                <w:b/>
                <w:bCs/>
                <w:lang w:val="en-US"/>
              </w:rPr>
            </w:pPr>
            <w:r>
              <w:rPr>
                <w:b/>
                <w:bCs/>
                <w:lang w:val="en-US"/>
              </w:rPr>
              <w:t>Name</w:t>
            </w:r>
          </w:p>
        </w:tc>
        <w:tc>
          <w:tcPr>
            <w:tcW w:w="651" w:type="pct"/>
            <w:shd w:val="clear" w:color="auto" w:fill="D9D9D9"/>
          </w:tcPr>
          <w:p w:rsidR="003D1908" w:rsidRDefault="00A46B31" w:rsidP="009D02AD">
            <w:pPr>
              <w:widowControl/>
              <w:tabs>
                <w:tab w:val="clear" w:pos="482"/>
              </w:tabs>
              <w:spacing w:before="0"/>
              <w:rPr>
                <w:b/>
                <w:bCs/>
                <w:lang w:val="en-US"/>
              </w:rPr>
            </w:pPr>
            <w:r>
              <w:rPr>
                <w:b/>
                <w:bCs/>
                <w:lang w:val="en-US"/>
              </w:rPr>
              <w:t>Standard value</w:t>
            </w:r>
          </w:p>
        </w:tc>
        <w:tc>
          <w:tcPr>
            <w:tcW w:w="1420" w:type="pct"/>
            <w:shd w:val="clear" w:color="auto" w:fill="D9D9D9"/>
          </w:tcPr>
          <w:p w:rsidR="003D1908" w:rsidRDefault="00A46B31" w:rsidP="009D02AD">
            <w:pPr>
              <w:widowControl/>
              <w:tabs>
                <w:tab w:val="clear" w:pos="482"/>
              </w:tabs>
              <w:spacing w:before="0" w:after="0"/>
              <w:rPr>
                <w:b/>
                <w:bCs/>
                <w:lang w:val="en-US"/>
              </w:rPr>
            </w:pPr>
            <w:r>
              <w:rPr>
                <w:b/>
                <w:bCs/>
                <w:lang w:val="en-US"/>
              </w:rPr>
              <w:t>Explanation</w:t>
            </w:r>
          </w:p>
        </w:tc>
        <w:tc>
          <w:tcPr>
            <w:tcW w:w="1511" w:type="pct"/>
            <w:shd w:val="clear" w:color="auto" w:fill="D9D9D9"/>
          </w:tcPr>
          <w:p w:rsidR="003D1908" w:rsidRDefault="00A46B31" w:rsidP="009D02AD">
            <w:pPr>
              <w:widowControl/>
              <w:tabs>
                <w:tab w:val="clear" w:pos="482"/>
              </w:tabs>
              <w:spacing w:before="0" w:after="0"/>
              <w:rPr>
                <w:b/>
                <w:bCs/>
                <w:lang w:val="en-US"/>
              </w:rPr>
            </w:pPr>
            <w:r>
              <w:rPr>
                <w:b/>
                <w:bCs/>
                <w:lang w:val="en-US"/>
              </w:rPr>
              <w:t>Example</w:t>
            </w:r>
          </w:p>
        </w:tc>
      </w:tr>
      <w:tr w:rsidR="003D1908" w:rsidTr="00B54468">
        <w:trPr>
          <w:trHeight w:hRule="exact" w:val="478"/>
        </w:trPr>
        <w:tc>
          <w:tcPr>
            <w:tcW w:w="1419" w:type="pct"/>
          </w:tcPr>
          <w:p w:rsidR="003D1908" w:rsidRDefault="00A46B31" w:rsidP="009D02AD">
            <w:pPr>
              <w:widowControl/>
              <w:tabs>
                <w:tab w:val="clear" w:pos="482"/>
              </w:tabs>
              <w:spacing w:before="0" w:after="0"/>
              <w:jc w:val="left"/>
              <w:rPr>
                <w:bCs/>
                <w:szCs w:val="24"/>
                <w:lang w:val="en-US"/>
              </w:rPr>
            </w:pPr>
            <w:r>
              <w:rPr>
                <w:bCs/>
                <w:szCs w:val="24"/>
                <w:lang w:val="en-US"/>
              </w:rPr>
              <w:t>UNDERSCORE</w:t>
            </w:r>
          </w:p>
        </w:tc>
        <w:tc>
          <w:tcPr>
            <w:tcW w:w="651" w:type="pct"/>
          </w:tcPr>
          <w:p w:rsidR="003D1908" w:rsidRPr="008E227B" w:rsidRDefault="00A46B31" w:rsidP="009D02AD">
            <w:pPr>
              <w:widowControl/>
              <w:tabs>
                <w:tab w:val="clear" w:pos="482"/>
              </w:tabs>
              <w:spacing w:before="0" w:after="0"/>
              <w:jc w:val="center"/>
              <w:rPr>
                <w:b/>
                <w:bCs/>
                <w:szCs w:val="24"/>
                <w:lang w:val="en-US"/>
              </w:rPr>
            </w:pPr>
            <w:r w:rsidRPr="008E227B">
              <w:rPr>
                <w:b/>
                <w:bCs/>
                <w:szCs w:val="24"/>
                <w:lang w:val="en-US"/>
              </w:rPr>
              <w:t>_</w:t>
            </w:r>
          </w:p>
        </w:tc>
        <w:tc>
          <w:tcPr>
            <w:tcW w:w="1420" w:type="pct"/>
          </w:tcPr>
          <w:p w:rsidR="003D1908" w:rsidRDefault="00A46B31" w:rsidP="009D02AD">
            <w:pPr>
              <w:widowControl/>
              <w:tabs>
                <w:tab w:val="clear" w:pos="482"/>
              </w:tabs>
              <w:spacing w:before="0" w:after="0"/>
              <w:jc w:val="left"/>
              <w:rPr>
                <w:bCs/>
                <w:szCs w:val="24"/>
                <w:lang w:val="en-US"/>
              </w:rPr>
            </w:pPr>
            <w:r>
              <w:rPr>
                <w:bCs/>
                <w:szCs w:val="24"/>
                <w:lang w:val="en-US"/>
              </w:rPr>
              <w:t xml:space="preserve">indicates elision </w:t>
            </w:r>
          </w:p>
        </w:tc>
        <w:tc>
          <w:tcPr>
            <w:tcW w:w="1511" w:type="pct"/>
          </w:tcPr>
          <w:p w:rsidR="003D1908" w:rsidRDefault="00A46B31" w:rsidP="009D02AD">
            <w:pPr>
              <w:widowControl/>
              <w:tabs>
                <w:tab w:val="clear" w:pos="482"/>
              </w:tabs>
              <w:spacing w:before="0" w:after="0"/>
              <w:jc w:val="left"/>
              <w:rPr>
                <w:bCs/>
                <w:szCs w:val="24"/>
                <w:lang w:val="en-US"/>
              </w:rPr>
            </w:pPr>
            <w:proofErr w:type="spellStart"/>
            <w:r>
              <w:rPr>
                <w:bCs/>
                <w:szCs w:val="24"/>
                <w:lang w:val="en-US"/>
              </w:rPr>
              <w:t>let_s</w:t>
            </w:r>
            <w:proofErr w:type="spellEnd"/>
          </w:p>
        </w:tc>
      </w:tr>
      <w:tr w:rsidR="003D1908" w:rsidTr="00B54468">
        <w:trPr>
          <w:trHeight w:hRule="exact" w:val="494"/>
        </w:trPr>
        <w:tc>
          <w:tcPr>
            <w:tcW w:w="1419" w:type="pct"/>
          </w:tcPr>
          <w:p w:rsidR="003D1908" w:rsidRDefault="00A46B31" w:rsidP="009D02AD">
            <w:pPr>
              <w:widowControl/>
              <w:tabs>
                <w:tab w:val="clear" w:pos="482"/>
              </w:tabs>
              <w:spacing w:before="0" w:after="0"/>
              <w:jc w:val="left"/>
              <w:rPr>
                <w:bCs/>
                <w:szCs w:val="24"/>
                <w:lang w:val="en-US"/>
              </w:rPr>
            </w:pPr>
            <w:r>
              <w:rPr>
                <w:bCs/>
                <w:szCs w:val="24"/>
                <w:lang w:val="en-US"/>
              </w:rPr>
              <w:t>PLUS_SYMBOL</w:t>
            </w:r>
          </w:p>
        </w:tc>
        <w:tc>
          <w:tcPr>
            <w:tcW w:w="651" w:type="pct"/>
          </w:tcPr>
          <w:p w:rsidR="003D1908" w:rsidRPr="008E227B" w:rsidRDefault="00A46B31" w:rsidP="009D02AD">
            <w:pPr>
              <w:widowControl/>
              <w:tabs>
                <w:tab w:val="clear" w:pos="482"/>
              </w:tabs>
              <w:spacing w:before="0" w:after="0"/>
              <w:jc w:val="center"/>
              <w:rPr>
                <w:b/>
                <w:bCs/>
                <w:szCs w:val="24"/>
                <w:lang w:val="en-US"/>
              </w:rPr>
            </w:pPr>
            <w:r w:rsidRPr="008E227B">
              <w:rPr>
                <w:b/>
                <w:bCs/>
                <w:szCs w:val="24"/>
                <w:lang w:val="en-US"/>
              </w:rPr>
              <w:t>+</w:t>
            </w:r>
          </w:p>
        </w:tc>
        <w:tc>
          <w:tcPr>
            <w:tcW w:w="1420" w:type="pct"/>
          </w:tcPr>
          <w:p w:rsidR="003D1908" w:rsidRDefault="00A46B31" w:rsidP="009D02AD">
            <w:pPr>
              <w:widowControl/>
              <w:tabs>
                <w:tab w:val="clear" w:pos="482"/>
              </w:tabs>
              <w:spacing w:before="0" w:after="0"/>
              <w:jc w:val="left"/>
              <w:rPr>
                <w:bCs/>
                <w:szCs w:val="24"/>
                <w:lang w:val="en-US"/>
              </w:rPr>
            </w:pPr>
            <w:r>
              <w:rPr>
                <w:bCs/>
                <w:szCs w:val="24"/>
                <w:lang w:val="en-US"/>
              </w:rPr>
              <w:t>marks unintelligibility</w:t>
            </w:r>
          </w:p>
        </w:tc>
        <w:tc>
          <w:tcPr>
            <w:tcW w:w="1511" w:type="pct"/>
          </w:tcPr>
          <w:p w:rsidR="003D1908" w:rsidRDefault="00A46B31" w:rsidP="009D02AD">
            <w:pPr>
              <w:widowControl/>
              <w:tabs>
                <w:tab w:val="clear" w:pos="482"/>
              </w:tabs>
              <w:spacing w:before="0" w:after="0"/>
              <w:jc w:val="left"/>
              <w:rPr>
                <w:bCs/>
                <w:szCs w:val="24"/>
                <w:lang w:val="en-US"/>
              </w:rPr>
            </w:pPr>
            <w:r>
              <w:rPr>
                <w:bCs/>
                <w:szCs w:val="24"/>
                <w:lang w:val="en-US"/>
              </w:rPr>
              <w:t>+++++</w:t>
            </w:r>
          </w:p>
        </w:tc>
      </w:tr>
      <w:tr w:rsidR="003D1908" w:rsidTr="00B54468">
        <w:trPr>
          <w:trHeight w:hRule="exact" w:val="1880"/>
        </w:trPr>
        <w:tc>
          <w:tcPr>
            <w:tcW w:w="1419" w:type="pct"/>
          </w:tcPr>
          <w:p w:rsidR="003D1908" w:rsidRDefault="00A46B31" w:rsidP="009D02AD">
            <w:pPr>
              <w:widowControl/>
              <w:tabs>
                <w:tab w:val="clear" w:pos="482"/>
              </w:tabs>
              <w:spacing w:before="0" w:after="0"/>
              <w:jc w:val="left"/>
              <w:rPr>
                <w:bCs/>
                <w:szCs w:val="24"/>
                <w:lang w:val="en-US"/>
              </w:rPr>
            </w:pPr>
            <w:r>
              <w:rPr>
                <w:bCs/>
                <w:szCs w:val="24"/>
                <w:lang w:val="en-US"/>
              </w:rPr>
              <w:t>PARENTHESIS</w:t>
            </w:r>
          </w:p>
        </w:tc>
        <w:tc>
          <w:tcPr>
            <w:tcW w:w="651" w:type="pct"/>
          </w:tcPr>
          <w:p w:rsidR="003D1908" w:rsidRPr="008E227B" w:rsidRDefault="00A46B31" w:rsidP="009D02AD">
            <w:pPr>
              <w:widowControl/>
              <w:tabs>
                <w:tab w:val="clear" w:pos="482"/>
              </w:tabs>
              <w:spacing w:before="0" w:after="0"/>
              <w:jc w:val="center"/>
              <w:rPr>
                <w:b/>
                <w:bCs/>
                <w:szCs w:val="24"/>
                <w:lang w:val="en-US"/>
              </w:rPr>
            </w:pPr>
            <w:r w:rsidRPr="008E227B">
              <w:rPr>
                <w:b/>
                <w:bCs/>
                <w:spacing w:val="-2"/>
                <w:szCs w:val="24"/>
                <w:lang w:val="en-US"/>
              </w:rPr>
              <w:t>( )</w:t>
            </w:r>
          </w:p>
        </w:tc>
        <w:tc>
          <w:tcPr>
            <w:tcW w:w="1420" w:type="pct"/>
          </w:tcPr>
          <w:p w:rsidR="003D1908" w:rsidRDefault="00A46B31" w:rsidP="009D02AD">
            <w:pPr>
              <w:widowControl/>
              <w:tabs>
                <w:tab w:val="clear" w:pos="482"/>
              </w:tabs>
              <w:spacing w:before="0" w:after="0"/>
              <w:jc w:val="left"/>
              <w:rPr>
                <w:szCs w:val="24"/>
                <w:lang w:val="en-US"/>
              </w:rPr>
            </w:pPr>
            <w:r>
              <w:rPr>
                <w:szCs w:val="24"/>
                <w:lang w:val="en-US"/>
              </w:rPr>
              <w:t>A double occurrence marks a non-verbal segment. A single occurrence marks time specifications or segments difficult to understand</w:t>
            </w:r>
          </w:p>
        </w:tc>
        <w:tc>
          <w:tcPr>
            <w:tcW w:w="1511" w:type="pct"/>
          </w:tcPr>
          <w:p w:rsidR="003D1908" w:rsidRDefault="00A46B31" w:rsidP="009D02AD">
            <w:pPr>
              <w:widowControl/>
              <w:tabs>
                <w:tab w:val="clear" w:pos="482"/>
              </w:tabs>
              <w:spacing w:before="0" w:after="0"/>
              <w:jc w:val="left"/>
              <w:rPr>
                <w:szCs w:val="24"/>
                <w:lang w:val="en-US"/>
              </w:rPr>
            </w:pPr>
            <w:r>
              <w:rPr>
                <w:szCs w:val="24"/>
                <w:lang w:val="en-US"/>
              </w:rPr>
              <w:t xml:space="preserve">((laughs)) </w:t>
            </w:r>
          </w:p>
          <w:p w:rsidR="003D1908" w:rsidRDefault="00A46B31" w:rsidP="009D02AD">
            <w:pPr>
              <w:widowControl/>
              <w:tabs>
                <w:tab w:val="clear" w:pos="482"/>
              </w:tabs>
              <w:spacing w:before="0" w:after="0"/>
              <w:jc w:val="left"/>
              <w:rPr>
                <w:szCs w:val="24"/>
                <w:lang w:val="en-US"/>
              </w:rPr>
            </w:pPr>
            <w:r>
              <w:rPr>
                <w:szCs w:val="24"/>
                <w:lang w:val="en-US"/>
              </w:rPr>
              <w:t>(.)</w:t>
            </w:r>
          </w:p>
          <w:p w:rsidR="003D1908" w:rsidRDefault="00A46B31" w:rsidP="009D02AD">
            <w:pPr>
              <w:widowControl/>
              <w:tabs>
                <w:tab w:val="clear" w:pos="482"/>
              </w:tabs>
              <w:spacing w:before="0" w:after="0"/>
              <w:jc w:val="left"/>
              <w:rPr>
                <w:szCs w:val="24"/>
                <w:lang w:val="en-US"/>
              </w:rPr>
            </w:pPr>
            <w:r>
              <w:rPr>
                <w:szCs w:val="24"/>
                <w:lang w:val="en-US"/>
              </w:rPr>
              <w:t>(0.35)</w:t>
            </w:r>
          </w:p>
          <w:p w:rsidR="003D1908" w:rsidRDefault="00A46B31" w:rsidP="009D02AD">
            <w:pPr>
              <w:widowControl/>
              <w:tabs>
                <w:tab w:val="clear" w:pos="482"/>
              </w:tabs>
              <w:spacing w:before="0" w:after="0"/>
              <w:jc w:val="left"/>
              <w:rPr>
                <w:szCs w:val="24"/>
                <w:lang w:val="en-US"/>
              </w:rPr>
            </w:pPr>
            <w:r>
              <w:rPr>
                <w:szCs w:val="24"/>
                <w:lang w:val="en-US"/>
              </w:rPr>
              <w:t>(think)</w:t>
            </w:r>
          </w:p>
          <w:p w:rsidR="003D1908" w:rsidRDefault="00A46B31" w:rsidP="009D02AD">
            <w:pPr>
              <w:widowControl/>
              <w:tabs>
                <w:tab w:val="clear" w:pos="482"/>
              </w:tabs>
              <w:spacing w:before="0" w:after="0"/>
              <w:jc w:val="left"/>
              <w:rPr>
                <w:szCs w:val="24"/>
                <w:lang w:val="en-US"/>
              </w:rPr>
            </w:pPr>
            <w:r>
              <w:rPr>
                <w:szCs w:val="24"/>
                <w:lang w:val="en-US"/>
              </w:rPr>
              <w:t>(great/late)</w:t>
            </w:r>
          </w:p>
          <w:p w:rsidR="003D1908" w:rsidRDefault="003D1908" w:rsidP="009D02AD">
            <w:pPr>
              <w:widowControl/>
              <w:tabs>
                <w:tab w:val="clear" w:pos="482"/>
              </w:tabs>
              <w:spacing w:before="0" w:after="0"/>
              <w:jc w:val="left"/>
              <w:rPr>
                <w:szCs w:val="24"/>
                <w:lang w:val="en-US"/>
              </w:rPr>
            </w:pPr>
          </w:p>
        </w:tc>
      </w:tr>
      <w:tr w:rsidR="003D1908" w:rsidTr="00B54468">
        <w:trPr>
          <w:trHeight w:hRule="exact" w:val="489"/>
        </w:trPr>
        <w:tc>
          <w:tcPr>
            <w:tcW w:w="1419" w:type="pct"/>
          </w:tcPr>
          <w:p w:rsidR="003D1908" w:rsidRDefault="00A46B31" w:rsidP="009D02AD">
            <w:pPr>
              <w:widowControl/>
              <w:tabs>
                <w:tab w:val="clear" w:pos="482"/>
              </w:tabs>
              <w:spacing w:before="0" w:after="0"/>
              <w:jc w:val="left"/>
              <w:rPr>
                <w:bCs/>
                <w:szCs w:val="24"/>
              </w:rPr>
            </w:pPr>
            <w:r>
              <w:rPr>
                <w:bCs/>
                <w:szCs w:val="24"/>
                <w:lang w:val="en-US"/>
              </w:rPr>
              <w:t>E</w:t>
            </w:r>
            <w:r>
              <w:rPr>
                <w:bCs/>
                <w:szCs w:val="24"/>
              </w:rPr>
              <w:t>ND_SYMBOL</w:t>
            </w:r>
          </w:p>
        </w:tc>
        <w:tc>
          <w:tcPr>
            <w:tcW w:w="651" w:type="pct"/>
          </w:tcPr>
          <w:p w:rsidR="003D1908" w:rsidRPr="008E227B" w:rsidRDefault="00A46B31" w:rsidP="009D02AD">
            <w:pPr>
              <w:widowControl/>
              <w:tabs>
                <w:tab w:val="clear" w:pos="482"/>
              </w:tabs>
              <w:spacing w:before="0" w:after="0"/>
              <w:jc w:val="center"/>
              <w:rPr>
                <w:b/>
                <w:bCs/>
                <w:szCs w:val="24"/>
              </w:rPr>
            </w:pPr>
            <w:r w:rsidRPr="008E227B">
              <w:rPr>
                <w:b/>
                <w:bCs/>
                <w:szCs w:val="24"/>
              </w:rPr>
              <w:t>.</w:t>
            </w:r>
          </w:p>
        </w:tc>
        <w:tc>
          <w:tcPr>
            <w:tcW w:w="1420" w:type="pct"/>
          </w:tcPr>
          <w:p w:rsidR="003D1908" w:rsidRDefault="00A46B31" w:rsidP="009D02AD">
            <w:pPr>
              <w:widowControl/>
              <w:tabs>
                <w:tab w:val="clear" w:pos="482"/>
              </w:tabs>
              <w:spacing w:before="0" w:after="0"/>
              <w:jc w:val="left"/>
              <w:rPr>
                <w:bCs/>
                <w:szCs w:val="24"/>
              </w:rPr>
            </w:pPr>
            <w:r>
              <w:rPr>
                <w:bCs/>
                <w:szCs w:val="24"/>
              </w:rPr>
              <w:t>Micro pause</w:t>
            </w:r>
          </w:p>
        </w:tc>
        <w:tc>
          <w:tcPr>
            <w:tcW w:w="1511" w:type="pct"/>
          </w:tcPr>
          <w:p w:rsidR="003D1908" w:rsidRDefault="00A46B31" w:rsidP="009D02AD">
            <w:pPr>
              <w:widowControl/>
              <w:tabs>
                <w:tab w:val="clear" w:pos="482"/>
              </w:tabs>
              <w:spacing w:before="0" w:after="0"/>
              <w:jc w:val="left"/>
              <w:rPr>
                <w:bCs/>
                <w:szCs w:val="24"/>
                <w:lang w:val="en-US"/>
              </w:rPr>
            </w:pPr>
            <w:proofErr w:type="gramStart"/>
            <w:r>
              <w:rPr>
                <w:bCs/>
                <w:szCs w:val="24"/>
                <w:lang w:val="en-US"/>
              </w:rPr>
              <w:t>yes</w:t>
            </w:r>
            <w:proofErr w:type="gramEnd"/>
            <w:r>
              <w:rPr>
                <w:bCs/>
                <w:szCs w:val="24"/>
                <w:lang w:val="en-US"/>
              </w:rPr>
              <w:t xml:space="preserve"> (.) I am </w:t>
            </w:r>
          </w:p>
        </w:tc>
      </w:tr>
      <w:tr w:rsidR="003D1908" w:rsidTr="00B54468">
        <w:trPr>
          <w:trHeight w:hRule="exact" w:val="1544"/>
        </w:trPr>
        <w:tc>
          <w:tcPr>
            <w:tcW w:w="1419" w:type="pct"/>
          </w:tcPr>
          <w:p w:rsidR="003D1908" w:rsidRDefault="00A46B31" w:rsidP="009D02AD">
            <w:pPr>
              <w:widowControl/>
              <w:tabs>
                <w:tab w:val="clear" w:pos="482"/>
              </w:tabs>
              <w:spacing w:before="0" w:after="0"/>
              <w:jc w:val="left"/>
              <w:rPr>
                <w:bCs/>
                <w:szCs w:val="24"/>
                <w:lang w:val="en-US"/>
              </w:rPr>
            </w:pPr>
            <w:r>
              <w:rPr>
                <w:bCs/>
                <w:szCs w:val="24"/>
                <w:lang w:val="en-US"/>
              </w:rPr>
              <w:t>DEGREE_SYBOL</w:t>
            </w:r>
          </w:p>
        </w:tc>
        <w:tc>
          <w:tcPr>
            <w:tcW w:w="651" w:type="pct"/>
          </w:tcPr>
          <w:p w:rsidR="003D1908" w:rsidRPr="008E227B" w:rsidRDefault="00A46B31" w:rsidP="009D02AD">
            <w:pPr>
              <w:widowControl/>
              <w:tabs>
                <w:tab w:val="clear" w:pos="482"/>
              </w:tabs>
              <w:spacing w:before="0" w:after="0"/>
              <w:jc w:val="center"/>
              <w:rPr>
                <w:b/>
                <w:bCs/>
                <w:szCs w:val="24"/>
                <w:lang w:val="en-US"/>
              </w:rPr>
            </w:pPr>
            <w:r w:rsidRPr="008E227B">
              <w:rPr>
                <w:b/>
                <w:bCs/>
                <w:szCs w:val="24"/>
                <w:lang w:val="en-US"/>
              </w:rPr>
              <w:t>°</w:t>
            </w:r>
          </w:p>
        </w:tc>
        <w:tc>
          <w:tcPr>
            <w:tcW w:w="1420" w:type="pct"/>
          </w:tcPr>
          <w:p w:rsidR="003D1908" w:rsidRDefault="00A46B31" w:rsidP="009D02AD">
            <w:pPr>
              <w:widowControl/>
              <w:tabs>
                <w:tab w:val="clear" w:pos="482"/>
              </w:tabs>
              <w:spacing w:before="0" w:after="0"/>
              <w:jc w:val="left"/>
              <w:rPr>
                <w:bCs/>
                <w:szCs w:val="24"/>
                <w:lang w:val="en-US"/>
              </w:rPr>
            </w:pPr>
            <w:r>
              <w:rPr>
                <w:bCs/>
                <w:szCs w:val="24"/>
                <w:lang w:val="en-US"/>
              </w:rPr>
              <w:t>Inhalation and exhalation</w:t>
            </w:r>
          </w:p>
        </w:tc>
        <w:tc>
          <w:tcPr>
            <w:tcW w:w="1511" w:type="pct"/>
          </w:tcPr>
          <w:p w:rsidR="003D1908" w:rsidRDefault="00A46B31" w:rsidP="009D02AD">
            <w:pPr>
              <w:widowControl/>
              <w:tabs>
                <w:tab w:val="clear" w:pos="482"/>
              </w:tabs>
              <w:spacing w:before="0" w:after="0"/>
              <w:jc w:val="left"/>
              <w:rPr>
                <w:bCs/>
                <w:szCs w:val="24"/>
                <w:lang w:val="en-US"/>
              </w:rPr>
            </w:pPr>
            <w:r>
              <w:rPr>
                <w:bCs/>
                <w:szCs w:val="24"/>
                <w:lang w:val="en-US"/>
              </w:rPr>
              <w:t>°</w:t>
            </w:r>
            <w:proofErr w:type="spellStart"/>
            <w:r>
              <w:rPr>
                <w:bCs/>
                <w:szCs w:val="24"/>
                <w:lang w:val="en-US"/>
              </w:rPr>
              <w:t>hhh</w:t>
            </w:r>
            <w:proofErr w:type="spellEnd"/>
          </w:p>
          <w:p w:rsidR="003D1908" w:rsidRDefault="00A46B31" w:rsidP="009D02AD">
            <w:pPr>
              <w:widowControl/>
              <w:tabs>
                <w:tab w:val="clear" w:pos="482"/>
              </w:tabs>
              <w:spacing w:before="0" w:after="0"/>
              <w:jc w:val="left"/>
              <w:rPr>
                <w:bCs/>
                <w:szCs w:val="24"/>
                <w:lang w:val="en-US"/>
              </w:rPr>
            </w:pPr>
            <w:r>
              <w:rPr>
                <w:bCs/>
                <w:szCs w:val="24"/>
                <w:lang w:val="en-US"/>
              </w:rPr>
              <w:t xml:space="preserve">  </w:t>
            </w:r>
            <w:proofErr w:type="spellStart"/>
            <w:r>
              <w:rPr>
                <w:bCs/>
                <w:szCs w:val="24"/>
                <w:lang w:val="en-US"/>
              </w:rPr>
              <w:t>hhh</w:t>
            </w:r>
            <w:proofErr w:type="spellEnd"/>
            <w:r>
              <w:rPr>
                <w:bCs/>
                <w:szCs w:val="24"/>
                <w:lang w:val="en-US"/>
              </w:rPr>
              <w:t>°</w:t>
            </w:r>
          </w:p>
        </w:tc>
      </w:tr>
    </w:tbl>
    <w:p w:rsidR="00BF5723" w:rsidRDefault="00BF5723" w:rsidP="00DD7080">
      <w:pPr>
        <w:pStyle w:val="Standard-BlockCharCharChar"/>
      </w:pPr>
    </w:p>
    <w:p w:rsidR="00BF5723" w:rsidRDefault="00BF5723">
      <w:pPr>
        <w:widowControl/>
        <w:tabs>
          <w:tab w:val="clear" w:pos="482"/>
        </w:tabs>
        <w:spacing w:before="0" w:after="0"/>
        <w:jc w:val="left"/>
        <w:rPr>
          <w:noProof/>
          <w:szCs w:val="24"/>
          <w:lang w:val="en-US" w:eastAsia="hi-IN" w:bidi="hi-IN"/>
        </w:rPr>
      </w:pPr>
      <w:r>
        <w:br w:type="page"/>
      </w:r>
    </w:p>
    <w:p w:rsidR="003D1908" w:rsidRDefault="00A46B31">
      <w:pPr>
        <w:pStyle w:val="berschrift2"/>
        <w:rPr>
          <w:lang w:val="en-GB"/>
        </w:rPr>
      </w:pPr>
      <w:bookmarkStart w:id="774" w:name="_Toc472960896"/>
      <w:r>
        <w:rPr>
          <w:lang w:val="en-GB"/>
        </w:rPr>
        <w:lastRenderedPageBreak/>
        <w:t>Segmentation: “CHAT: Utterance”</w:t>
      </w:r>
      <w:bookmarkEnd w:id="774"/>
    </w:p>
    <w:tbl>
      <w:tblPr>
        <w:tblStyle w:val="Tabellenraster"/>
        <w:tblW w:w="0" w:type="auto"/>
        <w:tblInd w:w="108" w:type="dxa"/>
        <w:tblLook w:val="0000" w:firstRow="0" w:lastRow="0" w:firstColumn="0" w:lastColumn="0" w:noHBand="0" w:noVBand="0"/>
      </w:tblPr>
      <w:tblGrid>
        <w:gridCol w:w="2977"/>
        <w:gridCol w:w="2410"/>
      </w:tblGrid>
      <w:tr w:rsidR="003D1908">
        <w:trPr>
          <w:trHeight w:hRule="exact" w:val="303"/>
        </w:trPr>
        <w:tc>
          <w:tcPr>
            <w:tcW w:w="2977" w:type="dxa"/>
            <w:shd w:val="clear" w:color="auto" w:fill="D9D9D9"/>
          </w:tcPr>
          <w:p w:rsidR="003D1908" w:rsidRDefault="00A46B31">
            <w:pPr>
              <w:widowControl/>
              <w:tabs>
                <w:tab w:val="clear" w:pos="482"/>
              </w:tabs>
              <w:spacing w:before="0" w:after="0"/>
              <w:jc w:val="left"/>
              <w:rPr>
                <w:b/>
                <w:bCs/>
                <w:lang w:val="en-US"/>
              </w:rPr>
            </w:pPr>
            <w:r>
              <w:rPr>
                <w:b/>
                <w:bCs/>
                <w:lang w:val="en-US"/>
              </w:rPr>
              <w:t>Name</w:t>
            </w:r>
          </w:p>
        </w:tc>
        <w:tc>
          <w:tcPr>
            <w:tcW w:w="2410" w:type="dxa"/>
            <w:shd w:val="clear" w:color="auto" w:fill="D9D9D9"/>
          </w:tcPr>
          <w:p w:rsidR="003D1908" w:rsidRDefault="00A46B31">
            <w:pPr>
              <w:widowControl/>
              <w:tabs>
                <w:tab w:val="clear" w:pos="482"/>
              </w:tabs>
              <w:spacing w:before="0" w:after="0"/>
              <w:jc w:val="left"/>
              <w:rPr>
                <w:b/>
                <w:bCs/>
                <w:lang w:val="en-US"/>
              </w:rPr>
            </w:pPr>
            <w:r>
              <w:rPr>
                <w:b/>
                <w:bCs/>
                <w:lang w:val="en-US"/>
              </w:rPr>
              <w:t>Standard value</w:t>
            </w:r>
          </w:p>
        </w:tc>
      </w:tr>
      <w:tr w:rsidR="003D1908">
        <w:trPr>
          <w:trHeight w:hRule="exact" w:val="397"/>
        </w:trPr>
        <w:tc>
          <w:tcPr>
            <w:tcW w:w="2977" w:type="dxa"/>
            <w:vAlign w:val="center"/>
          </w:tcPr>
          <w:p w:rsidR="003D1908" w:rsidRDefault="00A46B31">
            <w:pPr>
              <w:widowControl/>
              <w:tabs>
                <w:tab w:val="clear" w:pos="482"/>
              </w:tabs>
              <w:spacing w:before="0" w:after="0"/>
              <w:jc w:val="left"/>
              <w:rPr>
                <w:bCs/>
                <w:lang w:val="en-US"/>
              </w:rPr>
            </w:pPr>
            <w:bookmarkStart w:id="775" w:name="PERIOD"/>
            <w:r>
              <w:rPr>
                <w:bCs/>
                <w:lang w:val="en-US"/>
              </w:rPr>
              <w:t>PERIOD</w:t>
            </w:r>
            <w:bookmarkEnd w:id="775"/>
          </w:p>
        </w:tc>
        <w:tc>
          <w:tcPr>
            <w:tcW w:w="2410" w:type="dxa"/>
            <w:vAlign w:val="center"/>
          </w:tcPr>
          <w:p w:rsidR="003D1908" w:rsidRDefault="00A46B31">
            <w:pPr>
              <w:widowControl/>
              <w:tabs>
                <w:tab w:val="clear" w:pos="482"/>
              </w:tabs>
              <w:spacing w:before="0" w:after="0"/>
              <w:jc w:val="left"/>
              <w:rPr>
                <w:lang w:val="en-US"/>
              </w:rPr>
            </w:pPr>
            <w:r>
              <w:rPr>
                <w:b/>
                <w:bCs/>
                <w:lang w:val="en-US"/>
              </w:rPr>
              <w:t>.</w:t>
            </w:r>
            <w:r>
              <w:rPr>
                <w:color w:val="C0C0C0"/>
                <w:lang w:val="en-US"/>
              </w:rPr>
              <w:t xml:space="preserve"> </w:t>
            </w:r>
          </w:p>
        </w:tc>
      </w:tr>
      <w:tr w:rsidR="003D1908">
        <w:trPr>
          <w:trHeight w:hRule="exact" w:val="397"/>
        </w:trPr>
        <w:tc>
          <w:tcPr>
            <w:tcW w:w="2977" w:type="dxa"/>
            <w:vAlign w:val="center"/>
          </w:tcPr>
          <w:p w:rsidR="003D1908" w:rsidRDefault="00A46B31">
            <w:pPr>
              <w:widowControl/>
              <w:tabs>
                <w:tab w:val="clear" w:pos="482"/>
              </w:tabs>
              <w:spacing w:before="0" w:after="0"/>
              <w:jc w:val="left"/>
              <w:rPr>
                <w:bCs/>
                <w:lang w:val="en-US"/>
              </w:rPr>
            </w:pPr>
            <w:bookmarkStart w:id="776" w:name="QUESTION_MARK"/>
            <w:r>
              <w:rPr>
                <w:bCs/>
                <w:lang w:val="en-US"/>
              </w:rPr>
              <w:t>QUESTION_MARK</w:t>
            </w:r>
            <w:bookmarkEnd w:id="776"/>
          </w:p>
        </w:tc>
        <w:tc>
          <w:tcPr>
            <w:tcW w:w="2410" w:type="dxa"/>
            <w:vAlign w:val="center"/>
          </w:tcPr>
          <w:p w:rsidR="003D1908" w:rsidRDefault="00A46B31">
            <w:pPr>
              <w:widowControl/>
              <w:tabs>
                <w:tab w:val="clear" w:pos="482"/>
              </w:tabs>
              <w:spacing w:before="0" w:after="0"/>
              <w:jc w:val="left"/>
              <w:rPr>
                <w:lang w:val="en-US"/>
              </w:rPr>
            </w:pPr>
            <w:r>
              <w:rPr>
                <w:b/>
                <w:bCs/>
                <w:lang w:val="en-US"/>
              </w:rPr>
              <w:t>?</w:t>
            </w:r>
            <w:r>
              <w:rPr>
                <w:color w:val="C0C0C0"/>
                <w:lang w:val="en-US"/>
              </w:rPr>
              <w:t xml:space="preserve"> </w:t>
            </w:r>
          </w:p>
        </w:tc>
      </w:tr>
      <w:tr w:rsidR="003D1908">
        <w:trPr>
          <w:trHeight w:hRule="exact" w:val="397"/>
        </w:trPr>
        <w:tc>
          <w:tcPr>
            <w:tcW w:w="2977" w:type="dxa"/>
            <w:vAlign w:val="center"/>
          </w:tcPr>
          <w:p w:rsidR="003D1908" w:rsidRDefault="00A46B31">
            <w:pPr>
              <w:widowControl/>
              <w:tabs>
                <w:tab w:val="clear" w:pos="482"/>
              </w:tabs>
              <w:spacing w:before="0" w:after="0"/>
              <w:jc w:val="left"/>
              <w:rPr>
                <w:bCs/>
              </w:rPr>
            </w:pPr>
            <w:bookmarkStart w:id="777" w:name="EXCLAMATION_MARK"/>
            <w:r>
              <w:rPr>
                <w:bCs/>
              </w:rPr>
              <w:t>EXCLAMATION_MARK</w:t>
            </w:r>
            <w:bookmarkEnd w:id="777"/>
          </w:p>
        </w:tc>
        <w:tc>
          <w:tcPr>
            <w:tcW w:w="2410" w:type="dxa"/>
            <w:vAlign w:val="center"/>
          </w:tcPr>
          <w:p w:rsidR="003D1908" w:rsidRDefault="00A46B31">
            <w:pPr>
              <w:widowControl/>
              <w:tabs>
                <w:tab w:val="clear" w:pos="482"/>
              </w:tabs>
              <w:spacing w:before="0" w:after="0"/>
              <w:jc w:val="left"/>
            </w:pPr>
            <w:r>
              <w:rPr>
                <w:b/>
                <w:bCs/>
              </w:rPr>
              <w:t>!</w:t>
            </w:r>
            <w:r>
              <w:rPr>
                <w:color w:val="C0C0C0"/>
              </w:rPr>
              <w:t xml:space="preserve">  </w:t>
            </w:r>
          </w:p>
        </w:tc>
      </w:tr>
      <w:tr w:rsidR="003D1908">
        <w:trPr>
          <w:trHeight w:hRule="exact" w:val="397"/>
        </w:trPr>
        <w:tc>
          <w:tcPr>
            <w:tcW w:w="2977" w:type="dxa"/>
            <w:vAlign w:val="center"/>
          </w:tcPr>
          <w:p w:rsidR="003D1908" w:rsidRDefault="00A46B31">
            <w:pPr>
              <w:widowControl/>
              <w:tabs>
                <w:tab w:val="clear" w:pos="482"/>
              </w:tabs>
              <w:spacing w:before="0" w:after="0"/>
              <w:jc w:val="left"/>
              <w:rPr>
                <w:bCs/>
              </w:rPr>
            </w:pPr>
            <w:r>
              <w:rPr>
                <w:bCs/>
              </w:rPr>
              <w:t>SPACE</w:t>
            </w:r>
          </w:p>
        </w:tc>
        <w:tc>
          <w:tcPr>
            <w:tcW w:w="2410" w:type="dxa"/>
            <w:vAlign w:val="center"/>
          </w:tcPr>
          <w:p w:rsidR="003D1908" w:rsidRDefault="003D1908">
            <w:pPr>
              <w:widowControl/>
              <w:tabs>
                <w:tab w:val="clear" w:pos="482"/>
              </w:tabs>
              <w:spacing w:before="0" w:after="0"/>
              <w:jc w:val="left"/>
            </w:pPr>
          </w:p>
        </w:tc>
      </w:tr>
    </w:tbl>
    <w:p w:rsidR="003D1908" w:rsidRDefault="00A46B31" w:rsidP="00947D5C">
      <w:pPr>
        <w:pStyle w:val="Standard-BlockCharCharChar"/>
      </w:pPr>
      <w:r>
        <w:t>Explanation: All CHAT utterance end symbols (both the “Basic Utterance terminators” as well as the “Special Utterance Terminators”, cf. MacWhiney 2000: 60 and 66 ff.) are combined from symbol chains that end in a full stop, a question mark or an exclamation mark. In addition, the segmentation algorithm allows one (optional) space after the utterance end symbol.</w:t>
      </w:r>
    </w:p>
    <w:p w:rsidR="003D1908" w:rsidRDefault="00A46B31" w:rsidP="00947D5C">
      <w:pPr>
        <w:pStyle w:val="Standard-BlockCharCharChar"/>
      </w:pPr>
      <w:r>
        <w:t>Example:</w:t>
      </w:r>
    </w:p>
    <w:p w:rsidR="003D1908" w:rsidRDefault="00A46B31" w:rsidP="00947D5C">
      <w:pPr>
        <w:pStyle w:val="Standard-BlockCharCharChar"/>
      </w:pPr>
      <w:r>
        <w:t>The following segment chain of speaker CHI is segmented into utterances (U) segmented with the segmentation: “CHAT: Utterance”...</w:t>
      </w:r>
    </w:p>
    <w:p w:rsidR="003D1908" w:rsidRDefault="00A46B31" w:rsidP="009D02AD">
      <w:pPr>
        <w:pStyle w:val="GraphikFormat"/>
      </w:pPr>
      <w:r w:rsidRPr="009D02AD">
        <w:rPr>
          <w:noProof/>
          <w:lang w:eastAsia="de-DE"/>
        </w:rPr>
        <w:drawing>
          <wp:inline distT="0" distB="0" distL="0" distR="0" wp14:anchorId="7E61B234" wp14:editId="04FE6D74">
            <wp:extent cx="3449782" cy="479374"/>
            <wp:effectExtent l="0" t="0" r="0" b="0"/>
            <wp:docPr id="274" name="Bild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pic:cNvPicPr>
                      <a:picLocks noChangeAspect="1" noChangeArrowheads="1"/>
                    </pic:cNvPicPr>
                  </pic:nvPicPr>
                  <pic:blipFill>
                    <a:blip r:embed="rId459" cstate="print">
                      <a:extLst>
                        <a:ext uri="{BEBA8EAE-BF5A-486C-A8C5-ECC9F3942E4B}">
                          <a14:imgProps xmlns:a14="http://schemas.microsoft.com/office/drawing/2010/main">
                            <a14:imgLayer r:embed="rId460">
                              <a14:imgEffect>
                                <a14:colorTemperature colorTemp="5900"/>
                              </a14:imgEffect>
                              <a14:imgEffect>
                                <a14:saturation sat="33000"/>
                              </a14:imgEffect>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3478978" cy="483431"/>
                    </a:xfrm>
                    <a:prstGeom prst="rect">
                      <a:avLst/>
                    </a:prstGeom>
                    <a:noFill/>
                    <a:ln>
                      <a:noFill/>
                    </a:ln>
                  </pic:spPr>
                </pic:pic>
              </a:graphicData>
            </a:graphic>
          </wp:inline>
        </w:drawing>
      </w:r>
    </w:p>
    <w:p w:rsidR="003D1908" w:rsidRDefault="00A46B31" w:rsidP="00947D5C">
      <w:pPr>
        <w:pStyle w:val="Standard-BlockCharCharChar"/>
      </w:pPr>
      <w:r>
        <w:t>... will look following when segmented into utterances (</w:t>
      </w:r>
      <w:r w:rsidRPr="005E35CD">
        <w:rPr>
          <w:rStyle w:val="RefsZchn"/>
        </w:rPr>
        <w:t>U</w:t>
      </w:r>
      <w:r>
        <w:t>):</w:t>
      </w:r>
    </w:p>
    <w:tbl>
      <w:tblPr>
        <w:tblStyle w:val="Tabellenraster"/>
        <w:tblW w:w="0" w:type="auto"/>
        <w:tblInd w:w="108" w:type="dxa"/>
        <w:tblLook w:val="00A0" w:firstRow="1" w:lastRow="0" w:firstColumn="1" w:lastColumn="0" w:noHBand="0" w:noVBand="0"/>
      </w:tblPr>
      <w:tblGrid>
        <w:gridCol w:w="1597"/>
        <w:gridCol w:w="2398"/>
        <w:gridCol w:w="2619"/>
        <w:gridCol w:w="1208"/>
      </w:tblGrid>
      <w:tr w:rsidR="003D1908">
        <w:trPr>
          <w:trHeight w:val="162"/>
        </w:trPr>
        <w:tc>
          <w:tcPr>
            <w:tcW w:w="7822" w:type="dxa"/>
            <w:gridSpan w:val="4"/>
            <w:tcBorders>
              <w:bottom w:val="single" w:sz="4" w:space="0" w:color="auto"/>
            </w:tcBorders>
            <w:shd w:val="clear" w:color="auto" w:fill="C0C0C0"/>
          </w:tcPr>
          <w:p w:rsidR="003D1908" w:rsidRDefault="00A46B31" w:rsidP="009D02AD">
            <w:pPr>
              <w:spacing w:before="0"/>
              <w:jc w:val="center"/>
              <w:rPr>
                <w:b/>
              </w:rPr>
            </w:pPr>
            <w:r>
              <w:rPr>
                <w:b/>
              </w:rPr>
              <w:t xml:space="preserve">Segment </w:t>
            </w:r>
            <w:proofErr w:type="spellStart"/>
            <w:r>
              <w:rPr>
                <w:b/>
              </w:rPr>
              <w:t>chain</w:t>
            </w:r>
            <w:proofErr w:type="spellEnd"/>
          </w:p>
        </w:tc>
      </w:tr>
      <w:tr w:rsidR="003D1908">
        <w:trPr>
          <w:trHeight w:val="162"/>
        </w:trPr>
        <w:tc>
          <w:tcPr>
            <w:tcW w:w="1597" w:type="dxa"/>
            <w:shd w:val="clear" w:color="auto" w:fill="FFFF99"/>
          </w:tcPr>
          <w:p w:rsidR="003D1908" w:rsidRDefault="00A46B31">
            <w:pPr>
              <w:spacing w:before="0" w:after="0"/>
              <w:jc w:val="center"/>
              <w:rPr>
                <w:b/>
              </w:rPr>
            </w:pPr>
            <w:r>
              <w:rPr>
                <w:b/>
              </w:rPr>
              <w:t>U</w:t>
            </w:r>
          </w:p>
        </w:tc>
        <w:tc>
          <w:tcPr>
            <w:tcW w:w="2398" w:type="dxa"/>
            <w:shd w:val="clear" w:color="auto" w:fill="FFFF99"/>
          </w:tcPr>
          <w:p w:rsidR="003D1908" w:rsidRDefault="00A46B31">
            <w:pPr>
              <w:spacing w:before="0" w:after="0"/>
              <w:jc w:val="center"/>
              <w:rPr>
                <w:b/>
              </w:rPr>
            </w:pPr>
            <w:r>
              <w:rPr>
                <w:b/>
              </w:rPr>
              <w:t>U</w:t>
            </w:r>
          </w:p>
        </w:tc>
        <w:tc>
          <w:tcPr>
            <w:tcW w:w="2619" w:type="dxa"/>
            <w:shd w:val="clear" w:color="auto" w:fill="FFFF99"/>
          </w:tcPr>
          <w:p w:rsidR="003D1908" w:rsidRDefault="00A46B31">
            <w:pPr>
              <w:spacing w:before="0" w:after="0"/>
              <w:jc w:val="center"/>
              <w:rPr>
                <w:b/>
              </w:rPr>
            </w:pPr>
            <w:r>
              <w:rPr>
                <w:b/>
              </w:rPr>
              <w:t>U</w:t>
            </w:r>
          </w:p>
        </w:tc>
        <w:tc>
          <w:tcPr>
            <w:tcW w:w="1208" w:type="dxa"/>
            <w:shd w:val="clear" w:color="auto" w:fill="FFFF99"/>
          </w:tcPr>
          <w:p w:rsidR="003D1908" w:rsidRDefault="00A46B31">
            <w:pPr>
              <w:spacing w:before="0" w:after="0"/>
              <w:jc w:val="center"/>
              <w:rPr>
                <w:b/>
              </w:rPr>
            </w:pPr>
            <w:r>
              <w:rPr>
                <w:b/>
              </w:rPr>
              <w:t>U</w:t>
            </w:r>
          </w:p>
        </w:tc>
      </w:tr>
      <w:tr w:rsidR="003D1908">
        <w:trPr>
          <w:trHeight w:val="412"/>
        </w:trPr>
        <w:tc>
          <w:tcPr>
            <w:tcW w:w="1597" w:type="dxa"/>
          </w:tcPr>
          <w:p w:rsidR="003D1908" w:rsidRDefault="00A46B31">
            <w:pPr>
              <w:spacing w:before="0" w:after="0"/>
              <w:rPr>
                <w:szCs w:val="24"/>
              </w:rPr>
            </w:pPr>
            <w:r>
              <w:rPr>
                <w:szCs w:val="24"/>
              </w:rPr>
              <w:t>Mummy!</w:t>
            </w:r>
          </w:p>
        </w:tc>
        <w:tc>
          <w:tcPr>
            <w:tcW w:w="2398" w:type="dxa"/>
          </w:tcPr>
          <w:p w:rsidR="003D1908" w:rsidRDefault="00A46B31">
            <w:pPr>
              <w:spacing w:before="0" w:after="0"/>
              <w:rPr>
                <w:szCs w:val="24"/>
              </w:rPr>
            </w:pPr>
            <w:r>
              <w:rPr>
                <w:szCs w:val="24"/>
              </w:rPr>
              <w:t xml:space="preserve">I </w:t>
            </w:r>
            <w:proofErr w:type="spellStart"/>
            <w:r>
              <w:rPr>
                <w:szCs w:val="24"/>
              </w:rPr>
              <w:t>want</w:t>
            </w:r>
            <w:proofErr w:type="spellEnd"/>
            <w:r>
              <w:rPr>
                <w:szCs w:val="24"/>
              </w:rPr>
              <w:t xml:space="preserve"> </w:t>
            </w:r>
            <w:proofErr w:type="spellStart"/>
            <w:r>
              <w:rPr>
                <w:szCs w:val="24"/>
              </w:rPr>
              <w:t>something</w:t>
            </w:r>
            <w:proofErr w:type="spellEnd"/>
            <w:r>
              <w:rPr>
                <w:szCs w:val="24"/>
              </w:rPr>
              <w:t>+...</w:t>
            </w:r>
          </w:p>
        </w:tc>
        <w:tc>
          <w:tcPr>
            <w:tcW w:w="2619" w:type="dxa"/>
          </w:tcPr>
          <w:p w:rsidR="003D1908" w:rsidRDefault="00A46B31">
            <w:pPr>
              <w:spacing w:before="0" w:after="0"/>
              <w:rPr>
                <w:szCs w:val="24"/>
              </w:rPr>
            </w:pPr>
            <w:r>
              <w:rPr>
                <w:szCs w:val="24"/>
              </w:rPr>
              <w:t xml:space="preserve">Something </w:t>
            </w:r>
            <w:proofErr w:type="spellStart"/>
            <w:r>
              <w:rPr>
                <w:szCs w:val="24"/>
              </w:rPr>
              <w:t>to</w:t>
            </w:r>
            <w:proofErr w:type="spellEnd"/>
            <w:r>
              <w:rPr>
                <w:szCs w:val="24"/>
              </w:rPr>
              <w:t xml:space="preserve"> </w:t>
            </w:r>
            <w:proofErr w:type="spellStart"/>
            <w:r>
              <w:rPr>
                <w:szCs w:val="24"/>
              </w:rPr>
              <w:t>drink</w:t>
            </w:r>
            <w:proofErr w:type="spellEnd"/>
            <w:r>
              <w:rPr>
                <w:szCs w:val="24"/>
              </w:rPr>
              <w:t>.</w:t>
            </w:r>
          </w:p>
        </w:tc>
        <w:tc>
          <w:tcPr>
            <w:tcW w:w="1208" w:type="dxa"/>
          </w:tcPr>
          <w:p w:rsidR="003D1908" w:rsidRDefault="00A46B31">
            <w:pPr>
              <w:spacing w:before="0" w:after="0"/>
              <w:rPr>
                <w:szCs w:val="24"/>
              </w:rPr>
            </w:pPr>
            <w:r>
              <w:rPr>
                <w:szCs w:val="24"/>
              </w:rPr>
              <w:t>Can I?</w:t>
            </w:r>
          </w:p>
        </w:tc>
      </w:tr>
    </w:tbl>
    <w:p w:rsidR="006C6615" w:rsidRDefault="006C6615" w:rsidP="006C6615">
      <w:pPr>
        <w:pStyle w:val="Standard-BlockCharCharChar"/>
      </w:pPr>
    </w:p>
    <w:p w:rsidR="003D1908" w:rsidRDefault="00A46B31">
      <w:pPr>
        <w:pStyle w:val="berschrift2"/>
        <w:rPr>
          <w:lang w:val="en-GB"/>
        </w:rPr>
      </w:pPr>
      <w:bookmarkStart w:id="778" w:name="_Toc472960897"/>
      <w:r>
        <w:rPr>
          <w:lang w:val="en-GB"/>
        </w:rPr>
        <w:t>Segmentation: “CHAT_MINIMAL: Utterances and Words”</w:t>
      </w:r>
      <w:bookmarkEnd w:id="778"/>
    </w:p>
    <w:p w:rsidR="003D1908" w:rsidRDefault="00A46B31" w:rsidP="00947D5C">
      <w:pPr>
        <w:pStyle w:val="Standard-BlockCharCharChar"/>
      </w:pPr>
      <w:r>
        <w:t>The CHAT_MINIMAL segmentation allows not only a segmentation into utterances, but also segments the transcription into words. The segmentation values allowed match those of the CHAT segmentation algorithm.</w:t>
      </w:r>
    </w:p>
    <w:tbl>
      <w:tblPr>
        <w:tblStyle w:val="Tabellenraster"/>
        <w:tblW w:w="5333" w:type="dxa"/>
        <w:tblInd w:w="108" w:type="dxa"/>
        <w:tblLook w:val="00A0" w:firstRow="1" w:lastRow="0" w:firstColumn="1" w:lastColumn="0" w:noHBand="0" w:noVBand="0"/>
      </w:tblPr>
      <w:tblGrid>
        <w:gridCol w:w="1113"/>
        <w:gridCol w:w="690"/>
        <w:gridCol w:w="957"/>
        <w:gridCol w:w="683"/>
        <w:gridCol w:w="1890"/>
      </w:tblGrid>
      <w:tr w:rsidR="003D1908">
        <w:trPr>
          <w:trHeight w:val="162"/>
        </w:trPr>
        <w:tc>
          <w:tcPr>
            <w:tcW w:w="5333" w:type="dxa"/>
            <w:gridSpan w:val="5"/>
            <w:tcBorders>
              <w:bottom w:val="single" w:sz="4" w:space="0" w:color="auto"/>
            </w:tcBorders>
            <w:shd w:val="clear" w:color="auto" w:fill="C0C0C0"/>
          </w:tcPr>
          <w:p w:rsidR="003D1908" w:rsidRDefault="00A46B31">
            <w:pPr>
              <w:spacing w:before="0" w:after="0"/>
              <w:jc w:val="center"/>
              <w:rPr>
                <w:b/>
              </w:rPr>
            </w:pPr>
            <w:r>
              <w:rPr>
                <w:b/>
              </w:rPr>
              <w:t xml:space="preserve">Segment </w:t>
            </w:r>
            <w:proofErr w:type="spellStart"/>
            <w:r>
              <w:rPr>
                <w:b/>
              </w:rPr>
              <w:t>chain</w:t>
            </w:r>
            <w:proofErr w:type="spellEnd"/>
          </w:p>
        </w:tc>
      </w:tr>
      <w:tr w:rsidR="003D1908">
        <w:trPr>
          <w:trHeight w:val="162"/>
        </w:trPr>
        <w:tc>
          <w:tcPr>
            <w:tcW w:w="1858" w:type="dxa"/>
            <w:gridSpan w:val="2"/>
            <w:shd w:val="clear" w:color="auto" w:fill="FFFF99"/>
          </w:tcPr>
          <w:p w:rsidR="003D1908" w:rsidRDefault="00A46B31">
            <w:pPr>
              <w:spacing w:before="0" w:after="0"/>
              <w:jc w:val="center"/>
              <w:rPr>
                <w:b/>
              </w:rPr>
            </w:pPr>
            <w:r>
              <w:rPr>
                <w:b/>
              </w:rPr>
              <w:t>U</w:t>
            </w:r>
          </w:p>
        </w:tc>
        <w:tc>
          <w:tcPr>
            <w:tcW w:w="3475" w:type="dxa"/>
            <w:gridSpan w:val="3"/>
            <w:shd w:val="clear" w:color="auto" w:fill="FFFF99"/>
          </w:tcPr>
          <w:p w:rsidR="003D1908" w:rsidRDefault="00A46B31">
            <w:pPr>
              <w:spacing w:before="0" w:after="0"/>
              <w:jc w:val="center"/>
              <w:rPr>
                <w:b/>
              </w:rPr>
            </w:pPr>
            <w:r>
              <w:rPr>
                <w:b/>
              </w:rPr>
              <w:t>U</w:t>
            </w:r>
          </w:p>
        </w:tc>
      </w:tr>
      <w:tr w:rsidR="003D1908">
        <w:trPr>
          <w:trHeight w:val="162"/>
        </w:trPr>
        <w:tc>
          <w:tcPr>
            <w:tcW w:w="1123" w:type="dxa"/>
            <w:shd w:val="clear" w:color="auto" w:fill="FFFF99"/>
          </w:tcPr>
          <w:p w:rsidR="003D1908" w:rsidRDefault="00A46B31">
            <w:pPr>
              <w:spacing w:before="0" w:after="0"/>
              <w:jc w:val="center"/>
              <w:rPr>
                <w:b/>
              </w:rPr>
            </w:pPr>
            <w:r>
              <w:rPr>
                <w:b/>
              </w:rPr>
              <w:t>W</w:t>
            </w:r>
          </w:p>
        </w:tc>
        <w:tc>
          <w:tcPr>
            <w:tcW w:w="735" w:type="dxa"/>
            <w:shd w:val="clear" w:color="auto" w:fill="FFFF99"/>
          </w:tcPr>
          <w:p w:rsidR="003D1908" w:rsidRDefault="00A46B31">
            <w:pPr>
              <w:spacing w:before="0" w:after="0"/>
              <w:jc w:val="center"/>
              <w:rPr>
                <w:b/>
              </w:rPr>
            </w:pPr>
            <w:r>
              <w:rPr>
                <w:b/>
              </w:rPr>
              <w:t>P</w:t>
            </w:r>
          </w:p>
        </w:tc>
        <w:tc>
          <w:tcPr>
            <w:tcW w:w="1025" w:type="dxa"/>
            <w:shd w:val="clear" w:color="auto" w:fill="FFFF99"/>
          </w:tcPr>
          <w:p w:rsidR="003D1908" w:rsidRDefault="00A46B31">
            <w:pPr>
              <w:spacing w:before="0" w:after="0"/>
              <w:jc w:val="center"/>
              <w:rPr>
                <w:b/>
              </w:rPr>
            </w:pPr>
            <w:r>
              <w:rPr>
                <w:b/>
              </w:rPr>
              <w:t>W</w:t>
            </w:r>
          </w:p>
        </w:tc>
        <w:tc>
          <w:tcPr>
            <w:tcW w:w="468" w:type="dxa"/>
            <w:shd w:val="clear" w:color="auto" w:fill="FFFF99"/>
          </w:tcPr>
          <w:p w:rsidR="003D1908" w:rsidRDefault="00A46B31">
            <w:pPr>
              <w:spacing w:before="0" w:after="0"/>
              <w:jc w:val="center"/>
              <w:rPr>
                <w:b/>
              </w:rPr>
            </w:pPr>
            <w:r>
              <w:rPr>
                <w:b/>
              </w:rPr>
              <w:t>W</w:t>
            </w:r>
          </w:p>
        </w:tc>
        <w:tc>
          <w:tcPr>
            <w:tcW w:w="1982" w:type="dxa"/>
            <w:shd w:val="clear" w:color="auto" w:fill="FFFF99"/>
          </w:tcPr>
          <w:p w:rsidR="003D1908" w:rsidRDefault="00A46B31">
            <w:pPr>
              <w:spacing w:before="0" w:after="0"/>
              <w:jc w:val="center"/>
              <w:rPr>
                <w:b/>
              </w:rPr>
            </w:pPr>
            <w:r>
              <w:rPr>
                <w:b/>
              </w:rPr>
              <w:t>W</w:t>
            </w:r>
          </w:p>
        </w:tc>
      </w:tr>
      <w:tr w:rsidR="003D1908">
        <w:trPr>
          <w:trHeight w:val="412"/>
        </w:trPr>
        <w:tc>
          <w:tcPr>
            <w:tcW w:w="1123" w:type="dxa"/>
          </w:tcPr>
          <w:p w:rsidR="003D1908" w:rsidRDefault="00A46B31">
            <w:pPr>
              <w:spacing w:before="0" w:after="0"/>
              <w:rPr>
                <w:szCs w:val="24"/>
              </w:rPr>
            </w:pPr>
            <w:r>
              <w:rPr>
                <w:szCs w:val="24"/>
              </w:rPr>
              <w:t>Mummy</w:t>
            </w:r>
          </w:p>
        </w:tc>
        <w:tc>
          <w:tcPr>
            <w:tcW w:w="735" w:type="dxa"/>
          </w:tcPr>
          <w:p w:rsidR="003D1908" w:rsidRDefault="00A46B31">
            <w:pPr>
              <w:spacing w:before="0" w:after="0"/>
              <w:rPr>
                <w:szCs w:val="24"/>
              </w:rPr>
            </w:pPr>
            <w:r>
              <w:rPr>
                <w:szCs w:val="24"/>
              </w:rPr>
              <w:t>!</w:t>
            </w:r>
          </w:p>
        </w:tc>
        <w:tc>
          <w:tcPr>
            <w:tcW w:w="1025" w:type="dxa"/>
          </w:tcPr>
          <w:p w:rsidR="003D1908" w:rsidRDefault="00A46B31">
            <w:pPr>
              <w:spacing w:before="0" w:after="0"/>
              <w:rPr>
                <w:szCs w:val="24"/>
              </w:rPr>
            </w:pPr>
            <w:r>
              <w:rPr>
                <w:szCs w:val="24"/>
              </w:rPr>
              <w:t xml:space="preserve">I </w:t>
            </w:r>
          </w:p>
        </w:tc>
        <w:tc>
          <w:tcPr>
            <w:tcW w:w="468" w:type="dxa"/>
          </w:tcPr>
          <w:p w:rsidR="003D1908" w:rsidRDefault="00A46B31">
            <w:pPr>
              <w:spacing w:before="0" w:after="0"/>
              <w:rPr>
                <w:szCs w:val="24"/>
              </w:rPr>
            </w:pPr>
            <w:proofErr w:type="spellStart"/>
            <w:r>
              <w:rPr>
                <w:szCs w:val="24"/>
              </w:rPr>
              <w:t>want</w:t>
            </w:r>
            <w:proofErr w:type="spellEnd"/>
            <w:r>
              <w:rPr>
                <w:szCs w:val="24"/>
              </w:rPr>
              <w:t xml:space="preserve"> </w:t>
            </w:r>
          </w:p>
        </w:tc>
        <w:tc>
          <w:tcPr>
            <w:tcW w:w="1982" w:type="dxa"/>
          </w:tcPr>
          <w:p w:rsidR="003D1908" w:rsidRDefault="00A46B31">
            <w:pPr>
              <w:spacing w:before="0" w:after="0"/>
              <w:rPr>
                <w:szCs w:val="24"/>
              </w:rPr>
            </w:pPr>
            <w:proofErr w:type="spellStart"/>
            <w:r>
              <w:rPr>
                <w:szCs w:val="24"/>
              </w:rPr>
              <w:t>something</w:t>
            </w:r>
            <w:proofErr w:type="spellEnd"/>
          </w:p>
        </w:tc>
      </w:tr>
    </w:tbl>
    <w:p w:rsidR="00BF5723" w:rsidRDefault="00BF5723" w:rsidP="006C6615">
      <w:pPr>
        <w:pStyle w:val="Standard-BlockCharCharChar"/>
      </w:pPr>
    </w:p>
    <w:p w:rsidR="00BF5723" w:rsidRDefault="00BF5723">
      <w:pPr>
        <w:widowControl/>
        <w:tabs>
          <w:tab w:val="clear" w:pos="482"/>
        </w:tabs>
        <w:spacing w:before="0" w:after="0"/>
        <w:jc w:val="left"/>
        <w:rPr>
          <w:noProof/>
          <w:szCs w:val="24"/>
          <w:lang w:val="en-US" w:eastAsia="hi-IN" w:bidi="hi-IN"/>
        </w:rPr>
      </w:pPr>
      <w:r>
        <w:br w:type="page"/>
      </w:r>
    </w:p>
    <w:p w:rsidR="003D1908" w:rsidRDefault="00A46B31">
      <w:pPr>
        <w:pStyle w:val="berschrift2"/>
        <w:rPr>
          <w:lang w:val="en-GB"/>
        </w:rPr>
      </w:pPr>
      <w:bookmarkStart w:id="779" w:name="_Toc472960898"/>
      <w:r>
        <w:rPr>
          <w:lang w:val="en-GB"/>
        </w:rPr>
        <w:lastRenderedPageBreak/>
        <w:t>Segmentation: “IPA: Words and Syllables”</w:t>
      </w:r>
      <w:bookmarkEnd w:id="779"/>
    </w:p>
    <w:p w:rsidR="003D1908" w:rsidRDefault="00A46B31" w:rsidP="00947D5C">
      <w:pPr>
        <w:pStyle w:val="Standard-BlockCharCharChar"/>
      </w:pPr>
      <w:r>
        <w:t>The IPA segmentation algorithm segments a transcription done according to the IPA conventions into words and syllables. Details on these conventions were presented by</w:t>
      </w:r>
    </w:p>
    <w:p w:rsidR="003D1908" w:rsidRDefault="00A46B31" w:rsidP="00947D5C">
      <w:pPr>
        <w:pStyle w:val="Standard-BlockCharCharChar"/>
      </w:pPr>
      <w:r>
        <w:t xml:space="preserve">Thoma, Dieter &amp; Tracy, Rosemarie (2005): </w:t>
      </w:r>
      <w:r>
        <w:rPr>
          <w:i/>
        </w:rPr>
        <w:t>L1 and Early L2: What's the difference?</w:t>
      </w:r>
      <w:r>
        <w:t xml:space="preserve"> Vortrag, DGfS-Jahrestagung in Köln.</w:t>
      </w:r>
    </w:p>
    <w:p w:rsidR="003D1908" w:rsidRDefault="00A46B31" w:rsidP="00947D5C">
      <w:pPr>
        <w:pStyle w:val="Standard-BlockCharCharChar"/>
      </w:pPr>
      <w:r>
        <w:t>A written and published version of these conventions is currently not available. The conventions in respect to the symbols relevant for segmentation are relatively simple: word endings are marked by spaces, different syllables of a word are separated from another by full stops. Marking syllable boundaries is optional, i.e. word segmentation will take place independent of further separation into syllables.</w:t>
      </w:r>
    </w:p>
    <w:p w:rsidR="003D1908" w:rsidRDefault="00A46B31" w:rsidP="00947D5C">
      <w:pPr>
        <w:pStyle w:val="Standard-BlockCharCharChar"/>
      </w:pPr>
      <w:r>
        <w:t>As opposed to the other segmentation algorithms, with IPA segmentation, tiers of type “T” will not be segmented by default. Only those “T” –type tiers that have been additionally assigned the category “v-pho” (please note the lower case) will be segmented.</w:t>
      </w:r>
    </w:p>
    <w:tbl>
      <w:tblPr>
        <w:tblStyle w:val="Tabellenraster"/>
        <w:tblW w:w="0" w:type="auto"/>
        <w:tblInd w:w="108" w:type="dxa"/>
        <w:tblLook w:val="0000" w:firstRow="0" w:lastRow="0" w:firstColumn="0" w:lastColumn="0" w:noHBand="0" w:noVBand="0"/>
      </w:tblPr>
      <w:tblGrid>
        <w:gridCol w:w="2977"/>
        <w:gridCol w:w="2410"/>
      </w:tblGrid>
      <w:tr w:rsidR="003D1908" w:rsidTr="00947D5C">
        <w:trPr>
          <w:trHeight w:hRule="exact" w:val="448"/>
        </w:trPr>
        <w:tc>
          <w:tcPr>
            <w:tcW w:w="2977" w:type="dxa"/>
            <w:shd w:val="clear" w:color="auto" w:fill="D9D9D9"/>
          </w:tcPr>
          <w:p w:rsidR="003D1908" w:rsidRDefault="00A46B31" w:rsidP="00947D5C">
            <w:pPr>
              <w:widowControl/>
              <w:tabs>
                <w:tab w:val="clear" w:pos="482"/>
              </w:tabs>
              <w:spacing w:before="0"/>
              <w:jc w:val="left"/>
              <w:rPr>
                <w:b/>
                <w:bCs/>
              </w:rPr>
            </w:pPr>
            <w:r>
              <w:rPr>
                <w:b/>
                <w:bCs/>
              </w:rPr>
              <w:t>Name</w:t>
            </w:r>
          </w:p>
        </w:tc>
        <w:tc>
          <w:tcPr>
            <w:tcW w:w="2410" w:type="dxa"/>
            <w:shd w:val="clear" w:color="auto" w:fill="D9D9D9"/>
          </w:tcPr>
          <w:p w:rsidR="003D1908" w:rsidRDefault="00A46B31" w:rsidP="00947D5C">
            <w:pPr>
              <w:widowControl/>
              <w:tabs>
                <w:tab w:val="clear" w:pos="482"/>
              </w:tabs>
              <w:spacing w:before="0"/>
              <w:jc w:val="left"/>
              <w:rPr>
                <w:b/>
                <w:bCs/>
              </w:rPr>
            </w:pPr>
            <w:r>
              <w:rPr>
                <w:b/>
                <w:bCs/>
              </w:rPr>
              <w:t xml:space="preserve">Standard </w:t>
            </w:r>
            <w:proofErr w:type="spellStart"/>
            <w:r>
              <w:rPr>
                <w:b/>
                <w:bCs/>
              </w:rPr>
              <w:t>value</w:t>
            </w:r>
            <w:proofErr w:type="spellEnd"/>
          </w:p>
        </w:tc>
      </w:tr>
      <w:tr w:rsidR="003D1908">
        <w:trPr>
          <w:trHeight w:hRule="exact" w:val="360"/>
        </w:trPr>
        <w:tc>
          <w:tcPr>
            <w:tcW w:w="2977" w:type="dxa"/>
          </w:tcPr>
          <w:p w:rsidR="003D1908" w:rsidRDefault="00A46B31">
            <w:pPr>
              <w:widowControl/>
              <w:tabs>
                <w:tab w:val="clear" w:pos="482"/>
              </w:tabs>
              <w:spacing w:before="0" w:after="0"/>
              <w:jc w:val="left"/>
              <w:rPr>
                <w:bCs/>
                <w:szCs w:val="24"/>
              </w:rPr>
            </w:pPr>
            <w:proofErr w:type="spellStart"/>
            <w:r>
              <w:rPr>
                <w:bCs/>
                <w:szCs w:val="24"/>
              </w:rPr>
              <w:t>WordBoundaries</w:t>
            </w:r>
            <w:proofErr w:type="spellEnd"/>
          </w:p>
        </w:tc>
        <w:tc>
          <w:tcPr>
            <w:tcW w:w="2410" w:type="dxa"/>
          </w:tcPr>
          <w:p w:rsidR="003D1908" w:rsidRDefault="00A46B31">
            <w:pPr>
              <w:widowControl/>
              <w:tabs>
                <w:tab w:val="clear" w:pos="482"/>
              </w:tabs>
              <w:spacing w:before="0" w:after="0"/>
              <w:jc w:val="left"/>
              <w:rPr>
                <w:szCs w:val="24"/>
              </w:rPr>
            </w:pPr>
            <w:r>
              <w:rPr>
                <w:b/>
                <w:bCs/>
                <w:szCs w:val="24"/>
              </w:rPr>
              <w:t>&lt;SPACE&gt;</w:t>
            </w:r>
          </w:p>
        </w:tc>
      </w:tr>
      <w:tr w:rsidR="003D1908">
        <w:trPr>
          <w:trHeight w:hRule="exact" w:val="283"/>
        </w:trPr>
        <w:tc>
          <w:tcPr>
            <w:tcW w:w="2977" w:type="dxa"/>
          </w:tcPr>
          <w:p w:rsidR="003D1908" w:rsidRDefault="00A46B31">
            <w:pPr>
              <w:widowControl/>
              <w:tabs>
                <w:tab w:val="clear" w:pos="482"/>
              </w:tabs>
              <w:spacing w:before="0" w:after="0"/>
              <w:jc w:val="left"/>
              <w:rPr>
                <w:bCs/>
                <w:szCs w:val="24"/>
              </w:rPr>
            </w:pPr>
            <w:proofErr w:type="spellStart"/>
            <w:r>
              <w:rPr>
                <w:bCs/>
                <w:szCs w:val="24"/>
              </w:rPr>
              <w:t>SyllableBoundaries</w:t>
            </w:r>
            <w:proofErr w:type="spellEnd"/>
          </w:p>
        </w:tc>
        <w:tc>
          <w:tcPr>
            <w:tcW w:w="2410" w:type="dxa"/>
          </w:tcPr>
          <w:p w:rsidR="003D1908" w:rsidRDefault="00A46B31">
            <w:pPr>
              <w:widowControl/>
              <w:tabs>
                <w:tab w:val="clear" w:pos="482"/>
              </w:tabs>
              <w:spacing w:before="0" w:after="0"/>
              <w:jc w:val="left"/>
              <w:rPr>
                <w:szCs w:val="24"/>
              </w:rPr>
            </w:pPr>
            <w:r>
              <w:rPr>
                <w:b/>
                <w:bCs/>
                <w:szCs w:val="24"/>
              </w:rPr>
              <w:t>.</w:t>
            </w:r>
          </w:p>
        </w:tc>
      </w:tr>
    </w:tbl>
    <w:p w:rsidR="00947D5C" w:rsidRDefault="00A46B31" w:rsidP="00947D5C">
      <w:pPr>
        <w:pStyle w:val="Standard-BlockCharCharChar"/>
      </w:pPr>
      <w:r>
        <w:t xml:space="preserve">Explanation: Words are separated from each other by spaces, syllables (optional) are separated from each other by full stops. </w:t>
      </w:r>
    </w:p>
    <w:p w:rsidR="003D1908" w:rsidRDefault="00A46B31" w:rsidP="00947D5C">
      <w:pPr>
        <w:pStyle w:val="Standard-BlockCharCharChar"/>
      </w:pPr>
      <w:r>
        <w:t>There is no additional check whether the transcription symbols have been applied according to convention. In particular it is not checked, whether the symbols used are part of the IPA inventory. All symbols except for spaces and full stops, are interpreted as words or syllables.</w:t>
      </w:r>
    </w:p>
    <w:p w:rsidR="003D1908" w:rsidRDefault="00A46B31" w:rsidP="00CE6849">
      <w:pPr>
        <w:pStyle w:val="Standard-BlockCharCharChar"/>
      </w:pPr>
      <w:r>
        <w:t>Example:</w:t>
      </w:r>
    </w:p>
    <w:p w:rsidR="003D1908" w:rsidRDefault="00A46B31" w:rsidP="00CE6849">
      <w:pPr>
        <w:pStyle w:val="Standard-BlockCharCharChar"/>
      </w:pPr>
      <w:r>
        <w:t>The following segment chain of speaker X is segmented with the segmentation: “IPA: Words and Syllables”...</w:t>
      </w:r>
    </w:p>
    <w:p w:rsidR="003D1908" w:rsidRDefault="00A46B31" w:rsidP="00947D5C">
      <w:pPr>
        <w:pStyle w:val="GraphikFormat"/>
      </w:pPr>
      <w:r w:rsidRPr="00947D5C">
        <w:rPr>
          <w:noProof/>
          <w:lang w:eastAsia="de-DE"/>
        </w:rPr>
        <w:drawing>
          <wp:inline distT="0" distB="0" distL="0" distR="0" wp14:anchorId="2FB9B8A8" wp14:editId="02EDE3BF">
            <wp:extent cx="3562597" cy="497296"/>
            <wp:effectExtent l="0" t="0" r="0" b="0"/>
            <wp:docPr id="275" name="Bild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pic:cNvPicPr>
                      <a:picLocks noChangeAspect="1" noChangeArrowheads="1"/>
                    </pic:cNvPicPr>
                  </pic:nvPicPr>
                  <pic:blipFill>
                    <a:blip r:embed="rId461" cstate="print">
                      <a:extLst>
                        <a:ext uri="{BEBA8EAE-BF5A-486C-A8C5-ECC9F3942E4B}">
                          <a14:imgProps xmlns:a14="http://schemas.microsoft.com/office/drawing/2010/main">
                            <a14:imgLayer r:embed="rId462">
                              <a14:imgEffect>
                                <a14:colorTemperature colorTemp="5900"/>
                              </a14:imgEffect>
                              <a14:imgEffect>
                                <a14:saturation sat="33000"/>
                              </a14:imgEffect>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3608949" cy="503766"/>
                    </a:xfrm>
                    <a:prstGeom prst="rect">
                      <a:avLst/>
                    </a:prstGeom>
                    <a:noFill/>
                    <a:ln>
                      <a:noFill/>
                    </a:ln>
                  </pic:spPr>
                </pic:pic>
              </a:graphicData>
            </a:graphic>
          </wp:inline>
        </w:drawing>
      </w:r>
    </w:p>
    <w:p w:rsidR="003D1908" w:rsidRDefault="00A46B31" w:rsidP="00947D5C">
      <w:pPr>
        <w:pStyle w:val="Standard-BlockCharCharChar"/>
      </w:pPr>
      <w:r>
        <w:t>... into words (</w:t>
      </w:r>
      <w:r w:rsidRPr="005E35CD">
        <w:rPr>
          <w:rStyle w:val="RefsZchn"/>
        </w:rPr>
        <w:t>w</w:t>
      </w:r>
      <w:r>
        <w:t>), syllables (</w:t>
      </w:r>
      <w:r w:rsidRPr="005E35CD">
        <w:rPr>
          <w:rStyle w:val="RefsZchn"/>
        </w:rPr>
        <w:t>sl</w:t>
      </w:r>
      <w:r>
        <w:t>), word boundaries (</w:t>
      </w:r>
      <w:r w:rsidRPr="005E35CD">
        <w:rPr>
          <w:rStyle w:val="RefsZchn"/>
        </w:rPr>
        <w:t>wb</w:t>
      </w:r>
      <w:r>
        <w:t>) and syllable boundaries (</w:t>
      </w:r>
      <w:r w:rsidRPr="005E35CD">
        <w:rPr>
          <w:rStyle w:val="RefsZchn"/>
        </w:rPr>
        <w:t>sb</w:t>
      </w:r>
      <w:r>
        <w:t>):</w:t>
      </w:r>
    </w:p>
    <w:tbl>
      <w:tblPr>
        <w:tblStyle w:val="Tabellenraster"/>
        <w:tblW w:w="9356" w:type="dxa"/>
        <w:tblInd w:w="108" w:type="dxa"/>
        <w:tblLook w:val="00A0" w:firstRow="1" w:lastRow="0" w:firstColumn="1" w:lastColumn="0" w:noHBand="0" w:noVBand="0"/>
      </w:tblPr>
      <w:tblGrid>
        <w:gridCol w:w="506"/>
        <w:gridCol w:w="310"/>
        <w:gridCol w:w="448"/>
        <w:gridCol w:w="421"/>
        <w:gridCol w:w="536"/>
        <w:gridCol w:w="421"/>
        <w:gridCol w:w="420"/>
        <w:gridCol w:w="421"/>
        <w:gridCol w:w="350"/>
        <w:gridCol w:w="406"/>
        <w:gridCol w:w="456"/>
        <w:gridCol w:w="421"/>
        <w:gridCol w:w="341"/>
        <w:gridCol w:w="421"/>
        <w:gridCol w:w="385"/>
        <w:gridCol w:w="421"/>
        <w:gridCol w:w="603"/>
        <w:gridCol w:w="421"/>
        <w:gridCol w:w="488"/>
        <w:gridCol w:w="421"/>
        <w:gridCol w:w="739"/>
      </w:tblGrid>
      <w:tr w:rsidR="003D1908" w:rsidTr="00B54468">
        <w:trPr>
          <w:cantSplit/>
        </w:trPr>
        <w:tc>
          <w:tcPr>
            <w:tcW w:w="9356" w:type="dxa"/>
            <w:gridSpan w:val="21"/>
            <w:tcBorders>
              <w:bottom w:val="single" w:sz="4" w:space="0" w:color="auto"/>
            </w:tcBorders>
            <w:shd w:val="clear" w:color="auto" w:fill="C0C0C0"/>
          </w:tcPr>
          <w:p w:rsidR="003D1908" w:rsidRDefault="00A46B31" w:rsidP="00947D5C">
            <w:pPr>
              <w:tabs>
                <w:tab w:val="clear" w:pos="482"/>
                <w:tab w:val="left" w:pos="385"/>
              </w:tabs>
              <w:spacing w:before="0"/>
              <w:jc w:val="center"/>
              <w:rPr>
                <w:b/>
              </w:rPr>
            </w:pPr>
            <w:r>
              <w:rPr>
                <w:b/>
              </w:rPr>
              <w:t xml:space="preserve">Segment </w:t>
            </w:r>
            <w:proofErr w:type="spellStart"/>
            <w:r>
              <w:rPr>
                <w:b/>
              </w:rPr>
              <w:t>chain</w:t>
            </w:r>
            <w:proofErr w:type="spellEnd"/>
          </w:p>
        </w:tc>
      </w:tr>
      <w:tr w:rsidR="003D1908" w:rsidTr="00B54468">
        <w:trPr>
          <w:cantSplit/>
        </w:trPr>
        <w:tc>
          <w:tcPr>
            <w:tcW w:w="9356" w:type="dxa"/>
            <w:gridSpan w:val="21"/>
            <w:shd w:val="clear" w:color="auto" w:fill="auto"/>
          </w:tcPr>
          <w:p w:rsidR="003D1908" w:rsidRDefault="00A46B31">
            <w:pPr>
              <w:tabs>
                <w:tab w:val="clear" w:pos="482"/>
                <w:tab w:val="left" w:pos="385"/>
              </w:tabs>
              <w:spacing w:before="0" w:after="0"/>
              <w:jc w:val="center"/>
              <w:rPr>
                <w:b/>
              </w:rPr>
            </w:pPr>
            <w:proofErr w:type="spellStart"/>
            <w:r>
              <w:rPr>
                <w:b/>
              </w:rPr>
              <w:t>hɜns.xen</w:t>
            </w:r>
            <w:proofErr w:type="spellEnd"/>
            <w:r>
              <w:rPr>
                <w:b/>
              </w:rPr>
              <w:t xml:space="preserve"> </w:t>
            </w:r>
            <w:proofErr w:type="spellStart"/>
            <w:r>
              <w:rPr>
                <w:b/>
              </w:rPr>
              <w:t>klain</w:t>
            </w:r>
            <w:proofErr w:type="spellEnd"/>
            <w:r>
              <w:rPr>
                <w:b/>
              </w:rPr>
              <w:t xml:space="preserve"> </w:t>
            </w:r>
            <w:proofErr w:type="spellStart"/>
            <w:r>
              <w:rPr>
                <w:b/>
              </w:rPr>
              <w:t>giŋ</w:t>
            </w:r>
            <w:proofErr w:type="spellEnd"/>
            <w:r>
              <w:rPr>
                <w:b/>
              </w:rPr>
              <w:t xml:space="preserve"> </w:t>
            </w:r>
            <w:proofErr w:type="spellStart"/>
            <w:r>
              <w:rPr>
                <w:b/>
              </w:rPr>
              <w:t>a.lain</w:t>
            </w:r>
            <w:proofErr w:type="spellEnd"/>
            <w:r>
              <w:rPr>
                <w:b/>
              </w:rPr>
              <w:t xml:space="preserve"> </w:t>
            </w:r>
            <w:proofErr w:type="spellStart"/>
            <w:r>
              <w:rPr>
                <w:b/>
              </w:rPr>
              <w:t>ɪn</w:t>
            </w:r>
            <w:proofErr w:type="spellEnd"/>
            <w:r>
              <w:rPr>
                <w:b/>
              </w:rPr>
              <w:t xml:space="preserve"> di: </w:t>
            </w:r>
            <w:proofErr w:type="spellStart"/>
            <w:r>
              <w:rPr>
                <w:b/>
              </w:rPr>
              <w:t>wai.tə</w:t>
            </w:r>
            <w:proofErr w:type="spellEnd"/>
            <w:r>
              <w:rPr>
                <w:b/>
              </w:rPr>
              <w:t xml:space="preserve"> </w:t>
            </w:r>
            <w:proofErr w:type="spellStart"/>
            <w:r>
              <w:rPr>
                <w:b/>
              </w:rPr>
              <w:t>wɜlt</w:t>
            </w:r>
            <w:proofErr w:type="spellEnd"/>
            <w:r>
              <w:rPr>
                <w:b/>
              </w:rPr>
              <w:t xml:space="preserve"> </w:t>
            </w:r>
            <w:proofErr w:type="spellStart"/>
            <w:r>
              <w:rPr>
                <w:b/>
              </w:rPr>
              <w:t>hi.nain</w:t>
            </w:r>
            <w:proofErr w:type="spellEnd"/>
          </w:p>
        </w:tc>
      </w:tr>
      <w:tr w:rsidR="003A53B2" w:rsidTr="00B54468">
        <w:trPr>
          <w:cantSplit/>
        </w:trPr>
        <w:tc>
          <w:tcPr>
            <w:tcW w:w="0" w:type="auto"/>
            <w:gridSpan w:val="3"/>
            <w:shd w:val="clear" w:color="auto" w:fill="FFFF99"/>
            <w:vAlign w:val="center"/>
          </w:tcPr>
          <w:p w:rsidR="003D1908" w:rsidRPr="00947D5C" w:rsidRDefault="00A46B31" w:rsidP="003A53B2">
            <w:pPr>
              <w:tabs>
                <w:tab w:val="clear" w:pos="482"/>
                <w:tab w:val="left" w:pos="385"/>
              </w:tabs>
              <w:spacing w:before="0" w:after="0"/>
              <w:jc w:val="center"/>
              <w:rPr>
                <w:b/>
                <w:sz w:val="16"/>
                <w:szCs w:val="16"/>
              </w:rPr>
            </w:pPr>
            <w:r w:rsidRPr="00947D5C">
              <w:rPr>
                <w:b/>
                <w:sz w:val="16"/>
                <w:szCs w:val="16"/>
              </w:rPr>
              <w:t>w</w:t>
            </w:r>
          </w:p>
        </w:tc>
        <w:tc>
          <w:tcPr>
            <w:tcW w:w="421" w:type="dxa"/>
            <w:shd w:val="clear" w:color="auto" w:fill="00FF00"/>
            <w:vAlign w:val="center"/>
          </w:tcPr>
          <w:p w:rsidR="003D1908" w:rsidRPr="00947D5C" w:rsidRDefault="00A46B31" w:rsidP="003A53B2">
            <w:pPr>
              <w:tabs>
                <w:tab w:val="clear" w:pos="482"/>
                <w:tab w:val="left" w:pos="385"/>
              </w:tabs>
              <w:spacing w:before="0" w:after="0"/>
              <w:jc w:val="center"/>
              <w:rPr>
                <w:b/>
                <w:sz w:val="16"/>
                <w:szCs w:val="16"/>
              </w:rPr>
            </w:pPr>
            <w:proofErr w:type="spellStart"/>
            <w:r w:rsidRPr="00947D5C">
              <w:rPr>
                <w:b/>
                <w:sz w:val="16"/>
                <w:szCs w:val="16"/>
              </w:rPr>
              <w:t>wb</w:t>
            </w:r>
            <w:proofErr w:type="spellEnd"/>
          </w:p>
        </w:tc>
        <w:tc>
          <w:tcPr>
            <w:tcW w:w="536" w:type="dxa"/>
            <w:shd w:val="clear" w:color="auto" w:fill="FFFF99"/>
            <w:vAlign w:val="center"/>
          </w:tcPr>
          <w:p w:rsidR="003D1908" w:rsidRPr="00947D5C" w:rsidRDefault="00A46B31" w:rsidP="003A53B2">
            <w:pPr>
              <w:tabs>
                <w:tab w:val="clear" w:pos="482"/>
                <w:tab w:val="left" w:pos="385"/>
              </w:tabs>
              <w:spacing w:before="0" w:after="0"/>
              <w:jc w:val="center"/>
              <w:rPr>
                <w:b/>
                <w:sz w:val="16"/>
                <w:szCs w:val="16"/>
              </w:rPr>
            </w:pPr>
            <w:r w:rsidRPr="00947D5C">
              <w:rPr>
                <w:b/>
                <w:sz w:val="16"/>
                <w:szCs w:val="16"/>
              </w:rPr>
              <w:t>w</w:t>
            </w:r>
          </w:p>
        </w:tc>
        <w:tc>
          <w:tcPr>
            <w:tcW w:w="421" w:type="dxa"/>
            <w:tcBorders>
              <w:bottom w:val="single" w:sz="4" w:space="0" w:color="auto"/>
            </w:tcBorders>
            <w:shd w:val="clear" w:color="auto" w:fill="00FF00"/>
            <w:vAlign w:val="center"/>
          </w:tcPr>
          <w:p w:rsidR="003D1908" w:rsidRPr="00947D5C" w:rsidRDefault="00A46B31" w:rsidP="003A53B2">
            <w:pPr>
              <w:tabs>
                <w:tab w:val="clear" w:pos="482"/>
                <w:tab w:val="left" w:pos="385"/>
              </w:tabs>
              <w:spacing w:before="0" w:after="0"/>
              <w:jc w:val="center"/>
              <w:rPr>
                <w:b/>
                <w:sz w:val="16"/>
                <w:szCs w:val="16"/>
              </w:rPr>
            </w:pPr>
            <w:proofErr w:type="spellStart"/>
            <w:r w:rsidRPr="00947D5C">
              <w:rPr>
                <w:b/>
                <w:sz w:val="16"/>
                <w:szCs w:val="16"/>
              </w:rPr>
              <w:t>wb</w:t>
            </w:r>
            <w:proofErr w:type="spellEnd"/>
          </w:p>
        </w:tc>
        <w:tc>
          <w:tcPr>
            <w:tcW w:w="0" w:type="auto"/>
            <w:shd w:val="clear" w:color="auto" w:fill="FFFF99"/>
            <w:vAlign w:val="center"/>
          </w:tcPr>
          <w:p w:rsidR="003D1908" w:rsidRPr="00947D5C" w:rsidRDefault="00A46B31" w:rsidP="003A53B2">
            <w:pPr>
              <w:tabs>
                <w:tab w:val="clear" w:pos="482"/>
                <w:tab w:val="left" w:pos="385"/>
              </w:tabs>
              <w:spacing w:before="0" w:after="0"/>
              <w:jc w:val="center"/>
              <w:rPr>
                <w:b/>
                <w:sz w:val="16"/>
                <w:szCs w:val="16"/>
              </w:rPr>
            </w:pPr>
            <w:r w:rsidRPr="00947D5C">
              <w:rPr>
                <w:b/>
                <w:sz w:val="16"/>
                <w:szCs w:val="16"/>
              </w:rPr>
              <w:t>w</w:t>
            </w:r>
          </w:p>
        </w:tc>
        <w:tc>
          <w:tcPr>
            <w:tcW w:w="0" w:type="auto"/>
            <w:tcBorders>
              <w:bottom w:val="single" w:sz="4" w:space="0" w:color="auto"/>
            </w:tcBorders>
            <w:shd w:val="clear" w:color="auto" w:fill="00FF00"/>
            <w:vAlign w:val="center"/>
          </w:tcPr>
          <w:p w:rsidR="003D1908" w:rsidRPr="00947D5C" w:rsidRDefault="00A46B31" w:rsidP="003A53B2">
            <w:pPr>
              <w:tabs>
                <w:tab w:val="clear" w:pos="482"/>
                <w:tab w:val="left" w:pos="385"/>
              </w:tabs>
              <w:spacing w:before="0" w:after="0"/>
              <w:jc w:val="center"/>
              <w:rPr>
                <w:b/>
                <w:sz w:val="16"/>
                <w:szCs w:val="16"/>
              </w:rPr>
            </w:pPr>
            <w:proofErr w:type="spellStart"/>
            <w:r w:rsidRPr="00947D5C">
              <w:rPr>
                <w:b/>
                <w:sz w:val="16"/>
                <w:szCs w:val="16"/>
              </w:rPr>
              <w:t>wb</w:t>
            </w:r>
            <w:proofErr w:type="spellEnd"/>
          </w:p>
        </w:tc>
        <w:tc>
          <w:tcPr>
            <w:tcW w:w="0" w:type="auto"/>
            <w:gridSpan w:val="3"/>
            <w:shd w:val="clear" w:color="auto" w:fill="FFFF99"/>
            <w:vAlign w:val="center"/>
          </w:tcPr>
          <w:p w:rsidR="003D1908" w:rsidRPr="00947D5C" w:rsidRDefault="00A46B31" w:rsidP="003A53B2">
            <w:pPr>
              <w:tabs>
                <w:tab w:val="clear" w:pos="482"/>
                <w:tab w:val="left" w:pos="385"/>
              </w:tabs>
              <w:spacing w:before="0" w:after="0"/>
              <w:jc w:val="center"/>
              <w:rPr>
                <w:b/>
                <w:sz w:val="16"/>
                <w:szCs w:val="16"/>
              </w:rPr>
            </w:pPr>
            <w:r w:rsidRPr="00947D5C">
              <w:rPr>
                <w:b/>
                <w:sz w:val="16"/>
                <w:szCs w:val="16"/>
              </w:rPr>
              <w:t>w</w:t>
            </w:r>
          </w:p>
        </w:tc>
        <w:tc>
          <w:tcPr>
            <w:tcW w:w="0" w:type="auto"/>
            <w:shd w:val="clear" w:color="auto" w:fill="00FF00"/>
            <w:vAlign w:val="center"/>
          </w:tcPr>
          <w:p w:rsidR="003D1908" w:rsidRPr="00947D5C" w:rsidRDefault="00A46B31" w:rsidP="003A53B2">
            <w:pPr>
              <w:tabs>
                <w:tab w:val="clear" w:pos="482"/>
                <w:tab w:val="left" w:pos="385"/>
              </w:tabs>
              <w:spacing w:before="0" w:after="0"/>
              <w:jc w:val="center"/>
              <w:rPr>
                <w:b/>
                <w:sz w:val="16"/>
                <w:szCs w:val="16"/>
              </w:rPr>
            </w:pPr>
            <w:proofErr w:type="spellStart"/>
            <w:r w:rsidRPr="00947D5C">
              <w:rPr>
                <w:b/>
                <w:sz w:val="16"/>
                <w:szCs w:val="16"/>
              </w:rPr>
              <w:t>wb</w:t>
            </w:r>
            <w:proofErr w:type="spellEnd"/>
          </w:p>
        </w:tc>
        <w:tc>
          <w:tcPr>
            <w:tcW w:w="0" w:type="auto"/>
            <w:shd w:val="clear" w:color="auto" w:fill="FFFF99"/>
            <w:vAlign w:val="center"/>
          </w:tcPr>
          <w:p w:rsidR="003D1908" w:rsidRPr="00947D5C" w:rsidRDefault="00A46B31" w:rsidP="003A53B2">
            <w:pPr>
              <w:tabs>
                <w:tab w:val="clear" w:pos="482"/>
                <w:tab w:val="left" w:pos="385"/>
              </w:tabs>
              <w:spacing w:before="0" w:after="0"/>
              <w:jc w:val="center"/>
              <w:rPr>
                <w:b/>
                <w:sz w:val="16"/>
                <w:szCs w:val="16"/>
              </w:rPr>
            </w:pPr>
            <w:r w:rsidRPr="00947D5C">
              <w:rPr>
                <w:b/>
                <w:sz w:val="16"/>
                <w:szCs w:val="16"/>
              </w:rPr>
              <w:t>w</w:t>
            </w:r>
          </w:p>
        </w:tc>
        <w:tc>
          <w:tcPr>
            <w:tcW w:w="0" w:type="auto"/>
            <w:shd w:val="clear" w:color="auto" w:fill="00FF00"/>
            <w:vAlign w:val="center"/>
          </w:tcPr>
          <w:p w:rsidR="003D1908" w:rsidRPr="00947D5C" w:rsidRDefault="00A46B31" w:rsidP="003A53B2">
            <w:pPr>
              <w:tabs>
                <w:tab w:val="clear" w:pos="482"/>
                <w:tab w:val="left" w:pos="385"/>
              </w:tabs>
              <w:spacing w:before="0" w:after="0"/>
              <w:jc w:val="center"/>
              <w:rPr>
                <w:b/>
                <w:sz w:val="16"/>
                <w:szCs w:val="16"/>
              </w:rPr>
            </w:pPr>
            <w:proofErr w:type="spellStart"/>
            <w:r w:rsidRPr="00947D5C">
              <w:rPr>
                <w:b/>
                <w:sz w:val="16"/>
                <w:szCs w:val="16"/>
              </w:rPr>
              <w:t>wb</w:t>
            </w:r>
            <w:proofErr w:type="spellEnd"/>
          </w:p>
        </w:tc>
        <w:tc>
          <w:tcPr>
            <w:tcW w:w="0" w:type="auto"/>
            <w:shd w:val="clear" w:color="auto" w:fill="FFFF99"/>
            <w:vAlign w:val="center"/>
          </w:tcPr>
          <w:p w:rsidR="003D1908" w:rsidRPr="00947D5C" w:rsidRDefault="00A46B31" w:rsidP="003A53B2">
            <w:pPr>
              <w:tabs>
                <w:tab w:val="clear" w:pos="482"/>
                <w:tab w:val="left" w:pos="385"/>
              </w:tabs>
              <w:spacing w:before="0" w:after="0"/>
              <w:jc w:val="center"/>
              <w:rPr>
                <w:b/>
                <w:sz w:val="16"/>
                <w:szCs w:val="16"/>
              </w:rPr>
            </w:pPr>
            <w:r w:rsidRPr="00947D5C">
              <w:rPr>
                <w:b/>
                <w:sz w:val="16"/>
                <w:szCs w:val="16"/>
              </w:rPr>
              <w:t>w</w:t>
            </w:r>
          </w:p>
        </w:tc>
        <w:tc>
          <w:tcPr>
            <w:tcW w:w="0" w:type="auto"/>
            <w:shd w:val="clear" w:color="auto" w:fill="00FF00"/>
            <w:vAlign w:val="center"/>
          </w:tcPr>
          <w:p w:rsidR="003D1908" w:rsidRPr="00947D5C" w:rsidRDefault="00A46B31" w:rsidP="003A53B2">
            <w:pPr>
              <w:tabs>
                <w:tab w:val="clear" w:pos="482"/>
                <w:tab w:val="left" w:pos="385"/>
              </w:tabs>
              <w:spacing w:before="0" w:after="0"/>
              <w:jc w:val="center"/>
              <w:rPr>
                <w:b/>
                <w:sz w:val="16"/>
                <w:szCs w:val="16"/>
              </w:rPr>
            </w:pPr>
            <w:proofErr w:type="spellStart"/>
            <w:r w:rsidRPr="00947D5C">
              <w:rPr>
                <w:b/>
                <w:sz w:val="16"/>
                <w:szCs w:val="16"/>
              </w:rPr>
              <w:t>wb</w:t>
            </w:r>
            <w:proofErr w:type="spellEnd"/>
          </w:p>
        </w:tc>
        <w:tc>
          <w:tcPr>
            <w:tcW w:w="0" w:type="auto"/>
            <w:shd w:val="clear" w:color="auto" w:fill="FFFF99"/>
            <w:vAlign w:val="center"/>
          </w:tcPr>
          <w:p w:rsidR="003D1908" w:rsidRPr="00947D5C" w:rsidRDefault="00A46B31" w:rsidP="003A53B2">
            <w:pPr>
              <w:tabs>
                <w:tab w:val="clear" w:pos="482"/>
                <w:tab w:val="left" w:pos="385"/>
              </w:tabs>
              <w:spacing w:before="0" w:after="0"/>
              <w:jc w:val="center"/>
              <w:rPr>
                <w:b/>
                <w:sz w:val="16"/>
                <w:szCs w:val="16"/>
              </w:rPr>
            </w:pPr>
            <w:r w:rsidRPr="00947D5C">
              <w:rPr>
                <w:b/>
                <w:sz w:val="16"/>
                <w:szCs w:val="16"/>
              </w:rPr>
              <w:t>w</w:t>
            </w:r>
          </w:p>
        </w:tc>
        <w:tc>
          <w:tcPr>
            <w:tcW w:w="0" w:type="auto"/>
            <w:shd w:val="clear" w:color="auto" w:fill="00FF00"/>
            <w:vAlign w:val="center"/>
          </w:tcPr>
          <w:p w:rsidR="003D1908" w:rsidRPr="00947D5C" w:rsidRDefault="00A46B31" w:rsidP="003A53B2">
            <w:pPr>
              <w:tabs>
                <w:tab w:val="clear" w:pos="482"/>
                <w:tab w:val="left" w:pos="385"/>
              </w:tabs>
              <w:spacing w:before="0" w:after="0"/>
              <w:jc w:val="center"/>
              <w:rPr>
                <w:b/>
                <w:sz w:val="16"/>
                <w:szCs w:val="16"/>
              </w:rPr>
            </w:pPr>
            <w:proofErr w:type="spellStart"/>
            <w:r w:rsidRPr="00947D5C">
              <w:rPr>
                <w:b/>
                <w:sz w:val="16"/>
                <w:szCs w:val="16"/>
              </w:rPr>
              <w:t>wb</w:t>
            </w:r>
            <w:proofErr w:type="spellEnd"/>
          </w:p>
        </w:tc>
        <w:tc>
          <w:tcPr>
            <w:tcW w:w="0" w:type="auto"/>
            <w:shd w:val="clear" w:color="auto" w:fill="FFFF99"/>
            <w:vAlign w:val="center"/>
          </w:tcPr>
          <w:p w:rsidR="003D1908" w:rsidRPr="00947D5C" w:rsidRDefault="00A46B31" w:rsidP="003A53B2">
            <w:pPr>
              <w:tabs>
                <w:tab w:val="clear" w:pos="482"/>
                <w:tab w:val="left" w:pos="385"/>
              </w:tabs>
              <w:spacing w:before="0" w:after="0"/>
              <w:jc w:val="center"/>
              <w:rPr>
                <w:b/>
                <w:sz w:val="16"/>
                <w:szCs w:val="16"/>
              </w:rPr>
            </w:pPr>
            <w:r w:rsidRPr="00947D5C">
              <w:rPr>
                <w:b/>
                <w:sz w:val="16"/>
                <w:szCs w:val="16"/>
              </w:rPr>
              <w:t>w</w:t>
            </w:r>
          </w:p>
        </w:tc>
        <w:tc>
          <w:tcPr>
            <w:tcW w:w="0" w:type="auto"/>
            <w:shd w:val="clear" w:color="auto" w:fill="00FF00"/>
            <w:vAlign w:val="center"/>
          </w:tcPr>
          <w:p w:rsidR="003D1908" w:rsidRPr="00947D5C" w:rsidRDefault="00A46B31" w:rsidP="003A53B2">
            <w:pPr>
              <w:tabs>
                <w:tab w:val="clear" w:pos="482"/>
                <w:tab w:val="left" w:pos="385"/>
              </w:tabs>
              <w:spacing w:before="0" w:after="0"/>
              <w:jc w:val="center"/>
              <w:rPr>
                <w:b/>
                <w:sz w:val="16"/>
                <w:szCs w:val="16"/>
              </w:rPr>
            </w:pPr>
            <w:proofErr w:type="spellStart"/>
            <w:r w:rsidRPr="00947D5C">
              <w:rPr>
                <w:b/>
                <w:sz w:val="16"/>
                <w:szCs w:val="16"/>
              </w:rPr>
              <w:t>wb</w:t>
            </w:r>
            <w:proofErr w:type="spellEnd"/>
          </w:p>
        </w:tc>
        <w:tc>
          <w:tcPr>
            <w:tcW w:w="739" w:type="dxa"/>
            <w:shd w:val="clear" w:color="auto" w:fill="FFFF99"/>
            <w:vAlign w:val="center"/>
          </w:tcPr>
          <w:p w:rsidR="003D1908" w:rsidRPr="00947D5C" w:rsidRDefault="00A46B31" w:rsidP="003A53B2">
            <w:pPr>
              <w:tabs>
                <w:tab w:val="clear" w:pos="482"/>
                <w:tab w:val="left" w:pos="385"/>
              </w:tabs>
              <w:spacing w:before="0" w:after="0"/>
              <w:jc w:val="center"/>
              <w:rPr>
                <w:b/>
                <w:sz w:val="16"/>
                <w:szCs w:val="16"/>
              </w:rPr>
            </w:pPr>
            <w:r w:rsidRPr="00947D5C">
              <w:rPr>
                <w:b/>
                <w:sz w:val="16"/>
                <w:szCs w:val="16"/>
              </w:rPr>
              <w:t>w</w:t>
            </w:r>
          </w:p>
        </w:tc>
      </w:tr>
      <w:tr w:rsidR="003A53B2" w:rsidTr="00B54468">
        <w:tblPrEx>
          <w:tblLook w:val="01E0" w:firstRow="1" w:lastRow="1" w:firstColumn="1" w:lastColumn="1" w:noHBand="0" w:noVBand="0"/>
        </w:tblPrEx>
        <w:trPr>
          <w:cantSplit/>
        </w:trPr>
        <w:tc>
          <w:tcPr>
            <w:tcW w:w="0" w:type="auto"/>
            <w:gridSpan w:val="3"/>
          </w:tcPr>
          <w:p w:rsidR="003D1908" w:rsidRDefault="00A46B31">
            <w:pPr>
              <w:tabs>
                <w:tab w:val="clear" w:pos="482"/>
                <w:tab w:val="left" w:pos="385"/>
              </w:tabs>
              <w:spacing w:before="0" w:after="0"/>
              <w:jc w:val="center"/>
              <w:rPr>
                <w:sz w:val="16"/>
                <w:szCs w:val="16"/>
              </w:rPr>
            </w:pPr>
            <w:proofErr w:type="spellStart"/>
            <w:r>
              <w:rPr>
                <w:sz w:val="16"/>
                <w:szCs w:val="16"/>
              </w:rPr>
              <w:t>hɜns.xen</w:t>
            </w:r>
            <w:proofErr w:type="spellEnd"/>
          </w:p>
        </w:tc>
        <w:tc>
          <w:tcPr>
            <w:tcW w:w="0" w:type="auto"/>
            <w:tcBorders>
              <w:bottom w:val="single" w:sz="4" w:space="0" w:color="auto"/>
            </w:tcBorders>
          </w:tcPr>
          <w:p w:rsidR="003D1908" w:rsidRDefault="003D1908">
            <w:pPr>
              <w:tabs>
                <w:tab w:val="clear" w:pos="482"/>
                <w:tab w:val="left" w:pos="385"/>
              </w:tabs>
              <w:spacing w:before="0" w:after="0"/>
              <w:jc w:val="center"/>
              <w:rPr>
                <w:sz w:val="16"/>
                <w:szCs w:val="16"/>
              </w:rPr>
            </w:pPr>
          </w:p>
        </w:tc>
        <w:tc>
          <w:tcPr>
            <w:tcW w:w="0" w:type="auto"/>
            <w:tcBorders>
              <w:bottom w:val="single" w:sz="4" w:space="0" w:color="auto"/>
            </w:tcBorders>
          </w:tcPr>
          <w:p w:rsidR="003D1908" w:rsidRDefault="00A46B31">
            <w:pPr>
              <w:tabs>
                <w:tab w:val="clear" w:pos="482"/>
                <w:tab w:val="left" w:pos="385"/>
              </w:tabs>
              <w:spacing w:before="0" w:after="0"/>
              <w:jc w:val="center"/>
              <w:rPr>
                <w:sz w:val="16"/>
                <w:szCs w:val="16"/>
              </w:rPr>
            </w:pPr>
            <w:proofErr w:type="spellStart"/>
            <w:r>
              <w:rPr>
                <w:sz w:val="16"/>
                <w:szCs w:val="16"/>
              </w:rPr>
              <w:t>klain</w:t>
            </w:r>
            <w:proofErr w:type="spellEnd"/>
          </w:p>
        </w:tc>
        <w:tc>
          <w:tcPr>
            <w:tcW w:w="421" w:type="dxa"/>
            <w:tcBorders>
              <w:bottom w:val="single" w:sz="4" w:space="0" w:color="auto"/>
            </w:tcBorders>
          </w:tcPr>
          <w:p w:rsidR="003D1908" w:rsidRDefault="003D1908">
            <w:pPr>
              <w:tabs>
                <w:tab w:val="clear" w:pos="482"/>
                <w:tab w:val="left" w:pos="385"/>
              </w:tabs>
              <w:spacing w:before="0" w:after="0"/>
              <w:jc w:val="center"/>
              <w:rPr>
                <w:sz w:val="16"/>
                <w:szCs w:val="16"/>
              </w:rPr>
            </w:pPr>
          </w:p>
        </w:tc>
        <w:tc>
          <w:tcPr>
            <w:tcW w:w="0" w:type="auto"/>
            <w:tcBorders>
              <w:bottom w:val="single" w:sz="4" w:space="0" w:color="auto"/>
            </w:tcBorders>
          </w:tcPr>
          <w:p w:rsidR="003D1908" w:rsidRDefault="00A46B31">
            <w:pPr>
              <w:tabs>
                <w:tab w:val="clear" w:pos="482"/>
                <w:tab w:val="left" w:pos="385"/>
              </w:tabs>
              <w:spacing w:before="0" w:after="0"/>
              <w:jc w:val="center"/>
              <w:rPr>
                <w:sz w:val="16"/>
                <w:szCs w:val="16"/>
              </w:rPr>
            </w:pPr>
            <w:proofErr w:type="spellStart"/>
            <w:r>
              <w:rPr>
                <w:sz w:val="16"/>
                <w:szCs w:val="16"/>
              </w:rPr>
              <w:t>giŋ</w:t>
            </w:r>
            <w:proofErr w:type="spellEnd"/>
          </w:p>
        </w:tc>
        <w:tc>
          <w:tcPr>
            <w:tcW w:w="0" w:type="auto"/>
            <w:tcBorders>
              <w:bottom w:val="single" w:sz="4" w:space="0" w:color="auto"/>
            </w:tcBorders>
          </w:tcPr>
          <w:p w:rsidR="003D1908" w:rsidRDefault="003D1908">
            <w:pPr>
              <w:tabs>
                <w:tab w:val="clear" w:pos="482"/>
                <w:tab w:val="left" w:pos="385"/>
              </w:tabs>
              <w:spacing w:before="0" w:after="0"/>
              <w:jc w:val="center"/>
              <w:rPr>
                <w:sz w:val="16"/>
                <w:szCs w:val="16"/>
              </w:rPr>
            </w:pPr>
          </w:p>
        </w:tc>
        <w:tc>
          <w:tcPr>
            <w:tcW w:w="0" w:type="auto"/>
            <w:gridSpan w:val="3"/>
          </w:tcPr>
          <w:p w:rsidR="003D1908" w:rsidRDefault="00A46B31">
            <w:pPr>
              <w:tabs>
                <w:tab w:val="clear" w:pos="482"/>
                <w:tab w:val="left" w:pos="385"/>
              </w:tabs>
              <w:spacing w:before="0" w:after="0"/>
              <w:jc w:val="center"/>
              <w:rPr>
                <w:sz w:val="16"/>
                <w:szCs w:val="16"/>
              </w:rPr>
            </w:pPr>
            <w:proofErr w:type="spellStart"/>
            <w:r>
              <w:rPr>
                <w:sz w:val="16"/>
                <w:szCs w:val="16"/>
              </w:rPr>
              <w:t>a.lain</w:t>
            </w:r>
            <w:proofErr w:type="spellEnd"/>
          </w:p>
        </w:tc>
        <w:tc>
          <w:tcPr>
            <w:tcW w:w="0" w:type="auto"/>
          </w:tcPr>
          <w:p w:rsidR="003D1908" w:rsidRDefault="003D1908">
            <w:pPr>
              <w:tabs>
                <w:tab w:val="clear" w:pos="482"/>
                <w:tab w:val="left" w:pos="385"/>
              </w:tabs>
              <w:spacing w:before="0" w:after="0"/>
              <w:jc w:val="center"/>
              <w:rPr>
                <w:sz w:val="16"/>
                <w:szCs w:val="16"/>
              </w:rPr>
            </w:pPr>
          </w:p>
        </w:tc>
        <w:tc>
          <w:tcPr>
            <w:tcW w:w="0" w:type="auto"/>
          </w:tcPr>
          <w:p w:rsidR="003D1908" w:rsidRDefault="00A46B31">
            <w:pPr>
              <w:tabs>
                <w:tab w:val="clear" w:pos="482"/>
                <w:tab w:val="left" w:pos="385"/>
              </w:tabs>
              <w:spacing w:before="0" w:after="0"/>
              <w:jc w:val="center"/>
              <w:rPr>
                <w:sz w:val="16"/>
                <w:szCs w:val="16"/>
              </w:rPr>
            </w:pPr>
            <w:proofErr w:type="spellStart"/>
            <w:r>
              <w:rPr>
                <w:sz w:val="16"/>
                <w:szCs w:val="16"/>
              </w:rPr>
              <w:t>ɪn</w:t>
            </w:r>
            <w:proofErr w:type="spellEnd"/>
          </w:p>
        </w:tc>
        <w:tc>
          <w:tcPr>
            <w:tcW w:w="0" w:type="auto"/>
          </w:tcPr>
          <w:p w:rsidR="003D1908" w:rsidRDefault="003D1908">
            <w:pPr>
              <w:tabs>
                <w:tab w:val="clear" w:pos="482"/>
                <w:tab w:val="left" w:pos="385"/>
              </w:tabs>
              <w:spacing w:before="0" w:after="0"/>
              <w:jc w:val="center"/>
              <w:rPr>
                <w:sz w:val="16"/>
                <w:szCs w:val="16"/>
              </w:rPr>
            </w:pPr>
          </w:p>
        </w:tc>
        <w:tc>
          <w:tcPr>
            <w:tcW w:w="0" w:type="auto"/>
          </w:tcPr>
          <w:p w:rsidR="003D1908" w:rsidRDefault="00A46B31">
            <w:pPr>
              <w:tabs>
                <w:tab w:val="clear" w:pos="482"/>
                <w:tab w:val="left" w:pos="385"/>
              </w:tabs>
              <w:spacing w:before="0" w:after="0"/>
              <w:jc w:val="center"/>
              <w:rPr>
                <w:sz w:val="16"/>
                <w:szCs w:val="16"/>
              </w:rPr>
            </w:pPr>
            <w:r>
              <w:rPr>
                <w:sz w:val="16"/>
                <w:szCs w:val="16"/>
              </w:rPr>
              <w:t>di:</w:t>
            </w:r>
          </w:p>
        </w:tc>
        <w:tc>
          <w:tcPr>
            <w:tcW w:w="0" w:type="auto"/>
          </w:tcPr>
          <w:p w:rsidR="003D1908" w:rsidRDefault="003D1908">
            <w:pPr>
              <w:tabs>
                <w:tab w:val="clear" w:pos="482"/>
                <w:tab w:val="left" w:pos="385"/>
              </w:tabs>
              <w:spacing w:before="0" w:after="0"/>
              <w:jc w:val="center"/>
              <w:rPr>
                <w:sz w:val="16"/>
                <w:szCs w:val="16"/>
              </w:rPr>
            </w:pPr>
          </w:p>
        </w:tc>
        <w:tc>
          <w:tcPr>
            <w:tcW w:w="0" w:type="auto"/>
          </w:tcPr>
          <w:p w:rsidR="003D1908" w:rsidRDefault="00A46B31">
            <w:pPr>
              <w:tabs>
                <w:tab w:val="clear" w:pos="482"/>
                <w:tab w:val="left" w:pos="385"/>
              </w:tabs>
              <w:spacing w:before="0" w:after="0"/>
              <w:jc w:val="center"/>
              <w:rPr>
                <w:sz w:val="16"/>
                <w:szCs w:val="16"/>
              </w:rPr>
            </w:pPr>
            <w:proofErr w:type="spellStart"/>
            <w:r>
              <w:rPr>
                <w:sz w:val="16"/>
                <w:szCs w:val="16"/>
              </w:rPr>
              <w:t>wai.tə</w:t>
            </w:r>
            <w:proofErr w:type="spellEnd"/>
          </w:p>
        </w:tc>
        <w:tc>
          <w:tcPr>
            <w:tcW w:w="0" w:type="auto"/>
          </w:tcPr>
          <w:p w:rsidR="003D1908" w:rsidRDefault="003D1908">
            <w:pPr>
              <w:tabs>
                <w:tab w:val="clear" w:pos="482"/>
                <w:tab w:val="left" w:pos="385"/>
              </w:tabs>
              <w:spacing w:before="0" w:after="0"/>
              <w:jc w:val="center"/>
              <w:rPr>
                <w:sz w:val="16"/>
                <w:szCs w:val="16"/>
              </w:rPr>
            </w:pPr>
          </w:p>
        </w:tc>
        <w:tc>
          <w:tcPr>
            <w:tcW w:w="0" w:type="auto"/>
          </w:tcPr>
          <w:p w:rsidR="003D1908" w:rsidRDefault="00A46B31">
            <w:pPr>
              <w:tabs>
                <w:tab w:val="clear" w:pos="482"/>
                <w:tab w:val="left" w:pos="385"/>
              </w:tabs>
              <w:spacing w:before="0" w:after="0"/>
              <w:jc w:val="center"/>
              <w:rPr>
                <w:sz w:val="16"/>
                <w:szCs w:val="16"/>
              </w:rPr>
            </w:pPr>
            <w:proofErr w:type="spellStart"/>
            <w:r>
              <w:rPr>
                <w:sz w:val="16"/>
                <w:szCs w:val="16"/>
              </w:rPr>
              <w:t>wɜlt</w:t>
            </w:r>
            <w:proofErr w:type="spellEnd"/>
          </w:p>
        </w:tc>
        <w:tc>
          <w:tcPr>
            <w:tcW w:w="0" w:type="auto"/>
          </w:tcPr>
          <w:p w:rsidR="003D1908" w:rsidRDefault="003D1908">
            <w:pPr>
              <w:tabs>
                <w:tab w:val="clear" w:pos="482"/>
                <w:tab w:val="left" w:pos="385"/>
              </w:tabs>
              <w:spacing w:before="0" w:after="0"/>
              <w:jc w:val="center"/>
              <w:rPr>
                <w:sz w:val="16"/>
                <w:szCs w:val="16"/>
              </w:rPr>
            </w:pPr>
          </w:p>
        </w:tc>
        <w:tc>
          <w:tcPr>
            <w:tcW w:w="739" w:type="dxa"/>
          </w:tcPr>
          <w:p w:rsidR="003D1908" w:rsidRDefault="00A46B31">
            <w:pPr>
              <w:tabs>
                <w:tab w:val="clear" w:pos="482"/>
                <w:tab w:val="left" w:pos="385"/>
              </w:tabs>
              <w:spacing w:before="0" w:after="0"/>
              <w:jc w:val="center"/>
              <w:rPr>
                <w:sz w:val="16"/>
                <w:szCs w:val="16"/>
              </w:rPr>
            </w:pPr>
            <w:proofErr w:type="spellStart"/>
            <w:r>
              <w:rPr>
                <w:sz w:val="16"/>
                <w:szCs w:val="16"/>
              </w:rPr>
              <w:t>hi.nain</w:t>
            </w:r>
            <w:proofErr w:type="spellEnd"/>
          </w:p>
        </w:tc>
      </w:tr>
      <w:tr w:rsidR="003A53B2" w:rsidTr="00B54468">
        <w:tblPrEx>
          <w:tblLook w:val="01E0" w:firstRow="1" w:lastRow="1" w:firstColumn="1" w:lastColumn="1" w:noHBand="0" w:noVBand="0"/>
        </w:tblPrEx>
        <w:trPr>
          <w:cantSplit/>
        </w:trPr>
        <w:tc>
          <w:tcPr>
            <w:tcW w:w="0" w:type="auto"/>
            <w:shd w:val="clear" w:color="auto" w:fill="00FFFF"/>
          </w:tcPr>
          <w:p w:rsidR="003D1908" w:rsidRPr="00947D5C" w:rsidRDefault="00A46B31" w:rsidP="00947D5C">
            <w:pPr>
              <w:tabs>
                <w:tab w:val="clear" w:pos="482"/>
                <w:tab w:val="left" w:pos="385"/>
              </w:tabs>
              <w:spacing w:before="0" w:after="0"/>
              <w:rPr>
                <w:b/>
                <w:sz w:val="14"/>
                <w:szCs w:val="14"/>
              </w:rPr>
            </w:pPr>
            <w:proofErr w:type="spellStart"/>
            <w:r w:rsidRPr="00947D5C">
              <w:rPr>
                <w:b/>
                <w:sz w:val="14"/>
                <w:szCs w:val="14"/>
              </w:rPr>
              <w:t>sl</w:t>
            </w:r>
            <w:proofErr w:type="spellEnd"/>
            <w:r w:rsidRPr="00947D5C">
              <w:rPr>
                <w:b/>
                <w:sz w:val="14"/>
                <w:szCs w:val="14"/>
              </w:rPr>
              <w:t xml:space="preserve"> </w:t>
            </w:r>
          </w:p>
        </w:tc>
        <w:tc>
          <w:tcPr>
            <w:tcW w:w="0" w:type="auto"/>
            <w:shd w:val="clear" w:color="auto" w:fill="99CC00"/>
          </w:tcPr>
          <w:p w:rsidR="003D1908" w:rsidRPr="00947D5C" w:rsidRDefault="003A53B2" w:rsidP="003A53B2">
            <w:pPr>
              <w:tabs>
                <w:tab w:val="clear" w:pos="482"/>
                <w:tab w:val="left" w:pos="385"/>
              </w:tabs>
              <w:spacing w:before="0" w:after="0"/>
              <w:jc w:val="left"/>
              <w:rPr>
                <w:b/>
                <w:sz w:val="14"/>
                <w:szCs w:val="14"/>
              </w:rPr>
            </w:pPr>
            <w:proofErr w:type="spellStart"/>
            <w:r w:rsidRPr="00947D5C">
              <w:rPr>
                <w:b/>
                <w:sz w:val="14"/>
                <w:szCs w:val="14"/>
              </w:rPr>
              <w:t>sl</w:t>
            </w:r>
            <w:proofErr w:type="spellEnd"/>
          </w:p>
        </w:tc>
        <w:tc>
          <w:tcPr>
            <w:tcW w:w="0" w:type="auto"/>
            <w:tcBorders>
              <w:right w:val="single" w:sz="4" w:space="0" w:color="auto"/>
            </w:tcBorders>
          </w:tcPr>
          <w:p w:rsidR="003D1908" w:rsidRPr="00947D5C" w:rsidRDefault="00A46B31" w:rsidP="00947D5C">
            <w:pPr>
              <w:tabs>
                <w:tab w:val="clear" w:pos="482"/>
                <w:tab w:val="left" w:pos="385"/>
              </w:tabs>
              <w:spacing w:before="0" w:after="0"/>
              <w:rPr>
                <w:b/>
                <w:sz w:val="14"/>
                <w:szCs w:val="14"/>
              </w:rPr>
            </w:pPr>
            <w:proofErr w:type="spellStart"/>
            <w:r w:rsidRPr="00947D5C">
              <w:rPr>
                <w:b/>
                <w:sz w:val="14"/>
                <w:szCs w:val="14"/>
              </w:rPr>
              <w:t>sl</w:t>
            </w:r>
            <w:proofErr w:type="spellEnd"/>
          </w:p>
        </w:tc>
        <w:tc>
          <w:tcPr>
            <w:tcW w:w="0" w:type="auto"/>
            <w:tcBorders>
              <w:top w:val="single" w:sz="4" w:space="0" w:color="auto"/>
              <w:left w:val="single" w:sz="4" w:space="0" w:color="auto"/>
              <w:bottom w:val="nil"/>
              <w:right w:val="single" w:sz="4" w:space="0" w:color="auto"/>
            </w:tcBorders>
          </w:tcPr>
          <w:p w:rsidR="003D1908" w:rsidRPr="00947D5C" w:rsidRDefault="003D1908" w:rsidP="00947D5C">
            <w:pPr>
              <w:tabs>
                <w:tab w:val="clear" w:pos="482"/>
                <w:tab w:val="left" w:pos="385"/>
              </w:tabs>
              <w:spacing w:before="0" w:after="0"/>
              <w:rPr>
                <w:b/>
                <w:sz w:val="20"/>
              </w:rPr>
            </w:pPr>
          </w:p>
        </w:tc>
        <w:tc>
          <w:tcPr>
            <w:tcW w:w="0" w:type="auto"/>
            <w:tcBorders>
              <w:left w:val="single" w:sz="4" w:space="0" w:color="auto"/>
              <w:bottom w:val="single" w:sz="4" w:space="0" w:color="auto"/>
              <w:right w:val="single" w:sz="4" w:space="0" w:color="auto"/>
            </w:tcBorders>
            <w:shd w:val="clear" w:color="auto" w:fill="00FFFF"/>
          </w:tcPr>
          <w:p w:rsidR="003D1908" w:rsidRPr="00947D5C" w:rsidRDefault="00A46B31" w:rsidP="00947D5C">
            <w:pPr>
              <w:tabs>
                <w:tab w:val="clear" w:pos="482"/>
                <w:tab w:val="left" w:pos="385"/>
              </w:tabs>
              <w:spacing w:before="0" w:after="0"/>
              <w:rPr>
                <w:b/>
                <w:sz w:val="20"/>
              </w:rPr>
            </w:pPr>
            <w:proofErr w:type="spellStart"/>
            <w:r w:rsidRPr="00947D5C">
              <w:rPr>
                <w:b/>
                <w:sz w:val="20"/>
              </w:rPr>
              <w:t>sl</w:t>
            </w:r>
            <w:proofErr w:type="spellEnd"/>
          </w:p>
        </w:tc>
        <w:tc>
          <w:tcPr>
            <w:tcW w:w="421" w:type="dxa"/>
            <w:tcBorders>
              <w:top w:val="single" w:sz="4" w:space="0" w:color="auto"/>
              <w:left w:val="single" w:sz="4" w:space="0" w:color="auto"/>
              <w:bottom w:val="nil"/>
              <w:right w:val="single" w:sz="4" w:space="0" w:color="auto"/>
            </w:tcBorders>
          </w:tcPr>
          <w:p w:rsidR="003D1908" w:rsidRPr="00947D5C" w:rsidRDefault="003D1908" w:rsidP="00947D5C">
            <w:pPr>
              <w:tabs>
                <w:tab w:val="clear" w:pos="482"/>
                <w:tab w:val="left" w:pos="385"/>
              </w:tabs>
              <w:spacing w:before="0" w:after="0"/>
              <w:rPr>
                <w:b/>
                <w:sz w:val="20"/>
              </w:rPr>
            </w:pPr>
          </w:p>
        </w:tc>
        <w:tc>
          <w:tcPr>
            <w:tcW w:w="0" w:type="auto"/>
            <w:tcBorders>
              <w:left w:val="single" w:sz="4" w:space="0" w:color="auto"/>
              <w:bottom w:val="single" w:sz="4" w:space="0" w:color="auto"/>
              <w:right w:val="single" w:sz="4" w:space="0" w:color="auto"/>
            </w:tcBorders>
            <w:shd w:val="clear" w:color="auto" w:fill="00FFFF"/>
          </w:tcPr>
          <w:p w:rsidR="003D1908" w:rsidRPr="00947D5C" w:rsidRDefault="00A46B31" w:rsidP="00947D5C">
            <w:pPr>
              <w:tabs>
                <w:tab w:val="clear" w:pos="482"/>
                <w:tab w:val="left" w:pos="385"/>
              </w:tabs>
              <w:spacing w:before="0" w:after="0"/>
              <w:rPr>
                <w:b/>
                <w:sz w:val="20"/>
              </w:rPr>
            </w:pPr>
            <w:proofErr w:type="spellStart"/>
            <w:r w:rsidRPr="00947D5C">
              <w:rPr>
                <w:b/>
                <w:sz w:val="20"/>
              </w:rPr>
              <w:t>sl</w:t>
            </w:r>
            <w:proofErr w:type="spellEnd"/>
          </w:p>
        </w:tc>
        <w:tc>
          <w:tcPr>
            <w:tcW w:w="0" w:type="auto"/>
            <w:tcBorders>
              <w:top w:val="single" w:sz="4" w:space="0" w:color="auto"/>
              <w:left w:val="single" w:sz="4" w:space="0" w:color="auto"/>
              <w:bottom w:val="nil"/>
              <w:right w:val="single" w:sz="4" w:space="0" w:color="auto"/>
            </w:tcBorders>
          </w:tcPr>
          <w:p w:rsidR="003D1908" w:rsidRPr="00947D5C" w:rsidRDefault="003D1908" w:rsidP="00947D5C">
            <w:pPr>
              <w:tabs>
                <w:tab w:val="clear" w:pos="482"/>
                <w:tab w:val="left" w:pos="385"/>
              </w:tabs>
              <w:spacing w:before="0" w:after="0"/>
              <w:rPr>
                <w:b/>
                <w:sz w:val="20"/>
              </w:rPr>
            </w:pPr>
          </w:p>
        </w:tc>
        <w:tc>
          <w:tcPr>
            <w:tcW w:w="0" w:type="auto"/>
            <w:tcBorders>
              <w:left w:val="single" w:sz="4" w:space="0" w:color="auto"/>
              <w:bottom w:val="single" w:sz="4" w:space="0" w:color="auto"/>
            </w:tcBorders>
            <w:shd w:val="clear" w:color="auto" w:fill="00FFFF"/>
          </w:tcPr>
          <w:p w:rsidR="003D1908" w:rsidRPr="00947D5C" w:rsidRDefault="00A46B31" w:rsidP="00947D5C">
            <w:pPr>
              <w:tabs>
                <w:tab w:val="clear" w:pos="482"/>
                <w:tab w:val="left" w:pos="385"/>
              </w:tabs>
              <w:spacing w:before="0" w:after="0"/>
              <w:rPr>
                <w:b/>
                <w:sz w:val="20"/>
              </w:rPr>
            </w:pPr>
            <w:proofErr w:type="spellStart"/>
            <w:r w:rsidRPr="00947D5C">
              <w:rPr>
                <w:b/>
                <w:sz w:val="20"/>
              </w:rPr>
              <w:t>sl</w:t>
            </w:r>
            <w:proofErr w:type="spellEnd"/>
          </w:p>
        </w:tc>
        <w:tc>
          <w:tcPr>
            <w:tcW w:w="0" w:type="auto"/>
            <w:shd w:val="clear" w:color="auto" w:fill="99CC00"/>
          </w:tcPr>
          <w:p w:rsidR="003D1908" w:rsidRPr="00947D5C" w:rsidRDefault="00A46B31" w:rsidP="00947D5C">
            <w:pPr>
              <w:tabs>
                <w:tab w:val="clear" w:pos="482"/>
                <w:tab w:val="left" w:pos="385"/>
              </w:tabs>
              <w:spacing w:before="0" w:after="0"/>
              <w:rPr>
                <w:b/>
                <w:sz w:val="20"/>
              </w:rPr>
            </w:pPr>
            <w:proofErr w:type="spellStart"/>
            <w:r w:rsidRPr="00947D5C">
              <w:rPr>
                <w:b/>
                <w:sz w:val="20"/>
              </w:rPr>
              <w:t>sb</w:t>
            </w:r>
            <w:proofErr w:type="spellEnd"/>
          </w:p>
        </w:tc>
        <w:tc>
          <w:tcPr>
            <w:tcW w:w="0" w:type="auto"/>
            <w:shd w:val="clear" w:color="auto" w:fill="00FFFF"/>
          </w:tcPr>
          <w:p w:rsidR="003D1908" w:rsidRPr="00947D5C" w:rsidRDefault="00A46B31" w:rsidP="00947D5C">
            <w:pPr>
              <w:tabs>
                <w:tab w:val="clear" w:pos="482"/>
                <w:tab w:val="left" w:pos="385"/>
              </w:tabs>
              <w:spacing w:before="0" w:after="0"/>
              <w:rPr>
                <w:b/>
                <w:sz w:val="20"/>
              </w:rPr>
            </w:pPr>
            <w:proofErr w:type="spellStart"/>
            <w:r w:rsidRPr="00947D5C">
              <w:rPr>
                <w:b/>
                <w:sz w:val="20"/>
              </w:rPr>
              <w:t>sl</w:t>
            </w:r>
            <w:proofErr w:type="spellEnd"/>
          </w:p>
        </w:tc>
        <w:tc>
          <w:tcPr>
            <w:tcW w:w="4661" w:type="dxa"/>
            <w:gridSpan w:val="10"/>
            <w:vMerge w:val="restart"/>
          </w:tcPr>
          <w:p w:rsidR="003D1908" w:rsidRDefault="003D1908">
            <w:pPr>
              <w:tabs>
                <w:tab w:val="clear" w:pos="482"/>
                <w:tab w:val="left" w:pos="385"/>
              </w:tabs>
              <w:spacing w:before="0" w:after="0"/>
              <w:jc w:val="center"/>
              <w:rPr>
                <w:b/>
                <w:sz w:val="16"/>
                <w:szCs w:val="16"/>
              </w:rPr>
            </w:pPr>
          </w:p>
          <w:p w:rsidR="003D1908" w:rsidRDefault="00A46B31">
            <w:pPr>
              <w:tabs>
                <w:tab w:val="clear" w:pos="482"/>
                <w:tab w:val="left" w:pos="385"/>
              </w:tabs>
              <w:spacing w:before="0" w:after="0"/>
              <w:jc w:val="center"/>
              <w:rPr>
                <w:b/>
                <w:sz w:val="16"/>
                <w:szCs w:val="16"/>
              </w:rPr>
            </w:pPr>
            <w:r>
              <w:rPr>
                <w:b/>
                <w:sz w:val="16"/>
                <w:szCs w:val="16"/>
              </w:rPr>
              <w:t>...</w:t>
            </w:r>
          </w:p>
        </w:tc>
      </w:tr>
      <w:tr w:rsidR="003A53B2" w:rsidTr="00B54468">
        <w:tblPrEx>
          <w:tblLook w:val="01E0" w:firstRow="1" w:lastRow="1" w:firstColumn="1" w:lastColumn="1" w:noHBand="0" w:noVBand="0"/>
        </w:tblPrEx>
        <w:trPr>
          <w:cantSplit/>
        </w:trPr>
        <w:tc>
          <w:tcPr>
            <w:tcW w:w="0" w:type="auto"/>
          </w:tcPr>
          <w:p w:rsidR="003D1908" w:rsidRDefault="00A46B31">
            <w:pPr>
              <w:tabs>
                <w:tab w:val="clear" w:pos="482"/>
                <w:tab w:val="left" w:pos="385"/>
              </w:tabs>
              <w:spacing w:before="0" w:after="0"/>
              <w:jc w:val="center"/>
              <w:rPr>
                <w:b/>
                <w:sz w:val="16"/>
                <w:szCs w:val="16"/>
              </w:rPr>
            </w:pPr>
            <w:proofErr w:type="spellStart"/>
            <w:r>
              <w:rPr>
                <w:sz w:val="16"/>
                <w:szCs w:val="16"/>
              </w:rPr>
              <w:t>hɜns</w:t>
            </w:r>
            <w:proofErr w:type="spellEnd"/>
          </w:p>
        </w:tc>
        <w:tc>
          <w:tcPr>
            <w:tcW w:w="0" w:type="auto"/>
          </w:tcPr>
          <w:p w:rsidR="003D1908" w:rsidRDefault="00A46B31">
            <w:pPr>
              <w:tabs>
                <w:tab w:val="clear" w:pos="482"/>
                <w:tab w:val="left" w:pos="385"/>
              </w:tabs>
              <w:spacing w:before="0" w:after="0"/>
              <w:jc w:val="center"/>
              <w:rPr>
                <w:b/>
                <w:sz w:val="16"/>
                <w:szCs w:val="16"/>
              </w:rPr>
            </w:pPr>
            <w:r>
              <w:rPr>
                <w:sz w:val="16"/>
                <w:szCs w:val="16"/>
              </w:rPr>
              <w:t>.</w:t>
            </w:r>
          </w:p>
        </w:tc>
        <w:tc>
          <w:tcPr>
            <w:tcW w:w="0" w:type="auto"/>
            <w:tcBorders>
              <w:right w:val="single" w:sz="4" w:space="0" w:color="auto"/>
            </w:tcBorders>
          </w:tcPr>
          <w:p w:rsidR="003D1908" w:rsidRDefault="00A46B31">
            <w:pPr>
              <w:tabs>
                <w:tab w:val="clear" w:pos="482"/>
                <w:tab w:val="left" w:pos="385"/>
              </w:tabs>
              <w:spacing w:before="0" w:after="0"/>
              <w:jc w:val="center"/>
              <w:rPr>
                <w:b/>
                <w:sz w:val="16"/>
                <w:szCs w:val="16"/>
              </w:rPr>
            </w:pPr>
            <w:proofErr w:type="spellStart"/>
            <w:r>
              <w:rPr>
                <w:sz w:val="16"/>
                <w:szCs w:val="16"/>
              </w:rPr>
              <w:t>xen</w:t>
            </w:r>
            <w:proofErr w:type="spellEnd"/>
          </w:p>
        </w:tc>
        <w:tc>
          <w:tcPr>
            <w:tcW w:w="0" w:type="auto"/>
            <w:tcBorders>
              <w:top w:val="nil"/>
              <w:left w:val="single" w:sz="4" w:space="0" w:color="auto"/>
              <w:bottom w:val="nil"/>
              <w:right w:val="single" w:sz="4" w:space="0" w:color="auto"/>
            </w:tcBorders>
          </w:tcPr>
          <w:p w:rsidR="003D1908" w:rsidRDefault="003D1908">
            <w:pPr>
              <w:tabs>
                <w:tab w:val="clear" w:pos="482"/>
                <w:tab w:val="left" w:pos="385"/>
              </w:tabs>
              <w:spacing w:before="0" w:after="0"/>
              <w:jc w:val="center"/>
              <w:rPr>
                <w:b/>
                <w:sz w:val="16"/>
                <w:szCs w:val="16"/>
              </w:rPr>
            </w:pPr>
          </w:p>
        </w:tc>
        <w:tc>
          <w:tcPr>
            <w:tcW w:w="0" w:type="auto"/>
            <w:tcBorders>
              <w:left w:val="single" w:sz="4" w:space="0" w:color="auto"/>
              <w:right w:val="single" w:sz="4" w:space="0" w:color="auto"/>
            </w:tcBorders>
          </w:tcPr>
          <w:p w:rsidR="003D1908" w:rsidRDefault="00A46B31">
            <w:pPr>
              <w:tabs>
                <w:tab w:val="clear" w:pos="482"/>
                <w:tab w:val="left" w:pos="385"/>
              </w:tabs>
              <w:spacing w:before="0" w:after="0"/>
              <w:jc w:val="center"/>
              <w:rPr>
                <w:b/>
                <w:sz w:val="16"/>
                <w:szCs w:val="16"/>
              </w:rPr>
            </w:pPr>
            <w:proofErr w:type="spellStart"/>
            <w:r>
              <w:rPr>
                <w:sz w:val="16"/>
                <w:szCs w:val="16"/>
              </w:rPr>
              <w:t>klain</w:t>
            </w:r>
            <w:proofErr w:type="spellEnd"/>
          </w:p>
        </w:tc>
        <w:tc>
          <w:tcPr>
            <w:tcW w:w="421" w:type="dxa"/>
            <w:tcBorders>
              <w:top w:val="nil"/>
              <w:left w:val="single" w:sz="4" w:space="0" w:color="auto"/>
              <w:bottom w:val="nil"/>
              <w:right w:val="single" w:sz="4" w:space="0" w:color="auto"/>
            </w:tcBorders>
          </w:tcPr>
          <w:p w:rsidR="003D1908" w:rsidRDefault="003D1908">
            <w:pPr>
              <w:tabs>
                <w:tab w:val="clear" w:pos="482"/>
                <w:tab w:val="left" w:pos="385"/>
              </w:tabs>
              <w:spacing w:before="0" w:after="0"/>
              <w:jc w:val="center"/>
              <w:rPr>
                <w:b/>
                <w:sz w:val="16"/>
                <w:szCs w:val="16"/>
              </w:rPr>
            </w:pPr>
          </w:p>
        </w:tc>
        <w:tc>
          <w:tcPr>
            <w:tcW w:w="0" w:type="auto"/>
            <w:tcBorders>
              <w:left w:val="single" w:sz="4" w:space="0" w:color="auto"/>
              <w:right w:val="single" w:sz="4" w:space="0" w:color="auto"/>
            </w:tcBorders>
          </w:tcPr>
          <w:p w:rsidR="003D1908" w:rsidRDefault="00A46B31">
            <w:pPr>
              <w:tabs>
                <w:tab w:val="clear" w:pos="482"/>
                <w:tab w:val="left" w:pos="385"/>
              </w:tabs>
              <w:spacing w:before="0" w:after="0"/>
              <w:jc w:val="center"/>
              <w:rPr>
                <w:b/>
                <w:sz w:val="16"/>
                <w:szCs w:val="16"/>
              </w:rPr>
            </w:pPr>
            <w:proofErr w:type="spellStart"/>
            <w:r>
              <w:rPr>
                <w:sz w:val="16"/>
                <w:szCs w:val="16"/>
              </w:rPr>
              <w:t>giŋ</w:t>
            </w:r>
            <w:proofErr w:type="spellEnd"/>
          </w:p>
        </w:tc>
        <w:tc>
          <w:tcPr>
            <w:tcW w:w="0" w:type="auto"/>
            <w:tcBorders>
              <w:top w:val="nil"/>
              <w:left w:val="single" w:sz="4" w:space="0" w:color="auto"/>
              <w:bottom w:val="nil"/>
              <w:right w:val="single" w:sz="4" w:space="0" w:color="auto"/>
            </w:tcBorders>
          </w:tcPr>
          <w:p w:rsidR="003D1908" w:rsidRDefault="003D1908">
            <w:pPr>
              <w:tabs>
                <w:tab w:val="clear" w:pos="482"/>
                <w:tab w:val="left" w:pos="385"/>
              </w:tabs>
              <w:spacing w:before="0" w:after="0"/>
              <w:jc w:val="center"/>
              <w:rPr>
                <w:b/>
                <w:sz w:val="16"/>
                <w:szCs w:val="16"/>
              </w:rPr>
            </w:pPr>
          </w:p>
        </w:tc>
        <w:tc>
          <w:tcPr>
            <w:tcW w:w="0" w:type="auto"/>
            <w:tcBorders>
              <w:left w:val="single" w:sz="4" w:space="0" w:color="auto"/>
            </w:tcBorders>
          </w:tcPr>
          <w:p w:rsidR="003D1908" w:rsidRDefault="00A46B31">
            <w:pPr>
              <w:tabs>
                <w:tab w:val="clear" w:pos="482"/>
                <w:tab w:val="left" w:pos="385"/>
              </w:tabs>
              <w:spacing w:before="0" w:after="0"/>
              <w:jc w:val="center"/>
              <w:rPr>
                <w:b/>
                <w:sz w:val="16"/>
                <w:szCs w:val="16"/>
              </w:rPr>
            </w:pPr>
            <w:r>
              <w:rPr>
                <w:sz w:val="16"/>
                <w:szCs w:val="16"/>
              </w:rPr>
              <w:t>a</w:t>
            </w:r>
          </w:p>
        </w:tc>
        <w:tc>
          <w:tcPr>
            <w:tcW w:w="0" w:type="auto"/>
          </w:tcPr>
          <w:p w:rsidR="003D1908" w:rsidRDefault="00A46B31">
            <w:pPr>
              <w:tabs>
                <w:tab w:val="clear" w:pos="482"/>
                <w:tab w:val="left" w:pos="385"/>
              </w:tabs>
              <w:spacing w:before="0" w:after="0"/>
              <w:jc w:val="center"/>
              <w:rPr>
                <w:b/>
                <w:sz w:val="16"/>
                <w:szCs w:val="16"/>
              </w:rPr>
            </w:pPr>
            <w:r>
              <w:rPr>
                <w:b/>
                <w:sz w:val="16"/>
                <w:szCs w:val="16"/>
              </w:rPr>
              <w:t>.</w:t>
            </w:r>
          </w:p>
        </w:tc>
        <w:tc>
          <w:tcPr>
            <w:tcW w:w="0" w:type="auto"/>
          </w:tcPr>
          <w:p w:rsidR="003D1908" w:rsidRDefault="00A46B31">
            <w:pPr>
              <w:tabs>
                <w:tab w:val="clear" w:pos="482"/>
                <w:tab w:val="left" w:pos="385"/>
              </w:tabs>
              <w:spacing w:before="0" w:after="0"/>
              <w:jc w:val="center"/>
              <w:rPr>
                <w:b/>
                <w:sz w:val="16"/>
                <w:szCs w:val="16"/>
              </w:rPr>
            </w:pPr>
            <w:proofErr w:type="spellStart"/>
            <w:r>
              <w:rPr>
                <w:sz w:val="16"/>
                <w:szCs w:val="16"/>
              </w:rPr>
              <w:t>lain</w:t>
            </w:r>
            <w:proofErr w:type="spellEnd"/>
          </w:p>
        </w:tc>
        <w:tc>
          <w:tcPr>
            <w:tcW w:w="4661" w:type="dxa"/>
            <w:gridSpan w:val="10"/>
            <w:vMerge/>
          </w:tcPr>
          <w:p w:rsidR="003D1908" w:rsidRDefault="003D1908">
            <w:pPr>
              <w:tabs>
                <w:tab w:val="clear" w:pos="482"/>
                <w:tab w:val="left" w:pos="385"/>
              </w:tabs>
              <w:spacing w:before="0" w:after="0"/>
              <w:jc w:val="center"/>
              <w:rPr>
                <w:b/>
                <w:sz w:val="16"/>
                <w:szCs w:val="16"/>
              </w:rPr>
            </w:pPr>
          </w:p>
        </w:tc>
      </w:tr>
    </w:tbl>
    <w:p w:rsidR="003D1908" w:rsidRDefault="003D1908">
      <w:pPr>
        <w:widowControl/>
        <w:tabs>
          <w:tab w:val="clear" w:pos="482"/>
        </w:tabs>
        <w:spacing w:before="0" w:after="0"/>
        <w:jc w:val="left"/>
        <w:rPr>
          <w:sz w:val="16"/>
          <w:szCs w:val="16"/>
        </w:rPr>
      </w:pPr>
    </w:p>
    <w:p w:rsidR="003D1908" w:rsidRDefault="003D1908">
      <w:pPr>
        <w:rPr>
          <w:sz w:val="16"/>
          <w:szCs w:val="16"/>
        </w:rPr>
      </w:pPr>
    </w:p>
    <w:p w:rsidR="001F7772" w:rsidRDefault="001F7772">
      <w:pPr>
        <w:rPr>
          <w:sz w:val="16"/>
          <w:szCs w:val="16"/>
        </w:rPr>
      </w:pPr>
    </w:p>
    <w:tbl>
      <w:tblPr>
        <w:tblpPr w:leftFromText="141" w:rightFromText="141" w:vertAnchor="text" w:horzAnchor="margin" w:tblpX="108" w:tblpY="44"/>
        <w:tblW w:w="93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2799"/>
        <w:gridCol w:w="3198"/>
        <w:gridCol w:w="3325"/>
      </w:tblGrid>
      <w:tr w:rsidR="003A53B2" w:rsidTr="00B54468">
        <w:trPr>
          <w:trHeight w:val="232"/>
        </w:trPr>
        <w:tc>
          <w:tcPr>
            <w:tcW w:w="9322" w:type="dxa"/>
            <w:gridSpan w:val="3"/>
            <w:shd w:val="clear" w:color="auto" w:fill="D9D9D9"/>
          </w:tcPr>
          <w:p w:rsidR="003A53B2" w:rsidRDefault="003A53B2" w:rsidP="003A53B2">
            <w:pPr>
              <w:widowControl/>
              <w:tabs>
                <w:tab w:val="clear" w:pos="482"/>
              </w:tabs>
              <w:spacing w:before="0"/>
              <w:jc w:val="center"/>
              <w:rPr>
                <w:b/>
                <w:bCs/>
              </w:rPr>
            </w:pPr>
            <w:r>
              <w:rPr>
                <w:b/>
                <w:bCs/>
              </w:rPr>
              <w:lastRenderedPageBreak/>
              <w:br w:type="page"/>
            </w:r>
            <w:proofErr w:type="spellStart"/>
            <w:r>
              <w:rPr>
                <w:b/>
                <w:bCs/>
              </w:rPr>
              <w:t>Possible</w:t>
            </w:r>
            <w:proofErr w:type="spellEnd"/>
            <w:r>
              <w:rPr>
                <w:b/>
                <w:bCs/>
              </w:rPr>
              <w:t xml:space="preserve"> </w:t>
            </w:r>
            <w:proofErr w:type="spellStart"/>
            <w:r>
              <w:rPr>
                <w:b/>
                <w:bCs/>
              </w:rPr>
              <w:t>errors</w:t>
            </w:r>
            <w:proofErr w:type="spellEnd"/>
          </w:p>
        </w:tc>
      </w:tr>
      <w:tr w:rsidR="003A53B2" w:rsidTr="00B54468">
        <w:trPr>
          <w:trHeight w:val="248"/>
        </w:trPr>
        <w:tc>
          <w:tcPr>
            <w:tcW w:w="2799" w:type="dxa"/>
          </w:tcPr>
          <w:p w:rsidR="003A53B2" w:rsidRDefault="003A53B2" w:rsidP="003A53B2">
            <w:pPr>
              <w:widowControl/>
              <w:tabs>
                <w:tab w:val="clear" w:pos="482"/>
              </w:tabs>
              <w:spacing w:before="0"/>
              <w:jc w:val="left"/>
              <w:rPr>
                <w:b/>
                <w:bCs/>
              </w:rPr>
            </w:pPr>
            <w:proofErr w:type="spellStart"/>
            <w:r>
              <w:rPr>
                <w:b/>
                <w:bCs/>
              </w:rPr>
              <w:t>Cause</w:t>
            </w:r>
            <w:proofErr w:type="spellEnd"/>
          </w:p>
        </w:tc>
        <w:tc>
          <w:tcPr>
            <w:tcW w:w="3198" w:type="dxa"/>
          </w:tcPr>
          <w:p w:rsidR="003A53B2" w:rsidRDefault="003A53B2" w:rsidP="003A53B2">
            <w:pPr>
              <w:widowControl/>
              <w:tabs>
                <w:tab w:val="clear" w:pos="482"/>
              </w:tabs>
              <w:spacing w:before="0"/>
              <w:jc w:val="left"/>
              <w:rPr>
                <w:b/>
                <w:bCs/>
              </w:rPr>
            </w:pPr>
            <w:proofErr w:type="spellStart"/>
            <w:r>
              <w:rPr>
                <w:b/>
                <w:bCs/>
              </w:rPr>
              <w:t>Example</w:t>
            </w:r>
            <w:proofErr w:type="spellEnd"/>
          </w:p>
        </w:tc>
        <w:tc>
          <w:tcPr>
            <w:tcW w:w="3325" w:type="dxa"/>
          </w:tcPr>
          <w:p w:rsidR="003A53B2" w:rsidRDefault="003A53B2" w:rsidP="003A53B2">
            <w:pPr>
              <w:widowControl/>
              <w:tabs>
                <w:tab w:val="clear" w:pos="482"/>
              </w:tabs>
              <w:spacing w:before="0"/>
              <w:jc w:val="left"/>
              <w:rPr>
                <w:b/>
                <w:bCs/>
              </w:rPr>
            </w:pPr>
            <w:r>
              <w:rPr>
                <w:b/>
                <w:bCs/>
              </w:rPr>
              <w:t xml:space="preserve">Error </w:t>
            </w:r>
            <w:proofErr w:type="spellStart"/>
            <w:r>
              <w:rPr>
                <w:b/>
                <w:bCs/>
              </w:rPr>
              <w:t>message</w:t>
            </w:r>
            <w:proofErr w:type="spellEnd"/>
          </w:p>
        </w:tc>
      </w:tr>
      <w:tr w:rsidR="003A53B2" w:rsidRPr="00396662" w:rsidTr="00B54468">
        <w:trPr>
          <w:trHeight w:val="1105"/>
        </w:trPr>
        <w:tc>
          <w:tcPr>
            <w:tcW w:w="2799" w:type="dxa"/>
          </w:tcPr>
          <w:p w:rsidR="003A53B2" w:rsidRDefault="003A53B2" w:rsidP="003A53B2">
            <w:pPr>
              <w:pStyle w:val="Standard-BlockCharCharChar"/>
              <w:spacing w:before="0"/>
            </w:pPr>
            <w:r>
              <w:t>Two syllables or word boundaries come after one another.</w:t>
            </w:r>
          </w:p>
        </w:tc>
        <w:tc>
          <w:tcPr>
            <w:tcW w:w="3198" w:type="dxa"/>
          </w:tcPr>
          <w:p w:rsidR="003A53B2" w:rsidRDefault="003A53B2" w:rsidP="003A53B2">
            <w:pPr>
              <w:tabs>
                <w:tab w:val="clear" w:pos="482"/>
                <w:tab w:val="left" w:pos="385"/>
              </w:tabs>
              <w:spacing w:before="0"/>
              <w:jc w:val="center"/>
              <w:rPr>
                <w:sz w:val="28"/>
                <w:szCs w:val="28"/>
              </w:rPr>
            </w:pPr>
            <w:proofErr w:type="spellStart"/>
            <w:r>
              <w:rPr>
                <w:sz w:val="28"/>
                <w:szCs w:val="28"/>
              </w:rPr>
              <w:t>hɜns</w:t>
            </w:r>
            <w:proofErr w:type="spellEnd"/>
            <w:proofErr w:type="gramStart"/>
            <w:r>
              <w:rPr>
                <w:b/>
                <w:sz w:val="28"/>
                <w:szCs w:val="28"/>
              </w:rPr>
              <w:t>..</w:t>
            </w:r>
            <w:proofErr w:type="spellStart"/>
            <w:proofErr w:type="gramEnd"/>
            <w:r>
              <w:rPr>
                <w:sz w:val="28"/>
                <w:szCs w:val="28"/>
              </w:rPr>
              <w:t>xen</w:t>
            </w:r>
            <w:proofErr w:type="spellEnd"/>
          </w:p>
          <w:p w:rsidR="003A53B2" w:rsidRDefault="003A53B2" w:rsidP="003A53B2">
            <w:pPr>
              <w:tabs>
                <w:tab w:val="clear" w:pos="482"/>
                <w:tab w:val="left" w:pos="385"/>
              </w:tabs>
              <w:spacing w:before="0"/>
              <w:jc w:val="center"/>
              <w:rPr>
                <w:sz w:val="28"/>
                <w:szCs w:val="28"/>
              </w:rPr>
            </w:pPr>
            <w:proofErr w:type="spellStart"/>
            <w:r>
              <w:rPr>
                <w:sz w:val="28"/>
                <w:szCs w:val="28"/>
              </w:rPr>
              <w:t>hɜns</w:t>
            </w:r>
            <w:proofErr w:type="spellEnd"/>
            <w:r>
              <w:rPr>
                <w:b/>
                <w:sz w:val="28"/>
                <w:szCs w:val="28"/>
              </w:rPr>
              <w:t xml:space="preserve"> .</w:t>
            </w:r>
            <w:proofErr w:type="spellStart"/>
            <w:r>
              <w:rPr>
                <w:sz w:val="28"/>
                <w:szCs w:val="28"/>
              </w:rPr>
              <w:t>xen</w:t>
            </w:r>
            <w:proofErr w:type="spellEnd"/>
          </w:p>
        </w:tc>
        <w:tc>
          <w:tcPr>
            <w:tcW w:w="3325" w:type="dxa"/>
          </w:tcPr>
          <w:p w:rsidR="003A53B2" w:rsidRDefault="003A53B2" w:rsidP="003A53B2">
            <w:pPr>
              <w:pStyle w:val="SimpleEXMARaLDA"/>
            </w:pPr>
            <w:r>
              <w:t>Error: No syllable or word boundary, no end of input allowed</w:t>
            </w:r>
          </w:p>
        </w:tc>
      </w:tr>
      <w:tr w:rsidR="003A53B2" w:rsidRPr="00396662" w:rsidTr="00B54468">
        <w:trPr>
          <w:trHeight w:val="960"/>
        </w:trPr>
        <w:tc>
          <w:tcPr>
            <w:tcW w:w="2799" w:type="dxa"/>
          </w:tcPr>
          <w:p w:rsidR="003A53B2" w:rsidRDefault="003A53B2" w:rsidP="003A53B2">
            <w:pPr>
              <w:pStyle w:val="Standard-BlockCharCharChar"/>
              <w:spacing w:before="0"/>
            </w:pPr>
            <w:r>
              <w:t>A segment chain begins with a word or syllable boundary.</w:t>
            </w:r>
          </w:p>
        </w:tc>
        <w:tc>
          <w:tcPr>
            <w:tcW w:w="3198" w:type="dxa"/>
          </w:tcPr>
          <w:p w:rsidR="003A53B2" w:rsidRDefault="003A53B2" w:rsidP="003A53B2">
            <w:pPr>
              <w:tabs>
                <w:tab w:val="clear" w:pos="482"/>
                <w:tab w:val="left" w:pos="385"/>
              </w:tabs>
              <w:spacing w:before="0"/>
              <w:jc w:val="center"/>
              <w:rPr>
                <w:sz w:val="28"/>
                <w:szCs w:val="28"/>
              </w:rPr>
            </w:pPr>
            <w:r>
              <w:rPr>
                <w:b/>
                <w:sz w:val="28"/>
                <w:szCs w:val="28"/>
              </w:rPr>
              <w:t>.</w:t>
            </w:r>
            <w:proofErr w:type="spellStart"/>
            <w:r>
              <w:rPr>
                <w:sz w:val="28"/>
                <w:szCs w:val="28"/>
              </w:rPr>
              <w:t>hɜns.xen</w:t>
            </w:r>
            <w:proofErr w:type="spellEnd"/>
          </w:p>
          <w:p w:rsidR="003A53B2" w:rsidRDefault="003A53B2" w:rsidP="003A53B2">
            <w:pPr>
              <w:tabs>
                <w:tab w:val="clear" w:pos="482"/>
                <w:tab w:val="left" w:pos="385"/>
              </w:tabs>
              <w:spacing w:before="0"/>
              <w:jc w:val="center"/>
              <w:rPr>
                <w:sz w:val="28"/>
                <w:szCs w:val="28"/>
              </w:rPr>
            </w:pPr>
          </w:p>
        </w:tc>
        <w:tc>
          <w:tcPr>
            <w:tcW w:w="3325" w:type="dxa"/>
          </w:tcPr>
          <w:p w:rsidR="003A53B2" w:rsidRDefault="003A53B2" w:rsidP="003A53B2">
            <w:pPr>
              <w:pStyle w:val="SimpleEXMARaLDA"/>
            </w:pPr>
            <w:r>
              <w:t>Error: No syllable or word boundary, no end of input allowed</w:t>
            </w:r>
          </w:p>
        </w:tc>
      </w:tr>
    </w:tbl>
    <w:p w:rsidR="003A53B2" w:rsidRPr="00040318" w:rsidRDefault="003A53B2">
      <w:pPr>
        <w:rPr>
          <w:sz w:val="16"/>
          <w:szCs w:val="16"/>
          <w:lang w:val="en-GB"/>
        </w:rPr>
      </w:pPr>
    </w:p>
    <w:p w:rsidR="003D1908" w:rsidRDefault="003D1908">
      <w:pPr>
        <w:spacing w:before="0"/>
        <w:rPr>
          <w:lang w:val="en-GB"/>
        </w:rPr>
        <w:sectPr w:rsidR="003D1908" w:rsidSect="00372541">
          <w:headerReference w:type="even" r:id="rId463"/>
          <w:headerReference w:type="default" r:id="rId464"/>
          <w:pgSz w:w="11906" w:h="16838" w:code="9"/>
          <w:pgMar w:top="1417" w:right="1133" w:bottom="1134" w:left="1417" w:header="624" w:footer="624" w:gutter="0"/>
          <w:cols w:space="720"/>
          <w:docGrid w:linePitch="326"/>
        </w:sectPr>
      </w:pPr>
    </w:p>
    <w:p w:rsidR="003D1908" w:rsidRDefault="00A46B31">
      <w:pPr>
        <w:pStyle w:val="berschrift1"/>
        <w:rPr>
          <w:lang w:val="en-US"/>
        </w:rPr>
      </w:pPr>
      <w:bookmarkStart w:id="780" w:name="_Ref472006610"/>
      <w:bookmarkStart w:id="781" w:name="_Toc472960899"/>
      <w:bookmarkStart w:id="782" w:name="_Toc69129928"/>
      <w:bookmarkStart w:id="783" w:name="_Toc69130069"/>
      <w:r>
        <w:rPr>
          <w:lang w:val="en-US"/>
        </w:rPr>
        <w:lastRenderedPageBreak/>
        <w:t>APPENDIX C: EXMARALDA AND STYLESHEETS</w:t>
      </w:r>
      <w:bookmarkEnd w:id="780"/>
      <w:bookmarkEnd w:id="781"/>
    </w:p>
    <w:p w:rsidR="00DD7080" w:rsidRDefault="00DD7080" w:rsidP="00DD7080">
      <w:pPr>
        <w:pStyle w:val="Standard-BlockCharCharChar"/>
      </w:pPr>
    </w:p>
    <w:p w:rsidR="003D1908" w:rsidRDefault="00A46B31">
      <w:pPr>
        <w:pStyle w:val="berschrift2"/>
      </w:pPr>
      <w:bookmarkStart w:id="784" w:name="_Toc472960900"/>
      <w:r>
        <w:t>What is a Stylesheet?</w:t>
      </w:r>
      <w:bookmarkEnd w:id="784"/>
    </w:p>
    <w:p w:rsidR="003D1908" w:rsidRDefault="00A46B31">
      <w:pPr>
        <w:rPr>
          <w:szCs w:val="24"/>
          <w:lang w:val="en-US"/>
        </w:rPr>
      </w:pPr>
      <w:r>
        <w:rPr>
          <w:szCs w:val="24"/>
          <w:lang w:val="en-US"/>
        </w:rPr>
        <w:t xml:space="preserve">A stylesheet is an XML document that contains instructions that can be “understood” and implemented by </w:t>
      </w:r>
      <w:proofErr w:type="gramStart"/>
      <w:r>
        <w:rPr>
          <w:szCs w:val="24"/>
          <w:lang w:val="en-US"/>
        </w:rPr>
        <w:t>a given</w:t>
      </w:r>
      <w:proofErr w:type="gramEnd"/>
      <w:r>
        <w:rPr>
          <w:szCs w:val="24"/>
          <w:lang w:val="en-US"/>
        </w:rPr>
        <w:t xml:space="preserve"> software (a stylesheet processor) designed to implement it. Normally a stylesheet is used to create a new XML or HTML document from a given XML document. Due to the fact that </w:t>
      </w:r>
      <w:proofErr w:type="spellStart"/>
      <w:r>
        <w:rPr>
          <w:szCs w:val="24"/>
          <w:lang w:val="en-US"/>
        </w:rPr>
        <w:t>EXMARaLDA</w:t>
      </w:r>
      <w:proofErr w:type="spellEnd"/>
      <w:r>
        <w:rPr>
          <w:szCs w:val="24"/>
          <w:lang w:val="en-US"/>
        </w:rPr>
        <w:t xml:space="preserve"> data is always XML-based data, the stylesheet technology is most suitable in data processing to establish a high flexibility with a relatively low amount of programming involved. It is not necessary to fully understand this technology in order to make use of stylesheets in the </w:t>
      </w:r>
      <w:proofErr w:type="spellStart"/>
      <w:r>
        <w:rPr>
          <w:szCs w:val="24"/>
          <w:lang w:val="en-US"/>
        </w:rPr>
        <w:t>Partitur</w:t>
      </w:r>
      <w:proofErr w:type="spellEnd"/>
      <w:r>
        <w:rPr>
          <w:szCs w:val="24"/>
          <w:lang w:val="en-US"/>
        </w:rPr>
        <w:t xml:space="preserve">-Editor effectively. Therefore, no detailed explanation is delivered in this manual. Should you be interested to take a deeper look at this technology we recommend the following as an introductory work: </w:t>
      </w:r>
    </w:p>
    <w:p w:rsidR="003D1908" w:rsidRDefault="00A46B31" w:rsidP="00CE6849">
      <w:pPr>
        <w:pStyle w:val="Literaturliste"/>
      </w:pPr>
      <w:r>
        <w:t xml:space="preserve">Michael Fitzgerald (2003): </w:t>
      </w:r>
      <w:r>
        <w:rPr>
          <w:i/>
        </w:rPr>
        <w:t>Learning XSLT</w:t>
      </w:r>
      <w:r>
        <w:t>. O’Reilly.</w:t>
      </w:r>
    </w:p>
    <w:p w:rsidR="006C6615" w:rsidRDefault="006C6615" w:rsidP="006C6615">
      <w:pPr>
        <w:pStyle w:val="Standard-BlockCharCharChar"/>
      </w:pPr>
    </w:p>
    <w:p w:rsidR="003D1908" w:rsidRDefault="00A46B31">
      <w:pPr>
        <w:pStyle w:val="berschrift2"/>
        <w:rPr>
          <w:lang w:val="en-GB"/>
        </w:rPr>
      </w:pPr>
      <w:bookmarkStart w:id="785" w:name="_Toc472960901"/>
      <w:r>
        <w:rPr>
          <w:lang w:val="en-GB"/>
        </w:rPr>
        <w:t>What is the purpose of Stylesheets?</w:t>
      </w:r>
      <w:bookmarkEnd w:id="785"/>
    </w:p>
    <w:p w:rsidR="003D1908" w:rsidRDefault="00A46B31">
      <w:pPr>
        <w:rPr>
          <w:szCs w:val="24"/>
          <w:lang w:val="en-US"/>
        </w:rPr>
      </w:pPr>
      <w:r>
        <w:rPr>
          <w:szCs w:val="24"/>
          <w:lang w:val="en-US"/>
        </w:rPr>
        <w:t xml:space="preserve">Within </w:t>
      </w:r>
      <w:proofErr w:type="spellStart"/>
      <w:r>
        <w:rPr>
          <w:szCs w:val="24"/>
          <w:lang w:val="en-US"/>
        </w:rPr>
        <w:t>EXMARaLDA</w:t>
      </w:r>
      <w:proofErr w:type="spellEnd"/>
      <w:r>
        <w:rPr>
          <w:szCs w:val="24"/>
          <w:lang w:val="en-US"/>
        </w:rPr>
        <w:t xml:space="preserve"> the purpose of the stylesheet is to take on reoccurring transcription tasks that are regular enough to be automated, yet the exact procedure relies on parameters that differ from user to user. Due to the fact that it is not possible to predict and integrate all potential parameters for these tasks into the </w:t>
      </w:r>
      <w:proofErr w:type="spellStart"/>
      <w:r>
        <w:rPr>
          <w:szCs w:val="24"/>
          <w:lang w:val="en-US"/>
        </w:rPr>
        <w:t>Partitur</w:t>
      </w:r>
      <w:proofErr w:type="spellEnd"/>
      <w:r>
        <w:rPr>
          <w:szCs w:val="24"/>
          <w:lang w:val="en-US"/>
        </w:rPr>
        <w:t>-Editor, the Editor is equipped with a number of functions that allow for user defined parameters to be set for stylesheets.</w:t>
      </w:r>
    </w:p>
    <w:p w:rsidR="003D1908" w:rsidRDefault="00A46B31">
      <w:pPr>
        <w:rPr>
          <w:szCs w:val="24"/>
          <w:lang w:val="en-US"/>
        </w:rPr>
      </w:pPr>
      <w:r>
        <w:rPr>
          <w:szCs w:val="24"/>
          <w:lang w:val="en-US"/>
        </w:rPr>
        <w:t xml:space="preserve">Examples of </w:t>
      </w:r>
      <w:proofErr w:type="gramStart"/>
      <w:r>
        <w:rPr>
          <w:szCs w:val="24"/>
          <w:lang w:val="en-US"/>
        </w:rPr>
        <w:t>this tasks</w:t>
      </w:r>
      <w:proofErr w:type="gramEnd"/>
      <w:r>
        <w:rPr>
          <w:szCs w:val="24"/>
          <w:lang w:val="en-US"/>
        </w:rPr>
        <w:t xml:space="preserve"> are:</w:t>
      </w:r>
    </w:p>
    <w:p w:rsidR="003D1908" w:rsidRDefault="00A46B31" w:rsidP="008338F0">
      <w:pPr>
        <w:pStyle w:val="Aufzhlungszeichen1"/>
      </w:pPr>
      <w:r>
        <w:t xml:space="preserve">When setting a new transcription, a specific number of tiers should be added for every speaker automatically. The parameters for this task can depend on the transcription conventions used, for example, for instance, if a transcription is made according to the HIAT conventions, every speaker needs a verbal tier, a tier for special pronunciation and a tier for comments. For a DIDA transcription, only a verbal tier and a comment tier are required per speaker, as well as a global comment tier. By using a suitable stylesheet in combination with the function </w:t>
      </w:r>
      <w:r w:rsidR="005E35CD" w:rsidRPr="005E35CD">
        <w:rPr>
          <w:rStyle w:val="Menufunction"/>
        </w:rPr>
        <w:fldChar w:fldCharType="begin"/>
      </w:r>
      <w:r w:rsidR="005E35CD" w:rsidRPr="005E35CD">
        <w:rPr>
          <w:rStyle w:val="Menufunction"/>
        </w:rPr>
        <w:instrText xml:space="preserve"> REF _Ref108437640 \h </w:instrText>
      </w:r>
      <w:r w:rsidR="005E35CD">
        <w:rPr>
          <w:rStyle w:val="Menufunction"/>
        </w:rPr>
        <w:instrText xml:space="preserve"> \* MERGEFORMAT </w:instrText>
      </w:r>
      <w:r w:rsidR="005E35CD" w:rsidRPr="005E35CD">
        <w:rPr>
          <w:rStyle w:val="Menufunction"/>
        </w:rPr>
      </w:r>
      <w:r w:rsidR="005E35CD" w:rsidRPr="005E35CD">
        <w:rPr>
          <w:rStyle w:val="Menufunction"/>
        </w:rPr>
        <w:fldChar w:fldCharType="separate"/>
      </w:r>
      <w:r w:rsidR="003E68CF" w:rsidRPr="003E68CF">
        <w:rPr>
          <w:rStyle w:val="Menufunction"/>
        </w:rPr>
        <w:t>File &gt; New from speakertable...</w:t>
      </w:r>
      <w:r w:rsidR="005E35CD" w:rsidRPr="005E35CD">
        <w:rPr>
          <w:rStyle w:val="Menufunction"/>
        </w:rPr>
        <w:fldChar w:fldCharType="end"/>
      </w:r>
      <w:r>
        <w:t>, this task can be automated:</w:t>
      </w:r>
    </w:p>
    <w:p w:rsidR="003D1908" w:rsidRDefault="00A46B31">
      <w:pPr>
        <w:pStyle w:val="GraphikFormat"/>
      </w:pPr>
      <w:r>
        <w:rPr>
          <w:noProof/>
          <w:lang w:eastAsia="de-DE"/>
        </w:rPr>
        <w:drawing>
          <wp:inline distT="0" distB="0" distL="0" distR="0" wp14:anchorId="7B46BA46" wp14:editId="63650FDB">
            <wp:extent cx="4743450" cy="2133600"/>
            <wp:effectExtent l="0" t="0" r="0" b="0"/>
            <wp:docPr id="276" name="Bild 276" descr="Styleshee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Stylesheet1"/>
                    <pic:cNvPicPr>
                      <a:picLocks noChangeAspect="1" noChangeArrowheads="1"/>
                    </pic:cNvPicPr>
                  </pic:nvPicPr>
                  <pic:blipFill>
                    <a:blip r:embed="rId465" cstate="print">
                      <a:extLst>
                        <a:ext uri="{BEBA8EAE-BF5A-486C-A8C5-ECC9F3942E4B}">
                          <a14:imgProps xmlns:a14="http://schemas.microsoft.com/office/drawing/2010/main">
                            <a14:imgLayer r:embed="rId466">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4743450" cy="2133600"/>
                    </a:xfrm>
                    <a:prstGeom prst="rect">
                      <a:avLst/>
                    </a:prstGeom>
                    <a:noFill/>
                    <a:ln>
                      <a:noFill/>
                    </a:ln>
                  </pic:spPr>
                </pic:pic>
              </a:graphicData>
            </a:graphic>
          </wp:inline>
        </w:drawing>
      </w:r>
    </w:p>
    <w:p w:rsidR="003D1908" w:rsidRDefault="00A46B31" w:rsidP="008338F0">
      <w:pPr>
        <w:pStyle w:val="Aufzhlungszeichen1"/>
      </w:pPr>
      <w:r>
        <w:lastRenderedPageBreak/>
        <w:t>An existing transcription is to be formatted automatically subject to the tier types e.g. all tiers of category “v” should be formatted in “Arial, 12pt, bold” and all tiers of category “nv” should be formatted in “Times, 10pt, italic”.</w:t>
      </w:r>
    </w:p>
    <w:p w:rsidR="003D1908" w:rsidRDefault="00A46B31" w:rsidP="008338F0">
      <w:pPr>
        <w:pStyle w:val="Aufzhlungszeichen1"/>
      </w:pPr>
      <w:r>
        <w:t>A HIAT utterance list should be issued as an HTML file, the individual utterances should be numbered and all annotations and descriptions should be hidden.</w:t>
      </w:r>
    </w:p>
    <w:p w:rsidR="006C6615" w:rsidRDefault="006C6615" w:rsidP="006C6615">
      <w:pPr>
        <w:pStyle w:val="Standard-BlockCharCharChar"/>
      </w:pPr>
    </w:p>
    <w:p w:rsidR="003D1908" w:rsidRDefault="00A46B31">
      <w:pPr>
        <w:pStyle w:val="berschrift2"/>
      </w:pPr>
      <w:bookmarkStart w:id="786" w:name="_Toc472960902"/>
      <w:r>
        <w:t>Where to get Stylesheets?</w:t>
      </w:r>
      <w:bookmarkEnd w:id="786"/>
    </w:p>
    <w:p w:rsidR="003D1908" w:rsidRDefault="00A46B31">
      <w:pPr>
        <w:rPr>
          <w:szCs w:val="24"/>
          <w:lang w:val="en-US"/>
        </w:rPr>
      </w:pPr>
      <w:r>
        <w:rPr>
          <w:szCs w:val="24"/>
          <w:lang w:val="en-US"/>
        </w:rPr>
        <w:t xml:space="preserve">There are three ways to get stylesheets for the use in the </w:t>
      </w:r>
      <w:proofErr w:type="spellStart"/>
      <w:r>
        <w:rPr>
          <w:szCs w:val="24"/>
          <w:lang w:val="en-US"/>
        </w:rPr>
        <w:t>Partitur</w:t>
      </w:r>
      <w:proofErr w:type="spellEnd"/>
      <w:r>
        <w:rPr>
          <w:szCs w:val="24"/>
          <w:lang w:val="en-US"/>
        </w:rPr>
        <w:t>-Editor:</w:t>
      </w:r>
    </w:p>
    <w:p w:rsidR="003D1908" w:rsidRDefault="00A46B31" w:rsidP="008338F0">
      <w:pPr>
        <w:pStyle w:val="Aufzhlungszeichen1"/>
      </w:pPr>
      <w:r>
        <w:rPr>
          <w:u w:val="single"/>
        </w:rPr>
        <w:t>Download of a ready-to-use stylesheet from the EXMARaLDA website</w:t>
      </w:r>
      <w:r>
        <w:t>: The EXMARaLDA website offers a number of ready-to-use stylesheets to download. The majority of these stylesheets is designed for transcriptions with the transcription systems HIAT and DIDA.</w:t>
      </w:r>
    </w:p>
    <w:p w:rsidR="003D1908" w:rsidRDefault="00A46B31" w:rsidP="008338F0">
      <w:pPr>
        <w:pStyle w:val="Aufzhlungszeichen1"/>
      </w:pPr>
      <w:r>
        <w:rPr>
          <w:u w:val="single"/>
        </w:rPr>
        <w:t>Adapting an already existing stylesheet</w:t>
      </w:r>
      <w:r>
        <w:t>: The actual purpose of a stylesheet – i.e. the user-dependent setting of parameters as an automated task – can only be fulfilled if the user creates the stylesheet in question by himself. For many users creating a stylesheet “from scratch” would be of too much effort. It often suffices to adjust a simple already existing stylesheet to the needs of the user (e.g. one of those found on the EXMARaLDA website). The following example illustrates why this option can be easier than learning the entire stylesheet language: The section to the left is a part of a stylesheet from the EXMARaLDA website. It assists in generating a format table. It defines that a tier of category “v” should be formatted in “Arial, normal, 16pt, black”. A modification of the stylesheet (see the section to the right) can leave the majority of the instructions unaltered and only change the sections highlighted in yellow:</w:t>
      </w:r>
    </w:p>
    <w:tbl>
      <w:tblPr>
        <w:tblStyle w:val="Tabellenraster"/>
        <w:tblW w:w="0" w:type="auto"/>
        <w:tblInd w:w="675" w:type="dxa"/>
        <w:tblLook w:val="00A0" w:firstRow="1" w:lastRow="0" w:firstColumn="1" w:lastColumn="0" w:noHBand="0" w:noVBand="0"/>
      </w:tblPr>
      <w:tblGrid>
        <w:gridCol w:w="4306"/>
        <w:gridCol w:w="4307"/>
      </w:tblGrid>
      <w:tr w:rsidR="003D1908" w:rsidTr="00E75D61">
        <w:tc>
          <w:tcPr>
            <w:tcW w:w="4306" w:type="dxa"/>
          </w:tcPr>
          <w:p w:rsidR="003D1908" w:rsidRDefault="003D1908">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spacing w:before="0" w:after="0"/>
              <w:rPr>
                <w:rFonts w:eastAsia="Arial Unicode MS"/>
                <w:color w:val="0000FF"/>
                <w:sz w:val="16"/>
                <w:szCs w:val="16"/>
                <w:highlight w:val="white"/>
                <w:lang w:val="en-US"/>
              </w:rPr>
            </w:pPr>
          </w:p>
          <w:p w:rsidR="003D1908" w:rsidRDefault="00A46B31">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spacing w:before="0" w:after="0"/>
              <w:rPr>
                <w:rFonts w:eastAsia="Arial Unicode MS"/>
                <w:sz w:val="16"/>
                <w:szCs w:val="16"/>
                <w:highlight w:val="white"/>
              </w:rPr>
            </w:pPr>
            <w:r>
              <w:rPr>
                <w:rFonts w:eastAsia="Arial Unicode MS"/>
                <w:color w:val="0000FF"/>
                <w:sz w:val="16"/>
                <w:szCs w:val="16"/>
                <w:highlight w:val="white"/>
              </w:rPr>
              <w:t>&lt;!--</w:t>
            </w:r>
            <w:r>
              <w:rPr>
                <w:rFonts w:eastAsia="Arial Unicode MS"/>
                <w:color w:val="808080"/>
                <w:sz w:val="16"/>
                <w:szCs w:val="16"/>
                <w:highlight w:val="white"/>
              </w:rPr>
              <w:t xml:space="preserve"> Format für verbale Spuren </w:t>
            </w:r>
            <w:r>
              <w:rPr>
                <w:rFonts w:eastAsia="Arial Unicode MS"/>
                <w:color w:val="0000FF"/>
                <w:sz w:val="16"/>
                <w:szCs w:val="16"/>
                <w:highlight w:val="white"/>
              </w:rPr>
              <w:t>--&gt;</w:t>
            </w:r>
          </w:p>
          <w:p w:rsidR="003D1908" w:rsidRPr="00D54EC5" w:rsidRDefault="00A46B31">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spacing w:before="0" w:after="0"/>
              <w:rPr>
                <w:rFonts w:eastAsia="Arial Unicode MS"/>
                <w:sz w:val="16"/>
                <w:highlight w:val="white"/>
                <w:lang w:val="en-US"/>
              </w:rPr>
            </w:pPr>
            <w:r w:rsidRPr="00D54EC5">
              <w:rPr>
                <w:rFonts w:eastAsia="Arial Unicode MS"/>
                <w:color w:val="0000FF"/>
                <w:sz w:val="16"/>
                <w:highlight w:val="white"/>
                <w:lang w:val="en-US"/>
              </w:rPr>
              <w:t>&lt;</w:t>
            </w:r>
            <w:proofErr w:type="spellStart"/>
            <w:r w:rsidRPr="00D54EC5">
              <w:rPr>
                <w:rFonts w:eastAsia="Arial Unicode MS"/>
                <w:color w:val="800000"/>
                <w:sz w:val="16"/>
                <w:highlight w:val="white"/>
                <w:lang w:val="en-US"/>
              </w:rPr>
              <w:t>xsl:when</w:t>
            </w:r>
            <w:proofErr w:type="spellEnd"/>
            <w:r w:rsidRPr="00D54EC5">
              <w:rPr>
                <w:rFonts w:eastAsia="Arial Unicode MS"/>
                <w:color w:val="FF0000"/>
                <w:sz w:val="16"/>
                <w:highlight w:val="white"/>
                <w:lang w:val="en-US"/>
              </w:rPr>
              <w:t xml:space="preserve"> test</w:t>
            </w:r>
            <w:r w:rsidRPr="00D54EC5">
              <w:rPr>
                <w:rFonts w:eastAsia="Arial Unicode MS"/>
                <w:color w:val="0000FF"/>
                <w:sz w:val="16"/>
                <w:highlight w:val="white"/>
                <w:lang w:val="en-US"/>
              </w:rPr>
              <w:t>=„</w:t>
            </w:r>
            <w:r w:rsidRPr="00D54EC5">
              <w:rPr>
                <w:rFonts w:eastAsia="Arial Unicode MS"/>
                <w:sz w:val="16"/>
                <w:highlight w:val="white"/>
                <w:lang w:val="en-US"/>
              </w:rPr>
              <w:t>@category='v'</w:t>
            </w:r>
            <w:r w:rsidRPr="00D54EC5">
              <w:rPr>
                <w:rFonts w:eastAsia="Arial Unicode MS"/>
                <w:color w:val="0000FF"/>
                <w:sz w:val="16"/>
                <w:highlight w:val="white"/>
                <w:lang w:val="en-US"/>
              </w:rPr>
              <w:t>„&gt;</w:t>
            </w:r>
          </w:p>
          <w:p w:rsidR="003D1908" w:rsidRDefault="00A46B31">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spacing w:before="0" w:after="0"/>
              <w:rPr>
                <w:rFonts w:eastAsia="Arial Unicode MS"/>
                <w:sz w:val="16"/>
                <w:szCs w:val="16"/>
                <w:highlight w:val="white"/>
                <w:lang w:val="en-GB"/>
              </w:rPr>
            </w:pPr>
            <w:r w:rsidRPr="00D54EC5">
              <w:rPr>
                <w:rFonts w:eastAsia="Arial Unicode MS"/>
                <w:sz w:val="16"/>
                <w:highlight w:val="white"/>
                <w:lang w:val="en-US"/>
              </w:rPr>
              <w:tab/>
            </w:r>
            <w:r>
              <w:rPr>
                <w:rFonts w:eastAsia="Arial Unicode MS"/>
                <w:color w:val="0000FF"/>
                <w:sz w:val="16"/>
                <w:szCs w:val="16"/>
                <w:highlight w:val="white"/>
                <w:lang w:val="en-GB"/>
              </w:rPr>
              <w:t>&lt;</w:t>
            </w:r>
            <w:proofErr w:type="spellStart"/>
            <w:r>
              <w:rPr>
                <w:rFonts w:eastAsia="Arial Unicode MS"/>
                <w:color w:val="800000"/>
                <w:sz w:val="16"/>
                <w:szCs w:val="16"/>
                <w:highlight w:val="white"/>
                <w:lang w:val="en-GB"/>
              </w:rPr>
              <w:t>xsl:element</w:t>
            </w:r>
            <w:proofErr w:type="spellEnd"/>
            <w:r>
              <w:rPr>
                <w:rFonts w:eastAsia="Arial Unicode MS"/>
                <w:color w:val="FF0000"/>
                <w:sz w:val="16"/>
                <w:szCs w:val="16"/>
                <w:highlight w:val="white"/>
                <w:lang w:val="en-GB"/>
              </w:rPr>
              <w:t xml:space="preserve"> name</w:t>
            </w:r>
            <w:r>
              <w:rPr>
                <w:rFonts w:eastAsia="Arial Unicode MS"/>
                <w:color w:val="0000FF"/>
                <w:sz w:val="16"/>
                <w:szCs w:val="16"/>
                <w:highlight w:val="white"/>
                <w:lang w:val="en-GB"/>
              </w:rPr>
              <w:t>=„</w:t>
            </w:r>
            <w:r>
              <w:rPr>
                <w:rFonts w:eastAsia="Arial Unicode MS"/>
                <w:sz w:val="16"/>
                <w:szCs w:val="16"/>
                <w:highlight w:val="white"/>
                <w:lang w:val="en-GB"/>
              </w:rPr>
              <w:t>tier-format</w:t>
            </w:r>
            <w:r>
              <w:rPr>
                <w:rFonts w:eastAsia="Arial Unicode MS"/>
                <w:color w:val="0000FF"/>
                <w:sz w:val="16"/>
                <w:szCs w:val="16"/>
                <w:highlight w:val="white"/>
                <w:lang w:val="en-GB"/>
              </w:rPr>
              <w:t>“&gt;</w:t>
            </w:r>
          </w:p>
          <w:p w:rsidR="003D1908" w:rsidRDefault="00A46B31">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spacing w:before="0" w:after="0"/>
              <w:rPr>
                <w:rFonts w:eastAsia="Arial Unicode MS"/>
                <w:color w:val="0000FF"/>
                <w:sz w:val="16"/>
                <w:szCs w:val="16"/>
                <w:highlight w:val="white"/>
                <w:lang w:val="en-GB"/>
              </w:rPr>
            </w:pPr>
            <w:r>
              <w:rPr>
                <w:rFonts w:eastAsia="Arial Unicode MS"/>
                <w:sz w:val="16"/>
                <w:szCs w:val="16"/>
                <w:highlight w:val="white"/>
                <w:lang w:val="en-GB"/>
              </w:rPr>
              <w:tab/>
            </w:r>
            <w:r>
              <w:rPr>
                <w:rFonts w:eastAsia="Arial Unicode MS"/>
                <w:sz w:val="16"/>
                <w:szCs w:val="16"/>
                <w:highlight w:val="white"/>
                <w:lang w:val="en-GB"/>
              </w:rPr>
              <w:tab/>
            </w:r>
            <w:r>
              <w:rPr>
                <w:rFonts w:eastAsia="Arial Unicode MS"/>
                <w:color w:val="0000FF"/>
                <w:sz w:val="16"/>
                <w:szCs w:val="16"/>
                <w:highlight w:val="white"/>
                <w:lang w:val="en-GB"/>
              </w:rPr>
              <w:t>&lt;</w:t>
            </w:r>
            <w:proofErr w:type="spellStart"/>
            <w:r>
              <w:rPr>
                <w:rFonts w:eastAsia="Arial Unicode MS"/>
                <w:color w:val="800000"/>
                <w:sz w:val="16"/>
                <w:szCs w:val="16"/>
                <w:highlight w:val="white"/>
                <w:lang w:val="en-GB"/>
              </w:rPr>
              <w:t>xsl:attribute</w:t>
            </w:r>
            <w:proofErr w:type="spellEnd"/>
            <w:r>
              <w:rPr>
                <w:rFonts w:eastAsia="Arial Unicode MS"/>
                <w:color w:val="FF0000"/>
                <w:sz w:val="16"/>
                <w:szCs w:val="16"/>
                <w:highlight w:val="white"/>
                <w:lang w:val="en-GB"/>
              </w:rPr>
              <w:t xml:space="preserve"> name</w:t>
            </w:r>
            <w:r>
              <w:rPr>
                <w:rFonts w:eastAsia="Arial Unicode MS"/>
                <w:color w:val="0000FF"/>
                <w:sz w:val="16"/>
                <w:szCs w:val="16"/>
                <w:highlight w:val="white"/>
                <w:lang w:val="en-GB"/>
              </w:rPr>
              <w:t>=„</w:t>
            </w:r>
            <w:proofErr w:type="spellStart"/>
            <w:r>
              <w:rPr>
                <w:rFonts w:eastAsia="Arial Unicode MS"/>
                <w:sz w:val="16"/>
                <w:szCs w:val="16"/>
                <w:highlight w:val="white"/>
                <w:lang w:val="en-GB"/>
              </w:rPr>
              <w:t>tierref</w:t>
            </w:r>
            <w:proofErr w:type="spellEnd"/>
            <w:r>
              <w:rPr>
                <w:rFonts w:eastAsia="Arial Unicode MS"/>
                <w:color w:val="0000FF"/>
                <w:sz w:val="16"/>
                <w:szCs w:val="16"/>
                <w:highlight w:val="white"/>
                <w:lang w:val="en-GB"/>
              </w:rPr>
              <w:t>“&gt;</w:t>
            </w:r>
          </w:p>
          <w:p w:rsidR="003D1908" w:rsidRDefault="00A46B31">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spacing w:before="0" w:after="0"/>
              <w:rPr>
                <w:rFonts w:eastAsia="Arial Unicode MS"/>
                <w:color w:val="0000FF"/>
                <w:sz w:val="16"/>
                <w:szCs w:val="16"/>
                <w:highlight w:val="white"/>
                <w:lang w:val="en-GB"/>
              </w:rPr>
            </w:pPr>
            <w:r>
              <w:rPr>
                <w:rFonts w:eastAsia="Arial Unicode MS"/>
                <w:color w:val="0000FF"/>
                <w:sz w:val="16"/>
                <w:szCs w:val="16"/>
                <w:highlight w:val="white"/>
                <w:lang w:val="en-GB"/>
              </w:rPr>
              <w:tab/>
            </w:r>
            <w:r>
              <w:rPr>
                <w:rFonts w:eastAsia="Arial Unicode MS"/>
                <w:color w:val="0000FF"/>
                <w:sz w:val="16"/>
                <w:szCs w:val="16"/>
                <w:highlight w:val="white"/>
                <w:lang w:val="en-GB"/>
              </w:rPr>
              <w:tab/>
            </w:r>
            <w:r>
              <w:rPr>
                <w:rFonts w:eastAsia="Arial Unicode MS"/>
                <w:color w:val="0000FF"/>
                <w:sz w:val="16"/>
                <w:szCs w:val="16"/>
                <w:highlight w:val="white"/>
                <w:lang w:val="en-GB"/>
              </w:rPr>
              <w:tab/>
              <w:t>&lt;</w:t>
            </w:r>
            <w:proofErr w:type="spellStart"/>
            <w:r>
              <w:rPr>
                <w:rFonts w:eastAsia="Arial Unicode MS"/>
                <w:color w:val="800000"/>
                <w:sz w:val="16"/>
                <w:szCs w:val="16"/>
                <w:highlight w:val="white"/>
                <w:lang w:val="en-GB"/>
              </w:rPr>
              <w:t>xsl:value-of</w:t>
            </w:r>
            <w:proofErr w:type="spellEnd"/>
            <w:r>
              <w:rPr>
                <w:rFonts w:eastAsia="Arial Unicode MS"/>
                <w:color w:val="FF0000"/>
                <w:sz w:val="16"/>
                <w:szCs w:val="16"/>
                <w:highlight w:val="white"/>
                <w:lang w:val="en-GB"/>
              </w:rPr>
              <w:t xml:space="preserve"> select</w:t>
            </w:r>
            <w:r>
              <w:rPr>
                <w:rFonts w:eastAsia="Arial Unicode MS"/>
                <w:color w:val="0000FF"/>
                <w:sz w:val="16"/>
                <w:szCs w:val="16"/>
                <w:highlight w:val="white"/>
                <w:lang w:val="en-GB"/>
              </w:rPr>
              <w:t>=„</w:t>
            </w:r>
            <w:r>
              <w:rPr>
                <w:rFonts w:eastAsia="Arial Unicode MS"/>
                <w:sz w:val="16"/>
                <w:szCs w:val="16"/>
                <w:highlight w:val="white"/>
                <w:lang w:val="en-GB"/>
              </w:rPr>
              <w:t>@id</w:t>
            </w:r>
            <w:r>
              <w:rPr>
                <w:rFonts w:eastAsia="Arial Unicode MS"/>
                <w:color w:val="0000FF"/>
                <w:sz w:val="16"/>
                <w:szCs w:val="16"/>
                <w:highlight w:val="white"/>
                <w:lang w:val="en-GB"/>
              </w:rPr>
              <w:t>“/&gt;</w:t>
            </w:r>
          </w:p>
          <w:p w:rsidR="003D1908" w:rsidRDefault="00A46B31">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spacing w:before="0" w:after="0"/>
              <w:rPr>
                <w:rFonts w:eastAsia="Arial Unicode MS"/>
                <w:sz w:val="16"/>
                <w:szCs w:val="16"/>
                <w:highlight w:val="white"/>
                <w:lang w:val="en-GB"/>
              </w:rPr>
            </w:pPr>
            <w:r>
              <w:rPr>
                <w:rFonts w:eastAsia="Arial Unicode MS"/>
                <w:color w:val="0000FF"/>
                <w:sz w:val="16"/>
                <w:szCs w:val="16"/>
                <w:highlight w:val="white"/>
                <w:lang w:val="en-GB"/>
              </w:rPr>
              <w:tab/>
            </w:r>
            <w:r>
              <w:rPr>
                <w:rFonts w:eastAsia="Arial Unicode MS"/>
                <w:color w:val="0000FF"/>
                <w:sz w:val="16"/>
                <w:szCs w:val="16"/>
                <w:highlight w:val="white"/>
                <w:lang w:val="en-GB"/>
              </w:rPr>
              <w:tab/>
              <w:t>&lt;/</w:t>
            </w:r>
            <w:proofErr w:type="spellStart"/>
            <w:r>
              <w:rPr>
                <w:rFonts w:eastAsia="Arial Unicode MS"/>
                <w:color w:val="800000"/>
                <w:sz w:val="16"/>
                <w:szCs w:val="16"/>
                <w:highlight w:val="white"/>
                <w:lang w:val="en-GB"/>
              </w:rPr>
              <w:t>xsl:attribute</w:t>
            </w:r>
            <w:proofErr w:type="spellEnd"/>
            <w:r>
              <w:rPr>
                <w:rFonts w:eastAsia="Arial Unicode MS"/>
                <w:color w:val="0000FF"/>
                <w:sz w:val="16"/>
                <w:szCs w:val="16"/>
                <w:highlight w:val="white"/>
                <w:lang w:val="en-GB"/>
              </w:rPr>
              <w:t>&gt;</w:t>
            </w:r>
          </w:p>
          <w:p w:rsidR="003D1908" w:rsidRDefault="00A46B31">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spacing w:before="0" w:after="0"/>
              <w:rPr>
                <w:rFonts w:eastAsia="Arial Unicode MS"/>
                <w:sz w:val="16"/>
                <w:szCs w:val="16"/>
                <w:highlight w:val="white"/>
                <w:lang w:val="en-GB"/>
              </w:rPr>
            </w:pPr>
            <w:r>
              <w:rPr>
                <w:rFonts w:eastAsia="Arial Unicode MS"/>
                <w:sz w:val="16"/>
                <w:szCs w:val="16"/>
                <w:highlight w:val="white"/>
                <w:lang w:val="en-GB"/>
              </w:rPr>
              <w:tab/>
            </w:r>
            <w:r>
              <w:rPr>
                <w:rFonts w:eastAsia="Arial Unicode MS"/>
                <w:sz w:val="16"/>
                <w:szCs w:val="16"/>
                <w:highlight w:val="white"/>
                <w:lang w:val="en-GB"/>
              </w:rPr>
              <w:tab/>
            </w:r>
            <w:r>
              <w:rPr>
                <w:rFonts w:eastAsia="Arial Unicode MS"/>
                <w:color w:val="0000FF"/>
                <w:sz w:val="16"/>
                <w:szCs w:val="16"/>
                <w:highlight w:val="white"/>
                <w:lang w:val="en-GB"/>
              </w:rPr>
              <w:t>&lt;</w:t>
            </w:r>
            <w:r>
              <w:rPr>
                <w:rFonts w:eastAsia="Arial Unicode MS"/>
                <w:color w:val="800000"/>
                <w:sz w:val="16"/>
                <w:szCs w:val="16"/>
                <w:highlight w:val="white"/>
                <w:lang w:val="en-GB"/>
              </w:rPr>
              <w:t>property</w:t>
            </w:r>
            <w:r>
              <w:rPr>
                <w:rFonts w:eastAsia="Arial Unicode MS"/>
                <w:color w:val="FF0000"/>
                <w:sz w:val="16"/>
                <w:szCs w:val="16"/>
                <w:highlight w:val="white"/>
                <w:lang w:val="en-GB"/>
              </w:rPr>
              <w:t xml:space="preserve"> name</w:t>
            </w:r>
            <w:r>
              <w:rPr>
                <w:rFonts w:eastAsia="Arial Unicode MS"/>
                <w:color w:val="0000FF"/>
                <w:sz w:val="16"/>
                <w:szCs w:val="16"/>
                <w:highlight w:val="white"/>
                <w:lang w:val="en-GB"/>
              </w:rPr>
              <w:t>=„</w:t>
            </w:r>
            <w:r>
              <w:rPr>
                <w:rFonts w:eastAsia="Arial Unicode MS"/>
                <w:sz w:val="16"/>
                <w:szCs w:val="16"/>
                <w:highlight w:val="white"/>
                <w:lang w:val="en-GB"/>
              </w:rPr>
              <w:t>font-name</w:t>
            </w:r>
            <w:r>
              <w:rPr>
                <w:rFonts w:eastAsia="Arial Unicode MS"/>
                <w:color w:val="0000FF"/>
                <w:sz w:val="16"/>
                <w:szCs w:val="16"/>
                <w:highlight w:val="white"/>
                <w:lang w:val="en-GB"/>
              </w:rPr>
              <w:t>“&gt;</w:t>
            </w:r>
            <w:r w:rsidRPr="00E75D61">
              <w:rPr>
                <w:rFonts w:eastAsia="Arial Unicode MS"/>
                <w:sz w:val="16"/>
                <w:szCs w:val="16"/>
                <w:highlight w:val="yellow"/>
                <w:lang w:val="en-GB"/>
              </w:rPr>
              <w:t>Arial</w:t>
            </w:r>
            <w:r>
              <w:rPr>
                <w:rFonts w:eastAsia="Arial Unicode MS"/>
                <w:sz w:val="16"/>
                <w:szCs w:val="16"/>
                <w:highlight w:val="white"/>
                <w:lang w:val="en-GB"/>
              </w:rPr>
              <w:t>&lt;</w:t>
            </w:r>
            <w:r>
              <w:rPr>
                <w:rFonts w:eastAsia="Arial Unicode MS"/>
                <w:color w:val="0000FF"/>
                <w:sz w:val="16"/>
                <w:szCs w:val="16"/>
                <w:highlight w:val="white"/>
                <w:lang w:val="en-GB"/>
              </w:rPr>
              <w:t>/</w:t>
            </w:r>
            <w:r>
              <w:rPr>
                <w:rFonts w:eastAsia="Arial Unicode MS"/>
                <w:color w:val="800000"/>
                <w:sz w:val="16"/>
                <w:szCs w:val="16"/>
                <w:highlight w:val="white"/>
                <w:lang w:val="en-GB"/>
              </w:rPr>
              <w:t>property</w:t>
            </w:r>
            <w:r>
              <w:rPr>
                <w:rFonts w:eastAsia="Arial Unicode MS"/>
                <w:color w:val="0000FF"/>
                <w:sz w:val="16"/>
                <w:szCs w:val="16"/>
                <w:highlight w:val="white"/>
                <w:lang w:val="en-GB"/>
              </w:rPr>
              <w:t>&gt;</w:t>
            </w:r>
          </w:p>
          <w:p w:rsidR="003D1908" w:rsidRDefault="00A46B31">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spacing w:before="0" w:after="0"/>
              <w:rPr>
                <w:rFonts w:eastAsia="Arial Unicode MS"/>
                <w:sz w:val="16"/>
                <w:szCs w:val="16"/>
                <w:highlight w:val="white"/>
                <w:lang w:val="en-GB"/>
              </w:rPr>
            </w:pPr>
            <w:r>
              <w:rPr>
                <w:rFonts w:eastAsia="Arial Unicode MS"/>
                <w:sz w:val="16"/>
                <w:szCs w:val="16"/>
                <w:highlight w:val="white"/>
                <w:lang w:val="en-GB"/>
              </w:rPr>
              <w:tab/>
            </w:r>
            <w:r>
              <w:rPr>
                <w:rFonts w:eastAsia="Arial Unicode MS"/>
                <w:sz w:val="16"/>
                <w:szCs w:val="16"/>
                <w:highlight w:val="white"/>
                <w:lang w:val="en-GB"/>
              </w:rPr>
              <w:tab/>
            </w:r>
            <w:r>
              <w:rPr>
                <w:rFonts w:eastAsia="Arial Unicode MS"/>
                <w:color w:val="0000FF"/>
                <w:sz w:val="16"/>
                <w:szCs w:val="16"/>
                <w:highlight w:val="white"/>
                <w:lang w:val="en-GB"/>
              </w:rPr>
              <w:t>&lt;</w:t>
            </w:r>
            <w:r>
              <w:rPr>
                <w:rFonts w:eastAsia="Arial Unicode MS"/>
                <w:color w:val="800000"/>
                <w:sz w:val="16"/>
                <w:szCs w:val="16"/>
                <w:highlight w:val="white"/>
                <w:lang w:val="en-GB"/>
              </w:rPr>
              <w:t>property</w:t>
            </w:r>
            <w:r>
              <w:rPr>
                <w:rFonts w:eastAsia="Arial Unicode MS"/>
                <w:color w:val="FF0000"/>
                <w:sz w:val="16"/>
                <w:szCs w:val="16"/>
                <w:highlight w:val="white"/>
                <w:lang w:val="en-GB"/>
              </w:rPr>
              <w:t xml:space="preserve"> name</w:t>
            </w:r>
            <w:r>
              <w:rPr>
                <w:rFonts w:eastAsia="Arial Unicode MS"/>
                <w:color w:val="0000FF"/>
                <w:sz w:val="16"/>
                <w:szCs w:val="16"/>
                <w:highlight w:val="white"/>
                <w:lang w:val="en-GB"/>
              </w:rPr>
              <w:t>=„</w:t>
            </w:r>
            <w:r>
              <w:rPr>
                <w:rFonts w:eastAsia="Arial Unicode MS"/>
                <w:sz w:val="16"/>
                <w:szCs w:val="16"/>
                <w:highlight w:val="white"/>
                <w:lang w:val="en-GB"/>
              </w:rPr>
              <w:t>font-face</w:t>
            </w:r>
            <w:r>
              <w:rPr>
                <w:rFonts w:eastAsia="Arial Unicode MS"/>
                <w:color w:val="0000FF"/>
                <w:sz w:val="16"/>
                <w:szCs w:val="16"/>
                <w:highlight w:val="white"/>
                <w:lang w:val="en-GB"/>
              </w:rPr>
              <w:t>“&gt;</w:t>
            </w:r>
            <w:r w:rsidRPr="00E75D61">
              <w:rPr>
                <w:rFonts w:eastAsia="Arial Unicode MS"/>
                <w:sz w:val="16"/>
                <w:szCs w:val="16"/>
                <w:highlight w:val="yellow"/>
                <w:lang w:val="en-GB"/>
              </w:rPr>
              <w:t>Plain</w:t>
            </w:r>
            <w:r>
              <w:rPr>
                <w:rFonts w:eastAsia="Arial Unicode MS"/>
                <w:color w:val="0000FF"/>
                <w:sz w:val="16"/>
                <w:szCs w:val="16"/>
                <w:highlight w:val="white"/>
                <w:lang w:val="en-GB"/>
              </w:rPr>
              <w:t>&lt;/</w:t>
            </w:r>
            <w:r>
              <w:rPr>
                <w:rFonts w:eastAsia="Arial Unicode MS"/>
                <w:color w:val="800000"/>
                <w:sz w:val="16"/>
                <w:szCs w:val="16"/>
                <w:highlight w:val="white"/>
                <w:lang w:val="en-GB"/>
              </w:rPr>
              <w:t>property</w:t>
            </w:r>
            <w:r>
              <w:rPr>
                <w:rFonts w:eastAsia="Arial Unicode MS"/>
                <w:color w:val="0000FF"/>
                <w:sz w:val="16"/>
                <w:szCs w:val="16"/>
                <w:highlight w:val="white"/>
                <w:lang w:val="en-GB"/>
              </w:rPr>
              <w:t>&gt;</w:t>
            </w:r>
          </w:p>
          <w:p w:rsidR="003D1908" w:rsidRDefault="00A46B31">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spacing w:before="0" w:after="0"/>
              <w:rPr>
                <w:rFonts w:eastAsia="Arial Unicode MS"/>
                <w:sz w:val="16"/>
                <w:szCs w:val="16"/>
                <w:highlight w:val="white"/>
                <w:lang w:val="en-GB"/>
              </w:rPr>
            </w:pPr>
            <w:r>
              <w:rPr>
                <w:rFonts w:eastAsia="Arial Unicode MS"/>
                <w:sz w:val="16"/>
                <w:szCs w:val="16"/>
                <w:highlight w:val="white"/>
                <w:lang w:val="en-GB"/>
              </w:rPr>
              <w:tab/>
            </w:r>
            <w:r>
              <w:rPr>
                <w:rFonts w:eastAsia="Arial Unicode MS"/>
                <w:sz w:val="16"/>
                <w:szCs w:val="16"/>
                <w:highlight w:val="white"/>
                <w:lang w:val="en-GB"/>
              </w:rPr>
              <w:tab/>
            </w:r>
            <w:r>
              <w:rPr>
                <w:rFonts w:eastAsia="Arial Unicode MS"/>
                <w:color w:val="0000FF"/>
                <w:sz w:val="16"/>
                <w:szCs w:val="16"/>
                <w:highlight w:val="white"/>
                <w:lang w:val="en-GB"/>
              </w:rPr>
              <w:t>&lt;</w:t>
            </w:r>
            <w:r>
              <w:rPr>
                <w:rFonts w:eastAsia="Arial Unicode MS"/>
                <w:color w:val="800000"/>
                <w:sz w:val="16"/>
                <w:szCs w:val="16"/>
                <w:highlight w:val="white"/>
                <w:lang w:val="en-GB"/>
              </w:rPr>
              <w:t>property</w:t>
            </w:r>
            <w:r>
              <w:rPr>
                <w:rFonts w:eastAsia="Arial Unicode MS"/>
                <w:color w:val="FF0000"/>
                <w:sz w:val="16"/>
                <w:szCs w:val="16"/>
                <w:highlight w:val="white"/>
                <w:lang w:val="en-GB"/>
              </w:rPr>
              <w:t xml:space="preserve"> name</w:t>
            </w:r>
            <w:r>
              <w:rPr>
                <w:rFonts w:eastAsia="Arial Unicode MS"/>
                <w:color w:val="0000FF"/>
                <w:sz w:val="16"/>
                <w:szCs w:val="16"/>
                <w:highlight w:val="white"/>
                <w:lang w:val="en-GB"/>
              </w:rPr>
              <w:t>=„</w:t>
            </w:r>
            <w:r>
              <w:rPr>
                <w:rFonts w:eastAsia="Arial Unicode MS"/>
                <w:sz w:val="16"/>
                <w:szCs w:val="16"/>
                <w:highlight w:val="white"/>
                <w:lang w:val="en-GB"/>
              </w:rPr>
              <w:t>font-size</w:t>
            </w:r>
            <w:r>
              <w:rPr>
                <w:rFonts w:eastAsia="Arial Unicode MS"/>
                <w:color w:val="0000FF"/>
                <w:sz w:val="16"/>
                <w:szCs w:val="16"/>
                <w:highlight w:val="white"/>
                <w:lang w:val="en-GB"/>
              </w:rPr>
              <w:t>“&gt;</w:t>
            </w:r>
            <w:r w:rsidRPr="00E75D61">
              <w:rPr>
                <w:rFonts w:eastAsia="Arial Unicode MS"/>
                <w:sz w:val="16"/>
                <w:szCs w:val="16"/>
                <w:highlight w:val="yellow"/>
                <w:lang w:val="en-GB"/>
              </w:rPr>
              <w:t>16</w:t>
            </w:r>
            <w:r>
              <w:rPr>
                <w:rFonts w:eastAsia="Arial Unicode MS"/>
                <w:color w:val="0000FF"/>
                <w:sz w:val="16"/>
                <w:szCs w:val="16"/>
                <w:highlight w:val="white"/>
                <w:lang w:val="en-GB"/>
              </w:rPr>
              <w:t>&lt;/</w:t>
            </w:r>
            <w:r>
              <w:rPr>
                <w:rFonts w:eastAsia="Arial Unicode MS"/>
                <w:color w:val="800000"/>
                <w:sz w:val="16"/>
                <w:szCs w:val="16"/>
                <w:highlight w:val="white"/>
                <w:lang w:val="en-GB"/>
              </w:rPr>
              <w:t>property</w:t>
            </w:r>
            <w:r>
              <w:rPr>
                <w:rFonts w:eastAsia="Arial Unicode MS"/>
                <w:color w:val="0000FF"/>
                <w:sz w:val="16"/>
                <w:szCs w:val="16"/>
                <w:highlight w:val="white"/>
                <w:lang w:val="en-GB"/>
              </w:rPr>
              <w:t>&gt;</w:t>
            </w:r>
          </w:p>
          <w:p w:rsidR="003D1908" w:rsidRDefault="00A46B31">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spacing w:before="0" w:after="0"/>
              <w:rPr>
                <w:rFonts w:eastAsia="Arial Unicode MS"/>
                <w:color w:val="0000FF"/>
                <w:sz w:val="16"/>
                <w:szCs w:val="16"/>
                <w:highlight w:val="white"/>
                <w:lang w:val="en-GB"/>
              </w:rPr>
            </w:pPr>
            <w:r>
              <w:rPr>
                <w:rFonts w:eastAsia="Arial Unicode MS"/>
                <w:sz w:val="16"/>
                <w:szCs w:val="16"/>
                <w:highlight w:val="white"/>
                <w:lang w:val="en-GB"/>
              </w:rPr>
              <w:tab/>
            </w:r>
            <w:r>
              <w:rPr>
                <w:rFonts w:eastAsia="Arial Unicode MS"/>
                <w:sz w:val="16"/>
                <w:szCs w:val="16"/>
                <w:highlight w:val="white"/>
                <w:lang w:val="en-GB"/>
              </w:rPr>
              <w:tab/>
            </w:r>
            <w:r>
              <w:rPr>
                <w:rFonts w:eastAsia="Arial Unicode MS"/>
                <w:color w:val="0000FF"/>
                <w:sz w:val="16"/>
                <w:szCs w:val="16"/>
                <w:highlight w:val="white"/>
                <w:lang w:val="en-GB"/>
              </w:rPr>
              <w:t>&lt;</w:t>
            </w:r>
            <w:r>
              <w:rPr>
                <w:rFonts w:eastAsia="Arial Unicode MS"/>
                <w:color w:val="800000"/>
                <w:sz w:val="16"/>
                <w:szCs w:val="16"/>
                <w:highlight w:val="white"/>
                <w:lang w:val="en-GB"/>
              </w:rPr>
              <w:t>property</w:t>
            </w:r>
            <w:r>
              <w:rPr>
                <w:rFonts w:eastAsia="Arial Unicode MS"/>
                <w:color w:val="FF0000"/>
                <w:sz w:val="16"/>
                <w:szCs w:val="16"/>
                <w:highlight w:val="white"/>
                <w:lang w:val="en-GB"/>
              </w:rPr>
              <w:t xml:space="preserve"> name</w:t>
            </w:r>
            <w:r>
              <w:rPr>
                <w:rFonts w:eastAsia="Arial Unicode MS"/>
                <w:color w:val="0000FF"/>
                <w:sz w:val="16"/>
                <w:szCs w:val="16"/>
                <w:highlight w:val="white"/>
                <w:lang w:val="en-GB"/>
              </w:rPr>
              <w:t>=„</w:t>
            </w:r>
            <w:r>
              <w:rPr>
                <w:rFonts w:eastAsia="Arial Unicode MS"/>
                <w:sz w:val="16"/>
                <w:szCs w:val="16"/>
                <w:highlight w:val="white"/>
                <w:lang w:val="en-GB"/>
              </w:rPr>
              <w:t>font-</w:t>
            </w:r>
            <w:proofErr w:type="spellStart"/>
            <w:r>
              <w:rPr>
                <w:rFonts w:eastAsia="Arial Unicode MS"/>
                <w:sz w:val="16"/>
                <w:szCs w:val="16"/>
                <w:highlight w:val="white"/>
                <w:lang w:val="en-GB"/>
              </w:rPr>
              <w:t>color</w:t>
            </w:r>
            <w:proofErr w:type="spellEnd"/>
            <w:r>
              <w:rPr>
                <w:rFonts w:eastAsia="Arial Unicode MS"/>
                <w:color w:val="0000FF"/>
                <w:sz w:val="16"/>
                <w:szCs w:val="16"/>
                <w:highlight w:val="white"/>
                <w:lang w:val="en-GB"/>
              </w:rPr>
              <w:t>“&gt;</w:t>
            </w:r>
            <w:r w:rsidRPr="00E75D61">
              <w:rPr>
                <w:rFonts w:eastAsia="Arial Unicode MS"/>
                <w:sz w:val="16"/>
                <w:szCs w:val="16"/>
                <w:highlight w:val="yellow"/>
                <w:lang w:val="en-GB"/>
              </w:rPr>
              <w:t>black</w:t>
            </w:r>
            <w:r>
              <w:rPr>
                <w:rFonts w:eastAsia="Arial Unicode MS"/>
                <w:color w:val="0000FF"/>
                <w:sz w:val="16"/>
                <w:szCs w:val="16"/>
                <w:highlight w:val="white"/>
                <w:lang w:val="en-GB"/>
              </w:rPr>
              <w:t>&lt;/</w:t>
            </w:r>
            <w:r>
              <w:rPr>
                <w:rFonts w:eastAsia="Arial Unicode MS"/>
                <w:color w:val="800000"/>
                <w:sz w:val="16"/>
                <w:szCs w:val="16"/>
                <w:highlight w:val="white"/>
                <w:lang w:val="en-GB"/>
              </w:rPr>
              <w:t>property</w:t>
            </w:r>
            <w:r>
              <w:rPr>
                <w:rFonts w:eastAsia="Arial Unicode MS"/>
                <w:color w:val="0000FF"/>
                <w:sz w:val="16"/>
                <w:szCs w:val="16"/>
                <w:highlight w:val="white"/>
                <w:lang w:val="en-GB"/>
              </w:rPr>
              <w:t>&gt;</w:t>
            </w:r>
          </w:p>
          <w:p w:rsidR="003D1908" w:rsidRDefault="00A46B31">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spacing w:before="0" w:after="0"/>
              <w:rPr>
                <w:rFonts w:eastAsia="Arial Unicode MS"/>
                <w:color w:val="0000FF"/>
                <w:sz w:val="16"/>
                <w:szCs w:val="16"/>
                <w:highlight w:val="white"/>
                <w:lang w:val="en-GB"/>
              </w:rPr>
            </w:pPr>
            <w:r>
              <w:rPr>
                <w:rFonts w:eastAsia="Arial Unicode MS"/>
                <w:color w:val="0000FF"/>
                <w:sz w:val="16"/>
                <w:szCs w:val="16"/>
                <w:highlight w:val="white"/>
                <w:lang w:val="en-GB"/>
              </w:rPr>
              <w:tab/>
            </w:r>
            <w:r>
              <w:rPr>
                <w:rFonts w:eastAsia="Arial Unicode MS"/>
                <w:color w:val="0000FF"/>
                <w:sz w:val="16"/>
                <w:szCs w:val="16"/>
                <w:highlight w:val="white"/>
                <w:lang w:val="en-GB"/>
              </w:rPr>
              <w:tab/>
              <w:t>[…]</w:t>
            </w:r>
          </w:p>
          <w:p w:rsidR="003D1908" w:rsidRDefault="00A46B31">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spacing w:before="0" w:after="0"/>
              <w:rPr>
                <w:rFonts w:eastAsia="Arial Unicode MS"/>
                <w:sz w:val="16"/>
                <w:szCs w:val="16"/>
                <w:highlight w:val="white"/>
                <w:lang w:val="en-GB"/>
              </w:rPr>
            </w:pPr>
            <w:r>
              <w:rPr>
                <w:rFonts w:eastAsia="Arial Unicode MS"/>
                <w:color w:val="0000FF"/>
                <w:sz w:val="16"/>
                <w:szCs w:val="16"/>
                <w:highlight w:val="white"/>
                <w:lang w:val="en-GB"/>
              </w:rPr>
              <w:tab/>
              <w:t>&lt;/</w:t>
            </w:r>
            <w:proofErr w:type="spellStart"/>
            <w:r>
              <w:rPr>
                <w:rFonts w:eastAsia="Arial Unicode MS"/>
                <w:color w:val="800000"/>
                <w:sz w:val="16"/>
                <w:szCs w:val="16"/>
                <w:highlight w:val="white"/>
                <w:lang w:val="en-GB"/>
              </w:rPr>
              <w:t>xsl:element</w:t>
            </w:r>
            <w:proofErr w:type="spellEnd"/>
            <w:r>
              <w:rPr>
                <w:rFonts w:eastAsia="Arial Unicode MS"/>
                <w:color w:val="FF0000"/>
                <w:sz w:val="16"/>
                <w:szCs w:val="16"/>
                <w:highlight w:val="white"/>
                <w:lang w:val="en-GB"/>
              </w:rPr>
              <w:t>&gt;</w:t>
            </w:r>
          </w:p>
          <w:p w:rsidR="003D1908" w:rsidRDefault="00A46B31">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spacing w:before="0" w:after="0"/>
              <w:rPr>
                <w:rFonts w:eastAsia="Arial Unicode MS"/>
                <w:sz w:val="16"/>
                <w:szCs w:val="16"/>
                <w:highlight w:val="white"/>
                <w:lang w:val="en-GB"/>
              </w:rPr>
            </w:pPr>
            <w:r>
              <w:rPr>
                <w:rFonts w:eastAsia="Arial Unicode MS"/>
                <w:color w:val="0000FF"/>
                <w:sz w:val="16"/>
                <w:szCs w:val="16"/>
                <w:highlight w:val="white"/>
                <w:lang w:val="en-GB"/>
              </w:rPr>
              <w:t>&lt;/</w:t>
            </w:r>
            <w:proofErr w:type="spellStart"/>
            <w:r>
              <w:rPr>
                <w:rFonts w:eastAsia="Arial Unicode MS"/>
                <w:color w:val="800000"/>
                <w:sz w:val="16"/>
                <w:szCs w:val="16"/>
                <w:highlight w:val="white"/>
                <w:lang w:val="en-GB"/>
              </w:rPr>
              <w:t>xsl:when</w:t>
            </w:r>
            <w:proofErr w:type="spellEnd"/>
            <w:r>
              <w:rPr>
                <w:rFonts w:eastAsia="Arial Unicode MS"/>
                <w:color w:val="FF0000"/>
                <w:sz w:val="16"/>
                <w:szCs w:val="16"/>
                <w:highlight w:val="white"/>
                <w:lang w:val="en-GB"/>
              </w:rPr>
              <w:t>&gt;</w:t>
            </w:r>
          </w:p>
          <w:p w:rsidR="003D1908" w:rsidRDefault="003D1908">
            <w:pPr>
              <w:tabs>
                <w:tab w:val="clear" w:pos="482"/>
                <w:tab w:val="left" w:pos="385"/>
              </w:tabs>
              <w:spacing w:before="0" w:after="0"/>
              <w:rPr>
                <w:lang w:val="en-GB"/>
              </w:rPr>
            </w:pPr>
          </w:p>
        </w:tc>
        <w:tc>
          <w:tcPr>
            <w:tcW w:w="4307" w:type="dxa"/>
          </w:tcPr>
          <w:p w:rsidR="003D1908" w:rsidRPr="008C6634" w:rsidRDefault="003D1908">
            <w:pPr>
              <w:tabs>
                <w:tab w:val="clear" w:pos="482"/>
                <w:tab w:val="left" w:pos="385"/>
              </w:tabs>
              <w:spacing w:before="0" w:after="0"/>
            </w:pPr>
          </w:p>
          <w:p w:rsidR="003D1908" w:rsidRDefault="00A46B31">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spacing w:before="0" w:after="0"/>
              <w:rPr>
                <w:rFonts w:eastAsia="Arial Unicode MS"/>
                <w:sz w:val="16"/>
                <w:szCs w:val="16"/>
                <w:highlight w:val="white"/>
              </w:rPr>
            </w:pPr>
            <w:r>
              <w:rPr>
                <w:rFonts w:eastAsia="Arial Unicode MS"/>
                <w:color w:val="0000FF"/>
                <w:sz w:val="16"/>
                <w:szCs w:val="16"/>
                <w:highlight w:val="white"/>
              </w:rPr>
              <w:t>&lt;!--</w:t>
            </w:r>
            <w:r>
              <w:rPr>
                <w:rFonts w:eastAsia="Arial Unicode MS"/>
                <w:color w:val="808080"/>
                <w:sz w:val="16"/>
                <w:szCs w:val="16"/>
                <w:highlight w:val="white"/>
              </w:rPr>
              <w:t xml:space="preserve"> Format für verbale Spuren </w:t>
            </w:r>
            <w:r>
              <w:rPr>
                <w:rFonts w:eastAsia="Arial Unicode MS"/>
                <w:color w:val="0000FF"/>
                <w:sz w:val="16"/>
                <w:szCs w:val="16"/>
                <w:highlight w:val="white"/>
              </w:rPr>
              <w:t>--&gt;</w:t>
            </w:r>
          </w:p>
          <w:p w:rsidR="003D1908" w:rsidRPr="00D54EC5" w:rsidRDefault="00A46B31">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spacing w:before="0" w:after="0"/>
              <w:rPr>
                <w:rFonts w:eastAsia="Arial Unicode MS"/>
                <w:sz w:val="16"/>
                <w:highlight w:val="white"/>
                <w:lang w:val="en-US"/>
              </w:rPr>
            </w:pPr>
            <w:r w:rsidRPr="00D54EC5">
              <w:rPr>
                <w:rFonts w:eastAsia="Arial Unicode MS"/>
                <w:color w:val="0000FF"/>
                <w:sz w:val="16"/>
                <w:highlight w:val="white"/>
                <w:lang w:val="en-US"/>
              </w:rPr>
              <w:t>&lt;</w:t>
            </w:r>
            <w:proofErr w:type="spellStart"/>
            <w:r w:rsidRPr="00D54EC5">
              <w:rPr>
                <w:rFonts w:eastAsia="Arial Unicode MS"/>
                <w:color w:val="800000"/>
                <w:sz w:val="16"/>
                <w:highlight w:val="white"/>
                <w:lang w:val="en-US"/>
              </w:rPr>
              <w:t>xsl:when</w:t>
            </w:r>
            <w:proofErr w:type="spellEnd"/>
            <w:r w:rsidRPr="00D54EC5">
              <w:rPr>
                <w:rFonts w:eastAsia="Arial Unicode MS"/>
                <w:color w:val="FF0000"/>
                <w:sz w:val="16"/>
                <w:highlight w:val="white"/>
                <w:lang w:val="en-US"/>
              </w:rPr>
              <w:t xml:space="preserve"> test</w:t>
            </w:r>
            <w:r w:rsidRPr="00D54EC5">
              <w:rPr>
                <w:rFonts w:eastAsia="Arial Unicode MS"/>
                <w:color w:val="0000FF"/>
                <w:sz w:val="16"/>
                <w:highlight w:val="white"/>
                <w:lang w:val="en-US"/>
              </w:rPr>
              <w:t>=„</w:t>
            </w:r>
            <w:r w:rsidRPr="00D54EC5">
              <w:rPr>
                <w:rFonts w:eastAsia="Arial Unicode MS"/>
                <w:sz w:val="16"/>
                <w:highlight w:val="white"/>
                <w:lang w:val="en-US"/>
              </w:rPr>
              <w:t>@category='v'</w:t>
            </w:r>
            <w:r w:rsidRPr="00D54EC5">
              <w:rPr>
                <w:rFonts w:eastAsia="Arial Unicode MS"/>
                <w:color w:val="0000FF"/>
                <w:sz w:val="16"/>
                <w:highlight w:val="white"/>
                <w:lang w:val="en-US"/>
              </w:rPr>
              <w:t>„&gt;</w:t>
            </w:r>
          </w:p>
          <w:p w:rsidR="003D1908" w:rsidRDefault="00A46B31">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spacing w:before="0" w:after="0"/>
              <w:rPr>
                <w:rFonts w:eastAsia="Arial Unicode MS"/>
                <w:sz w:val="16"/>
                <w:szCs w:val="16"/>
                <w:highlight w:val="white"/>
                <w:lang w:val="en-GB"/>
              </w:rPr>
            </w:pPr>
            <w:r w:rsidRPr="00D54EC5">
              <w:rPr>
                <w:rFonts w:eastAsia="Arial Unicode MS"/>
                <w:sz w:val="16"/>
                <w:highlight w:val="white"/>
                <w:lang w:val="en-US"/>
              </w:rPr>
              <w:tab/>
            </w:r>
            <w:r>
              <w:rPr>
                <w:rFonts w:eastAsia="Arial Unicode MS"/>
                <w:color w:val="0000FF"/>
                <w:sz w:val="16"/>
                <w:szCs w:val="16"/>
                <w:highlight w:val="white"/>
                <w:lang w:val="en-GB"/>
              </w:rPr>
              <w:t>&lt;</w:t>
            </w:r>
            <w:proofErr w:type="spellStart"/>
            <w:r>
              <w:rPr>
                <w:rFonts w:eastAsia="Arial Unicode MS"/>
                <w:color w:val="800000"/>
                <w:sz w:val="16"/>
                <w:szCs w:val="16"/>
                <w:highlight w:val="white"/>
                <w:lang w:val="en-GB"/>
              </w:rPr>
              <w:t>xsl:element</w:t>
            </w:r>
            <w:proofErr w:type="spellEnd"/>
            <w:r>
              <w:rPr>
                <w:rFonts w:eastAsia="Arial Unicode MS"/>
                <w:color w:val="FF0000"/>
                <w:sz w:val="16"/>
                <w:szCs w:val="16"/>
                <w:highlight w:val="white"/>
                <w:lang w:val="en-GB"/>
              </w:rPr>
              <w:t xml:space="preserve"> name</w:t>
            </w:r>
            <w:r>
              <w:rPr>
                <w:rFonts w:eastAsia="Arial Unicode MS"/>
                <w:color w:val="0000FF"/>
                <w:sz w:val="16"/>
                <w:szCs w:val="16"/>
                <w:highlight w:val="white"/>
                <w:lang w:val="en-GB"/>
              </w:rPr>
              <w:t>=„</w:t>
            </w:r>
            <w:r>
              <w:rPr>
                <w:rFonts w:eastAsia="Arial Unicode MS"/>
                <w:sz w:val="16"/>
                <w:szCs w:val="16"/>
                <w:highlight w:val="white"/>
                <w:lang w:val="en-GB"/>
              </w:rPr>
              <w:t>tier-format</w:t>
            </w:r>
            <w:r>
              <w:rPr>
                <w:rFonts w:eastAsia="Arial Unicode MS"/>
                <w:color w:val="0000FF"/>
                <w:sz w:val="16"/>
                <w:szCs w:val="16"/>
                <w:highlight w:val="white"/>
                <w:lang w:val="en-GB"/>
              </w:rPr>
              <w:t>“&gt;</w:t>
            </w:r>
          </w:p>
          <w:p w:rsidR="003D1908" w:rsidRDefault="00A46B31">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spacing w:before="0" w:after="0"/>
              <w:rPr>
                <w:rFonts w:eastAsia="Arial Unicode MS"/>
                <w:color w:val="0000FF"/>
                <w:sz w:val="16"/>
                <w:szCs w:val="16"/>
                <w:highlight w:val="white"/>
                <w:lang w:val="en-GB"/>
              </w:rPr>
            </w:pPr>
            <w:r>
              <w:rPr>
                <w:rFonts w:eastAsia="Arial Unicode MS"/>
                <w:sz w:val="16"/>
                <w:szCs w:val="16"/>
                <w:highlight w:val="white"/>
                <w:lang w:val="en-GB"/>
              </w:rPr>
              <w:tab/>
            </w:r>
            <w:r>
              <w:rPr>
                <w:rFonts w:eastAsia="Arial Unicode MS"/>
                <w:sz w:val="16"/>
                <w:szCs w:val="16"/>
                <w:highlight w:val="white"/>
                <w:lang w:val="en-GB"/>
              </w:rPr>
              <w:tab/>
            </w:r>
            <w:r>
              <w:rPr>
                <w:rFonts w:eastAsia="Arial Unicode MS"/>
                <w:color w:val="0000FF"/>
                <w:sz w:val="16"/>
                <w:szCs w:val="16"/>
                <w:highlight w:val="white"/>
                <w:lang w:val="en-GB"/>
              </w:rPr>
              <w:t>&lt;</w:t>
            </w:r>
            <w:proofErr w:type="spellStart"/>
            <w:r>
              <w:rPr>
                <w:rFonts w:eastAsia="Arial Unicode MS"/>
                <w:color w:val="800000"/>
                <w:sz w:val="16"/>
                <w:szCs w:val="16"/>
                <w:highlight w:val="white"/>
                <w:lang w:val="en-GB"/>
              </w:rPr>
              <w:t>xsl:attribute</w:t>
            </w:r>
            <w:proofErr w:type="spellEnd"/>
            <w:r>
              <w:rPr>
                <w:rFonts w:eastAsia="Arial Unicode MS"/>
                <w:color w:val="FF0000"/>
                <w:sz w:val="16"/>
                <w:szCs w:val="16"/>
                <w:highlight w:val="white"/>
                <w:lang w:val="en-GB"/>
              </w:rPr>
              <w:t xml:space="preserve"> name</w:t>
            </w:r>
            <w:r>
              <w:rPr>
                <w:rFonts w:eastAsia="Arial Unicode MS"/>
                <w:color w:val="0000FF"/>
                <w:sz w:val="16"/>
                <w:szCs w:val="16"/>
                <w:highlight w:val="white"/>
                <w:lang w:val="en-GB"/>
              </w:rPr>
              <w:t>=„</w:t>
            </w:r>
            <w:proofErr w:type="spellStart"/>
            <w:r>
              <w:rPr>
                <w:rFonts w:eastAsia="Arial Unicode MS"/>
                <w:sz w:val="16"/>
                <w:szCs w:val="16"/>
                <w:highlight w:val="white"/>
                <w:lang w:val="en-GB"/>
              </w:rPr>
              <w:t>tierref</w:t>
            </w:r>
            <w:proofErr w:type="spellEnd"/>
            <w:r>
              <w:rPr>
                <w:rFonts w:eastAsia="Arial Unicode MS"/>
                <w:color w:val="0000FF"/>
                <w:sz w:val="16"/>
                <w:szCs w:val="16"/>
                <w:highlight w:val="white"/>
                <w:lang w:val="en-GB"/>
              </w:rPr>
              <w:t>“&gt;</w:t>
            </w:r>
          </w:p>
          <w:p w:rsidR="003D1908" w:rsidRDefault="00A46B31">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spacing w:before="0" w:after="0"/>
              <w:rPr>
                <w:rFonts w:eastAsia="Arial Unicode MS"/>
                <w:color w:val="0000FF"/>
                <w:sz w:val="16"/>
                <w:szCs w:val="16"/>
                <w:highlight w:val="white"/>
                <w:lang w:val="en-GB"/>
              </w:rPr>
            </w:pPr>
            <w:r>
              <w:rPr>
                <w:rFonts w:eastAsia="Arial Unicode MS"/>
                <w:color w:val="0000FF"/>
                <w:sz w:val="16"/>
                <w:szCs w:val="16"/>
                <w:highlight w:val="white"/>
                <w:lang w:val="en-GB"/>
              </w:rPr>
              <w:tab/>
            </w:r>
            <w:r>
              <w:rPr>
                <w:rFonts w:eastAsia="Arial Unicode MS"/>
                <w:color w:val="0000FF"/>
                <w:sz w:val="16"/>
                <w:szCs w:val="16"/>
                <w:highlight w:val="white"/>
                <w:lang w:val="en-GB"/>
              </w:rPr>
              <w:tab/>
            </w:r>
            <w:r>
              <w:rPr>
                <w:rFonts w:eastAsia="Arial Unicode MS"/>
                <w:color w:val="0000FF"/>
                <w:sz w:val="16"/>
                <w:szCs w:val="16"/>
                <w:highlight w:val="white"/>
                <w:lang w:val="en-GB"/>
              </w:rPr>
              <w:tab/>
              <w:t>&lt;</w:t>
            </w:r>
            <w:proofErr w:type="spellStart"/>
            <w:r>
              <w:rPr>
                <w:rFonts w:eastAsia="Arial Unicode MS"/>
                <w:color w:val="800000"/>
                <w:sz w:val="16"/>
                <w:szCs w:val="16"/>
                <w:highlight w:val="white"/>
                <w:lang w:val="en-GB"/>
              </w:rPr>
              <w:t>xsl:value-of</w:t>
            </w:r>
            <w:proofErr w:type="spellEnd"/>
            <w:r>
              <w:rPr>
                <w:rFonts w:eastAsia="Arial Unicode MS"/>
                <w:color w:val="FF0000"/>
                <w:sz w:val="16"/>
                <w:szCs w:val="16"/>
                <w:highlight w:val="white"/>
                <w:lang w:val="en-GB"/>
              </w:rPr>
              <w:t xml:space="preserve"> select</w:t>
            </w:r>
            <w:r>
              <w:rPr>
                <w:rFonts w:eastAsia="Arial Unicode MS"/>
                <w:color w:val="0000FF"/>
                <w:sz w:val="16"/>
                <w:szCs w:val="16"/>
                <w:highlight w:val="white"/>
                <w:lang w:val="en-GB"/>
              </w:rPr>
              <w:t>=„</w:t>
            </w:r>
            <w:r>
              <w:rPr>
                <w:rFonts w:eastAsia="Arial Unicode MS"/>
                <w:sz w:val="16"/>
                <w:szCs w:val="16"/>
                <w:highlight w:val="white"/>
                <w:lang w:val="en-GB"/>
              </w:rPr>
              <w:t>@id</w:t>
            </w:r>
            <w:r>
              <w:rPr>
                <w:rFonts w:eastAsia="Arial Unicode MS"/>
                <w:color w:val="0000FF"/>
                <w:sz w:val="16"/>
                <w:szCs w:val="16"/>
                <w:highlight w:val="white"/>
                <w:lang w:val="en-GB"/>
              </w:rPr>
              <w:t>“/&gt;</w:t>
            </w:r>
          </w:p>
          <w:p w:rsidR="003D1908" w:rsidRDefault="00A46B31">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spacing w:before="0" w:after="0"/>
              <w:rPr>
                <w:rFonts w:eastAsia="Arial Unicode MS"/>
                <w:sz w:val="16"/>
                <w:szCs w:val="16"/>
                <w:highlight w:val="white"/>
                <w:lang w:val="en-GB"/>
              </w:rPr>
            </w:pPr>
            <w:r>
              <w:rPr>
                <w:rFonts w:eastAsia="Arial Unicode MS"/>
                <w:color w:val="0000FF"/>
                <w:sz w:val="16"/>
                <w:szCs w:val="16"/>
                <w:highlight w:val="white"/>
                <w:lang w:val="en-GB"/>
              </w:rPr>
              <w:tab/>
            </w:r>
            <w:r>
              <w:rPr>
                <w:rFonts w:eastAsia="Arial Unicode MS"/>
                <w:color w:val="0000FF"/>
                <w:sz w:val="16"/>
                <w:szCs w:val="16"/>
                <w:highlight w:val="white"/>
                <w:lang w:val="en-GB"/>
              </w:rPr>
              <w:tab/>
              <w:t>&lt;/</w:t>
            </w:r>
            <w:proofErr w:type="spellStart"/>
            <w:r>
              <w:rPr>
                <w:rFonts w:eastAsia="Arial Unicode MS"/>
                <w:color w:val="800000"/>
                <w:sz w:val="16"/>
                <w:szCs w:val="16"/>
                <w:highlight w:val="white"/>
                <w:lang w:val="en-GB"/>
              </w:rPr>
              <w:t>xsl:attribute</w:t>
            </w:r>
            <w:proofErr w:type="spellEnd"/>
            <w:r>
              <w:rPr>
                <w:rFonts w:eastAsia="Arial Unicode MS"/>
                <w:color w:val="0000FF"/>
                <w:sz w:val="16"/>
                <w:szCs w:val="16"/>
                <w:highlight w:val="white"/>
                <w:lang w:val="en-GB"/>
              </w:rPr>
              <w:t>&gt;</w:t>
            </w:r>
          </w:p>
          <w:p w:rsidR="003D1908" w:rsidRDefault="00A46B31">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spacing w:before="0" w:after="0"/>
              <w:rPr>
                <w:rFonts w:eastAsia="Arial Unicode MS"/>
                <w:sz w:val="16"/>
                <w:szCs w:val="16"/>
                <w:highlight w:val="white"/>
                <w:lang w:val="en-GB"/>
              </w:rPr>
            </w:pPr>
            <w:r>
              <w:rPr>
                <w:rFonts w:eastAsia="Arial Unicode MS"/>
                <w:sz w:val="16"/>
                <w:szCs w:val="16"/>
                <w:highlight w:val="white"/>
                <w:lang w:val="en-GB"/>
              </w:rPr>
              <w:tab/>
            </w:r>
            <w:r>
              <w:rPr>
                <w:rFonts w:eastAsia="Arial Unicode MS"/>
                <w:sz w:val="16"/>
                <w:szCs w:val="16"/>
                <w:highlight w:val="white"/>
                <w:lang w:val="en-GB"/>
              </w:rPr>
              <w:tab/>
            </w:r>
            <w:r>
              <w:rPr>
                <w:rFonts w:eastAsia="Arial Unicode MS"/>
                <w:color w:val="0000FF"/>
                <w:sz w:val="16"/>
                <w:szCs w:val="16"/>
                <w:highlight w:val="white"/>
                <w:lang w:val="en-GB"/>
              </w:rPr>
              <w:t>&lt;</w:t>
            </w:r>
            <w:r>
              <w:rPr>
                <w:rFonts w:eastAsia="Arial Unicode MS"/>
                <w:color w:val="800000"/>
                <w:sz w:val="16"/>
                <w:szCs w:val="16"/>
                <w:highlight w:val="white"/>
                <w:lang w:val="en-GB"/>
              </w:rPr>
              <w:t>property</w:t>
            </w:r>
            <w:r>
              <w:rPr>
                <w:rFonts w:eastAsia="Arial Unicode MS"/>
                <w:color w:val="FF0000"/>
                <w:sz w:val="16"/>
                <w:szCs w:val="16"/>
                <w:highlight w:val="white"/>
                <w:lang w:val="en-GB"/>
              </w:rPr>
              <w:t xml:space="preserve"> name</w:t>
            </w:r>
            <w:r>
              <w:rPr>
                <w:rFonts w:eastAsia="Arial Unicode MS"/>
                <w:color w:val="0000FF"/>
                <w:sz w:val="16"/>
                <w:szCs w:val="16"/>
                <w:highlight w:val="white"/>
                <w:lang w:val="en-GB"/>
              </w:rPr>
              <w:t>=„</w:t>
            </w:r>
            <w:r>
              <w:rPr>
                <w:rFonts w:eastAsia="Arial Unicode MS"/>
                <w:sz w:val="16"/>
                <w:szCs w:val="16"/>
                <w:highlight w:val="white"/>
                <w:lang w:val="en-GB"/>
              </w:rPr>
              <w:t>font-name</w:t>
            </w:r>
            <w:r>
              <w:rPr>
                <w:rFonts w:eastAsia="Arial Unicode MS"/>
                <w:color w:val="0000FF"/>
                <w:sz w:val="16"/>
                <w:szCs w:val="16"/>
                <w:highlight w:val="white"/>
                <w:lang w:val="en-GB"/>
              </w:rPr>
              <w:t>“&gt;</w:t>
            </w:r>
            <w:r>
              <w:rPr>
                <w:rFonts w:eastAsia="Arial Unicode MS"/>
                <w:sz w:val="16"/>
                <w:szCs w:val="16"/>
                <w:highlight w:val="yellow"/>
                <w:lang w:val="en-GB"/>
              </w:rPr>
              <w:t>Times</w:t>
            </w:r>
            <w:r>
              <w:rPr>
                <w:rFonts w:eastAsia="Arial Unicode MS"/>
                <w:sz w:val="16"/>
                <w:szCs w:val="16"/>
                <w:highlight w:val="white"/>
                <w:lang w:val="en-GB"/>
              </w:rPr>
              <w:t>&lt;</w:t>
            </w:r>
            <w:r>
              <w:rPr>
                <w:rFonts w:eastAsia="Arial Unicode MS"/>
                <w:color w:val="0000FF"/>
                <w:sz w:val="16"/>
                <w:szCs w:val="16"/>
                <w:highlight w:val="white"/>
                <w:lang w:val="en-GB"/>
              </w:rPr>
              <w:t>/</w:t>
            </w:r>
            <w:r>
              <w:rPr>
                <w:rFonts w:eastAsia="Arial Unicode MS"/>
                <w:color w:val="800000"/>
                <w:sz w:val="16"/>
                <w:szCs w:val="16"/>
                <w:highlight w:val="white"/>
                <w:lang w:val="en-GB"/>
              </w:rPr>
              <w:t>property</w:t>
            </w:r>
            <w:r>
              <w:rPr>
                <w:rFonts w:eastAsia="Arial Unicode MS"/>
                <w:color w:val="0000FF"/>
                <w:sz w:val="16"/>
                <w:szCs w:val="16"/>
                <w:highlight w:val="white"/>
                <w:lang w:val="en-GB"/>
              </w:rPr>
              <w:t>&gt;</w:t>
            </w:r>
          </w:p>
          <w:p w:rsidR="003D1908" w:rsidRDefault="00A46B31">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spacing w:before="0" w:after="0"/>
              <w:rPr>
                <w:rFonts w:eastAsia="Arial Unicode MS"/>
                <w:sz w:val="16"/>
                <w:szCs w:val="16"/>
                <w:highlight w:val="white"/>
                <w:lang w:val="en-GB"/>
              </w:rPr>
            </w:pPr>
            <w:r>
              <w:rPr>
                <w:rFonts w:eastAsia="Arial Unicode MS"/>
                <w:sz w:val="16"/>
                <w:szCs w:val="16"/>
                <w:highlight w:val="white"/>
                <w:lang w:val="en-GB"/>
              </w:rPr>
              <w:tab/>
            </w:r>
            <w:r>
              <w:rPr>
                <w:rFonts w:eastAsia="Arial Unicode MS"/>
                <w:sz w:val="16"/>
                <w:szCs w:val="16"/>
                <w:highlight w:val="white"/>
                <w:lang w:val="en-GB"/>
              </w:rPr>
              <w:tab/>
            </w:r>
            <w:r>
              <w:rPr>
                <w:rFonts w:eastAsia="Arial Unicode MS"/>
                <w:color w:val="0000FF"/>
                <w:sz w:val="16"/>
                <w:szCs w:val="16"/>
                <w:highlight w:val="white"/>
                <w:lang w:val="en-GB"/>
              </w:rPr>
              <w:t>&lt;</w:t>
            </w:r>
            <w:r>
              <w:rPr>
                <w:rFonts w:eastAsia="Arial Unicode MS"/>
                <w:color w:val="800000"/>
                <w:sz w:val="16"/>
                <w:szCs w:val="16"/>
                <w:highlight w:val="white"/>
                <w:lang w:val="en-GB"/>
              </w:rPr>
              <w:t>property</w:t>
            </w:r>
            <w:r>
              <w:rPr>
                <w:rFonts w:eastAsia="Arial Unicode MS"/>
                <w:color w:val="FF0000"/>
                <w:sz w:val="16"/>
                <w:szCs w:val="16"/>
                <w:highlight w:val="white"/>
                <w:lang w:val="en-GB"/>
              </w:rPr>
              <w:t xml:space="preserve"> name</w:t>
            </w:r>
            <w:r>
              <w:rPr>
                <w:rFonts w:eastAsia="Arial Unicode MS"/>
                <w:color w:val="0000FF"/>
                <w:sz w:val="16"/>
                <w:szCs w:val="16"/>
                <w:highlight w:val="white"/>
                <w:lang w:val="en-GB"/>
              </w:rPr>
              <w:t>=„</w:t>
            </w:r>
            <w:r>
              <w:rPr>
                <w:rFonts w:eastAsia="Arial Unicode MS"/>
                <w:sz w:val="16"/>
                <w:szCs w:val="16"/>
                <w:highlight w:val="white"/>
                <w:lang w:val="en-GB"/>
              </w:rPr>
              <w:t>font-face</w:t>
            </w:r>
            <w:r>
              <w:rPr>
                <w:rFonts w:eastAsia="Arial Unicode MS"/>
                <w:color w:val="0000FF"/>
                <w:sz w:val="16"/>
                <w:szCs w:val="16"/>
                <w:highlight w:val="white"/>
                <w:lang w:val="en-GB"/>
              </w:rPr>
              <w:t>“&gt;</w:t>
            </w:r>
            <w:r>
              <w:rPr>
                <w:rFonts w:eastAsia="Arial Unicode MS"/>
                <w:sz w:val="16"/>
                <w:szCs w:val="16"/>
                <w:highlight w:val="yellow"/>
                <w:lang w:val="en-GB"/>
              </w:rPr>
              <w:t>Italic</w:t>
            </w:r>
            <w:r>
              <w:rPr>
                <w:rFonts w:eastAsia="Arial Unicode MS"/>
                <w:color w:val="0000FF"/>
                <w:sz w:val="16"/>
                <w:szCs w:val="16"/>
                <w:highlight w:val="white"/>
                <w:lang w:val="en-GB"/>
              </w:rPr>
              <w:t>&lt;/</w:t>
            </w:r>
            <w:r>
              <w:rPr>
                <w:rFonts w:eastAsia="Arial Unicode MS"/>
                <w:color w:val="800000"/>
                <w:sz w:val="16"/>
                <w:szCs w:val="16"/>
                <w:highlight w:val="white"/>
                <w:lang w:val="en-GB"/>
              </w:rPr>
              <w:t>property</w:t>
            </w:r>
            <w:r>
              <w:rPr>
                <w:rFonts w:eastAsia="Arial Unicode MS"/>
                <w:color w:val="0000FF"/>
                <w:sz w:val="16"/>
                <w:szCs w:val="16"/>
                <w:highlight w:val="white"/>
                <w:lang w:val="en-GB"/>
              </w:rPr>
              <w:t>&gt;</w:t>
            </w:r>
          </w:p>
          <w:p w:rsidR="003D1908" w:rsidRDefault="00A46B31">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spacing w:before="0" w:after="0"/>
              <w:rPr>
                <w:rFonts w:eastAsia="Arial Unicode MS"/>
                <w:sz w:val="16"/>
                <w:szCs w:val="16"/>
                <w:highlight w:val="white"/>
                <w:lang w:val="en-GB"/>
              </w:rPr>
            </w:pPr>
            <w:r>
              <w:rPr>
                <w:rFonts w:eastAsia="Arial Unicode MS"/>
                <w:sz w:val="16"/>
                <w:szCs w:val="16"/>
                <w:highlight w:val="white"/>
                <w:lang w:val="en-GB"/>
              </w:rPr>
              <w:tab/>
            </w:r>
            <w:r>
              <w:rPr>
                <w:rFonts w:eastAsia="Arial Unicode MS"/>
                <w:sz w:val="16"/>
                <w:szCs w:val="16"/>
                <w:highlight w:val="white"/>
                <w:lang w:val="en-GB"/>
              </w:rPr>
              <w:tab/>
            </w:r>
            <w:r>
              <w:rPr>
                <w:rFonts w:eastAsia="Arial Unicode MS"/>
                <w:color w:val="0000FF"/>
                <w:sz w:val="16"/>
                <w:szCs w:val="16"/>
                <w:highlight w:val="white"/>
                <w:lang w:val="en-GB"/>
              </w:rPr>
              <w:t>&lt;</w:t>
            </w:r>
            <w:r>
              <w:rPr>
                <w:rFonts w:eastAsia="Arial Unicode MS"/>
                <w:color w:val="800000"/>
                <w:sz w:val="16"/>
                <w:szCs w:val="16"/>
                <w:highlight w:val="white"/>
                <w:lang w:val="en-GB"/>
              </w:rPr>
              <w:t>property</w:t>
            </w:r>
            <w:r>
              <w:rPr>
                <w:rFonts w:eastAsia="Arial Unicode MS"/>
                <w:color w:val="FF0000"/>
                <w:sz w:val="16"/>
                <w:szCs w:val="16"/>
                <w:highlight w:val="white"/>
                <w:lang w:val="en-GB"/>
              </w:rPr>
              <w:t xml:space="preserve"> name</w:t>
            </w:r>
            <w:r>
              <w:rPr>
                <w:rFonts w:eastAsia="Arial Unicode MS"/>
                <w:color w:val="0000FF"/>
                <w:sz w:val="16"/>
                <w:szCs w:val="16"/>
                <w:highlight w:val="white"/>
                <w:lang w:val="en-GB"/>
              </w:rPr>
              <w:t>=„</w:t>
            </w:r>
            <w:r>
              <w:rPr>
                <w:rFonts w:eastAsia="Arial Unicode MS"/>
                <w:sz w:val="16"/>
                <w:szCs w:val="16"/>
                <w:highlight w:val="white"/>
                <w:lang w:val="en-GB"/>
              </w:rPr>
              <w:t>font-size</w:t>
            </w:r>
            <w:r>
              <w:rPr>
                <w:rFonts w:eastAsia="Arial Unicode MS"/>
                <w:color w:val="0000FF"/>
                <w:sz w:val="16"/>
                <w:szCs w:val="16"/>
                <w:highlight w:val="white"/>
                <w:lang w:val="en-GB"/>
              </w:rPr>
              <w:t>“&gt;</w:t>
            </w:r>
            <w:r>
              <w:rPr>
                <w:rFonts w:eastAsia="Arial Unicode MS"/>
                <w:sz w:val="16"/>
                <w:szCs w:val="16"/>
                <w:highlight w:val="yellow"/>
                <w:lang w:val="en-GB"/>
              </w:rPr>
              <w:t>12</w:t>
            </w:r>
            <w:r>
              <w:rPr>
                <w:rFonts w:eastAsia="Arial Unicode MS"/>
                <w:color w:val="0000FF"/>
                <w:sz w:val="16"/>
                <w:szCs w:val="16"/>
                <w:highlight w:val="white"/>
                <w:lang w:val="en-GB"/>
              </w:rPr>
              <w:t>&lt;/</w:t>
            </w:r>
            <w:r>
              <w:rPr>
                <w:rFonts w:eastAsia="Arial Unicode MS"/>
                <w:color w:val="800000"/>
                <w:sz w:val="16"/>
                <w:szCs w:val="16"/>
                <w:highlight w:val="white"/>
                <w:lang w:val="en-GB"/>
              </w:rPr>
              <w:t>property</w:t>
            </w:r>
            <w:r>
              <w:rPr>
                <w:rFonts w:eastAsia="Arial Unicode MS"/>
                <w:color w:val="0000FF"/>
                <w:sz w:val="16"/>
                <w:szCs w:val="16"/>
                <w:highlight w:val="white"/>
                <w:lang w:val="en-GB"/>
              </w:rPr>
              <w:t>&gt;</w:t>
            </w:r>
          </w:p>
          <w:p w:rsidR="003D1908" w:rsidRDefault="00A46B31">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spacing w:before="0" w:after="0"/>
              <w:rPr>
                <w:rFonts w:eastAsia="Arial Unicode MS"/>
                <w:color w:val="0000FF"/>
                <w:sz w:val="16"/>
                <w:szCs w:val="16"/>
                <w:highlight w:val="white"/>
                <w:lang w:val="en-GB"/>
              </w:rPr>
            </w:pPr>
            <w:r>
              <w:rPr>
                <w:rFonts w:eastAsia="Arial Unicode MS"/>
                <w:sz w:val="16"/>
                <w:szCs w:val="16"/>
                <w:highlight w:val="white"/>
                <w:lang w:val="en-GB"/>
              </w:rPr>
              <w:tab/>
            </w:r>
            <w:r>
              <w:rPr>
                <w:rFonts w:eastAsia="Arial Unicode MS"/>
                <w:sz w:val="16"/>
                <w:szCs w:val="16"/>
                <w:highlight w:val="white"/>
                <w:lang w:val="en-GB"/>
              </w:rPr>
              <w:tab/>
            </w:r>
            <w:r>
              <w:rPr>
                <w:rFonts w:eastAsia="Arial Unicode MS"/>
                <w:color w:val="0000FF"/>
                <w:sz w:val="16"/>
                <w:szCs w:val="16"/>
                <w:highlight w:val="white"/>
                <w:lang w:val="en-GB"/>
              </w:rPr>
              <w:t>&lt;</w:t>
            </w:r>
            <w:r>
              <w:rPr>
                <w:rFonts w:eastAsia="Arial Unicode MS"/>
                <w:color w:val="800000"/>
                <w:sz w:val="16"/>
                <w:szCs w:val="16"/>
                <w:highlight w:val="white"/>
                <w:lang w:val="en-GB"/>
              </w:rPr>
              <w:t>property</w:t>
            </w:r>
            <w:r>
              <w:rPr>
                <w:rFonts w:eastAsia="Arial Unicode MS"/>
                <w:color w:val="FF0000"/>
                <w:sz w:val="16"/>
                <w:szCs w:val="16"/>
                <w:highlight w:val="white"/>
                <w:lang w:val="en-GB"/>
              </w:rPr>
              <w:t xml:space="preserve"> name</w:t>
            </w:r>
            <w:r>
              <w:rPr>
                <w:rFonts w:eastAsia="Arial Unicode MS"/>
                <w:color w:val="0000FF"/>
                <w:sz w:val="16"/>
                <w:szCs w:val="16"/>
                <w:highlight w:val="white"/>
                <w:lang w:val="en-GB"/>
              </w:rPr>
              <w:t>=„</w:t>
            </w:r>
            <w:r>
              <w:rPr>
                <w:rFonts w:eastAsia="Arial Unicode MS"/>
                <w:sz w:val="16"/>
                <w:szCs w:val="16"/>
                <w:highlight w:val="white"/>
                <w:lang w:val="en-GB"/>
              </w:rPr>
              <w:t>font-</w:t>
            </w:r>
            <w:proofErr w:type="spellStart"/>
            <w:r>
              <w:rPr>
                <w:rFonts w:eastAsia="Arial Unicode MS"/>
                <w:sz w:val="16"/>
                <w:szCs w:val="16"/>
                <w:highlight w:val="white"/>
                <w:lang w:val="en-GB"/>
              </w:rPr>
              <w:t>color</w:t>
            </w:r>
            <w:proofErr w:type="spellEnd"/>
            <w:r>
              <w:rPr>
                <w:rFonts w:eastAsia="Arial Unicode MS"/>
                <w:color w:val="0000FF"/>
                <w:sz w:val="16"/>
                <w:szCs w:val="16"/>
                <w:highlight w:val="white"/>
                <w:lang w:val="en-GB"/>
              </w:rPr>
              <w:t>“&gt;</w:t>
            </w:r>
            <w:r>
              <w:rPr>
                <w:rFonts w:eastAsia="Arial Unicode MS"/>
                <w:sz w:val="16"/>
                <w:szCs w:val="16"/>
                <w:highlight w:val="yellow"/>
                <w:lang w:val="en-GB"/>
              </w:rPr>
              <w:t>blue</w:t>
            </w:r>
            <w:r>
              <w:rPr>
                <w:rFonts w:eastAsia="Arial Unicode MS"/>
                <w:color w:val="0000FF"/>
                <w:sz w:val="16"/>
                <w:szCs w:val="16"/>
                <w:highlight w:val="white"/>
                <w:lang w:val="en-GB"/>
              </w:rPr>
              <w:t>&lt;/</w:t>
            </w:r>
            <w:r>
              <w:rPr>
                <w:rFonts w:eastAsia="Arial Unicode MS"/>
                <w:color w:val="800000"/>
                <w:sz w:val="16"/>
                <w:szCs w:val="16"/>
                <w:highlight w:val="white"/>
                <w:lang w:val="en-GB"/>
              </w:rPr>
              <w:t>property</w:t>
            </w:r>
            <w:r>
              <w:rPr>
                <w:rFonts w:eastAsia="Arial Unicode MS"/>
                <w:color w:val="0000FF"/>
                <w:sz w:val="16"/>
                <w:szCs w:val="16"/>
                <w:highlight w:val="white"/>
                <w:lang w:val="en-GB"/>
              </w:rPr>
              <w:t>&gt;</w:t>
            </w:r>
          </w:p>
          <w:p w:rsidR="003D1908" w:rsidRDefault="00A46B31">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spacing w:before="0" w:after="0"/>
              <w:rPr>
                <w:rFonts w:eastAsia="Arial Unicode MS"/>
                <w:color w:val="0000FF"/>
                <w:sz w:val="16"/>
                <w:szCs w:val="16"/>
                <w:highlight w:val="white"/>
                <w:lang w:val="en-GB"/>
              </w:rPr>
            </w:pPr>
            <w:r>
              <w:rPr>
                <w:rFonts w:eastAsia="Arial Unicode MS"/>
                <w:color w:val="0000FF"/>
                <w:sz w:val="16"/>
                <w:szCs w:val="16"/>
                <w:highlight w:val="white"/>
                <w:lang w:val="en-GB"/>
              </w:rPr>
              <w:tab/>
            </w:r>
            <w:r>
              <w:rPr>
                <w:rFonts w:eastAsia="Arial Unicode MS"/>
                <w:color w:val="0000FF"/>
                <w:sz w:val="16"/>
                <w:szCs w:val="16"/>
                <w:highlight w:val="white"/>
                <w:lang w:val="en-GB"/>
              </w:rPr>
              <w:tab/>
              <w:t>[…]</w:t>
            </w:r>
          </w:p>
          <w:p w:rsidR="003D1908" w:rsidRDefault="00A46B31">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spacing w:before="0" w:after="0"/>
              <w:rPr>
                <w:rFonts w:eastAsia="Arial Unicode MS"/>
                <w:sz w:val="16"/>
                <w:szCs w:val="16"/>
                <w:highlight w:val="white"/>
                <w:lang w:val="en-GB"/>
              </w:rPr>
            </w:pPr>
            <w:r>
              <w:rPr>
                <w:rFonts w:eastAsia="Arial Unicode MS"/>
                <w:color w:val="0000FF"/>
                <w:sz w:val="16"/>
                <w:szCs w:val="16"/>
                <w:highlight w:val="white"/>
                <w:lang w:val="en-GB"/>
              </w:rPr>
              <w:tab/>
              <w:t>&lt;/</w:t>
            </w:r>
            <w:proofErr w:type="spellStart"/>
            <w:r>
              <w:rPr>
                <w:rFonts w:eastAsia="Arial Unicode MS"/>
                <w:color w:val="800000"/>
                <w:sz w:val="16"/>
                <w:szCs w:val="16"/>
                <w:highlight w:val="white"/>
                <w:lang w:val="en-GB"/>
              </w:rPr>
              <w:t>xsl:element</w:t>
            </w:r>
            <w:proofErr w:type="spellEnd"/>
            <w:r>
              <w:rPr>
                <w:rFonts w:eastAsia="Arial Unicode MS"/>
                <w:color w:val="FF0000"/>
                <w:sz w:val="16"/>
                <w:szCs w:val="16"/>
                <w:highlight w:val="white"/>
                <w:lang w:val="en-GB"/>
              </w:rPr>
              <w:t>&gt;</w:t>
            </w:r>
          </w:p>
          <w:p w:rsidR="003D1908" w:rsidRDefault="00A46B31">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spacing w:before="0" w:after="0"/>
              <w:rPr>
                <w:rFonts w:eastAsia="Arial Unicode MS"/>
                <w:sz w:val="16"/>
                <w:szCs w:val="16"/>
                <w:highlight w:val="white"/>
                <w:lang w:val="en-GB"/>
              </w:rPr>
            </w:pPr>
            <w:r>
              <w:rPr>
                <w:rFonts w:eastAsia="Arial Unicode MS"/>
                <w:color w:val="0000FF"/>
                <w:sz w:val="16"/>
                <w:szCs w:val="16"/>
                <w:highlight w:val="white"/>
                <w:lang w:val="en-GB"/>
              </w:rPr>
              <w:t>&lt;/</w:t>
            </w:r>
            <w:proofErr w:type="spellStart"/>
            <w:r>
              <w:rPr>
                <w:rFonts w:eastAsia="Arial Unicode MS"/>
                <w:color w:val="800000"/>
                <w:sz w:val="16"/>
                <w:szCs w:val="16"/>
                <w:highlight w:val="white"/>
                <w:lang w:val="en-GB"/>
              </w:rPr>
              <w:t>xsl:when</w:t>
            </w:r>
            <w:proofErr w:type="spellEnd"/>
            <w:r>
              <w:rPr>
                <w:rFonts w:eastAsia="Arial Unicode MS"/>
                <w:color w:val="FF0000"/>
                <w:sz w:val="16"/>
                <w:szCs w:val="16"/>
                <w:highlight w:val="white"/>
                <w:lang w:val="en-GB"/>
              </w:rPr>
              <w:t>&gt;</w:t>
            </w:r>
          </w:p>
          <w:p w:rsidR="003D1908" w:rsidRDefault="003D1908">
            <w:pPr>
              <w:tabs>
                <w:tab w:val="clear" w:pos="482"/>
                <w:tab w:val="left" w:pos="385"/>
              </w:tabs>
              <w:spacing w:before="0" w:after="0"/>
              <w:rPr>
                <w:lang w:val="en-GB"/>
              </w:rPr>
            </w:pPr>
          </w:p>
        </w:tc>
      </w:tr>
      <w:tr w:rsidR="003D1908" w:rsidTr="00E75D61">
        <w:tc>
          <w:tcPr>
            <w:tcW w:w="4306" w:type="dxa"/>
          </w:tcPr>
          <w:p w:rsidR="003D1908" w:rsidRDefault="00A46B31">
            <w:pPr>
              <w:tabs>
                <w:tab w:val="left" w:pos="240"/>
                <w:tab w:val="left" w:pos="385"/>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s>
              <w:autoSpaceDE w:val="0"/>
              <w:autoSpaceDN w:val="0"/>
              <w:adjustRightInd w:val="0"/>
              <w:spacing w:before="0" w:after="0"/>
              <w:jc w:val="center"/>
              <w:rPr>
                <w:rFonts w:eastAsia="Arial Unicode MS"/>
                <w:sz w:val="32"/>
                <w:szCs w:val="32"/>
                <w:highlight w:val="white"/>
              </w:rPr>
            </w:pPr>
            <w:r>
              <w:rPr>
                <w:rFonts w:eastAsia="Arial Unicode MS"/>
                <w:sz w:val="32"/>
                <w:szCs w:val="32"/>
                <w:highlight w:val="white"/>
              </w:rPr>
              <w:t>Arial</w:t>
            </w:r>
          </w:p>
        </w:tc>
        <w:tc>
          <w:tcPr>
            <w:tcW w:w="4307" w:type="dxa"/>
          </w:tcPr>
          <w:p w:rsidR="003D1908" w:rsidRDefault="00A46B31">
            <w:pPr>
              <w:tabs>
                <w:tab w:val="clear" w:pos="482"/>
                <w:tab w:val="left" w:pos="385"/>
              </w:tabs>
              <w:spacing w:before="0" w:after="0"/>
              <w:jc w:val="center"/>
              <w:rPr>
                <w:i/>
                <w:color w:val="0000FF"/>
                <w:sz w:val="28"/>
                <w:szCs w:val="28"/>
                <w:lang w:val="en-GB"/>
              </w:rPr>
            </w:pPr>
            <w:r>
              <w:rPr>
                <w:i/>
                <w:color w:val="0000FF"/>
                <w:sz w:val="28"/>
                <w:szCs w:val="28"/>
                <w:lang w:val="en-GB"/>
              </w:rPr>
              <w:t>Times</w:t>
            </w:r>
          </w:p>
        </w:tc>
      </w:tr>
    </w:tbl>
    <w:p w:rsidR="003D1908" w:rsidRDefault="00A46B31" w:rsidP="008338F0">
      <w:pPr>
        <w:pStyle w:val="Aufzhlungszeichen1"/>
      </w:pPr>
      <w:r>
        <w:rPr>
          <w:u w:val="single"/>
        </w:rPr>
        <w:t>Creating own stylesheets</w:t>
      </w:r>
      <w:r>
        <w:t>: Creating own stylesheets is both the most complex and the most extensive method. A knowledge of the code of the Partitur-Editor is not required, it suffices to be familiar with the structures of EXMARaLDA XML files.</w:t>
      </w:r>
    </w:p>
    <w:p w:rsidR="006C6615" w:rsidRDefault="006C6615" w:rsidP="006C6615">
      <w:pPr>
        <w:pStyle w:val="Standard-BlockCharCharChar"/>
      </w:pPr>
    </w:p>
    <w:p w:rsidR="003D1908" w:rsidRDefault="00A46B31">
      <w:pPr>
        <w:pStyle w:val="berschrift2"/>
      </w:pPr>
      <w:bookmarkStart w:id="787" w:name="_Toc472960903"/>
      <w:r>
        <w:t xml:space="preserve">Using Stylesheets </w:t>
      </w:r>
      <w:r w:rsidR="00E75D61">
        <w:t xml:space="preserve">in the </w:t>
      </w:r>
      <w:proofErr w:type="spellStart"/>
      <w:r>
        <w:t>Partitur</w:t>
      </w:r>
      <w:proofErr w:type="spellEnd"/>
      <w:r>
        <w:t>-Editor</w:t>
      </w:r>
      <w:bookmarkEnd w:id="787"/>
    </w:p>
    <w:p w:rsidR="003D1908" w:rsidRDefault="00A46B31">
      <w:pPr>
        <w:rPr>
          <w:szCs w:val="24"/>
          <w:lang w:val="en-US"/>
        </w:rPr>
      </w:pPr>
      <w:r>
        <w:rPr>
          <w:szCs w:val="24"/>
          <w:lang w:val="en-US"/>
        </w:rPr>
        <w:t xml:space="preserve">To be able to use stylesheets in the </w:t>
      </w:r>
      <w:proofErr w:type="spellStart"/>
      <w:r>
        <w:rPr>
          <w:szCs w:val="24"/>
          <w:lang w:val="en-US"/>
        </w:rPr>
        <w:t>Partitur</w:t>
      </w:r>
      <w:proofErr w:type="spellEnd"/>
      <w:r>
        <w:rPr>
          <w:szCs w:val="24"/>
          <w:lang w:val="en-US"/>
        </w:rPr>
        <w:t xml:space="preserve">-Editor, the stylesheets that you would like to make use of need to be defined under </w:t>
      </w:r>
      <w:r w:rsidR="00E75D61" w:rsidRPr="00E75D61">
        <w:rPr>
          <w:rStyle w:val="Menufunction"/>
        </w:rPr>
        <w:fldChar w:fldCharType="begin"/>
      </w:r>
      <w:r w:rsidR="00E75D61" w:rsidRPr="00E75D61">
        <w:rPr>
          <w:rStyle w:val="Menufunction"/>
          <w:lang w:val="en-GB"/>
        </w:rPr>
        <w:instrText xml:space="preserve"> REF _Ref472784400 \h  \* MERGEFORMAT </w:instrText>
      </w:r>
      <w:r w:rsidR="00E75D61" w:rsidRPr="00E75D61">
        <w:rPr>
          <w:rStyle w:val="Menufunction"/>
        </w:rPr>
      </w:r>
      <w:r w:rsidR="00E75D61" w:rsidRPr="00E75D61">
        <w:rPr>
          <w:rStyle w:val="Menufunction"/>
        </w:rPr>
        <w:fldChar w:fldCharType="separate"/>
      </w:r>
      <w:r w:rsidR="003E68CF" w:rsidRPr="003E68CF">
        <w:rPr>
          <w:rStyle w:val="Menufunction"/>
          <w:lang w:val="en-GB"/>
        </w:rPr>
        <w:t>Edit &gt; Preferences…</w:t>
      </w:r>
      <w:r w:rsidR="00E75D61" w:rsidRPr="00E75D61">
        <w:rPr>
          <w:rStyle w:val="Menufunction"/>
        </w:rPr>
        <w:fldChar w:fldCharType="end"/>
      </w:r>
      <w:r w:rsidRPr="00710C77">
        <w:rPr>
          <w:rStyle w:val="Menufunction"/>
          <w:lang w:val="en-GB"/>
        </w:rPr>
        <w:t>&gt; </w:t>
      </w:r>
      <w:r>
        <w:rPr>
          <w:rStyle w:val="Menufunction"/>
          <w:lang w:val="en-US"/>
        </w:rPr>
        <w:t>Stylesheets</w:t>
      </w:r>
      <w:r>
        <w:rPr>
          <w:szCs w:val="24"/>
          <w:lang w:val="en-US"/>
        </w:rPr>
        <w:t xml:space="preserve">. Thereafter the functions in question can be called. There are five functions in the </w:t>
      </w:r>
      <w:proofErr w:type="spellStart"/>
      <w:r>
        <w:rPr>
          <w:szCs w:val="24"/>
          <w:lang w:val="en-US"/>
        </w:rPr>
        <w:t>Partitur</w:t>
      </w:r>
      <w:proofErr w:type="spellEnd"/>
      <w:r>
        <w:rPr>
          <w:szCs w:val="24"/>
          <w:lang w:val="en-US"/>
        </w:rPr>
        <w:t xml:space="preserve">-Editor that allow their </w:t>
      </w:r>
      <w:r>
        <w:rPr>
          <w:szCs w:val="24"/>
          <w:lang w:val="en-US"/>
        </w:rPr>
        <w:lastRenderedPageBreak/>
        <w:t>parameter to be set with stylesheets:</w:t>
      </w:r>
      <w:bookmarkStart w:id="788" w:name="_Toc460834831"/>
    </w:p>
    <w:p w:rsidR="003D1908" w:rsidRDefault="00E75D61">
      <w:pPr>
        <w:rPr>
          <w:rStyle w:val="Menufunction"/>
          <w:rFonts w:ascii="Times New Roman" w:hAnsi="Times New Roman"/>
          <w:b w:val="0"/>
          <w:sz w:val="24"/>
          <w:szCs w:val="24"/>
          <w:lang w:val="en-US"/>
        </w:rPr>
      </w:pPr>
      <w:r w:rsidRPr="00E75D61">
        <w:rPr>
          <w:rStyle w:val="Standard-BlockCharCharCharChar"/>
        </w:rPr>
        <w:t>1.</w:t>
      </w:r>
      <w:r>
        <w:rPr>
          <w:rStyle w:val="Menufunction"/>
          <w:lang w:val="en-US"/>
        </w:rPr>
        <w:t xml:space="preserve"> </w:t>
      </w:r>
      <w:bookmarkEnd w:id="788"/>
      <w:r w:rsidRPr="00E75D61">
        <w:rPr>
          <w:rStyle w:val="Menufunction"/>
        </w:rPr>
        <w:fldChar w:fldCharType="begin"/>
      </w:r>
      <w:r w:rsidRPr="00710C77">
        <w:rPr>
          <w:rStyle w:val="Menufunction"/>
          <w:lang w:val="en-GB"/>
        </w:rPr>
        <w:instrText xml:space="preserve"> REF _Ref108437640 \h  \* MERGEFORMAT </w:instrText>
      </w:r>
      <w:r w:rsidRPr="00E75D61">
        <w:rPr>
          <w:rStyle w:val="Menufunction"/>
        </w:rPr>
      </w:r>
      <w:r w:rsidRPr="00E75D61">
        <w:rPr>
          <w:rStyle w:val="Menufunction"/>
        </w:rPr>
        <w:fldChar w:fldCharType="separate"/>
      </w:r>
      <w:r w:rsidR="003E68CF" w:rsidRPr="003E68CF">
        <w:rPr>
          <w:rStyle w:val="Menufunction"/>
          <w:lang w:val="en-GB"/>
        </w:rPr>
        <w:t xml:space="preserve">File &gt; New from </w:t>
      </w:r>
      <w:proofErr w:type="spellStart"/>
      <w:r w:rsidR="003E68CF" w:rsidRPr="003E68CF">
        <w:rPr>
          <w:rStyle w:val="Menufunction"/>
          <w:lang w:val="en-GB"/>
        </w:rPr>
        <w:t>speakertable</w:t>
      </w:r>
      <w:proofErr w:type="spellEnd"/>
      <w:r w:rsidR="003E68CF" w:rsidRPr="003E68CF">
        <w:rPr>
          <w:rStyle w:val="Menufunction"/>
          <w:lang w:val="en-GB"/>
        </w:rPr>
        <w:t>...</w:t>
      </w:r>
      <w:r w:rsidRPr="00E75D61">
        <w:rPr>
          <w:rStyle w:val="Menufunction"/>
        </w:rPr>
        <w:fldChar w:fldCharType="end"/>
      </w:r>
    </w:p>
    <w:p w:rsidR="00E75D61" w:rsidRDefault="00A46B31" w:rsidP="00E75D61">
      <w:pPr>
        <w:pStyle w:val="Standard-BlockCharCharChar"/>
      </w:pPr>
      <w:r>
        <w:t>This is the option illustrated above, it allows tiers in a new transcription to be generated automatically from the speakertable.</w:t>
      </w:r>
      <w:bookmarkStart w:id="789" w:name="_Toc460834832"/>
    </w:p>
    <w:p w:rsidR="003D1908" w:rsidRPr="00E75D61" w:rsidRDefault="00E75D61" w:rsidP="00E75D61">
      <w:pPr>
        <w:pStyle w:val="Standard-BlockCharCharChar"/>
        <w:rPr>
          <w:rStyle w:val="Menufunction"/>
          <w:rFonts w:ascii="Times New Roman" w:hAnsi="Times New Roman"/>
          <w:b w:val="0"/>
          <w:sz w:val="24"/>
        </w:rPr>
      </w:pPr>
      <w:r>
        <w:t xml:space="preserve">2. </w:t>
      </w:r>
      <w:r w:rsidRPr="00E75D61">
        <w:rPr>
          <w:rStyle w:val="Menufunction"/>
        </w:rPr>
        <w:fldChar w:fldCharType="begin"/>
      </w:r>
      <w:r w:rsidRPr="00E75D61">
        <w:rPr>
          <w:rStyle w:val="Menufunction"/>
        </w:rPr>
        <w:instrText xml:space="preserve"> REF _Ref472803205 \h </w:instrText>
      </w:r>
      <w:r>
        <w:rPr>
          <w:rStyle w:val="Menufunction"/>
        </w:rPr>
        <w:instrText xml:space="preserve"> \* MERGEFORMAT </w:instrText>
      </w:r>
      <w:r w:rsidRPr="00E75D61">
        <w:rPr>
          <w:rStyle w:val="Menufunction"/>
        </w:rPr>
      </w:r>
      <w:r w:rsidRPr="00E75D61">
        <w:rPr>
          <w:rStyle w:val="Menufunction"/>
        </w:rPr>
        <w:fldChar w:fldCharType="separate"/>
      </w:r>
      <w:r w:rsidR="003E68CF" w:rsidRPr="003E68CF">
        <w:rPr>
          <w:rStyle w:val="Menufunction"/>
        </w:rPr>
        <w:t>File &gt; Output...</w:t>
      </w:r>
      <w:r w:rsidRPr="00E75D61">
        <w:rPr>
          <w:rStyle w:val="Menufunction"/>
        </w:rPr>
        <w:fldChar w:fldCharType="end"/>
      </w:r>
      <w:r w:rsidR="00A46B31" w:rsidRPr="00E75D61">
        <w:rPr>
          <w:rStyle w:val="Menufunction"/>
        </w:rPr>
        <w:t> &gt;</w:t>
      </w:r>
      <w:r w:rsidR="00A46B31">
        <w:rPr>
          <w:rStyle w:val="Menufunction"/>
        </w:rPr>
        <w:t> HTML partitur</w:t>
      </w:r>
      <w:bookmarkEnd w:id="789"/>
    </w:p>
    <w:p w:rsidR="003D1908" w:rsidRDefault="00A46B31" w:rsidP="00E75D61">
      <w:pPr>
        <w:pStyle w:val="Standard-BlockCharCharChar"/>
      </w:pPr>
      <w:r>
        <w:t xml:space="preserve">Here, a stylesheet can be used to issue meta information and speakertables (the so-called </w:t>
      </w:r>
      <w:r w:rsidR="00E75D61">
        <w:t>“</w:t>
      </w:r>
      <w:r>
        <w:t>transcription head</w:t>
      </w:r>
      <w:r w:rsidR="00E75D61">
        <w:t>”</w:t>
      </w:r>
      <w:r>
        <w:t>) in a user-defined way. For example, different stylesheets can be used to issue the attribute name in different languages:</w:t>
      </w:r>
    </w:p>
    <w:p w:rsidR="003D1908" w:rsidRDefault="00A46B31" w:rsidP="00E75D61">
      <w:pPr>
        <w:pStyle w:val="Standard-BlockCharCharChar"/>
      </w:pPr>
      <w:r>
        <w:t>Without stylesheet:</w:t>
      </w:r>
    </w:p>
    <w:p w:rsidR="003D1908" w:rsidRDefault="00A46B31">
      <w:pPr>
        <w:pStyle w:val="GraphikFormat"/>
      </w:pPr>
      <w:r>
        <w:rPr>
          <w:noProof/>
          <w:lang w:eastAsia="de-DE"/>
        </w:rPr>
        <w:drawing>
          <wp:inline distT="0" distB="0" distL="0" distR="0" wp14:anchorId="371E4237" wp14:editId="1EDF02E9">
            <wp:extent cx="3228975" cy="2505075"/>
            <wp:effectExtent l="0" t="0" r="9525" b="9525"/>
            <wp:docPr id="277" name="Bild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pic:cNvPicPr>
                      <a:picLocks noChangeAspect="1" noChangeArrowheads="1"/>
                    </pic:cNvPicPr>
                  </pic:nvPicPr>
                  <pic:blipFill>
                    <a:blip r:embed="rId467" cstate="print">
                      <a:lum bright="-6000"/>
                      <a:extLst>
                        <a:ext uri="{BEBA8EAE-BF5A-486C-A8C5-ECC9F3942E4B}">
                          <a14:imgProps xmlns:a14="http://schemas.microsoft.com/office/drawing/2010/main">
                            <a14:imgLayer r:embed="rId468">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3228975" cy="2505075"/>
                    </a:xfrm>
                    <a:prstGeom prst="rect">
                      <a:avLst/>
                    </a:prstGeom>
                    <a:noFill/>
                    <a:ln>
                      <a:noFill/>
                    </a:ln>
                  </pic:spPr>
                </pic:pic>
              </a:graphicData>
            </a:graphic>
          </wp:inline>
        </w:drawing>
      </w:r>
    </w:p>
    <w:p w:rsidR="003D1908" w:rsidRDefault="00A46B31" w:rsidP="00E75D61">
      <w:pPr>
        <w:pStyle w:val="Standard-BlockCharCharChar"/>
      </w:pPr>
      <w:r>
        <w:t xml:space="preserve">With </w:t>
      </w:r>
      <w:r w:rsidRPr="005E35CD">
        <w:rPr>
          <w:rStyle w:val="RefsZchn"/>
        </w:rPr>
        <w:t>“Head2HTML_de.xsl”</w:t>
      </w:r>
      <w:r>
        <w:t>:</w:t>
      </w:r>
    </w:p>
    <w:p w:rsidR="003D1908" w:rsidRDefault="00A46B31" w:rsidP="00E75D61">
      <w:pPr>
        <w:pStyle w:val="GraphikFormat"/>
        <w:rPr>
          <w:rStyle w:val="Menufunction"/>
        </w:rPr>
      </w:pPr>
      <w:r>
        <w:rPr>
          <w:noProof/>
          <w:lang w:eastAsia="de-DE"/>
        </w:rPr>
        <w:drawing>
          <wp:inline distT="0" distB="0" distL="0" distR="0" wp14:anchorId="6C7F70B2" wp14:editId="70134483">
            <wp:extent cx="3276600" cy="2257425"/>
            <wp:effectExtent l="0" t="0" r="0" b="9525"/>
            <wp:docPr id="278" name="Bild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pic:cNvPicPr>
                      <a:picLocks noChangeAspect="1" noChangeArrowheads="1"/>
                    </pic:cNvPicPr>
                  </pic:nvPicPr>
                  <pic:blipFill>
                    <a:blip r:embed="rId469" cstate="print">
                      <a:lum bright="-6000"/>
                      <a:extLst>
                        <a:ext uri="{BEBA8EAE-BF5A-486C-A8C5-ECC9F3942E4B}">
                          <a14:imgProps xmlns:a14="http://schemas.microsoft.com/office/drawing/2010/main">
                            <a14:imgLayer r:embed="rId470">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3276600" cy="2257425"/>
                    </a:xfrm>
                    <a:prstGeom prst="rect">
                      <a:avLst/>
                    </a:prstGeom>
                    <a:noFill/>
                    <a:ln>
                      <a:noFill/>
                    </a:ln>
                  </pic:spPr>
                </pic:pic>
              </a:graphicData>
            </a:graphic>
          </wp:inline>
        </w:drawing>
      </w:r>
      <w:bookmarkStart w:id="790" w:name="_Toc460834833"/>
    </w:p>
    <w:p w:rsidR="003D1908" w:rsidRDefault="00E75D61">
      <w:pPr>
        <w:rPr>
          <w:rStyle w:val="Menufunction"/>
          <w:lang w:val="en-US"/>
        </w:rPr>
      </w:pPr>
      <w:r w:rsidRPr="00E75D61">
        <w:rPr>
          <w:rStyle w:val="Standard-BlockCharCharCharChar"/>
        </w:rPr>
        <w:t>3.</w:t>
      </w:r>
      <w:r>
        <w:rPr>
          <w:rStyle w:val="Menufunction"/>
          <w:lang w:val="en-US"/>
        </w:rPr>
        <w:t xml:space="preserve"> </w:t>
      </w:r>
      <w:r w:rsidRPr="00E75D61">
        <w:rPr>
          <w:rStyle w:val="Menufunction"/>
        </w:rPr>
        <w:fldChar w:fldCharType="begin"/>
      </w:r>
      <w:r w:rsidRPr="00710C77">
        <w:rPr>
          <w:rStyle w:val="Menufunction"/>
          <w:lang w:val="en-GB"/>
        </w:rPr>
        <w:instrText xml:space="preserve"> REF _Ref472803205 \h  \* MERGEFORMAT </w:instrText>
      </w:r>
      <w:r w:rsidRPr="00E75D61">
        <w:rPr>
          <w:rStyle w:val="Menufunction"/>
        </w:rPr>
      </w:r>
      <w:r w:rsidRPr="00E75D61">
        <w:rPr>
          <w:rStyle w:val="Menufunction"/>
        </w:rPr>
        <w:fldChar w:fldCharType="separate"/>
      </w:r>
      <w:r w:rsidR="003E68CF" w:rsidRPr="003E68CF">
        <w:rPr>
          <w:rStyle w:val="Menufunction"/>
          <w:lang w:val="en-GB"/>
        </w:rPr>
        <w:t>File &gt; Output...</w:t>
      </w:r>
      <w:r w:rsidRPr="00E75D61">
        <w:rPr>
          <w:rStyle w:val="Menufunction"/>
        </w:rPr>
        <w:fldChar w:fldCharType="end"/>
      </w:r>
      <w:r w:rsidR="00A46B31">
        <w:rPr>
          <w:rStyle w:val="Menufunction"/>
          <w:lang w:val="en-US"/>
        </w:rPr>
        <w:t xml:space="preserve"> &gt; Free stylesheet </w:t>
      </w:r>
      <w:bookmarkEnd w:id="790"/>
      <w:r w:rsidR="00A46B31">
        <w:rPr>
          <w:rStyle w:val="Menufunction"/>
          <w:lang w:val="en-US"/>
        </w:rPr>
        <w:t>transformation</w:t>
      </w:r>
    </w:p>
    <w:p w:rsidR="003D1908" w:rsidRDefault="00A46B31" w:rsidP="00E75D61">
      <w:pPr>
        <w:pStyle w:val="Standard-BlockCharCharChar"/>
      </w:pPr>
      <w:r>
        <w:t>Here the stylesheet is applied to the entire basic transcription. In this manner, representations of the transcription in musical score or column notation or as a list of events for example are generated:</w:t>
      </w:r>
    </w:p>
    <w:p w:rsidR="003D1908" w:rsidRDefault="005E35CD" w:rsidP="00E75D61">
      <w:pPr>
        <w:pStyle w:val="Eingerckt"/>
        <w:ind w:left="0"/>
      </w:pPr>
      <w:r>
        <w:lastRenderedPageBreak/>
        <w:t xml:space="preserve">With </w:t>
      </w:r>
      <w:r w:rsidRPr="005E35CD">
        <w:rPr>
          <w:rStyle w:val="RefsZchn"/>
        </w:rPr>
        <w:t>“</w:t>
      </w:r>
      <w:r w:rsidR="00A46B31" w:rsidRPr="005E35CD">
        <w:rPr>
          <w:rStyle w:val="RefsZchn"/>
        </w:rPr>
        <w:t>BT2ColumnHTML.xsl</w:t>
      </w:r>
      <w:r>
        <w:rPr>
          <w:rStyle w:val="RefsZchn"/>
        </w:rPr>
        <w:t>”</w:t>
      </w:r>
      <w:r w:rsidR="00A46B31">
        <w:t>:</w:t>
      </w:r>
    </w:p>
    <w:p w:rsidR="003D1908" w:rsidRDefault="00A46B31">
      <w:pPr>
        <w:pStyle w:val="GraphikFormat"/>
        <w:rPr>
          <w:lang w:val="en-GB"/>
        </w:rPr>
      </w:pPr>
      <w:r>
        <w:rPr>
          <w:noProof/>
          <w:lang w:eastAsia="de-DE"/>
        </w:rPr>
        <w:drawing>
          <wp:inline distT="0" distB="0" distL="0" distR="0" wp14:anchorId="2E384C81" wp14:editId="40DBAE88">
            <wp:extent cx="4714875" cy="1781175"/>
            <wp:effectExtent l="0" t="0" r="9525" b="9525"/>
            <wp:docPr id="279" name="Bild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pic:cNvPicPr>
                      <a:picLocks noChangeAspect="1" noChangeArrowheads="1"/>
                    </pic:cNvPicPr>
                  </pic:nvPicPr>
                  <pic:blipFill>
                    <a:blip r:embed="rId471" cstate="print">
                      <a:lum bright="-6000"/>
                      <a:extLst>
                        <a:ext uri="{BEBA8EAE-BF5A-486C-A8C5-ECC9F3942E4B}">
                          <a14:imgProps xmlns:a14="http://schemas.microsoft.com/office/drawing/2010/main">
                            <a14:imgLayer r:embed="rId472">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4714875" cy="1781175"/>
                    </a:xfrm>
                    <a:prstGeom prst="rect">
                      <a:avLst/>
                    </a:prstGeom>
                    <a:noFill/>
                    <a:ln>
                      <a:noFill/>
                    </a:ln>
                  </pic:spPr>
                </pic:pic>
              </a:graphicData>
            </a:graphic>
          </wp:inline>
        </w:drawing>
      </w:r>
    </w:p>
    <w:p w:rsidR="003D1908" w:rsidRDefault="00A46B31" w:rsidP="00E75D61">
      <w:pPr>
        <w:pStyle w:val="Eingerckt"/>
        <w:ind w:left="0"/>
      </w:pPr>
      <w:r>
        <w:t xml:space="preserve">With </w:t>
      </w:r>
      <w:r w:rsidRPr="005E35CD">
        <w:rPr>
          <w:rStyle w:val="RefsZchn"/>
        </w:rPr>
        <w:t>“BT2PartiturHTML.xsl”</w:t>
      </w:r>
      <w:r>
        <w:t>:</w:t>
      </w:r>
    </w:p>
    <w:p w:rsidR="003D1908" w:rsidRDefault="00A46B31">
      <w:pPr>
        <w:pStyle w:val="GraphikFormat"/>
      </w:pPr>
      <w:r>
        <w:rPr>
          <w:noProof/>
          <w:lang w:eastAsia="de-DE"/>
        </w:rPr>
        <w:drawing>
          <wp:inline distT="0" distB="0" distL="0" distR="0" wp14:anchorId="46C35DB0" wp14:editId="4FEE1150">
            <wp:extent cx="4857750" cy="1495425"/>
            <wp:effectExtent l="0" t="0" r="0" b="9525"/>
            <wp:docPr id="280" name="Bild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pic:cNvPicPr>
                      <a:picLocks noChangeAspect="1" noChangeArrowheads="1"/>
                    </pic:cNvPicPr>
                  </pic:nvPicPr>
                  <pic:blipFill>
                    <a:blip r:embed="rId473" cstate="print">
                      <a:lum bright="-6000"/>
                      <a:extLst>
                        <a:ext uri="{BEBA8EAE-BF5A-486C-A8C5-ECC9F3942E4B}">
                          <a14:imgProps xmlns:a14="http://schemas.microsoft.com/office/drawing/2010/main">
                            <a14:imgLayer r:embed="rId474">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4857750" cy="1495425"/>
                    </a:xfrm>
                    <a:prstGeom prst="rect">
                      <a:avLst/>
                    </a:prstGeom>
                    <a:noFill/>
                    <a:ln>
                      <a:noFill/>
                    </a:ln>
                  </pic:spPr>
                </pic:pic>
              </a:graphicData>
            </a:graphic>
          </wp:inline>
        </w:drawing>
      </w:r>
    </w:p>
    <w:p w:rsidR="003D1908" w:rsidRDefault="00A46B31" w:rsidP="00E75D61">
      <w:pPr>
        <w:pStyle w:val="Eingerckt"/>
        <w:ind w:left="0"/>
      </w:pPr>
      <w:r>
        <w:t xml:space="preserve">With </w:t>
      </w:r>
      <w:r w:rsidRPr="005E35CD">
        <w:rPr>
          <w:rStyle w:val="RefsZchn"/>
        </w:rPr>
        <w:t>“BT2EventListHTML.xsl”</w:t>
      </w:r>
      <w:r>
        <w:t>:</w:t>
      </w:r>
    </w:p>
    <w:p w:rsidR="003D1908" w:rsidRDefault="00A46B31">
      <w:pPr>
        <w:pStyle w:val="GraphikFormat"/>
        <w:rPr>
          <w:rStyle w:val="Menufunction"/>
        </w:rPr>
      </w:pPr>
      <w:r>
        <w:rPr>
          <w:noProof/>
          <w:szCs w:val="24"/>
          <w:lang w:eastAsia="de-DE"/>
        </w:rPr>
        <w:drawing>
          <wp:inline distT="0" distB="0" distL="0" distR="0" wp14:anchorId="7B1B04DF" wp14:editId="5696E4E8">
            <wp:extent cx="2733675" cy="2476500"/>
            <wp:effectExtent l="19050" t="19050" r="28575" b="19050"/>
            <wp:docPr id="281" name="Bild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pic:cNvPicPr>
                      <a:picLocks noChangeAspect="1" noChangeArrowheads="1"/>
                    </pic:cNvPicPr>
                  </pic:nvPicPr>
                  <pic:blipFill>
                    <a:blip r:embed="rId475" cstate="print">
                      <a:lum bright="-6000"/>
                      <a:extLst>
                        <a:ext uri="{BEBA8EAE-BF5A-486C-A8C5-ECC9F3942E4B}">
                          <a14:imgProps xmlns:a14="http://schemas.microsoft.com/office/drawing/2010/main">
                            <a14:imgLayer r:embed="rId476">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2733675" cy="2476500"/>
                    </a:xfrm>
                    <a:prstGeom prst="rect">
                      <a:avLst/>
                    </a:prstGeom>
                    <a:noFill/>
                    <a:ln w="6350" cmpd="sng">
                      <a:solidFill>
                        <a:srgbClr val="000000"/>
                      </a:solidFill>
                      <a:miter lim="800000"/>
                      <a:headEnd/>
                      <a:tailEnd/>
                    </a:ln>
                    <a:effectLst/>
                  </pic:spPr>
                </pic:pic>
              </a:graphicData>
            </a:graphic>
          </wp:inline>
        </w:drawing>
      </w:r>
      <w:bookmarkStart w:id="791" w:name="_Toc460834834"/>
    </w:p>
    <w:p w:rsidR="003D1908" w:rsidRDefault="00E75D61">
      <w:pPr>
        <w:pStyle w:val="GraphikFormat"/>
        <w:jc w:val="both"/>
        <w:rPr>
          <w:rStyle w:val="Menufunction"/>
          <w:lang w:val="en-US"/>
        </w:rPr>
      </w:pPr>
      <w:r w:rsidRPr="00E75D61">
        <w:rPr>
          <w:rStyle w:val="Standard-BlockCharCharCharChar"/>
        </w:rPr>
        <w:t>4.</w:t>
      </w:r>
      <w:r>
        <w:rPr>
          <w:rStyle w:val="Menufunction"/>
          <w:lang w:val="en-US"/>
        </w:rPr>
        <w:t xml:space="preserve"> </w:t>
      </w:r>
      <w:bookmarkEnd w:id="791"/>
      <w:r w:rsidRPr="00E75D61">
        <w:rPr>
          <w:rStyle w:val="Menufunction"/>
        </w:rPr>
        <w:fldChar w:fldCharType="begin"/>
      </w:r>
      <w:r w:rsidRPr="00710C77">
        <w:rPr>
          <w:rStyle w:val="Menufunction"/>
          <w:lang w:val="en-GB"/>
        </w:rPr>
        <w:instrText xml:space="preserve"> REF _Ref472803331 \h  \* MERGEFORMAT </w:instrText>
      </w:r>
      <w:r w:rsidRPr="00E75D61">
        <w:rPr>
          <w:rStyle w:val="Menufunction"/>
        </w:rPr>
      </w:r>
      <w:r w:rsidRPr="00E75D61">
        <w:rPr>
          <w:rStyle w:val="Menufunction"/>
        </w:rPr>
        <w:fldChar w:fldCharType="separate"/>
      </w:r>
      <w:r w:rsidR="003E68CF" w:rsidRPr="003E68CF">
        <w:rPr>
          <w:rStyle w:val="Menufunction"/>
          <w:lang w:val="en-GB"/>
        </w:rPr>
        <w:t>Format &gt; Apply stylesheet</w:t>
      </w:r>
      <w:r w:rsidRPr="00E75D61">
        <w:rPr>
          <w:rStyle w:val="Menufunction"/>
        </w:rPr>
        <w:fldChar w:fldCharType="end"/>
      </w:r>
    </w:p>
    <w:p w:rsidR="003D1908" w:rsidRDefault="00A46B31" w:rsidP="00E75D61">
      <w:pPr>
        <w:pStyle w:val="Standard-BlockCharCharChar"/>
      </w:pPr>
      <w:r>
        <w:t xml:space="preserve">Here, a format table is created from the transcription with the help of a stylesheet and used in the Editor afterward. </w:t>
      </w:r>
      <w:bookmarkStart w:id="792" w:name="_Toc460834835"/>
    </w:p>
    <w:p w:rsidR="003D1908" w:rsidRDefault="00E75D61">
      <w:pPr>
        <w:pStyle w:val="Manual"/>
        <w:rPr>
          <w:rStyle w:val="Menufunction"/>
          <w:rFonts w:ascii="Times New Roman" w:hAnsi="Times New Roman"/>
          <w:b w:val="0"/>
          <w:i/>
          <w:sz w:val="24"/>
          <w:lang w:val="en-US"/>
        </w:rPr>
      </w:pPr>
      <w:r w:rsidRPr="00E75D61">
        <w:rPr>
          <w:rStyle w:val="Standard-BlockCharCharCharChar"/>
        </w:rPr>
        <w:t xml:space="preserve">5. </w:t>
      </w:r>
      <w:r w:rsidR="00A46B31">
        <w:rPr>
          <w:rStyle w:val="Menufunction"/>
          <w:lang w:val="en-US"/>
        </w:rPr>
        <w:t>Segmentation &gt; HIAT segmentation &gt; Utterance list (HTML)</w:t>
      </w:r>
      <w:bookmarkEnd w:id="792"/>
    </w:p>
    <w:p w:rsidR="003D1908" w:rsidRDefault="00A46B31" w:rsidP="00E75D61">
      <w:pPr>
        <w:pStyle w:val="Standard-BlockCharCharChar"/>
      </w:pPr>
      <w:r>
        <w:t>Here, a stylesheet is applied to an utterance list – this is a “list transcription” that is segmented into utterances in accordance to HIAT:</w:t>
      </w:r>
    </w:p>
    <w:p w:rsidR="003D1908" w:rsidRDefault="00A46B31" w:rsidP="00E75D61">
      <w:pPr>
        <w:pStyle w:val="Standard-BlockCharCharChar"/>
      </w:pPr>
      <w:r>
        <w:lastRenderedPageBreak/>
        <w:t>Without stylesheet:</w:t>
      </w:r>
    </w:p>
    <w:p w:rsidR="003D1908" w:rsidRDefault="00A46B31">
      <w:pPr>
        <w:pStyle w:val="GraphikFormat"/>
        <w:rPr>
          <w:szCs w:val="24"/>
        </w:rPr>
      </w:pPr>
      <w:r>
        <w:rPr>
          <w:noProof/>
          <w:szCs w:val="24"/>
          <w:lang w:eastAsia="de-DE"/>
        </w:rPr>
        <w:drawing>
          <wp:inline distT="0" distB="0" distL="0" distR="0" wp14:anchorId="75D888E5" wp14:editId="0F08B99F">
            <wp:extent cx="2695575" cy="2962275"/>
            <wp:effectExtent l="19050" t="19050" r="28575" b="28575"/>
            <wp:docPr id="282" name="Bild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pic:cNvPicPr>
                      <a:picLocks noChangeAspect="1" noChangeArrowheads="1"/>
                    </pic:cNvPicPr>
                  </pic:nvPicPr>
                  <pic:blipFill>
                    <a:blip r:embed="rId477" cstate="print">
                      <a:lum bright="-6000"/>
                      <a:extLst>
                        <a:ext uri="{BEBA8EAE-BF5A-486C-A8C5-ECC9F3942E4B}">
                          <a14:imgProps xmlns:a14="http://schemas.microsoft.com/office/drawing/2010/main">
                            <a14:imgLayer r:embed="rId478">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2695575" cy="2962275"/>
                    </a:xfrm>
                    <a:prstGeom prst="rect">
                      <a:avLst/>
                    </a:prstGeom>
                    <a:noFill/>
                    <a:ln w="6350" cmpd="sng">
                      <a:solidFill>
                        <a:srgbClr val="000000"/>
                      </a:solidFill>
                      <a:miter lim="800000"/>
                      <a:headEnd/>
                      <a:tailEnd/>
                    </a:ln>
                    <a:effectLst/>
                  </pic:spPr>
                </pic:pic>
              </a:graphicData>
            </a:graphic>
          </wp:inline>
        </w:drawing>
      </w:r>
    </w:p>
    <w:p w:rsidR="003D1908" w:rsidRDefault="00A46B31" w:rsidP="00E75D61">
      <w:pPr>
        <w:pStyle w:val="Standard-BlockCharCharChar"/>
      </w:pPr>
      <w:r>
        <w:t xml:space="preserve">With </w:t>
      </w:r>
      <w:r w:rsidRPr="005E35CD">
        <w:rPr>
          <w:rStyle w:val="RefsZchn"/>
        </w:rPr>
        <w:t>“HIAT_PlainUtteranceList_Tbl.xsl”</w:t>
      </w:r>
      <w:r>
        <w:t>:</w:t>
      </w:r>
    </w:p>
    <w:p w:rsidR="003D1908" w:rsidRDefault="00A46B31">
      <w:pPr>
        <w:pStyle w:val="GraphikFormat"/>
        <w:rPr>
          <w:szCs w:val="24"/>
        </w:rPr>
      </w:pPr>
      <w:r>
        <w:rPr>
          <w:noProof/>
          <w:szCs w:val="24"/>
          <w:lang w:eastAsia="de-DE"/>
        </w:rPr>
        <w:drawing>
          <wp:inline distT="0" distB="0" distL="0" distR="0" wp14:anchorId="5CC5C920" wp14:editId="2AC1AB97">
            <wp:extent cx="2695575" cy="1514475"/>
            <wp:effectExtent l="19050" t="19050" r="28575" b="28575"/>
            <wp:docPr id="283" name="Bild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479" cstate="print">
                      <a:lum bright="-6000"/>
                      <a:extLst>
                        <a:ext uri="{BEBA8EAE-BF5A-486C-A8C5-ECC9F3942E4B}">
                          <a14:imgProps xmlns:a14="http://schemas.microsoft.com/office/drawing/2010/main">
                            <a14:imgLayer r:embed="rId480">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2695575" cy="1514475"/>
                    </a:xfrm>
                    <a:prstGeom prst="rect">
                      <a:avLst/>
                    </a:prstGeom>
                    <a:noFill/>
                    <a:ln w="6350" cmpd="sng">
                      <a:solidFill>
                        <a:srgbClr val="000000"/>
                      </a:solidFill>
                      <a:miter lim="800000"/>
                      <a:headEnd/>
                      <a:tailEnd/>
                    </a:ln>
                    <a:effectLst/>
                  </pic:spPr>
                </pic:pic>
              </a:graphicData>
            </a:graphic>
          </wp:inline>
        </w:drawing>
      </w:r>
    </w:p>
    <w:p w:rsidR="003D1908" w:rsidRDefault="00A46B31" w:rsidP="00E75D61">
      <w:pPr>
        <w:pStyle w:val="Standard-BlockCharCharChar"/>
      </w:pPr>
      <w:r>
        <w:t xml:space="preserve">With </w:t>
      </w:r>
      <w:r w:rsidRPr="005E35CD">
        <w:rPr>
          <w:rStyle w:val="RefsZchn"/>
        </w:rPr>
        <w:t>“HIAT_PlainUtteranceList_Txt.xsl”</w:t>
      </w:r>
      <w:r>
        <w:t>:</w:t>
      </w:r>
    </w:p>
    <w:p w:rsidR="003D1908" w:rsidRDefault="00A46B31" w:rsidP="00E75D61">
      <w:pPr>
        <w:pStyle w:val="GraphikFormat"/>
      </w:pPr>
      <w:r>
        <w:rPr>
          <w:noProof/>
          <w:lang w:eastAsia="de-DE"/>
        </w:rPr>
        <w:drawing>
          <wp:inline distT="0" distB="0" distL="0" distR="0" wp14:anchorId="62E086F6" wp14:editId="5AA673AB">
            <wp:extent cx="2695575" cy="923925"/>
            <wp:effectExtent l="19050" t="19050" r="28575" b="28575"/>
            <wp:docPr id="284" name="Bild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pic:cNvPicPr>
                      <a:picLocks noChangeAspect="1" noChangeArrowheads="1"/>
                    </pic:cNvPicPr>
                  </pic:nvPicPr>
                  <pic:blipFill>
                    <a:blip r:embed="rId481" cstate="print">
                      <a:lum bright="-6000"/>
                      <a:extLst>
                        <a:ext uri="{BEBA8EAE-BF5A-486C-A8C5-ECC9F3942E4B}">
                          <a14:imgProps xmlns:a14="http://schemas.microsoft.com/office/drawing/2010/main">
                            <a14:imgLayer r:embed="rId482">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2695575" cy="923925"/>
                    </a:xfrm>
                    <a:prstGeom prst="rect">
                      <a:avLst/>
                    </a:prstGeom>
                    <a:noFill/>
                    <a:ln w="6350" cmpd="sng">
                      <a:solidFill>
                        <a:srgbClr val="000000"/>
                      </a:solidFill>
                      <a:miter lim="800000"/>
                      <a:headEnd/>
                      <a:tailEnd/>
                    </a:ln>
                    <a:effectLst/>
                  </pic:spPr>
                </pic:pic>
              </a:graphicData>
            </a:graphic>
          </wp:inline>
        </w:drawing>
      </w:r>
    </w:p>
    <w:p w:rsidR="003D1908" w:rsidRDefault="00A46B31" w:rsidP="00E75D61">
      <w:pPr>
        <w:pStyle w:val="Standard-BlockCharCharChar"/>
        <w:rPr>
          <w:lang w:val="en-GB"/>
        </w:rPr>
      </w:pPr>
      <w:r>
        <w:t xml:space="preserve">With </w:t>
      </w:r>
      <w:r w:rsidRPr="005E35CD">
        <w:rPr>
          <w:rStyle w:val="RefsZchn"/>
        </w:rPr>
        <w:t>“HIAT_ColoredUtteranceList.xsl”</w:t>
      </w:r>
      <w:r>
        <w:rPr>
          <w:lang w:val="en-GB"/>
        </w:rPr>
        <w:t>:</w:t>
      </w:r>
    </w:p>
    <w:p w:rsidR="003D1908" w:rsidRDefault="00A46B31" w:rsidP="00E75D61">
      <w:pPr>
        <w:pStyle w:val="GraphikFormat"/>
        <w:rPr>
          <w:lang w:val="en-GB"/>
        </w:rPr>
      </w:pPr>
      <w:r>
        <w:rPr>
          <w:noProof/>
          <w:lang w:eastAsia="de-DE"/>
        </w:rPr>
        <w:drawing>
          <wp:inline distT="0" distB="0" distL="0" distR="0" wp14:anchorId="3EB03AF7" wp14:editId="09D2F964">
            <wp:extent cx="2695575" cy="942975"/>
            <wp:effectExtent l="19050" t="19050" r="28575" b="28575"/>
            <wp:docPr id="285" name="Bild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pic:cNvPicPr>
                      <a:picLocks noChangeAspect="1" noChangeArrowheads="1"/>
                    </pic:cNvPicPr>
                  </pic:nvPicPr>
                  <pic:blipFill>
                    <a:blip r:embed="rId483" cstate="print">
                      <a:lum bright="-6000" contrast="-2000"/>
                      <a:extLst>
                        <a:ext uri="{28A0092B-C50C-407E-A947-70E740481C1C}">
                          <a14:useLocalDpi xmlns:a14="http://schemas.microsoft.com/office/drawing/2010/main" val="0"/>
                        </a:ext>
                      </a:extLst>
                    </a:blip>
                    <a:srcRect/>
                    <a:stretch>
                      <a:fillRect/>
                    </a:stretch>
                  </pic:blipFill>
                  <pic:spPr bwMode="auto">
                    <a:xfrm>
                      <a:off x="0" y="0"/>
                      <a:ext cx="2695575" cy="942975"/>
                    </a:xfrm>
                    <a:prstGeom prst="rect">
                      <a:avLst/>
                    </a:prstGeom>
                    <a:noFill/>
                    <a:ln w="6350" cmpd="sng">
                      <a:solidFill>
                        <a:srgbClr val="000000"/>
                      </a:solidFill>
                      <a:miter lim="800000"/>
                      <a:headEnd/>
                      <a:tailEnd/>
                    </a:ln>
                    <a:effectLst/>
                  </pic:spPr>
                </pic:pic>
              </a:graphicData>
            </a:graphic>
          </wp:inline>
        </w:drawing>
      </w:r>
    </w:p>
    <w:p w:rsidR="003D1908" w:rsidRDefault="003D1908">
      <w:pPr>
        <w:pStyle w:val="berschrift1"/>
        <w:sectPr w:rsidR="003D1908" w:rsidSect="00372541">
          <w:headerReference w:type="default" r:id="rId484"/>
          <w:pgSz w:w="11906" w:h="16838" w:code="9"/>
          <w:pgMar w:top="1417" w:right="1133" w:bottom="1134" w:left="1417" w:header="624" w:footer="624" w:gutter="0"/>
          <w:cols w:space="720"/>
          <w:docGrid w:linePitch="326"/>
        </w:sectPr>
      </w:pPr>
    </w:p>
    <w:p w:rsidR="003D1908" w:rsidRDefault="00A46B31">
      <w:pPr>
        <w:pStyle w:val="berschrift1"/>
      </w:pPr>
      <w:bookmarkStart w:id="793" w:name="_Ref471988366"/>
      <w:bookmarkStart w:id="794" w:name="_Ref471988384"/>
      <w:bookmarkStart w:id="795" w:name="_Ref471988469"/>
      <w:bookmarkStart w:id="796" w:name="_Ref471988495"/>
      <w:bookmarkStart w:id="797" w:name="_Toc472960904"/>
      <w:bookmarkEnd w:id="782"/>
      <w:bookmarkEnd w:id="783"/>
      <w:r>
        <w:lastRenderedPageBreak/>
        <w:t>APPENDIX D: SHORTCUT OVERVIEW</w:t>
      </w:r>
      <w:bookmarkEnd w:id="793"/>
      <w:bookmarkEnd w:id="794"/>
      <w:bookmarkEnd w:id="795"/>
      <w:bookmarkEnd w:id="796"/>
      <w:bookmarkEnd w:id="797"/>
    </w:p>
    <w:p w:rsidR="00DD7080" w:rsidRDefault="00DD7080">
      <w:pPr>
        <w:rPr>
          <w:szCs w:val="24"/>
          <w:lang w:val="en-GB"/>
        </w:rPr>
      </w:pPr>
    </w:p>
    <w:p w:rsidR="003D1908" w:rsidRDefault="00A46B31">
      <w:pPr>
        <w:rPr>
          <w:szCs w:val="24"/>
          <w:lang w:val="en-GB"/>
        </w:rPr>
      </w:pPr>
      <w:r>
        <w:rPr>
          <w:szCs w:val="24"/>
          <w:lang w:val="en-GB"/>
        </w:rPr>
        <w:t xml:space="preserve">Note to Macintosh users: </w:t>
      </w:r>
      <w:r>
        <w:rPr>
          <w:szCs w:val="24"/>
          <w:lang w:val="en-GB"/>
        </w:rPr>
        <w:tab/>
      </w:r>
      <w:r>
        <w:rPr>
          <w:szCs w:val="24"/>
          <w:lang w:val="en-GB"/>
        </w:rPr>
        <w:tab/>
        <w:t xml:space="preserve">For most shortcuts, </w:t>
      </w:r>
      <w:r w:rsidR="00E75D61" w:rsidRPr="00E75D61">
        <w:rPr>
          <w:rStyle w:val="ButtonsZchn"/>
        </w:rPr>
        <w:t>CTRL</w:t>
      </w:r>
      <w:r>
        <w:rPr>
          <w:szCs w:val="24"/>
          <w:lang w:val="en-GB"/>
        </w:rPr>
        <w:t xml:space="preserve"> corresponds to </w:t>
      </w:r>
      <w:r w:rsidRPr="00E75D61">
        <w:rPr>
          <w:rStyle w:val="ButtonsZchn"/>
          <w:rFonts w:ascii="Cambria Math" w:eastAsia="Arial Unicode MS" w:hAnsi="Cambria Math" w:cs="Cambria Math"/>
        </w:rPr>
        <w:t>⌘</w:t>
      </w:r>
      <w:r>
        <w:rPr>
          <w:szCs w:val="24"/>
          <w:lang w:val="en-GB"/>
        </w:rPr>
        <w:t>.</w:t>
      </w:r>
    </w:p>
    <w:p w:rsidR="003D1908" w:rsidRDefault="00A46B31">
      <w:pPr>
        <w:rPr>
          <w:szCs w:val="24"/>
          <w:lang w:val="en-US"/>
        </w:rPr>
      </w:pPr>
      <w:r>
        <w:rPr>
          <w:szCs w:val="24"/>
          <w:lang w:val="en-US"/>
        </w:rPr>
        <w:t xml:space="preserve">Note to German users: </w:t>
      </w:r>
      <w:r>
        <w:rPr>
          <w:szCs w:val="24"/>
          <w:lang w:val="en-US"/>
        </w:rPr>
        <w:tab/>
      </w:r>
      <w:r>
        <w:rPr>
          <w:szCs w:val="24"/>
          <w:lang w:val="en-US"/>
        </w:rPr>
        <w:tab/>
        <w:t xml:space="preserve">For German keyboards, </w:t>
      </w:r>
      <w:r w:rsidR="00E75D61" w:rsidRPr="00E75D61">
        <w:rPr>
          <w:rStyle w:val="ButtonsZchn"/>
        </w:rPr>
        <w:t>CTRL</w:t>
      </w:r>
      <w:r>
        <w:rPr>
          <w:szCs w:val="24"/>
          <w:lang w:val="en-US"/>
        </w:rPr>
        <w:t xml:space="preserve"> corresponds to </w:t>
      </w:r>
      <w:r w:rsidR="00E75D61" w:rsidRPr="00E75D61">
        <w:rPr>
          <w:rStyle w:val="ButtonsZchn"/>
        </w:rPr>
        <w:t>STRG</w:t>
      </w:r>
      <w:r>
        <w:rPr>
          <w:szCs w:val="24"/>
          <w:lang w:val="en-US"/>
        </w:rPr>
        <w:t>.</w:t>
      </w:r>
    </w:p>
    <w:p w:rsidR="006C6615" w:rsidRDefault="006C6615">
      <w:pPr>
        <w:rPr>
          <w:szCs w:val="24"/>
          <w:lang w:val="en-US"/>
        </w:rPr>
      </w:pPr>
    </w:p>
    <w:tbl>
      <w:tblPr>
        <w:tblStyle w:val="Tabellenraster"/>
        <w:tblW w:w="9214"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3686"/>
        <w:gridCol w:w="5528"/>
      </w:tblGrid>
      <w:tr w:rsidR="003D1908" w:rsidTr="00BC09CA">
        <w:trPr>
          <w:trHeight w:val="397"/>
        </w:trPr>
        <w:tc>
          <w:tcPr>
            <w:tcW w:w="9214" w:type="dxa"/>
            <w:gridSpan w:val="2"/>
            <w:tcBorders>
              <w:top w:val="single" w:sz="4" w:space="0" w:color="auto"/>
              <w:left w:val="single" w:sz="4" w:space="0" w:color="auto"/>
              <w:bottom w:val="single" w:sz="4" w:space="0" w:color="auto"/>
              <w:right w:val="single" w:sz="4" w:space="0" w:color="auto"/>
            </w:tcBorders>
            <w:shd w:val="clear" w:color="auto" w:fill="E0E0E0"/>
          </w:tcPr>
          <w:p w:rsidR="003D1908" w:rsidRDefault="00A46B31">
            <w:pPr>
              <w:tabs>
                <w:tab w:val="clear" w:pos="482"/>
                <w:tab w:val="left" w:pos="395"/>
              </w:tabs>
              <w:rPr>
                <w:b/>
              </w:rPr>
            </w:pPr>
            <w:r>
              <w:rPr>
                <w:b/>
              </w:rPr>
              <w:t>1. Audio / Video Player</w:t>
            </w:r>
          </w:p>
        </w:tc>
      </w:tr>
      <w:tr w:rsidR="003D1908" w:rsidTr="00BC09CA">
        <w:trPr>
          <w:trHeight w:val="397"/>
        </w:trPr>
        <w:tc>
          <w:tcPr>
            <w:tcW w:w="3686" w:type="dxa"/>
            <w:tcBorders>
              <w:top w:val="single" w:sz="4" w:space="0" w:color="auto"/>
            </w:tcBorders>
          </w:tcPr>
          <w:p w:rsidR="003D1908" w:rsidRDefault="00E75D61">
            <w:pPr>
              <w:tabs>
                <w:tab w:val="clear" w:pos="482"/>
                <w:tab w:val="left" w:pos="395"/>
              </w:tabs>
              <w:spacing w:before="0" w:after="0"/>
              <w:rPr>
                <w:lang w:val="en-GB"/>
              </w:rPr>
            </w:pPr>
            <w:r w:rsidRPr="00E75D61">
              <w:rPr>
                <w:rStyle w:val="ButtonsZchn"/>
              </w:rPr>
              <w:t>CTRL</w:t>
            </w:r>
            <w:r w:rsidR="00A46B31">
              <w:rPr>
                <w:lang w:val="en-GB"/>
              </w:rPr>
              <w:t xml:space="preserve"> + </w:t>
            </w:r>
            <w:r w:rsidRPr="00E75D61">
              <w:rPr>
                <w:rStyle w:val="ButtonsZchn"/>
              </w:rPr>
              <w:t>SPACE</w:t>
            </w:r>
          </w:p>
        </w:tc>
        <w:tc>
          <w:tcPr>
            <w:tcW w:w="5528" w:type="dxa"/>
            <w:tcBorders>
              <w:top w:val="single" w:sz="4" w:space="0" w:color="auto"/>
            </w:tcBorders>
          </w:tcPr>
          <w:p w:rsidR="003D1908" w:rsidRDefault="00A46B31">
            <w:pPr>
              <w:tabs>
                <w:tab w:val="clear" w:pos="482"/>
                <w:tab w:val="left" w:pos="395"/>
              </w:tabs>
              <w:spacing w:before="0" w:after="0"/>
              <w:rPr>
                <w:lang w:val="en-GB"/>
              </w:rPr>
            </w:pPr>
            <w:r>
              <w:rPr>
                <w:lang w:val="en-GB"/>
              </w:rPr>
              <w:t>Play selection</w:t>
            </w:r>
          </w:p>
        </w:tc>
      </w:tr>
      <w:tr w:rsidR="003D1908" w:rsidRPr="00396662" w:rsidTr="00BC09CA">
        <w:trPr>
          <w:trHeight w:val="397"/>
        </w:trPr>
        <w:tc>
          <w:tcPr>
            <w:tcW w:w="3686" w:type="dxa"/>
          </w:tcPr>
          <w:p w:rsidR="003D1908" w:rsidRDefault="00E75D61">
            <w:pPr>
              <w:tabs>
                <w:tab w:val="clear" w:pos="482"/>
                <w:tab w:val="left" w:pos="395"/>
              </w:tabs>
              <w:spacing w:before="0" w:after="0"/>
              <w:rPr>
                <w:lang w:val="en-GB"/>
              </w:rPr>
            </w:pPr>
            <w:r w:rsidRPr="00E75D61">
              <w:rPr>
                <w:rStyle w:val="ButtonsZchn"/>
              </w:rPr>
              <w:t>CTRL</w:t>
            </w:r>
            <w:r w:rsidR="00A46B31">
              <w:rPr>
                <w:lang w:val="en-GB"/>
              </w:rPr>
              <w:t xml:space="preserve"> + </w:t>
            </w:r>
            <w:r w:rsidRPr="00E75D61">
              <w:rPr>
                <w:rStyle w:val="ButtonsZchn"/>
              </w:rPr>
              <w:t>SHIFT</w:t>
            </w:r>
            <w:r w:rsidR="00A46B31">
              <w:rPr>
                <w:lang w:val="en-GB"/>
              </w:rPr>
              <w:t xml:space="preserve"> + </w:t>
            </w:r>
            <w:r w:rsidRPr="00E75D61">
              <w:rPr>
                <w:rStyle w:val="ButtonsZchn"/>
              </w:rPr>
              <w:t>SPACE</w:t>
            </w:r>
          </w:p>
        </w:tc>
        <w:tc>
          <w:tcPr>
            <w:tcW w:w="5528" w:type="dxa"/>
          </w:tcPr>
          <w:p w:rsidR="003D1908" w:rsidRDefault="00A46B31">
            <w:pPr>
              <w:tabs>
                <w:tab w:val="clear" w:pos="482"/>
                <w:tab w:val="left" w:pos="395"/>
              </w:tabs>
              <w:spacing w:before="0" w:after="0"/>
              <w:rPr>
                <w:lang w:val="en-GB"/>
              </w:rPr>
            </w:pPr>
            <w:r>
              <w:rPr>
                <w:lang w:val="en-GB"/>
              </w:rPr>
              <w:t>Play last second of selection</w:t>
            </w:r>
          </w:p>
        </w:tc>
      </w:tr>
      <w:tr w:rsidR="003D1908" w:rsidTr="00BC09CA">
        <w:trPr>
          <w:trHeight w:val="397"/>
        </w:trPr>
        <w:tc>
          <w:tcPr>
            <w:tcW w:w="3686" w:type="dxa"/>
          </w:tcPr>
          <w:p w:rsidR="003D1908" w:rsidRDefault="00E75D61">
            <w:pPr>
              <w:tabs>
                <w:tab w:val="clear" w:pos="482"/>
                <w:tab w:val="left" w:pos="395"/>
              </w:tabs>
              <w:spacing w:before="0" w:after="0"/>
              <w:rPr>
                <w:lang w:val="en-GB"/>
              </w:rPr>
            </w:pPr>
            <w:r w:rsidRPr="00E75D61">
              <w:rPr>
                <w:rStyle w:val="ButtonsZchn"/>
              </w:rPr>
              <w:t>CTRL</w:t>
            </w:r>
            <w:r w:rsidR="00A46B31">
              <w:rPr>
                <w:lang w:val="en-GB"/>
              </w:rPr>
              <w:t xml:space="preserve"> + </w:t>
            </w:r>
            <w:r w:rsidRPr="00E75D61">
              <w:rPr>
                <w:rStyle w:val="ButtonsZchn"/>
              </w:rPr>
              <w:t>F4</w:t>
            </w:r>
          </w:p>
        </w:tc>
        <w:tc>
          <w:tcPr>
            <w:tcW w:w="5528" w:type="dxa"/>
          </w:tcPr>
          <w:p w:rsidR="003D1908" w:rsidRDefault="00A46B31">
            <w:pPr>
              <w:tabs>
                <w:tab w:val="clear" w:pos="482"/>
                <w:tab w:val="left" w:pos="395"/>
              </w:tabs>
              <w:spacing w:before="0" w:after="0"/>
              <w:rPr>
                <w:lang w:val="en-GB"/>
              </w:rPr>
            </w:pPr>
            <w:r>
              <w:rPr>
                <w:lang w:val="en-GB"/>
              </w:rPr>
              <w:t>Play</w:t>
            </w:r>
          </w:p>
        </w:tc>
      </w:tr>
      <w:tr w:rsidR="003D1908" w:rsidTr="00BC09CA">
        <w:trPr>
          <w:trHeight w:val="397"/>
        </w:trPr>
        <w:tc>
          <w:tcPr>
            <w:tcW w:w="3686" w:type="dxa"/>
          </w:tcPr>
          <w:p w:rsidR="003D1908" w:rsidRDefault="00E75D61">
            <w:pPr>
              <w:tabs>
                <w:tab w:val="clear" w:pos="482"/>
                <w:tab w:val="left" w:pos="395"/>
              </w:tabs>
              <w:spacing w:before="0" w:after="0"/>
              <w:rPr>
                <w:lang w:val="en-GB"/>
              </w:rPr>
            </w:pPr>
            <w:r w:rsidRPr="00E75D61">
              <w:rPr>
                <w:rStyle w:val="ButtonsZchn"/>
              </w:rPr>
              <w:t>CTRL</w:t>
            </w:r>
            <w:r w:rsidR="00A46B31">
              <w:rPr>
                <w:lang w:val="en-GB"/>
              </w:rPr>
              <w:t xml:space="preserve"> + </w:t>
            </w:r>
            <w:r w:rsidRPr="00E75D61">
              <w:rPr>
                <w:rStyle w:val="ButtonsZchn"/>
              </w:rPr>
              <w:t>F5</w:t>
            </w:r>
          </w:p>
        </w:tc>
        <w:tc>
          <w:tcPr>
            <w:tcW w:w="5528" w:type="dxa"/>
          </w:tcPr>
          <w:p w:rsidR="003D1908" w:rsidRDefault="00A46B31">
            <w:pPr>
              <w:tabs>
                <w:tab w:val="clear" w:pos="482"/>
                <w:tab w:val="left" w:pos="395"/>
              </w:tabs>
              <w:spacing w:before="0" w:after="0"/>
              <w:rPr>
                <w:lang w:val="en-GB"/>
              </w:rPr>
            </w:pPr>
            <w:r>
              <w:rPr>
                <w:lang w:val="en-GB"/>
              </w:rPr>
              <w:t>Pause</w:t>
            </w:r>
          </w:p>
        </w:tc>
      </w:tr>
      <w:tr w:rsidR="003D1908" w:rsidTr="00BC09CA">
        <w:trPr>
          <w:trHeight w:val="397"/>
        </w:trPr>
        <w:tc>
          <w:tcPr>
            <w:tcW w:w="3686" w:type="dxa"/>
          </w:tcPr>
          <w:p w:rsidR="003D1908" w:rsidRDefault="00E75D61">
            <w:pPr>
              <w:tabs>
                <w:tab w:val="clear" w:pos="482"/>
                <w:tab w:val="left" w:pos="395"/>
              </w:tabs>
              <w:spacing w:before="0" w:after="0"/>
              <w:rPr>
                <w:lang w:val="en-GB"/>
              </w:rPr>
            </w:pPr>
            <w:r w:rsidRPr="00E75D61">
              <w:rPr>
                <w:rStyle w:val="ButtonsZchn"/>
              </w:rPr>
              <w:t>CTRL</w:t>
            </w:r>
            <w:r w:rsidR="00A46B31">
              <w:rPr>
                <w:lang w:val="en-GB"/>
              </w:rPr>
              <w:t xml:space="preserve"> + </w:t>
            </w:r>
            <w:r w:rsidRPr="00E75D61">
              <w:rPr>
                <w:rStyle w:val="ButtonsZchn"/>
              </w:rPr>
              <w:t>F6</w:t>
            </w:r>
          </w:p>
        </w:tc>
        <w:tc>
          <w:tcPr>
            <w:tcW w:w="5528" w:type="dxa"/>
          </w:tcPr>
          <w:p w:rsidR="003D1908" w:rsidRDefault="00A46B31">
            <w:pPr>
              <w:tabs>
                <w:tab w:val="clear" w:pos="482"/>
                <w:tab w:val="left" w:pos="395"/>
              </w:tabs>
              <w:spacing w:before="0" w:after="0"/>
              <w:rPr>
                <w:lang w:val="en-GB"/>
              </w:rPr>
            </w:pPr>
            <w:r>
              <w:rPr>
                <w:lang w:val="en-GB"/>
              </w:rPr>
              <w:t>Stop</w:t>
            </w:r>
          </w:p>
        </w:tc>
      </w:tr>
      <w:tr w:rsidR="003D1908" w:rsidTr="00BC09CA">
        <w:trPr>
          <w:trHeight w:val="397"/>
        </w:trPr>
        <w:tc>
          <w:tcPr>
            <w:tcW w:w="9214" w:type="dxa"/>
            <w:gridSpan w:val="2"/>
            <w:tcBorders>
              <w:top w:val="single" w:sz="4" w:space="0" w:color="auto"/>
              <w:left w:val="single" w:sz="4" w:space="0" w:color="auto"/>
              <w:bottom w:val="single" w:sz="4" w:space="0" w:color="auto"/>
              <w:right w:val="single" w:sz="4" w:space="0" w:color="auto"/>
            </w:tcBorders>
            <w:shd w:val="clear" w:color="auto" w:fill="E0E0E0"/>
          </w:tcPr>
          <w:p w:rsidR="003D1908" w:rsidRDefault="00A46B31" w:rsidP="00BC09CA">
            <w:pPr>
              <w:tabs>
                <w:tab w:val="clear" w:pos="482"/>
                <w:tab w:val="left" w:pos="395"/>
              </w:tabs>
              <w:spacing w:before="0"/>
              <w:rPr>
                <w:b/>
              </w:rPr>
            </w:pPr>
            <w:r>
              <w:rPr>
                <w:b/>
              </w:rPr>
              <w:t xml:space="preserve">2. </w:t>
            </w:r>
            <w:proofErr w:type="spellStart"/>
            <w:r>
              <w:rPr>
                <w:b/>
              </w:rPr>
              <w:t>Waveform</w:t>
            </w:r>
            <w:proofErr w:type="spellEnd"/>
            <w:r>
              <w:rPr>
                <w:b/>
              </w:rPr>
              <w:t xml:space="preserve"> </w:t>
            </w:r>
            <w:proofErr w:type="spellStart"/>
            <w:r>
              <w:rPr>
                <w:b/>
              </w:rPr>
              <w:t>display</w:t>
            </w:r>
            <w:proofErr w:type="spellEnd"/>
            <w:r>
              <w:rPr>
                <w:b/>
              </w:rPr>
              <w:t xml:space="preserve"> / </w:t>
            </w:r>
            <w:proofErr w:type="spellStart"/>
            <w:r>
              <w:rPr>
                <w:b/>
              </w:rPr>
              <w:t>selection</w:t>
            </w:r>
            <w:proofErr w:type="spellEnd"/>
          </w:p>
        </w:tc>
      </w:tr>
      <w:tr w:rsidR="003D1908" w:rsidRPr="00396662" w:rsidTr="00BC09CA">
        <w:trPr>
          <w:trHeight w:val="397"/>
        </w:trPr>
        <w:tc>
          <w:tcPr>
            <w:tcW w:w="3686" w:type="dxa"/>
          </w:tcPr>
          <w:p w:rsidR="003D1908" w:rsidRPr="00BC09CA" w:rsidRDefault="00A46B31">
            <w:pPr>
              <w:tabs>
                <w:tab w:val="clear" w:pos="482"/>
                <w:tab w:val="left" w:pos="395"/>
              </w:tabs>
              <w:spacing w:before="0" w:after="0"/>
              <w:rPr>
                <w:szCs w:val="24"/>
                <w:lang w:val="en-GB"/>
              </w:rPr>
            </w:pPr>
            <w:r>
              <w:rPr>
                <w:lang w:val="en-GB"/>
              </w:rPr>
              <w:t xml:space="preserve"> </w:t>
            </w:r>
            <w:r w:rsidRPr="00BC09CA">
              <w:rPr>
                <w:b/>
                <w:smallCaps/>
                <w:szCs w:val="24"/>
                <w:lang w:val="en-GB"/>
              </w:rPr>
              <w:t>mouse wheel</w:t>
            </w:r>
          </w:p>
        </w:tc>
        <w:tc>
          <w:tcPr>
            <w:tcW w:w="5528" w:type="dxa"/>
          </w:tcPr>
          <w:p w:rsidR="003D1908" w:rsidRDefault="00A46B31">
            <w:pPr>
              <w:tabs>
                <w:tab w:val="clear" w:pos="482"/>
                <w:tab w:val="left" w:pos="395"/>
              </w:tabs>
              <w:spacing w:before="0" w:after="0"/>
              <w:rPr>
                <w:lang w:val="en-GB"/>
              </w:rPr>
            </w:pPr>
            <w:r>
              <w:rPr>
                <w:lang w:val="en-GB"/>
              </w:rPr>
              <w:t>move left selection boundary (when near left boundary)</w:t>
            </w:r>
          </w:p>
          <w:p w:rsidR="003D1908" w:rsidRDefault="00A46B31">
            <w:pPr>
              <w:tabs>
                <w:tab w:val="clear" w:pos="482"/>
                <w:tab w:val="left" w:pos="395"/>
              </w:tabs>
              <w:spacing w:before="0" w:after="0"/>
              <w:rPr>
                <w:lang w:val="en-GB"/>
              </w:rPr>
            </w:pPr>
            <w:r>
              <w:rPr>
                <w:lang w:val="en-GB"/>
              </w:rPr>
              <w:t>move right selection boundary (when near right boundary)</w:t>
            </w:r>
          </w:p>
          <w:p w:rsidR="003D1908" w:rsidRDefault="00A46B31">
            <w:pPr>
              <w:tabs>
                <w:tab w:val="clear" w:pos="482"/>
                <w:tab w:val="left" w:pos="395"/>
              </w:tabs>
              <w:spacing w:before="0"/>
              <w:rPr>
                <w:lang w:val="en-GB"/>
              </w:rPr>
            </w:pPr>
            <w:r>
              <w:rPr>
                <w:lang w:val="en-GB"/>
              </w:rPr>
              <w:t>move selection (when near selection centre)</w:t>
            </w:r>
          </w:p>
        </w:tc>
      </w:tr>
      <w:tr w:rsidR="003D1908" w:rsidTr="00BC09CA">
        <w:trPr>
          <w:trHeight w:val="397"/>
        </w:trPr>
        <w:tc>
          <w:tcPr>
            <w:tcW w:w="3686" w:type="dxa"/>
          </w:tcPr>
          <w:p w:rsidR="003D1908" w:rsidRDefault="00E75D61">
            <w:pPr>
              <w:tabs>
                <w:tab w:val="clear" w:pos="482"/>
                <w:tab w:val="left" w:pos="395"/>
              </w:tabs>
              <w:spacing w:before="0" w:after="0"/>
              <w:rPr>
                <w:lang w:val="en-GB"/>
              </w:rPr>
            </w:pPr>
            <w:r w:rsidRPr="00E75D61">
              <w:rPr>
                <w:rStyle w:val="ButtonsZchn"/>
              </w:rPr>
              <w:t>ALT</w:t>
            </w:r>
            <w:r w:rsidR="00A46B31">
              <w:rPr>
                <w:lang w:val="en-GB"/>
              </w:rPr>
              <w:t xml:space="preserve"> + </w:t>
            </w:r>
            <w:r w:rsidRPr="00E75D61">
              <w:rPr>
                <w:rStyle w:val="ButtonsZchn"/>
              </w:rPr>
              <w:t>SHIFT</w:t>
            </w:r>
            <w:r w:rsidR="00A46B31">
              <w:rPr>
                <w:lang w:val="en-GB"/>
              </w:rPr>
              <w:t xml:space="preserve"> + </w:t>
            </w:r>
            <w:r w:rsidR="00AF04E7">
              <w:rPr>
                <w:rStyle w:val="ButtonsZchn"/>
              </w:rPr>
              <w:sym w:font="Wingdings 3" w:char="F09D"/>
            </w:r>
          </w:p>
        </w:tc>
        <w:tc>
          <w:tcPr>
            <w:tcW w:w="5528" w:type="dxa"/>
          </w:tcPr>
          <w:p w:rsidR="003D1908" w:rsidRDefault="00A46B31">
            <w:pPr>
              <w:tabs>
                <w:tab w:val="clear" w:pos="482"/>
                <w:tab w:val="left" w:pos="395"/>
              </w:tabs>
              <w:spacing w:before="0" w:after="0"/>
              <w:rPr>
                <w:lang w:val="en-GB"/>
              </w:rPr>
            </w:pPr>
            <w:r>
              <w:rPr>
                <w:lang w:val="en-GB"/>
              </w:rPr>
              <w:t>Decrease selection start</w:t>
            </w:r>
          </w:p>
        </w:tc>
      </w:tr>
      <w:tr w:rsidR="003D1908" w:rsidTr="00BC09CA">
        <w:trPr>
          <w:trHeight w:val="397"/>
        </w:trPr>
        <w:tc>
          <w:tcPr>
            <w:tcW w:w="3686" w:type="dxa"/>
          </w:tcPr>
          <w:p w:rsidR="003D1908" w:rsidRDefault="00E75D61">
            <w:pPr>
              <w:tabs>
                <w:tab w:val="clear" w:pos="482"/>
                <w:tab w:val="left" w:pos="395"/>
              </w:tabs>
              <w:spacing w:before="0" w:after="0"/>
              <w:rPr>
                <w:lang w:val="en-GB"/>
              </w:rPr>
            </w:pPr>
            <w:r w:rsidRPr="00E75D61">
              <w:rPr>
                <w:rStyle w:val="ButtonsZchn"/>
              </w:rPr>
              <w:t>ALT</w:t>
            </w:r>
            <w:r w:rsidR="00A46B31">
              <w:rPr>
                <w:lang w:val="en-GB"/>
              </w:rPr>
              <w:t xml:space="preserve"> + </w:t>
            </w:r>
            <w:r w:rsidRPr="00E75D61">
              <w:rPr>
                <w:rStyle w:val="ButtonsZchn"/>
              </w:rPr>
              <w:t>SHIFT</w:t>
            </w:r>
            <w:r w:rsidR="00A46B31">
              <w:rPr>
                <w:lang w:val="en-GB"/>
              </w:rPr>
              <w:t xml:space="preserve"> + </w:t>
            </w:r>
            <w:r w:rsidR="00AF04E7">
              <w:rPr>
                <w:rStyle w:val="ButtonsZchn"/>
              </w:rPr>
              <w:sym w:font="Wingdings 3" w:char="F09E"/>
            </w:r>
          </w:p>
        </w:tc>
        <w:tc>
          <w:tcPr>
            <w:tcW w:w="5528" w:type="dxa"/>
          </w:tcPr>
          <w:p w:rsidR="003D1908" w:rsidRDefault="00A46B31">
            <w:pPr>
              <w:tabs>
                <w:tab w:val="clear" w:pos="482"/>
                <w:tab w:val="left" w:pos="395"/>
              </w:tabs>
              <w:spacing w:before="0" w:after="0"/>
              <w:rPr>
                <w:lang w:val="en-GB"/>
              </w:rPr>
            </w:pPr>
            <w:r>
              <w:rPr>
                <w:lang w:val="en-GB"/>
              </w:rPr>
              <w:t>Increase selection start</w:t>
            </w:r>
          </w:p>
        </w:tc>
      </w:tr>
      <w:tr w:rsidR="003D1908" w:rsidTr="00BC09CA">
        <w:trPr>
          <w:trHeight w:val="397"/>
        </w:trPr>
        <w:tc>
          <w:tcPr>
            <w:tcW w:w="3686" w:type="dxa"/>
          </w:tcPr>
          <w:p w:rsidR="003D1908" w:rsidRDefault="00E75D61">
            <w:pPr>
              <w:tabs>
                <w:tab w:val="clear" w:pos="482"/>
                <w:tab w:val="left" w:pos="395"/>
              </w:tabs>
              <w:spacing w:before="0" w:after="0"/>
              <w:rPr>
                <w:lang w:val="en-GB"/>
              </w:rPr>
            </w:pPr>
            <w:r w:rsidRPr="00E75D61">
              <w:rPr>
                <w:rStyle w:val="ButtonsZchn"/>
              </w:rPr>
              <w:t>ALT</w:t>
            </w:r>
            <w:r w:rsidR="00A46B31">
              <w:rPr>
                <w:lang w:val="en-GB"/>
              </w:rPr>
              <w:t xml:space="preserve"> + </w:t>
            </w:r>
            <w:r w:rsidR="00AF04E7">
              <w:rPr>
                <w:rStyle w:val="ButtonsZchn"/>
              </w:rPr>
              <w:sym w:font="Wingdings 3" w:char="F09D"/>
            </w:r>
          </w:p>
        </w:tc>
        <w:tc>
          <w:tcPr>
            <w:tcW w:w="5528" w:type="dxa"/>
          </w:tcPr>
          <w:p w:rsidR="003D1908" w:rsidRDefault="00A46B31">
            <w:pPr>
              <w:tabs>
                <w:tab w:val="clear" w:pos="482"/>
                <w:tab w:val="left" w:pos="395"/>
              </w:tabs>
              <w:spacing w:before="0" w:after="0"/>
              <w:rPr>
                <w:lang w:val="en-GB"/>
              </w:rPr>
            </w:pPr>
            <w:r>
              <w:rPr>
                <w:lang w:val="en-GB"/>
              </w:rPr>
              <w:t>Decrease selection end</w:t>
            </w:r>
          </w:p>
        </w:tc>
      </w:tr>
      <w:tr w:rsidR="003D1908" w:rsidTr="00BC09CA">
        <w:trPr>
          <w:trHeight w:val="397"/>
        </w:trPr>
        <w:tc>
          <w:tcPr>
            <w:tcW w:w="3686" w:type="dxa"/>
          </w:tcPr>
          <w:p w:rsidR="003D1908" w:rsidRDefault="00E75D61">
            <w:pPr>
              <w:tabs>
                <w:tab w:val="clear" w:pos="482"/>
                <w:tab w:val="left" w:pos="395"/>
              </w:tabs>
              <w:spacing w:before="0" w:after="0"/>
              <w:rPr>
                <w:lang w:val="en-GB"/>
              </w:rPr>
            </w:pPr>
            <w:r w:rsidRPr="00E75D61">
              <w:rPr>
                <w:rStyle w:val="ButtonsZchn"/>
              </w:rPr>
              <w:t>ALT</w:t>
            </w:r>
            <w:r w:rsidR="00A46B31">
              <w:rPr>
                <w:lang w:val="en-GB"/>
              </w:rPr>
              <w:t xml:space="preserve"> + </w:t>
            </w:r>
            <w:r w:rsidR="00AF04E7">
              <w:rPr>
                <w:rStyle w:val="ButtonsZchn"/>
              </w:rPr>
              <w:sym w:font="Wingdings 3" w:char="F09E"/>
            </w:r>
          </w:p>
        </w:tc>
        <w:tc>
          <w:tcPr>
            <w:tcW w:w="5528" w:type="dxa"/>
          </w:tcPr>
          <w:p w:rsidR="003D1908" w:rsidRDefault="00A46B31">
            <w:pPr>
              <w:tabs>
                <w:tab w:val="clear" w:pos="482"/>
                <w:tab w:val="left" w:pos="395"/>
              </w:tabs>
              <w:spacing w:before="0" w:after="0"/>
              <w:rPr>
                <w:lang w:val="en-GB"/>
              </w:rPr>
            </w:pPr>
            <w:r>
              <w:rPr>
                <w:lang w:val="en-GB"/>
              </w:rPr>
              <w:t>Increase selection end</w:t>
            </w:r>
          </w:p>
        </w:tc>
      </w:tr>
      <w:tr w:rsidR="003D1908" w:rsidTr="00BC09CA">
        <w:trPr>
          <w:trHeight w:val="397"/>
        </w:trPr>
        <w:tc>
          <w:tcPr>
            <w:tcW w:w="3686" w:type="dxa"/>
          </w:tcPr>
          <w:p w:rsidR="003D1908" w:rsidRDefault="00E75D61">
            <w:pPr>
              <w:tabs>
                <w:tab w:val="clear" w:pos="482"/>
                <w:tab w:val="left" w:pos="395"/>
              </w:tabs>
              <w:spacing w:before="0" w:after="0"/>
              <w:rPr>
                <w:lang w:val="en-GB"/>
              </w:rPr>
            </w:pPr>
            <w:r w:rsidRPr="00E75D61">
              <w:rPr>
                <w:rStyle w:val="ButtonsZchn"/>
              </w:rPr>
              <w:t>CTRL</w:t>
            </w:r>
            <w:r w:rsidR="00A46B31">
              <w:rPr>
                <w:lang w:val="en-GB"/>
              </w:rPr>
              <w:t xml:space="preserve"> + </w:t>
            </w:r>
            <w:r w:rsidRPr="00E75D61">
              <w:rPr>
                <w:rStyle w:val="ButtonsZchn"/>
              </w:rPr>
              <w:t xml:space="preserve">SHIFT </w:t>
            </w:r>
            <w:r w:rsidR="00AF04E7">
              <w:rPr>
                <w:lang w:val="en-GB"/>
              </w:rPr>
              <w:t xml:space="preserve"> +</w:t>
            </w:r>
            <w:r w:rsidR="00A46B31">
              <w:rPr>
                <w:lang w:val="en-GB"/>
              </w:rPr>
              <w:t xml:space="preserve"> </w:t>
            </w:r>
            <w:r w:rsidRPr="00E75D61">
              <w:rPr>
                <w:rStyle w:val="ButtonsZchn"/>
              </w:rPr>
              <w:t>S</w:t>
            </w:r>
          </w:p>
        </w:tc>
        <w:tc>
          <w:tcPr>
            <w:tcW w:w="5528" w:type="dxa"/>
          </w:tcPr>
          <w:p w:rsidR="003D1908" w:rsidRDefault="00A46B31">
            <w:pPr>
              <w:tabs>
                <w:tab w:val="clear" w:pos="482"/>
                <w:tab w:val="left" w:pos="395"/>
              </w:tabs>
              <w:spacing w:before="0" w:after="0"/>
              <w:rPr>
                <w:lang w:val="en-GB"/>
              </w:rPr>
            </w:pPr>
            <w:r>
              <w:rPr>
                <w:lang w:val="en-GB"/>
              </w:rPr>
              <w:t>Shift selection</w:t>
            </w:r>
          </w:p>
        </w:tc>
      </w:tr>
      <w:tr w:rsidR="003D1908" w:rsidTr="00BC09CA">
        <w:trPr>
          <w:trHeight w:val="397"/>
        </w:trPr>
        <w:tc>
          <w:tcPr>
            <w:tcW w:w="3686" w:type="dxa"/>
          </w:tcPr>
          <w:p w:rsidR="003D1908" w:rsidRDefault="00E75D61">
            <w:pPr>
              <w:tabs>
                <w:tab w:val="clear" w:pos="482"/>
                <w:tab w:val="left" w:pos="395"/>
              </w:tabs>
              <w:spacing w:before="0" w:after="0"/>
              <w:rPr>
                <w:lang w:val="en-GB"/>
              </w:rPr>
            </w:pPr>
            <w:r w:rsidRPr="00E75D61">
              <w:rPr>
                <w:rStyle w:val="ButtonsZchn"/>
              </w:rPr>
              <w:t>CTRL</w:t>
            </w:r>
            <w:r w:rsidR="00A46B31">
              <w:rPr>
                <w:lang w:val="en-GB"/>
              </w:rPr>
              <w:t xml:space="preserve"> + </w:t>
            </w:r>
            <w:r w:rsidR="00A46B31" w:rsidRPr="00BC09CA">
              <w:rPr>
                <w:b/>
                <w:smallCaps/>
                <w:szCs w:val="24"/>
                <w:lang w:val="en-GB"/>
              </w:rPr>
              <w:t>mouse wheel</w:t>
            </w:r>
          </w:p>
        </w:tc>
        <w:tc>
          <w:tcPr>
            <w:tcW w:w="5528" w:type="dxa"/>
          </w:tcPr>
          <w:p w:rsidR="003D1908" w:rsidRDefault="00A46B31">
            <w:pPr>
              <w:tabs>
                <w:tab w:val="clear" w:pos="482"/>
                <w:tab w:val="left" w:pos="395"/>
              </w:tabs>
              <w:spacing w:before="0" w:after="0"/>
              <w:rPr>
                <w:lang w:val="en-GB"/>
              </w:rPr>
            </w:pPr>
            <w:r>
              <w:rPr>
                <w:lang w:val="en-GB"/>
              </w:rPr>
              <w:t>Zoom waveform in/out</w:t>
            </w:r>
          </w:p>
        </w:tc>
      </w:tr>
      <w:tr w:rsidR="003D1908" w:rsidTr="00BC09CA">
        <w:trPr>
          <w:trHeight w:val="397"/>
        </w:trPr>
        <w:tc>
          <w:tcPr>
            <w:tcW w:w="3686" w:type="dxa"/>
          </w:tcPr>
          <w:p w:rsidR="003D1908" w:rsidRDefault="00E75D61">
            <w:pPr>
              <w:tabs>
                <w:tab w:val="clear" w:pos="482"/>
                <w:tab w:val="left" w:pos="395"/>
              </w:tabs>
              <w:spacing w:before="0" w:after="0"/>
              <w:rPr>
                <w:lang w:val="en-GB"/>
              </w:rPr>
            </w:pPr>
            <w:r w:rsidRPr="00E75D61">
              <w:rPr>
                <w:rStyle w:val="ButtonsZchn"/>
              </w:rPr>
              <w:t>CTRL</w:t>
            </w:r>
            <w:r>
              <w:rPr>
                <w:lang w:val="en-GB"/>
              </w:rPr>
              <w:t xml:space="preserve"> + </w:t>
            </w:r>
            <w:r w:rsidRPr="00E75D61">
              <w:rPr>
                <w:rStyle w:val="ButtonsZchn"/>
              </w:rPr>
              <w:t>SHIFT</w:t>
            </w:r>
            <w:r w:rsidR="00A46B31">
              <w:rPr>
                <w:lang w:val="en-GB"/>
              </w:rPr>
              <w:t xml:space="preserve"> + </w:t>
            </w:r>
            <w:r w:rsidR="00A46B31" w:rsidRPr="00BC09CA">
              <w:rPr>
                <w:b/>
                <w:smallCaps/>
                <w:szCs w:val="24"/>
                <w:lang w:val="en-GB"/>
              </w:rPr>
              <w:t>mouse wheel</w:t>
            </w:r>
          </w:p>
        </w:tc>
        <w:tc>
          <w:tcPr>
            <w:tcW w:w="5528" w:type="dxa"/>
          </w:tcPr>
          <w:p w:rsidR="003D1908" w:rsidRDefault="00A46B31">
            <w:pPr>
              <w:tabs>
                <w:tab w:val="clear" w:pos="482"/>
                <w:tab w:val="left" w:pos="395"/>
              </w:tabs>
              <w:spacing w:before="0" w:after="0"/>
              <w:rPr>
                <w:lang w:val="en-GB"/>
              </w:rPr>
            </w:pPr>
            <w:r>
              <w:rPr>
                <w:lang w:val="en-GB"/>
              </w:rPr>
              <w:t>Vertical zoom for waveform</w:t>
            </w:r>
          </w:p>
        </w:tc>
      </w:tr>
      <w:tr w:rsidR="003D1908" w:rsidTr="00BC09CA">
        <w:trPr>
          <w:trHeight w:val="397"/>
        </w:trPr>
        <w:tc>
          <w:tcPr>
            <w:tcW w:w="9214" w:type="dxa"/>
            <w:gridSpan w:val="2"/>
            <w:tcBorders>
              <w:top w:val="single" w:sz="4" w:space="0" w:color="auto"/>
              <w:left w:val="single" w:sz="4" w:space="0" w:color="auto"/>
              <w:bottom w:val="single" w:sz="4" w:space="0" w:color="auto"/>
              <w:right w:val="single" w:sz="4" w:space="0" w:color="auto"/>
            </w:tcBorders>
            <w:shd w:val="clear" w:color="auto" w:fill="E0E0E0"/>
          </w:tcPr>
          <w:p w:rsidR="003D1908" w:rsidRDefault="00A46B31" w:rsidP="00BC09CA">
            <w:pPr>
              <w:tabs>
                <w:tab w:val="clear" w:pos="482"/>
                <w:tab w:val="left" w:pos="395"/>
              </w:tabs>
              <w:spacing w:before="0"/>
              <w:rPr>
                <w:b/>
              </w:rPr>
            </w:pPr>
            <w:r>
              <w:rPr>
                <w:b/>
              </w:rPr>
              <w:t xml:space="preserve">3. File </w:t>
            </w:r>
            <w:proofErr w:type="spellStart"/>
            <w:r>
              <w:rPr>
                <w:b/>
              </w:rPr>
              <w:t>menu</w:t>
            </w:r>
            <w:proofErr w:type="spellEnd"/>
          </w:p>
        </w:tc>
      </w:tr>
      <w:tr w:rsidR="003D1908" w:rsidTr="00BC09CA">
        <w:trPr>
          <w:trHeight w:val="397"/>
        </w:trPr>
        <w:tc>
          <w:tcPr>
            <w:tcW w:w="3686" w:type="dxa"/>
          </w:tcPr>
          <w:p w:rsidR="003D1908" w:rsidRDefault="00831819">
            <w:pPr>
              <w:tabs>
                <w:tab w:val="clear" w:pos="482"/>
                <w:tab w:val="left" w:pos="395"/>
              </w:tabs>
              <w:spacing w:before="0" w:after="0"/>
              <w:rPr>
                <w:lang w:val="en-GB"/>
              </w:rPr>
            </w:pPr>
            <w:r w:rsidRPr="00E75D61">
              <w:rPr>
                <w:rStyle w:val="ButtonsZchn"/>
              </w:rPr>
              <w:t>CTRL</w:t>
            </w:r>
            <w:r>
              <w:rPr>
                <w:lang w:val="en-GB"/>
              </w:rPr>
              <w:t xml:space="preserve"> + </w:t>
            </w:r>
            <w:r w:rsidRPr="00831819">
              <w:rPr>
                <w:rStyle w:val="ButtonsZchn"/>
              </w:rPr>
              <w:t>N</w:t>
            </w:r>
          </w:p>
        </w:tc>
        <w:tc>
          <w:tcPr>
            <w:tcW w:w="5528" w:type="dxa"/>
          </w:tcPr>
          <w:p w:rsidR="003D1908" w:rsidRDefault="00A46B31">
            <w:pPr>
              <w:tabs>
                <w:tab w:val="clear" w:pos="482"/>
                <w:tab w:val="left" w:pos="395"/>
              </w:tabs>
              <w:spacing w:before="0" w:after="0"/>
              <w:rPr>
                <w:lang w:val="en-GB"/>
              </w:rPr>
            </w:pPr>
            <w:r>
              <w:rPr>
                <w:lang w:val="en-GB"/>
              </w:rPr>
              <w:t>New transcription...</w:t>
            </w:r>
          </w:p>
        </w:tc>
      </w:tr>
      <w:tr w:rsidR="003D1908" w:rsidTr="00BC09CA">
        <w:trPr>
          <w:trHeight w:val="397"/>
        </w:trPr>
        <w:tc>
          <w:tcPr>
            <w:tcW w:w="3686" w:type="dxa"/>
          </w:tcPr>
          <w:p w:rsidR="003D1908" w:rsidRDefault="00831819">
            <w:pPr>
              <w:tabs>
                <w:tab w:val="clear" w:pos="482"/>
                <w:tab w:val="left" w:pos="395"/>
              </w:tabs>
              <w:spacing w:before="0" w:after="0"/>
              <w:rPr>
                <w:lang w:val="en-GB"/>
              </w:rPr>
            </w:pPr>
            <w:r w:rsidRPr="00E75D61">
              <w:rPr>
                <w:rStyle w:val="ButtonsZchn"/>
              </w:rPr>
              <w:t>CTRL</w:t>
            </w:r>
            <w:r>
              <w:rPr>
                <w:lang w:val="en-GB"/>
              </w:rPr>
              <w:t xml:space="preserve"> + </w:t>
            </w:r>
            <w:r w:rsidRPr="00831819">
              <w:rPr>
                <w:rStyle w:val="ButtonsZchn"/>
              </w:rPr>
              <w:t>O</w:t>
            </w:r>
          </w:p>
        </w:tc>
        <w:tc>
          <w:tcPr>
            <w:tcW w:w="5528" w:type="dxa"/>
          </w:tcPr>
          <w:p w:rsidR="003D1908" w:rsidRDefault="00A46B31">
            <w:pPr>
              <w:tabs>
                <w:tab w:val="clear" w:pos="482"/>
                <w:tab w:val="left" w:pos="395"/>
              </w:tabs>
              <w:spacing w:before="0" w:after="0"/>
              <w:rPr>
                <w:lang w:val="en-GB"/>
              </w:rPr>
            </w:pPr>
            <w:r>
              <w:rPr>
                <w:lang w:val="en-GB"/>
              </w:rPr>
              <w:t>Open transcription...</w:t>
            </w:r>
          </w:p>
        </w:tc>
      </w:tr>
      <w:tr w:rsidR="003D1908" w:rsidTr="00BC09CA">
        <w:trPr>
          <w:trHeight w:val="397"/>
        </w:trPr>
        <w:tc>
          <w:tcPr>
            <w:tcW w:w="3686" w:type="dxa"/>
          </w:tcPr>
          <w:p w:rsidR="003D1908" w:rsidRDefault="00831819">
            <w:pPr>
              <w:tabs>
                <w:tab w:val="clear" w:pos="482"/>
                <w:tab w:val="left" w:pos="395"/>
              </w:tabs>
              <w:spacing w:before="0" w:after="0"/>
              <w:rPr>
                <w:lang w:val="en-GB"/>
              </w:rPr>
            </w:pPr>
            <w:r w:rsidRPr="00E75D61">
              <w:rPr>
                <w:rStyle w:val="ButtonsZchn"/>
              </w:rPr>
              <w:t>CTRL</w:t>
            </w:r>
            <w:r>
              <w:rPr>
                <w:lang w:val="en-GB"/>
              </w:rPr>
              <w:t xml:space="preserve"> + </w:t>
            </w:r>
            <w:r w:rsidRPr="00831819">
              <w:rPr>
                <w:rStyle w:val="ButtonsZchn"/>
              </w:rPr>
              <w:t>S</w:t>
            </w:r>
          </w:p>
        </w:tc>
        <w:tc>
          <w:tcPr>
            <w:tcW w:w="5528" w:type="dxa"/>
          </w:tcPr>
          <w:p w:rsidR="003D1908" w:rsidRDefault="00A46B31">
            <w:pPr>
              <w:tabs>
                <w:tab w:val="clear" w:pos="482"/>
                <w:tab w:val="left" w:pos="395"/>
              </w:tabs>
              <w:spacing w:before="0" w:after="0"/>
              <w:rPr>
                <w:lang w:val="en-GB"/>
              </w:rPr>
            </w:pPr>
            <w:r>
              <w:rPr>
                <w:lang w:val="en-GB"/>
              </w:rPr>
              <w:t>Save transcription...</w:t>
            </w:r>
          </w:p>
        </w:tc>
      </w:tr>
      <w:tr w:rsidR="003D1908" w:rsidTr="00BC09CA">
        <w:trPr>
          <w:trHeight w:val="397"/>
        </w:trPr>
        <w:tc>
          <w:tcPr>
            <w:tcW w:w="3686" w:type="dxa"/>
          </w:tcPr>
          <w:p w:rsidR="003D1908" w:rsidRDefault="00831819">
            <w:pPr>
              <w:tabs>
                <w:tab w:val="clear" w:pos="482"/>
                <w:tab w:val="left" w:pos="395"/>
              </w:tabs>
              <w:spacing w:before="0" w:after="0"/>
              <w:rPr>
                <w:lang w:val="en-GB"/>
              </w:rPr>
            </w:pPr>
            <w:r w:rsidRPr="00E75D61">
              <w:rPr>
                <w:rStyle w:val="ButtonsZchn"/>
              </w:rPr>
              <w:t>CTRL</w:t>
            </w:r>
            <w:r>
              <w:rPr>
                <w:lang w:val="en-GB"/>
              </w:rPr>
              <w:t xml:space="preserve"> + </w:t>
            </w:r>
            <w:r w:rsidRPr="00831819">
              <w:rPr>
                <w:rStyle w:val="ButtonsZchn"/>
              </w:rPr>
              <w:t>P</w:t>
            </w:r>
          </w:p>
        </w:tc>
        <w:tc>
          <w:tcPr>
            <w:tcW w:w="5528" w:type="dxa"/>
          </w:tcPr>
          <w:p w:rsidR="003D1908" w:rsidRDefault="00A46B31">
            <w:pPr>
              <w:tabs>
                <w:tab w:val="clear" w:pos="482"/>
                <w:tab w:val="left" w:pos="395"/>
              </w:tabs>
              <w:spacing w:before="0" w:after="0"/>
              <w:rPr>
                <w:lang w:val="en-GB"/>
              </w:rPr>
            </w:pPr>
            <w:r>
              <w:rPr>
                <w:lang w:val="en-GB"/>
              </w:rPr>
              <w:t>Print transcription...</w:t>
            </w:r>
          </w:p>
        </w:tc>
      </w:tr>
      <w:tr w:rsidR="003D1908" w:rsidTr="00BC09CA">
        <w:trPr>
          <w:trHeight w:val="397"/>
        </w:trPr>
        <w:tc>
          <w:tcPr>
            <w:tcW w:w="9214" w:type="dxa"/>
            <w:gridSpan w:val="2"/>
            <w:tcBorders>
              <w:top w:val="single" w:sz="4" w:space="0" w:color="auto"/>
              <w:left w:val="single" w:sz="4" w:space="0" w:color="auto"/>
              <w:bottom w:val="single" w:sz="4" w:space="0" w:color="auto"/>
              <w:right w:val="single" w:sz="4" w:space="0" w:color="auto"/>
            </w:tcBorders>
            <w:shd w:val="clear" w:color="auto" w:fill="E0E0E0"/>
          </w:tcPr>
          <w:p w:rsidR="003D1908" w:rsidRDefault="00A46B31" w:rsidP="00BC09CA">
            <w:pPr>
              <w:keepNext/>
              <w:tabs>
                <w:tab w:val="clear" w:pos="482"/>
                <w:tab w:val="left" w:pos="395"/>
              </w:tabs>
              <w:spacing w:before="0"/>
              <w:rPr>
                <w:b/>
              </w:rPr>
            </w:pPr>
            <w:r>
              <w:rPr>
                <w:b/>
              </w:rPr>
              <w:lastRenderedPageBreak/>
              <w:t xml:space="preserve">4. Edit </w:t>
            </w:r>
            <w:proofErr w:type="spellStart"/>
            <w:r>
              <w:rPr>
                <w:b/>
              </w:rPr>
              <w:t>menu</w:t>
            </w:r>
            <w:proofErr w:type="spellEnd"/>
          </w:p>
        </w:tc>
      </w:tr>
      <w:tr w:rsidR="003D1908" w:rsidTr="00BC09CA">
        <w:trPr>
          <w:trHeight w:val="397"/>
        </w:trPr>
        <w:tc>
          <w:tcPr>
            <w:tcW w:w="3686" w:type="dxa"/>
          </w:tcPr>
          <w:p w:rsidR="003D1908" w:rsidRDefault="00831819">
            <w:pPr>
              <w:keepNext/>
              <w:tabs>
                <w:tab w:val="clear" w:pos="482"/>
                <w:tab w:val="left" w:pos="395"/>
              </w:tabs>
              <w:spacing w:before="0" w:after="0"/>
              <w:rPr>
                <w:lang w:val="en-GB"/>
              </w:rPr>
            </w:pPr>
            <w:r w:rsidRPr="00E75D61">
              <w:rPr>
                <w:rStyle w:val="ButtonsZchn"/>
              </w:rPr>
              <w:t>CTRL</w:t>
            </w:r>
            <w:r>
              <w:rPr>
                <w:lang w:val="en-GB"/>
              </w:rPr>
              <w:t xml:space="preserve"> + </w:t>
            </w:r>
            <w:r w:rsidRPr="00831819">
              <w:rPr>
                <w:rStyle w:val="ButtonsZchn"/>
              </w:rPr>
              <w:t>Z</w:t>
            </w:r>
          </w:p>
        </w:tc>
        <w:tc>
          <w:tcPr>
            <w:tcW w:w="5528" w:type="dxa"/>
          </w:tcPr>
          <w:p w:rsidR="003D1908" w:rsidRDefault="00A46B31">
            <w:pPr>
              <w:tabs>
                <w:tab w:val="clear" w:pos="482"/>
                <w:tab w:val="left" w:pos="395"/>
              </w:tabs>
              <w:spacing w:before="0" w:after="0"/>
              <w:rPr>
                <w:lang w:val="en-GB"/>
              </w:rPr>
            </w:pPr>
            <w:r>
              <w:rPr>
                <w:lang w:val="en-GB"/>
              </w:rPr>
              <w:t>Undo</w:t>
            </w:r>
          </w:p>
        </w:tc>
      </w:tr>
      <w:tr w:rsidR="003D1908" w:rsidTr="00BC09CA">
        <w:trPr>
          <w:trHeight w:val="397"/>
        </w:trPr>
        <w:tc>
          <w:tcPr>
            <w:tcW w:w="3686" w:type="dxa"/>
          </w:tcPr>
          <w:p w:rsidR="003D1908" w:rsidRDefault="00831819">
            <w:pPr>
              <w:keepNext/>
              <w:tabs>
                <w:tab w:val="clear" w:pos="482"/>
                <w:tab w:val="left" w:pos="395"/>
              </w:tabs>
              <w:spacing w:before="0" w:after="0"/>
              <w:rPr>
                <w:lang w:val="en-GB"/>
              </w:rPr>
            </w:pPr>
            <w:r w:rsidRPr="00E75D61">
              <w:rPr>
                <w:rStyle w:val="ButtonsZchn"/>
              </w:rPr>
              <w:t>CTRL</w:t>
            </w:r>
            <w:r>
              <w:rPr>
                <w:lang w:val="en-GB"/>
              </w:rPr>
              <w:t xml:space="preserve"> + </w:t>
            </w:r>
            <w:r w:rsidRPr="00831819">
              <w:rPr>
                <w:rStyle w:val="ButtonsZchn"/>
              </w:rPr>
              <w:t>C</w:t>
            </w:r>
          </w:p>
        </w:tc>
        <w:tc>
          <w:tcPr>
            <w:tcW w:w="5528" w:type="dxa"/>
          </w:tcPr>
          <w:p w:rsidR="003D1908" w:rsidRDefault="00A46B31">
            <w:pPr>
              <w:tabs>
                <w:tab w:val="clear" w:pos="482"/>
                <w:tab w:val="left" w:pos="395"/>
              </w:tabs>
              <w:spacing w:before="0" w:after="0"/>
              <w:rPr>
                <w:lang w:val="en-GB"/>
              </w:rPr>
            </w:pPr>
            <w:r>
              <w:rPr>
                <w:lang w:val="en-GB"/>
              </w:rPr>
              <w:t>Copy</w:t>
            </w:r>
          </w:p>
        </w:tc>
      </w:tr>
      <w:tr w:rsidR="003D1908" w:rsidTr="00BC09CA">
        <w:trPr>
          <w:trHeight w:val="397"/>
        </w:trPr>
        <w:tc>
          <w:tcPr>
            <w:tcW w:w="3686" w:type="dxa"/>
          </w:tcPr>
          <w:p w:rsidR="003D1908" w:rsidRDefault="00831819">
            <w:pPr>
              <w:keepNext/>
              <w:tabs>
                <w:tab w:val="clear" w:pos="482"/>
                <w:tab w:val="left" w:pos="395"/>
              </w:tabs>
              <w:spacing w:before="0" w:after="0"/>
              <w:rPr>
                <w:lang w:val="en-GB"/>
              </w:rPr>
            </w:pPr>
            <w:r w:rsidRPr="00E75D61">
              <w:rPr>
                <w:rStyle w:val="ButtonsZchn"/>
              </w:rPr>
              <w:t>CTRL</w:t>
            </w:r>
            <w:r>
              <w:rPr>
                <w:lang w:val="en-GB"/>
              </w:rPr>
              <w:t xml:space="preserve"> + </w:t>
            </w:r>
            <w:r w:rsidRPr="00831819">
              <w:rPr>
                <w:rStyle w:val="ButtonsZchn"/>
              </w:rPr>
              <w:t>V</w:t>
            </w:r>
          </w:p>
        </w:tc>
        <w:tc>
          <w:tcPr>
            <w:tcW w:w="5528" w:type="dxa"/>
          </w:tcPr>
          <w:p w:rsidR="003D1908" w:rsidRDefault="00A46B31">
            <w:pPr>
              <w:tabs>
                <w:tab w:val="clear" w:pos="482"/>
                <w:tab w:val="left" w:pos="395"/>
              </w:tabs>
              <w:spacing w:before="0" w:after="0"/>
              <w:rPr>
                <w:lang w:val="en-GB"/>
              </w:rPr>
            </w:pPr>
            <w:r>
              <w:rPr>
                <w:lang w:val="en-GB"/>
              </w:rPr>
              <w:t>Paste</w:t>
            </w:r>
          </w:p>
        </w:tc>
      </w:tr>
      <w:tr w:rsidR="003D1908" w:rsidTr="00BC09CA">
        <w:trPr>
          <w:trHeight w:val="397"/>
        </w:trPr>
        <w:tc>
          <w:tcPr>
            <w:tcW w:w="3686" w:type="dxa"/>
          </w:tcPr>
          <w:p w:rsidR="003D1908" w:rsidRDefault="00831819">
            <w:pPr>
              <w:keepNext/>
              <w:tabs>
                <w:tab w:val="clear" w:pos="482"/>
                <w:tab w:val="left" w:pos="395"/>
              </w:tabs>
              <w:spacing w:before="0" w:after="0"/>
              <w:rPr>
                <w:lang w:val="en-GB"/>
              </w:rPr>
            </w:pPr>
            <w:r w:rsidRPr="00E75D61">
              <w:rPr>
                <w:rStyle w:val="ButtonsZchn"/>
              </w:rPr>
              <w:t>CTRL</w:t>
            </w:r>
            <w:r>
              <w:rPr>
                <w:lang w:val="en-GB"/>
              </w:rPr>
              <w:t xml:space="preserve"> + </w:t>
            </w:r>
            <w:r w:rsidRPr="00831819">
              <w:rPr>
                <w:rStyle w:val="ButtonsZchn"/>
              </w:rPr>
              <w:t>X</w:t>
            </w:r>
          </w:p>
        </w:tc>
        <w:tc>
          <w:tcPr>
            <w:tcW w:w="5528" w:type="dxa"/>
          </w:tcPr>
          <w:p w:rsidR="003D1908" w:rsidRDefault="00A46B31">
            <w:pPr>
              <w:tabs>
                <w:tab w:val="clear" w:pos="482"/>
                <w:tab w:val="left" w:pos="395"/>
              </w:tabs>
              <w:spacing w:before="0" w:after="0"/>
              <w:rPr>
                <w:lang w:val="en-GB"/>
              </w:rPr>
            </w:pPr>
            <w:r>
              <w:rPr>
                <w:lang w:val="en-GB"/>
              </w:rPr>
              <w:t>Cut</w:t>
            </w:r>
          </w:p>
        </w:tc>
      </w:tr>
      <w:tr w:rsidR="003D1908" w:rsidTr="00BC09CA">
        <w:trPr>
          <w:trHeight w:val="397"/>
        </w:trPr>
        <w:tc>
          <w:tcPr>
            <w:tcW w:w="3686" w:type="dxa"/>
          </w:tcPr>
          <w:p w:rsidR="003D1908" w:rsidRDefault="00831819">
            <w:pPr>
              <w:keepNext/>
              <w:tabs>
                <w:tab w:val="clear" w:pos="482"/>
                <w:tab w:val="left" w:pos="395"/>
              </w:tabs>
              <w:spacing w:before="0" w:after="0"/>
              <w:rPr>
                <w:lang w:val="en-GB"/>
              </w:rPr>
            </w:pPr>
            <w:r w:rsidRPr="00E75D61">
              <w:rPr>
                <w:rStyle w:val="ButtonsZchn"/>
              </w:rPr>
              <w:t>CTRL</w:t>
            </w:r>
            <w:r>
              <w:rPr>
                <w:lang w:val="en-GB"/>
              </w:rPr>
              <w:t xml:space="preserve"> + </w:t>
            </w:r>
            <w:r w:rsidRPr="00831819">
              <w:rPr>
                <w:rStyle w:val="ButtonsZchn"/>
              </w:rPr>
              <w:t>F</w:t>
            </w:r>
          </w:p>
        </w:tc>
        <w:tc>
          <w:tcPr>
            <w:tcW w:w="5528" w:type="dxa"/>
          </w:tcPr>
          <w:p w:rsidR="003D1908" w:rsidRDefault="00A46B31">
            <w:pPr>
              <w:tabs>
                <w:tab w:val="clear" w:pos="482"/>
                <w:tab w:val="left" w:pos="395"/>
              </w:tabs>
              <w:spacing w:before="0" w:after="0"/>
              <w:rPr>
                <w:lang w:val="en-GB"/>
              </w:rPr>
            </w:pPr>
            <w:r>
              <w:rPr>
                <w:lang w:val="en-GB"/>
              </w:rPr>
              <w:t>Search in events...</w:t>
            </w:r>
          </w:p>
        </w:tc>
      </w:tr>
      <w:tr w:rsidR="003D1908" w:rsidTr="00BC09CA">
        <w:trPr>
          <w:trHeight w:val="397"/>
        </w:trPr>
        <w:tc>
          <w:tcPr>
            <w:tcW w:w="3686" w:type="dxa"/>
          </w:tcPr>
          <w:p w:rsidR="003D1908" w:rsidRDefault="00831819">
            <w:pPr>
              <w:keepNext/>
              <w:tabs>
                <w:tab w:val="clear" w:pos="482"/>
                <w:tab w:val="left" w:pos="395"/>
              </w:tabs>
              <w:spacing w:before="0" w:after="0"/>
              <w:rPr>
                <w:lang w:val="en-GB"/>
              </w:rPr>
            </w:pPr>
            <w:r w:rsidRPr="00E75D61">
              <w:rPr>
                <w:rStyle w:val="ButtonsZchn"/>
              </w:rPr>
              <w:t>CTRL</w:t>
            </w:r>
            <w:r>
              <w:rPr>
                <w:lang w:val="en-GB"/>
              </w:rPr>
              <w:t xml:space="preserve"> + </w:t>
            </w:r>
            <w:r w:rsidRPr="00831819">
              <w:rPr>
                <w:rStyle w:val="ButtonsZchn"/>
              </w:rPr>
              <w:t>W</w:t>
            </w:r>
          </w:p>
        </w:tc>
        <w:tc>
          <w:tcPr>
            <w:tcW w:w="5528" w:type="dxa"/>
          </w:tcPr>
          <w:p w:rsidR="003D1908" w:rsidRDefault="00A46B31">
            <w:pPr>
              <w:tabs>
                <w:tab w:val="clear" w:pos="482"/>
                <w:tab w:val="left" w:pos="395"/>
              </w:tabs>
              <w:spacing w:before="0" w:after="0"/>
              <w:rPr>
                <w:lang w:val="en-GB"/>
              </w:rPr>
            </w:pPr>
            <w:r>
              <w:rPr>
                <w:lang w:val="en-GB"/>
              </w:rPr>
              <w:t>Find next</w:t>
            </w:r>
          </w:p>
        </w:tc>
      </w:tr>
      <w:tr w:rsidR="003D1908" w:rsidTr="00BC09CA">
        <w:trPr>
          <w:trHeight w:val="397"/>
        </w:trPr>
        <w:tc>
          <w:tcPr>
            <w:tcW w:w="3686" w:type="dxa"/>
          </w:tcPr>
          <w:p w:rsidR="003D1908" w:rsidRDefault="00831819">
            <w:pPr>
              <w:keepNext/>
              <w:tabs>
                <w:tab w:val="clear" w:pos="482"/>
                <w:tab w:val="left" w:pos="395"/>
              </w:tabs>
              <w:spacing w:before="0" w:after="0"/>
              <w:rPr>
                <w:lang w:val="en-GB"/>
              </w:rPr>
            </w:pPr>
            <w:r w:rsidRPr="00E75D61">
              <w:rPr>
                <w:rStyle w:val="ButtonsZchn"/>
              </w:rPr>
              <w:t>CTRL</w:t>
            </w:r>
            <w:r>
              <w:rPr>
                <w:lang w:val="en-GB"/>
              </w:rPr>
              <w:t xml:space="preserve"> + </w:t>
            </w:r>
            <w:r w:rsidRPr="00831819">
              <w:rPr>
                <w:rStyle w:val="ButtonsZchn"/>
              </w:rPr>
              <w:t>H</w:t>
            </w:r>
          </w:p>
        </w:tc>
        <w:tc>
          <w:tcPr>
            <w:tcW w:w="5528" w:type="dxa"/>
          </w:tcPr>
          <w:p w:rsidR="003D1908" w:rsidRDefault="00A46B31">
            <w:pPr>
              <w:tabs>
                <w:tab w:val="clear" w:pos="482"/>
                <w:tab w:val="left" w:pos="395"/>
              </w:tabs>
              <w:spacing w:before="0" w:after="0"/>
              <w:rPr>
                <w:lang w:val="en-GB"/>
              </w:rPr>
            </w:pPr>
            <w:r>
              <w:rPr>
                <w:lang w:val="en-GB"/>
              </w:rPr>
              <w:t>Replace in events...</w:t>
            </w:r>
          </w:p>
        </w:tc>
      </w:tr>
      <w:tr w:rsidR="003D1908" w:rsidTr="00BC09CA">
        <w:trPr>
          <w:trHeight w:val="397"/>
        </w:trPr>
        <w:tc>
          <w:tcPr>
            <w:tcW w:w="3686" w:type="dxa"/>
          </w:tcPr>
          <w:p w:rsidR="003D1908" w:rsidRDefault="00831819">
            <w:pPr>
              <w:keepNext/>
              <w:tabs>
                <w:tab w:val="clear" w:pos="482"/>
                <w:tab w:val="left" w:pos="395"/>
              </w:tabs>
              <w:spacing w:before="0" w:after="0"/>
              <w:rPr>
                <w:lang w:val="en-GB"/>
              </w:rPr>
            </w:pPr>
            <w:r w:rsidRPr="00E75D61">
              <w:rPr>
                <w:rStyle w:val="ButtonsZchn"/>
              </w:rPr>
              <w:t>CTRL</w:t>
            </w:r>
            <w:r>
              <w:rPr>
                <w:lang w:val="en-GB"/>
              </w:rPr>
              <w:t xml:space="preserve"> + </w:t>
            </w:r>
            <w:r w:rsidRPr="00831819">
              <w:rPr>
                <w:rStyle w:val="ButtonsZchn"/>
              </w:rPr>
              <w:t>G</w:t>
            </w:r>
          </w:p>
        </w:tc>
        <w:tc>
          <w:tcPr>
            <w:tcW w:w="5528" w:type="dxa"/>
          </w:tcPr>
          <w:p w:rsidR="003D1908" w:rsidRDefault="00A46B31">
            <w:pPr>
              <w:tabs>
                <w:tab w:val="clear" w:pos="482"/>
                <w:tab w:val="left" w:pos="395"/>
              </w:tabs>
              <w:spacing w:before="0" w:after="0"/>
              <w:rPr>
                <w:lang w:val="en-GB"/>
              </w:rPr>
            </w:pPr>
            <w:r>
              <w:rPr>
                <w:lang w:val="en-GB"/>
              </w:rPr>
              <w:t>Go to...</w:t>
            </w:r>
          </w:p>
        </w:tc>
      </w:tr>
      <w:tr w:rsidR="003D1908" w:rsidTr="00BC09CA">
        <w:trPr>
          <w:trHeight w:val="397"/>
        </w:trPr>
        <w:tc>
          <w:tcPr>
            <w:tcW w:w="3686" w:type="dxa"/>
          </w:tcPr>
          <w:p w:rsidR="003D1908" w:rsidRDefault="00831819">
            <w:pPr>
              <w:keepNext/>
              <w:tabs>
                <w:tab w:val="clear" w:pos="482"/>
                <w:tab w:val="left" w:pos="395"/>
              </w:tabs>
              <w:spacing w:before="0" w:after="0"/>
              <w:rPr>
                <w:lang w:val="en-GB"/>
              </w:rPr>
            </w:pPr>
            <w:r w:rsidRPr="00E75D61">
              <w:rPr>
                <w:rStyle w:val="ButtonsZchn"/>
              </w:rPr>
              <w:t>CTRL</w:t>
            </w:r>
            <w:r>
              <w:rPr>
                <w:lang w:val="en-GB"/>
              </w:rPr>
              <w:t xml:space="preserve"> + </w:t>
            </w:r>
            <w:r w:rsidRPr="00831819">
              <w:rPr>
                <w:rStyle w:val="ButtonsZchn"/>
              </w:rPr>
              <w:t>SHIFT</w:t>
            </w:r>
            <w:r>
              <w:rPr>
                <w:lang w:val="en-GB"/>
              </w:rPr>
              <w:t xml:space="preserve"> + </w:t>
            </w:r>
            <w:r w:rsidRPr="00831819">
              <w:rPr>
                <w:rStyle w:val="ButtonsZchn"/>
              </w:rPr>
              <w:t>F</w:t>
            </w:r>
          </w:p>
        </w:tc>
        <w:tc>
          <w:tcPr>
            <w:tcW w:w="5528" w:type="dxa"/>
          </w:tcPr>
          <w:p w:rsidR="003D1908" w:rsidRDefault="00A46B31">
            <w:pPr>
              <w:tabs>
                <w:tab w:val="clear" w:pos="482"/>
                <w:tab w:val="left" w:pos="395"/>
              </w:tabs>
              <w:spacing w:before="0" w:after="0"/>
              <w:rPr>
                <w:lang w:val="en-GB"/>
              </w:rPr>
            </w:pPr>
            <w:r>
              <w:rPr>
                <w:lang w:val="en-GB"/>
              </w:rPr>
              <w:t>EXAKT search...</w:t>
            </w:r>
          </w:p>
        </w:tc>
      </w:tr>
      <w:tr w:rsidR="003D1908" w:rsidTr="00BC09CA">
        <w:trPr>
          <w:trHeight w:val="397"/>
        </w:trPr>
        <w:tc>
          <w:tcPr>
            <w:tcW w:w="9214" w:type="dxa"/>
            <w:gridSpan w:val="2"/>
            <w:tcBorders>
              <w:top w:val="single" w:sz="4" w:space="0" w:color="auto"/>
              <w:left w:val="single" w:sz="4" w:space="0" w:color="auto"/>
              <w:bottom w:val="single" w:sz="4" w:space="0" w:color="auto"/>
              <w:right w:val="single" w:sz="4" w:space="0" w:color="auto"/>
            </w:tcBorders>
            <w:shd w:val="clear" w:color="auto" w:fill="E0E0E0"/>
          </w:tcPr>
          <w:p w:rsidR="003D1908" w:rsidRDefault="00A46B31" w:rsidP="00BC09CA">
            <w:pPr>
              <w:keepNext/>
              <w:tabs>
                <w:tab w:val="clear" w:pos="482"/>
                <w:tab w:val="left" w:pos="395"/>
              </w:tabs>
              <w:spacing w:before="0"/>
              <w:rPr>
                <w:b/>
              </w:rPr>
            </w:pPr>
            <w:r>
              <w:rPr>
                <w:b/>
              </w:rPr>
              <w:t xml:space="preserve">5. Tier </w:t>
            </w:r>
            <w:proofErr w:type="spellStart"/>
            <w:r>
              <w:rPr>
                <w:b/>
              </w:rPr>
              <w:t>menu</w:t>
            </w:r>
            <w:proofErr w:type="spellEnd"/>
          </w:p>
        </w:tc>
      </w:tr>
      <w:tr w:rsidR="003D1908" w:rsidTr="00BC09CA">
        <w:trPr>
          <w:trHeight w:val="397"/>
        </w:trPr>
        <w:tc>
          <w:tcPr>
            <w:tcW w:w="3686" w:type="dxa"/>
          </w:tcPr>
          <w:p w:rsidR="003D1908" w:rsidRDefault="00831819">
            <w:pPr>
              <w:keepNext/>
              <w:tabs>
                <w:tab w:val="clear" w:pos="482"/>
                <w:tab w:val="left" w:pos="395"/>
              </w:tabs>
              <w:spacing w:before="0" w:after="0"/>
              <w:rPr>
                <w:lang w:val="en-GB"/>
              </w:rPr>
            </w:pPr>
            <w:r w:rsidRPr="00E75D61">
              <w:rPr>
                <w:rStyle w:val="ButtonsZchn"/>
              </w:rPr>
              <w:t>CTRL</w:t>
            </w:r>
            <w:r>
              <w:rPr>
                <w:lang w:val="en-GB"/>
              </w:rPr>
              <w:t xml:space="preserve"> + </w:t>
            </w:r>
            <w:r w:rsidRPr="00831819">
              <w:rPr>
                <w:rStyle w:val="ButtonsZchn"/>
              </w:rPr>
              <w:t>A</w:t>
            </w:r>
          </w:p>
        </w:tc>
        <w:tc>
          <w:tcPr>
            <w:tcW w:w="5528" w:type="dxa"/>
          </w:tcPr>
          <w:p w:rsidR="003D1908" w:rsidRDefault="00A46B31">
            <w:pPr>
              <w:keepNext/>
              <w:tabs>
                <w:tab w:val="clear" w:pos="482"/>
                <w:tab w:val="left" w:pos="395"/>
              </w:tabs>
              <w:spacing w:before="0" w:after="0"/>
              <w:rPr>
                <w:lang w:val="en-GB"/>
              </w:rPr>
            </w:pPr>
            <w:r>
              <w:rPr>
                <w:lang w:val="en-GB"/>
              </w:rPr>
              <w:t>Add tier...</w:t>
            </w:r>
          </w:p>
        </w:tc>
      </w:tr>
      <w:tr w:rsidR="003D1908" w:rsidTr="00BC09CA">
        <w:trPr>
          <w:trHeight w:val="397"/>
        </w:trPr>
        <w:tc>
          <w:tcPr>
            <w:tcW w:w="3686" w:type="dxa"/>
          </w:tcPr>
          <w:p w:rsidR="003D1908" w:rsidRDefault="00831819">
            <w:pPr>
              <w:keepNext/>
              <w:tabs>
                <w:tab w:val="clear" w:pos="482"/>
                <w:tab w:val="left" w:pos="395"/>
              </w:tabs>
              <w:spacing w:before="0" w:after="0"/>
              <w:rPr>
                <w:lang w:val="en-GB"/>
              </w:rPr>
            </w:pPr>
            <w:r w:rsidRPr="00E75D61">
              <w:rPr>
                <w:rStyle w:val="ButtonsZchn"/>
              </w:rPr>
              <w:t>CTRL</w:t>
            </w:r>
            <w:r>
              <w:rPr>
                <w:lang w:val="en-GB"/>
              </w:rPr>
              <w:t xml:space="preserve"> + </w:t>
            </w:r>
            <w:r w:rsidRPr="00831819">
              <w:rPr>
                <w:rStyle w:val="ButtonsZchn"/>
              </w:rPr>
              <w:t>I</w:t>
            </w:r>
          </w:p>
        </w:tc>
        <w:tc>
          <w:tcPr>
            <w:tcW w:w="5528" w:type="dxa"/>
          </w:tcPr>
          <w:p w:rsidR="003D1908" w:rsidRDefault="00A46B31">
            <w:pPr>
              <w:keepNext/>
              <w:tabs>
                <w:tab w:val="clear" w:pos="482"/>
                <w:tab w:val="left" w:pos="395"/>
              </w:tabs>
              <w:spacing w:before="0" w:after="0"/>
              <w:rPr>
                <w:lang w:val="en-GB"/>
              </w:rPr>
            </w:pPr>
            <w:r>
              <w:rPr>
                <w:lang w:val="en-GB"/>
              </w:rPr>
              <w:t>Insert tier...</w:t>
            </w:r>
          </w:p>
        </w:tc>
      </w:tr>
      <w:tr w:rsidR="003D1908" w:rsidTr="00BC09CA">
        <w:trPr>
          <w:trHeight w:val="397"/>
        </w:trPr>
        <w:tc>
          <w:tcPr>
            <w:tcW w:w="3686" w:type="dxa"/>
          </w:tcPr>
          <w:p w:rsidR="003D1908" w:rsidRDefault="00831819">
            <w:pPr>
              <w:keepNext/>
              <w:tabs>
                <w:tab w:val="clear" w:pos="482"/>
                <w:tab w:val="left" w:pos="395"/>
              </w:tabs>
              <w:spacing w:before="0" w:after="0"/>
              <w:rPr>
                <w:lang w:val="en-GB"/>
              </w:rPr>
            </w:pPr>
            <w:r w:rsidRPr="00E75D61">
              <w:rPr>
                <w:rStyle w:val="ButtonsZchn"/>
              </w:rPr>
              <w:t>CTRL</w:t>
            </w:r>
            <w:r>
              <w:rPr>
                <w:lang w:val="en-GB"/>
              </w:rPr>
              <w:t xml:space="preserve"> +</w:t>
            </w:r>
            <w:r w:rsidR="00AF04E7">
              <w:rPr>
                <w:lang w:val="en-GB"/>
              </w:rPr>
              <w:t xml:space="preserve"> </w:t>
            </w:r>
            <w:r w:rsidR="00B24C43">
              <w:rPr>
                <w:rStyle w:val="ButtonsZchn"/>
              </w:rPr>
              <w:sym w:font="Wingdings 3" w:char="F093"/>
            </w:r>
          </w:p>
        </w:tc>
        <w:tc>
          <w:tcPr>
            <w:tcW w:w="5528" w:type="dxa"/>
          </w:tcPr>
          <w:p w:rsidR="003D1908" w:rsidRDefault="00A46B31">
            <w:pPr>
              <w:keepNext/>
              <w:tabs>
                <w:tab w:val="clear" w:pos="482"/>
                <w:tab w:val="left" w:pos="395"/>
              </w:tabs>
              <w:spacing w:before="0" w:after="0"/>
              <w:rPr>
                <w:lang w:val="en-GB"/>
              </w:rPr>
            </w:pPr>
            <w:r>
              <w:rPr>
                <w:lang w:val="en-GB"/>
              </w:rPr>
              <w:t>Move tier upwards</w:t>
            </w:r>
          </w:p>
        </w:tc>
      </w:tr>
      <w:tr w:rsidR="003D1908" w:rsidTr="00BC09CA">
        <w:trPr>
          <w:trHeight w:val="397"/>
        </w:trPr>
        <w:tc>
          <w:tcPr>
            <w:tcW w:w="3686" w:type="dxa"/>
          </w:tcPr>
          <w:p w:rsidR="003D1908" w:rsidRDefault="00831819">
            <w:pPr>
              <w:keepNext/>
              <w:tabs>
                <w:tab w:val="clear" w:pos="482"/>
                <w:tab w:val="left" w:pos="395"/>
              </w:tabs>
              <w:spacing w:before="0" w:after="0"/>
              <w:rPr>
                <w:lang w:val="en-GB"/>
              </w:rPr>
            </w:pPr>
            <w:r w:rsidRPr="00E75D61">
              <w:rPr>
                <w:rStyle w:val="ButtonsZchn"/>
              </w:rPr>
              <w:t>CTRL</w:t>
            </w:r>
            <w:r>
              <w:rPr>
                <w:lang w:val="en-GB"/>
              </w:rPr>
              <w:t xml:space="preserve"> + </w:t>
            </w:r>
            <w:r w:rsidRPr="00831819">
              <w:rPr>
                <w:rStyle w:val="ButtonsZchn"/>
              </w:rPr>
              <w:t>ALT</w:t>
            </w:r>
            <w:r>
              <w:rPr>
                <w:lang w:val="en-GB"/>
              </w:rPr>
              <w:t xml:space="preserve"> + </w:t>
            </w:r>
            <w:r w:rsidRPr="00831819">
              <w:rPr>
                <w:rStyle w:val="ButtonsZchn"/>
              </w:rPr>
              <w:t>H</w:t>
            </w:r>
          </w:p>
        </w:tc>
        <w:tc>
          <w:tcPr>
            <w:tcW w:w="5528" w:type="dxa"/>
          </w:tcPr>
          <w:p w:rsidR="003D1908" w:rsidRDefault="00A46B31">
            <w:pPr>
              <w:keepNext/>
              <w:tabs>
                <w:tab w:val="clear" w:pos="482"/>
                <w:tab w:val="left" w:pos="395"/>
              </w:tabs>
              <w:spacing w:before="0" w:after="0"/>
              <w:rPr>
                <w:lang w:val="en-GB"/>
              </w:rPr>
            </w:pPr>
            <w:r>
              <w:rPr>
                <w:lang w:val="en-GB"/>
              </w:rPr>
              <w:t>Hide tier</w:t>
            </w:r>
          </w:p>
        </w:tc>
      </w:tr>
      <w:tr w:rsidR="003D1908" w:rsidTr="00BC09CA">
        <w:trPr>
          <w:trHeight w:val="397"/>
        </w:trPr>
        <w:tc>
          <w:tcPr>
            <w:tcW w:w="9214" w:type="dxa"/>
            <w:gridSpan w:val="2"/>
            <w:tcBorders>
              <w:top w:val="single" w:sz="4" w:space="0" w:color="auto"/>
              <w:left w:val="single" w:sz="4" w:space="0" w:color="auto"/>
              <w:bottom w:val="single" w:sz="4" w:space="0" w:color="auto"/>
              <w:right w:val="single" w:sz="4" w:space="0" w:color="auto"/>
            </w:tcBorders>
            <w:shd w:val="clear" w:color="auto" w:fill="E0E0E0"/>
          </w:tcPr>
          <w:p w:rsidR="003D1908" w:rsidRDefault="00A46B31" w:rsidP="00BC09CA">
            <w:pPr>
              <w:tabs>
                <w:tab w:val="clear" w:pos="482"/>
                <w:tab w:val="left" w:pos="395"/>
              </w:tabs>
              <w:spacing w:before="0"/>
              <w:rPr>
                <w:b/>
              </w:rPr>
            </w:pPr>
            <w:r>
              <w:rPr>
                <w:b/>
              </w:rPr>
              <w:t xml:space="preserve">6. Event </w:t>
            </w:r>
            <w:proofErr w:type="spellStart"/>
            <w:r>
              <w:rPr>
                <w:b/>
              </w:rPr>
              <w:t>menu</w:t>
            </w:r>
            <w:proofErr w:type="spellEnd"/>
          </w:p>
        </w:tc>
      </w:tr>
      <w:tr w:rsidR="003D1908" w:rsidTr="00BC09CA">
        <w:trPr>
          <w:trHeight w:val="397"/>
        </w:trPr>
        <w:tc>
          <w:tcPr>
            <w:tcW w:w="3686" w:type="dxa"/>
          </w:tcPr>
          <w:p w:rsidR="003D1908" w:rsidRDefault="00831819">
            <w:pPr>
              <w:tabs>
                <w:tab w:val="clear" w:pos="482"/>
                <w:tab w:val="left" w:pos="395"/>
              </w:tabs>
              <w:spacing w:before="0" w:after="0"/>
              <w:rPr>
                <w:lang w:val="en-GB"/>
              </w:rPr>
            </w:pPr>
            <w:r w:rsidRPr="00E75D61">
              <w:rPr>
                <w:rStyle w:val="ButtonsZchn"/>
              </w:rPr>
              <w:t>CTRL</w:t>
            </w:r>
            <w:r>
              <w:rPr>
                <w:lang w:val="en-GB"/>
              </w:rPr>
              <w:t xml:space="preserve"> + </w:t>
            </w:r>
            <w:r w:rsidRPr="00831819">
              <w:rPr>
                <w:rStyle w:val="ButtonsZchn"/>
              </w:rPr>
              <w:t>ENTER</w:t>
            </w:r>
          </w:p>
        </w:tc>
        <w:tc>
          <w:tcPr>
            <w:tcW w:w="5528" w:type="dxa"/>
          </w:tcPr>
          <w:p w:rsidR="003D1908" w:rsidRDefault="00A46B31">
            <w:pPr>
              <w:tabs>
                <w:tab w:val="clear" w:pos="482"/>
                <w:tab w:val="left" w:pos="395"/>
              </w:tabs>
              <w:spacing w:before="0" w:after="0"/>
              <w:rPr>
                <w:lang w:val="en-GB"/>
              </w:rPr>
            </w:pPr>
            <w:r>
              <w:rPr>
                <w:lang w:val="en-GB"/>
              </w:rPr>
              <w:t>Event properties...</w:t>
            </w:r>
          </w:p>
        </w:tc>
      </w:tr>
      <w:tr w:rsidR="003D1908" w:rsidTr="00BC09CA">
        <w:trPr>
          <w:trHeight w:val="397"/>
        </w:trPr>
        <w:tc>
          <w:tcPr>
            <w:tcW w:w="3686" w:type="dxa"/>
          </w:tcPr>
          <w:p w:rsidR="003D1908" w:rsidRDefault="00831819">
            <w:pPr>
              <w:tabs>
                <w:tab w:val="clear" w:pos="482"/>
                <w:tab w:val="left" w:pos="395"/>
              </w:tabs>
              <w:spacing w:before="0" w:after="0"/>
              <w:rPr>
                <w:lang w:val="en-GB"/>
              </w:rPr>
            </w:pPr>
            <w:r w:rsidRPr="00E75D61">
              <w:rPr>
                <w:rStyle w:val="ButtonsZchn"/>
              </w:rPr>
              <w:t>CTRL</w:t>
            </w:r>
            <w:r>
              <w:rPr>
                <w:lang w:val="en-GB"/>
              </w:rPr>
              <w:t xml:space="preserve"> + </w:t>
            </w:r>
            <w:r w:rsidRPr="00831819">
              <w:rPr>
                <w:rStyle w:val="ButtonsZchn"/>
              </w:rPr>
              <w:t>D</w:t>
            </w:r>
          </w:p>
        </w:tc>
        <w:tc>
          <w:tcPr>
            <w:tcW w:w="5528" w:type="dxa"/>
          </w:tcPr>
          <w:p w:rsidR="003D1908" w:rsidRDefault="00A46B31">
            <w:pPr>
              <w:tabs>
                <w:tab w:val="clear" w:pos="482"/>
                <w:tab w:val="left" w:pos="395"/>
              </w:tabs>
              <w:spacing w:before="0" w:after="0"/>
              <w:rPr>
                <w:lang w:val="en-GB"/>
              </w:rPr>
            </w:pPr>
            <w:r>
              <w:rPr>
                <w:lang w:val="en-GB"/>
              </w:rPr>
              <w:t>Remove event</w:t>
            </w:r>
          </w:p>
        </w:tc>
      </w:tr>
      <w:tr w:rsidR="003D1908" w:rsidRPr="00396662" w:rsidTr="00BC09CA">
        <w:trPr>
          <w:trHeight w:val="397"/>
        </w:trPr>
        <w:tc>
          <w:tcPr>
            <w:tcW w:w="3686" w:type="dxa"/>
          </w:tcPr>
          <w:p w:rsidR="003D1908" w:rsidRDefault="00831819">
            <w:pPr>
              <w:tabs>
                <w:tab w:val="clear" w:pos="482"/>
                <w:tab w:val="left" w:pos="395"/>
              </w:tabs>
              <w:spacing w:before="0" w:after="0"/>
              <w:rPr>
                <w:lang w:val="en-GB"/>
              </w:rPr>
            </w:pPr>
            <w:r w:rsidRPr="00E75D61">
              <w:rPr>
                <w:rStyle w:val="ButtonsZchn"/>
              </w:rPr>
              <w:t>CTRL</w:t>
            </w:r>
            <w:r>
              <w:rPr>
                <w:lang w:val="en-GB"/>
              </w:rPr>
              <w:t xml:space="preserve"> + </w:t>
            </w:r>
            <w:r w:rsidRPr="00831819">
              <w:rPr>
                <w:rStyle w:val="ButtonsZchn"/>
              </w:rPr>
              <w:t>SHIFT</w:t>
            </w:r>
            <w:r>
              <w:rPr>
                <w:lang w:val="en-GB"/>
              </w:rPr>
              <w:t xml:space="preserve"> + </w:t>
            </w:r>
            <w:r w:rsidRPr="00831819">
              <w:rPr>
                <w:rStyle w:val="ButtonsZchn"/>
              </w:rPr>
              <w:t>R</w:t>
            </w:r>
          </w:p>
        </w:tc>
        <w:tc>
          <w:tcPr>
            <w:tcW w:w="5528" w:type="dxa"/>
          </w:tcPr>
          <w:p w:rsidR="003D1908" w:rsidRDefault="00A46B31">
            <w:pPr>
              <w:tabs>
                <w:tab w:val="clear" w:pos="482"/>
                <w:tab w:val="left" w:pos="395"/>
              </w:tabs>
              <w:spacing w:before="0" w:after="0"/>
              <w:rPr>
                <w:lang w:val="en-GB"/>
              </w:rPr>
            </w:pPr>
            <w:r>
              <w:rPr>
                <w:lang w:val="en-GB"/>
              </w:rPr>
              <w:t>Shift characters to the right</w:t>
            </w:r>
          </w:p>
        </w:tc>
      </w:tr>
      <w:tr w:rsidR="003D1908" w:rsidRPr="00396662" w:rsidTr="00BC09CA">
        <w:trPr>
          <w:trHeight w:val="397"/>
        </w:trPr>
        <w:tc>
          <w:tcPr>
            <w:tcW w:w="3686" w:type="dxa"/>
          </w:tcPr>
          <w:p w:rsidR="003D1908" w:rsidRDefault="00831819">
            <w:pPr>
              <w:tabs>
                <w:tab w:val="clear" w:pos="482"/>
                <w:tab w:val="left" w:pos="395"/>
              </w:tabs>
              <w:spacing w:before="0" w:after="0"/>
              <w:rPr>
                <w:lang w:val="en-GB"/>
              </w:rPr>
            </w:pPr>
            <w:r w:rsidRPr="00E75D61">
              <w:rPr>
                <w:rStyle w:val="ButtonsZchn"/>
              </w:rPr>
              <w:t>CTRL</w:t>
            </w:r>
            <w:r>
              <w:rPr>
                <w:lang w:val="en-GB"/>
              </w:rPr>
              <w:t xml:space="preserve"> + </w:t>
            </w:r>
            <w:r w:rsidRPr="00831819">
              <w:rPr>
                <w:rStyle w:val="ButtonsZchn"/>
              </w:rPr>
              <w:t>SHIFT</w:t>
            </w:r>
            <w:r>
              <w:rPr>
                <w:lang w:val="en-GB"/>
              </w:rPr>
              <w:t xml:space="preserve"> + </w:t>
            </w:r>
            <w:r w:rsidRPr="00831819">
              <w:rPr>
                <w:rStyle w:val="ButtonsZchn"/>
              </w:rPr>
              <w:t>L</w:t>
            </w:r>
          </w:p>
        </w:tc>
        <w:tc>
          <w:tcPr>
            <w:tcW w:w="5528" w:type="dxa"/>
          </w:tcPr>
          <w:p w:rsidR="003D1908" w:rsidRDefault="00A46B31">
            <w:pPr>
              <w:tabs>
                <w:tab w:val="clear" w:pos="482"/>
                <w:tab w:val="left" w:pos="395"/>
              </w:tabs>
              <w:spacing w:before="0" w:after="0"/>
              <w:rPr>
                <w:lang w:val="en-GB"/>
              </w:rPr>
            </w:pPr>
            <w:r>
              <w:rPr>
                <w:lang w:val="en-GB"/>
              </w:rPr>
              <w:t>Shift characters to the left</w:t>
            </w:r>
          </w:p>
        </w:tc>
      </w:tr>
      <w:tr w:rsidR="003D1908" w:rsidTr="00BC09CA">
        <w:trPr>
          <w:trHeight w:val="397"/>
        </w:trPr>
        <w:tc>
          <w:tcPr>
            <w:tcW w:w="3686" w:type="dxa"/>
          </w:tcPr>
          <w:p w:rsidR="003D1908" w:rsidRDefault="00831819">
            <w:pPr>
              <w:tabs>
                <w:tab w:val="clear" w:pos="482"/>
                <w:tab w:val="left" w:pos="395"/>
              </w:tabs>
              <w:spacing w:before="0" w:after="0"/>
              <w:rPr>
                <w:lang w:val="en-GB"/>
              </w:rPr>
            </w:pPr>
            <w:r w:rsidRPr="00E75D61">
              <w:rPr>
                <w:rStyle w:val="ButtonsZchn"/>
              </w:rPr>
              <w:t>CTRL</w:t>
            </w:r>
            <w:r>
              <w:rPr>
                <w:lang w:val="en-GB"/>
              </w:rPr>
              <w:t xml:space="preserve"> + </w:t>
            </w:r>
            <w:r w:rsidRPr="00831819">
              <w:rPr>
                <w:rStyle w:val="ButtonsZchn"/>
              </w:rPr>
              <w:t>1</w:t>
            </w:r>
          </w:p>
        </w:tc>
        <w:tc>
          <w:tcPr>
            <w:tcW w:w="5528" w:type="dxa"/>
          </w:tcPr>
          <w:p w:rsidR="003D1908" w:rsidRDefault="00A46B31">
            <w:pPr>
              <w:tabs>
                <w:tab w:val="clear" w:pos="482"/>
                <w:tab w:val="left" w:pos="395"/>
              </w:tabs>
              <w:spacing w:before="0" w:after="0"/>
              <w:rPr>
                <w:lang w:val="en-GB"/>
              </w:rPr>
            </w:pPr>
            <w:r>
              <w:rPr>
                <w:lang w:val="en-GB"/>
              </w:rPr>
              <w:t>Merge events</w:t>
            </w:r>
          </w:p>
        </w:tc>
      </w:tr>
      <w:tr w:rsidR="003D1908" w:rsidTr="00BC09CA">
        <w:trPr>
          <w:trHeight w:val="397"/>
        </w:trPr>
        <w:tc>
          <w:tcPr>
            <w:tcW w:w="3686" w:type="dxa"/>
          </w:tcPr>
          <w:p w:rsidR="003D1908" w:rsidRDefault="00831819">
            <w:pPr>
              <w:tabs>
                <w:tab w:val="clear" w:pos="482"/>
                <w:tab w:val="left" w:pos="395"/>
              </w:tabs>
              <w:spacing w:before="0" w:after="0"/>
              <w:rPr>
                <w:lang w:val="en-GB"/>
              </w:rPr>
            </w:pPr>
            <w:r w:rsidRPr="00E75D61">
              <w:rPr>
                <w:rStyle w:val="ButtonsZchn"/>
              </w:rPr>
              <w:t>CTRL</w:t>
            </w:r>
            <w:r>
              <w:rPr>
                <w:lang w:val="en-GB"/>
              </w:rPr>
              <w:t xml:space="preserve"> + </w:t>
            </w:r>
            <w:r w:rsidRPr="00831819">
              <w:rPr>
                <w:rStyle w:val="ButtonsZchn"/>
              </w:rPr>
              <w:t>2</w:t>
            </w:r>
          </w:p>
        </w:tc>
        <w:tc>
          <w:tcPr>
            <w:tcW w:w="5528" w:type="dxa"/>
          </w:tcPr>
          <w:p w:rsidR="003D1908" w:rsidRDefault="00A46B31">
            <w:pPr>
              <w:tabs>
                <w:tab w:val="clear" w:pos="482"/>
                <w:tab w:val="left" w:pos="395"/>
              </w:tabs>
              <w:spacing w:before="0" w:after="0"/>
              <w:rPr>
                <w:lang w:val="en-GB"/>
              </w:rPr>
            </w:pPr>
            <w:r>
              <w:rPr>
                <w:lang w:val="en-GB"/>
              </w:rPr>
              <w:t>Split event</w:t>
            </w:r>
          </w:p>
        </w:tc>
      </w:tr>
      <w:tr w:rsidR="003D1908" w:rsidTr="00BC09CA">
        <w:trPr>
          <w:trHeight w:val="397"/>
        </w:trPr>
        <w:tc>
          <w:tcPr>
            <w:tcW w:w="3686" w:type="dxa"/>
          </w:tcPr>
          <w:p w:rsidR="003D1908" w:rsidRDefault="00831819">
            <w:pPr>
              <w:tabs>
                <w:tab w:val="clear" w:pos="482"/>
                <w:tab w:val="left" w:pos="395"/>
              </w:tabs>
              <w:spacing w:before="0" w:after="0"/>
              <w:rPr>
                <w:lang w:val="en-GB"/>
              </w:rPr>
            </w:pPr>
            <w:r w:rsidRPr="00E75D61">
              <w:rPr>
                <w:rStyle w:val="ButtonsZchn"/>
              </w:rPr>
              <w:t>CTRL</w:t>
            </w:r>
            <w:r>
              <w:rPr>
                <w:lang w:val="en-GB"/>
              </w:rPr>
              <w:t xml:space="preserve"> + </w:t>
            </w:r>
            <w:r w:rsidRPr="00831819">
              <w:rPr>
                <w:rStyle w:val="ButtonsZchn"/>
              </w:rPr>
              <w:t>3</w:t>
            </w:r>
          </w:p>
        </w:tc>
        <w:tc>
          <w:tcPr>
            <w:tcW w:w="5528" w:type="dxa"/>
          </w:tcPr>
          <w:p w:rsidR="003D1908" w:rsidRDefault="00A46B31">
            <w:pPr>
              <w:tabs>
                <w:tab w:val="clear" w:pos="482"/>
                <w:tab w:val="left" w:pos="395"/>
              </w:tabs>
              <w:spacing w:before="0" w:after="0"/>
              <w:rPr>
                <w:lang w:val="en-GB"/>
              </w:rPr>
            </w:pPr>
            <w:r>
              <w:rPr>
                <w:lang w:val="en-GB"/>
              </w:rPr>
              <w:t>Double split event</w:t>
            </w:r>
          </w:p>
        </w:tc>
      </w:tr>
      <w:tr w:rsidR="003D1908" w:rsidRPr="00396662" w:rsidTr="00BC09CA">
        <w:trPr>
          <w:trHeight w:val="397"/>
        </w:trPr>
        <w:tc>
          <w:tcPr>
            <w:tcW w:w="3686" w:type="dxa"/>
          </w:tcPr>
          <w:p w:rsidR="003D1908" w:rsidRDefault="00831819">
            <w:pPr>
              <w:tabs>
                <w:tab w:val="clear" w:pos="482"/>
                <w:tab w:val="left" w:pos="395"/>
              </w:tabs>
              <w:spacing w:before="0" w:after="0"/>
              <w:rPr>
                <w:lang w:val="en-GB"/>
              </w:rPr>
            </w:pPr>
            <w:r w:rsidRPr="00E75D61">
              <w:rPr>
                <w:rStyle w:val="ButtonsZchn"/>
              </w:rPr>
              <w:t>CTRL</w:t>
            </w:r>
            <w:r>
              <w:rPr>
                <w:lang w:val="en-GB"/>
              </w:rPr>
              <w:t xml:space="preserve"> + </w:t>
            </w:r>
            <w:r w:rsidRPr="00831819">
              <w:rPr>
                <w:rStyle w:val="ButtonsZchn"/>
              </w:rPr>
              <w:t>SHIFT</w:t>
            </w:r>
            <w:r>
              <w:rPr>
                <w:lang w:val="en-GB"/>
              </w:rPr>
              <w:t xml:space="preserve"> + </w:t>
            </w:r>
            <w:r w:rsidR="00AF04E7">
              <w:rPr>
                <w:rStyle w:val="ButtonsZchn"/>
              </w:rPr>
              <w:sym w:font="Wingdings 3" w:char="F09E"/>
            </w:r>
            <w:r w:rsidRPr="00831819">
              <w:rPr>
                <w:rStyle w:val="ButtonsZchn"/>
              </w:rPr>
              <w:t xml:space="preserve"> </w:t>
            </w:r>
          </w:p>
        </w:tc>
        <w:tc>
          <w:tcPr>
            <w:tcW w:w="5528" w:type="dxa"/>
          </w:tcPr>
          <w:p w:rsidR="003D1908" w:rsidRDefault="00A46B31">
            <w:pPr>
              <w:tabs>
                <w:tab w:val="clear" w:pos="482"/>
                <w:tab w:val="left" w:pos="395"/>
              </w:tabs>
              <w:spacing w:before="0" w:after="0"/>
              <w:rPr>
                <w:lang w:val="en-GB"/>
              </w:rPr>
            </w:pPr>
            <w:r>
              <w:rPr>
                <w:lang w:val="en-GB"/>
              </w:rPr>
              <w:t>Extend event to the right</w:t>
            </w:r>
          </w:p>
        </w:tc>
      </w:tr>
      <w:tr w:rsidR="003D1908" w:rsidRPr="00396662" w:rsidTr="00BC09CA">
        <w:trPr>
          <w:trHeight w:val="397"/>
        </w:trPr>
        <w:tc>
          <w:tcPr>
            <w:tcW w:w="3686" w:type="dxa"/>
          </w:tcPr>
          <w:p w:rsidR="003D1908" w:rsidRDefault="00831819">
            <w:pPr>
              <w:tabs>
                <w:tab w:val="clear" w:pos="482"/>
                <w:tab w:val="left" w:pos="395"/>
              </w:tabs>
              <w:spacing w:before="0" w:after="0"/>
              <w:rPr>
                <w:lang w:val="en-GB"/>
              </w:rPr>
            </w:pPr>
            <w:r w:rsidRPr="00E75D61">
              <w:rPr>
                <w:rStyle w:val="ButtonsZchn"/>
              </w:rPr>
              <w:t>CTRL</w:t>
            </w:r>
            <w:r>
              <w:rPr>
                <w:lang w:val="en-GB"/>
              </w:rPr>
              <w:t xml:space="preserve"> + </w:t>
            </w:r>
            <w:r w:rsidRPr="00831819">
              <w:rPr>
                <w:rStyle w:val="ButtonsZchn"/>
              </w:rPr>
              <w:t>SHIFT</w:t>
            </w:r>
            <w:r>
              <w:rPr>
                <w:lang w:val="en-GB"/>
              </w:rPr>
              <w:t xml:space="preserve"> + </w:t>
            </w:r>
            <w:r w:rsidR="00AF04E7">
              <w:rPr>
                <w:rStyle w:val="ButtonsZchn"/>
              </w:rPr>
              <w:sym w:font="Wingdings 3" w:char="F09D"/>
            </w:r>
          </w:p>
        </w:tc>
        <w:tc>
          <w:tcPr>
            <w:tcW w:w="5528" w:type="dxa"/>
          </w:tcPr>
          <w:p w:rsidR="003D1908" w:rsidRDefault="00A46B31">
            <w:pPr>
              <w:tabs>
                <w:tab w:val="clear" w:pos="482"/>
                <w:tab w:val="left" w:pos="395"/>
              </w:tabs>
              <w:spacing w:before="0" w:after="0"/>
              <w:rPr>
                <w:lang w:val="en-GB"/>
              </w:rPr>
            </w:pPr>
            <w:r>
              <w:rPr>
                <w:lang w:val="en-GB"/>
              </w:rPr>
              <w:t>Extend event to the left</w:t>
            </w:r>
          </w:p>
        </w:tc>
      </w:tr>
      <w:tr w:rsidR="003D1908" w:rsidRPr="00396662" w:rsidTr="00BC09CA">
        <w:trPr>
          <w:trHeight w:val="397"/>
        </w:trPr>
        <w:tc>
          <w:tcPr>
            <w:tcW w:w="3686" w:type="dxa"/>
          </w:tcPr>
          <w:p w:rsidR="003D1908" w:rsidRDefault="00831819">
            <w:pPr>
              <w:tabs>
                <w:tab w:val="clear" w:pos="482"/>
                <w:tab w:val="left" w:pos="395"/>
              </w:tabs>
              <w:spacing w:before="0" w:after="0"/>
              <w:rPr>
                <w:lang w:val="en-GB"/>
              </w:rPr>
            </w:pPr>
            <w:r w:rsidRPr="00E75D61">
              <w:rPr>
                <w:rStyle w:val="ButtonsZchn"/>
              </w:rPr>
              <w:t>CTRL</w:t>
            </w:r>
            <w:r>
              <w:rPr>
                <w:lang w:val="en-GB"/>
              </w:rPr>
              <w:t xml:space="preserve"> + </w:t>
            </w:r>
            <w:r w:rsidRPr="00831819">
              <w:rPr>
                <w:rStyle w:val="ButtonsZchn"/>
              </w:rPr>
              <w:t>ALT</w:t>
            </w:r>
            <w:r>
              <w:rPr>
                <w:lang w:val="en-GB"/>
              </w:rPr>
              <w:t xml:space="preserve"> + </w:t>
            </w:r>
            <w:r w:rsidR="00B24C43">
              <w:rPr>
                <w:rStyle w:val="ButtonsZchn"/>
              </w:rPr>
              <w:sym w:font="Wingdings 3" w:char="F092"/>
            </w:r>
            <w:r w:rsidRPr="00831819">
              <w:rPr>
                <w:rStyle w:val="ButtonsZchn"/>
              </w:rPr>
              <w:t xml:space="preserve"> </w:t>
            </w:r>
          </w:p>
        </w:tc>
        <w:tc>
          <w:tcPr>
            <w:tcW w:w="5528" w:type="dxa"/>
          </w:tcPr>
          <w:p w:rsidR="003D1908" w:rsidRDefault="00A46B31">
            <w:pPr>
              <w:tabs>
                <w:tab w:val="clear" w:pos="482"/>
                <w:tab w:val="left" w:pos="395"/>
              </w:tabs>
              <w:spacing w:before="0" w:after="0"/>
              <w:rPr>
                <w:lang w:val="en-GB"/>
              </w:rPr>
            </w:pPr>
            <w:r>
              <w:rPr>
                <w:lang w:val="en-GB"/>
              </w:rPr>
              <w:t>Shrink event on the right</w:t>
            </w:r>
          </w:p>
        </w:tc>
      </w:tr>
      <w:tr w:rsidR="003D1908" w:rsidRPr="00396662" w:rsidTr="00BC09CA">
        <w:trPr>
          <w:trHeight w:val="397"/>
        </w:trPr>
        <w:tc>
          <w:tcPr>
            <w:tcW w:w="3686" w:type="dxa"/>
          </w:tcPr>
          <w:p w:rsidR="003D1908" w:rsidRDefault="00831819">
            <w:pPr>
              <w:tabs>
                <w:tab w:val="clear" w:pos="482"/>
                <w:tab w:val="left" w:pos="395"/>
              </w:tabs>
              <w:spacing w:before="0" w:after="0"/>
              <w:rPr>
                <w:lang w:val="en-GB"/>
              </w:rPr>
            </w:pPr>
            <w:r w:rsidRPr="00E75D61">
              <w:rPr>
                <w:rStyle w:val="ButtonsZchn"/>
              </w:rPr>
              <w:t>CTRL</w:t>
            </w:r>
            <w:r>
              <w:rPr>
                <w:lang w:val="en-GB"/>
              </w:rPr>
              <w:t xml:space="preserve"> + </w:t>
            </w:r>
            <w:r w:rsidRPr="00831819">
              <w:rPr>
                <w:rStyle w:val="ButtonsZchn"/>
              </w:rPr>
              <w:t>ALT</w:t>
            </w:r>
            <w:r w:rsidR="00AF04E7">
              <w:rPr>
                <w:lang w:val="en-GB"/>
              </w:rPr>
              <w:t xml:space="preserve"> +</w:t>
            </w:r>
            <w:r>
              <w:rPr>
                <w:lang w:val="en-GB"/>
              </w:rPr>
              <w:t xml:space="preserve"> </w:t>
            </w:r>
            <w:r w:rsidR="00B24C43" w:rsidRPr="00B24C43">
              <w:rPr>
                <w:rStyle w:val="ButtonsZchn"/>
              </w:rPr>
              <w:sym w:font="Wingdings 3" w:char="F09D"/>
            </w:r>
          </w:p>
        </w:tc>
        <w:tc>
          <w:tcPr>
            <w:tcW w:w="5528" w:type="dxa"/>
          </w:tcPr>
          <w:p w:rsidR="003D1908" w:rsidRDefault="00A46B31">
            <w:pPr>
              <w:tabs>
                <w:tab w:val="clear" w:pos="482"/>
                <w:tab w:val="left" w:pos="395"/>
              </w:tabs>
              <w:spacing w:before="0" w:after="0"/>
              <w:rPr>
                <w:lang w:val="en-GB"/>
              </w:rPr>
            </w:pPr>
            <w:r>
              <w:rPr>
                <w:lang w:val="en-GB"/>
              </w:rPr>
              <w:t>Shrink event on the left</w:t>
            </w:r>
          </w:p>
        </w:tc>
      </w:tr>
      <w:tr w:rsidR="003D1908" w:rsidRPr="00396662" w:rsidTr="00BC09CA">
        <w:trPr>
          <w:trHeight w:val="397"/>
        </w:trPr>
        <w:tc>
          <w:tcPr>
            <w:tcW w:w="3686" w:type="dxa"/>
          </w:tcPr>
          <w:p w:rsidR="003D1908" w:rsidRDefault="00831819">
            <w:pPr>
              <w:tabs>
                <w:tab w:val="clear" w:pos="482"/>
                <w:tab w:val="left" w:pos="395"/>
              </w:tabs>
              <w:spacing w:before="0" w:after="0"/>
              <w:rPr>
                <w:lang w:val="en-GB"/>
              </w:rPr>
            </w:pPr>
            <w:r w:rsidRPr="00E75D61">
              <w:rPr>
                <w:rStyle w:val="ButtonsZchn"/>
              </w:rPr>
              <w:t>CTRL</w:t>
            </w:r>
            <w:r>
              <w:rPr>
                <w:lang w:val="en-GB"/>
              </w:rPr>
              <w:t xml:space="preserve"> + </w:t>
            </w:r>
            <w:r w:rsidR="00B24C43">
              <w:rPr>
                <w:rStyle w:val="ButtonsZchn"/>
              </w:rPr>
              <w:sym w:font="Wingdings 3" w:char="F092"/>
            </w:r>
          </w:p>
        </w:tc>
        <w:tc>
          <w:tcPr>
            <w:tcW w:w="5528" w:type="dxa"/>
          </w:tcPr>
          <w:p w:rsidR="003D1908" w:rsidRDefault="00A46B31">
            <w:pPr>
              <w:tabs>
                <w:tab w:val="clear" w:pos="482"/>
                <w:tab w:val="left" w:pos="395"/>
              </w:tabs>
              <w:spacing w:before="0" w:after="0"/>
              <w:rPr>
                <w:lang w:val="en-GB"/>
              </w:rPr>
            </w:pPr>
            <w:r>
              <w:rPr>
                <w:lang w:val="en-GB"/>
              </w:rPr>
              <w:t>Move event to the right</w:t>
            </w:r>
          </w:p>
        </w:tc>
      </w:tr>
      <w:tr w:rsidR="003D1908" w:rsidRPr="00396662" w:rsidTr="00BC09CA">
        <w:trPr>
          <w:trHeight w:val="397"/>
        </w:trPr>
        <w:tc>
          <w:tcPr>
            <w:tcW w:w="3686" w:type="dxa"/>
          </w:tcPr>
          <w:p w:rsidR="003D1908" w:rsidRDefault="00831819">
            <w:pPr>
              <w:tabs>
                <w:tab w:val="clear" w:pos="482"/>
                <w:tab w:val="left" w:pos="395"/>
              </w:tabs>
              <w:spacing w:before="0" w:after="0"/>
              <w:rPr>
                <w:lang w:val="en-GB"/>
              </w:rPr>
            </w:pPr>
            <w:r w:rsidRPr="00E75D61">
              <w:rPr>
                <w:rStyle w:val="ButtonsZchn"/>
              </w:rPr>
              <w:t>CTRL</w:t>
            </w:r>
            <w:r>
              <w:rPr>
                <w:lang w:val="en-GB"/>
              </w:rPr>
              <w:t xml:space="preserve"> + </w:t>
            </w:r>
            <w:r w:rsidR="00B24C43" w:rsidRPr="00B24C43">
              <w:rPr>
                <w:rStyle w:val="ButtonsZchn"/>
              </w:rPr>
              <w:sym w:font="Wingdings 3" w:char="F09D"/>
            </w:r>
          </w:p>
        </w:tc>
        <w:tc>
          <w:tcPr>
            <w:tcW w:w="5528" w:type="dxa"/>
          </w:tcPr>
          <w:p w:rsidR="003D1908" w:rsidRDefault="00A46B31">
            <w:pPr>
              <w:tabs>
                <w:tab w:val="clear" w:pos="482"/>
                <w:tab w:val="left" w:pos="395"/>
              </w:tabs>
              <w:spacing w:before="0" w:after="0"/>
              <w:rPr>
                <w:lang w:val="en-GB"/>
              </w:rPr>
            </w:pPr>
            <w:r>
              <w:rPr>
                <w:lang w:val="en-GB"/>
              </w:rPr>
              <w:t>Move event to the left</w:t>
            </w:r>
          </w:p>
        </w:tc>
      </w:tr>
      <w:tr w:rsidR="003D1908" w:rsidTr="00BC09CA">
        <w:trPr>
          <w:trHeight w:val="397"/>
        </w:trPr>
        <w:tc>
          <w:tcPr>
            <w:tcW w:w="3686" w:type="dxa"/>
          </w:tcPr>
          <w:p w:rsidR="003D1908" w:rsidRDefault="00831819">
            <w:pPr>
              <w:tabs>
                <w:tab w:val="clear" w:pos="482"/>
                <w:tab w:val="left" w:pos="395"/>
              </w:tabs>
              <w:spacing w:before="0" w:after="0"/>
              <w:rPr>
                <w:lang w:val="en-GB"/>
              </w:rPr>
            </w:pPr>
            <w:r w:rsidRPr="00E75D61">
              <w:rPr>
                <w:rStyle w:val="ButtonsZchn"/>
              </w:rPr>
              <w:t>CTRL</w:t>
            </w:r>
            <w:r>
              <w:rPr>
                <w:lang w:val="en-GB"/>
              </w:rPr>
              <w:t xml:space="preserve"> + </w:t>
            </w:r>
            <w:r w:rsidRPr="00831819">
              <w:rPr>
                <w:rStyle w:val="ButtonsZchn"/>
              </w:rPr>
              <w:t>ALT</w:t>
            </w:r>
            <w:r>
              <w:rPr>
                <w:lang w:val="en-GB"/>
              </w:rPr>
              <w:t xml:space="preserve"> + </w:t>
            </w:r>
            <w:r w:rsidRPr="00831819">
              <w:rPr>
                <w:rStyle w:val="ButtonsZchn"/>
              </w:rPr>
              <w:t>N</w:t>
            </w:r>
          </w:p>
        </w:tc>
        <w:tc>
          <w:tcPr>
            <w:tcW w:w="5528" w:type="dxa"/>
          </w:tcPr>
          <w:p w:rsidR="003D1908" w:rsidRDefault="00A46B31">
            <w:pPr>
              <w:tabs>
                <w:tab w:val="clear" w:pos="482"/>
                <w:tab w:val="left" w:pos="395"/>
              </w:tabs>
              <w:spacing w:before="0" w:after="0"/>
              <w:rPr>
                <w:lang w:val="en-GB"/>
              </w:rPr>
            </w:pPr>
            <w:r>
              <w:rPr>
                <w:lang w:val="en-GB"/>
              </w:rPr>
              <w:t>Find next event</w:t>
            </w:r>
          </w:p>
        </w:tc>
      </w:tr>
      <w:tr w:rsidR="003D1908" w:rsidTr="00BC09CA">
        <w:trPr>
          <w:trHeight w:val="397"/>
        </w:trPr>
        <w:tc>
          <w:tcPr>
            <w:tcW w:w="9214" w:type="dxa"/>
            <w:gridSpan w:val="2"/>
            <w:tcBorders>
              <w:top w:val="single" w:sz="4" w:space="0" w:color="auto"/>
              <w:left w:val="single" w:sz="4" w:space="0" w:color="auto"/>
              <w:bottom w:val="single" w:sz="4" w:space="0" w:color="auto"/>
              <w:right w:val="single" w:sz="4" w:space="0" w:color="auto"/>
            </w:tcBorders>
            <w:shd w:val="clear" w:color="auto" w:fill="E0E0E0"/>
          </w:tcPr>
          <w:p w:rsidR="003D1908" w:rsidRDefault="00A46B31" w:rsidP="00BC09CA">
            <w:pPr>
              <w:tabs>
                <w:tab w:val="clear" w:pos="482"/>
                <w:tab w:val="left" w:pos="395"/>
              </w:tabs>
              <w:spacing w:before="0"/>
              <w:rPr>
                <w:b/>
              </w:rPr>
            </w:pPr>
            <w:r>
              <w:rPr>
                <w:b/>
              </w:rPr>
              <w:t xml:space="preserve">7. Format </w:t>
            </w:r>
            <w:proofErr w:type="spellStart"/>
            <w:r>
              <w:rPr>
                <w:b/>
              </w:rPr>
              <w:t>menu</w:t>
            </w:r>
            <w:proofErr w:type="spellEnd"/>
          </w:p>
        </w:tc>
      </w:tr>
      <w:tr w:rsidR="003D1908" w:rsidTr="00BC09CA">
        <w:trPr>
          <w:trHeight w:val="397"/>
        </w:trPr>
        <w:tc>
          <w:tcPr>
            <w:tcW w:w="3686" w:type="dxa"/>
          </w:tcPr>
          <w:p w:rsidR="003D1908" w:rsidRDefault="00831819">
            <w:pPr>
              <w:tabs>
                <w:tab w:val="clear" w:pos="482"/>
                <w:tab w:val="left" w:pos="395"/>
              </w:tabs>
              <w:spacing w:before="0" w:after="0"/>
              <w:rPr>
                <w:lang w:val="en-GB"/>
              </w:rPr>
            </w:pPr>
            <w:r w:rsidRPr="00E75D61">
              <w:rPr>
                <w:rStyle w:val="ButtonsZchn"/>
              </w:rPr>
              <w:t>CTRL</w:t>
            </w:r>
            <w:r>
              <w:rPr>
                <w:lang w:val="en-GB"/>
              </w:rPr>
              <w:t xml:space="preserve"> </w:t>
            </w:r>
            <w:r w:rsidRPr="0059080F">
              <w:rPr>
                <w:rStyle w:val="RefsZchn"/>
              </w:rPr>
              <w:t xml:space="preserve">+ </w:t>
            </w:r>
            <w:r w:rsidRPr="00831819">
              <w:rPr>
                <w:rStyle w:val="ButtonsZchn"/>
              </w:rPr>
              <w:t>U</w:t>
            </w:r>
          </w:p>
        </w:tc>
        <w:tc>
          <w:tcPr>
            <w:tcW w:w="5528" w:type="dxa"/>
          </w:tcPr>
          <w:p w:rsidR="003D1908" w:rsidRDefault="00A46B31">
            <w:pPr>
              <w:tabs>
                <w:tab w:val="clear" w:pos="482"/>
                <w:tab w:val="left" w:pos="395"/>
              </w:tabs>
              <w:spacing w:before="0" w:after="0"/>
              <w:rPr>
                <w:lang w:val="en-GB"/>
              </w:rPr>
            </w:pPr>
            <w:r>
              <w:rPr>
                <w:lang w:val="en-GB"/>
              </w:rPr>
              <w:t>Underline</w:t>
            </w:r>
          </w:p>
          <w:p w:rsidR="003D1908" w:rsidRDefault="003D1908">
            <w:pPr>
              <w:tabs>
                <w:tab w:val="clear" w:pos="482"/>
                <w:tab w:val="left" w:pos="395"/>
              </w:tabs>
              <w:spacing w:before="0" w:after="0"/>
              <w:rPr>
                <w:lang w:val="en-GB"/>
              </w:rPr>
            </w:pPr>
          </w:p>
        </w:tc>
      </w:tr>
    </w:tbl>
    <w:p w:rsidR="003D1908" w:rsidRDefault="003D1908" w:rsidP="00E75D61">
      <w:pPr>
        <w:rPr>
          <w:lang w:val="en-US"/>
        </w:rPr>
      </w:pPr>
    </w:p>
    <w:sectPr w:rsidR="003D1908" w:rsidSect="00372541">
      <w:headerReference w:type="default" r:id="rId485"/>
      <w:pgSz w:w="11906" w:h="16838" w:code="9"/>
      <w:pgMar w:top="1417" w:right="1133" w:bottom="1134" w:left="1417" w:header="624" w:footer="624" w:gutter="0"/>
      <w:cols w:space="720"/>
      <w:docGrid w:linePitch="326"/>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4" w:author="Karolina Kaminska" w:date="2017-02-10T13:14:00Z" w:initials="KK">
    <w:p w:rsidR="00396662" w:rsidRPr="00D54EC5" w:rsidRDefault="00396662">
      <w:pPr>
        <w:pStyle w:val="Kommentartext"/>
        <w:rPr>
          <w:lang w:val="en-US"/>
        </w:rPr>
      </w:pPr>
      <w:r>
        <w:rPr>
          <w:rStyle w:val="Kommentarzeichen"/>
        </w:rPr>
        <w:annotationRef/>
      </w:r>
      <w:r w:rsidRPr="00D54EC5">
        <w:rPr>
          <w:lang w:val="en-US"/>
        </w:rPr>
        <w:t>Update page numbering when missing descriptions are put in place</w:t>
      </w:r>
    </w:p>
  </w:comment>
  <w:comment w:id="23" w:author="Karolina Kaminska" w:date="2017-01-12T13:04:00Z" w:initials="KK">
    <w:p w:rsidR="00396662" w:rsidRDefault="00396662">
      <w:pPr>
        <w:pStyle w:val="Kommentartext"/>
        <w:rPr>
          <w:lang w:val="en-US"/>
        </w:rPr>
      </w:pPr>
      <w:r>
        <w:rPr>
          <w:rStyle w:val="Kommentarzeichen"/>
        </w:rPr>
        <w:annotationRef/>
      </w:r>
      <w:r>
        <w:rPr>
          <w:lang w:val="en-US"/>
        </w:rPr>
        <w:t>Update needed!</w:t>
      </w:r>
    </w:p>
  </w:comment>
  <w:comment w:id="24" w:author="Karolina Kaminska" w:date="2017-01-12T12:54:00Z" w:initials="KK">
    <w:p w:rsidR="00396662" w:rsidRDefault="00396662">
      <w:pPr>
        <w:pStyle w:val="Kommentartext"/>
        <w:rPr>
          <w:lang w:val="en-US"/>
        </w:rPr>
      </w:pPr>
      <w:r>
        <w:rPr>
          <w:rStyle w:val="Kommentarzeichen"/>
        </w:rPr>
        <w:annotationRef/>
      </w:r>
      <w:r>
        <w:rPr>
          <w:lang w:val="en-US"/>
        </w:rPr>
        <w:t>I think that this sentence could be deleted</w:t>
      </w:r>
    </w:p>
  </w:comment>
  <w:comment w:id="25" w:author="Karolina Kaminska" w:date="2017-01-12T13:16:00Z" w:initials="KK">
    <w:p w:rsidR="00396662" w:rsidRDefault="00396662">
      <w:pPr>
        <w:pStyle w:val="Kommentartext"/>
        <w:rPr>
          <w:lang w:val="en-US"/>
        </w:rPr>
      </w:pPr>
      <w:r>
        <w:rPr>
          <w:rStyle w:val="Kommentarzeichen"/>
        </w:rPr>
        <w:annotationRef/>
      </w:r>
      <w:r>
        <w:rPr>
          <w:lang w:val="en-US"/>
        </w:rPr>
        <w:t>Maybe (just maybe) it would be not bad to point out about training courses that take place at regular basis and/or say also something about the Helpdesk?</w:t>
      </w:r>
    </w:p>
  </w:comment>
  <w:comment w:id="29" w:author="Karolina Kaminska" w:date="2017-02-10T13:13:00Z" w:initials="KK">
    <w:p w:rsidR="00396662" w:rsidRPr="00D54EC5" w:rsidRDefault="00396662">
      <w:pPr>
        <w:pStyle w:val="Kommentartext"/>
        <w:rPr>
          <w:lang w:val="en-US"/>
        </w:rPr>
      </w:pPr>
      <w:r>
        <w:rPr>
          <w:rStyle w:val="Kommentarzeichen"/>
        </w:rPr>
        <w:annotationRef/>
      </w:r>
      <w:r w:rsidRPr="00D54EC5">
        <w:rPr>
          <w:lang w:val="en-US"/>
        </w:rPr>
        <w:t xml:space="preserve">Delete this comment after </w:t>
      </w:r>
      <w:proofErr w:type="spellStart"/>
      <w:r w:rsidRPr="00D54EC5">
        <w:rPr>
          <w:lang w:val="en-US"/>
        </w:rPr>
        <w:t>teh</w:t>
      </w:r>
      <w:proofErr w:type="spellEnd"/>
      <w:r w:rsidRPr="00D54EC5">
        <w:rPr>
          <w:lang w:val="en-US"/>
        </w:rPr>
        <w:t xml:space="preserve"> missing sections have been updated</w:t>
      </w:r>
    </w:p>
  </w:comment>
  <w:comment w:id="39" w:author="Karolina Kaminska" w:date="2017-02-10T13:13:00Z" w:initials="KK">
    <w:p w:rsidR="00396662" w:rsidRPr="00396662" w:rsidRDefault="00396662">
      <w:pPr>
        <w:pStyle w:val="Kommentartext"/>
      </w:pPr>
      <w:r>
        <w:rPr>
          <w:rStyle w:val="Kommentarzeichen"/>
        </w:rPr>
        <w:annotationRef/>
      </w:r>
      <w:r w:rsidRPr="00396662">
        <w:t xml:space="preserve">Delete </w:t>
      </w:r>
      <w:proofErr w:type="spellStart"/>
      <w:r w:rsidRPr="00396662">
        <w:t>whenever</w:t>
      </w:r>
      <w:proofErr w:type="spellEnd"/>
      <w:r w:rsidRPr="00396662">
        <w:t xml:space="preserve"> </w:t>
      </w:r>
      <w:proofErr w:type="spellStart"/>
      <w:r w:rsidRPr="00396662">
        <w:t>ready</w:t>
      </w:r>
      <w:proofErr w:type="spellEnd"/>
    </w:p>
  </w:comment>
  <w:comment w:id="45" w:author="Karolina Kaminska" w:date="2017-02-10T13:13:00Z" w:initials="KK">
    <w:p w:rsidR="00396662" w:rsidRPr="00D54EC5" w:rsidRDefault="00396662">
      <w:pPr>
        <w:pStyle w:val="Kommentartext"/>
        <w:rPr>
          <w:lang w:val="en-US"/>
        </w:rPr>
      </w:pPr>
      <w:r>
        <w:rPr>
          <w:rStyle w:val="Kommentarzeichen"/>
        </w:rPr>
        <w:annotationRef/>
      </w:r>
      <w:r w:rsidRPr="00D54EC5">
        <w:rPr>
          <w:lang w:val="en-US"/>
        </w:rPr>
        <w:t>Delete whenever ready</w:t>
      </w:r>
    </w:p>
  </w:comment>
  <w:comment w:id="47" w:author="Karolina Kaminska" w:date="2017-02-10T13:13:00Z" w:initials="KK">
    <w:p w:rsidR="00396662" w:rsidRPr="00D54EC5" w:rsidRDefault="00396662">
      <w:pPr>
        <w:pStyle w:val="Kommentartext"/>
        <w:rPr>
          <w:lang w:val="en-US"/>
        </w:rPr>
      </w:pPr>
      <w:r>
        <w:rPr>
          <w:rStyle w:val="Kommentarzeichen"/>
        </w:rPr>
        <w:annotationRef/>
      </w:r>
      <w:r w:rsidRPr="00D54EC5">
        <w:rPr>
          <w:lang w:val="en-US"/>
        </w:rPr>
        <w:t>Delete whenever ready</w:t>
      </w:r>
    </w:p>
  </w:comment>
  <w:comment w:id="131" w:author="Karolina Kaminska" w:date="2017-01-11T15:39:00Z" w:initials="KK">
    <w:p w:rsidR="00396662" w:rsidRDefault="00396662">
      <w:pPr>
        <w:pStyle w:val="Kommentartext"/>
        <w:rPr>
          <w:lang w:val="en-US"/>
        </w:rPr>
      </w:pPr>
      <w:r>
        <w:rPr>
          <w:rStyle w:val="Kommentarzeichen"/>
        </w:rPr>
        <w:annotationRef/>
      </w:r>
      <w:r>
        <w:rPr>
          <w:lang w:val="en-US"/>
        </w:rPr>
        <w:t xml:space="preserve">This one may not be included, depending on </w:t>
      </w:r>
      <w:proofErr w:type="gramStart"/>
      <w:r>
        <w:rPr>
          <w:lang w:val="en-US"/>
        </w:rPr>
        <w:t>Thomas‘ decision</w:t>
      </w:r>
      <w:proofErr w:type="gramEnd"/>
      <w:r>
        <w:rPr>
          <w:lang w:val="en-US"/>
        </w:rPr>
        <w:t xml:space="preserve"> </w:t>
      </w:r>
    </w:p>
  </w:comment>
  <w:comment w:id="291" w:author="Karolina Kaminska" w:date="2017-01-23T01:21:00Z" w:initials="KK">
    <w:p w:rsidR="00396662" w:rsidRPr="00415FB0" w:rsidRDefault="00396662">
      <w:pPr>
        <w:pStyle w:val="Kommentartext"/>
        <w:rPr>
          <w:lang w:val="en-GB"/>
        </w:rPr>
      </w:pPr>
      <w:r>
        <w:rPr>
          <w:rStyle w:val="Kommentarzeichen"/>
        </w:rPr>
        <w:annotationRef/>
      </w:r>
      <w:r w:rsidRPr="00415FB0">
        <w:rPr>
          <w:lang w:val="en-GB"/>
        </w:rPr>
        <w:t>It needs some description</w:t>
      </w:r>
    </w:p>
  </w:comment>
  <w:comment w:id="396" w:author="Karolina Kaminska" w:date="2017-01-23T14:16:00Z" w:initials="KK">
    <w:p w:rsidR="00396662" w:rsidRPr="00932FA7" w:rsidRDefault="00396662">
      <w:pPr>
        <w:pStyle w:val="Kommentartext"/>
        <w:rPr>
          <w:lang w:val="en-GB"/>
        </w:rPr>
      </w:pPr>
      <w:r>
        <w:rPr>
          <w:rStyle w:val="Kommentarzeichen"/>
        </w:rPr>
        <w:annotationRef/>
      </w:r>
      <w:r w:rsidRPr="00932FA7">
        <w:rPr>
          <w:lang w:val="en-GB"/>
        </w:rPr>
        <w:t>Does this material still exist, if so, where should it be placed on the website?</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4D47A02F" w15:done="0"/>
  <w15:commentEx w15:paraId="4FD90403" w15:done="0"/>
  <w15:commentEx w15:paraId="537BD83B" w15:done="0"/>
  <w15:commentEx w15:paraId="512333E9" w15:done="0"/>
  <w15:commentEx w15:paraId="4E8B61BD" w15:done="0"/>
  <w15:commentEx w15:paraId="54315F4F" w15:done="0"/>
  <w15:commentEx w15:paraId="277D9F31" w15:done="0"/>
  <w15:commentEx w15:paraId="052236C4" w15:done="0"/>
  <w15:commentEx w15:paraId="0C9BA13F" w15:done="0"/>
  <w15:commentEx w15:paraId="5C51DCDE" w15:done="0"/>
  <w15:commentEx w15:paraId="48C02DDE" w15:done="0"/>
  <w15:commentEx w15:paraId="6C2E5DA1" w15:done="0"/>
  <w15:commentEx w15:paraId="7A7D42D2" w15:done="0"/>
  <w15:commentEx w15:paraId="4452C60D" w15:done="0"/>
  <w15:commentEx w15:paraId="69D22C56" w15:done="0"/>
  <w15:commentEx w15:paraId="4985AF86" w15:done="0"/>
  <w15:commentEx w15:paraId="28AB8604" w15:done="0"/>
  <w15:commentEx w15:paraId="5741153A"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96662" w:rsidRDefault="00396662">
      <w:r>
        <w:separator/>
      </w:r>
    </w:p>
  </w:endnote>
  <w:endnote w:type="continuationSeparator" w:id="0">
    <w:p w:rsidR="00396662" w:rsidRDefault="00396662">
      <w:r>
        <w:continuationSeparator/>
      </w:r>
    </w:p>
  </w:endnote>
  <w:endnote w:type="continuationNotice" w:id="1">
    <w:p w:rsidR="00396662" w:rsidRDefault="0039666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Arial Black">
    <w:panose1 w:val="020B0A04020102020204"/>
    <w:charset w:val="00"/>
    <w:family w:val="swiss"/>
    <w:pitch w:val="variable"/>
    <w:sig w:usb0="00000287" w:usb1="00000000" w:usb2="00000000" w:usb3="00000000" w:csb0="0000009F" w:csb1="00000000"/>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10002FF" w:usb1="4000ACFF" w:usb2="00000009" w:usb3="00000000" w:csb0="0000019F" w:csb1="00000000"/>
  </w:font>
  <w:font w:name="Wingdings 3">
    <w:panose1 w:val="05040102010807070707"/>
    <w:charset w:val="02"/>
    <w:family w:val="roman"/>
    <w:pitch w:val="variable"/>
    <w:sig w:usb0="00000000" w:usb1="10000000" w:usb2="00000000" w:usb3="00000000" w:csb0="80000000" w:csb1="00000000"/>
  </w:font>
  <w:font w:name="Cambria Math">
    <w:panose1 w:val="02040503050406030204"/>
    <w:charset w:val="00"/>
    <w:family w:val="roman"/>
    <w:pitch w:val="variable"/>
    <w:sig w:usb0="E00002FF" w:usb1="42002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MS Gothic">
    <w:altName w:val="ＭＳ ゴシック"/>
    <w:panose1 w:val="020B0609070205080204"/>
    <w:charset w:val="80"/>
    <w:family w:val="modern"/>
    <w:pitch w:val="fixed"/>
    <w:sig w:usb0="E00002FF" w:usb1="6AC7FDFB" w:usb2="00000012" w:usb3="00000000" w:csb0="0002009F" w:csb1="00000000"/>
  </w:font>
  <w:font w:name="MS Mincho">
    <w:altName w:val="ＭＳ 明朝"/>
    <w:panose1 w:val="020206090402050803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96662" w:rsidRDefault="00396662">
    <w:pPr>
      <w:pStyle w:val="Fuzeile"/>
      <w:framePr w:wrap="around" w:vAnchor="text" w:hAnchor="margin" w:xAlign="center" w:y="1"/>
      <w:rPr>
        <w:rStyle w:val="Seitenzahl"/>
      </w:rPr>
    </w:pPr>
    <w:r>
      <w:rPr>
        <w:rStyle w:val="Seitenzahl"/>
      </w:rPr>
      <w:fldChar w:fldCharType="begin"/>
    </w:r>
    <w:r>
      <w:rPr>
        <w:rStyle w:val="Seitenzahl"/>
      </w:rPr>
      <w:instrText xml:space="preserve">PAGE  </w:instrText>
    </w:r>
    <w:r>
      <w:rPr>
        <w:rStyle w:val="Seitenzahl"/>
      </w:rPr>
      <w:fldChar w:fldCharType="end"/>
    </w:r>
  </w:p>
  <w:p w:rsidR="00396662" w:rsidRDefault="00396662">
    <w:pPr>
      <w:pStyle w:val="Fuzeile"/>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96662" w:rsidRDefault="00396662">
    <w:pPr>
      <w:pStyle w:val="Fuzeile"/>
      <w:framePr w:wrap="around" w:vAnchor="text" w:hAnchor="margin" w:xAlign="center" w:y="1"/>
      <w:rPr>
        <w:rStyle w:val="Seitenzahl"/>
      </w:rPr>
    </w:pPr>
    <w:r>
      <w:rPr>
        <w:rStyle w:val="Seitenzahl"/>
      </w:rPr>
      <w:fldChar w:fldCharType="begin"/>
    </w:r>
    <w:r>
      <w:rPr>
        <w:rStyle w:val="Seitenzahl"/>
      </w:rPr>
      <w:instrText xml:space="preserve">PAGE  </w:instrText>
    </w:r>
    <w:r>
      <w:rPr>
        <w:rStyle w:val="Seitenzahl"/>
      </w:rPr>
      <w:fldChar w:fldCharType="separate"/>
    </w:r>
    <w:r w:rsidR="006C3B91">
      <w:rPr>
        <w:rStyle w:val="Seitenzahl"/>
        <w:noProof/>
      </w:rPr>
      <w:t>52</w:t>
    </w:r>
    <w:r>
      <w:rPr>
        <w:rStyle w:val="Seitenzahl"/>
      </w:rPr>
      <w:fldChar w:fldCharType="end"/>
    </w:r>
  </w:p>
  <w:p w:rsidR="00396662" w:rsidRDefault="00396662">
    <w:pPr>
      <w:pStyle w:val="Fuzeile"/>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96662" w:rsidRDefault="00396662">
    <w:pPr>
      <w:pStyle w:val="Fuzeil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96662" w:rsidRDefault="00396662">
      <w:r>
        <w:separator/>
      </w:r>
    </w:p>
  </w:footnote>
  <w:footnote w:type="continuationSeparator" w:id="0">
    <w:p w:rsidR="00396662" w:rsidRDefault="00396662">
      <w:r>
        <w:continuationSeparator/>
      </w:r>
    </w:p>
  </w:footnote>
  <w:footnote w:type="continuationNotice" w:id="1">
    <w:p w:rsidR="00396662" w:rsidRDefault="00396662"/>
  </w:footnote>
  <w:footnote w:id="2">
    <w:p w:rsidR="00396662" w:rsidRPr="00CE4D32" w:rsidRDefault="00396662">
      <w:pPr>
        <w:pStyle w:val="Funotentext"/>
        <w:rPr>
          <w:sz w:val="20"/>
          <w:lang w:val="en-GB"/>
        </w:rPr>
      </w:pPr>
      <w:r w:rsidRPr="00CE4D32">
        <w:rPr>
          <w:rStyle w:val="Funotenzeichen"/>
          <w:sz w:val="20"/>
        </w:rPr>
        <w:footnoteRef/>
      </w:r>
      <w:r w:rsidRPr="00CE4D32">
        <w:rPr>
          <w:sz w:val="20"/>
          <w:lang w:val="en-US"/>
        </w:rPr>
        <w:t xml:space="preserve"> </w:t>
      </w:r>
      <w:r w:rsidRPr="00CE4D32">
        <w:rPr>
          <w:sz w:val="20"/>
          <w:lang w:val="en-GB"/>
        </w:rPr>
        <w:t>”</w:t>
      </w:r>
      <w:proofErr w:type="spellStart"/>
      <w:r w:rsidRPr="00CE4D32">
        <w:rPr>
          <w:sz w:val="20"/>
          <w:lang w:val="en-GB"/>
        </w:rPr>
        <w:t>Partitur</w:t>
      </w:r>
      <w:proofErr w:type="spellEnd"/>
      <w:r w:rsidRPr="00CE4D32">
        <w:rPr>
          <w:sz w:val="20"/>
          <w:lang w:val="en-GB"/>
        </w:rPr>
        <w:t xml:space="preserve"> areas” is a literal translation from the German term “</w:t>
      </w:r>
      <w:proofErr w:type="spellStart"/>
      <w:r w:rsidRPr="00CE4D32">
        <w:rPr>
          <w:sz w:val="20"/>
          <w:lang w:val="en-GB"/>
        </w:rPr>
        <w:t>Partiturbereich</w:t>
      </w:r>
      <w:proofErr w:type="spellEnd"/>
      <w:r w:rsidRPr="00CE4D32">
        <w:rPr>
          <w:sz w:val="20"/>
          <w:lang w:val="en-GB"/>
        </w:rPr>
        <w:t xml:space="preserve">”, however, for the purpose of better understanding, we will be further referring to “musical score sections”. </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96662" w:rsidRDefault="00396662">
    <w:pPr>
      <w:pStyle w:val="Kopfzeile"/>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96662" w:rsidRDefault="00396662">
    <w:pPr>
      <w:pStyle w:val="Kopfzeile"/>
      <w:rPr>
        <w:lang w:val="en-GB"/>
      </w:rPr>
    </w:pPr>
    <w:proofErr w:type="spellStart"/>
    <w:r>
      <w:rPr>
        <w:lang w:val="en-GB"/>
      </w:rPr>
      <w:t>EXMARaLDA</w:t>
    </w:r>
    <w:proofErr w:type="spellEnd"/>
    <w:r>
      <w:rPr>
        <w:lang w:val="en-GB"/>
      </w:rPr>
      <w:t xml:space="preserve"> </w:t>
    </w:r>
    <w:proofErr w:type="spellStart"/>
    <w:r>
      <w:rPr>
        <w:lang w:val="en-GB"/>
      </w:rPr>
      <w:t>Partitur</w:t>
    </w:r>
    <w:proofErr w:type="spellEnd"/>
    <w:r>
      <w:rPr>
        <w:lang w:val="en-GB"/>
      </w:rPr>
      <w:t xml:space="preserve">-Editor – </w:t>
    </w:r>
    <w:proofErr w:type="spellStart"/>
    <w:r>
      <w:rPr>
        <w:lang w:val="en-GB"/>
      </w:rPr>
      <w:t>Handbuch</w:t>
    </w:r>
    <w:proofErr w:type="spellEnd"/>
    <w:r>
      <w:rPr>
        <w:lang w:val="en-GB"/>
      </w:rPr>
      <w:tab/>
    </w:r>
    <w:r>
      <w:rPr>
        <w:lang w:val="en-GB"/>
      </w:rPr>
      <w:tab/>
      <w:t>Audio/Video panel</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96662" w:rsidRDefault="00396662">
    <w:pPr>
      <w:pStyle w:val="Kopfzeile"/>
      <w:rPr>
        <w:lang w:val="en-GB"/>
      </w:rPr>
    </w:pPr>
    <w:proofErr w:type="spellStart"/>
    <w:r>
      <w:rPr>
        <w:lang w:val="en-GB"/>
      </w:rPr>
      <w:t>EXMARaLDA</w:t>
    </w:r>
    <w:proofErr w:type="spellEnd"/>
    <w:r>
      <w:rPr>
        <w:lang w:val="en-GB"/>
      </w:rPr>
      <w:t xml:space="preserve"> </w:t>
    </w:r>
    <w:proofErr w:type="spellStart"/>
    <w:r>
      <w:rPr>
        <w:lang w:val="en-GB"/>
      </w:rPr>
      <w:t>Partitur</w:t>
    </w:r>
    <w:proofErr w:type="spellEnd"/>
    <w:r>
      <w:rPr>
        <w:lang w:val="en-GB"/>
      </w:rPr>
      <w:t>-Editor – Manual</w:t>
    </w:r>
    <w:r>
      <w:rPr>
        <w:lang w:val="en-GB"/>
      </w:rPr>
      <w:tab/>
    </w:r>
    <w:r>
      <w:rPr>
        <w:lang w:val="en-GB"/>
      </w:rPr>
      <w:tab/>
      <w:t>Quick media open panel</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96662" w:rsidRDefault="00396662">
    <w:pPr>
      <w:pStyle w:val="Kopfzeile"/>
      <w:rPr>
        <w:lang w:val="en-GB"/>
      </w:rPr>
    </w:pPr>
    <w:proofErr w:type="spellStart"/>
    <w:r>
      <w:rPr>
        <w:lang w:val="en-GB"/>
      </w:rPr>
      <w:t>EXMARaLDA</w:t>
    </w:r>
    <w:proofErr w:type="spellEnd"/>
    <w:r>
      <w:rPr>
        <w:lang w:val="en-GB"/>
      </w:rPr>
      <w:t xml:space="preserve"> </w:t>
    </w:r>
    <w:proofErr w:type="spellStart"/>
    <w:r>
      <w:rPr>
        <w:lang w:val="en-GB"/>
      </w:rPr>
      <w:t>Partitur</w:t>
    </w:r>
    <w:proofErr w:type="spellEnd"/>
    <w:r>
      <w:rPr>
        <w:lang w:val="en-GB"/>
      </w:rPr>
      <w:t>-Editor – Manual</w:t>
    </w:r>
    <w:r>
      <w:rPr>
        <w:lang w:val="en-GB"/>
      </w:rPr>
      <w:tab/>
    </w:r>
    <w:r>
      <w:rPr>
        <w:lang w:val="en-GB"/>
      </w:rPr>
      <w:tab/>
    </w:r>
    <w:proofErr w:type="spellStart"/>
    <w:r>
      <w:rPr>
        <w:lang w:val="en-GB"/>
      </w:rPr>
      <w:t>Praat</w:t>
    </w:r>
    <w:proofErr w:type="spellEnd"/>
    <w:r>
      <w:rPr>
        <w:lang w:val="en-GB"/>
      </w:rPr>
      <w:t xml:space="preserve"> panel</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96662" w:rsidRDefault="00396662">
    <w:pPr>
      <w:pStyle w:val="Kopfzeile"/>
      <w:rPr>
        <w:lang w:val="en-GB"/>
      </w:rPr>
    </w:pPr>
    <w:proofErr w:type="spellStart"/>
    <w:r>
      <w:rPr>
        <w:lang w:val="en-GB"/>
      </w:rPr>
      <w:t>EXMARaLDA</w:t>
    </w:r>
    <w:proofErr w:type="spellEnd"/>
    <w:r>
      <w:rPr>
        <w:lang w:val="en-GB"/>
      </w:rPr>
      <w:t xml:space="preserve"> </w:t>
    </w:r>
    <w:proofErr w:type="spellStart"/>
    <w:r>
      <w:rPr>
        <w:lang w:val="en-GB"/>
      </w:rPr>
      <w:t>Partitur</w:t>
    </w:r>
    <w:proofErr w:type="spellEnd"/>
    <w:r>
      <w:rPr>
        <w:lang w:val="en-GB"/>
      </w:rPr>
      <w:t xml:space="preserve">-Editor – </w:t>
    </w:r>
    <w:proofErr w:type="spellStart"/>
    <w:r>
      <w:rPr>
        <w:lang w:val="en-GB"/>
      </w:rPr>
      <w:t>Handbuch</w:t>
    </w:r>
    <w:proofErr w:type="spellEnd"/>
    <w:r>
      <w:rPr>
        <w:lang w:val="en-GB"/>
      </w:rPr>
      <w:tab/>
    </w:r>
    <w:r>
      <w:rPr>
        <w:lang w:val="en-GB"/>
      </w:rPr>
      <w:tab/>
      <w:t>Annotation Panel</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96662" w:rsidRDefault="00396662">
    <w:pPr>
      <w:pStyle w:val="Kopfzeile"/>
      <w:rPr>
        <w:lang w:val="en-GB"/>
      </w:rPr>
    </w:pPr>
    <w:proofErr w:type="spellStart"/>
    <w:r>
      <w:rPr>
        <w:lang w:val="en-GB"/>
      </w:rPr>
      <w:t>EXMARaLDA</w:t>
    </w:r>
    <w:proofErr w:type="spellEnd"/>
    <w:r>
      <w:rPr>
        <w:lang w:val="en-GB"/>
      </w:rPr>
      <w:t xml:space="preserve"> </w:t>
    </w:r>
    <w:proofErr w:type="spellStart"/>
    <w:r>
      <w:rPr>
        <w:lang w:val="en-GB"/>
      </w:rPr>
      <w:t>Partitur</w:t>
    </w:r>
    <w:proofErr w:type="spellEnd"/>
    <w:r>
      <w:rPr>
        <w:lang w:val="en-GB"/>
      </w:rPr>
      <w:t>-Editor – Manual</w:t>
    </w:r>
    <w:r>
      <w:rPr>
        <w:lang w:val="en-GB"/>
      </w:rPr>
      <w:tab/>
    </w:r>
    <w:r>
      <w:rPr>
        <w:lang w:val="en-GB"/>
      </w:rPr>
      <w:tab/>
      <w:t xml:space="preserve">IPA </w:t>
    </w:r>
    <w:proofErr w:type="spellStart"/>
    <w:r>
      <w:rPr>
        <w:lang w:val="en-GB"/>
      </w:rPr>
      <w:t>panell</w:t>
    </w:r>
    <w:proofErr w:type="spellEnd"/>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96662" w:rsidRDefault="00396662">
    <w:pPr>
      <w:pStyle w:val="Kopfzeile"/>
      <w:rPr>
        <w:lang w:val="en-GB"/>
      </w:rPr>
    </w:pPr>
    <w:proofErr w:type="spellStart"/>
    <w:r>
      <w:rPr>
        <w:lang w:val="en-GB"/>
      </w:rPr>
      <w:t>EXMARaLDA</w:t>
    </w:r>
    <w:proofErr w:type="spellEnd"/>
    <w:r>
      <w:rPr>
        <w:lang w:val="en-GB"/>
      </w:rPr>
      <w:t xml:space="preserve"> </w:t>
    </w:r>
    <w:proofErr w:type="spellStart"/>
    <w:r>
      <w:rPr>
        <w:lang w:val="en-GB"/>
      </w:rPr>
      <w:t>Partitur</w:t>
    </w:r>
    <w:proofErr w:type="spellEnd"/>
    <w:r>
      <w:rPr>
        <w:lang w:val="en-GB"/>
      </w:rPr>
      <w:t>-Editor – Manual</w:t>
    </w:r>
    <w:r>
      <w:rPr>
        <w:lang w:val="en-GB"/>
      </w:rPr>
      <w:tab/>
    </w:r>
    <w:r>
      <w:rPr>
        <w:lang w:val="en-GB"/>
      </w:rPr>
      <w:tab/>
    </w:r>
    <w:r>
      <w:fldChar w:fldCharType="begin"/>
    </w:r>
    <w:r>
      <w:rPr>
        <w:lang w:val="en-US"/>
      </w:rPr>
      <w:instrText xml:space="preserve"> STYLEREF  "Überschrift 2"  \* MERGEFORMAT </w:instrText>
    </w:r>
    <w:r>
      <w:fldChar w:fldCharType="separate"/>
    </w:r>
    <w:r w:rsidR="009468F6">
      <w:rPr>
        <w:noProof/>
        <w:lang w:val="en-US"/>
      </w:rPr>
      <w:t>Multimodal panel</w:t>
    </w:r>
    <w:r>
      <w:rPr>
        <w:noProof/>
      </w:rPr>
      <w:fldChar w:fldCharType="end"/>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96662" w:rsidRDefault="00396662">
    <w:pPr>
      <w:pStyle w:val="Kopfzeile"/>
      <w:rPr>
        <w:lang w:val="en-GB"/>
      </w:rPr>
    </w:pPr>
    <w:proofErr w:type="spellStart"/>
    <w:r>
      <w:rPr>
        <w:lang w:val="en-GB"/>
      </w:rPr>
      <w:t>EXMARaLDA</w:t>
    </w:r>
    <w:proofErr w:type="spellEnd"/>
    <w:r>
      <w:rPr>
        <w:lang w:val="en-GB"/>
      </w:rPr>
      <w:t xml:space="preserve"> </w:t>
    </w:r>
    <w:proofErr w:type="spellStart"/>
    <w:r>
      <w:rPr>
        <w:lang w:val="en-GB"/>
      </w:rPr>
      <w:t>Partitur</w:t>
    </w:r>
    <w:proofErr w:type="spellEnd"/>
    <w:r>
      <w:rPr>
        <w:lang w:val="en-GB"/>
      </w:rPr>
      <w:t>-Editor – Manual</w:t>
    </w:r>
    <w:r>
      <w:rPr>
        <w:lang w:val="en-GB"/>
      </w:rPr>
      <w:tab/>
    </w:r>
    <w:r>
      <w:rPr>
        <w:lang w:val="en-GB"/>
      </w:rPr>
      <w:tab/>
    </w:r>
    <w:r>
      <w:fldChar w:fldCharType="begin"/>
    </w:r>
    <w:r>
      <w:rPr>
        <w:lang w:val="en-US"/>
      </w:rPr>
      <w:instrText xml:space="preserve"> STYLEREF  "Überschrift 2"  \* MERGEFORMAT </w:instrText>
    </w:r>
    <w:r>
      <w:fldChar w:fldCharType="separate"/>
    </w:r>
    <w:r w:rsidR="009468F6">
      <w:rPr>
        <w:noProof/>
        <w:lang w:val="en-US"/>
      </w:rPr>
      <w:t>SVG panel</w:t>
    </w:r>
    <w:r>
      <w:rPr>
        <w:noProof/>
      </w:rPr>
      <w:fldChar w:fldCharType="end"/>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96662" w:rsidRDefault="00396662">
    <w:pPr>
      <w:pStyle w:val="Kopfzeile"/>
      <w:rPr>
        <w:lang w:val="en-GB"/>
      </w:rPr>
    </w:pPr>
    <w:proofErr w:type="spellStart"/>
    <w:r>
      <w:rPr>
        <w:lang w:val="en-GB"/>
      </w:rPr>
      <w:t>EXMARaLDA</w:t>
    </w:r>
    <w:proofErr w:type="spellEnd"/>
    <w:r>
      <w:rPr>
        <w:lang w:val="en-GB"/>
      </w:rPr>
      <w:t xml:space="preserve"> </w:t>
    </w:r>
    <w:proofErr w:type="spellStart"/>
    <w:r>
      <w:rPr>
        <w:lang w:val="en-GB"/>
      </w:rPr>
      <w:t>Partitur</w:t>
    </w:r>
    <w:proofErr w:type="spellEnd"/>
    <w:r>
      <w:rPr>
        <w:lang w:val="en-GB"/>
      </w:rPr>
      <w:t>-Editor – Manual</w:t>
    </w:r>
    <w:r>
      <w:rPr>
        <w:lang w:val="en-GB"/>
      </w:rPr>
      <w:tab/>
    </w:r>
    <w:r>
      <w:rPr>
        <w:lang w:val="en-GB"/>
      </w:rPr>
      <w:tab/>
    </w:r>
    <w:r>
      <w:fldChar w:fldCharType="begin"/>
    </w:r>
    <w:r>
      <w:rPr>
        <w:lang w:val="en-US"/>
      </w:rPr>
      <w:instrText xml:space="preserve"> STYLEREF  "Überschrift 2"  \* MERGEFORMAT </w:instrText>
    </w:r>
    <w:r>
      <w:fldChar w:fldCharType="separate"/>
    </w:r>
    <w:r w:rsidR="006C3B91">
      <w:rPr>
        <w:noProof/>
        <w:lang w:val="en-US"/>
      </w:rPr>
      <w:t>File Menu</w:t>
    </w:r>
    <w:r>
      <w:rPr>
        <w:noProof/>
      </w:rPr>
      <w:fldChar w:fldCharType="end"/>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96662" w:rsidRDefault="00396662">
    <w:pPr>
      <w:pStyle w:val="Kopfzeile"/>
      <w:rPr>
        <w:lang w:val="en-GB"/>
      </w:rPr>
    </w:pPr>
    <w:proofErr w:type="spellStart"/>
    <w:r>
      <w:rPr>
        <w:lang w:val="en-GB"/>
      </w:rPr>
      <w:t>EXMARaLDA</w:t>
    </w:r>
    <w:proofErr w:type="spellEnd"/>
    <w:r>
      <w:rPr>
        <w:lang w:val="en-GB"/>
      </w:rPr>
      <w:t xml:space="preserve"> </w:t>
    </w:r>
    <w:proofErr w:type="spellStart"/>
    <w:r>
      <w:rPr>
        <w:lang w:val="en-GB"/>
      </w:rPr>
      <w:t>Partitur</w:t>
    </w:r>
    <w:proofErr w:type="spellEnd"/>
    <w:r>
      <w:rPr>
        <w:lang w:val="en-GB"/>
      </w:rPr>
      <w:t>-Editor – Manual</w:t>
    </w:r>
    <w:r>
      <w:rPr>
        <w:lang w:val="en-GB"/>
      </w:rPr>
      <w:tab/>
    </w:r>
    <w:r>
      <w:rPr>
        <w:lang w:val="en-GB"/>
      </w:rPr>
      <w:tab/>
    </w:r>
    <w:r>
      <w:fldChar w:fldCharType="begin"/>
    </w:r>
    <w:r>
      <w:rPr>
        <w:lang w:val="en-US"/>
      </w:rPr>
      <w:instrText xml:space="preserve"> STYLEREF  "Überschrift 2"  \* MERGEFORMAT </w:instrText>
    </w:r>
    <w:r>
      <w:fldChar w:fldCharType="separate"/>
    </w:r>
    <w:r w:rsidR="006C3B91">
      <w:rPr>
        <w:noProof/>
        <w:lang w:val="en-US"/>
      </w:rPr>
      <w:t>Edit Menu</w:t>
    </w:r>
    <w:r>
      <w:rPr>
        <w:noProof/>
      </w:rPr>
      <w:fldChar w:fldCharType="end"/>
    </w: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96662" w:rsidRDefault="00396662">
    <w:pPr>
      <w:pStyle w:val="Kopfzeile"/>
      <w:rPr>
        <w:lang w:val="en-GB"/>
      </w:rPr>
    </w:pPr>
    <w:proofErr w:type="spellStart"/>
    <w:r>
      <w:rPr>
        <w:lang w:val="en-GB"/>
      </w:rPr>
      <w:t>EXMARaLDA</w:t>
    </w:r>
    <w:proofErr w:type="spellEnd"/>
    <w:r>
      <w:rPr>
        <w:lang w:val="en-GB"/>
      </w:rPr>
      <w:t xml:space="preserve"> </w:t>
    </w:r>
    <w:proofErr w:type="spellStart"/>
    <w:r>
      <w:rPr>
        <w:lang w:val="en-GB"/>
      </w:rPr>
      <w:t>Partitur</w:t>
    </w:r>
    <w:proofErr w:type="spellEnd"/>
    <w:r>
      <w:rPr>
        <w:lang w:val="en-GB"/>
      </w:rPr>
      <w:t>-Editor – Manual</w:t>
    </w:r>
    <w:r>
      <w:rPr>
        <w:lang w:val="en-GB"/>
      </w:rPr>
      <w:tab/>
    </w:r>
    <w:r>
      <w:rPr>
        <w:lang w:val="en-GB"/>
      </w:rPr>
      <w:tab/>
    </w:r>
    <w:r>
      <w:fldChar w:fldCharType="begin"/>
    </w:r>
    <w:r>
      <w:rPr>
        <w:lang w:val="en-US"/>
      </w:rPr>
      <w:instrText xml:space="preserve"> STYLEREF  "Überschrift 2"  \* MERGEFORMAT </w:instrText>
    </w:r>
    <w:r>
      <w:fldChar w:fldCharType="separate"/>
    </w:r>
    <w:r w:rsidR="006C3B91">
      <w:rPr>
        <w:noProof/>
        <w:lang w:val="en-US"/>
      </w:rPr>
      <w:t>View Menu</w:t>
    </w:r>
    <w:r>
      <w:rPr>
        <w:noProof/>
      </w:rPr>
      <w:fldChar w:fldCharType="end"/>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96662" w:rsidRDefault="00396662">
    <w:pPr>
      <w:pStyle w:val="Kopfzeile"/>
    </w:pP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96662" w:rsidRDefault="00396662">
    <w:pPr>
      <w:pStyle w:val="Kopfzeile"/>
      <w:rPr>
        <w:lang w:val="en-US"/>
      </w:rPr>
    </w:pPr>
    <w:proofErr w:type="spellStart"/>
    <w:r>
      <w:rPr>
        <w:lang w:val="en-US"/>
      </w:rPr>
      <w:t>EXMARaLDA</w:t>
    </w:r>
    <w:proofErr w:type="spellEnd"/>
    <w:r>
      <w:rPr>
        <w:lang w:val="en-US"/>
      </w:rPr>
      <w:t xml:space="preserve"> </w:t>
    </w:r>
    <w:proofErr w:type="spellStart"/>
    <w:r>
      <w:rPr>
        <w:lang w:val="en-US"/>
      </w:rPr>
      <w:t>Partitur</w:t>
    </w:r>
    <w:proofErr w:type="spellEnd"/>
    <w:r>
      <w:rPr>
        <w:lang w:val="en-US"/>
      </w:rPr>
      <w:t>-Editor – Manual</w:t>
    </w:r>
    <w:r>
      <w:rPr>
        <w:lang w:val="en-US"/>
      </w:rPr>
      <w:tab/>
    </w:r>
    <w:r>
      <w:rPr>
        <w:lang w:val="en-US"/>
      </w:rPr>
      <w:tab/>
      <w:t>Transcription Menu</w:t>
    </w: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96662" w:rsidRDefault="00396662">
    <w:pPr>
      <w:pStyle w:val="Kopfzeile"/>
      <w:rPr>
        <w:lang w:val="en-US"/>
      </w:rPr>
    </w:pPr>
    <w:proofErr w:type="spellStart"/>
    <w:r>
      <w:rPr>
        <w:lang w:val="en-US"/>
      </w:rPr>
      <w:t>EXMARaLDA</w:t>
    </w:r>
    <w:proofErr w:type="spellEnd"/>
    <w:r>
      <w:rPr>
        <w:lang w:val="en-US"/>
      </w:rPr>
      <w:t xml:space="preserve"> </w:t>
    </w:r>
    <w:proofErr w:type="spellStart"/>
    <w:r>
      <w:rPr>
        <w:lang w:val="en-US"/>
      </w:rPr>
      <w:t>Partitur</w:t>
    </w:r>
    <w:proofErr w:type="spellEnd"/>
    <w:r>
      <w:rPr>
        <w:lang w:val="en-US"/>
      </w:rPr>
      <w:t>-Editor – Manual</w:t>
    </w:r>
    <w:r>
      <w:rPr>
        <w:lang w:val="en-US"/>
      </w:rPr>
      <w:tab/>
    </w:r>
    <w:r>
      <w:rPr>
        <w:lang w:val="en-US"/>
      </w:rPr>
      <w:tab/>
      <w:t>Tier Menu</w:t>
    </w: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96662" w:rsidRDefault="00396662">
    <w:pPr>
      <w:pStyle w:val="Kopfzeile"/>
      <w:rPr>
        <w:lang w:val="en-GB"/>
      </w:rPr>
    </w:pPr>
    <w:proofErr w:type="spellStart"/>
    <w:r>
      <w:rPr>
        <w:lang w:val="en-GB"/>
      </w:rPr>
      <w:t>EXMARaLDA</w:t>
    </w:r>
    <w:proofErr w:type="spellEnd"/>
    <w:r>
      <w:rPr>
        <w:lang w:val="en-GB"/>
      </w:rPr>
      <w:t xml:space="preserve"> </w:t>
    </w:r>
    <w:proofErr w:type="spellStart"/>
    <w:r>
      <w:rPr>
        <w:lang w:val="en-GB"/>
      </w:rPr>
      <w:t>Partitur</w:t>
    </w:r>
    <w:proofErr w:type="spellEnd"/>
    <w:r>
      <w:rPr>
        <w:lang w:val="en-GB"/>
      </w:rPr>
      <w:t>-Editor – Manual</w:t>
    </w:r>
    <w:r>
      <w:rPr>
        <w:lang w:val="en-GB"/>
      </w:rPr>
      <w:tab/>
    </w:r>
    <w:r>
      <w:rPr>
        <w:lang w:val="en-GB"/>
      </w:rPr>
      <w:tab/>
      <w:t>Event Menu</w:t>
    </w:r>
  </w:p>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96662" w:rsidRDefault="00396662">
    <w:pPr>
      <w:pStyle w:val="Kopfzeile"/>
      <w:rPr>
        <w:lang w:val="en-GB"/>
      </w:rPr>
    </w:pPr>
    <w:proofErr w:type="spellStart"/>
    <w:r>
      <w:rPr>
        <w:lang w:val="en-GB"/>
      </w:rPr>
      <w:t>EXMARaLDA</w:t>
    </w:r>
    <w:proofErr w:type="spellEnd"/>
    <w:r>
      <w:rPr>
        <w:lang w:val="en-GB"/>
      </w:rPr>
      <w:t xml:space="preserve"> </w:t>
    </w:r>
    <w:proofErr w:type="spellStart"/>
    <w:r>
      <w:rPr>
        <w:lang w:val="en-GB"/>
      </w:rPr>
      <w:t>Partitur</w:t>
    </w:r>
    <w:proofErr w:type="spellEnd"/>
    <w:r>
      <w:rPr>
        <w:lang w:val="en-GB"/>
      </w:rPr>
      <w:t>-Editor – Manual</w:t>
    </w:r>
    <w:r>
      <w:rPr>
        <w:lang w:val="en-GB"/>
      </w:rPr>
      <w:tab/>
    </w:r>
    <w:r>
      <w:rPr>
        <w:lang w:val="en-GB"/>
      </w:rPr>
      <w:tab/>
      <w:t>Timeline Menu</w:t>
    </w:r>
  </w:p>
</w:hdr>
</file>

<file path=word/header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96662" w:rsidRDefault="00396662">
    <w:pPr>
      <w:pStyle w:val="Kopfzeile"/>
      <w:rPr>
        <w:lang w:val="en-US"/>
      </w:rPr>
    </w:pPr>
    <w:proofErr w:type="spellStart"/>
    <w:r>
      <w:rPr>
        <w:lang w:val="en-US"/>
      </w:rPr>
      <w:t>EXMARaLDA</w:t>
    </w:r>
    <w:proofErr w:type="spellEnd"/>
    <w:r>
      <w:rPr>
        <w:lang w:val="en-US"/>
      </w:rPr>
      <w:t xml:space="preserve"> </w:t>
    </w:r>
    <w:proofErr w:type="spellStart"/>
    <w:r>
      <w:rPr>
        <w:lang w:val="en-US"/>
      </w:rPr>
      <w:t>Partitur</w:t>
    </w:r>
    <w:proofErr w:type="spellEnd"/>
    <w:r>
      <w:rPr>
        <w:lang w:val="en-US"/>
      </w:rPr>
      <w:t>-Editor – Manual</w:t>
    </w:r>
    <w:r>
      <w:rPr>
        <w:lang w:val="en-US"/>
      </w:rPr>
      <w:tab/>
    </w:r>
    <w:r>
      <w:rPr>
        <w:lang w:val="en-US"/>
      </w:rPr>
      <w:tab/>
      <w:t>Format Menu</w:t>
    </w:r>
  </w:p>
</w:hdr>
</file>

<file path=word/header2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96662" w:rsidRDefault="00396662">
    <w:pPr>
      <w:pStyle w:val="Kopfzeile"/>
      <w:rPr>
        <w:lang w:val="en-US"/>
      </w:rPr>
    </w:pPr>
    <w:proofErr w:type="spellStart"/>
    <w:r>
      <w:rPr>
        <w:lang w:val="en-US"/>
      </w:rPr>
      <w:t>EXMARaLDA</w:t>
    </w:r>
    <w:proofErr w:type="spellEnd"/>
    <w:r>
      <w:rPr>
        <w:lang w:val="en-US"/>
      </w:rPr>
      <w:t xml:space="preserve"> </w:t>
    </w:r>
    <w:proofErr w:type="spellStart"/>
    <w:r>
      <w:rPr>
        <w:lang w:val="en-US"/>
      </w:rPr>
      <w:t>Partitur</w:t>
    </w:r>
    <w:proofErr w:type="spellEnd"/>
    <w:r>
      <w:rPr>
        <w:lang w:val="en-US"/>
      </w:rPr>
      <w:t>-Editor – Manual</w:t>
    </w:r>
    <w:r>
      <w:rPr>
        <w:lang w:val="en-US"/>
      </w:rPr>
      <w:tab/>
    </w:r>
    <w:r>
      <w:rPr>
        <w:lang w:val="en-US"/>
      </w:rPr>
      <w:tab/>
      <w:t>CLARIN Menu</w:t>
    </w:r>
  </w:p>
</w:hdr>
</file>

<file path=word/header2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96662" w:rsidRDefault="00396662">
    <w:pPr>
      <w:pStyle w:val="Kopfzeile"/>
      <w:rPr>
        <w:lang w:val="en-GB"/>
      </w:rPr>
    </w:pPr>
    <w:proofErr w:type="spellStart"/>
    <w:r>
      <w:rPr>
        <w:lang w:val="en-GB"/>
      </w:rPr>
      <w:t>EXMARaLDA</w:t>
    </w:r>
    <w:proofErr w:type="spellEnd"/>
    <w:r>
      <w:rPr>
        <w:lang w:val="en-GB"/>
      </w:rPr>
      <w:t xml:space="preserve"> </w:t>
    </w:r>
    <w:proofErr w:type="spellStart"/>
    <w:r>
      <w:rPr>
        <w:lang w:val="en-GB"/>
      </w:rPr>
      <w:t>Partitur</w:t>
    </w:r>
    <w:proofErr w:type="spellEnd"/>
    <w:r>
      <w:rPr>
        <w:lang w:val="en-GB"/>
      </w:rPr>
      <w:t>-Editor – Manual</w:t>
    </w:r>
    <w:r>
      <w:rPr>
        <w:lang w:val="en-GB"/>
      </w:rPr>
      <w:tab/>
    </w:r>
    <w:r>
      <w:rPr>
        <w:lang w:val="en-GB"/>
      </w:rPr>
      <w:tab/>
      <w:t>Help Menu</w:t>
    </w:r>
  </w:p>
</w:hdr>
</file>

<file path=word/header2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96662" w:rsidRDefault="00396662">
    <w:pPr>
      <w:pStyle w:val="Kopfzeile"/>
      <w:rPr>
        <w:lang w:val="en-US"/>
      </w:rPr>
    </w:pPr>
    <w:proofErr w:type="spellStart"/>
    <w:r>
      <w:rPr>
        <w:lang w:val="en-US"/>
      </w:rPr>
      <w:t>EXMARaLDA</w:t>
    </w:r>
    <w:proofErr w:type="spellEnd"/>
    <w:r>
      <w:rPr>
        <w:lang w:val="en-US"/>
      </w:rPr>
      <w:t xml:space="preserve"> </w:t>
    </w:r>
    <w:proofErr w:type="spellStart"/>
    <w:r>
      <w:rPr>
        <w:lang w:val="en-US"/>
      </w:rPr>
      <w:t>Partitur</w:t>
    </w:r>
    <w:proofErr w:type="spellEnd"/>
    <w:r>
      <w:rPr>
        <w:lang w:val="en-US"/>
      </w:rPr>
      <w:t>-Editor – Manual</w:t>
    </w:r>
    <w:r>
      <w:rPr>
        <w:lang w:val="en-US"/>
      </w:rPr>
      <w:tab/>
    </w:r>
    <w:r>
      <w:rPr>
        <w:lang w:val="en-US"/>
      </w:rPr>
      <w:tab/>
      <w:t xml:space="preserve">Simple </w:t>
    </w:r>
    <w:proofErr w:type="spellStart"/>
    <w:r>
      <w:rPr>
        <w:lang w:val="en-US"/>
      </w:rPr>
      <w:t>Exmaralda</w:t>
    </w:r>
    <w:proofErr w:type="spellEnd"/>
    <w:r>
      <w:rPr>
        <w:lang w:val="en-US"/>
      </w:rPr>
      <w:t xml:space="preserve"> Conventions</w:t>
    </w:r>
  </w:p>
</w:hdr>
</file>

<file path=word/header2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96662" w:rsidRDefault="00396662"/>
</w:hdr>
</file>

<file path=word/header2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96662" w:rsidRDefault="00396662" w:rsidP="005E35CD">
    <w:pPr>
      <w:pStyle w:val="Kopfzeile"/>
      <w:rPr>
        <w:lang w:val="en-US"/>
      </w:rPr>
    </w:pPr>
    <w:proofErr w:type="spellStart"/>
    <w:r>
      <w:rPr>
        <w:lang w:val="en-US"/>
      </w:rPr>
      <w:t>EXMARaLDA</w:t>
    </w:r>
    <w:proofErr w:type="spellEnd"/>
    <w:r>
      <w:rPr>
        <w:lang w:val="en-US"/>
      </w:rPr>
      <w:t xml:space="preserve"> </w:t>
    </w:r>
    <w:proofErr w:type="spellStart"/>
    <w:r>
      <w:rPr>
        <w:lang w:val="en-US"/>
      </w:rPr>
      <w:t>Partitur</w:t>
    </w:r>
    <w:proofErr w:type="spellEnd"/>
    <w:r>
      <w:rPr>
        <w:lang w:val="en-US"/>
      </w:rPr>
      <w:t>-Editor – Manual</w:t>
    </w:r>
    <w:r>
      <w:rPr>
        <w:lang w:val="en-US"/>
      </w:rPr>
      <w:tab/>
    </w:r>
    <w:r>
      <w:rPr>
        <w:lang w:val="en-US"/>
      </w:rPr>
      <w:tab/>
      <w:t>Segmentation Algorithms</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96662" w:rsidRDefault="00396662">
    <w:pPr>
      <w:pStyle w:val="Kopfzeile"/>
    </w:pPr>
  </w:p>
</w:hdr>
</file>

<file path=word/header3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96662" w:rsidRDefault="00396662" w:rsidP="003A53B2">
    <w:pPr>
      <w:pStyle w:val="Kopfzeile"/>
      <w:tabs>
        <w:tab w:val="clear" w:pos="9356"/>
        <w:tab w:val="right" w:pos="9072"/>
      </w:tabs>
      <w:rPr>
        <w:lang w:val="en-GB"/>
      </w:rPr>
    </w:pPr>
    <w:proofErr w:type="spellStart"/>
    <w:r>
      <w:rPr>
        <w:lang w:val="en-GB"/>
      </w:rPr>
      <w:t>EXMARaLDA</w:t>
    </w:r>
    <w:proofErr w:type="spellEnd"/>
    <w:r>
      <w:rPr>
        <w:lang w:val="en-GB"/>
      </w:rPr>
      <w:t xml:space="preserve"> </w:t>
    </w:r>
    <w:proofErr w:type="spellStart"/>
    <w:r>
      <w:rPr>
        <w:lang w:val="en-GB"/>
      </w:rPr>
      <w:t>Partitur</w:t>
    </w:r>
    <w:proofErr w:type="spellEnd"/>
    <w:r>
      <w:rPr>
        <w:lang w:val="en-GB"/>
      </w:rPr>
      <w:t>-Editor – Manual</w:t>
    </w:r>
    <w:r>
      <w:rPr>
        <w:lang w:val="en-GB"/>
      </w:rPr>
      <w:tab/>
    </w:r>
    <w:r>
      <w:rPr>
        <w:lang w:val="en-GB"/>
      </w:rPr>
      <w:tab/>
    </w:r>
    <w:proofErr w:type="spellStart"/>
    <w:r>
      <w:rPr>
        <w:lang w:val="en-GB"/>
      </w:rPr>
      <w:t>EXMARaLDA</w:t>
    </w:r>
    <w:proofErr w:type="spellEnd"/>
    <w:r w:rsidRPr="003A53B2">
      <w:rPr>
        <w:lang w:val="en-GB"/>
      </w:rPr>
      <w:t xml:space="preserve"> and stylesheets</w:t>
    </w:r>
  </w:p>
</w:hdr>
</file>

<file path=word/header3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96662" w:rsidRDefault="00396662">
    <w:pPr>
      <w:pStyle w:val="Kopfzeile"/>
      <w:rPr>
        <w:lang w:val="en-GB"/>
      </w:rPr>
    </w:pPr>
    <w:proofErr w:type="spellStart"/>
    <w:r>
      <w:rPr>
        <w:lang w:val="en-GB"/>
      </w:rPr>
      <w:t>EXMARaLDA</w:t>
    </w:r>
    <w:proofErr w:type="spellEnd"/>
    <w:r>
      <w:rPr>
        <w:lang w:val="en-GB"/>
      </w:rPr>
      <w:t xml:space="preserve"> </w:t>
    </w:r>
    <w:proofErr w:type="spellStart"/>
    <w:r>
      <w:rPr>
        <w:lang w:val="en-GB"/>
      </w:rPr>
      <w:t>Partitur</w:t>
    </w:r>
    <w:proofErr w:type="spellEnd"/>
    <w:r>
      <w:rPr>
        <w:lang w:val="en-GB"/>
      </w:rPr>
      <w:t>-Editor – Manual</w:t>
    </w:r>
    <w:r>
      <w:rPr>
        <w:lang w:val="en-GB"/>
      </w:rPr>
      <w:tab/>
    </w:r>
    <w:r>
      <w:rPr>
        <w:lang w:val="en-GB"/>
      </w:rPr>
      <w:tab/>
      <w:t>Shortcut overview</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96662" w:rsidRPr="004934B8" w:rsidRDefault="00396662">
    <w:pPr>
      <w:pStyle w:val="Kopfzeile"/>
      <w:rPr>
        <w:lang w:val="en-US"/>
      </w:rPr>
    </w:pPr>
    <w:proofErr w:type="spellStart"/>
    <w:r w:rsidRPr="004934B8">
      <w:rPr>
        <w:lang w:val="en-US"/>
      </w:rPr>
      <w:t>EXMARaLDA</w:t>
    </w:r>
    <w:proofErr w:type="spellEnd"/>
    <w:r w:rsidRPr="004934B8">
      <w:rPr>
        <w:lang w:val="en-US"/>
      </w:rPr>
      <w:t xml:space="preserve"> </w:t>
    </w:r>
    <w:proofErr w:type="spellStart"/>
    <w:r w:rsidRPr="004934B8">
      <w:rPr>
        <w:lang w:val="en-US"/>
      </w:rPr>
      <w:t>Partitur</w:t>
    </w:r>
    <w:proofErr w:type="spellEnd"/>
    <w:r w:rsidRPr="004934B8">
      <w:rPr>
        <w:lang w:val="en-US"/>
      </w:rPr>
      <w:t>-Editor – Manual</w:t>
    </w:r>
    <w:r w:rsidRPr="004934B8">
      <w:rPr>
        <w:lang w:val="en-US"/>
      </w:rPr>
      <w:tab/>
    </w:r>
    <w:r w:rsidRPr="004934B8">
      <w:rPr>
        <w:lang w:val="en-US"/>
      </w:rPr>
      <w:tab/>
      <w:t>Table of Contents</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96662" w:rsidRDefault="00396662">
    <w:pPr>
      <w:pStyle w:val="Kopfzeile"/>
    </w:pPr>
    <w:proofErr w:type="spellStart"/>
    <w:r>
      <w:t>EXMARaLDA</w:t>
    </w:r>
    <w:proofErr w:type="spellEnd"/>
    <w:r>
      <w:t xml:space="preserve"> Partitur-Editor – Handbuch</w:t>
    </w:r>
    <w:r>
      <w:tab/>
    </w:r>
    <w:r>
      <w:tab/>
      <w:t>Inhaltsverzeichnis</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96662" w:rsidRDefault="00396662">
    <w:pPr>
      <w:pStyle w:val="Kopfzeile"/>
      <w:rPr>
        <w:lang w:val="en-GB"/>
      </w:rPr>
    </w:pPr>
    <w:proofErr w:type="spellStart"/>
    <w:r>
      <w:rPr>
        <w:lang w:val="en-GB"/>
      </w:rPr>
      <w:t>EXMARaLDA</w:t>
    </w:r>
    <w:proofErr w:type="spellEnd"/>
    <w:r>
      <w:rPr>
        <w:lang w:val="en-GB"/>
      </w:rPr>
      <w:t xml:space="preserve"> </w:t>
    </w:r>
    <w:proofErr w:type="spellStart"/>
    <w:r>
      <w:rPr>
        <w:lang w:val="en-GB"/>
      </w:rPr>
      <w:t>Partitur</w:t>
    </w:r>
    <w:proofErr w:type="spellEnd"/>
    <w:r>
      <w:rPr>
        <w:lang w:val="en-GB"/>
      </w:rPr>
      <w:t>-Editor – Manual</w:t>
    </w:r>
    <w:r>
      <w:rPr>
        <w:lang w:val="en-GB"/>
      </w:rPr>
      <w:tab/>
    </w:r>
    <w:r>
      <w:rPr>
        <w:lang w:val="en-GB"/>
      </w:rPr>
      <w:tab/>
      <w:t>Preliminary Remarks</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96662" w:rsidRDefault="00396662">
    <w:pPr>
      <w:pStyle w:val="Kopfzeile"/>
      <w:rPr>
        <w:lang w:val="en-GB"/>
      </w:rPr>
    </w:pPr>
    <w:proofErr w:type="spellStart"/>
    <w:r>
      <w:rPr>
        <w:lang w:val="en-GB"/>
      </w:rPr>
      <w:t>EXMARaLDA</w:t>
    </w:r>
    <w:proofErr w:type="spellEnd"/>
    <w:r>
      <w:rPr>
        <w:lang w:val="en-GB"/>
      </w:rPr>
      <w:t xml:space="preserve"> </w:t>
    </w:r>
    <w:proofErr w:type="spellStart"/>
    <w:r>
      <w:rPr>
        <w:lang w:val="en-GB"/>
      </w:rPr>
      <w:t>Partitur</w:t>
    </w:r>
    <w:proofErr w:type="spellEnd"/>
    <w:r>
      <w:rPr>
        <w:lang w:val="en-GB"/>
      </w:rPr>
      <w:t>-Editor – Manual</w:t>
    </w:r>
    <w:r>
      <w:rPr>
        <w:lang w:val="en-GB"/>
      </w:rPr>
      <w:tab/>
    </w:r>
    <w:r>
      <w:rPr>
        <w:lang w:val="en-GB"/>
      </w:rPr>
      <w:tab/>
      <w:t>User Interface</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96662" w:rsidRDefault="00396662">
    <w:pPr>
      <w:pStyle w:val="Kopfzeile"/>
      <w:rPr>
        <w:lang w:val="en-GB"/>
      </w:rPr>
    </w:pPr>
    <w:proofErr w:type="spellStart"/>
    <w:r>
      <w:rPr>
        <w:lang w:val="en-GB"/>
      </w:rPr>
      <w:t>EXMARaLDA</w:t>
    </w:r>
    <w:proofErr w:type="spellEnd"/>
    <w:r>
      <w:rPr>
        <w:lang w:val="en-GB"/>
      </w:rPr>
      <w:t xml:space="preserve"> </w:t>
    </w:r>
    <w:proofErr w:type="spellStart"/>
    <w:r>
      <w:rPr>
        <w:lang w:val="en-GB"/>
      </w:rPr>
      <w:t>Partitur</w:t>
    </w:r>
    <w:proofErr w:type="spellEnd"/>
    <w:r>
      <w:rPr>
        <w:lang w:val="en-GB"/>
      </w:rPr>
      <w:t>-Editor – Manual</w:t>
    </w:r>
    <w:r>
      <w:rPr>
        <w:lang w:val="en-GB"/>
      </w:rPr>
      <w:tab/>
    </w:r>
    <w:r>
      <w:rPr>
        <w:lang w:val="en-GB"/>
      </w:rPr>
      <w:tab/>
      <w:t>Keyboard</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96662" w:rsidRDefault="00396662">
    <w:pPr>
      <w:pStyle w:val="Kopfzeile"/>
      <w:rPr>
        <w:lang w:val="en-GB"/>
      </w:rPr>
    </w:pPr>
    <w:proofErr w:type="spellStart"/>
    <w:r>
      <w:rPr>
        <w:lang w:val="en-GB"/>
      </w:rPr>
      <w:t>EXMARaLDA</w:t>
    </w:r>
    <w:proofErr w:type="spellEnd"/>
    <w:r>
      <w:rPr>
        <w:lang w:val="en-GB"/>
      </w:rPr>
      <w:t xml:space="preserve"> </w:t>
    </w:r>
    <w:proofErr w:type="spellStart"/>
    <w:r>
      <w:rPr>
        <w:lang w:val="en-GB"/>
      </w:rPr>
      <w:t>Partitur</w:t>
    </w:r>
    <w:proofErr w:type="spellEnd"/>
    <w:r>
      <w:rPr>
        <w:lang w:val="en-GB"/>
      </w:rPr>
      <w:t xml:space="preserve">-Editor – </w:t>
    </w:r>
    <w:proofErr w:type="spellStart"/>
    <w:r>
      <w:rPr>
        <w:lang w:val="en-GB"/>
      </w:rPr>
      <w:t>Handbuch</w:t>
    </w:r>
    <w:proofErr w:type="spellEnd"/>
    <w:r>
      <w:rPr>
        <w:lang w:val="en-GB"/>
      </w:rPr>
      <w:tab/>
    </w:r>
    <w:r>
      <w:rPr>
        <w:lang w:val="en-GB"/>
      </w:rPr>
      <w:tab/>
      <w:t>Link Panel</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2" type="#_x0000_t75" alt="HideTier" style="width:18.25pt;height:18.25pt;visibility:visible;mso-wrap-style:square" o:bullet="t">
        <v:imagedata r:id="rId1" o:title="HideTier"/>
      </v:shape>
    </w:pict>
  </w:numPicBullet>
  <w:numPicBullet w:numPicBulletId="1">
    <w:pict>
      <v:shape id="_x0000_i1033" type="#_x0000_t75" alt="ShowAllTiers" style="width:18.25pt;height:18.25pt;visibility:visible;mso-wrap-style:square" o:bullet="t">
        <v:imagedata r:id="rId2" o:title="ShowAllTiers"/>
      </v:shape>
    </w:pict>
  </w:numPicBullet>
  <w:numPicBullet w:numPicBulletId="2">
    <w:pict>
      <v:shape id="_x0000_i1034" type="#_x0000_t75" alt="RemoveUnusedTLI" style="width:18.25pt;height:18.25pt;visibility:visible;mso-wrap-style:square" o:bullet="t">
        <v:imagedata r:id="rId3" o:title="RemoveUnusedTLI"/>
      </v:shape>
    </w:pict>
  </w:numPicBullet>
  <w:numPicBullet w:numPicBulletId="3">
    <w:pict>
      <v:shape id="_x0000_i1035" type="#_x0000_t75" alt="OpenTierFormatTable" style="width:18.25pt;height:18.25pt;visibility:visible;mso-wrap-style:square" o:bullet="t">
        <v:imagedata r:id="rId4" o:title="OpenTierFormatTable"/>
      </v:shape>
    </w:pict>
  </w:numPicBullet>
  <w:numPicBullet w:numPicBulletId="4">
    <w:pict>
      <v:shape id="_x0000_i1036" type="#_x0000_t75" alt="EditRowLabelFormat" style="width:18.25pt;height:18.25pt;visibility:visible;mso-wrap-style:square" o:bullet="t">
        <v:imagedata r:id="rId5" o:title="EditRowLabelFormat"/>
      </v:shape>
    </w:pict>
  </w:numPicBullet>
  <w:numPicBullet w:numPicBulletId="5">
    <w:pict>
      <v:shape id="_x0000_i1037" type="#_x0000_t75" alt="Reformat" style="width:18.25pt;height:18.25pt;visibility:visible;mso-wrap-style:square" o:bullet="t">
        <v:imagedata r:id="rId6" o:title="Reformat"/>
      </v:shape>
    </w:pict>
  </w:numPicBullet>
  <w:abstractNum w:abstractNumId="0">
    <w:nsid w:val="1558123E"/>
    <w:multiLevelType w:val="hybridMultilevel"/>
    <w:tmpl w:val="ABF45F96"/>
    <w:lvl w:ilvl="0" w:tplc="7846A5CE">
      <w:start w:val="1"/>
      <w:numFmt w:val="decimal"/>
      <w:lvlText w:val="%1."/>
      <w:lvlJc w:val="left"/>
      <w:pPr>
        <w:tabs>
          <w:tab w:val="num" w:pos="720"/>
        </w:tabs>
        <w:ind w:left="720" w:hanging="360"/>
      </w:pPr>
      <w:rPr>
        <w:rFonts w:hint="default"/>
      </w:rPr>
    </w:lvl>
    <w:lvl w:ilvl="1" w:tplc="04070003">
      <w:start w:val="1"/>
      <w:numFmt w:val="lowerLetter"/>
      <w:lvlText w:val="%2."/>
      <w:lvlJc w:val="left"/>
      <w:pPr>
        <w:tabs>
          <w:tab w:val="num" w:pos="1440"/>
        </w:tabs>
        <w:ind w:left="1440" w:hanging="360"/>
      </w:pPr>
    </w:lvl>
    <w:lvl w:ilvl="2" w:tplc="04070005" w:tentative="1">
      <w:start w:val="1"/>
      <w:numFmt w:val="lowerRoman"/>
      <w:lvlText w:val="%3."/>
      <w:lvlJc w:val="right"/>
      <w:pPr>
        <w:tabs>
          <w:tab w:val="num" w:pos="2160"/>
        </w:tabs>
        <w:ind w:left="2160" w:hanging="180"/>
      </w:pPr>
    </w:lvl>
    <w:lvl w:ilvl="3" w:tplc="04070001" w:tentative="1">
      <w:start w:val="1"/>
      <w:numFmt w:val="decimal"/>
      <w:lvlText w:val="%4."/>
      <w:lvlJc w:val="left"/>
      <w:pPr>
        <w:tabs>
          <w:tab w:val="num" w:pos="2880"/>
        </w:tabs>
        <w:ind w:left="2880" w:hanging="360"/>
      </w:pPr>
    </w:lvl>
    <w:lvl w:ilvl="4" w:tplc="04070003" w:tentative="1">
      <w:start w:val="1"/>
      <w:numFmt w:val="lowerLetter"/>
      <w:lvlText w:val="%5."/>
      <w:lvlJc w:val="left"/>
      <w:pPr>
        <w:tabs>
          <w:tab w:val="num" w:pos="3600"/>
        </w:tabs>
        <w:ind w:left="3600" w:hanging="360"/>
      </w:pPr>
    </w:lvl>
    <w:lvl w:ilvl="5" w:tplc="04070005" w:tentative="1">
      <w:start w:val="1"/>
      <w:numFmt w:val="lowerRoman"/>
      <w:lvlText w:val="%6."/>
      <w:lvlJc w:val="right"/>
      <w:pPr>
        <w:tabs>
          <w:tab w:val="num" w:pos="4320"/>
        </w:tabs>
        <w:ind w:left="4320" w:hanging="180"/>
      </w:pPr>
    </w:lvl>
    <w:lvl w:ilvl="6" w:tplc="04070001" w:tentative="1">
      <w:start w:val="1"/>
      <w:numFmt w:val="decimal"/>
      <w:lvlText w:val="%7."/>
      <w:lvlJc w:val="left"/>
      <w:pPr>
        <w:tabs>
          <w:tab w:val="num" w:pos="5040"/>
        </w:tabs>
        <w:ind w:left="5040" w:hanging="360"/>
      </w:pPr>
    </w:lvl>
    <w:lvl w:ilvl="7" w:tplc="04070003" w:tentative="1">
      <w:start w:val="1"/>
      <w:numFmt w:val="lowerLetter"/>
      <w:lvlText w:val="%8."/>
      <w:lvlJc w:val="left"/>
      <w:pPr>
        <w:tabs>
          <w:tab w:val="num" w:pos="5760"/>
        </w:tabs>
        <w:ind w:left="5760" w:hanging="360"/>
      </w:pPr>
    </w:lvl>
    <w:lvl w:ilvl="8" w:tplc="04070005" w:tentative="1">
      <w:start w:val="1"/>
      <w:numFmt w:val="lowerRoman"/>
      <w:lvlText w:val="%9."/>
      <w:lvlJc w:val="right"/>
      <w:pPr>
        <w:tabs>
          <w:tab w:val="num" w:pos="6480"/>
        </w:tabs>
        <w:ind w:left="6480" w:hanging="180"/>
      </w:pPr>
    </w:lvl>
  </w:abstractNum>
  <w:abstractNum w:abstractNumId="1">
    <w:nsid w:val="1E9E56FE"/>
    <w:multiLevelType w:val="hybridMultilevel"/>
    <w:tmpl w:val="1DB62746"/>
    <w:lvl w:ilvl="0" w:tplc="04070005">
      <w:start w:val="1"/>
      <w:numFmt w:val="lowerLetter"/>
      <w:lvlText w:val="%1."/>
      <w:lvlJc w:val="left"/>
      <w:pPr>
        <w:tabs>
          <w:tab w:val="num" w:pos="1440"/>
        </w:tabs>
        <w:ind w:left="1440" w:hanging="360"/>
      </w:pPr>
    </w:lvl>
    <w:lvl w:ilvl="1" w:tplc="04070003" w:tentative="1">
      <w:start w:val="1"/>
      <w:numFmt w:val="lowerLetter"/>
      <w:lvlText w:val="%2."/>
      <w:lvlJc w:val="left"/>
      <w:pPr>
        <w:tabs>
          <w:tab w:val="num" w:pos="1440"/>
        </w:tabs>
        <w:ind w:left="1440" w:hanging="360"/>
      </w:pPr>
    </w:lvl>
    <w:lvl w:ilvl="2" w:tplc="04070005" w:tentative="1">
      <w:start w:val="1"/>
      <w:numFmt w:val="lowerRoman"/>
      <w:lvlText w:val="%3."/>
      <w:lvlJc w:val="right"/>
      <w:pPr>
        <w:tabs>
          <w:tab w:val="num" w:pos="2160"/>
        </w:tabs>
        <w:ind w:left="2160" w:hanging="180"/>
      </w:pPr>
    </w:lvl>
    <w:lvl w:ilvl="3" w:tplc="04070001" w:tentative="1">
      <w:start w:val="1"/>
      <w:numFmt w:val="decimal"/>
      <w:lvlText w:val="%4."/>
      <w:lvlJc w:val="left"/>
      <w:pPr>
        <w:tabs>
          <w:tab w:val="num" w:pos="2880"/>
        </w:tabs>
        <w:ind w:left="2880" w:hanging="360"/>
      </w:pPr>
    </w:lvl>
    <w:lvl w:ilvl="4" w:tplc="04070003" w:tentative="1">
      <w:start w:val="1"/>
      <w:numFmt w:val="lowerLetter"/>
      <w:lvlText w:val="%5."/>
      <w:lvlJc w:val="left"/>
      <w:pPr>
        <w:tabs>
          <w:tab w:val="num" w:pos="3600"/>
        </w:tabs>
        <w:ind w:left="3600" w:hanging="360"/>
      </w:pPr>
    </w:lvl>
    <w:lvl w:ilvl="5" w:tplc="04070005" w:tentative="1">
      <w:start w:val="1"/>
      <w:numFmt w:val="lowerRoman"/>
      <w:lvlText w:val="%6."/>
      <w:lvlJc w:val="right"/>
      <w:pPr>
        <w:tabs>
          <w:tab w:val="num" w:pos="4320"/>
        </w:tabs>
        <w:ind w:left="4320" w:hanging="180"/>
      </w:pPr>
    </w:lvl>
    <w:lvl w:ilvl="6" w:tplc="04070001" w:tentative="1">
      <w:start w:val="1"/>
      <w:numFmt w:val="decimal"/>
      <w:lvlText w:val="%7."/>
      <w:lvlJc w:val="left"/>
      <w:pPr>
        <w:tabs>
          <w:tab w:val="num" w:pos="5040"/>
        </w:tabs>
        <w:ind w:left="5040" w:hanging="360"/>
      </w:pPr>
    </w:lvl>
    <w:lvl w:ilvl="7" w:tplc="04070003" w:tentative="1">
      <w:start w:val="1"/>
      <w:numFmt w:val="lowerLetter"/>
      <w:lvlText w:val="%8."/>
      <w:lvlJc w:val="left"/>
      <w:pPr>
        <w:tabs>
          <w:tab w:val="num" w:pos="5760"/>
        </w:tabs>
        <w:ind w:left="5760" w:hanging="360"/>
      </w:pPr>
    </w:lvl>
    <w:lvl w:ilvl="8" w:tplc="04070005" w:tentative="1">
      <w:start w:val="1"/>
      <w:numFmt w:val="lowerRoman"/>
      <w:lvlText w:val="%9."/>
      <w:lvlJc w:val="right"/>
      <w:pPr>
        <w:tabs>
          <w:tab w:val="num" w:pos="6480"/>
        </w:tabs>
        <w:ind w:left="6480" w:hanging="180"/>
      </w:pPr>
    </w:lvl>
  </w:abstractNum>
  <w:abstractNum w:abstractNumId="2">
    <w:nsid w:val="21723CAA"/>
    <w:multiLevelType w:val="multilevel"/>
    <w:tmpl w:val="A56CA04A"/>
    <w:lvl w:ilvl="0">
      <w:start w:val="1"/>
      <w:numFmt w:val="upperRoman"/>
      <w:lvlText w:val="%1."/>
      <w:lvlJc w:val="left"/>
      <w:pPr>
        <w:tabs>
          <w:tab w:val="num" w:pos="360"/>
        </w:tabs>
        <w:ind w:left="0" w:firstLine="0"/>
      </w:pPr>
    </w:lvl>
    <w:lvl w:ilvl="1">
      <w:start w:val="1"/>
      <w:numFmt w:val="upperLetter"/>
      <w:lvlText w:val="%2."/>
      <w:lvlJc w:val="left"/>
      <w:pPr>
        <w:tabs>
          <w:tab w:val="num" w:pos="502"/>
        </w:tabs>
        <w:ind w:left="0" w:firstLine="0"/>
      </w:pPr>
    </w:lvl>
    <w:lvl w:ilvl="2">
      <w:start w:val="1"/>
      <w:numFmt w:val="none"/>
      <w:suff w:val="nothing"/>
      <w:lvlText w:val=""/>
      <w:lvlJc w:val="left"/>
      <w:pPr>
        <w:tabs>
          <w:tab w:val="num" w:pos="0"/>
        </w:tabs>
        <w:ind w:left="720" w:hanging="720"/>
      </w:pPr>
    </w:lvl>
    <w:lvl w:ilvl="3">
      <w:start w:val="1"/>
      <w:numFmt w:val="lowerLetter"/>
      <w:lvlText w:val="%4)"/>
      <w:lvlJc w:val="left"/>
      <w:pPr>
        <w:tabs>
          <w:tab w:val="num" w:pos="2520"/>
        </w:tabs>
        <w:ind w:left="482" w:hanging="482"/>
      </w:pPr>
    </w:lvl>
    <w:lvl w:ilvl="4">
      <w:start w:val="1"/>
      <w:numFmt w:val="decimal"/>
      <w:lvlText w:val="(%4.%5.)"/>
      <w:lvlJc w:val="left"/>
      <w:pPr>
        <w:tabs>
          <w:tab w:val="num" w:pos="3240"/>
        </w:tabs>
        <w:ind w:left="2880" w:firstLine="0"/>
      </w:pPr>
    </w:lvl>
    <w:lvl w:ilvl="5">
      <w:start w:val="1"/>
      <w:numFmt w:val="lowerLetter"/>
      <w:lvlText w:val="(%4.%5.%6)"/>
      <w:lvlJc w:val="left"/>
      <w:pPr>
        <w:tabs>
          <w:tab w:val="num" w:pos="3960"/>
        </w:tabs>
        <w:ind w:left="3600" w:firstLine="0"/>
      </w:pPr>
    </w:lvl>
    <w:lvl w:ilvl="6">
      <w:start w:val="1"/>
      <w:numFmt w:val="lowerRoman"/>
      <w:lvlText w:val="(%4.%5.%6.%7)"/>
      <w:lvlJc w:val="left"/>
      <w:pPr>
        <w:tabs>
          <w:tab w:val="num" w:pos="4680"/>
        </w:tabs>
        <w:ind w:left="4320" w:firstLine="0"/>
      </w:pPr>
    </w:lvl>
    <w:lvl w:ilvl="7">
      <w:start w:val="1"/>
      <w:numFmt w:val="lowerLetter"/>
      <w:lvlText w:val="(%4.%5.%6.%7.%8)"/>
      <w:lvlJc w:val="left"/>
      <w:pPr>
        <w:tabs>
          <w:tab w:val="num" w:pos="5400"/>
        </w:tabs>
        <w:ind w:left="5040" w:firstLine="0"/>
      </w:pPr>
    </w:lvl>
    <w:lvl w:ilvl="8">
      <w:start w:val="1"/>
      <w:numFmt w:val="lowerRoman"/>
      <w:lvlText w:val="(%4.%5.%6.%7.%8.%9)"/>
      <w:lvlJc w:val="left"/>
      <w:pPr>
        <w:tabs>
          <w:tab w:val="num" w:pos="6120"/>
        </w:tabs>
        <w:ind w:left="5760" w:firstLine="0"/>
      </w:pPr>
    </w:lvl>
  </w:abstractNum>
  <w:abstractNum w:abstractNumId="3">
    <w:nsid w:val="22240379"/>
    <w:multiLevelType w:val="hybridMultilevel"/>
    <w:tmpl w:val="C17C5022"/>
    <w:lvl w:ilvl="0" w:tplc="04070001">
      <w:start w:val="1"/>
      <w:numFmt w:val="bullet"/>
      <w:lvlText w:val=""/>
      <w:lvlJc w:val="left"/>
      <w:pPr>
        <w:ind w:left="1428" w:hanging="360"/>
      </w:pPr>
      <w:rPr>
        <w:rFonts w:ascii="Symbol" w:hAnsi="Symbol" w:hint="default"/>
      </w:rPr>
    </w:lvl>
    <w:lvl w:ilvl="1" w:tplc="04070003" w:tentative="1">
      <w:start w:val="1"/>
      <w:numFmt w:val="bullet"/>
      <w:lvlText w:val="o"/>
      <w:lvlJc w:val="left"/>
      <w:pPr>
        <w:ind w:left="2148" w:hanging="360"/>
      </w:pPr>
      <w:rPr>
        <w:rFonts w:ascii="Courier New" w:hAnsi="Courier New" w:cs="Courier New" w:hint="default"/>
      </w:rPr>
    </w:lvl>
    <w:lvl w:ilvl="2" w:tplc="04070005" w:tentative="1">
      <w:start w:val="1"/>
      <w:numFmt w:val="bullet"/>
      <w:lvlText w:val=""/>
      <w:lvlJc w:val="left"/>
      <w:pPr>
        <w:ind w:left="2868" w:hanging="360"/>
      </w:pPr>
      <w:rPr>
        <w:rFonts w:ascii="Wingdings" w:hAnsi="Wingdings" w:hint="default"/>
      </w:rPr>
    </w:lvl>
    <w:lvl w:ilvl="3" w:tplc="04070001" w:tentative="1">
      <w:start w:val="1"/>
      <w:numFmt w:val="bullet"/>
      <w:lvlText w:val=""/>
      <w:lvlJc w:val="left"/>
      <w:pPr>
        <w:ind w:left="3588" w:hanging="360"/>
      </w:pPr>
      <w:rPr>
        <w:rFonts w:ascii="Symbol" w:hAnsi="Symbol" w:hint="default"/>
      </w:rPr>
    </w:lvl>
    <w:lvl w:ilvl="4" w:tplc="04070003" w:tentative="1">
      <w:start w:val="1"/>
      <w:numFmt w:val="bullet"/>
      <w:lvlText w:val="o"/>
      <w:lvlJc w:val="left"/>
      <w:pPr>
        <w:ind w:left="4308" w:hanging="360"/>
      </w:pPr>
      <w:rPr>
        <w:rFonts w:ascii="Courier New" w:hAnsi="Courier New" w:cs="Courier New" w:hint="default"/>
      </w:rPr>
    </w:lvl>
    <w:lvl w:ilvl="5" w:tplc="04070005" w:tentative="1">
      <w:start w:val="1"/>
      <w:numFmt w:val="bullet"/>
      <w:lvlText w:val=""/>
      <w:lvlJc w:val="left"/>
      <w:pPr>
        <w:ind w:left="5028" w:hanging="360"/>
      </w:pPr>
      <w:rPr>
        <w:rFonts w:ascii="Wingdings" w:hAnsi="Wingdings" w:hint="default"/>
      </w:rPr>
    </w:lvl>
    <w:lvl w:ilvl="6" w:tplc="04070001" w:tentative="1">
      <w:start w:val="1"/>
      <w:numFmt w:val="bullet"/>
      <w:lvlText w:val=""/>
      <w:lvlJc w:val="left"/>
      <w:pPr>
        <w:ind w:left="5748" w:hanging="360"/>
      </w:pPr>
      <w:rPr>
        <w:rFonts w:ascii="Symbol" w:hAnsi="Symbol" w:hint="default"/>
      </w:rPr>
    </w:lvl>
    <w:lvl w:ilvl="7" w:tplc="04070003" w:tentative="1">
      <w:start w:val="1"/>
      <w:numFmt w:val="bullet"/>
      <w:lvlText w:val="o"/>
      <w:lvlJc w:val="left"/>
      <w:pPr>
        <w:ind w:left="6468" w:hanging="360"/>
      </w:pPr>
      <w:rPr>
        <w:rFonts w:ascii="Courier New" w:hAnsi="Courier New" w:cs="Courier New" w:hint="default"/>
      </w:rPr>
    </w:lvl>
    <w:lvl w:ilvl="8" w:tplc="04070005" w:tentative="1">
      <w:start w:val="1"/>
      <w:numFmt w:val="bullet"/>
      <w:lvlText w:val=""/>
      <w:lvlJc w:val="left"/>
      <w:pPr>
        <w:ind w:left="7188" w:hanging="360"/>
      </w:pPr>
      <w:rPr>
        <w:rFonts w:ascii="Wingdings" w:hAnsi="Wingdings" w:hint="default"/>
      </w:rPr>
    </w:lvl>
  </w:abstractNum>
  <w:abstractNum w:abstractNumId="4">
    <w:nsid w:val="2549089A"/>
    <w:multiLevelType w:val="hybridMultilevel"/>
    <w:tmpl w:val="3ECC8B22"/>
    <w:lvl w:ilvl="0" w:tplc="181A1CC8">
      <w:start w:val="1"/>
      <w:numFmt w:val="lowerLetter"/>
      <w:lvlText w:val="%1."/>
      <w:lvlJc w:val="left"/>
      <w:pPr>
        <w:tabs>
          <w:tab w:val="num" w:pos="1440"/>
        </w:tabs>
        <w:ind w:left="1440" w:hanging="360"/>
      </w:p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5">
    <w:nsid w:val="25F855F7"/>
    <w:multiLevelType w:val="hybridMultilevel"/>
    <w:tmpl w:val="B7408A18"/>
    <w:lvl w:ilvl="0" w:tplc="3FAC0D66">
      <w:start w:val="1"/>
      <w:numFmt w:val="bullet"/>
      <w:lvlText w:val=""/>
      <w:lvlJc w:val="left"/>
      <w:pPr>
        <w:tabs>
          <w:tab w:val="num" w:pos="964"/>
        </w:tabs>
        <w:ind w:left="964" w:hanging="482"/>
      </w:pPr>
      <w:rPr>
        <w:rFonts w:ascii="Wingdings" w:hAnsi="Wingdings" w:hint="default"/>
      </w:rPr>
    </w:lvl>
    <w:lvl w:ilvl="1" w:tplc="F98297AC">
      <w:start w:val="1"/>
      <w:numFmt w:val="bullet"/>
      <w:lvlText w:val="-"/>
      <w:lvlJc w:val="left"/>
      <w:pPr>
        <w:tabs>
          <w:tab w:val="num" w:pos="1922"/>
        </w:tabs>
        <w:ind w:left="1922" w:hanging="360"/>
      </w:pPr>
      <w:rPr>
        <w:rFonts w:ascii="Arial" w:eastAsia="Times New Roman" w:hAnsi="Arial" w:cs="Symbol" w:hint="default"/>
      </w:rPr>
    </w:lvl>
    <w:lvl w:ilvl="2" w:tplc="5CFCBD56">
      <w:start w:val="1"/>
      <w:numFmt w:val="bullet"/>
      <w:lvlText w:val=""/>
      <w:lvlJc w:val="left"/>
      <w:pPr>
        <w:tabs>
          <w:tab w:val="num" w:pos="2642"/>
        </w:tabs>
        <w:ind w:left="2642" w:hanging="360"/>
      </w:pPr>
      <w:rPr>
        <w:rFonts w:ascii="Wingdings" w:hAnsi="Wingdings" w:hint="default"/>
      </w:rPr>
    </w:lvl>
    <w:lvl w:ilvl="3" w:tplc="04070001" w:tentative="1">
      <w:start w:val="1"/>
      <w:numFmt w:val="bullet"/>
      <w:lvlText w:val=""/>
      <w:lvlJc w:val="left"/>
      <w:pPr>
        <w:tabs>
          <w:tab w:val="num" w:pos="3362"/>
        </w:tabs>
        <w:ind w:left="3362" w:hanging="360"/>
      </w:pPr>
      <w:rPr>
        <w:rFonts w:ascii="Symbol" w:hAnsi="Symbol" w:hint="default"/>
      </w:rPr>
    </w:lvl>
    <w:lvl w:ilvl="4" w:tplc="04070003" w:tentative="1">
      <w:start w:val="1"/>
      <w:numFmt w:val="bullet"/>
      <w:lvlText w:val="o"/>
      <w:lvlJc w:val="left"/>
      <w:pPr>
        <w:tabs>
          <w:tab w:val="num" w:pos="4082"/>
        </w:tabs>
        <w:ind w:left="4082" w:hanging="360"/>
      </w:pPr>
      <w:rPr>
        <w:rFonts w:ascii="Courier New" w:hAnsi="Courier New" w:cs="Arial" w:hint="default"/>
      </w:rPr>
    </w:lvl>
    <w:lvl w:ilvl="5" w:tplc="04070005" w:tentative="1">
      <w:start w:val="1"/>
      <w:numFmt w:val="bullet"/>
      <w:lvlText w:val=""/>
      <w:lvlJc w:val="left"/>
      <w:pPr>
        <w:tabs>
          <w:tab w:val="num" w:pos="4802"/>
        </w:tabs>
        <w:ind w:left="4802" w:hanging="360"/>
      </w:pPr>
      <w:rPr>
        <w:rFonts w:ascii="Wingdings" w:hAnsi="Wingdings" w:hint="default"/>
      </w:rPr>
    </w:lvl>
    <w:lvl w:ilvl="6" w:tplc="04070001" w:tentative="1">
      <w:start w:val="1"/>
      <w:numFmt w:val="bullet"/>
      <w:lvlText w:val=""/>
      <w:lvlJc w:val="left"/>
      <w:pPr>
        <w:tabs>
          <w:tab w:val="num" w:pos="5522"/>
        </w:tabs>
        <w:ind w:left="5522" w:hanging="360"/>
      </w:pPr>
      <w:rPr>
        <w:rFonts w:ascii="Symbol" w:hAnsi="Symbol" w:hint="default"/>
      </w:rPr>
    </w:lvl>
    <w:lvl w:ilvl="7" w:tplc="04070003" w:tentative="1">
      <w:start w:val="1"/>
      <w:numFmt w:val="bullet"/>
      <w:lvlText w:val="o"/>
      <w:lvlJc w:val="left"/>
      <w:pPr>
        <w:tabs>
          <w:tab w:val="num" w:pos="6242"/>
        </w:tabs>
        <w:ind w:left="6242" w:hanging="360"/>
      </w:pPr>
      <w:rPr>
        <w:rFonts w:ascii="Courier New" w:hAnsi="Courier New" w:cs="Arial" w:hint="default"/>
      </w:rPr>
    </w:lvl>
    <w:lvl w:ilvl="8" w:tplc="04070005" w:tentative="1">
      <w:start w:val="1"/>
      <w:numFmt w:val="bullet"/>
      <w:lvlText w:val=""/>
      <w:lvlJc w:val="left"/>
      <w:pPr>
        <w:tabs>
          <w:tab w:val="num" w:pos="6962"/>
        </w:tabs>
        <w:ind w:left="6962" w:hanging="360"/>
      </w:pPr>
      <w:rPr>
        <w:rFonts w:ascii="Wingdings" w:hAnsi="Wingdings" w:hint="default"/>
      </w:rPr>
    </w:lvl>
  </w:abstractNum>
  <w:abstractNum w:abstractNumId="6">
    <w:nsid w:val="34962C32"/>
    <w:multiLevelType w:val="hybridMultilevel"/>
    <w:tmpl w:val="80FCB8C2"/>
    <w:lvl w:ilvl="0" w:tplc="73AAB296">
      <w:start w:val="1"/>
      <w:numFmt w:val="upperRoman"/>
      <w:pStyle w:val="berschrift1"/>
      <w:lvlText w:val="%1."/>
      <w:lvlJc w:val="left"/>
      <w:pPr>
        <w:ind w:left="5115" w:hanging="720"/>
      </w:pPr>
      <w:rPr>
        <w:rFonts w:ascii="Times New Roman" w:hAnsi="Times New Roman" w:cs="Times New Roman"/>
        <w:b/>
        <w:bCs w:val="0"/>
        <w:i w:val="0"/>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7">
    <w:nsid w:val="3C930B90"/>
    <w:multiLevelType w:val="hybridMultilevel"/>
    <w:tmpl w:val="2CA41B88"/>
    <w:lvl w:ilvl="0" w:tplc="CD26C9D2">
      <w:start w:val="1"/>
      <w:numFmt w:val="lowerLetter"/>
      <w:lvlText w:val="%1)"/>
      <w:lvlJc w:val="left"/>
      <w:pPr>
        <w:ind w:left="2496" w:hanging="360"/>
      </w:pPr>
      <w:rPr>
        <w:rFonts w:hint="default"/>
      </w:rPr>
    </w:lvl>
    <w:lvl w:ilvl="1" w:tplc="04070019">
      <w:start w:val="1"/>
      <w:numFmt w:val="lowerLetter"/>
      <w:lvlText w:val="%2."/>
      <w:lvlJc w:val="left"/>
      <w:pPr>
        <w:ind w:left="3216" w:hanging="360"/>
      </w:pPr>
    </w:lvl>
    <w:lvl w:ilvl="2" w:tplc="0407001B" w:tentative="1">
      <w:start w:val="1"/>
      <w:numFmt w:val="lowerRoman"/>
      <w:lvlText w:val="%3."/>
      <w:lvlJc w:val="right"/>
      <w:pPr>
        <w:ind w:left="3936" w:hanging="180"/>
      </w:pPr>
    </w:lvl>
    <w:lvl w:ilvl="3" w:tplc="0407000F" w:tentative="1">
      <w:start w:val="1"/>
      <w:numFmt w:val="decimal"/>
      <w:lvlText w:val="%4."/>
      <w:lvlJc w:val="left"/>
      <w:pPr>
        <w:ind w:left="4656" w:hanging="360"/>
      </w:pPr>
    </w:lvl>
    <w:lvl w:ilvl="4" w:tplc="04070019" w:tentative="1">
      <w:start w:val="1"/>
      <w:numFmt w:val="lowerLetter"/>
      <w:lvlText w:val="%5."/>
      <w:lvlJc w:val="left"/>
      <w:pPr>
        <w:ind w:left="5376" w:hanging="360"/>
      </w:pPr>
    </w:lvl>
    <w:lvl w:ilvl="5" w:tplc="0407001B" w:tentative="1">
      <w:start w:val="1"/>
      <w:numFmt w:val="lowerRoman"/>
      <w:lvlText w:val="%6."/>
      <w:lvlJc w:val="right"/>
      <w:pPr>
        <w:ind w:left="6096" w:hanging="180"/>
      </w:pPr>
    </w:lvl>
    <w:lvl w:ilvl="6" w:tplc="0407000F" w:tentative="1">
      <w:start w:val="1"/>
      <w:numFmt w:val="decimal"/>
      <w:lvlText w:val="%7."/>
      <w:lvlJc w:val="left"/>
      <w:pPr>
        <w:ind w:left="6816" w:hanging="360"/>
      </w:pPr>
    </w:lvl>
    <w:lvl w:ilvl="7" w:tplc="04070019" w:tentative="1">
      <w:start w:val="1"/>
      <w:numFmt w:val="lowerLetter"/>
      <w:lvlText w:val="%8."/>
      <w:lvlJc w:val="left"/>
      <w:pPr>
        <w:ind w:left="7536" w:hanging="360"/>
      </w:pPr>
    </w:lvl>
    <w:lvl w:ilvl="8" w:tplc="0407001B" w:tentative="1">
      <w:start w:val="1"/>
      <w:numFmt w:val="lowerRoman"/>
      <w:lvlText w:val="%9."/>
      <w:lvlJc w:val="right"/>
      <w:pPr>
        <w:ind w:left="8256" w:hanging="180"/>
      </w:pPr>
    </w:lvl>
  </w:abstractNum>
  <w:abstractNum w:abstractNumId="8">
    <w:nsid w:val="4AEF75C7"/>
    <w:multiLevelType w:val="hybridMultilevel"/>
    <w:tmpl w:val="0272426C"/>
    <w:lvl w:ilvl="0" w:tplc="80BAFF50">
      <w:start w:val="1"/>
      <w:numFmt w:val="bullet"/>
      <w:pStyle w:val="Aufzhlungszeichen2"/>
      <w:lvlText w:val=""/>
      <w:lvlJc w:val="left"/>
      <w:pPr>
        <w:tabs>
          <w:tab w:val="num" w:pos="999"/>
        </w:tabs>
        <w:ind w:left="999" w:hanging="482"/>
      </w:pPr>
      <w:rPr>
        <w:rFonts w:ascii="Wingdings" w:hAnsi="Wingdings" w:hint="default"/>
      </w:rPr>
    </w:lvl>
    <w:lvl w:ilvl="1" w:tplc="04070019" w:tentative="1">
      <w:start w:val="1"/>
      <w:numFmt w:val="bullet"/>
      <w:lvlText w:val="o"/>
      <w:lvlJc w:val="left"/>
      <w:pPr>
        <w:tabs>
          <w:tab w:val="num" w:pos="1645"/>
        </w:tabs>
        <w:ind w:left="1645" w:hanging="360"/>
      </w:pPr>
      <w:rPr>
        <w:rFonts w:ascii="Courier New" w:hAnsi="Courier New" w:cs="Arial" w:hint="default"/>
      </w:rPr>
    </w:lvl>
    <w:lvl w:ilvl="2" w:tplc="0407001B" w:tentative="1">
      <w:start w:val="1"/>
      <w:numFmt w:val="bullet"/>
      <w:lvlText w:val=""/>
      <w:lvlJc w:val="left"/>
      <w:pPr>
        <w:tabs>
          <w:tab w:val="num" w:pos="2365"/>
        </w:tabs>
        <w:ind w:left="2365" w:hanging="360"/>
      </w:pPr>
      <w:rPr>
        <w:rFonts w:ascii="Wingdings" w:hAnsi="Wingdings" w:hint="default"/>
      </w:rPr>
    </w:lvl>
    <w:lvl w:ilvl="3" w:tplc="0407000F" w:tentative="1">
      <w:start w:val="1"/>
      <w:numFmt w:val="bullet"/>
      <w:lvlText w:val=""/>
      <w:lvlJc w:val="left"/>
      <w:pPr>
        <w:tabs>
          <w:tab w:val="num" w:pos="3085"/>
        </w:tabs>
        <w:ind w:left="3085" w:hanging="360"/>
      </w:pPr>
      <w:rPr>
        <w:rFonts w:ascii="Symbol" w:hAnsi="Symbol" w:hint="default"/>
      </w:rPr>
    </w:lvl>
    <w:lvl w:ilvl="4" w:tplc="04070019" w:tentative="1">
      <w:start w:val="1"/>
      <w:numFmt w:val="bullet"/>
      <w:lvlText w:val="o"/>
      <w:lvlJc w:val="left"/>
      <w:pPr>
        <w:tabs>
          <w:tab w:val="num" w:pos="3805"/>
        </w:tabs>
        <w:ind w:left="3805" w:hanging="360"/>
      </w:pPr>
      <w:rPr>
        <w:rFonts w:ascii="Courier New" w:hAnsi="Courier New" w:cs="Arial" w:hint="default"/>
      </w:rPr>
    </w:lvl>
    <w:lvl w:ilvl="5" w:tplc="0407001B" w:tentative="1">
      <w:start w:val="1"/>
      <w:numFmt w:val="bullet"/>
      <w:lvlText w:val=""/>
      <w:lvlJc w:val="left"/>
      <w:pPr>
        <w:tabs>
          <w:tab w:val="num" w:pos="4525"/>
        </w:tabs>
        <w:ind w:left="4525" w:hanging="360"/>
      </w:pPr>
      <w:rPr>
        <w:rFonts w:ascii="Wingdings" w:hAnsi="Wingdings" w:hint="default"/>
      </w:rPr>
    </w:lvl>
    <w:lvl w:ilvl="6" w:tplc="0407000F" w:tentative="1">
      <w:start w:val="1"/>
      <w:numFmt w:val="bullet"/>
      <w:lvlText w:val=""/>
      <w:lvlJc w:val="left"/>
      <w:pPr>
        <w:tabs>
          <w:tab w:val="num" w:pos="5245"/>
        </w:tabs>
        <w:ind w:left="5245" w:hanging="360"/>
      </w:pPr>
      <w:rPr>
        <w:rFonts w:ascii="Symbol" w:hAnsi="Symbol" w:hint="default"/>
      </w:rPr>
    </w:lvl>
    <w:lvl w:ilvl="7" w:tplc="04070019" w:tentative="1">
      <w:start w:val="1"/>
      <w:numFmt w:val="bullet"/>
      <w:lvlText w:val="o"/>
      <w:lvlJc w:val="left"/>
      <w:pPr>
        <w:tabs>
          <w:tab w:val="num" w:pos="5965"/>
        </w:tabs>
        <w:ind w:left="5965" w:hanging="360"/>
      </w:pPr>
      <w:rPr>
        <w:rFonts w:ascii="Courier New" w:hAnsi="Courier New" w:cs="Arial" w:hint="default"/>
      </w:rPr>
    </w:lvl>
    <w:lvl w:ilvl="8" w:tplc="0407001B" w:tentative="1">
      <w:start w:val="1"/>
      <w:numFmt w:val="bullet"/>
      <w:lvlText w:val=""/>
      <w:lvlJc w:val="left"/>
      <w:pPr>
        <w:tabs>
          <w:tab w:val="num" w:pos="6685"/>
        </w:tabs>
        <w:ind w:left="6685" w:hanging="360"/>
      </w:pPr>
      <w:rPr>
        <w:rFonts w:ascii="Wingdings" w:hAnsi="Wingdings" w:hint="default"/>
      </w:rPr>
    </w:lvl>
  </w:abstractNum>
  <w:abstractNum w:abstractNumId="9">
    <w:nsid w:val="4EAC72FB"/>
    <w:multiLevelType w:val="hybridMultilevel"/>
    <w:tmpl w:val="BAC00082"/>
    <w:lvl w:ilvl="0" w:tplc="5CFCBD56">
      <w:start w:val="1"/>
      <w:numFmt w:val="bullet"/>
      <w:lvlText w:val=""/>
      <w:lvlJc w:val="left"/>
      <w:pPr>
        <w:ind w:left="1068" w:hanging="360"/>
      </w:pPr>
      <w:rPr>
        <w:rFonts w:ascii="Wingdings" w:hAnsi="Wingdings" w:hint="default"/>
      </w:rPr>
    </w:lvl>
    <w:lvl w:ilvl="1" w:tplc="04070003" w:tentative="1">
      <w:start w:val="1"/>
      <w:numFmt w:val="bullet"/>
      <w:lvlText w:val="o"/>
      <w:lvlJc w:val="left"/>
      <w:pPr>
        <w:ind w:left="1788" w:hanging="360"/>
      </w:pPr>
      <w:rPr>
        <w:rFonts w:ascii="Courier New" w:hAnsi="Courier New" w:cs="Courier New" w:hint="default"/>
      </w:rPr>
    </w:lvl>
    <w:lvl w:ilvl="2" w:tplc="04070005" w:tentative="1">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abstractNum w:abstractNumId="10">
    <w:nsid w:val="569C79AA"/>
    <w:multiLevelType w:val="multilevel"/>
    <w:tmpl w:val="A56CA04A"/>
    <w:lvl w:ilvl="0">
      <w:start w:val="1"/>
      <w:numFmt w:val="upperRoman"/>
      <w:lvlText w:val="%1."/>
      <w:lvlJc w:val="left"/>
      <w:pPr>
        <w:tabs>
          <w:tab w:val="num" w:pos="360"/>
        </w:tabs>
        <w:ind w:left="0" w:firstLine="0"/>
      </w:pPr>
    </w:lvl>
    <w:lvl w:ilvl="1">
      <w:start w:val="1"/>
      <w:numFmt w:val="upperLetter"/>
      <w:lvlText w:val="%2."/>
      <w:lvlJc w:val="left"/>
      <w:pPr>
        <w:tabs>
          <w:tab w:val="num" w:pos="502"/>
        </w:tabs>
        <w:ind w:left="0" w:firstLine="0"/>
      </w:pPr>
    </w:lvl>
    <w:lvl w:ilvl="2">
      <w:start w:val="1"/>
      <w:numFmt w:val="none"/>
      <w:suff w:val="nothing"/>
      <w:lvlText w:val=""/>
      <w:lvlJc w:val="left"/>
      <w:pPr>
        <w:tabs>
          <w:tab w:val="num" w:pos="0"/>
        </w:tabs>
        <w:ind w:left="720" w:hanging="720"/>
      </w:pPr>
    </w:lvl>
    <w:lvl w:ilvl="3">
      <w:start w:val="1"/>
      <w:numFmt w:val="lowerLetter"/>
      <w:lvlText w:val="%4)"/>
      <w:lvlJc w:val="left"/>
      <w:pPr>
        <w:tabs>
          <w:tab w:val="num" w:pos="2520"/>
        </w:tabs>
        <w:ind w:left="482" w:hanging="482"/>
      </w:pPr>
    </w:lvl>
    <w:lvl w:ilvl="4">
      <w:start w:val="1"/>
      <w:numFmt w:val="decimal"/>
      <w:lvlText w:val="(%4.%5.)"/>
      <w:lvlJc w:val="left"/>
      <w:pPr>
        <w:tabs>
          <w:tab w:val="num" w:pos="3240"/>
        </w:tabs>
        <w:ind w:left="2880" w:firstLine="0"/>
      </w:pPr>
    </w:lvl>
    <w:lvl w:ilvl="5">
      <w:start w:val="1"/>
      <w:numFmt w:val="lowerLetter"/>
      <w:lvlText w:val="(%4.%5.%6)"/>
      <w:lvlJc w:val="left"/>
      <w:pPr>
        <w:tabs>
          <w:tab w:val="num" w:pos="3960"/>
        </w:tabs>
        <w:ind w:left="3600" w:firstLine="0"/>
      </w:pPr>
    </w:lvl>
    <w:lvl w:ilvl="6">
      <w:start w:val="1"/>
      <w:numFmt w:val="lowerRoman"/>
      <w:lvlText w:val="(%4.%5.%6.%7)"/>
      <w:lvlJc w:val="left"/>
      <w:pPr>
        <w:tabs>
          <w:tab w:val="num" w:pos="4680"/>
        </w:tabs>
        <w:ind w:left="4320" w:firstLine="0"/>
      </w:pPr>
    </w:lvl>
    <w:lvl w:ilvl="7">
      <w:start w:val="1"/>
      <w:numFmt w:val="lowerLetter"/>
      <w:lvlText w:val="(%4.%5.%6.%7.%8)"/>
      <w:lvlJc w:val="left"/>
      <w:pPr>
        <w:tabs>
          <w:tab w:val="num" w:pos="5400"/>
        </w:tabs>
        <w:ind w:left="5040" w:firstLine="0"/>
      </w:pPr>
    </w:lvl>
    <w:lvl w:ilvl="8">
      <w:start w:val="1"/>
      <w:numFmt w:val="lowerRoman"/>
      <w:lvlText w:val="(%4.%5.%6.%7.%8.%9)"/>
      <w:lvlJc w:val="left"/>
      <w:pPr>
        <w:tabs>
          <w:tab w:val="num" w:pos="6120"/>
        </w:tabs>
        <w:ind w:left="5760" w:firstLine="0"/>
      </w:pPr>
    </w:lvl>
  </w:abstractNum>
  <w:abstractNum w:abstractNumId="11">
    <w:nsid w:val="5B812F22"/>
    <w:multiLevelType w:val="hybridMultilevel"/>
    <w:tmpl w:val="C2D4BEDC"/>
    <w:lvl w:ilvl="0" w:tplc="82D21150">
      <w:start w:val="1"/>
      <w:numFmt w:val="lowerLetter"/>
      <w:lvlText w:val="%1."/>
      <w:lvlJc w:val="left"/>
      <w:pPr>
        <w:tabs>
          <w:tab w:val="num" w:pos="1440"/>
        </w:tabs>
        <w:ind w:left="1440" w:hanging="360"/>
      </w:pPr>
    </w:lvl>
    <w:lvl w:ilvl="1" w:tplc="8B0CEBAE" w:tentative="1">
      <w:start w:val="1"/>
      <w:numFmt w:val="lowerLetter"/>
      <w:lvlText w:val="%2."/>
      <w:lvlJc w:val="left"/>
      <w:pPr>
        <w:tabs>
          <w:tab w:val="num" w:pos="1440"/>
        </w:tabs>
        <w:ind w:left="1440" w:hanging="360"/>
      </w:pPr>
    </w:lvl>
    <w:lvl w:ilvl="2" w:tplc="10A62A2E" w:tentative="1">
      <w:start w:val="1"/>
      <w:numFmt w:val="lowerRoman"/>
      <w:lvlText w:val="%3."/>
      <w:lvlJc w:val="right"/>
      <w:pPr>
        <w:tabs>
          <w:tab w:val="num" w:pos="2160"/>
        </w:tabs>
        <w:ind w:left="2160" w:hanging="180"/>
      </w:pPr>
    </w:lvl>
    <w:lvl w:ilvl="3" w:tplc="73807F74" w:tentative="1">
      <w:start w:val="1"/>
      <w:numFmt w:val="decimal"/>
      <w:lvlText w:val="%4."/>
      <w:lvlJc w:val="left"/>
      <w:pPr>
        <w:tabs>
          <w:tab w:val="num" w:pos="2880"/>
        </w:tabs>
        <w:ind w:left="2880" w:hanging="360"/>
      </w:pPr>
    </w:lvl>
    <w:lvl w:ilvl="4" w:tplc="0CA692EA" w:tentative="1">
      <w:start w:val="1"/>
      <w:numFmt w:val="lowerLetter"/>
      <w:lvlText w:val="%5."/>
      <w:lvlJc w:val="left"/>
      <w:pPr>
        <w:tabs>
          <w:tab w:val="num" w:pos="3600"/>
        </w:tabs>
        <w:ind w:left="3600" w:hanging="360"/>
      </w:pPr>
    </w:lvl>
    <w:lvl w:ilvl="5" w:tplc="BB621658" w:tentative="1">
      <w:start w:val="1"/>
      <w:numFmt w:val="lowerRoman"/>
      <w:lvlText w:val="%6."/>
      <w:lvlJc w:val="right"/>
      <w:pPr>
        <w:tabs>
          <w:tab w:val="num" w:pos="4320"/>
        </w:tabs>
        <w:ind w:left="4320" w:hanging="180"/>
      </w:pPr>
    </w:lvl>
    <w:lvl w:ilvl="6" w:tplc="8E060728" w:tentative="1">
      <w:start w:val="1"/>
      <w:numFmt w:val="decimal"/>
      <w:lvlText w:val="%7."/>
      <w:lvlJc w:val="left"/>
      <w:pPr>
        <w:tabs>
          <w:tab w:val="num" w:pos="5040"/>
        </w:tabs>
        <w:ind w:left="5040" w:hanging="360"/>
      </w:pPr>
    </w:lvl>
    <w:lvl w:ilvl="7" w:tplc="0B1803B0" w:tentative="1">
      <w:start w:val="1"/>
      <w:numFmt w:val="lowerLetter"/>
      <w:lvlText w:val="%8."/>
      <w:lvlJc w:val="left"/>
      <w:pPr>
        <w:tabs>
          <w:tab w:val="num" w:pos="5760"/>
        </w:tabs>
        <w:ind w:left="5760" w:hanging="360"/>
      </w:pPr>
    </w:lvl>
    <w:lvl w:ilvl="8" w:tplc="DDEC51DC" w:tentative="1">
      <w:start w:val="1"/>
      <w:numFmt w:val="lowerRoman"/>
      <w:lvlText w:val="%9."/>
      <w:lvlJc w:val="right"/>
      <w:pPr>
        <w:tabs>
          <w:tab w:val="num" w:pos="6480"/>
        </w:tabs>
        <w:ind w:left="6480" w:hanging="180"/>
      </w:pPr>
    </w:lvl>
  </w:abstractNum>
  <w:abstractNum w:abstractNumId="12">
    <w:nsid w:val="6509541E"/>
    <w:multiLevelType w:val="multilevel"/>
    <w:tmpl w:val="04070027"/>
    <w:lvl w:ilvl="0">
      <w:start w:val="1"/>
      <w:numFmt w:val="upperRoman"/>
      <w:lvlText w:val="%1."/>
      <w:lvlJc w:val="left"/>
      <w:pPr>
        <w:tabs>
          <w:tab w:val="num" w:pos="360"/>
        </w:tabs>
        <w:ind w:left="0" w:firstLine="0"/>
      </w:pPr>
    </w:lvl>
    <w:lvl w:ilvl="1">
      <w:start w:val="1"/>
      <w:numFmt w:val="upperLetter"/>
      <w:lvlText w:val="%2."/>
      <w:lvlJc w:val="left"/>
      <w:pPr>
        <w:tabs>
          <w:tab w:val="num" w:pos="502"/>
        </w:tabs>
        <w:ind w:left="142" w:firstLine="0"/>
      </w:pPr>
    </w:lvl>
    <w:lvl w:ilvl="2">
      <w:start w:val="1"/>
      <w:numFmt w:val="decimal"/>
      <w:lvlText w:val="%3."/>
      <w:lvlJc w:val="left"/>
      <w:pPr>
        <w:tabs>
          <w:tab w:val="num" w:pos="1800"/>
        </w:tabs>
        <w:ind w:left="1440" w:firstLine="0"/>
      </w:pPr>
    </w:lvl>
    <w:lvl w:ilvl="3">
      <w:start w:val="1"/>
      <w:numFmt w:val="lowerLetter"/>
      <w:pStyle w:val="berschrift4"/>
      <w:lvlText w:val="%4)"/>
      <w:lvlJc w:val="left"/>
      <w:pPr>
        <w:tabs>
          <w:tab w:val="num" w:pos="2520"/>
        </w:tabs>
        <w:ind w:left="2160" w:firstLine="0"/>
      </w:pPr>
    </w:lvl>
    <w:lvl w:ilvl="4">
      <w:start w:val="1"/>
      <w:numFmt w:val="decimal"/>
      <w:pStyle w:val="berschrift5"/>
      <w:lvlText w:val="(%5)"/>
      <w:lvlJc w:val="left"/>
      <w:pPr>
        <w:tabs>
          <w:tab w:val="num" w:pos="3240"/>
        </w:tabs>
        <w:ind w:left="2880" w:firstLine="0"/>
      </w:pPr>
    </w:lvl>
    <w:lvl w:ilvl="5">
      <w:start w:val="1"/>
      <w:numFmt w:val="lowerLetter"/>
      <w:pStyle w:val="berschrift6"/>
      <w:lvlText w:val="(%6)"/>
      <w:lvlJc w:val="left"/>
      <w:pPr>
        <w:tabs>
          <w:tab w:val="num" w:pos="3960"/>
        </w:tabs>
        <w:ind w:left="3600" w:firstLine="0"/>
      </w:pPr>
    </w:lvl>
    <w:lvl w:ilvl="6">
      <w:start w:val="1"/>
      <w:numFmt w:val="lowerRoman"/>
      <w:pStyle w:val="berschrift7"/>
      <w:lvlText w:val="(%7)"/>
      <w:lvlJc w:val="left"/>
      <w:pPr>
        <w:tabs>
          <w:tab w:val="num" w:pos="4680"/>
        </w:tabs>
        <w:ind w:left="4320" w:firstLine="0"/>
      </w:pPr>
    </w:lvl>
    <w:lvl w:ilvl="7">
      <w:start w:val="1"/>
      <w:numFmt w:val="lowerLetter"/>
      <w:pStyle w:val="berschrift8"/>
      <w:lvlText w:val="(%8)"/>
      <w:lvlJc w:val="left"/>
      <w:pPr>
        <w:tabs>
          <w:tab w:val="num" w:pos="5400"/>
        </w:tabs>
        <w:ind w:left="5040" w:firstLine="0"/>
      </w:pPr>
    </w:lvl>
    <w:lvl w:ilvl="8">
      <w:start w:val="1"/>
      <w:numFmt w:val="lowerRoman"/>
      <w:pStyle w:val="berschrift9"/>
      <w:lvlText w:val="(%9)"/>
      <w:lvlJc w:val="left"/>
      <w:pPr>
        <w:tabs>
          <w:tab w:val="num" w:pos="6120"/>
        </w:tabs>
        <w:ind w:left="5760" w:firstLine="0"/>
      </w:pPr>
    </w:lvl>
  </w:abstractNum>
  <w:abstractNum w:abstractNumId="13">
    <w:nsid w:val="7440157B"/>
    <w:multiLevelType w:val="hybridMultilevel"/>
    <w:tmpl w:val="99D633B2"/>
    <w:lvl w:ilvl="0" w:tplc="0407000F">
      <w:start w:val="1"/>
      <w:numFmt w:val="decimal"/>
      <w:lvlText w:val="%1."/>
      <w:lvlJc w:val="left"/>
      <w:pPr>
        <w:tabs>
          <w:tab w:val="num" w:pos="360"/>
        </w:tabs>
        <w:ind w:left="360" w:hanging="360"/>
      </w:pPr>
      <w:rPr>
        <w:rFonts w:hint="default"/>
      </w:rPr>
    </w:lvl>
    <w:lvl w:ilvl="1" w:tplc="04070019" w:tentative="1">
      <w:start w:val="1"/>
      <w:numFmt w:val="lowerLetter"/>
      <w:lvlText w:val="%2."/>
      <w:lvlJc w:val="left"/>
      <w:pPr>
        <w:tabs>
          <w:tab w:val="num" w:pos="1080"/>
        </w:tabs>
        <w:ind w:left="1080" w:hanging="360"/>
      </w:pPr>
    </w:lvl>
    <w:lvl w:ilvl="2" w:tplc="0407001B" w:tentative="1">
      <w:start w:val="1"/>
      <w:numFmt w:val="lowerRoman"/>
      <w:lvlText w:val="%3."/>
      <w:lvlJc w:val="right"/>
      <w:pPr>
        <w:tabs>
          <w:tab w:val="num" w:pos="1800"/>
        </w:tabs>
        <w:ind w:left="1800" w:hanging="180"/>
      </w:pPr>
    </w:lvl>
    <w:lvl w:ilvl="3" w:tplc="0407000F" w:tentative="1">
      <w:start w:val="1"/>
      <w:numFmt w:val="decimal"/>
      <w:lvlText w:val="%4."/>
      <w:lvlJc w:val="left"/>
      <w:pPr>
        <w:tabs>
          <w:tab w:val="num" w:pos="2520"/>
        </w:tabs>
        <w:ind w:left="2520" w:hanging="360"/>
      </w:pPr>
    </w:lvl>
    <w:lvl w:ilvl="4" w:tplc="04070019" w:tentative="1">
      <w:start w:val="1"/>
      <w:numFmt w:val="lowerLetter"/>
      <w:lvlText w:val="%5."/>
      <w:lvlJc w:val="left"/>
      <w:pPr>
        <w:tabs>
          <w:tab w:val="num" w:pos="3240"/>
        </w:tabs>
        <w:ind w:left="3240" w:hanging="360"/>
      </w:pPr>
    </w:lvl>
    <w:lvl w:ilvl="5" w:tplc="0407001B" w:tentative="1">
      <w:start w:val="1"/>
      <w:numFmt w:val="lowerRoman"/>
      <w:lvlText w:val="%6."/>
      <w:lvlJc w:val="right"/>
      <w:pPr>
        <w:tabs>
          <w:tab w:val="num" w:pos="3960"/>
        </w:tabs>
        <w:ind w:left="3960" w:hanging="180"/>
      </w:pPr>
    </w:lvl>
    <w:lvl w:ilvl="6" w:tplc="0407000F" w:tentative="1">
      <w:start w:val="1"/>
      <w:numFmt w:val="decimal"/>
      <w:lvlText w:val="%7."/>
      <w:lvlJc w:val="left"/>
      <w:pPr>
        <w:tabs>
          <w:tab w:val="num" w:pos="4680"/>
        </w:tabs>
        <w:ind w:left="4680" w:hanging="360"/>
      </w:pPr>
    </w:lvl>
    <w:lvl w:ilvl="7" w:tplc="04070019" w:tentative="1">
      <w:start w:val="1"/>
      <w:numFmt w:val="lowerLetter"/>
      <w:lvlText w:val="%8."/>
      <w:lvlJc w:val="left"/>
      <w:pPr>
        <w:tabs>
          <w:tab w:val="num" w:pos="5400"/>
        </w:tabs>
        <w:ind w:left="5400" w:hanging="360"/>
      </w:pPr>
    </w:lvl>
    <w:lvl w:ilvl="8" w:tplc="0407001B" w:tentative="1">
      <w:start w:val="1"/>
      <w:numFmt w:val="lowerRoman"/>
      <w:lvlText w:val="%9."/>
      <w:lvlJc w:val="right"/>
      <w:pPr>
        <w:tabs>
          <w:tab w:val="num" w:pos="6120"/>
        </w:tabs>
        <w:ind w:left="6120" w:hanging="180"/>
      </w:pPr>
    </w:lvl>
  </w:abstractNum>
  <w:abstractNum w:abstractNumId="14">
    <w:nsid w:val="75812FAD"/>
    <w:multiLevelType w:val="hybridMultilevel"/>
    <w:tmpl w:val="8D2441E2"/>
    <w:lvl w:ilvl="0" w:tplc="0407000F">
      <w:start w:val="1"/>
      <w:numFmt w:val="decimal"/>
      <w:lvlText w:val="%1."/>
      <w:lvlJc w:val="left"/>
      <w:pPr>
        <w:tabs>
          <w:tab w:val="num" w:pos="482"/>
        </w:tabs>
        <w:ind w:left="482" w:hanging="482"/>
      </w:pPr>
      <w:rPr>
        <w:rFonts w:ascii="Times New Roman" w:hAnsi="Times New Roman" w:cs="Times New Roman" w:hint="default"/>
        <w:b w:val="0"/>
      </w:rPr>
    </w:lvl>
    <w:lvl w:ilvl="1" w:tplc="04070019">
      <w:start w:val="3"/>
      <w:numFmt w:val="bullet"/>
      <w:lvlText w:val="-"/>
      <w:lvlJc w:val="left"/>
      <w:pPr>
        <w:tabs>
          <w:tab w:val="num" w:pos="1440"/>
        </w:tabs>
        <w:ind w:left="1440" w:hanging="360"/>
      </w:pPr>
      <w:rPr>
        <w:rFonts w:ascii="Times New Roman" w:eastAsia="Times New Roman" w:hAnsi="Times New Roman" w:cs="Times New Roman"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tentative="1">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Arial"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Arial"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15">
    <w:nsid w:val="75F2091C"/>
    <w:multiLevelType w:val="hybridMultilevel"/>
    <w:tmpl w:val="F742397A"/>
    <w:lvl w:ilvl="0" w:tplc="614E8854">
      <w:start w:val="1"/>
      <w:numFmt w:val="bullet"/>
      <w:pStyle w:val="Aufzhlungszeichen1"/>
      <w:lvlText w:val=""/>
      <w:lvlJc w:val="left"/>
      <w:pPr>
        <w:ind w:left="282" w:hanging="360"/>
      </w:pPr>
      <w:rPr>
        <w:rFonts w:ascii="Wingdings" w:hAnsi="Wingdings" w:hint="default"/>
      </w:rPr>
    </w:lvl>
    <w:lvl w:ilvl="1" w:tplc="04070003">
      <w:start w:val="1"/>
      <w:numFmt w:val="bullet"/>
      <w:lvlText w:val="o"/>
      <w:lvlJc w:val="left"/>
      <w:pPr>
        <w:ind w:left="1002" w:hanging="360"/>
      </w:pPr>
      <w:rPr>
        <w:rFonts w:ascii="Courier New" w:hAnsi="Courier New" w:cs="Courier New" w:hint="default"/>
      </w:rPr>
    </w:lvl>
    <w:lvl w:ilvl="2" w:tplc="04070005">
      <w:start w:val="1"/>
      <w:numFmt w:val="bullet"/>
      <w:lvlText w:val=""/>
      <w:lvlJc w:val="left"/>
      <w:pPr>
        <w:ind w:left="1722" w:hanging="360"/>
      </w:pPr>
      <w:rPr>
        <w:rFonts w:ascii="Wingdings" w:hAnsi="Wingdings" w:hint="default"/>
      </w:rPr>
    </w:lvl>
    <w:lvl w:ilvl="3" w:tplc="04070001" w:tentative="1">
      <w:start w:val="1"/>
      <w:numFmt w:val="bullet"/>
      <w:lvlText w:val=""/>
      <w:lvlJc w:val="left"/>
      <w:pPr>
        <w:ind w:left="2442" w:hanging="360"/>
      </w:pPr>
      <w:rPr>
        <w:rFonts w:ascii="Symbol" w:hAnsi="Symbol" w:hint="default"/>
      </w:rPr>
    </w:lvl>
    <w:lvl w:ilvl="4" w:tplc="04070003" w:tentative="1">
      <w:start w:val="1"/>
      <w:numFmt w:val="bullet"/>
      <w:lvlText w:val="o"/>
      <w:lvlJc w:val="left"/>
      <w:pPr>
        <w:ind w:left="3162" w:hanging="360"/>
      </w:pPr>
      <w:rPr>
        <w:rFonts w:ascii="Courier New" w:hAnsi="Courier New" w:cs="Courier New" w:hint="default"/>
      </w:rPr>
    </w:lvl>
    <w:lvl w:ilvl="5" w:tplc="04070005" w:tentative="1">
      <w:start w:val="1"/>
      <w:numFmt w:val="bullet"/>
      <w:lvlText w:val=""/>
      <w:lvlJc w:val="left"/>
      <w:pPr>
        <w:ind w:left="3882" w:hanging="360"/>
      </w:pPr>
      <w:rPr>
        <w:rFonts w:ascii="Wingdings" w:hAnsi="Wingdings" w:hint="default"/>
      </w:rPr>
    </w:lvl>
    <w:lvl w:ilvl="6" w:tplc="04070001" w:tentative="1">
      <w:start w:val="1"/>
      <w:numFmt w:val="bullet"/>
      <w:lvlText w:val=""/>
      <w:lvlJc w:val="left"/>
      <w:pPr>
        <w:ind w:left="4602" w:hanging="360"/>
      </w:pPr>
      <w:rPr>
        <w:rFonts w:ascii="Symbol" w:hAnsi="Symbol" w:hint="default"/>
      </w:rPr>
    </w:lvl>
    <w:lvl w:ilvl="7" w:tplc="04070003" w:tentative="1">
      <w:start w:val="1"/>
      <w:numFmt w:val="bullet"/>
      <w:lvlText w:val="o"/>
      <w:lvlJc w:val="left"/>
      <w:pPr>
        <w:ind w:left="5322" w:hanging="360"/>
      </w:pPr>
      <w:rPr>
        <w:rFonts w:ascii="Courier New" w:hAnsi="Courier New" w:cs="Courier New" w:hint="default"/>
      </w:rPr>
    </w:lvl>
    <w:lvl w:ilvl="8" w:tplc="04070005" w:tentative="1">
      <w:start w:val="1"/>
      <w:numFmt w:val="bullet"/>
      <w:lvlText w:val=""/>
      <w:lvlJc w:val="left"/>
      <w:pPr>
        <w:ind w:left="6042" w:hanging="360"/>
      </w:pPr>
      <w:rPr>
        <w:rFonts w:ascii="Wingdings" w:hAnsi="Wingdings" w:hint="default"/>
      </w:rPr>
    </w:lvl>
  </w:abstractNum>
  <w:abstractNum w:abstractNumId="16">
    <w:nsid w:val="7B497D22"/>
    <w:multiLevelType w:val="hybridMultilevel"/>
    <w:tmpl w:val="1B806148"/>
    <w:lvl w:ilvl="0" w:tplc="243EC152">
      <w:start w:val="1"/>
      <w:numFmt w:val="upperRoman"/>
      <w:lvlText w:val="%1."/>
      <w:lvlJc w:val="left"/>
      <w:pPr>
        <w:ind w:left="1080" w:hanging="72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abstractNumId w:val="12"/>
  </w:num>
  <w:num w:numId="2">
    <w:abstractNumId w:val="8"/>
  </w:num>
  <w:num w:numId="3">
    <w:abstractNumId w:val="0"/>
  </w:num>
  <w:num w:numId="4">
    <w:abstractNumId w:val="1"/>
  </w:num>
  <w:num w:numId="5">
    <w:abstractNumId w:val="4"/>
  </w:num>
  <w:num w:numId="6">
    <w:abstractNumId w:val="11"/>
  </w:num>
  <w:num w:numId="7">
    <w:abstractNumId w:val="6"/>
  </w:num>
  <w:num w:numId="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0"/>
  </w:num>
  <w:num w:numId="10">
    <w:abstractNumId w:val="14"/>
  </w:num>
  <w:num w:numId="11">
    <w:abstractNumId w:val="15"/>
  </w:num>
  <w:num w:numId="12">
    <w:abstractNumId w:val="7"/>
  </w:num>
  <w:num w:numId="13">
    <w:abstractNumId w:val="9"/>
  </w:num>
  <w:num w:numId="14">
    <w:abstractNumId w:val="5"/>
  </w:num>
  <w:num w:numId="15">
    <w:abstractNumId w:val="3"/>
  </w:num>
  <w:num w:numId="16">
    <w:abstractNumId w:val="13"/>
  </w:num>
  <w:num w:numId="17">
    <w:abstractNumId w:val="15"/>
  </w:num>
  <w:num w:numId="18">
    <w:abstractNumId w:val="15"/>
  </w:num>
  <w:num w:numId="19">
    <w:abstractNumId w:val="15"/>
  </w:num>
  <w:num w:numId="20">
    <w:abstractNumId w:val="15"/>
  </w:num>
  <w:num w:numId="21">
    <w:abstractNumId w:val="15"/>
  </w:num>
  <w:num w:numId="22">
    <w:abstractNumId w:val="15"/>
  </w:num>
  <w:num w:numId="23">
    <w:abstractNumId w:val="15"/>
  </w:num>
  <w:num w:numId="24">
    <w:abstractNumId w:val="8"/>
  </w:num>
  <w:num w:numId="25">
    <w:abstractNumId w:val="8"/>
  </w:num>
  <w:num w:numId="26">
    <w:abstractNumId w:val="8"/>
  </w:num>
  <w:num w:numId="27">
    <w:abstractNumId w:val="8"/>
  </w:num>
  <w:num w:numId="28">
    <w:abstractNumId w:val="8"/>
  </w:num>
  <w:num w:numId="29">
    <w:abstractNumId w:val="8"/>
  </w:num>
  <w:num w:numId="30">
    <w:abstractNumId w:val="8"/>
  </w:num>
  <w:num w:numId="31">
    <w:abstractNumId w:val="8"/>
  </w:num>
  <w:num w:numId="32">
    <w:abstractNumId w:val="15"/>
  </w:num>
  <w:num w:numId="33">
    <w:abstractNumId w:val="16"/>
  </w:num>
  <w:num w:numId="34">
    <w:abstractNumId w:val="15"/>
  </w:num>
  <w:num w:numId="35">
    <w:abstractNumId w:val="15"/>
  </w:num>
  <w:numIdMacAtCleanup w:val="11"/>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Karolina Kaminska">
    <w15:presenceInfo w15:providerId="None" w15:userId="Karolina Kaminska"/>
  </w15:person>
  <w15:person w15:author="digi">
    <w15:presenceInfo w15:providerId="None" w15:userId="digi"/>
  </w15:person>
  <w15:person w15:author="christine sawyer">
    <w15:presenceInfo w15:providerId="Windows Live" w15:userId="a0487ebfdf29adb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embedSystemFonts/>
  <w:hideSpellingErrors/>
  <w:hideGrammaticalErrors/>
  <w:activeWritingStyle w:appName="MSWord" w:lang="it-IT" w:vendorID="64" w:dllVersion="0" w:nlCheck="1" w:checkStyle="0"/>
  <w:activeWritingStyle w:appName="MSWord" w:lang="en-GB" w:vendorID="64" w:dllVersion="0" w:nlCheck="1" w:checkStyle="1"/>
  <w:activeWritingStyle w:appName="MSWord" w:lang="de-DE" w:vendorID="64" w:dllVersion="0" w:nlCheck="1" w:checkStyle="0"/>
  <w:activeWritingStyle w:appName="MSWord" w:lang="en-US" w:vendorID="64" w:dllVersion="0" w:nlCheck="1" w:checkStyle="1"/>
  <w:activeWritingStyle w:appName="MSWord" w:lang="en-US" w:vendorID="64" w:dllVersion="131078" w:nlCheck="1" w:checkStyle="1"/>
  <w:activeWritingStyle w:appName="MSWord" w:lang="en-GB" w:vendorID="64" w:dllVersion="131078" w:nlCheck="1" w:checkStyle="1"/>
  <w:activeWritingStyle w:appName="MSWord" w:lang="de-DE" w:vendorID="64" w:dllVersion="131078" w:nlCheck="1" w:checkStyle="1"/>
  <w:activeWritingStyle w:appName="MSWord" w:lang="de-DE" w:vendorID="9" w:dllVersion="512" w:checkStyle="1"/>
  <w:activeWritingStyle w:appName="MSWord" w:lang="it-IT" w:vendorID="3" w:dllVersion="517" w:checkStyle="1"/>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hyphenationZone w:val="425"/>
  <w:doNotHyphenateCaps/>
  <w:drawingGridHorizontalSpacing w:val="181"/>
  <w:drawingGridVerticalSpacing w:val="181"/>
  <w:displayHorizontalDrawingGridEvery w:val="0"/>
  <w:displayVerticalDrawingGridEvery w:val="0"/>
  <w:doNotUseMarginsForDrawingGridOrigin/>
  <w:drawingGridVerticalOrigin w:val="1985"/>
  <w:noPunctuationKerning/>
  <w:characterSpacingControl w:val="doNotCompress"/>
  <w:hdrShapeDefaults>
    <o:shapedefaults v:ext="edit" spidmax="2049">
      <o:colormru v:ext="edit" colors="#ddd"/>
    </o:shapedefaults>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D1908"/>
    <w:rsid w:val="00013989"/>
    <w:rsid w:val="00040318"/>
    <w:rsid w:val="00073647"/>
    <w:rsid w:val="000B6A9F"/>
    <w:rsid w:val="000C7B75"/>
    <w:rsid w:val="000D7A2F"/>
    <w:rsid w:val="000E2130"/>
    <w:rsid w:val="000E711B"/>
    <w:rsid w:val="000E7D39"/>
    <w:rsid w:val="000F1D71"/>
    <w:rsid w:val="00111764"/>
    <w:rsid w:val="00112650"/>
    <w:rsid w:val="00116D15"/>
    <w:rsid w:val="00125D1D"/>
    <w:rsid w:val="0013593E"/>
    <w:rsid w:val="0016254A"/>
    <w:rsid w:val="00175D44"/>
    <w:rsid w:val="001904A0"/>
    <w:rsid w:val="00191CE8"/>
    <w:rsid w:val="00193290"/>
    <w:rsid w:val="0019665C"/>
    <w:rsid w:val="001A0028"/>
    <w:rsid w:val="001C1E14"/>
    <w:rsid w:val="001F7772"/>
    <w:rsid w:val="00214085"/>
    <w:rsid w:val="002140D1"/>
    <w:rsid w:val="002147F8"/>
    <w:rsid w:val="002156AA"/>
    <w:rsid w:val="00221C41"/>
    <w:rsid w:val="002253DE"/>
    <w:rsid w:val="002254E6"/>
    <w:rsid w:val="00261159"/>
    <w:rsid w:val="00264966"/>
    <w:rsid w:val="00280432"/>
    <w:rsid w:val="0029636E"/>
    <w:rsid w:val="002A6BB7"/>
    <w:rsid w:val="002C3238"/>
    <w:rsid w:val="002F30CF"/>
    <w:rsid w:val="002F369B"/>
    <w:rsid w:val="003006FA"/>
    <w:rsid w:val="003023CD"/>
    <w:rsid w:val="0031432F"/>
    <w:rsid w:val="003209E4"/>
    <w:rsid w:val="00322528"/>
    <w:rsid w:val="003417BF"/>
    <w:rsid w:val="003641A0"/>
    <w:rsid w:val="0036770F"/>
    <w:rsid w:val="00372541"/>
    <w:rsid w:val="00380AC4"/>
    <w:rsid w:val="00387D2D"/>
    <w:rsid w:val="00396662"/>
    <w:rsid w:val="003A0F08"/>
    <w:rsid w:val="003A53B2"/>
    <w:rsid w:val="003B2E60"/>
    <w:rsid w:val="003D1908"/>
    <w:rsid w:val="003E68CF"/>
    <w:rsid w:val="003F5FC2"/>
    <w:rsid w:val="004005C8"/>
    <w:rsid w:val="00412C22"/>
    <w:rsid w:val="00415FB0"/>
    <w:rsid w:val="00437D17"/>
    <w:rsid w:val="00452ACA"/>
    <w:rsid w:val="00463375"/>
    <w:rsid w:val="00463B9E"/>
    <w:rsid w:val="00484ED8"/>
    <w:rsid w:val="00490311"/>
    <w:rsid w:val="004934B8"/>
    <w:rsid w:val="004A318F"/>
    <w:rsid w:val="004A371E"/>
    <w:rsid w:val="004B42FE"/>
    <w:rsid w:val="004D32BF"/>
    <w:rsid w:val="004D5BDA"/>
    <w:rsid w:val="0050247F"/>
    <w:rsid w:val="005229D9"/>
    <w:rsid w:val="00534FD7"/>
    <w:rsid w:val="00554B9E"/>
    <w:rsid w:val="0056132F"/>
    <w:rsid w:val="00561CF7"/>
    <w:rsid w:val="00563C66"/>
    <w:rsid w:val="00571335"/>
    <w:rsid w:val="0058154B"/>
    <w:rsid w:val="0059080F"/>
    <w:rsid w:val="005B121A"/>
    <w:rsid w:val="005C3343"/>
    <w:rsid w:val="005E268E"/>
    <w:rsid w:val="005E35CD"/>
    <w:rsid w:val="005F0C17"/>
    <w:rsid w:val="00605188"/>
    <w:rsid w:val="006573E8"/>
    <w:rsid w:val="00665ED7"/>
    <w:rsid w:val="006C329F"/>
    <w:rsid w:val="006C3B91"/>
    <w:rsid w:val="006C6615"/>
    <w:rsid w:val="006E5F32"/>
    <w:rsid w:val="006E713B"/>
    <w:rsid w:val="006F75AA"/>
    <w:rsid w:val="00710C77"/>
    <w:rsid w:val="007931BB"/>
    <w:rsid w:val="007B2AE6"/>
    <w:rsid w:val="007B76F8"/>
    <w:rsid w:val="007F0F01"/>
    <w:rsid w:val="00802C6B"/>
    <w:rsid w:val="0080704E"/>
    <w:rsid w:val="00810F55"/>
    <w:rsid w:val="00815609"/>
    <w:rsid w:val="00823B63"/>
    <w:rsid w:val="00831819"/>
    <w:rsid w:val="008338F0"/>
    <w:rsid w:val="008343F4"/>
    <w:rsid w:val="00851561"/>
    <w:rsid w:val="00872222"/>
    <w:rsid w:val="008809EF"/>
    <w:rsid w:val="008C6634"/>
    <w:rsid w:val="008E227B"/>
    <w:rsid w:val="00932FA7"/>
    <w:rsid w:val="009468F6"/>
    <w:rsid w:val="00947D5C"/>
    <w:rsid w:val="009505F5"/>
    <w:rsid w:val="00957FF2"/>
    <w:rsid w:val="00973621"/>
    <w:rsid w:val="009929FA"/>
    <w:rsid w:val="009A2BDD"/>
    <w:rsid w:val="009C0B97"/>
    <w:rsid w:val="009D02AD"/>
    <w:rsid w:val="009D4922"/>
    <w:rsid w:val="009F7040"/>
    <w:rsid w:val="00A002B0"/>
    <w:rsid w:val="00A01334"/>
    <w:rsid w:val="00A1234C"/>
    <w:rsid w:val="00A2148B"/>
    <w:rsid w:val="00A268CB"/>
    <w:rsid w:val="00A46B31"/>
    <w:rsid w:val="00A562EB"/>
    <w:rsid w:val="00A62938"/>
    <w:rsid w:val="00A63EA8"/>
    <w:rsid w:val="00A64ED5"/>
    <w:rsid w:val="00A7050D"/>
    <w:rsid w:val="00A8757F"/>
    <w:rsid w:val="00AA5D48"/>
    <w:rsid w:val="00AC6CCD"/>
    <w:rsid w:val="00AD662F"/>
    <w:rsid w:val="00AF04E7"/>
    <w:rsid w:val="00B24C43"/>
    <w:rsid w:val="00B31B93"/>
    <w:rsid w:val="00B455B3"/>
    <w:rsid w:val="00B54468"/>
    <w:rsid w:val="00B61A9D"/>
    <w:rsid w:val="00B622E2"/>
    <w:rsid w:val="00B85A3F"/>
    <w:rsid w:val="00BA3CB1"/>
    <w:rsid w:val="00BB2369"/>
    <w:rsid w:val="00BC09CA"/>
    <w:rsid w:val="00BC433B"/>
    <w:rsid w:val="00BD6EFA"/>
    <w:rsid w:val="00BF5723"/>
    <w:rsid w:val="00C04D78"/>
    <w:rsid w:val="00C4542A"/>
    <w:rsid w:val="00C52BC7"/>
    <w:rsid w:val="00C73701"/>
    <w:rsid w:val="00CA4112"/>
    <w:rsid w:val="00CB6741"/>
    <w:rsid w:val="00CD0A25"/>
    <w:rsid w:val="00CE4D32"/>
    <w:rsid w:val="00CE6849"/>
    <w:rsid w:val="00CF3FD5"/>
    <w:rsid w:val="00D05226"/>
    <w:rsid w:val="00D10559"/>
    <w:rsid w:val="00D14B18"/>
    <w:rsid w:val="00D17A8A"/>
    <w:rsid w:val="00D535BE"/>
    <w:rsid w:val="00D54EC5"/>
    <w:rsid w:val="00D957EF"/>
    <w:rsid w:val="00D95A58"/>
    <w:rsid w:val="00DD7080"/>
    <w:rsid w:val="00DE0E10"/>
    <w:rsid w:val="00E40D09"/>
    <w:rsid w:val="00E42628"/>
    <w:rsid w:val="00E547F3"/>
    <w:rsid w:val="00E75D61"/>
    <w:rsid w:val="00E77DE7"/>
    <w:rsid w:val="00EA3FDC"/>
    <w:rsid w:val="00EC6D79"/>
    <w:rsid w:val="00EE5666"/>
    <w:rsid w:val="00F41400"/>
    <w:rsid w:val="00F51412"/>
    <w:rsid w:val="00F660D0"/>
    <w:rsid w:val="00F87441"/>
    <w:rsid w:val="00F90E7C"/>
    <w:rsid w:val="00F92C53"/>
    <w:rsid w:val="00FB0BF5"/>
    <w:rsid w:val="00FC5756"/>
    <w:rsid w:val="00FD39B0"/>
    <w:rsid w:val="00FF5AB9"/>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colormru v:ext="edit" colors="#ddd"/>
    </o:shapedefaults>
    <o:shapelayout v:ext="edit">
      <o:idmap v:ext="edit" data="1"/>
    </o:shapelayout>
  </w:shapeDefaults>
  <w:decimalSymbol w:val=","/>
  <w:listSeparator w:val=";"/>
  <w14:docId w14:val="40B336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de-DE" w:eastAsia="en-US"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qFormat="1"/>
    <w:lsdException w:name="caption" w:qFormat="1"/>
    <w:lsdException w:name="annotation reference" w:uiPriority="99"/>
    <w:lsdException w:name="List Number" w:semiHidden="0" w:unhideWhenUsed="0"/>
    <w:lsdException w:name="List 4" w:semiHidden="0" w:unhideWhenUsed="0"/>
    <w:lsdException w:name="List 5" w:semiHidden="0" w:unhideWhenUsed="0"/>
    <w:lsdException w:name="Title" w:semiHidden="0" w:unhideWhenUsed="0" w:qFormat="1"/>
    <w:lsdException w:name="Default Paragraph Font" w:uiPriority="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nhideWhenUsed="0" w:qFormat="1"/>
    <w:lsdException w:name="Emphasis" w:semiHidden="0" w:unhideWhenUsed="0" w:qFormat="1"/>
    <w:lsdException w:name="No List" w:uiPriority="99"/>
    <w:lsdException w:name="Table Grid"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pPr>
      <w:widowControl w:val="0"/>
      <w:tabs>
        <w:tab w:val="left" w:pos="482"/>
      </w:tabs>
      <w:spacing w:before="240" w:after="240"/>
      <w:jc w:val="both"/>
    </w:pPr>
    <w:rPr>
      <w:sz w:val="24"/>
    </w:rPr>
  </w:style>
  <w:style w:type="paragraph" w:styleId="berschrift1">
    <w:name w:val="heading 1"/>
    <w:basedOn w:val="Standard"/>
    <w:next w:val="Standard"/>
    <w:link w:val="berschrift1Zchn"/>
    <w:autoRedefine/>
    <w:qFormat/>
    <w:pPr>
      <w:keepNext/>
      <w:numPr>
        <w:numId w:val="7"/>
      </w:numPr>
      <w:spacing w:after="120"/>
      <w:ind w:left="720" w:right="-567"/>
      <w:jc w:val="left"/>
      <w:outlineLvl w:val="0"/>
    </w:pPr>
    <w:rPr>
      <w:b/>
      <w:bCs/>
      <w:caps/>
      <w:spacing w:val="-4"/>
      <w:sz w:val="28"/>
      <w:szCs w:val="28"/>
    </w:rPr>
  </w:style>
  <w:style w:type="paragraph" w:styleId="berschrift2">
    <w:name w:val="heading 2"/>
    <w:basedOn w:val="Standard"/>
    <w:next w:val="Standard"/>
    <w:link w:val="berschrift2Zchn"/>
    <w:autoRedefine/>
    <w:qFormat/>
    <w:pPr>
      <w:numPr>
        <w:ilvl w:val="1"/>
      </w:numPr>
      <w:tabs>
        <w:tab w:val="clear" w:pos="482"/>
      </w:tabs>
      <w:suppressAutoHyphens/>
      <w:spacing w:line="100" w:lineRule="atLeast"/>
      <w:jc w:val="left"/>
      <w:outlineLvl w:val="1"/>
    </w:pPr>
    <w:rPr>
      <w:b/>
      <w:bCs/>
      <w:iCs/>
      <w:szCs w:val="28"/>
      <w:lang w:val="en-US"/>
    </w:rPr>
  </w:style>
  <w:style w:type="paragraph" w:styleId="berschrift3">
    <w:name w:val="heading 3"/>
    <w:basedOn w:val="Standard-BlockCharCharChar"/>
    <w:link w:val="berschrift3Zchn"/>
    <w:autoRedefine/>
    <w:qFormat/>
    <w:pPr>
      <w:tabs>
        <w:tab w:val="clear" w:pos="482"/>
        <w:tab w:val="left" w:pos="0"/>
      </w:tabs>
      <w:outlineLvl w:val="2"/>
    </w:pPr>
    <w:rPr>
      <w:rFonts w:ascii="Arial Black" w:hAnsi="Arial Black"/>
      <w:color w:val="0000FF"/>
      <w:sz w:val="20"/>
    </w:rPr>
  </w:style>
  <w:style w:type="paragraph" w:styleId="berschrift4">
    <w:name w:val="heading 4"/>
    <w:basedOn w:val="Aufzhlungszeichen1"/>
    <w:next w:val="Standard"/>
    <w:qFormat/>
    <w:pPr>
      <w:keepNext/>
      <w:numPr>
        <w:ilvl w:val="3"/>
        <w:numId w:val="1"/>
      </w:numPr>
      <w:tabs>
        <w:tab w:val="clear" w:pos="2520"/>
        <w:tab w:val="num" w:pos="482"/>
      </w:tabs>
      <w:ind w:left="482" w:hanging="482"/>
      <w:outlineLvl w:val="3"/>
    </w:pPr>
  </w:style>
  <w:style w:type="paragraph" w:styleId="berschrift5">
    <w:name w:val="heading 5"/>
    <w:basedOn w:val="Standard"/>
    <w:next w:val="Standard"/>
    <w:qFormat/>
    <w:pPr>
      <w:numPr>
        <w:ilvl w:val="4"/>
        <w:numId w:val="1"/>
      </w:numPr>
      <w:spacing w:after="60"/>
      <w:outlineLvl w:val="4"/>
    </w:pPr>
    <w:rPr>
      <w:b/>
      <w:bCs/>
      <w:i/>
      <w:iCs/>
      <w:sz w:val="26"/>
      <w:szCs w:val="26"/>
    </w:rPr>
  </w:style>
  <w:style w:type="paragraph" w:styleId="berschrift6">
    <w:name w:val="heading 6"/>
    <w:basedOn w:val="Standard"/>
    <w:next w:val="Standard"/>
    <w:qFormat/>
    <w:pPr>
      <w:numPr>
        <w:ilvl w:val="5"/>
        <w:numId w:val="1"/>
      </w:numPr>
      <w:spacing w:after="60"/>
      <w:outlineLvl w:val="5"/>
    </w:pPr>
    <w:rPr>
      <w:b/>
      <w:bCs/>
      <w:sz w:val="22"/>
      <w:szCs w:val="22"/>
    </w:rPr>
  </w:style>
  <w:style w:type="paragraph" w:styleId="berschrift7">
    <w:name w:val="heading 7"/>
    <w:basedOn w:val="Standard"/>
    <w:next w:val="Standard"/>
    <w:qFormat/>
    <w:pPr>
      <w:numPr>
        <w:ilvl w:val="6"/>
        <w:numId w:val="1"/>
      </w:numPr>
      <w:spacing w:after="60"/>
      <w:outlineLvl w:val="6"/>
    </w:pPr>
    <w:rPr>
      <w:szCs w:val="24"/>
    </w:rPr>
  </w:style>
  <w:style w:type="paragraph" w:styleId="berschrift8">
    <w:name w:val="heading 8"/>
    <w:basedOn w:val="Standard"/>
    <w:next w:val="Standard"/>
    <w:qFormat/>
    <w:pPr>
      <w:numPr>
        <w:ilvl w:val="7"/>
        <w:numId w:val="1"/>
      </w:numPr>
      <w:spacing w:after="60"/>
      <w:outlineLvl w:val="7"/>
    </w:pPr>
    <w:rPr>
      <w:i/>
      <w:iCs/>
      <w:szCs w:val="24"/>
    </w:rPr>
  </w:style>
  <w:style w:type="paragraph" w:styleId="berschrift9">
    <w:name w:val="heading 9"/>
    <w:basedOn w:val="Standard"/>
    <w:next w:val="Standard"/>
    <w:qFormat/>
    <w:pPr>
      <w:numPr>
        <w:ilvl w:val="8"/>
        <w:numId w:val="1"/>
      </w:numPr>
      <w:spacing w:after="60"/>
      <w:outlineLvl w:val="8"/>
    </w:pPr>
    <w:rPr>
      <w:rFonts w:cs="Arial"/>
      <w:sz w:val="22"/>
      <w:szCs w:val="2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Fuzeile">
    <w:name w:val="footer"/>
    <w:basedOn w:val="Standard"/>
    <w:semiHidden/>
    <w:qFormat/>
    <w:pPr>
      <w:tabs>
        <w:tab w:val="center" w:pos="4536"/>
      </w:tabs>
    </w:pPr>
  </w:style>
  <w:style w:type="character" w:styleId="Seitenzahl">
    <w:name w:val="page number"/>
    <w:basedOn w:val="Absatz-Standardschriftart"/>
  </w:style>
  <w:style w:type="paragraph" w:styleId="StandardWeb">
    <w:name w:val="Normal (Web)"/>
    <w:basedOn w:val="Standard"/>
    <w:semiHidden/>
    <w:pPr>
      <w:spacing w:before="100" w:beforeAutospacing="1" w:after="100" w:afterAutospacing="1"/>
    </w:pPr>
    <w:rPr>
      <w:rFonts w:ascii="Arial Unicode MS" w:eastAsia="Arial Unicode MS" w:hAnsi="Arial Unicode MS" w:cs="Arial Unicode MS"/>
      <w:szCs w:val="24"/>
    </w:rPr>
  </w:style>
  <w:style w:type="paragraph" w:styleId="HTMLVorformatiert">
    <w:name w:val="HTML Preformatted"/>
    <w:basedOn w:val="Standar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Arial Unicode MS" w:eastAsia="Arial Unicode MS" w:hAnsi="Arial Unicode MS" w:cs="Arial Unicode MS"/>
    </w:rPr>
  </w:style>
  <w:style w:type="paragraph" w:styleId="Kopfzeile">
    <w:name w:val="header"/>
    <w:basedOn w:val="Standard"/>
    <w:pPr>
      <w:tabs>
        <w:tab w:val="center" w:pos="4536"/>
        <w:tab w:val="right" w:pos="9356"/>
      </w:tabs>
    </w:pPr>
    <w:rPr>
      <w:sz w:val="16"/>
      <w:u w:val="single"/>
    </w:rPr>
  </w:style>
  <w:style w:type="character" w:styleId="Hyperlink">
    <w:name w:val="Hyperlink"/>
    <w:basedOn w:val="Absatz-Standardschriftart"/>
    <w:uiPriority w:val="99"/>
    <w:rPr>
      <w:color w:val="548DD4" w:themeColor="text2" w:themeTint="99"/>
      <w:u w:val="single"/>
    </w:rPr>
  </w:style>
  <w:style w:type="character" w:styleId="BesuchterHyperlink">
    <w:name w:val="FollowedHyperlink"/>
    <w:basedOn w:val="Absatz-Standardschriftart"/>
    <w:semiHidden/>
    <w:rPr>
      <w:color w:val="800080"/>
      <w:u w:val="single"/>
    </w:rPr>
  </w:style>
  <w:style w:type="paragraph" w:styleId="Verzeichnis1">
    <w:name w:val="toc 1"/>
    <w:basedOn w:val="Standard"/>
    <w:next w:val="Standard"/>
    <w:uiPriority w:val="39"/>
    <w:pPr>
      <w:tabs>
        <w:tab w:val="right" w:leader="dot" w:pos="9356"/>
      </w:tabs>
      <w:spacing w:after="120"/>
      <w:ind w:left="482" w:hanging="482"/>
      <w:jc w:val="left"/>
    </w:pPr>
    <w:rPr>
      <w:b/>
      <w:bCs/>
      <w:caps/>
      <w:szCs w:val="24"/>
    </w:rPr>
  </w:style>
  <w:style w:type="paragraph" w:styleId="Verzeichnis2">
    <w:name w:val="toc 2"/>
    <w:basedOn w:val="Standard"/>
    <w:next w:val="Standard"/>
    <w:uiPriority w:val="39"/>
    <w:pPr>
      <w:tabs>
        <w:tab w:val="left" w:pos="964"/>
        <w:tab w:val="right" w:leader="dot" w:pos="9356"/>
      </w:tabs>
      <w:spacing w:before="60" w:after="60"/>
      <w:ind w:left="482" w:hanging="482"/>
      <w:jc w:val="left"/>
    </w:pPr>
  </w:style>
  <w:style w:type="paragraph" w:styleId="Verzeichnis3">
    <w:name w:val="toc 3"/>
    <w:basedOn w:val="Standard"/>
    <w:next w:val="Standard"/>
    <w:uiPriority w:val="39"/>
    <w:pPr>
      <w:tabs>
        <w:tab w:val="right" w:leader="dot" w:pos="9356"/>
      </w:tabs>
      <w:ind w:left="1446" w:hanging="964"/>
      <w:jc w:val="left"/>
    </w:pPr>
  </w:style>
  <w:style w:type="paragraph" w:styleId="Verzeichnis4">
    <w:name w:val="toc 4"/>
    <w:basedOn w:val="Standard"/>
    <w:next w:val="Standard"/>
    <w:uiPriority w:val="39"/>
    <w:pPr>
      <w:ind w:left="600"/>
      <w:jc w:val="left"/>
    </w:pPr>
  </w:style>
  <w:style w:type="paragraph" w:styleId="Verzeichnis5">
    <w:name w:val="toc 5"/>
    <w:basedOn w:val="Standard"/>
    <w:next w:val="Standard"/>
    <w:autoRedefine/>
    <w:uiPriority w:val="39"/>
    <w:pPr>
      <w:ind w:left="800"/>
    </w:pPr>
  </w:style>
  <w:style w:type="paragraph" w:styleId="Verzeichnis6">
    <w:name w:val="toc 6"/>
    <w:basedOn w:val="Standard"/>
    <w:next w:val="Standard"/>
    <w:autoRedefine/>
    <w:uiPriority w:val="39"/>
    <w:pPr>
      <w:ind w:left="1000"/>
    </w:pPr>
  </w:style>
  <w:style w:type="paragraph" w:styleId="Verzeichnis7">
    <w:name w:val="toc 7"/>
    <w:basedOn w:val="Standard"/>
    <w:next w:val="Standard"/>
    <w:autoRedefine/>
    <w:uiPriority w:val="39"/>
    <w:pPr>
      <w:ind w:left="1200"/>
    </w:pPr>
  </w:style>
  <w:style w:type="paragraph" w:styleId="Verzeichnis8">
    <w:name w:val="toc 8"/>
    <w:basedOn w:val="Standard"/>
    <w:next w:val="Standard"/>
    <w:autoRedefine/>
    <w:uiPriority w:val="39"/>
    <w:pPr>
      <w:ind w:left="1400"/>
    </w:pPr>
  </w:style>
  <w:style w:type="paragraph" w:styleId="Verzeichnis9">
    <w:name w:val="toc 9"/>
    <w:basedOn w:val="Standard"/>
    <w:next w:val="Standard"/>
    <w:autoRedefine/>
    <w:uiPriority w:val="39"/>
    <w:pPr>
      <w:ind w:left="1600"/>
    </w:pPr>
  </w:style>
  <w:style w:type="paragraph" w:styleId="Textkrper">
    <w:name w:val="Body Text"/>
    <w:basedOn w:val="Standard"/>
    <w:link w:val="TextkrperZchn"/>
    <w:semiHidden/>
  </w:style>
  <w:style w:type="paragraph" w:styleId="Textkrper-Zeileneinzug">
    <w:name w:val="Body Text Indent"/>
    <w:basedOn w:val="Standard"/>
    <w:link w:val="Textkrper-ZeileneinzugZchn"/>
    <w:semiHidden/>
    <w:pPr>
      <w:ind w:left="708"/>
    </w:pPr>
  </w:style>
  <w:style w:type="paragraph" w:styleId="Textkrper2">
    <w:name w:val="Body Text 2"/>
    <w:basedOn w:val="Standard"/>
    <w:semiHidden/>
    <w:rPr>
      <w:szCs w:val="24"/>
    </w:rPr>
  </w:style>
  <w:style w:type="table" w:styleId="Tabellenraster">
    <w:name w:val="Table Grid"/>
    <w:basedOn w:val="NormaleTabell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andard-BlockCharCharChar">
    <w:name w:val="Standard-Block Char Char Char"/>
    <w:basedOn w:val="Standard"/>
    <w:link w:val="Standard-BlockCharCharCharChar"/>
    <w:autoRedefine/>
    <w:qFormat/>
    <w:rsid w:val="00452ACA"/>
    <w:pPr>
      <w:widowControl/>
      <w:suppressAutoHyphens/>
      <w:textboxTightWrap w:val="lastLineOnly"/>
    </w:pPr>
    <w:rPr>
      <w:noProof/>
      <w:szCs w:val="24"/>
      <w:lang w:val="en-US" w:eastAsia="hi-IN" w:bidi="hi-IN"/>
    </w:rPr>
  </w:style>
  <w:style w:type="paragraph" w:customStyle="1" w:styleId="Literaturliste">
    <w:name w:val="Literaturliste"/>
    <w:basedOn w:val="Standard-BlockCharCharChar"/>
    <w:pPr>
      <w:spacing w:after="80"/>
      <w:ind w:left="482" w:hanging="482"/>
    </w:pPr>
  </w:style>
  <w:style w:type="paragraph" w:customStyle="1" w:styleId="Titelblatt1">
    <w:name w:val="Titelblatt1"/>
    <w:basedOn w:val="Standard"/>
    <w:pPr>
      <w:jc w:val="center"/>
    </w:pPr>
    <w:rPr>
      <w:b/>
      <w:bCs/>
      <w:sz w:val="96"/>
    </w:rPr>
  </w:style>
  <w:style w:type="paragraph" w:customStyle="1" w:styleId="Titelblatt2">
    <w:name w:val="Titelblatt2"/>
    <w:basedOn w:val="Standard"/>
    <w:pPr>
      <w:jc w:val="center"/>
    </w:pPr>
    <w:rPr>
      <w:sz w:val="72"/>
    </w:rPr>
  </w:style>
  <w:style w:type="paragraph" w:customStyle="1" w:styleId="Titelblatt3">
    <w:name w:val="Titelblatt3"/>
    <w:basedOn w:val="Standard"/>
    <w:pPr>
      <w:jc w:val="center"/>
    </w:pPr>
    <w:rPr>
      <w:sz w:val="40"/>
    </w:rPr>
  </w:style>
  <w:style w:type="paragraph" w:customStyle="1" w:styleId="Aufzhlungszeichen1">
    <w:name w:val="Aufzählungszeichen1"/>
    <w:basedOn w:val="Standard-BlockCharCharChar"/>
    <w:next w:val="Standard-BlockCharCharChar"/>
    <w:link w:val="Aufzhlungszeichen1Zchn"/>
    <w:autoRedefine/>
    <w:qFormat/>
    <w:rsid w:val="008338F0"/>
    <w:pPr>
      <w:numPr>
        <w:numId w:val="11"/>
      </w:numPr>
      <w:spacing w:before="120"/>
      <w:ind w:left="357" w:hanging="357"/>
    </w:pPr>
  </w:style>
  <w:style w:type="paragraph" w:customStyle="1" w:styleId="Nummerierung1">
    <w:name w:val="Nummerierung1"/>
    <w:basedOn w:val="Aufzhlungszeichen1"/>
    <w:qFormat/>
    <w:pPr>
      <w:tabs>
        <w:tab w:val="clear" w:pos="482"/>
      </w:tabs>
    </w:pPr>
  </w:style>
  <w:style w:type="paragraph" w:customStyle="1" w:styleId="Zwischenberschrift">
    <w:name w:val="Zwischenüberschrift"/>
    <w:basedOn w:val="Standard-BlockCharCharChar"/>
    <w:link w:val="ZwischenberschriftChar"/>
    <w:autoRedefine/>
    <w:qFormat/>
    <w:pPr>
      <w:spacing w:before="120" w:after="120"/>
    </w:pPr>
    <w:rPr>
      <w:i/>
      <w:shd w:val="clear" w:color="auto" w:fill="D9D9D9"/>
    </w:rPr>
  </w:style>
  <w:style w:type="character" w:customStyle="1" w:styleId="Standard-BlockChar1">
    <w:name w:val="Standard-Block Char1"/>
    <w:basedOn w:val="Absatz-Standardschriftart"/>
    <w:semiHidden/>
    <w:rPr>
      <w:rFonts w:ascii="Arial" w:hAnsi="Arial"/>
      <w:lang w:val="de-DE" w:eastAsia="de-DE" w:bidi="ar-SA"/>
    </w:rPr>
  </w:style>
  <w:style w:type="paragraph" w:customStyle="1" w:styleId="SimpleEXMARaLDA">
    <w:name w:val="Simple EXMARaLDA"/>
    <w:basedOn w:val="Standard"/>
    <w:autoRedefine/>
    <w:rsid w:val="00802C6B"/>
    <w:pPr>
      <w:tabs>
        <w:tab w:val="clear" w:pos="482"/>
        <w:tab w:val="left" w:pos="385"/>
      </w:tabs>
      <w:suppressAutoHyphens/>
      <w:spacing w:before="0" w:after="0" w:line="100" w:lineRule="atLeast"/>
    </w:pPr>
    <w:rPr>
      <w:rFonts w:ascii="Courier New" w:hAnsi="Courier New"/>
      <w:kern w:val="1"/>
      <w:sz w:val="18"/>
      <w:lang w:val="en-GB" w:eastAsia="hi-IN" w:bidi="hi-IN"/>
    </w:rPr>
  </w:style>
  <w:style w:type="character" w:customStyle="1" w:styleId="Aufzhlungszeichen1Char">
    <w:name w:val="Aufzählungszeichen1 Char"/>
    <w:basedOn w:val="Standard-BlockChar1"/>
    <w:semiHidden/>
    <w:rPr>
      <w:rFonts w:ascii="Arial" w:hAnsi="Arial"/>
      <w:lang w:val="de-DE" w:eastAsia="de-DE" w:bidi="ar-SA"/>
    </w:rPr>
  </w:style>
  <w:style w:type="character" w:customStyle="1" w:styleId="Nummerierung1Char">
    <w:name w:val="Nummerierung1 Char"/>
    <w:basedOn w:val="Aufzhlungszeichen1Char"/>
    <w:semiHidden/>
    <w:rPr>
      <w:rFonts w:ascii="Arial" w:hAnsi="Arial"/>
      <w:lang w:val="de-DE" w:eastAsia="de-DE" w:bidi="ar-SA"/>
    </w:rPr>
  </w:style>
  <w:style w:type="paragraph" w:customStyle="1" w:styleId="Aufzhlungszeichen2">
    <w:name w:val="Aufzählungszeichen2"/>
    <w:basedOn w:val="Aufzhlungszeichen1"/>
    <w:qFormat/>
    <w:pPr>
      <w:numPr>
        <w:numId w:val="2"/>
      </w:numPr>
      <w:tabs>
        <w:tab w:val="clear" w:pos="482"/>
      </w:tabs>
    </w:pPr>
  </w:style>
  <w:style w:type="paragraph" w:customStyle="1" w:styleId="Eingerckt">
    <w:name w:val="Eingerückt"/>
    <w:basedOn w:val="Standard-BlockCharCharChar"/>
    <w:pPr>
      <w:ind w:left="482"/>
    </w:pPr>
  </w:style>
  <w:style w:type="paragraph" w:customStyle="1" w:styleId="Provisorium">
    <w:name w:val="Provisorium"/>
    <w:basedOn w:val="Standard-BlockCharCharChar"/>
    <w:pPr>
      <w:pBdr>
        <w:top w:val="single" w:sz="4" w:space="1" w:color="FF0000"/>
        <w:left w:val="single" w:sz="4" w:space="4" w:color="FF0000"/>
        <w:bottom w:val="single" w:sz="4" w:space="1" w:color="FF0000"/>
        <w:right w:val="single" w:sz="4" w:space="4" w:color="FF0000"/>
      </w:pBdr>
    </w:pPr>
    <w:rPr>
      <w:bCs/>
      <w:color w:val="FF0000"/>
    </w:rPr>
  </w:style>
  <w:style w:type="paragraph" w:customStyle="1" w:styleId="GraphikFormat">
    <w:name w:val="Graphik Format"/>
    <w:basedOn w:val="Standard"/>
    <w:link w:val="GraphikFormatZchn"/>
    <w:qFormat/>
    <w:pPr>
      <w:jc w:val="center"/>
    </w:pPr>
  </w:style>
  <w:style w:type="character" w:customStyle="1" w:styleId="Standard-BlockCharCharCharChar">
    <w:name w:val="Standard-Block Char Char Char Char"/>
    <w:basedOn w:val="Absatz-Standardschriftart"/>
    <w:link w:val="Standard-BlockCharCharChar"/>
    <w:rsid w:val="00452ACA"/>
    <w:rPr>
      <w:noProof/>
      <w:sz w:val="24"/>
      <w:szCs w:val="24"/>
      <w:lang w:val="en-US" w:eastAsia="hi-IN" w:bidi="hi-IN"/>
    </w:rPr>
  </w:style>
  <w:style w:type="character" w:customStyle="1" w:styleId="ZwischenberschriftChar">
    <w:name w:val="Zwischenüberschrift Char"/>
    <w:basedOn w:val="Standard-BlockCharCharCharChar"/>
    <w:link w:val="Zwischenberschrift"/>
    <w:rPr>
      <w:i/>
      <w:noProof/>
      <w:sz w:val="24"/>
      <w:szCs w:val="24"/>
      <w:lang w:val="en-US" w:eastAsia="hi-IN" w:bidi="hi-IN"/>
    </w:rPr>
  </w:style>
  <w:style w:type="paragraph" w:styleId="Sprechblasentext">
    <w:name w:val="Balloon Text"/>
    <w:basedOn w:val="Standard"/>
    <w:semiHidden/>
    <w:rPr>
      <w:rFonts w:ascii="Tahoma" w:hAnsi="Tahoma" w:cs="Tahoma"/>
      <w:sz w:val="16"/>
      <w:szCs w:val="16"/>
    </w:rPr>
  </w:style>
  <w:style w:type="character" w:customStyle="1" w:styleId="GraphikFormatZchn">
    <w:name w:val="Graphik Format Zchn"/>
    <w:basedOn w:val="Absatz-Standardschriftart"/>
    <w:link w:val="GraphikFormat"/>
  </w:style>
  <w:style w:type="paragraph" w:styleId="NurText">
    <w:name w:val="Plain Text"/>
    <w:basedOn w:val="Standard"/>
    <w:pPr>
      <w:widowControl/>
      <w:tabs>
        <w:tab w:val="clear" w:pos="482"/>
      </w:tabs>
      <w:jc w:val="left"/>
    </w:pPr>
    <w:rPr>
      <w:rFonts w:ascii="Courier New" w:hAnsi="Courier New" w:cs="Courier New"/>
      <w:color w:val="000000"/>
    </w:rPr>
  </w:style>
  <w:style w:type="character" w:styleId="Fett">
    <w:name w:val="Strong"/>
    <w:basedOn w:val="Absatz-Standardschriftart"/>
    <w:qFormat/>
    <w:rPr>
      <w:rFonts w:ascii="Times New Roman" w:hAnsi="Times New Roman"/>
      <w:b/>
      <w:bCs/>
    </w:rPr>
  </w:style>
  <w:style w:type="character" w:customStyle="1" w:styleId="Standard-BlockCharChar1">
    <w:name w:val="Standard-Block Char Char1"/>
    <w:basedOn w:val="Absatz-Standardschriftart"/>
    <w:rPr>
      <w:rFonts w:ascii="Arial" w:hAnsi="Arial"/>
      <w:lang w:val="de-DE" w:eastAsia="de-DE" w:bidi="ar-SA"/>
    </w:rPr>
  </w:style>
  <w:style w:type="character" w:customStyle="1" w:styleId="BildCharChar1">
    <w:name w:val="Bild Char Char1"/>
    <w:basedOn w:val="Absatz-Standardschriftart"/>
    <w:qFormat/>
    <w:rPr>
      <w:rFonts w:ascii="Times New Roman" w:hAnsi="Times New Roman"/>
      <w:sz w:val="20"/>
      <w:lang w:val="de-DE" w:eastAsia="de-DE" w:bidi="ar-SA"/>
    </w:rPr>
  </w:style>
  <w:style w:type="paragraph" w:customStyle="1" w:styleId="Formatvorlageberschrift1Verdichtetdurch05ptChar">
    <w:name w:val="Formatvorlage Überschrift 1 + Verdichtet durch  05 pt Char"/>
    <w:basedOn w:val="berschrift1"/>
    <w:link w:val="Formatvorlageberschrift1Verdichtetdurch05ptCharChar"/>
    <w:rPr>
      <w:spacing w:val="-10"/>
    </w:rPr>
  </w:style>
  <w:style w:type="character" w:customStyle="1" w:styleId="berschrift1Zchn">
    <w:name w:val="Überschrift 1 Zchn"/>
    <w:basedOn w:val="Absatz-Standardschriftart"/>
    <w:link w:val="berschrift1"/>
    <w:rPr>
      <w:b/>
      <w:bCs/>
      <w:caps/>
      <w:spacing w:val="-4"/>
      <w:sz w:val="28"/>
      <w:szCs w:val="28"/>
    </w:rPr>
  </w:style>
  <w:style w:type="character" w:customStyle="1" w:styleId="Formatvorlageberschrift1Verdichtetdurch05ptCharChar">
    <w:name w:val="Formatvorlage Überschrift 1 + Verdichtet durch  05 pt Char Char"/>
    <w:basedOn w:val="berschrift1Zchn"/>
    <w:link w:val="Formatvorlageberschrift1Verdichtetdurch05ptChar"/>
    <w:rPr>
      <w:b/>
      <w:bCs/>
      <w:caps/>
      <w:spacing w:val="-10"/>
      <w:sz w:val="28"/>
      <w:szCs w:val="28"/>
    </w:rPr>
  </w:style>
  <w:style w:type="paragraph" w:customStyle="1" w:styleId="Formatvorlageberschrift1NichtGrobuchstaben">
    <w:name w:val="Formatvorlage Überschrift 1 + Nicht Großbuchstaben"/>
    <w:basedOn w:val="berschrift1"/>
    <w:link w:val="Formatvorlageberschrift1NichtGrobuchstabenChar"/>
    <w:rPr>
      <w:caps w:val="0"/>
    </w:rPr>
  </w:style>
  <w:style w:type="character" w:customStyle="1" w:styleId="Formatvorlageberschrift1NichtGrobuchstabenChar">
    <w:name w:val="Formatvorlage Überschrift 1 + Nicht Großbuchstaben Char"/>
    <w:basedOn w:val="berschrift1Zchn"/>
    <w:link w:val="Formatvorlageberschrift1NichtGrobuchstaben"/>
    <w:rPr>
      <w:b/>
      <w:bCs/>
      <w:caps/>
      <w:spacing w:val="-4"/>
      <w:sz w:val="28"/>
      <w:szCs w:val="28"/>
    </w:rPr>
  </w:style>
  <w:style w:type="paragraph" w:customStyle="1" w:styleId="Formatvorlageberschrift3Verdichtetdurch02pt">
    <w:name w:val="Formatvorlage Überschrift 3 + Verdichtet durch  02 pt"/>
    <w:basedOn w:val="berschrift3"/>
    <w:link w:val="Formatvorlageberschrift3Verdichtetdurch02ptChar"/>
    <w:rPr>
      <w:spacing w:val="-4"/>
    </w:rPr>
  </w:style>
  <w:style w:type="character" w:customStyle="1" w:styleId="berschrift3Zchn">
    <w:name w:val="Überschrift 3 Zchn"/>
    <w:basedOn w:val="Standard-BlockCharCharCharChar"/>
    <w:link w:val="berschrift3"/>
    <w:rPr>
      <w:rFonts w:ascii="Arial Black" w:hAnsi="Arial Black"/>
      <w:noProof/>
      <w:color w:val="0000FF"/>
      <w:sz w:val="24"/>
      <w:szCs w:val="24"/>
      <w:lang w:val="en-US" w:eastAsia="hi-IN" w:bidi="hi-IN"/>
    </w:rPr>
  </w:style>
  <w:style w:type="character" w:customStyle="1" w:styleId="Formatvorlageberschrift3Verdichtetdurch02ptChar">
    <w:name w:val="Formatvorlage Überschrift 3 + Verdichtet durch  02 pt Char"/>
    <w:basedOn w:val="berschrift3Zchn"/>
    <w:link w:val="Formatvorlageberschrift3Verdichtetdurch02pt"/>
    <w:rPr>
      <w:rFonts w:ascii="Arial" w:hAnsi="Arial"/>
      <w:b w:val="0"/>
      <w:bCs w:val="0"/>
      <w:noProof/>
      <w:color w:val="0000FF"/>
      <w:spacing w:val="-4"/>
      <w:sz w:val="22"/>
      <w:szCs w:val="24"/>
      <w:lang w:val="de-DE" w:eastAsia="de-DE" w:bidi="ar-SA"/>
    </w:rPr>
  </w:style>
  <w:style w:type="character" w:customStyle="1" w:styleId="Dokumentation">
    <w:name w:val="Dokumentation"/>
    <w:basedOn w:val="Absatz-Standardschriftart"/>
    <w:qFormat/>
    <w:rPr>
      <w:rFonts w:ascii="Times New Roman" w:hAnsi="Times New Roman"/>
      <w:b/>
      <w:color w:val="008000"/>
      <w:sz w:val="24"/>
    </w:rPr>
  </w:style>
  <w:style w:type="character" w:customStyle="1" w:styleId="Taste">
    <w:name w:val="Taste"/>
    <w:basedOn w:val="Absatz-Standardschriftart"/>
    <w:rPr>
      <w:rFonts w:ascii="Times New Roman" w:hAnsi="Times New Roman"/>
      <w:b/>
      <w:smallCaps/>
      <w:sz w:val="24"/>
      <w:szCs w:val="24"/>
      <w:bdr w:val="single" w:sz="4" w:space="0" w:color="333333" w:shadow="1"/>
      <w:lang w:val="en-GB"/>
    </w:rPr>
  </w:style>
  <w:style w:type="character" w:styleId="Hervorhebung">
    <w:name w:val="Emphasis"/>
    <w:basedOn w:val="Absatz-Standardschriftart"/>
    <w:qFormat/>
    <w:rPr>
      <w:i/>
      <w:iCs/>
    </w:rPr>
  </w:style>
  <w:style w:type="paragraph" w:styleId="Titel">
    <w:name w:val="Title"/>
    <w:basedOn w:val="Standard"/>
    <w:next w:val="Standard"/>
    <w:link w:val="TitelZchn"/>
    <w:qFormat/>
    <w:pPr>
      <w:contextualSpacing/>
    </w:pPr>
    <w:rPr>
      <w:rFonts w:eastAsiaTheme="majorEastAsia" w:cstheme="majorBidi"/>
      <w:b/>
      <w:spacing w:val="-10"/>
      <w:kern w:val="28"/>
      <w:sz w:val="56"/>
      <w:szCs w:val="56"/>
    </w:rPr>
  </w:style>
  <w:style w:type="character" w:customStyle="1" w:styleId="TitelZchn">
    <w:name w:val="Titel Zchn"/>
    <w:basedOn w:val="Absatz-Standardschriftart"/>
    <w:link w:val="Titel"/>
    <w:rPr>
      <w:rFonts w:eastAsiaTheme="majorEastAsia" w:cstheme="majorBidi"/>
      <w:b/>
      <w:spacing w:val="-10"/>
      <w:kern w:val="28"/>
      <w:sz w:val="56"/>
      <w:szCs w:val="56"/>
    </w:rPr>
  </w:style>
  <w:style w:type="paragraph" w:customStyle="1" w:styleId="References">
    <w:name w:val="References"/>
    <w:basedOn w:val="Standard"/>
    <w:link w:val="ReferencesZchn"/>
    <w:qFormat/>
    <w:rPr>
      <w:szCs w:val="24"/>
    </w:rPr>
  </w:style>
  <w:style w:type="paragraph" w:customStyle="1" w:styleId="Manual">
    <w:name w:val="Manual"/>
    <w:basedOn w:val="Textkrper"/>
    <w:link w:val="ManualZchn"/>
    <w:qFormat/>
    <w:pPr>
      <w:contextualSpacing/>
    </w:pPr>
  </w:style>
  <w:style w:type="character" w:customStyle="1" w:styleId="ReferencesZchn">
    <w:name w:val="References Zchn"/>
    <w:basedOn w:val="Absatz-Standardschriftart"/>
    <w:link w:val="References"/>
    <w:rPr>
      <w:sz w:val="24"/>
      <w:szCs w:val="24"/>
    </w:rPr>
  </w:style>
  <w:style w:type="paragraph" w:customStyle="1" w:styleId="Aufzhlung">
    <w:name w:val="Aufzählung"/>
    <w:basedOn w:val="Aufzhlungszeichen1"/>
    <w:link w:val="AufzhlungZchn"/>
    <w:qFormat/>
    <w:pPr>
      <w:tabs>
        <w:tab w:val="clear" w:pos="482"/>
      </w:tabs>
    </w:pPr>
  </w:style>
  <w:style w:type="character" w:customStyle="1" w:styleId="TextkrperZchn">
    <w:name w:val="Textkörper Zchn"/>
    <w:basedOn w:val="Absatz-Standardschriftart"/>
    <w:link w:val="Textkrper"/>
    <w:semiHidden/>
    <w:rPr>
      <w:rFonts w:ascii="Arial" w:hAnsi="Arial"/>
    </w:rPr>
  </w:style>
  <w:style w:type="character" w:customStyle="1" w:styleId="ManualZchn">
    <w:name w:val="Manual Zchn"/>
    <w:basedOn w:val="TextkrperZchn"/>
    <w:link w:val="Manual"/>
    <w:rPr>
      <w:rFonts w:ascii="Arial" w:hAnsi="Arial"/>
      <w:sz w:val="24"/>
    </w:rPr>
  </w:style>
  <w:style w:type="character" w:customStyle="1" w:styleId="Menufunction">
    <w:name w:val="Menufunction"/>
    <w:qFormat/>
    <w:rPr>
      <w:rFonts w:ascii="Arial Black" w:hAnsi="Arial Black"/>
      <w:b/>
      <w:sz w:val="20"/>
    </w:rPr>
  </w:style>
  <w:style w:type="character" w:customStyle="1" w:styleId="Aufzhlungszeichen1Zchn">
    <w:name w:val="Aufzählungszeichen1 Zchn"/>
    <w:basedOn w:val="Standard-BlockCharCharCharChar"/>
    <w:link w:val="Aufzhlungszeichen1"/>
    <w:rsid w:val="008338F0"/>
    <w:rPr>
      <w:noProof/>
      <w:sz w:val="24"/>
      <w:szCs w:val="24"/>
      <w:lang w:val="en-US" w:eastAsia="hi-IN" w:bidi="hi-IN"/>
    </w:rPr>
  </w:style>
  <w:style w:type="character" w:customStyle="1" w:styleId="AufzhlungZchn">
    <w:name w:val="Aufzählung Zchn"/>
    <w:basedOn w:val="Aufzhlungszeichen1Zchn"/>
    <w:link w:val="Aufzhlung"/>
    <w:rPr>
      <w:noProof/>
      <w:sz w:val="24"/>
      <w:szCs w:val="24"/>
      <w:lang w:val="en-US" w:eastAsia="hi-IN" w:bidi="hi-IN"/>
    </w:rPr>
  </w:style>
  <w:style w:type="paragraph" w:styleId="berarbeitung">
    <w:name w:val="Revision"/>
    <w:hidden/>
    <w:uiPriority w:val="99"/>
    <w:semiHidden/>
    <w:rPr>
      <w:rFonts w:ascii="Arial" w:hAnsi="Arial"/>
    </w:rPr>
  </w:style>
  <w:style w:type="paragraph" w:customStyle="1" w:styleId="UnterpunkteGrau">
    <w:name w:val="Unterpunkte Grau"/>
    <w:basedOn w:val="Standard-BlockCharCharChar"/>
    <w:link w:val="UnterpunkteGrauZchn"/>
    <w:qFormat/>
    <w:pPr>
      <w:ind w:left="567" w:hanging="567"/>
    </w:pPr>
    <w:rPr>
      <w:shd w:val="clear" w:color="auto" w:fill="D9D9D9"/>
    </w:rPr>
  </w:style>
  <w:style w:type="character" w:customStyle="1" w:styleId="UnterpunkteGrauZchn">
    <w:name w:val="Unterpunkte Grau Zchn"/>
    <w:basedOn w:val="Standard-BlockCharCharCharChar"/>
    <w:link w:val="UnterpunkteGrau"/>
    <w:rPr>
      <w:noProof/>
      <w:sz w:val="24"/>
      <w:szCs w:val="24"/>
      <w:lang w:val="en-US" w:eastAsia="hi-IN" w:bidi="hi-IN"/>
    </w:rPr>
  </w:style>
  <w:style w:type="paragraph" w:customStyle="1" w:styleId="ZwischenberschriftManual">
    <w:name w:val="Zwischenüberschrift Manual"/>
    <w:basedOn w:val="Zwischenberschrift"/>
    <w:link w:val="ZwischenberschriftManualZchn"/>
    <w:autoRedefine/>
    <w:qFormat/>
  </w:style>
  <w:style w:type="character" w:customStyle="1" w:styleId="ZwischenberschriftManualZchn">
    <w:name w:val="Zwischenüberschrift Manual Zchn"/>
    <w:basedOn w:val="ZwischenberschriftChar"/>
    <w:link w:val="ZwischenberschriftManual"/>
    <w:rPr>
      <w:i/>
      <w:noProof/>
      <w:sz w:val="24"/>
      <w:szCs w:val="24"/>
      <w:lang w:val="en-US" w:eastAsia="hi-IN" w:bidi="hi-IN"/>
    </w:rPr>
  </w:style>
  <w:style w:type="character" w:customStyle="1" w:styleId="berschrift2Zchn">
    <w:name w:val="Überschrift 2 Zchn"/>
    <w:basedOn w:val="Absatz-Standardschriftart"/>
    <w:link w:val="berschrift2"/>
    <w:rPr>
      <w:b/>
      <w:bCs/>
      <w:iCs/>
      <w:sz w:val="24"/>
      <w:szCs w:val="28"/>
      <w:lang w:val="en-US"/>
    </w:rPr>
  </w:style>
  <w:style w:type="character" w:customStyle="1" w:styleId="Textkrper-ZeileneinzugZchn">
    <w:name w:val="Textkörper-Zeileneinzug Zchn"/>
    <w:basedOn w:val="Absatz-Standardschriftart"/>
    <w:link w:val="Textkrper-Zeileneinzug"/>
    <w:semiHidden/>
    <w:rPr>
      <w:rFonts w:ascii="Arial" w:hAnsi="Arial"/>
    </w:rPr>
  </w:style>
  <w:style w:type="paragraph" w:customStyle="1" w:styleId="Standardb">
    <w:name w:val="Standard b"/>
    <w:basedOn w:val="GraphikFormat"/>
  </w:style>
  <w:style w:type="paragraph" w:customStyle="1" w:styleId="bildkCharCharChar">
    <w:name w:val="bildk Char Char Char"/>
    <w:basedOn w:val="Standard-BlockCharCharChar"/>
    <w:rPr>
      <w:lang w:eastAsia="de-DE"/>
    </w:rPr>
  </w:style>
  <w:style w:type="paragraph" w:customStyle="1" w:styleId="Default">
    <w:name w:val="Default"/>
    <w:pPr>
      <w:autoSpaceDE w:val="0"/>
      <w:autoSpaceDN w:val="0"/>
      <w:adjustRightInd w:val="0"/>
    </w:pPr>
    <w:rPr>
      <w:color w:val="000000"/>
      <w:sz w:val="24"/>
      <w:szCs w:val="24"/>
    </w:rPr>
  </w:style>
  <w:style w:type="character" w:styleId="Kommentarzeichen">
    <w:name w:val="annotation reference"/>
    <w:basedOn w:val="Absatz-Standardschriftart"/>
    <w:uiPriority w:val="99"/>
    <w:semiHidden/>
    <w:unhideWhenUsed/>
    <w:rPr>
      <w:sz w:val="16"/>
      <w:szCs w:val="16"/>
    </w:rPr>
  </w:style>
  <w:style w:type="paragraph" w:styleId="Kommentartext">
    <w:name w:val="annotation text"/>
    <w:basedOn w:val="Standard"/>
    <w:link w:val="KommentartextZchn"/>
    <w:semiHidden/>
    <w:unhideWhenUsed/>
  </w:style>
  <w:style w:type="character" w:customStyle="1" w:styleId="KommentartextZchn">
    <w:name w:val="Kommentartext Zchn"/>
    <w:basedOn w:val="Absatz-Standardschriftart"/>
    <w:link w:val="Kommentartext"/>
    <w:semiHidden/>
    <w:rPr>
      <w:rFonts w:ascii="Arial" w:hAnsi="Arial"/>
    </w:rPr>
  </w:style>
  <w:style w:type="paragraph" w:styleId="Kommentarthema">
    <w:name w:val="annotation subject"/>
    <w:basedOn w:val="Kommentartext"/>
    <w:next w:val="Kommentartext"/>
    <w:link w:val="KommentarthemaZchn"/>
    <w:semiHidden/>
    <w:unhideWhenUsed/>
    <w:rPr>
      <w:b/>
      <w:bCs/>
    </w:rPr>
  </w:style>
  <w:style w:type="character" w:customStyle="1" w:styleId="KommentarthemaZchn">
    <w:name w:val="Kommentarthema Zchn"/>
    <w:basedOn w:val="KommentartextZchn"/>
    <w:link w:val="Kommentarthema"/>
    <w:semiHidden/>
    <w:rPr>
      <w:rFonts w:ascii="Arial" w:hAnsi="Arial"/>
      <w:b/>
      <w:bCs/>
    </w:rPr>
  </w:style>
  <w:style w:type="paragraph" w:styleId="Funotentext">
    <w:name w:val="footnote text"/>
    <w:basedOn w:val="Standard"/>
    <w:link w:val="FunotentextZchn"/>
    <w:semiHidden/>
    <w:unhideWhenUsed/>
    <w:pPr>
      <w:spacing w:before="0" w:after="0"/>
    </w:pPr>
  </w:style>
  <w:style w:type="character" w:customStyle="1" w:styleId="FunotentextZchn">
    <w:name w:val="Fußnotentext Zchn"/>
    <w:basedOn w:val="Absatz-Standardschriftart"/>
    <w:link w:val="Funotentext"/>
    <w:semiHidden/>
    <w:rPr>
      <w:rFonts w:ascii="Arial" w:hAnsi="Arial"/>
    </w:rPr>
  </w:style>
  <w:style w:type="character" w:styleId="Funotenzeichen">
    <w:name w:val="footnote reference"/>
    <w:basedOn w:val="Absatz-Standardschriftart"/>
    <w:semiHidden/>
    <w:unhideWhenUsed/>
    <w:rPr>
      <w:vertAlign w:val="superscript"/>
    </w:rPr>
  </w:style>
  <w:style w:type="paragraph" w:styleId="Dokumentstruktur">
    <w:name w:val="Document Map"/>
    <w:basedOn w:val="Standard"/>
    <w:link w:val="DokumentstrukturZchn"/>
    <w:semiHidden/>
    <w:unhideWhenUsed/>
    <w:pPr>
      <w:spacing w:before="0" w:after="0"/>
    </w:pPr>
    <w:rPr>
      <w:rFonts w:ascii="Tahoma" w:hAnsi="Tahoma" w:cs="Tahoma"/>
      <w:sz w:val="16"/>
      <w:szCs w:val="16"/>
    </w:rPr>
  </w:style>
  <w:style w:type="character" w:customStyle="1" w:styleId="DokumentstrukturZchn">
    <w:name w:val="Dokumentstruktur Zchn"/>
    <w:basedOn w:val="Absatz-Standardschriftart"/>
    <w:link w:val="Dokumentstruktur"/>
    <w:semiHidden/>
    <w:rPr>
      <w:rFonts w:ascii="Tahoma" w:hAnsi="Tahoma" w:cs="Tahoma"/>
      <w:sz w:val="16"/>
      <w:szCs w:val="16"/>
    </w:rPr>
  </w:style>
  <w:style w:type="paragraph" w:styleId="Listenabsatz">
    <w:name w:val="List Paragraph"/>
    <w:basedOn w:val="Standard"/>
    <w:uiPriority w:val="34"/>
    <w:qFormat/>
    <w:pPr>
      <w:widowControl/>
      <w:tabs>
        <w:tab w:val="clear" w:pos="482"/>
      </w:tabs>
      <w:spacing w:before="0" w:after="200" w:line="276" w:lineRule="auto"/>
      <w:ind w:left="720"/>
      <w:contextualSpacing/>
      <w:jc w:val="left"/>
    </w:pPr>
    <w:rPr>
      <w:rFonts w:asciiTheme="minorHAnsi" w:eastAsiaTheme="minorHAnsi" w:hAnsiTheme="minorHAnsi" w:cstheme="minorBidi"/>
      <w:sz w:val="22"/>
      <w:szCs w:val="22"/>
    </w:rPr>
  </w:style>
  <w:style w:type="character" w:styleId="Buchtitel">
    <w:name w:val="Book Title"/>
    <w:basedOn w:val="Absatz-Standardschriftart"/>
    <w:uiPriority w:val="33"/>
    <w:qFormat/>
    <w:rPr>
      <w:rFonts w:ascii="Times New Roman" w:hAnsi="Times New Roman"/>
      <w:b w:val="0"/>
      <w:bCs/>
      <w:i w:val="0"/>
      <w:iCs/>
      <w:spacing w:val="5"/>
      <w:sz w:val="28"/>
    </w:rPr>
  </w:style>
  <w:style w:type="paragraph" w:styleId="Untertitel">
    <w:name w:val="Subtitle"/>
    <w:basedOn w:val="Standard"/>
    <w:next w:val="Standard"/>
    <w:link w:val="UntertitelZchn"/>
    <w:qFormat/>
    <w:pPr>
      <w:numPr>
        <w:ilvl w:val="1"/>
      </w:numPr>
    </w:pPr>
    <w:rPr>
      <w:rFonts w:eastAsiaTheme="majorEastAsia" w:cstheme="majorBidi"/>
      <w:b/>
      <w:iCs/>
      <w:spacing w:val="15"/>
      <w:sz w:val="32"/>
      <w:szCs w:val="24"/>
    </w:rPr>
  </w:style>
  <w:style w:type="character" w:customStyle="1" w:styleId="UntertitelZchn">
    <w:name w:val="Untertitel Zchn"/>
    <w:basedOn w:val="Absatz-Standardschriftart"/>
    <w:link w:val="Untertitel"/>
    <w:rPr>
      <w:rFonts w:eastAsiaTheme="majorEastAsia" w:cstheme="majorBidi"/>
      <w:b/>
      <w:iCs/>
      <w:spacing w:val="15"/>
      <w:sz w:val="32"/>
      <w:szCs w:val="24"/>
    </w:rPr>
  </w:style>
  <w:style w:type="paragraph" w:customStyle="1" w:styleId="Buttons">
    <w:name w:val="Buttons"/>
    <w:basedOn w:val="Standard-BlockCharCharChar"/>
    <w:link w:val="ButtonsZchn"/>
    <w:qFormat/>
    <w:rPr>
      <w:b/>
      <w:bdr w:val="single" w:sz="4" w:space="0" w:color="auto"/>
    </w:rPr>
  </w:style>
  <w:style w:type="paragraph" w:customStyle="1" w:styleId="Refs">
    <w:name w:val="Refs"/>
    <w:basedOn w:val="Standard-BlockCharCharChar"/>
    <w:link w:val="RefsZchn"/>
    <w:qFormat/>
    <w:rPr>
      <w:b/>
    </w:rPr>
  </w:style>
  <w:style w:type="character" w:customStyle="1" w:styleId="ButtonsZchn">
    <w:name w:val="Buttons Zchn"/>
    <w:basedOn w:val="Standard-BlockCharCharCharChar"/>
    <w:link w:val="Buttons"/>
    <w:rPr>
      <w:b/>
      <w:noProof/>
      <w:sz w:val="24"/>
      <w:szCs w:val="24"/>
      <w:bdr w:val="single" w:sz="4" w:space="0" w:color="auto"/>
      <w:lang w:val="en-US" w:eastAsia="hi-IN" w:bidi="hi-IN"/>
    </w:rPr>
  </w:style>
  <w:style w:type="character" w:customStyle="1" w:styleId="RefsZchn">
    <w:name w:val="Refs Zchn"/>
    <w:basedOn w:val="Standard-BlockCharCharCharChar"/>
    <w:link w:val="Refs"/>
    <w:rPr>
      <w:b/>
      <w:noProof/>
      <w:sz w:val="24"/>
      <w:szCs w:val="24"/>
      <w:lang w:val="en-US" w:eastAsia="hi-IN" w:bidi="hi-IN"/>
    </w:rPr>
  </w:style>
  <w:style w:type="paragraph" w:customStyle="1" w:styleId="Querverweise">
    <w:name w:val="Querverweise"/>
    <w:basedOn w:val="Standard-BlockCharCharChar"/>
    <w:link w:val="QuerverweiseZchn"/>
    <w:qFormat/>
    <w:rPr>
      <w:b/>
      <w:i/>
    </w:rPr>
  </w:style>
  <w:style w:type="character" w:customStyle="1" w:styleId="QuerverweiseZchn">
    <w:name w:val="Querverweise Zchn"/>
    <w:basedOn w:val="Standard-BlockCharCharCharChar"/>
    <w:link w:val="Querverweise"/>
    <w:rPr>
      <w:b/>
      <w:i/>
      <w:noProof/>
      <w:sz w:val="24"/>
      <w:szCs w:val="24"/>
      <w:lang w:val="en-US" w:eastAsia="hi-IN" w:bidi="hi-IN"/>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de-DE" w:eastAsia="en-US"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qFormat="1"/>
    <w:lsdException w:name="caption" w:qFormat="1"/>
    <w:lsdException w:name="annotation reference" w:uiPriority="99"/>
    <w:lsdException w:name="List Number" w:semiHidden="0" w:unhideWhenUsed="0"/>
    <w:lsdException w:name="List 4" w:semiHidden="0" w:unhideWhenUsed="0"/>
    <w:lsdException w:name="List 5" w:semiHidden="0" w:unhideWhenUsed="0"/>
    <w:lsdException w:name="Title" w:semiHidden="0" w:unhideWhenUsed="0" w:qFormat="1"/>
    <w:lsdException w:name="Default Paragraph Font" w:uiPriority="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nhideWhenUsed="0" w:qFormat="1"/>
    <w:lsdException w:name="Emphasis" w:semiHidden="0" w:unhideWhenUsed="0" w:qFormat="1"/>
    <w:lsdException w:name="No List" w:uiPriority="99"/>
    <w:lsdException w:name="Table Grid"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pPr>
      <w:widowControl w:val="0"/>
      <w:tabs>
        <w:tab w:val="left" w:pos="482"/>
      </w:tabs>
      <w:spacing w:before="240" w:after="240"/>
      <w:jc w:val="both"/>
    </w:pPr>
    <w:rPr>
      <w:sz w:val="24"/>
    </w:rPr>
  </w:style>
  <w:style w:type="paragraph" w:styleId="berschrift1">
    <w:name w:val="heading 1"/>
    <w:basedOn w:val="Standard"/>
    <w:next w:val="Standard"/>
    <w:link w:val="berschrift1Zchn"/>
    <w:autoRedefine/>
    <w:qFormat/>
    <w:pPr>
      <w:keepNext/>
      <w:numPr>
        <w:numId w:val="7"/>
      </w:numPr>
      <w:spacing w:after="120"/>
      <w:ind w:left="720" w:right="-567"/>
      <w:jc w:val="left"/>
      <w:outlineLvl w:val="0"/>
    </w:pPr>
    <w:rPr>
      <w:b/>
      <w:bCs/>
      <w:caps/>
      <w:spacing w:val="-4"/>
      <w:sz w:val="28"/>
      <w:szCs w:val="28"/>
    </w:rPr>
  </w:style>
  <w:style w:type="paragraph" w:styleId="berschrift2">
    <w:name w:val="heading 2"/>
    <w:basedOn w:val="Standard"/>
    <w:next w:val="Standard"/>
    <w:link w:val="berschrift2Zchn"/>
    <w:autoRedefine/>
    <w:qFormat/>
    <w:pPr>
      <w:numPr>
        <w:ilvl w:val="1"/>
      </w:numPr>
      <w:tabs>
        <w:tab w:val="clear" w:pos="482"/>
      </w:tabs>
      <w:suppressAutoHyphens/>
      <w:spacing w:line="100" w:lineRule="atLeast"/>
      <w:jc w:val="left"/>
      <w:outlineLvl w:val="1"/>
    </w:pPr>
    <w:rPr>
      <w:b/>
      <w:bCs/>
      <w:iCs/>
      <w:szCs w:val="28"/>
      <w:lang w:val="en-US"/>
    </w:rPr>
  </w:style>
  <w:style w:type="paragraph" w:styleId="berschrift3">
    <w:name w:val="heading 3"/>
    <w:basedOn w:val="Standard-BlockCharCharChar"/>
    <w:link w:val="berschrift3Zchn"/>
    <w:autoRedefine/>
    <w:qFormat/>
    <w:pPr>
      <w:tabs>
        <w:tab w:val="clear" w:pos="482"/>
        <w:tab w:val="left" w:pos="0"/>
      </w:tabs>
      <w:outlineLvl w:val="2"/>
    </w:pPr>
    <w:rPr>
      <w:rFonts w:ascii="Arial Black" w:hAnsi="Arial Black"/>
      <w:color w:val="0000FF"/>
      <w:sz w:val="20"/>
    </w:rPr>
  </w:style>
  <w:style w:type="paragraph" w:styleId="berschrift4">
    <w:name w:val="heading 4"/>
    <w:basedOn w:val="Aufzhlungszeichen1"/>
    <w:next w:val="Standard"/>
    <w:qFormat/>
    <w:pPr>
      <w:keepNext/>
      <w:numPr>
        <w:ilvl w:val="3"/>
        <w:numId w:val="1"/>
      </w:numPr>
      <w:tabs>
        <w:tab w:val="clear" w:pos="2520"/>
        <w:tab w:val="num" w:pos="482"/>
      </w:tabs>
      <w:ind w:left="482" w:hanging="482"/>
      <w:outlineLvl w:val="3"/>
    </w:pPr>
  </w:style>
  <w:style w:type="paragraph" w:styleId="berschrift5">
    <w:name w:val="heading 5"/>
    <w:basedOn w:val="Standard"/>
    <w:next w:val="Standard"/>
    <w:qFormat/>
    <w:pPr>
      <w:numPr>
        <w:ilvl w:val="4"/>
        <w:numId w:val="1"/>
      </w:numPr>
      <w:spacing w:after="60"/>
      <w:outlineLvl w:val="4"/>
    </w:pPr>
    <w:rPr>
      <w:b/>
      <w:bCs/>
      <w:i/>
      <w:iCs/>
      <w:sz w:val="26"/>
      <w:szCs w:val="26"/>
    </w:rPr>
  </w:style>
  <w:style w:type="paragraph" w:styleId="berschrift6">
    <w:name w:val="heading 6"/>
    <w:basedOn w:val="Standard"/>
    <w:next w:val="Standard"/>
    <w:qFormat/>
    <w:pPr>
      <w:numPr>
        <w:ilvl w:val="5"/>
        <w:numId w:val="1"/>
      </w:numPr>
      <w:spacing w:after="60"/>
      <w:outlineLvl w:val="5"/>
    </w:pPr>
    <w:rPr>
      <w:b/>
      <w:bCs/>
      <w:sz w:val="22"/>
      <w:szCs w:val="22"/>
    </w:rPr>
  </w:style>
  <w:style w:type="paragraph" w:styleId="berschrift7">
    <w:name w:val="heading 7"/>
    <w:basedOn w:val="Standard"/>
    <w:next w:val="Standard"/>
    <w:qFormat/>
    <w:pPr>
      <w:numPr>
        <w:ilvl w:val="6"/>
        <w:numId w:val="1"/>
      </w:numPr>
      <w:spacing w:after="60"/>
      <w:outlineLvl w:val="6"/>
    </w:pPr>
    <w:rPr>
      <w:szCs w:val="24"/>
    </w:rPr>
  </w:style>
  <w:style w:type="paragraph" w:styleId="berschrift8">
    <w:name w:val="heading 8"/>
    <w:basedOn w:val="Standard"/>
    <w:next w:val="Standard"/>
    <w:qFormat/>
    <w:pPr>
      <w:numPr>
        <w:ilvl w:val="7"/>
        <w:numId w:val="1"/>
      </w:numPr>
      <w:spacing w:after="60"/>
      <w:outlineLvl w:val="7"/>
    </w:pPr>
    <w:rPr>
      <w:i/>
      <w:iCs/>
      <w:szCs w:val="24"/>
    </w:rPr>
  </w:style>
  <w:style w:type="paragraph" w:styleId="berschrift9">
    <w:name w:val="heading 9"/>
    <w:basedOn w:val="Standard"/>
    <w:next w:val="Standard"/>
    <w:qFormat/>
    <w:pPr>
      <w:numPr>
        <w:ilvl w:val="8"/>
        <w:numId w:val="1"/>
      </w:numPr>
      <w:spacing w:after="60"/>
      <w:outlineLvl w:val="8"/>
    </w:pPr>
    <w:rPr>
      <w:rFonts w:cs="Arial"/>
      <w:sz w:val="22"/>
      <w:szCs w:val="2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Fuzeile">
    <w:name w:val="footer"/>
    <w:basedOn w:val="Standard"/>
    <w:semiHidden/>
    <w:qFormat/>
    <w:pPr>
      <w:tabs>
        <w:tab w:val="center" w:pos="4536"/>
      </w:tabs>
    </w:pPr>
  </w:style>
  <w:style w:type="character" w:styleId="Seitenzahl">
    <w:name w:val="page number"/>
    <w:basedOn w:val="Absatz-Standardschriftart"/>
  </w:style>
  <w:style w:type="paragraph" w:styleId="StandardWeb">
    <w:name w:val="Normal (Web)"/>
    <w:basedOn w:val="Standard"/>
    <w:semiHidden/>
    <w:pPr>
      <w:spacing w:before="100" w:beforeAutospacing="1" w:after="100" w:afterAutospacing="1"/>
    </w:pPr>
    <w:rPr>
      <w:rFonts w:ascii="Arial Unicode MS" w:eastAsia="Arial Unicode MS" w:hAnsi="Arial Unicode MS" w:cs="Arial Unicode MS"/>
      <w:szCs w:val="24"/>
    </w:rPr>
  </w:style>
  <w:style w:type="paragraph" w:styleId="HTMLVorformatiert">
    <w:name w:val="HTML Preformatted"/>
    <w:basedOn w:val="Standar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Arial Unicode MS" w:eastAsia="Arial Unicode MS" w:hAnsi="Arial Unicode MS" w:cs="Arial Unicode MS"/>
    </w:rPr>
  </w:style>
  <w:style w:type="paragraph" w:styleId="Kopfzeile">
    <w:name w:val="header"/>
    <w:basedOn w:val="Standard"/>
    <w:pPr>
      <w:tabs>
        <w:tab w:val="center" w:pos="4536"/>
        <w:tab w:val="right" w:pos="9356"/>
      </w:tabs>
    </w:pPr>
    <w:rPr>
      <w:sz w:val="16"/>
      <w:u w:val="single"/>
    </w:rPr>
  </w:style>
  <w:style w:type="character" w:styleId="Hyperlink">
    <w:name w:val="Hyperlink"/>
    <w:basedOn w:val="Absatz-Standardschriftart"/>
    <w:uiPriority w:val="99"/>
    <w:rPr>
      <w:color w:val="548DD4" w:themeColor="text2" w:themeTint="99"/>
      <w:u w:val="single"/>
    </w:rPr>
  </w:style>
  <w:style w:type="character" w:styleId="BesuchterHyperlink">
    <w:name w:val="FollowedHyperlink"/>
    <w:basedOn w:val="Absatz-Standardschriftart"/>
    <w:semiHidden/>
    <w:rPr>
      <w:color w:val="800080"/>
      <w:u w:val="single"/>
    </w:rPr>
  </w:style>
  <w:style w:type="paragraph" w:styleId="Verzeichnis1">
    <w:name w:val="toc 1"/>
    <w:basedOn w:val="Standard"/>
    <w:next w:val="Standard"/>
    <w:uiPriority w:val="39"/>
    <w:pPr>
      <w:tabs>
        <w:tab w:val="right" w:leader="dot" w:pos="9356"/>
      </w:tabs>
      <w:spacing w:after="120"/>
      <w:ind w:left="482" w:hanging="482"/>
      <w:jc w:val="left"/>
    </w:pPr>
    <w:rPr>
      <w:b/>
      <w:bCs/>
      <w:caps/>
      <w:szCs w:val="24"/>
    </w:rPr>
  </w:style>
  <w:style w:type="paragraph" w:styleId="Verzeichnis2">
    <w:name w:val="toc 2"/>
    <w:basedOn w:val="Standard"/>
    <w:next w:val="Standard"/>
    <w:uiPriority w:val="39"/>
    <w:pPr>
      <w:tabs>
        <w:tab w:val="left" w:pos="964"/>
        <w:tab w:val="right" w:leader="dot" w:pos="9356"/>
      </w:tabs>
      <w:spacing w:before="60" w:after="60"/>
      <w:ind w:left="482" w:hanging="482"/>
      <w:jc w:val="left"/>
    </w:pPr>
  </w:style>
  <w:style w:type="paragraph" w:styleId="Verzeichnis3">
    <w:name w:val="toc 3"/>
    <w:basedOn w:val="Standard"/>
    <w:next w:val="Standard"/>
    <w:uiPriority w:val="39"/>
    <w:pPr>
      <w:tabs>
        <w:tab w:val="right" w:leader="dot" w:pos="9356"/>
      </w:tabs>
      <w:ind w:left="1446" w:hanging="964"/>
      <w:jc w:val="left"/>
    </w:pPr>
  </w:style>
  <w:style w:type="paragraph" w:styleId="Verzeichnis4">
    <w:name w:val="toc 4"/>
    <w:basedOn w:val="Standard"/>
    <w:next w:val="Standard"/>
    <w:uiPriority w:val="39"/>
    <w:pPr>
      <w:ind w:left="600"/>
      <w:jc w:val="left"/>
    </w:pPr>
  </w:style>
  <w:style w:type="paragraph" w:styleId="Verzeichnis5">
    <w:name w:val="toc 5"/>
    <w:basedOn w:val="Standard"/>
    <w:next w:val="Standard"/>
    <w:autoRedefine/>
    <w:uiPriority w:val="39"/>
    <w:pPr>
      <w:ind w:left="800"/>
    </w:pPr>
  </w:style>
  <w:style w:type="paragraph" w:styleId="Verzeichnis6">
    <w:name w:val="toc 6"/>
    <w:basedOn w:val="Standard"/>
    <w:next w:val="Standard"/>
    <w:autoRedefine/>
    <w:uiPriority w:val="39"/>
    <w:pPr>
      <w:ind w:left="1000"/>
    </w:pPr>
  </w:style>
  <w:style w:type="paragraph" w:styleId="Verzeichnis7">
    <w:name w:val="toc 7"/>
    <w:basedOn w:val="Standard"/>
    <w:next w:val="Standard"/>
    <w:autoRedefine/>
    <w:uiPriority w:val="39"/>
    <w:pPr>
      <w:ind w:left="1200"/>
    </w:pPr>
  </w:style>
  <w:style w:type="paragraph" w:styleId="Verzeichnis8">
    <w:name w:val="toc 8"/>
    <w:basedOn w:val="Standard"/>
    <w:next w:val="Standard"/>
    <w:autoRedefine/>
    <w:uiPriority w:val="39"/>
    <w:pPr>
      <w:ind w:left="1400"/>
    </w:pPr>
  </w:style>
  <w:style w:type="paragraph" w:styleId="Verzeichnis9">
    <w:name w:val="toc 9"/>
    <w:basedOn w:val="Standard"/>
    <w:next w:val="Standard"/>
    <w:autoRedefine/>
    <w:uiPriority w:val="39"/>
    <w:pPr>
      <w:ind w:left="1600"/>
    </w:pPr>
  </w:style>
  <w:style w:type="paragraph" w:styleId="Textkrper">
    <w:name w:val="Body Text"/>
    <w:basedOn w:val="Standard"/>
    <w:link w:val="TextkrperZchn"/>
    <w:semiHidden/>
  </w:style>
  <w:style w:type="paragraph" w:styleId="Textkrper-Zeileneinzug">
    <w:name w:val="Body Text Indent"/>
    <w:basedOn w:val="Standard"/>
    <w:link w:val="Textkrper-ZeileneinzugZchn"/>
    <w:semiHidden/>
    <w:pPr>
      <w:ind w:left="708"/>
    </w:pPr>
  </w:style>
  <w:style w:type="paragraph" w:styleId="Textkrper2">
    <w:name w:val="Body Text 2"/>
    <w:basedOn w:val="Standard"/>
    <w:semiHidden/>
    <w:rPr>
      <w:szCs w:val="24"/>
    </w:rPr>
  </w:style>
  <w:style w:type="table" w:styleId="Tabellenraster">
    <w:name w:val="Table Grid"/>
    <w:basedOn w:val="NormaleTabell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andard-BlockCharCharChar">
    <w:name w:val="Standard-Block Char Char Char"/>
    <w:basedOn w:val="Standard"/>
    <w:link w:val="Standard-BlockCharCharCharChar"/>
    <w:autoRedefine/>
    <w:qFormat/>
    <w:rsid w:val="00452ACA"/>
    <w:pPr>
      <w:widowControl/>
      <w:suppressAutoHyphens/>
      <w:textboxTightWrap w:val="lastLineOnly"/>
    </w:pPr>
    <w:rPr>
      <w:noProof/>
      <w:szCs w:val="24"/>
      <w:lang w:val="en-US" w:eastAsia="hi-IN" w:bidi="hi-IN"/>
    </w:rPr>
  </w:style>
  <w:style w:type="paragraph" w:customStyle="1" w:styleId="Literaturliste">
    <w:name w:val="Literaturliste"/>
    <w:basedOn w:val="Standard-BlockCharCharChar"/>
    <w:pPr>
      <w:spacing w:after="80"/>
      <w:ind w:left="482" w:hanging="482"/>
    </w:pPr>
  </w:style>
  <w:style w:type="paragraph" w:customStyle="1" w:styleId="Titelblatt1">
    <w:name w:val="Titelblatt1"/>
    <w:basedOn w:val="Standard"/>
    <w:pPr>
      <w:jc w:val="center"/>
    </w:pPr>
    <w:rPr>
      <w:b/>
      <w:bCs/>
      <w:sz w:val="96"/>
    </w:rPr>
  </w:style>
  <w:style w:type="paragraph" w:customStyle="1" w:styleId="Titelblatt2">
    <w:name w:val="Titelblatt2"/>
    <w:basedOn w:val="Standard"/>
    <w:pPr>
      <w:jc w:val="center"/>
    </w:pPr>
    <w:rPr>
      <w:sz w:val="72"/>
    </w:rPr>
  </w:style>
  <w:style w:type="paragraph" w:customStyle="1" w:styleId="Titelblatt3">
    <w:name w:val="Titelblatt3"/>
    <w:basedOn w:val="Standard"/>
    <w:pPr>
      <w:jc w:val="center"/>
    </w:pPr>
    <w:rPr>
      <w:sz w:val="40"/>
    </w:rPr>
  </w:style>
  <w:style w:type="paragraph" w:customStyle="1" w:styleId="Aufzhlungszeichen1">
    <w:name w:val="Aufzählungszeichen1"/>
    <w:basedOn w:val="Standard-BlockCharCharChar"/>
    <w:next w:val="Standard-BlockCharCharChar"/>
    <w:link w:val="Aufzhlungszeichen1Zchn"/>
    <w:autoRedefine/>
    <w:qFormat/>
    <w:rsid w:val="008338F0"/>
    <w:pPr>
      <w:numPr>
        <w:numId w:val="11"/>
      </w:numPr>
      <w:spacing w:before="120"/>
      <w:ind w:left="357" w:hanging="357"/>
    </w:pPr>
  </w:style>
  <w:style w:type="paragraph" w:customStyle="1" w:styleId="Nummerierung1">
    <w:name w:val="Nummerierung1"/>
    <w:basedOn w:val="Aufzhlungszeichen1"/>
    <w:qFormat/>
    <w:pPr>
      <w:tabs>
        <w:tab w:val="clear" w:pos="482"/>
      </w:tabs>
    </w:pPr>
  </w:style>
  <w:style w:type="paragraph" w:customStyle="1" w:styleId="Zwischenberschrift">
    <w:name w:val="Zwischenüberschrift"/>
    <w:basedOn w:val="Standard-BlockCharCharChar"/>
    <w:link w:val="ZwischenberschriftChar"/>
    <w:autoRedefine/>
    <w:qFormat/>
    <w:pPr>
      <w:spacing w:before="120" w:after="120"/>
    </w:pPr>
    <w:rPr>
      <w:i/>
      <w:shd w:val="clear" w:color="auto" w:fill="D9D9D9"/>
    </w:rPr>
  </w:style>
  <w:style w:type="character" w:customStyle="1" w:styleId="Standard-BlockChar1">
    <w:name w:val="Standard-Block Char1"/>
    <w:basedOn w:val="Absatz-Standardschriftart"/>
    <w:semiHidden/>
    <w:rPr>
      <w:rFonts w:ascii="Arial" w:hAnsi="Arial"/>
      <w:lang w:val="de-DE" w:eastAsia="de-DE" w:bidi="ar-SA"/>
    </w:rPr>
  </w:style>
  <w:style w:type="paragraph" w:customStyle="1" w:styleId="SimpleEXMARaLDA">
    <w:name w:val="Simple EXMARaLDA"/>
    <w:basedOn w:val="Standard"/>
    <w:autoRedefine/>
    <w:rsid w:val="00802C6B"/>
    <w:pPr>
      <w:tabs>
        <w:tab w:val="clear" w:pos="482"/>
        <w:tab w:val="left" w:pos="385"/>
      </w:tabs>
      <w:suppressAutoHyphens/>
      <w:spacing w:before="0" w:after="0" w:line="100" w:lineRule="atLeast"/>
    </w:pPr>
    <w:rPr>
      <w:rFonts w:ascii="Courier New" w:hAnsi="Courier New"/>
      <w:kern w:val="1"/>
      <w:sz w:val="18"/>
      <w:lang w:val="en-GB" w:eastAsia="hi-IN" w:bidi="hi-IN"/>
    </w:rPr>
  </w:style>
  <w:style w:type="character" w:customStyle="1" w:styleId="Aufzhlungszeichen1Char">
    <w:name w:val="Aufzählungszeichen1 Char"/>
    <w:basedOn w:val="Standard-BlockChar1"/>
    <w:semiHidden/>
    <w:rPr>
      <w:rFonts w:ascii="Arial" w:hAnsi="Arial"/>
      <w:lang w:val="de-DE" w:eastAsia="de-DE" w:bidi="ar-SA"/>
    </w:rPr>
  </w:style>
  <w:style w:type="character" w:customStyle="1" w:styleId="Nummerierung1Char">
    <w:name w:val="Nummerierung1 Char"/>
    <w:basedOn w:val="Aufzhlungszeichen1Char"/>
    <w:semiHidden/>
    <w:rPr>
      <w:rFonts w:ascii="Arial" w:hAnsi="Arial"/>
      <w:lang w:val="de-DE" w:eastAsia="de-DE" w:bidi="ar-SA"/>
    </w:rPr>
  </w:style>
  <w:style w:type="paragraph" w:customStyle="1" w:styleId="Aufzhlungszeichen2">
    <w:name w:val="Aufzählungszeichen2"/>
    <w:basedOn w:val="Aufzhlungszeichen1"/>
    <w:qFormat/>
    <w:pPr>
      <w:numPr>
        <w:numId w:val="2"/>
      </w:numPr>
      <w:tabs>
        <w:tab w:val="clear" w:pos="482"/>
      </w:tabs>
    </w:pPr>
  </w:style>
  <w:style w:type="paragraph" w:customStyle="1" w:styleId="Eingerckt">
    <w:name w:val="Eingerückt"/>
    <w:basedOn w:val="Standard-BlockCharCharChar"/>
    <w:pPr>
      <w:ind w:left="482"/>
    </w:pPr>
  </w:style>
  <w:style w:type="paragraph" w:customStyle="1" w:styleId="Provisorium">
    <w:name w:val="Provisorium"/>
    <w:basedOn w:val="Standard-BlockCharCharChar"/>
    <w:pPr>
      <w:pBdr>
        <w:top w:val="single" w:sz="4" w:space="1" w:color="FF0000"/>
        <w:left w:val="single" w:sz="4" w:space="4" w:color="FF0000"/>
        <w:bottom w:val="single" w:sz="4" w:space="1" w:color="FF0000"/>
        <w:right w:val="single" w:sz="4" w:space="4" w:color="FF0000"/>
      </w:pBdr>
    </w:pPr>
    <w:rPr>
      <w:bCs/>
      <w:color w:val="FF0000"/>
    </w:rPr>
  </w:style>
  <w:style w:type="paragraph" w:customStyle="1" w:styleId="GraphikFormat">
    <w:name w:val="Graphik Format"/>
    <w:basedOn w:val="Standard"/>
    <w:link w:val="GraphikFormatZchn"/>
    <w:qFormat/>
    <w:pPr>
      <w:jc w:val="center"/>
    </w:pPr>
  </w:style>
  <w:style w:type="character" w:customStyle="1" w:styleId="Standard-BlockCharCharCharChar">
    <w:name w:val="Standard-Block Char Char Char Char"/>
    <w:basedOn w:val="Absatz-Standardschriftart"/>
    <w:link w:val="Standard-BlockCharCharChar"/>
    <w:rsid w:val="00452ACA"/>
    <w:rPr>
      <w:noProof/>
      <w:sz w:val="24"/>
      <w:szCs w:val="24"/>
      <w:lang w:val="en-US" w:eastAsia="hi-IN" w:bidi="hi-IN"/>
    </w:rPr>
  </w:style>
  <w:style w:type="character" w:customStyle="1" w:styleId="ZwischenberschriftChar">
    <w:name w:val="Zwischenüberschrift Char"/>
    <w:basedOn w:val="Standard-BlockCharCharCharChar"/>
    <w:link w:val="Zwischenberschrift"/>
    <w:rPr>
      <w:i/>
      <w:noProof/>
      <w:sz w:val="24"/>
      <w:szCs w:val="24"/>
      <w:lang w:val="en-US" w:eastAsia="hi-IN" w:bidi="hi-IN"/>
    </w:rPr>
  </w:style>
  <w:style w:type="paragraph" w:styleId="Sprechblasentext">
    <w:name w:val="Balloon Text"/>
    <w:basedOn w:val="Standard"/>
    <w:semiHidden/>
    <w:rPr>
      <w:rFonts w:ascii="Tahoma" w:hAnsi="Tahoma" w:cs="Tahoma"/>
      <w:sz w:val="16"/>
      <w:szCs w:val="16"/>
    </w:rPr>
  </w:style>
  <w:style w:type="character" w:customStyle="1" w:styleId="GraphikFormatZchn">
    <w:name w:val="Graphik Format Zchn"/>
    <w:basedOn w:val="Absatz-Standardschriftart"/>
    <w:link w:val="GraphikFormat"/>
  </w:style>
  <w:style w:type="paragraph" w:styleId="NurText">
    <w:name w:val="Plain Text"/>
    <w:basedOn w:val="Standard"/>
    <w:pPr>
      <w:widowControl/>
      <w:tabs>
        <w:tab w:val="clear" w:pos="482"/>
      </w:tabs>
      <w:jc w:val="left"/>
    </w:pPr>
    <w:rPr>
      <w:rFonts w:ascii="Courier New" w:hAnsi="Courier New" w:cs="Courier New"/>
      <w:color w:val="000000"/>
    </w:rPr>
  </w:style>
  <w:style w:type="character" w:styleId="Fett">
    <w:name w:val="Strong"/>
    <w:basedOn w:val="Absatz-Standardschriftart"/>
    <w:qFormat/>
    <w:rPr>
      <w:rFonts w:ascii="Times New Roman" w:hAnsi="Times New Roman"/>
      <w:b/>
      <w:bCs/>
    </w:rPr>
  </w:style>
  <w:style w:type="character" w:customStyle="1" w:styleId="Standard-BlockCharChar1">
    <w:name w:val="Standard-Block Char Char1"/>
    <w:basedOn w:val="Absatz-Standardschriftart"/>
    <w:rPr>
      <w:rFonts w:ascii="Arial" w:hAnsi="Arial"/>
      <w:lang w:val="de-DE" w:eastAsia="de-DE" w:bidi="ar-SA"/>
    </w:rPr>
  </w:style>
  <w:style w:type="character" w:customStyle="1" w:styleId="BildCharChar1">
    <w:name w:val="Bild Char Char1"/>
    <w:basedOn w:val="Absatz-Standardschriftart"/>
    <w:qFormat/>
    <w:rPr>
      <w:rFonts w:ascii="Times New Roman" w:hAnsi="Times New Roman"/>
      <w:sz w:val="20"/>
      <w:lang w:val="de-DE" w:eastAsia="de-DE" w:bidi="ar-SA"/>
    </w:rPr>
  </w:style>
  <w:style w:type="paragraph" w:customStyle="1" w:styleId="Formatvorlageberschrift1Verdichtetdurch05ptChar">
    <w:name w:val="Formatvorlage Überschrift 1 + Verdichtet durch  05 pt Char"/>
    <w:basedOn w:val="berschrift1"/>
    <w:link w:val="Formatvorlageberschrift1Verdichtetdurch05ptCharChar"/>
    <w:rPr>
      <w:spacing w:val="-10"/>
    </w:rPr>
  </w:style>
  <w:style w:type="character" w:customStyle="1" w:styleId="berschrift1Zchn">
    <w:name w:val="Überschrift 1 Zchn"/>
    <w:basedOn w:val="Absatz-Standardschriftart"/>
    <w:link w:val="berschrift1"/>
    <w:rPr>
      <w:b/>
      <w:bCs/>
      <w:caps/>
      <w:spacing w:val="-4"/>
      <w:sz w:val="28"/>
      <w:szCs w:val="28"/>
    </w:rPr>
  </w:style>
  <w:style w:type="character" w:customStyle="1" w:styleId="Formatvorlageberschrift1Verdichtetdurch05ptCharChar">
    <w:name w:val="Formatvorlage Überschrift 1 + Verdichtet durch  05 pt Char Char"/>
    <w:basedOn w:val="berschrift1Zchn"/>
    <w:link w:val="Formatvorlageberschrift1Verdichtetdurch05ptChar"/>
    <w:rPr>
      <w:b/>
      <w:bCs/>
      <w:caps/>
      <w:spacing w:val="-10"/>
      <w:sz w:val="28"/>
      <w:szCs w:val="28"/>
    </w:rPr>
  </w:style>
  <w:style w:type="paragraph" w:customStyle="1" w:styleId="Formatvorlageberschrift1NichtGrobuchstaben">
    <w:name w:val="Formatvorlage Überschrift 1 + Nicht Großbuchstaben"/>
    <w:basedOn w:val="berschrift1"/>
    <w:link w:val="Formatvorlageberschrift1NichtGrobuchstabenChar"/>
    <w:rPr>
      <w:caps w:val="0"/>
    </w:rPr>
  </w:style>
  <w:style w:type="character" w:customStyle="1" w:styleId="Formatvorlageberschrift1NichtGrobuchstabenChar">
    <w:name w:val="Formatvorlage Überschrift 1 + Nicht Großbuchstaben Char"/>
    <w:basedOn w:val="berschrift1Zchn"/>
    <w:link w:val="Formatvorlageberschrift1NichtGrobuchstaben"/>
    <w:rPr>
      <w:b/>
      <w:bCs/>
      <w:caps/>
      <w:spacing w:val="-4"/>
      <w:sz w:val="28"/>
      <w:szCs w:val="28"/>
    </w:rPr>
  </w:style>
  <w:style w:type="paragraph" w:customStyle="1" w:styleId="Formatvorlageberschrift3Verdichtetdurch02pt">
    <w:name w:val="Formatvorlage Überschrift 3 + Verdichtet durch  02 pt"/>
    <w:basedOn w:val="berschrift3"/>
    <w:link w:val="Formatvorlageberschrift3Verdichtetdurch02ptChar"/>
    <w:rPr>
      <w:spacing w:val="-4"/>
    </w:rPr>
  </w:style>
  <w:style w:type="character" w:customStyle="1" w:styleId="berschrift3Zchn">
    <w:name w:val="Überschrift 3 Zchn"/>
    <w:basedOn w:val="Standard-BlockCharCharCharChar"/>
    <w:link w:val="berschrift3"/>
    <w:rPr>
      <w:rFonts w:ascii="Arial Black" w:hAnsi="Arial Black"/>
      <w:noProof/>
      <w:color w:val="0000FF"/>
      <w:sz w:val="24"/>
      <w:szCs w:val="24"/>
      <w:lang w:val="en-US" w:eastAsia="hi-IN" w:bidi="hi-IN"/>
    </w:rPr>
  </w:style>
  <w:style w:type="character" w:customStyle="1" w:styleId="Formatvorlageberschrift3Verdichtetdurch02ptChar">
    <w:name w:val="Formatvorlage Überschrift 3 + Verdichtet durch  02 pt Char"/>
    <w:basedOn w:val="berschrift3Zchn"/>
    <w:link w:val="Formatvorlageberschrift3Verdichtetdurch02pt"/>
    <w:rPr>
      <w:rFonts w:ascii="Arial" w:hAnsi="Arial"/>
      <w:b w:val="0"/>
      <w:bCs w:val="0"/>
      <w:noProof/>
      <w:color w:val="0000FF"/>
      <w:spacing w:val="-4"/>
      <w:sz w:val="22"/>
      <w:szCs w:val="24"/>
      <w:lang w:val="de-DE" w:eastAsia="de-DE" w:bidi="ar-SA"/>
    </w:rPr>
  </w:style>
  <w:style w:type="character" w:customStyle="1" w:styleId="Dokumentation">
    <w:name w:val="Dokumentation"/>
    <w:basedOn w:val="Absatz-Standardschriftart"/>
    <w:qFormat/>
    <w:rPr>
      <w:rFonts w:ascii="Times New Roman" w:hAnsi="Times New Roman"/>
      <w:b/>
      <w:color w:val="008000"/>
      <w:sz w:val="24"/>
    </w:rPr>
  </w:style>
  <w:style w:type="character" w:customStyle="1" w:styleId="Taste">
    <w:name w:val="Taste"/>
    <w:basedOn w:val="Absatz-Standardschriftart"/>
    <w:rPr>
      <w:rFonts w:ascii="Times New Roman" w:hAnsi="Times New Roman"/>
      <w:b/>
      <w:smallCaps/>
      <w:sz w:val="24"/>
      <w:szCs w:val="24"/>
      <w:bdr w:val="single" w:sz="4" w:space="0" w:color="333333" w:shadow="1"/>
      <w:lang w:val="en-GB"/>
    </w:rPr>
  </w:style>
  <w:style w:type="character" w:styleId="Hervorhebung">
    <w:name w:val="Emphasis"/>
    <w:basedOn w:val="Absatz-Standardschriftart"/>
    <w:qFormat/>
    <w:rPr>
      <w:i/>
      <w:iCs/>
    </w:rPr>
  </w:style>
  <w:style w:type="paragraph" w:styleId="Titel">
    <w:name w:val="Title"/>
    <w:basedOn w:val="Standard"/>
    <w:next w:val="Standard"/>
    <w:link w:val="TitelZchn"/>
    <w:qFormat/>
    <w:pPr>
      <w:contextualSpacing/>
    </w:pPr>
    <w:rPr>
      <w:rFonts w:eastAsiaTheme="majorEastAsia" w:cstheme="majorBidi"/>
      <w:b/>
      <w:spacing w:val="-10"/>
      <w:kern w:val="28"/>
      <w:sz w:val="56"/>
      <w:szCs w:val="56"/>
    </w:rPr>
  </w:style>
  <w:style w:type="character" w:customStyle="1" w:styleId="TitelZchn">
    <w:name w:val="Titel Zchn"/>
    <w:basedOn w:val="Absatz-Standardschriftart"/>
    <w:link w:val="Titel"/>
    <w:rPr>
      <w:rFonts w:eastAsiaTheme="majorEastAsia" w:cstheme="majorBidi"/>
      <w:b/>
      <w:spacing w:val="-10"/>
      <w:kern w:val="28"/>
      <w:sz w:val="56"/>
      <w:szCs w:val="56"/>
    </w:rPr>
  </w:style>
  <w:style w:type="paragraph" w:customStyle="1" w:styleId="References">
    <w:name w:val="References"/>
    <w:basedOn w:val="Standard"/>
    <w:link w:val="ReferencesZchn"/>
    <w:qFormat/>
    <w:rPr>
      <w:szCs w:val="24"/>
    </w:rPr>
  </w:style>
  <w:style w:type="paragraph" w:customStyle="1" w:styleId="Manual">
    <w:name w:val="Manual"/>
    <w:basedOn w:val="Textkrper"/>
    <w:link w:val="ManualZchn"/>
    <w:qFormat/>
    <w:pPr>
      <w:contextualSpacing/>
    </w:pPr>
  </w:style>
  <w:style w:type="character" w:customStyle="1" w:styleId="ReferencesZchn">
    <w:name w:val="References Zchn"/>
    <w:basedOn w:val="Absatz-Standardschriftart"/>
    <w:link w:val="References"/>
    <w:rPr>
      <w:sz w:val="24"/>
      <w:szCs w:val="24"/>
    </w:rPr>
  </w:style>
  <w:style w:type="paragraph" w:customStyle="1" w:styleId="Aufzhlung">
    <w:name w:val="Aufzählung"/>
    <w:basedOn w:val="Aufzhlungszeichen1"/>
    <w:link w:val="AufzhlungZchn"/>
    <w:qFormat/>
    <w:pPr>
      <w:tabs>
        <w:tab w:val="clear" w:pos="482"/>
      </w:tabs>
    </w:pPr>
  </w:style>
  <w:style w:type="character" w:customStyle="1" w:styleId="TextkrperZchn">
    <w:name w:val="Textkörper Zchn"/>
    <w:basedOn w:val="Absatz-Standardschriftart"/>
    <w:link w:val="Textkrper"/>
    <w:semiHidden/>
    <w:rPr>
      <w:rFonts w:ascii="Arial" w:hAnsi="Arial"/>
    </w:rPr>
  </w:style>
  <w:style w:type="character" w:customStyle="1" w:styleId="ManualZchn">
    <w:name w:val="Manual Zchn"/>
    <w:basedOn w:val="TextkrperZchn"/>
    <w:link w:val="Manual"/>
    <w:rPr>
      <w:rFonts w:ascii="Arial" w:hAnsi="Arial"/>
      <w:sz w:val="24"/>
    </w:rPr>
  </w:style>
  <w:style w:type="character" w:customStyle="1" w:styleId="Menufunction">
    <w:name w:val="Menufunction"/>
    <w:qFormat/>
    <w:rPr>
      <w:rFonts w:ascii="Arial Black" w:hAnsi="Arial Black"/>
      <w:b/>
      <w:sz w:val="20"/>
    </w:rPr>
  </w:style>
  <w:style w:type="character" w:customStyle="1" w:styleId="Aufzhlungszeichen1Zchn">
    <w:name w:val="Aufzählungszeichen1 Zchn"/>
    <w:basedOn w:val="Standard-BlockCharCharCharChar"/>
    <w:link w:val="Aufzhlungszeichen1"/>
    <w:rsid w:val="008338F0"/>
    <w:rPr>
      <w:noProof/>
      <w:sz w:val="24"/>
      <w:szCs w:val="24"/>
      <w:lang w:val="en-US" w:eastAsia="hi-IN" w:bidi="hi-IN"/>
    </w:rPr>
  </w:style>
  <w:style w:type="character" w:customStyle="1" w:styleId="AufzhlungZchn">
    <w:name w:val="Aufzählung Zchn"/>
    <w:basedOn w:val="Aufzhlungszeichen1Zchn"/>
    <w:link w:val="Aufzhlung"/>
    <w:rPr>
      <w:noProof/>
      <w:sz w:val="24"/>
      <w:szCs w:val="24"/>
      <w:lang w:val="en-US" w:eastAsia="hi-IN" w:bidi="hi-IN"/>
    </w:rPr>
  </w:style>
  <w:style w:type="paragraph" w:styleId="berarbeitung">
    <w:name w:val="Revision"/>
    <w:hidden/>
    <w:uiPriority w:val="99"/>
    <w:semiHidden/>
    <w:rPr>
      <w:rFonts w:ascii="Arial" w:hAnsi="Arial"/>
    </w:rPr>
  </w:style>
  <w:style w:type="paragraph" w:customStyle="1" w:styleId="UnterpunkteGrau">
    <w:name w:val="Unterpunkte Grau"/>
    <w:basedOn w:val="Standard-BlockCharCharChar"/>
    <w:link w:val="UnterpunkteGrauZchn"/>
    <w:qFormat/>
    <w:pPr>
      <w:ind w:left="567" w:hanging="567"/>
    </w:pPr>
    <w:rPr>
      <w:shd w:val="clear" w:color="auto" w:fill="D9D9D9"/>
    </w:rPr>
  </w:style>
  <w:style w:type="character" w:customStyle="1" w:styleId="UnterpunkteGrauZchn">
    <w:name w:val="Unterpunkte Grau Zchn"/>
    <w:basedOn w:val="Standard-BlockCharCharCharChar"/>
    <w:link w:val="UnterpunkteGrau"/>
    <w:rPr>
      <w:noProof/>
      <w:sz w:val="24"/>
      <w:szCs w:val="24"/>
      <w:lang w:val="en-US" w:eastAsia="hi-IN" w:bidi="hi-IN"/>
    </w:rPr>
  </w:style>
  <w:style w:type="paragraph" w:customStyle="1" w:styleId="ZwischenberschriftManual">
    <w:name w:val="Zwischenüberschrift Manual"/>
    <w:basedOn w:val="Zwischenberschrift"/>
    <w:link w:val="ZwischenberschriftManualZchn"/>
    <w:autoRedefine/>
    <w:qFormat/>
  </w:style>
  <w:style w:type="character" w:customStyle="1" w:styleId="ZwischenberschriftManualZchn">
    <w:name w:val="Zwischenüberschrift Manual Zchn"/>
    <w:basedOn w:val="ZwischenberschriftChar"/>
    <w:link w:val="ZwischenberschriftManual"/>
    <w:rPr>
      <w:i/>
      <w:noProof/>
      <w:sz w:val="24"/>
      <w:szCs w:val="24"/>
      <w:lang w:val="en-US" w:eastAsia="hi-IN" w:bidi="hi-IN"/>
    </w:rPr>
  </w:style>
  <w:style w:type="character" w:customStyle="1" w:styleId="berschrift2Zchn">
    <w:name w:val="Überschrift 2 Zchn"/>
    <w:basedOn w:val="Absatz-Standardschriftart"/>
    <w:link w:val="berschrift2"/>
    <w:rPr>
      <w:b/>
      <w:bCs/>
      <w:iCs/>
      <w:sz w:val="24"/>
      <w:szCs w:val="28"/>
      <w:lang w:val="en-US"/>
    </w:rPr>
  </w:style>
  <w:style w:type="character" w:customStyle="1" w:styleId="Textkrper-ZeileneinzugZchn">
    <w:name w:val="Textkörper-Zeileneinzug Zchn"/>
    <w:basedOn w:val="Absatz-Standardschriftart"/>
    <w:link w:val="Textkrper-Zeileneinzug"/>
    <w:semiHidden/>
    <w:rPr>
      <w:rFonts w:ascii="Arial" w:hAnsi="Arial"/>
    </w:rPr>
  </w:style>
  <w:style w:type="paragraph" w:customStyle="1" w:styleId="Standardb">
    <w:name w:val="Standard b"/>
    <w:basedOn w:val="GraphikFormat"/>
  </w:style>
  <w:style w:type="paragraph" w:customStyle="1" w:styleId="bildkCharCharChar">
    <w:name w:val="bildk Char Char Char"/>
    <w:basedOn w:val="Standard-BlockCharCharChar"/>
    <w:rPr>
      <w:lang w:eastAsia="de-DE"/>
    </w:rPr>
  </w:style>
  <w:style w:type="paragraph" w:customStyle="1" w:styleId="Default">
    <w:name w:val="Default"/>
    <w:pPr>
      <w:autoSpaceDE w:val="0"/>
      <w:autoSpaceDN w:val="0"/>
      <w:adjustRightInd w:val="0"/>
    </w:pPr>
    <w:rPr>
      <w:color w:val="000000"/>
      <w:sz w:val="24"/>
      <w:szCs w:val="24"/>
    </w:rPr>
  </w:style>
  <w:style w:type="character" w:styleId="Kommentarzeichen">
    <w:name w:val="annotation reference"/>
    <w:basedOn w:val="Absatz-Standardschriftart"/>
    <w:uiPriority w:val="99"/>
    <w:semiHidden/>
    <w:unhideWhenUsed/>
    <w:rPr>
      <w:sz w:val="16"/>
      <w:szCs w:val="16"/>
    </w:rPr>
  </w:style>
  <w:style w:type="paragraph" w:styleId="Kommentartext">
    <w:name w:val="annotation text"/>
    <w:basedOn w:val="Standard"/>
    <w:link w:val="KommentartextZchn"/>
    <w:semiHidden/>
    <w:unhideWhenUsed/>
  </w:style>
  <w:style w:type="character" w:customStyle="1" w:styleId="KommentartextZchn">
    <w:name w:val="Kommentartext Zchn"/>
    <w:basedOn w:val="Absatz-Standardschriftart"/>
    <w:link w:val="Kommentartext"/>
    <w:semiHidden/>
    <w:rPr>
      <w:rFonts w:ascii="Arial" w:hAnsi="Arial"/>
    </w:rPr>
  </w:style>
  <w:style w:type="paragraph" w:styleId="Kommentarthema">
    <w:name w:val="annotation subject"/>
    <w:basedOn w:val="Kommentartext"/>
    <w:next w:val="Kommentartext"/>
    <w:link w:val="KommentarthemaZchn"/>
    <w:semiHidden/>
    <w:unhideWhenUsed/>
    <w:rPr>
      <w:b/>
      <w:bCs/>
    </w:rPr>
  </w:style>
  <w:style w:type="character" w:customStyle="1" w:styleId="KommentarthemaZchn">
    <w:name w:val="Kommentarthema Zchn"/>
    <w:basedOn w:val="KommentartextZchn"/>
    <w:link w:val="Kommentarthema"/>
    <w:semiHidden/>
    <w:rPr>
      <w:rFonts w:ascii="Arial" w:hAnsi="Arial"/>
      <w:b/>
      <w:bCs/>
    </w:rPr>
  </w:style>
  <w:style w:type="paragraph" w:styleId="Funotentext">
    <w:name w:val="footnote text"/>
    <w:basedOn w:val="Standard"/>
    <w:link w:val="FunotentextZchn"/>
    <w:semiHidden/>
    <w:unhideWhenUsed/>
    <w:pPr>
      <w:spacing w:before="0" w:after="0"/>
    </w:pPr>
  </w:style>
  <w:style w:type="character" w:customStyle="1" w:styleId="FunotentextZchn">
    <w:name w:val="Fußnotentext Zchn"/>
    <w:basedOn w:val="Absatz-Standardschriftart"/>
    <w:link w:val="Funotentext"/>
    <w:semiHidden/>
    <w:rPr>
      <w:rFonts w:ascii="Arial" w:hAnsi="Arial"/>
    </w:rPr>
  </w:style>
  <w:style w:type="character" w:styleId="Funotenzeichen">
    <w:name w:val="footnote reference"/>
    <w:basedOn w:val="Absatz-Standardschriftart"/>
    <w:semiHidden/>
    <w:unhideWhenUsed/>
    <w:rPr>
      <w:vertAlign w:val="superscript"/>
    </w:rPr>
  </w:style>
  <w:style w:type="paragraph" w:styleId="Dokumentstruktur">
    <w:name w:val="Document Map"/>
    <w:basedOn w:val="Standard"/>
    <w:link w:val="DokumentstrukturZchn"/>
    <w:semiHidden/>
    <w:unhideWhenUsed/>
    <w:pPr>
      <w:spacing w:before="0" w:after="0"/>
    </w:pPr>
    <w:rPr>
      <w:rFonts w:ascii="Tahoma" w:hAnsi="Tahoma" w:cs="Tahoma"/>
      <w:sz w:val="16"/>
      <w:szCs w:val="16"/>
    </w:rPr>
  </w:style>
  <w:style w:type="character" w:customStyle="1" w:styleId="DokumentstrukturZchn">
    <w:name w:val="Dokumentstruktur Zchn"/>
    <w:basedOn w:val="Absatz-Standardschriftart"/>
    <w:link w:val="Dokumentstruktur"/>
    <w:semiHidden/>
    <w:rPr>
      <w:rFonts w:ascii="Tahoma" w:hAnsi="Tahoma" w:cs="Tahoma"/>
      <w:sz w:val="16"/>
      <w:szCs w:val="16"/>
    </w:rPr>
  </w:style>
  <w:style w:type="paragraph" w:styleId="Listenabsatz">
    <w:name w:val="List Paragraph"/>
    <w:basedOn w:val="Standard"/>
    <w:uiPriority w:val="34"/>
    <w:qFormat/>
    <w:pPr>
      <w:widowControl/>
      <w:tabs>
        <w:tab w:val="clear" w:pos="482"/>
      </w:tabs>
      <w:spacing w:before="0" w:after="200" w:line="276" w:lineRule="auto"/>
      <w:ind w:left="720"/>
      <w:contextualSpacing/>
      <w:jc w:val="left"/>
    </w:pPr>
    <w:rPr>
      <w:rFonts w:asciiTheme="minorHAnsi" w:eastAsiaTheme="minorHAnsi" w:hAnsiTheme="minorHAnsi" w:cstheme="minorBidi"/>
      <w:sz w:val="22"/>
      <w:szCs w:val="22"/>
    </w:rPr>
  </w:style>
  <w:style w:type="character" w:styleId="Buchtitel">
    <w:name w:val="Book Title"/>
    <w:basedOn w:val="Absatz-Standardschriftart"/>
    <w:uiPriority w:val="33"/>
    <w:qFormat/>
    <w:rPr>
      <w:rFonts w:ascii="Times New Roman" w:hAnsi="Times New Roman"/>
      <w:b w:val="0"/>
      <w:bCs/>
      <w:i w:val="0"/>
      <w:iCs/>
      <w:spacing w:val="5"/>
      <w:sz w:val="28"/>
    </w:rPr>
  </w:style>
  <w:style w:type="paragraph" w:styleId="Untertitel">
    <w:name w:val="Subtitle"/>
    <w:basedOn w:val="Standard"/>
    <w:next w:val="Standard"/>
    <w:link w:val="UntertitelZchn"/>
    <w:qFormat/>
    <w:pPr>
      <w:numPr>
        <w:ilvl w:val="1"/>
      </w:numPr>
    </w:pPr>
    <w:rPr>
      <w:rFonts w:eastAsiaTheme="majorEastAsia" w:cstheme="majorBidi"/>
      <w:b/>
      <w:iCs/>
      <w:spacing w:val="15"/>
      <w:sz w:val="32"/>
      <w:szCs w:val="24"/>
    </w:rPr>
  </w:style>
  <w:style w:type="character" w:customStyle="1" w:styleId="UntertitelZchn">
    <w:name w:val="Untertitel Zchn"/>
    <w:basedOn w:val="Absatz-Standardschriftart"/>
    <w:link w:val="Untertitel"/>
    <w:rPr>
      <w:rFonts w:eastAsiaTheme="majorEastAsia" w:cstheme="majorBidi"/>
      <w:b/>
      <w:iCs/>
      <w:spacing w:val="15"/>
      <w:sz w:val="32"/>
      <w:szCs w:val="24"/>
    </w:rPr>
  </w:style>
  <w:style w:type="paragraph" w:customStyle="1" w:styleId="Buttons">
    <w:name w:val="Buttons"/>
    <w:basedOn w:val="Standard-BlockCharCharChar"/>
    <w:link w:val="ButtonsZchn"/>
    <w:qFormat/>
    <w:rPr>
      <w:b/>
      <w:bdr w:val="single" w:sz="4" w:space="0" w:color="auto"/>
    </w:rPr>
  </w:style>
  <w:style w:type="paragraph" w:customStyle="1" w:styleId="Refs">
    <w:name w:val="Refs"/>
    <w:basedOn w:val="Standard-BlockCharCharChar"/>
    <w:link w:val="RefsZchn"/>
    <w:qFormat/>
    <w:rPr>
      <w:b/>
    </w:rPr>
  </w:style>
  <w:style w:type="character" w:customStyle="1" w:styleId="ButtonsZchn">
    <w:name w:val="Buttons Zchn"/>
    <w:basedOn w:val="Standard-BlockCharCharCharChar"/>
    <w:link w:val="Buttons"/>
    <w:rPr>
      <w:b/>
      <w:noProof/>
      <w:sz w:val="24"/>
      <w:szCs w:val="24"/>
      <w:bdr w:val="single" w:sz="4" w:space="0" w:color="auto"/>
      <w:lang w:val="en-US" w:eastAsia="hi-IN" w:bidi="hi-IN"/>
    </w:rPr>
  </w:style>
  <w:style w:type="character" w:customStyle="1" w:styleId="RefsZchn">
    <w:name w:val="Refs Zchn"/>
    <w:basedOn w:val="Standard-BlockCharCharCharChar"/>
    <w:link w:val="Refs"/>
    <w:rPr>
      <w:b/>
      <w:noProof/>
      <w:sz w:val="24"/>
      <w:szCs w:val="24"/>
      <w:lang w:val="en-US" w:eastAsia="hi-IN" w:bidi="hi-IN"/>
    </w:rPr>
  </w:style>
  <w:style w:type="paragraph" w:customStyle="1" w:styleId="Querverweise">
    <w:name w:val="Querverweise"/>
    <w:basedOn w:val="Standard-BlockCharCharChar"/>
    <w:link w:val="QuerverweiseZchn"/>
    <w:qFormat/>
    <w:rPr>
      <w:b/>
      <w:i/>
    </w:rPr>
  </w:style>
  <w:style w:type="character" w:customStyle="1" w:styleId="QuerverweiseZchn">
    <w:name w:val="Querverweise Zchn"/>
    <w:basedOn w:val="Standard-BlockCharCharCharChar"/>
    <w:link w:val="Querverweise"/>
    <w:rPr>
      <w:b/>
      <w:i/>
      <w:noProof/>
      <w:sz w:val="24"/>
      <w:szCs w:val="24"/>
      <w:lang w:val="en-US" w:eastAsia="hi-IN"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08476314">
      <w:bodyDiv w:val="1"/>
      <w:marLeft w:val="0"/>
      <w:marRight w:val="0"/>
      <w:marTop w:val="0"/>
      <w:marBottom w:val="0"/>
      <w:divBdr>
        <w:top w:val="none" w:sz="0" w:space="0" w:color="auto"/>
        <w:left w:val="none" w:sz="0" w:space="0" w:color="auto"/>
        <w:bottom w:val="none" w:sz="0" w:space="0" w:color="auto"/>
        <w:right w:val="none" w:sz="0" w:space="0" w:color="auto"/>
      </w:divBdr>
    </w:div>
    <w:div w:id="1009254732">
      <w:bodyDiv w:val="1"/>
      <w:marLeft w:val="0"/>
      <w:marRight w:val="0"/>
      <w:marTop w:val="0"/>
      <w:marBottom w:val="0"/>
      <w:divBdr>
        <w:top w:val="none" w:sz="0" w:space="0" w:color="auto"/>
        <w:left w:val="none" w:sz="0" w:space="0" w:color="auto"/>
        <w:bottom w:val="none" w:sz="0" w:space="0" w:color="auto"/>
        <w:right w:val="none" w:sz="0" w:space="0" w:color="auto"/>
      </w:divBdr>
    </w:div>
    <w:div w:id="1091782199">
      <w:bodyDiv w:val="1"/>
      <w:marLeft w:val="0"/>
      <w:marRight w:val="0"/>
      <w:marTop w:val="0"/>
      <w:marBottom w:val="0"/>
      <w:divBdr>
        <w:top w:val="none" w:sz="0" w:space="0" w:color="auto"/>
        <w:left w:val="none" w:sz="0" w:space="0" w:color="auto"/>
        <w:bottom w:val="none" w:sz="0" w:space="0" w:color="auto"/>
        <w:right w:val="none" w:sz="0" w:space="0" w:color="auto"/>
      </w:divBdr>
    </w:div>
    <w:div w:id="1720856920">
      <w:bodyDiv w:val="1"/>
      <w:marLeft w:val="0"/>
      <w:marRight w:val="0"/>
      <w:marTop w:val="0"/>
      <w:marBottom w:val="0"/>
      <w:divBdr>
        <w:top w:val="none" w:sz="0" w:space="0" w:color="auto"/>
        <w:left w:val="none" w:sz="0" w:space="0" w:color="auto"/>
        <w:bottom w:val="none" w:sz="0" w:space="0" w:color="auto"/>
        <w:right w:val="none" w:sz="0" w:space="0" w:color="auto"/>
      </w:divBdr>
    </w:div>
    <w:div w:id="1759673032">
      <w:bodyDiv w:val="1"/>
      <w:marLeft w:val="0"/>
      <w:marRight w:val="0"/>
      <w:marTop w:val="0"/>
      <w:marBottom w:val="0"/>
      <w:divBdr>
        <w:top w:val="none" w:sz="0" w:space="0" w:color="auto"/>
        <w:left w:val="none" w:sz="0" w:space="0" w:color="auto"/>
        <w:bottom w:val="none" w:sz="0" w:space="0" w:color="auto"/>
        <w:right w:val="none" w:sz="0" w:space="0" w:color="auto"/>
      </w:divBdr>
    </w:div>
    <w:div w:id="2003779037">
      <w:bodyDiv w:val="1"/>
      <w:marLeft w:val="0"/>
      <w:marRight w:val="0"/>
      <w:marTop w:val="0"/>
      <w:marBottom w:val="0"/>
      <w:divBdr>
        <w:top w:val="none" w:sz="0" w:space="0" w:color="auto"/>
        <w:left w:val="none" w:sz="0" w:space="0" w:color="auto"/>
        <w:bottom w:val="none" w:sz="0" w:space="0" w:color="auto"/>
        <w:right w:val="none" w:sz="0" w:space="0" w:color="auto"/>
      </w:divBdr>
    </w:div>
    <w:div w:id="20117187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8.png"/><Relationship Id="rId299" Type="http://schemas.openxmlformats.org/officeDocument/2006/relationships/image" Target="media/image208.png"/><Relationship Id="rId21" Type="http://schemas.openxmlformats.org/officeDocument/2006/relationships/hyperlink" Target="http://www.exmaralda.org" TargetMode="External"/><Relationship Id="rId63" Type="http://schemas.openxmlformats.org/officeDocument/2006/relationships/hyperlink" Target="http://www.exmaralda.org" TargetMode="External"/><Relationship Id="rId159" Type="http://schemas.openxmlformats.org/officeDocument/2006/relationships/header" Target="header17.xml"/><Relationship Id="rId324" Type="http://schemas.microsoft.com/office/2007/relationships/hdphoto" Target="media/hdphoto58.wdp"/><Relationship Id="rId366" Type="http://schemas.openxmlformats.org/officeDocument/2006/relationships/image" Target="media/image244.png"/><Relationship Id="rId170" Type="http://schemas.openxmlformats.org/officeDocument/2006/relationships/image" Target="media/image114.png"/><Relationship Id="rId226" Type="http://schemas.openxmlformats.org/officeDocument/2006/relationships/image" Target="media/image153.png"/><Relationship Id="rId433" Type="http://schemas.openxmlformats.org/officeDocument/2006/relationships/image" Target="media/image289.png"/><Relationship Id="rId268" Type="http://schemas.openxmlformats.org/officeDocument/2006/relationships/image" Target="media/image187.emf"/><Relationship Id="rId475" Type="http://schemas.openxmlformats.org/officeDocument/2006/relationships/image" Target="media/image311.png"/><Relationship Id="rId32" Type="http://schemas.openxmlformats.org/officeDocument/2006/relationships/image" Target="media/image16.png"/><Relationship Id="rId74" Type="http://schemas.openxmlformats.org/officeDocument/2006/relationships/image" Target="media/image46.png"/><Relationship Id="rId128" Type="http://schemas.openxmlformats.org/officeDocument/2006/relationships/image" Target="media/image88.png"/><Relationship Id="rId335" Type="http://schemas.microsoft.com/office/2007/relationships/hdphoto" Target="media/hdphoto63.wdp"/><Relationship Id="rId377" Type="http://schemas.openxmlformats.org/officeDocument/2006/relationships/image" Target="media/image250.png"/><Relationship Id="rId5" Type="http://schemas.openxmlformats.org/officeDocument/2006/relationships/settings" Target="settings.xml"/><Relationship Id="rId181" Type="http://schemas.openxmlformats.org/officeDocument/2006/relationships/image" Target="media/image121.png"/><Relationship Id="rId237" Type="http://schemas.openxmlformats.org/officeDocument/2006/relationships/image" Target="media/image163.png"/><Relationship Id="rId402" Type="http://schemas.openxmlformats.org/officeDocument/2006/relationships/image" Target="media/image266.png"/><Relationship Id="rId279" Type="http://schemas.openxmlformats.org/officeDocument/2006/relationships/image" Target="media/image195.png"/><Relationship Id="rId444" Type="http://schemas.openxmlformats.org/officeDocument/2006/relationships/image" Target="media/image296.png"/><Relationship Id="rId486" Type="http://schemas.openxmlformats.org/officeDocument/2006/relationships/fontTable" Target="fontTable.xml"/><Relationship Id="rId43" Type="http://schemas.openxmlformats.org/officeDocument/2006/relationships/image" Target="media/image27.png"/><Relationship Id="rId139" Type="http://schemas.microsoft.com/office/2007/relationships/hdphoto" Target="media/hdphoto10.wdp"/><Relationship Id="rId290" Type="http://schemas.openxmlformats.org/officeDocument/2006/relationships/image" Target="media/image202.png"/><Relationship Id="rId304" Type="http://schemas.microsoft.com/office/2007/relationships/hdphoto" Target="media/hdphoto49.wdp"/><Relationship Id="rId346" Type="http://schemas.openxmlformats.org/officeDocument/2006/relationships/image" Target="media/image233.png"/><Relationship Id="rId388" Type="http://schemas.openxmlformats.org/officeDocument/2006/relationships/image" Target="media/image257.png"/><Relationship Id="rId85" Type="http://schemas.openxmlformats.org/officeDocument/2006/relationships/image" Target="media/image51.png"/><Relationship Id="rId150" Type="http://schemas.openxmlformats.org/officeDocument/2006/relationships/image" Target="media/image101.png"/><Relationship Id="rId192" Type="http://schemas.openxmlformats.org/officeDocument/2006/relationships/image" Target="media/image131.png"/><Relationship Id="rId206" Type="http://schemas.microsoft.com/office/2007/relationships/hdphoto" Target="media/hdphoto25.wdp"/><Relationship Id="rId413" Type="http://schemas.openxmlformats.org/officeDocument/2006/relationships/image" Target="media/image274.png"/><Relationship Id="rId248" Type="http://schemas.openxmlformats.org/officeDocument/2006/relationships/image" Target="media/image171.png"/><Relationship Id="rId455" Type="http://schemas.openxmlformats.org/officeDocument/2006/relationships/image" Target="media/image302.png"/><Relationship Id="rId12" Type="http://schemas.openxmlformats.org/officeDocument/2006/relationships/footer" Target="footer1.xml"/><Relationship Id="rId108" Type="http://schemas.openxmlformats.org/officeDocument/2006/relationships/image" Target="media/image69.png"/><Relationship Id="rId315" Type="http://schemas.openxmlformats.org/officeDocument/2006/relationships/image" Target="media/image217.png"/><Relationship Id="rId357" Type="http://schemas.openxmlformats.org/officeDocument/2006/relationships/header" Target="header22.xml"/><Relationship Id="rId54" Type="http://schemas.openxmlformats.org/officeDocument/2006/relationships/image" Target="media/image36.png"/><Relationship Id="rId96" Type="http://schemas.openxmlformats.org/officeDocument/2006/relationships/header" Target="header15.xml"/><Relationship Id="rId161" Type="http://schemas.openxmlformats.org/officeDocument/2006/relationships/image" Target="media/image108.png"/><Relationship Id="rId217" Type="http://schemas.openxmlformats.org/officeDocument/2006/relationships/image" Target="media/image148.png"/><Relationship Id="rId399" Type="http://schemas.openxmlformats.org/officeDocument/2006/relationships/image" Target="media/image264.png"/><Relationship Id="rId259" Type="http://schemas.openxmlformats.org/officeDocument/2006/relationships/image" Target="media/image180.png"/><Relationship Id="rId424" Type="http://schemas.openxmlformats.org/officeDocument/2006/relationships/image" Target="media/image284.png"/><Relationship Id="rId466" Type="http://schemas.microsoft.com/office/2007/relationships/hdphoto" Target="media/hdphoto104.wdp"/><Relationship Id="rId23" Type="http://schemas.openxmlformats.org/officeDocument/2006/relationships/header" Target="header6.xml"/><Relationship Id="rId119" Type="http://schemas.openxmlformats.org/officeDocument/2006/relationships/image" Target="media/image80.png"/><Relationship Id="rId270" Type="http://schemas.openxmlformats.org/officeDocument/2006/relationships/image" Target="media/image189.png"/><Relationship Id="rId326" Type="http://schemas.microsoft.com/office/2007/relationships/hdphoto" Target="media/hdphoto59.wdp"/><Relationship Id="rId65" Type="http://schemas.openxmlformats.org/officeDocument/2006/relationships/image" Target="media/image41.png"/><Relationship Id="rId130" Type="http://schemas.openxmlformats.org/officeDocument/2006/relationships/image" Target="media/image89.png"/><Relationship Id="rId368" Type="http://schemas.openxmlformats.org/officeDocument/2006/relationships/image" Target="media/image245.png"/><Relationship Id="rId172" Type="http://schemas.openxmlformats.org/officeDocument/2006/relationships/image" Target="media/image116.png"/><Relationship Id="rId228" Type="http://schemas.openxmlformats.org/officeDocument/2006/relationships/image" Target="media/image155.png"/><Relationship Id="rId435" Type="http://schemas.openxmlformats.org/officeDocument/2006/relationships/hyperlink" Target="http://weblicht.sfs.uni-tuebingen.de/weblichtwiki/index.php/FAQ" TargetMode="External"/><Relationship Id="rId477" Type="http://schemas.openxmlformats.org/officeDocument/2006/relationships/image" Target="media/image312.png"/><Relationship Id="rId281" Type="http://schemas.openxmlformats.org/officeDocument/2006/relationships/image" Target="media/image197.png"/><Relationship Id="rId337" Type="http://schemas.microsoft.com/office/2007/relationships/hdphoto" Target="media/hdphoto64.wdp"/><Relationship Id="rId34" Type="http://schemas.openxmlformats.org/officeDocument/2006/relationships/image" Target="media/image18.png"/><Relationship Id="rId76" Type="http://schemas.openxmlformats.org/officeDocument/2006/relationships/image" Target="media/image47.png"/><Relationship Id="rId141" Type="http://schemas.openxmlformats.org/officeDocument/2006/relationships/image" Target="media/image96.png"/><Relationship Id="rId379" Type="http://schemas.openxmlformats.org/officeDocument/2006/relationships/image" Target="media/image251.png"/><Relationship Id="rId7" Type="http://schemas.openxmlformats.org/officeDocument/2006/relationships/footnotes" Target="footnotes.xml"/><Relationship Id="rId162" Type="http://schemas.microsoft.com/office/2007/relationships/hdphoto" Target="media/hdphoto17.wdp"/><Relationship Id="rId183" Type="http://schemas.openxmlformats.org/officeDocument/2006/relationships/image" Target="media/image122.png"/><Relationship Id="rId218" Type="http://schemas.openxmlformats.org/officeDocument/2006/relationships/image" Target="media/image149.png"/><Relationship Id="rId239" Type="http://schemas.openxmlformats.org/officeDocument/2006/relationships/image" Target="media/image163.jpg"/><Relationship Id="rId390" Type="http://schemas.openxmlformats.org/officeDocument/2006/relationships/image" Target="media/image258.png"/><Relationship Id="rId404" Type="http://schemas.microsoft.com/office/2007/relationships/hdphoto" Target="media/hdphoto90.wdp"/><Relationship Id="rId425" Type="http://schemas.openxmlformats.org/officeDocument/2006/relationships/image" Target="media/image285.png"/><Relationship Id="rId446" Type="http://schemas.openxmlformats.org/officeDocument/2006/relationships/image" Target="media/image297.png"/><Relationship Id="rId467" Type="http://schemas.openxmlformats.org/officeDocument/2006/relationships/image" Target="media/image307.png"/><Relationship Id="rId250" Type="http://schemas.openxmlformats.org/officeDocument/2006/relationships/image" Target="media/image172.png"/><Relationship Id="rId271" Type="http://schemas.openxmlformats.org/officeDocument/2006/relationships/image" Target="media/image190.png"/><Relationship Id="rId292" Type="http://schemas.openxmlformats.org/officeDocument/2006/relationships/image" Target="media/image203.png"/><Relationship Id="rId306" Type="http://schemas.openxmlformats.org/officeDocument/2006/relationships/image" Target="media/image212.png"/><Relationship Id="rId488" Type="http://schemas.microsoft.com/office/2011/relationships/commentsExtended" Target="commentsExtended.xml"/><Relationship Id="rId24" Type="http://schemas.openxmlformats.org/officeDocument/2006/relationships/image" Target="media/image8.png"/><Relationship Id="rId45" Type="http://schemas.openxmlformats.org/officeDocument/2006/relationships/image" Target="media/image29.png"/><Relationship Id="rId66" Type="http://schemas.openxmlformats.org/officeDocument/2006/relationships/header" Target="header11.xml"/><Relationship Id="rId87" Type="http://schemas.openxmlformats.org/officeDocument/2006/relationships/header" Target="header13.xml"/><Relationship Id="rId110" Type="http://schemas.openxmlformats.org/officeDocument/2006/relationships/image" Target="media/image71.png"/><Relationship Id="rId131" Type="http://schemas.openxmlformats.org/officeDocument/2006/relationships/image" Target="media/image90.png"/><Relationship Id="rId327" Type="http://schemas.openxmlformats.org/officeDocument/2006/relationships/image" Target="media/image223.png"/><Relationship Id="rId348" Type="http://schemas.openxmlformats.org/officeDocument/2006/relationships/image" Target="media/image234.png"/><Relationship Id="rId369" Type="http://schemas.microsoft.com/office/2007/relationships/hdphoto" Target="media/hdphoto78.wdp"/><Relationship Id="rId152" Type="http://schemas.openxmlformats.org/officeDocument/2006/relationships/image" Target="media/image102.png"/><Relationship Id="rId173" Type="http://schemas.microsoft.com/office/2007/relationships/hdphoto" Target="media/hdphoto20.wdp"/><Relationship Id="rId194" Type="http://schemas.openxmlformats.org/officeDocument/2006/relationships/image" Target="media/image133.png"/><Relationship Id="rId208" Type="http://schemas.microsoft.com/office/2007/relationships/hdphoto" Target="media/hdphoto26.wdp"/><Relationship Id="rId229" Type="http://schemas.openxmlformats.org/officeDocument/2006/relationships/hyperlink" Target="http://www.ethnologue.com/" TargetMode="External"/><Relationship Id="rId380" Type="http://schemas.openxmlformats.org/officeDocument/2006/relationships/image" Target="media/image252.png"/><Relationship Id="rId415" Type="http://schemas.openxmlformats.org/officeDocument/2006/relationships/image" Target="media/image276.png"/><Relationship Id="rId436" Type="http://schemas.openxmlformats.org/officeDocument/2006/relationships/image" Target="media/image291.png"/><Relationship Id="rId457" Type="http://schemas.openxmlformats.org/officeDocument/2006/relationships/image" Target="media/image303.png"/><Relationship Id="rId240" Type="http://schemas.openxmlformats.org/officeDocument/2006/relationships/image" Target="media/image164.png"/><Relationship Id="rId261" Type="http://schemas.openxmlformats.org/officeDocument/2006/relationships/image" Target="media/image182.png"/><Relationship Id="rId478" Type="http://schemas.microsoft.com/office/2007/relationships/hdphoto" Target="media/hdphoto110.wdp"/><Relationship Id="rId14" Type="http://schemas.openxmlformats.org/officeDocument/2006/relationships/header" Target="header3.xml"/><Relationship Id="rId35" Type="http://schemas.openxmlformats.org/officeDocument/2006/relationships/image" Target="media/image19.png"/><Relationship Id="rId56" Type="http://schemas.openxmlformats.org/officeDocument/2006/relationships/hyperlink" Target="http://www.exmaralda.org" TargetMode="External"/><Relationship Id="rId77" Type="http://schemas.microsoft.com/office/2007/relationships/hdphoto" Target="media/hdphoto4.wdp"/><Relationship Id="rId100" Type="http://schemas.openxmlformats.org/officeDocument/2006/relationships/image" Target="media/image62.png"/><Relationship Id="rId282" Type="http://schemas.microsoft.com/office/2007/relationships/hdphoto" Target="media/hdphoto41.wdp"/><Relationship Id="rId317" Type="http://schemas.openxmlformats.org/officeDocument/2006/relationships/image" Target="media/image218.png"/><Relationship Id="rId338" Type="http://schemas.openxmlformats.org/officeDocument/2006/relationships/image" Target="media/image229.png"/><Relationship Id="rId359" Type="http://schemas.openxmlformats.org/officeDocument/2006/relationships/image" Target="media/image240.png"/><Relationship Id="rId8" Type="http://schemas.openxmlformats.org/officeDocument/2006/relationships/endnotes" Target="endnotes.xml"/><Relationship Id="rId98" Type="http://schemas.openxmlformats.org/officeDocument/2006/relationships/header" Target="header16.xml"/><Relationship Id="rId121" Type="http://schemas.openxmlformats.org/officeDocument/2006/relationships/image" Target="media/image82.png"/><Relationship Id="rId142" Type="http://schemas.openxmlformats.org/officeDocument/2006/relationships/image" Target="media/image97.png"/><Relationship Id="rId163" Type="http://schemas.openxmlformats.org/officeDocument/2006/relationships/image" Target="media/image109.png"/><Relationship Id="rId184" Type="http://schemas.openxmlformats.org/officeDocument/2006/relationships/image" Target="media/image123.png"/><Relationship Id="rId219" Type="http://schemas.microsoft.com/office/2007/relationships/hdphoto" Target="media/hdphoto31.wdp"/><Relationship Id="rId370" Type="http://schemas.openxmlformats.org/officeDocument/2006/relationships/image" Target="media/image246.png"/><Relationship Id="rId391" Type="http://schemas.microsoft.com/office/2007/relationships/hdphoto" Target="media/hdphoto87.wdp"/><Relationship Id="rId405" Type="http://schemas.openxmlformats.org/officeDocument/2006/relationships/image" Target="media/image268.png"/><Relationship Id="rId426" Type="http://schemas.microsoft.com/office/2007/relationships/hdphoto" Target="media/hdphoto94.wdp"/><Relationship Id="rId447" Type="http://schemas.openxmlformats.org/officeDocument/2006/relationships/header" Target="header27.xml"/><Relationship Id="rId230" Type="http://schemas.openxmlformats.org/officeDocument/2006/relationships/image" Target="media/image156.png"/><Relationship Id="rId251" Type="http://schemas.openxmlformats.org/officeDocument/2006/relationships/image" Target="media/image173.png"/><Relationship Id="rId468" Type="http://schemas.microsoft.com/office/2007/relationships/hdphoto" Target="media/hdphoto105.wdp"/><Relationship Id="rId489" Type="http://schemas.microsoft.com/office/2011/relationships/people" Target="people.xml"/><Relationship Id="rId25" Type="http://schemas.openxmlformats.org/officeDocument/2006/relationships/image" Target="media/image9.png"/><Relationship Id="rId46" Type="http://schemas.openxmlformats.org/officeDocument/2006/relationships/image" Target="media/image30.png"/><Relationship Id="rId67" Type="http://schemas.openxmlformats.org/officeDocument/2006/relationships/image" Target="media/image42.png"/><Relationship Id="rId272" Type="http://schemas.openxmlformats.org/officeDocument/2006/relationships/image" Target="media/image191.png"/><Relationship Id="rId293" Type="http://schemas.microsoft.com/office/2007/relationships/hdphoto" Target="media/hdphoto46.wdp"/><Relationship Id="rId307" Type="http://schemas.microsoft.com/office/2007/relationships/hdphoto" Target="media/hdphoto50.wdp"/><Relationship Id="rId328" Type="http://schemas.microsoft.com/office/2007/relationships/hdphoto" Target="media/hdphoto60.wdp"/><Relationship Id="rId349" Type="http://schemas.microsoft.com/office/2007/relationships/hdphoto" Target="media/hdphoto70.wdp"/><Relationship Id="rId88" Type="http://schemas.openxmlformats.org/officeDocument/2006/relationships/image" Target="media/image53.png"/><Relationship Id="rId111" Type="http://schemas.openxmlformats.org/officeDocument/2006/relationships/image" Target="media/image72.png"/><Relationship Id="rId132" Type="http://schemas.openxmlformats.org/officeDocument/2006/relationships/image" Target="media/image91.png"/><Relationship Id="rId153" Type="http://schemas.openxmlformats.org/officeDocument/2006/relationships/image" Target="media/image103.png"/><Relationship Id="rId174" Type="http://schemas.openxmlformats.org/officeDocument/2006/relationships/image" Target="media/image117.png"/><Relationship Id="rId195" Type="http://schemas.openxmlformats.org/officeDocument/2006/relationships/image" Target="media/image134.png"/><Relationship Id="rId209" Type="http://schemas.openxmlformats.org/officeDocument/2006/relationships/image" Target="media/image144.png"/><Relationship Id="rId360" Type="http://schemas.microsoft.com/office/2007/relationships/hdphoto" Target="media/hdphoto74.wdp"/><Relationship Id="rId381" Type="http://schemas.openxmlformats.org/officeDocument/2006/relationships/image" Target="media/image253.png"/><Relationship Id="rId416" Type="http://schemas.microsoft.com/office/2007/relationships/hdphoto" Target="media/hdphoto93.wdp"/><Relationship Id="rId220" Type="http://schemas.openxmlformats.org/officeDocument/2006/relationships/image" Target="media/image150.png"/><Relationship Id="rId241" Type="http://schemas.openxmlformats.org/officeDocument/2006/relationships/image" Target="media/image165.png"/><Relationship Id="rId437" Type="http://schemas.openxmlformats.org/officeDocument/2006/relationships/image" Target="media/image292.png"/><Relationship Id="rId458" Type="http://schemas.microsoft.com/office/2007/relationships/hdphoto" Target="media/hdphoto101.wdp"/><Relationship Id="rId479" Type="http://schemas.openxmlformats.org/officeDocument/2006/relationships/image" Target="media/image313.png"/><Relationship Id="rId15" Type="http://schemas.openxmlformats.org/officeDocument/2006/relationships/footer" Target="footer3.xml"/><Relationship Id="rId36" Type="http://schemas.openxmlformats.org/officeDocument/2006/relationships/image" Target="media/image20.png"/><Relationship Id="rId57" Type="http://schemas.openxmlformats.org/officeDocument/2006/relationships/header" Target="header8.xml"/><Relationship Id="rId262" Type="http://schemas.openxmlformats.org/officeDocument/2006/relationships/image" Target="media/image183.png"/><Relationship Id="rId283" Type="http://schemas.openxmlformats.org/officeDocument/2006/relationships/image" Target="media/image198.png"/><Relationship Id="rId318" Type="http://schemas.microsoft.com/office/2007/relationships/hdphoto" Target="media/hdphoto55.wdp"/><Relationship Id="rId339" Type="http://schemas.microsoft.com/office/2007/relationships/hdphoto" Target="media/hdphoto65.wdp"/><Relationship Id="rId78" Type="http://schemas.openxmlformats.org/officeDocument/2006/relationships/image" Target="media/image48.png"/><Relationship Id="rId99" Type="http://schemas.openxmlformats.org/officeDocument/2006/relationships/image" Target="media/image61.png"/><Relationship Id="rId101" Type="http://schemas.openxmlformats.org/officeDocument/2006/relationships/image" Target="media/image63.png"/><Relationship Id="rId122" Type="http://schemas.openxmlformats.org/officeDocument/2006/relationships/image" Target="media/image83.png"/><Relationship Id="rId143" Type="http://schemas.microsoft.com/office/2007/relationships/hdphoto" Target="media/hdphoto11.wdp"/><Relationship Id="rId164" Type="http://schemas.microsoft.com/office/2007/relationships/hdphoto" Target="media/hdphoto18.wdp"/><Relationship Id="rId185" Type="http://schemas.openxmlformats.org/officeDocument/2006/relationships/image" Target="media/image124.png"/><Relationship Id="rId350" Type="http://schemas.openxmlformats.org/officeDocument/2006/relationships/image" Target="media/image235.png"/><Relationship Id="rId371" Type="http://schemas.microsoft.com/office/2007/relationships/hdphoto" Target="media/hdphoto79.wdp"/><Relationship Id="rId406" Type="http://schemas.openxmlformats.org/officeDocument/2006/relationships/image" Target="media/image269.png"/><Relationship Id="rId9" Type="http://schemas.openxmlformats.org/officeDocument/2006/relationships/image" Target="media/image7.png"/><Relationship Id="rId210" Type="http://schemas.microsoft.com/office/2007/relationships/hdphoto" Target="media/hdphoto27.wdp"/><Relationship Id="rId392" Type="http://schemas.openxmlformats.org/officeDocument/2006/relationships/image" Target="media/image259.png"/><Relationship Id="rId427" Type="http://schemas.openxmlformats.org/officeDocument/2006/relationships/image" Target="media/image286.png"/><Relationship Id="rId448" Type="http://schemas.openxmlformats.org/officeDocument/2006/relationships/image" Target="media/image298.png"/><Relationship Id="rId469" Type="http://schemas.openxmlformats.org/officeDocument/2006/relationships/image" Target="media/image308.png"/><Relationship Id="rId26" Type="http://schemas.openxmlformats.org/officeDocument/2006/relationships/image" Target="media/image10.png"/><Relationship Id="rId231" Type="http://schemas.openxmlformats.org/officeDocument/2006/relationships/image" Target="media/image157.png"/><Relationship Id="rId252" Type="http://schemas.microsoft.com/office/2007/relationships/hdphoto" Target="media/hdphoto36.wdp"/><Relationship Id="rId273" Type="http://schemas.microsoft.com/office/2007/relationships/hdphoto" Target="media/hdphoto39.wdp"/><Relationship Id="rId294" Type="http://schemas.openxmlformats.org/officeDocument/2006/relationships/image" Target="media/image204.png"/><Relationship Id="rId308" Type="http://schemas.openxmlformats.org/officeDocument/2006/relationships/image" Target="media/image213.png"/><Relationship Id="rId329" Type="http://schemas.openxmlformats.org/officeDocument/2006/relationships/image" Target="media/image224.png"/><Relationship Id="rId480" Type="http://schemas.microsoft.com/office/2007/relationships/hdphoto" Target="media/hdphoto111.wdp"/><Relationship Id="rId47" Type="http://schemas.openxmlformats.org/officeDocument/2006/relationships/image" Target="media/image31.png"/><Relationship Id="rId68" Type="http://schemas.openxmlformats.org/officeDocument/2006/relationships/hyperlink" Target="http://www.praat.org" TargetMode="External"/><Relationship Id="rId89" Type="http://schemas.openxmlformats.org/officeDocument/2006/relationships/image" Target="media/image54.png"/><Relationship Id="rId112" Type="http://schemas.openxmlformats.org/officeDocument/2006/relationships/image" Target="media/image73.png"/><Relationship Id="rId133" Type="http://schemas.openxmlformats.org/officeDocument/2006/relationships/hyperlink" Target="http://trans.sourceforge.net/en/presentation.php" TargetMode="External"/><Relationship Id="rId154" Type="http://schemas.openxmlformats.org/officeDocument/2006/relationships/image" Target="media/image104.png"/><Relationship Id="rId175" Type="http://schemas.microsoft.com/office/2007/relationships/hdphoto" Target="media/hdphoto21.wdp"/><Relationship Id="rId340" Type="http://schemas.openxmlformats.org/officeDocument/2006/relationships/image" Target="media/image230.png"/><Relationship Id="rId361" Type="http://schemas.openxmlformats.org/officeDocument/2006/relationships/image" Target="media/image241.png"/><Relationship Id="rId196" Type="http://schemas.openxmlformats.org/officeDocument/2006/relationships/image" Target="media/image135.png"/><Relationship Id="rId200" Type="http://schemas.openxmlformats.org/officeDocument/2006/relationships/image" Target="media/image139.png"/><Relationship Id="rId382" Type="http://schemas.microsoft.com/office/2007/relationships/hdphoto" Target="media/hdphoto83.wdp"/><Relationship Id="rId417" Type="http://schemas.openxmlformats.org/officeDocument/2006/relationships/image" Target="media/image277.png"/><Relationship Id="rId438" Type="http://schemas.openxmlformats.org/officeDocument/2006/relationships/image" Target="media/image293.png"/><Relationship Id="rId459" Type="http://schemas.openxmlformats.org/officeDocument/2006/relationships/image" Target="media/image304.png"/><Relationship Id="rId16" Type="http://schemas.openxmlformats.org/officeDocument/2006/relationships/comments" Target="comments.xml"/><Relationship Id="rId221" Type="http://schemas.microsoft.com/office/2007/relationships/hdphoto" Target="media/hdphoto32.wdp"/><Relationship Id="rId242" Type="http://schemas.openxmlformats.org/officeDocument/2006/relationships/image" Target="media/image166.png"/><Relationship Id="rId263" Type="http://schemas.microsoft.com/office/2007/relationships/hdphoto" Target="media/hdphoto37.wdp"/><Relationship Id="rId284" Type="http://schemas.openxmlformats.org/officeDocument/2006/relationships/image" Target="media/image199.png"/><Relationship Id="rId319" Type="http://schemas.openxmlformats.org/officeDocument/2006/relationships/image" Target="media/image219.png"/><Relationship Id="rId470" Type="http://schemas.microsoft.com/office/2007/relationships/hdphoto" Target="media/hdphoto106.wdp"/><Relationship Id="rId37" Type="http://schemas.openxmlformats.org/officeDocument/2006/relationships/image" Target="media/image21.png"/><Relationship Id="rId58" Type="http://schemas.openxmlformats.org/officeDocument/2006/relationships/image" Target="media/image37.png"/><Relationship Id="rId79" Type="http://schemas.microsoft.com/office/2007/relationships/hdphoto" Target="media/hdphoto5.wdp"/><Relationship Id="rId102" Type="http://schemas.openxmlformats.org/officeDocument/2006/relationships/image" Target="media/image64.png"/><Relationship Id="rId123" Type="http://schemas.openxmlformats.org/officeDocument/2006/relationships/image" Target="media/image84.png"/><Relationship Id="rId144" Type="http://schemas.openxmlformats.org/officeDocument/2006/relationships/image" Target="media/image98.png"/><Relationship Id="rId330" Type="http://schemas.openxmlformats.org/officeDocument/2006/relationships/image" Target="media/image225.png"/><Relationship Id="rId90" Type="http://schemas.openxmlformats.org/officeDocument/2006/relationships/image" Target="media/image55.png"/><Relationship Id="rId165" Type="http://schemas.openxmlformats.org/officeDocument/2006/relationships/image" Target="media/image110.png"/><Relationship Id="rId186" Type="http://schemas.openxmlformats.org/officeDocument/2006/relationships/image" Target="media/image125.png"/><Relationship Id="rId351" Type="http://schemas.microsoft.com/office/2007/relationships/hdphoto" Target="media/hdphoto71.wdp"/><Relationship Id="rId372" Type="http://schemas.openxmlformats.org/officeDocument/2006/relationships/image" Target="media/image247.png"/><Relationship Id="rId393" Type="http://schemas.microsoft.com/office/2007/relationships/hdphoto" Target="media/hdphoto88.wdp"/><Relationship Id="rId407" Type="http://schemas.openxmlformats.org/officeDocument/2006/relationships/image" Target="media/image270.png"/><Relationship Id="rId428" Type="http://schemas.microsoft.com/office/2007/relationships/hdphoto" Target="media/hdphoto95.wdp"/><Relationship Id="rId449" Type="http://schemas.microsoft.com/office/2007/relationships/hdphoto" Target="media/hdphoto97.wdp"/><Relationship Id="rId211" Type="http://schemas.openxmlformats.org/officeDocument/2006/relationships/image" Target="media/image145.png"/><Relationship Id="rId232" Type="http://schemas.openxmlformats.org/officeDocument/2006/relationships/image" Target="media/image158.png"/><Relationship Id="rId253" Type="http://schemas.openxmlformats.org/officeDocument/2006/relationships/image" Target="media/image174.png"/><Relationship Id="rId274" Type="http://schemas.openxmlformats.org/officeDocument/2006/relationships/image" Target="media/image192.png"/><Relationship Id="rId295" Type="http://schemas.openxmlformats.org/officeDocument/2006/relationships/image" Target="media/image205.png"/><Relationship Id="rId309" Type="http://schemas.microsoft.com/office/2007/relationships/hdphoto" Target="media/hdphoto51.wdp"/><Relationship Id="rId460" Type="http://schemas.microsoft.com/office/2007/relationships/hdphoto" Target="media/hdphoto102.wdp"/><Relationship Id="rId481" Type="http://schemas.openxmlformats.org/officeDocument/2006/relationships/image" Target="media/image314.png"/><Relationship Id="rId27" Type="http://schemas.openxmlformats.org/officeDocument/2006/relationships/image" Target="media/image11.png"/><Relationship Id="rId48" Type="http://schemas.openxmlformats.org/officeDocument/2006/relationships/hyperlink" Target="http://www.exmaralda.org" TargetMode="External"/><Relationship Id="rId69" Type="http://schemas.openxmlformats.org/officeDocument/2006/relationships/hyperlink" Target="http://www.fon.hum.uva.nl/praat/sendpraat.html" TargetMode="External"/><Relationship Id="rId113" Type="http://schemas.openxmlformats.org/officeDocument/2006/relationships/image" Target="media/image74.png"/><Relationship Id="rId134" Type="http://schemas.openxmlformats.org/officeDocument/2006/relationships/hyperlink" Target="http://www.winpitch.com/" TargetMode="External"/><Relationship Id="rId320" Type="http://schemas.microsoft.com/office/2007/relationships/hdphoto" Target="media/hdphoto56.wdp"/><Relationship Id="rId80" Type="http://schemas.openxmlformats.org/officeDocument/2006/relationships/image" Target="media/image49.png"/><Relationship Id="rId155" Type="http://schemas.microsoft.com/office/2007/relationships/hdphoto" Target="media/hdphoto15.wdp"/><Relationship Id="rId176" Type="http://schemas.openxmlformats.org/officeDocument/2006/relationships/image" Target="media/image118.png"/><Relationship Id="rId197" Type="http://schemas.openxmlformats.org/officeDocument/2006/relationships/image" Target="media/image136.png"/><Relationship Id="rId341" Type="http://schemas.microsoft.com/office/2007/relationships/hdphoto" Target="media/hdphoto66.wdp"/><Relationship Id="rId362" Type="http://schemas.openxmlformats.org/officeDocument/2006/relationships/image" Target="media/image242.png"/><Relationship Id="rId383" Type="http://schemas.openxmlformats.org/officeDocument/2006/relationships/image" Target="media/image254.png"/><Relationship Id="rId418" Type="http://schemas.openxmlformats.org/officeDocument/2006/relationships/image" Target="media/image278.png"/><Relationship Id="rId439" Type="http://schemas.openxmlformats.org/officeDocument/2006/relationships/image" Target="media/image294.png"/><Relationship Id="rId201" Type="http://schemas.openxmlformats.org/officeDocument/2006/relationships/image" Target="media/image140.png"/><Relationship Id="rId222" Type="http://schemas.openxmlformats.org/officeDocument/2006/relationships/header" Target="header19.xml"/><Relationship Id="rId243" Type="http://schemas.openxmlformats.org/officeDocument/2006/relationships/image" Target="media/image167.png"/><Relationship Id="rId264" Type="http://schemas.openxmlformats.org/officeDocument/2006/relationships/image" Target="media/image184.png"/><Relationship Id="rId285" Type="http://schemas.microsoft.com/office/2007/relationships/hdphoto" Target="media/hdphoto42.wdp"/><Relationship Id="rId450" Type="http://schemas.openxmlformats.org/officeDocument/2006/relationships/image" Target="media/image299.png"/><Relationship Id="rId471" Type="http://schemas.openxmlformats.org/officeDocument/2006/relationships/image" Target="media/image309.png"/><Relationship Id="rId17" Type="http://schemas.openxmlformats.org/officeDocument/2006/relationships/header" Target="header4.xml"/><Relationship Id="rId38" Type="http://schemas.openxmlformats.org/officeDocument/2006/relationships/image" Target="media/image22.png"/><Relationship Id="rId59" Type="http://schemas.openxmlformats.org/officeDocument/2006/relationships/header" Target="header9.xml"/><Relationship Id="rId103" Type="http://schemas.openxmlformats.org/officeDocument/2006/relationships/image" Target="media/image65.png"/><Relationship Id="rId124" Type="http://schemas.openxmlformats.org/officeDocument/2006/relationships/image" Target="media/image85.png"/><Relationship Id="rId310" Type="http://schemas.openxmlformats.org/officeDocument/2006/relationships/image" Target="media/image214.png"/><Relationship Id="rId70" Type="http://schemas.openxmlformats.org/officeDocument/2006/relationships/image" Target="media/image43.png"/><Relationship Id="rId91" Type="http://schemas.openxmlformats.org/officeDocument/2006/relationships/header" Target="header14.xml"/><Relationship Id="rId145" Type="http://schemas.microsoft.com/office/2007/relationships/hdphoto" Target="media/hdphoto12.wdp"/><Relationship Id="rId166" Type="http://schemas.microsoft.com/office/2007/relationships/hdphoto" Target="media/hdphoto19.wdp"/><Relationship Id="rId187" Type="http://schemas.openxmlformats.org/officeDocument/2006/relationships/image" Target="media/image126.png"/><Relationship Id="rId331" Type="http://schemas.microsoft.com/office/2007/relationships/hdphoto" Target="media/hdphoto61.wdp"/><Relationship Id="rId352" Type="http://schemas.openxmlformats.org/officeDocument/2006/relationships/image" Target="media/image236.png"/><Relationship Id="rId373" Type="http://schemas.microsoft.com/office/2007/relationships/hdphoto" Target="media/hdphoto80.wdp"/><Relationship Id="rId394" Type="http://schemas.openxmlformats.org/officeDocument/2006/relationships/image" Target="media/image260.png"/><Relationship Id="rId408" Type="http://schemas.microsoft.com/office/2007/relationships/hdphoto" Target="media/hdphoto91.wdp"/><Relationship Id="rId429" Type="http://schemas.openxmlformats.org/officeDocument/2006/relationships/image" Target="media/image287.png"/><Relationship Id="rId1" Type="http://schemas.openxmlformats.org/officeDocument/2006/relationships/customXml" Target="../customXml/item1.xml"/><Relationship Id="rId212" Type="http://schemas.microsoft.com/office/2007/relationships/hdphoto" Target="media/hdphoto28.wdp"/><Relationship Id="rId233" Type="http://schemas.openxmlformats.org/officeDocument/2006/relationships/image" Target="media/image159.jpg"/><Relationship Id="rId254" Type="http://schemas.openxmlformats.org/officeDocument/2006/relationships/image" Target="media/image175.png"/><Relationship Id="rId440" Type="http://schemas.openxmlformats.org/officeDocument/2006/relationships/header" Target="header25.xml"/><Relationship Id="rId28" Type="http://schemas.openxmlformats.org/officeDocument/2006/relationships/image" Target="media/image12.png"/><Relationship Id="rId49" Type="http://schemas.openxmlformats.org/officeDocument/2006/relationships/image" Target="media/image32.png"/><Relationship Id="rId114" Type="http://schemas.openxmlformats.org/officeDocument/2006/relationships/image" Target="media/image75.png"/><Relationship Id="rId275" Type="http://schemas.openxmlformats.org/officeDocument/2006/relationships/header" Target="header20.xml"/><Relationship Id="rId296" Type="http://schemas.openxmlformats.org/officeDocument/2006/relationships/header" Target="header21.xml"/><Relationship Id="rId300" Type="http://schemas.microsoft.com/office/2007/relationships/hdphoto" Target="media/hdphoto47.wdp"/><Relationship Id="rId461" Type="http://schemas.openxmlformats.org/officeDocument/2006/relationships/image" Target="media/image305.png"/><Relationship Id="rId482" Type="http://schemas.microsoft.com/office/2007/relationships/hdphoto" Target="media/hdphoto112.wdp"/><Relationship Id="rId60" Type="http://schemas.openxmlformats.org/officeDocument/2006/relationships/image" Target="media/image38.png"/><Relationship Id="rId81" Type="http://schemas.openxmlformats.org/officeDocument/2006/relationships/image" Target="media/image50.png"/><Relationship Id="rId135" Type="http://schemas.openxmlformats.org/officeDocument/2006/relationships/image" Target="media/image92.png"/><Relationship Id="rId156" Type="http://schemas.openxmlformats.org/officeDocument/2006/relationships/image" Target="media/image105.png"/><Relationship Id="rId177" Type="http://schemas.microsoft.com/office/2007/relationships/hdphoto" Target="media/hdphoto22.wdp"/><Relationship Id="rId198" Type="http://schemas.openxmlformats.org/officeDocument/2006/relationships/image" Target="media/image137.png"/><Relationship Id="rId321" Type="http://schemas.openxmlformats.org/officeDocument/2006/relationships/image" Target="media/image220.png"/><Relationship Id="rId342" Type="http://schemas.openxmlformats.org/officeDocument/2006/relationships/image" Target="media/image231.png"/><Relationship Id="rId363" Type="http://schemas.microsoft.com/office/2007/relationships/hdphoto" Target="media/hdphoto75.wdp"/><Relationship Id="rId384" Type="http://schemas.microsoft.com/office/2007/relationships/hdphoto" Target="media/hdphoto84.wdp"/><Relationship Id="rId419" Type="http://schemas.openxmlformats.org/officeDocument/2006/relationships/image" Target="media/image279.png"/><Relationship Id="rId202" Type="http://schemas.openxmlformats.org/officeDocument/2006/relationships/header" Target="header18.xml"/><Relationship Id="rId223" Type="http://schemas.openxmlformats.org/officeDocument/2006/relationships/image" Target="media/image151.png"/><Relationship Id="rId244" Type="http://schemas.openxmlformats.org/officeDocument/2006/relationships/image" Target="media/image168.png"/><Relationship Id="rId430" Type="http://schemas.microsoft.com/office/2007/relationships/hdphoto" Target="media/hdphoto96.wdp"/><Relationship Id="rId18" Type="http://schemas.openxmlformats.org/officeDocument/2006/relationships/header" Target="header5.xml"/><Relationship Id="rId39" Type="http://schemas.openxmlformats.org/officeDocument/2006/relationships/image" Target="media/image23.png"/><Relationship Id="rId265" Type="http://schemas.microsoft.com/office/2007/relationships/hdphoto" Target="media/hdphoto38.wdp"/><Relationship Id="rId286" Type="http://schemas.openxmlformats.org/officeDocument/2006/relationships/image" Target="media/image200.png"/><Relationship Id="rId451" Type="http://schemas.microsoft.com/office/2007/relationships/hdphoto" Target="media/hdphoto98.wdp"/><Relationship Id="rId472" Type="http://schemas.microsoft.com/office/2007/relationships/hdphoto" Target="media/hdphoto107.wdp"/><Relationship Id="rId50" Type="http://schemas.openxmlformats.org/officeDocument/2006/relationships/image" Target="media/image33.png"/><Relationship Id="rId104" Type="http://schemas.microsoft.com/office/2007/relationships/hdphoto" Target="media/hdphoto7.wdp"/><Relationship Id="rId125" Type="http://schemas.openxmlformats.org/officeDocument/2006/relationships/image" Target="media/image86.png"/><Relationship Id="rId146" Type="http://schemas.openxmlformats.org/officeDocument/2006/relationships/image" Target="media/image99.png"/><Relationship Id="rId167" Type="http://schemas.openxmlformats.org/officeDocument/2006/relationships/image" Target="media/image111.png"/><Relationship Id="rId188" Type="http://schemas.openxmlformats.org/officeDocument/2006/relationships/image" Target="media/image127.png"/><Relationship Id="rId311" Type="http://schemas.openxmlformats.org/officeDocument/2006/relationships/image" Target="media/image215.png"/><Relationship Id="rId332" Type="http://schemas.openxmlformats.org/officeDocument/2006/relationships/image" Target="media/image226.png"/><Relationship Id="rId353" Type="http://schemas.microsoft.com/office/2007/relationships/hdphoto" Target="media/hdphoto72.wdp"/><Relationship Id="rId374" Type="http://schemas.openxmlformats.org/officeDocument/2006/relationships/image" Target="media/image248.png"/><Relationship Id="rId395" Type="http://schemas.openxmlformats.org/officeDocument/2006/relationships/image" Target="media/image261.png"/><Relationship Id="rId409" Type="http://schemas.openxmlformats.org/officeDocument/2006/relationships/image" Target="media/image271.png"/><Relationship Id="rId71" Type="http://schemas.openxmlformats.org/officeDocument/2006/relationships/image" Target="media/image44.png"/><Relationship Id="rId92" Type="http://schemas.openxmlformats.org/officeDocument/2006/relationships/image" Target="media/image56.png"/><Relationship Id="rId213" Type="http://schemas.openxmlformats.org/officeDocument/2006/relationships/image" Target="media/image146.png"/><Relationship Id="rId234" Type="http://schemas.openxmlformats.org/officeDocument/2006/relationships/image" Target="media/image160.jpg"/><Relationship Id="rId420" Type="http://schemas.openxmlformats.org/officeDocument/2006/relationships/image" Target="media/image280.png"/><Relationship Id="rId2" Type="http://schemas.openxmlformats.org/officeDocument/2006/relationships/numbering" Target="numbering.xml"/><Relationship Id="rId29" Type="http://schemas.openxmlformats.org/officeDocument/2006/relationships/image" Target="media/image13.png"/><Relationship Id="rId255" Type="http://schemas.openxmlformats.org/officeDocument/2006/relationships/image" Target="media/image176.png"/><Relationship Id="rId276" Type="http://schemas.openxmlformats.org/officeDocument/2006/relationships/image" Target="media/image193.png"/><Relationship Id="rId297" Type="http://schemas.openxmlformats.org/officeDocument/2006/relationships/image" Target="media/image206.png"/><Relationship Id="rId441" Type="http://schemas.openxmlformats.org/officeDocument/2006/relationships/image" Target="media/image295.png"/><Relationship Id="rId462" Type="http://schemas.microsoft.com/office/2007/relationships/hdphoto" Target="media/hdphoto103.wdp"/><Relationship Id="rId483" Type="http://schemas.openxmlformats.org/officeDocument/2006/relationships/image" Target="media/image315.png"/><Relationship Id="rId40" Type="http://schemas.openxmlformats.org/officeDocument/2006/relationships/image" Target="media/image24.png"/><Relationship Id="rId115" Type="http://schemas.openxmlformats.org/officeDocument/2006/relationships/image" Target="media/image76.png"/><Relationship Id="rId136" Type="http://schemas.openxmlformats.org/officeDocument/2006/relationships/image" Target="media/image93.png"/><Relationship Id="rId157" Type="http://schemas.openxmlformats.org/officeDocument/2006/relationships/image" Target="media/image106.png"/><Relationship Id="rId178" Type="http://schemas.openxmlformats.org/officeDocument/2006/relationships/image" Target="media/image119.png"/><Relationship Id="rId301" Type="http://schemas.openxmlformats.org/officeDocument/2006/relationships/image" Target="media/image209.png"/><Relationship Id="rId322" Type="http://schemas.microsoft.com/office/2007/relationships/hdphoto" Target="media/hdphoto57.wdp"/><Relationship Id="rId343" Type="http://schemas.microsoft.com/office/2007/relationships/hdphoto" Target="media/hdphoto67.wdp"/><Relationship Id="rId364" Type="http://schemas.openxmlformats.org/officeDocument/2006/relationships/image" Target="media/image243.png"/><Relationship Id="rId61" Type="http://schemas.openxmlformats.org/officeDocument/2006/relationships/image" Target="media/image39.png"/><Relationship Id="rId82" Type="http://schemas.microsoft.com/office/2007/relationships/hdphoto" Target="media/hdphoto6.wdp"/><Relationship Id="rId199" Type="http://schemas.openxmlformats.org/officeDocument/2006/relationships/image" Target="media/image138.png"/><Relationship Id="rId203" Type="http://schemas.openxmlformats.org/officeDocument/2006/relationships/image" Target="media/image141.png"/><Relationship Id="rId385" Type="http://schemas.openxmlformats.org/officeDocument/2006/relationships/image" Target="media/image255.png"/><Relationship Id="rId19" Type="http://schemas.openxmlformats.org/officeDocument/2006/relationships/hyperlink" Target="http://www.exmaralda.org" TargetMode="External"/><Relationship Id="rId224" Type="http://schemas.microsoft.com/office/2007/relationships/hdphoto" Target="media/hdphoto33.wdp"/><Relationship Id="rId245" Type="http://schemas.openxmlformats.org/officeDocument/2006/relationships/image" Target="media/image169.png"/><Relationship Id="rId266" Type="http://schemas.openxmlformats.org/officeDocument/2006/relationships/image" Target="media/image185.emf"/><Relationship Id="rId287" Type="http://schemas.microsoft.com/office/2007/relationships/hdphoto" Target="media/hdphoto43.wdp"/><Relationship Id="rId410" Type="http://schemas.openxmlformats.org/officeDocument/2006/relationships/image" Target="media/image272.png"/><Relationship Id="rId431" Type="http://schemas.openxmlformats.org/officeDocument/2006/relationships/header" Target="header24.xml"/><Relationship Id="rId452" Type="http://schemas.openxmlformats.org/officeDocument/2006/relationships/image" Target="media/image300.png"/><Relationship Id="rId473" Type="http://schemas.openxmlformats.org/officeDocument/2006/relationships/image" Target="media/image310.png"/><Relationship Id="rId30" Type="http://schemas.openxmlformats.org/officeDocument/2006/relationships/image" Target="media/image14.png"/><Relationship Id="rId105" Type="http://schemas.openxmlformats.org/officeDocument/2006/relationships/image" Target="media/image66.png"/><Relationship Id="rId126" Type="http://schemas.microsoft.com/office/2007/relationships/hdphoto" Target="media/hdphoto8.wdp"/><Relationship Id="rId147" Type="http://schemas.microsoft.com/office/2007/relationships/hdphoto" Target="media/hdphoto13.wdp"/><Relationship Id="rId168" Type="http://schemas.openxmlformats.org/officeDocument/2006/relationships/image" Target="media/image112.png"/><Relationship Id="rId312" Type="http://schemas.microsoft.com/office/2007/relationships/hdphoto" Target="media/hdphoto52.wdp"/><Relationship Id="rId333" Type="http://schemas.microsoft.com/office/2007/relationships/hdphoto" Target="media/hdphoto62.wdp"/><Relationship Id="rId354" Type="http://schemas.openxmlformats.org/officeDocument/2006/relationships/image" Target="media/image237.png"/><Relationship Id="rId51" Type="http://schemas.openxmlformats.org/officeDocument/2006/relationships/header" Target="header7.xml"/><Relationship Id="rId72" Type="http://schemas.openxmlformats.org/officeDocument/2006/relationships/image" Target="media/image45.png"/><Relationship Id="rId93" Type="http://schemas.openxmlformats.org/officeDocument/2006/relationships/image" Target="media/image57.png"/><Relationship Id="rId189" Type="http://schemas.openxmlformats.org/officeDocument/2006/relationships/image" Target="media/image128.png"/><Relationship Id="rId375" Type="http://schemas.openxmlformats.org/officeDocument/2006/relationships/image" Target="media/image249.png"/><Relationship Id="rId396" Type="http://schemas.openxmlformats.org/officeDocument/2006/relationships/image" Target="media/image262.png"/><Relationship Id="rId3" Type="http://schemas.openxmlformats.org/officeDocument/2006/relationships/styles" Target="styles.xml"/><Relationship Id="rId214" Type="http://schemas.microsoft.com/office/2007/relationships/hdphoto" Target="media/hdphoto29.wdp"/><Relationship Id="rId235" Type="http://schemas.openxmlformats.org/officeDocument/2006/relationships/image" Target="media/image161.png"/><Relationship Id="rId256" Type="http://schemas.openxmlformats.org/officeDocument/2006/relationships/image" Target="media/image177.png"/><Relationship Id="rId277" Type="http://schemas.openxmlformats.org/officeDocument/2006/relationships/image" Target="media/image194.png"/><Relationship Id="rId298" Type="http://schemas.openxmlformats.org/officeDocument/2006/relationships/image" Target="media/image207.png"/><Relationship Id="rId400" Type="http://schemas.openxmlformats.org/officeDocument/2006/relationships/header" Target="header23.xml"/><Relationship Id="rId421" Type="http://schemas.openxmlformats.org/officeDocument/2006/relationships/image" Target="media/image281.png"/><Relationship Id="rId442" Type="http://schemas.openxmlformats.org/officeDocument/2006/relationships/hyperlink" Target="http://exmaralda.org/de/" TargetMode="External"/><Relationship Id="rId463" Type="http://schemas.openxmlformats.org/officeDocument/2006/relationships/header" Target="header28.xml"/><Relationship Id="rId484" Type="http://schemas.openxmlformats.org/officeDocument/2006/relationships/header" Target="header30.xml"/><Relationship Id="rId116" Type="http://schemas.openxmlformats.org/officeDocument/2006/relationships/image" Target="media/image77.png"/><Relationship Id="rId137" Type="http://schemas.microsoft.com/office/2007/relationships/hdphoto" Target="media/hdphoto9.wdp"/><Relationship Id="rId158" Type="http://schemas.microsoft.com/office/2007/relationships/hdphoto" Target="media/hdphoto16.wdp"/><Relationship Id="rId302" Type="http://schemas.microsoft.com/office/2007/relationships/hdphoto" Target="media/hdphoto48.wdp"/><Relationship Id="rId323" Type="http://schemas.openxmlformats.org/officeDocument/2006/relationships/image" Target="media/image221.png"/><Relationship Id="rId344" Type="http://schemas.openxmlformats.org/officeDocument/2006/relationships/image" Target="media/image232.png"/><Relationship Id="rId20" Type="http://schemas.openxmlformats.org/officeDocument/2006/relationships/hyperlink" Target="http://www.exmaralda.org" TargetMode="External"/><Relationship Id="rId41" Type="http://schemas.openxmlformats.org/officeDocument/2006/relationships/image" Target="media/image25.png"/><Relationship Id="rId62" Type="http://schemas.openxmlformats.org/officeDocument/2006/relationships/image" Target="media/image40.png"/><Relationship Id="rId83" Type="http://schemas.openxmlformats.org/officeDocument/2006/relationships/header" Target="header12.xml"/><Relationship Id="rId179" Type="http://schemas.microsoft.com/office/2007/relationships/hdphoto" Target="media/hdphoto23.wdp"/><Relationship Id="rId365" Type="http://schemas.microsoft.com/office/2007/relationships/hdphoto" Target="media/hdphoto76.wdp"/><Relationship Id="rId386" Type="http://schemas.microsoft.com/office/2007/relationships/hdphoto" Target="media/hdphoto85.wdp"/><Relationship Id="rId190" Type="http://schemas.openxmlformats.org/officeDocument/2006/relationships/image" Target="media/image129.png"/><Relationship Id="rId204" Type="http://schemas.microsoft.com/office/2007/relationships/hdphoto" Target="media/hdphoto24.wdp"/><Relationship Id="rId225" Type="http://schemas.openxmlformats.org/officeDocument/2006/relationships/image" Target="media/image152.png"/><Relationship Id="rId246" Type="http://schemas.openxmlformats.org/officeDocument/2006/relationships/image" Target="media/image170.png"/><Relationship Id="rId267" Type="http://schemas.openxmlformats.org/officeDocument/2006/relationships/image" Target="media/image186.emf"/><Relationship Id="rId288" Type="http://schemas.openxmlformats.org/officeDocument/2006/relationships/image" Target="media/image201.png"/><Relationship Id="rId411" Type="http://schemas.openxmlformats.org/officeDocument/2006/relationships/image" Target="media/image273.png"/><Relationship Id="rId432" Type="http://schemas.openxmlformats.org/officeDocument/2006/relationships/image" Target="media/image288.png"/><Relationship Id="rId453" Type="http://schemas.openxmlformats.org/officeDocument/2006/relationships/image" Target="media/image301.png"/><Relationship Id="rId474" Type="http://schemas.microsoft.com/office/2007/relationships/hdphoto" Target="media/hdphoto108.wdp"/><Relationship Id="rId106" Type="http://schemas.openxmlformats.org/officeDocument/2006/relationships/image" Target="media/image67.png"/><Relationship Id="rId127" Type="http://schemas.openxmlformats.org/officeDocument/2006/relationships/image" Target="media/image87.png"/><Relationship Id="rId313" Type="http://schemas.openxmlformats.org/officeDocument/2006/relationships/image" Target="media/image216.png"/><Relationship Id="rId10" Type="http://schemas.openxmlformats.org/officeDocument/2006/relationships/header" Target="header1.xml"/><Relationship Id="rId31" Type="http://schemas.openxmlformats.org/officeDocument/2006/relationships/image" Target="media/image15.png"/><Relationship Id="rId52" Type="http://schemas.openxmlformats.org/officeDocument/2006/relationships/image" Target="media/image34.png"/><Relationship Id="rId73" Type="http://schemas.microsoft.com/office/2007/relationships/hdphoto" Target="media/hdphoto2.wdp"/><Relationship Id="rId94" Type="http://schemas.openxmlformats.org/officeDocument/2006/relationships/image" Target="media/image58.png"/><Relationship Id="rId148" Type="http://schemas.openxmlformats.org/officeDocument/2006/relationships/hyperlink" Target="http://www.ims.uni-stuttgart.de/projekte/corplex/TreeTagger/" TargetMode="External"/><Relationship Id="rId169" Type="http://schemas.openxmlformats.org/officeDocument/2006/relationships/image" Target="media/image113.png"/><Relationship Id="rId334" Type="http://schemas.openxmlformats.org/officeDocument/2006/relationships/image" Target="media/image227.png"/><Relationship Id="rId355" Type="http://schemas.microsoft.com/office/2007/relationships/hdphoto" Target="media/hdphoto73.wdp"/><Relationship Id="rId376" Type="http://schemas.microsoft.com/office/2007/relationships/hdphoto" Target="media/hdphoto81.wdp"/><Relationship Id="rId397" Type="http://schemas.openxmlformats.org/officeDocument/2006/relationships/image" Target="media/image263.png"/><Relationship Id="rId4" Type="http://schemas.microsoft.com/office/2007/relationships/stylesWithEffects" Target="stylesWithEffects.xml"/><Relationship Id="rId180" Type="http://schemas.openxmlformats.org/officeDocument/2006/relationships/image" Target="media/image120.png"/><Relationship Id="rId215" Type="http://schemas.openxmlformats.org/officeDocument/2006/relationships/image" Target="media/image147.png"/><Relationship Id="rId236" Type="http://schemas.openxmlformats.org/officeDocument/2006/relationships/image" Target="media/image162.jpg"/><Relationship Id="rId257" Type="http://schemas.openxmlformats.org/officeDocument/2006/relationships/image" Target="media/image178.jpeg"/><Relationship Id="rId278" Type="http://schemas.microsoft.com/office/2007/relationships/hdphoto" Target="media/hdphoto40.wdp"/><Relationship Id="rId401" Type="http://schemas.openxmlformats.org/officeDocument/2006/relationships/image" Target="media/image265.png"/><Relationship Id="rId422" Type="http://schemas.openxmlformats.org/officeDocument/2006/relationships/image" Target="media/image282.png"/><Relationship Id="rId443" Type="http://schemas.openxmlformats.org/officeDocument/2006/relationships/hyperlink" Target="http://www.exmaralda.org" TargetMode="External"/><Relationship Id="rId464" Type="http://schemas.openxmlformats.org/officeDocument/2006/relationships/header" Target="header29.xml"/><Relationship Id="rId303" Type="http://schemas.openxmlformats.org/officeDocument/2006/relationships/image" Target="media/image210.png"/><Relationship Id="rId485" Type="http://schemas.openxmlformats.org/officeDocument/2006/relationships/header" Target="header31.xml"/><Relationship Id="rId42" Type="http://schemas.openxmlformats.org/officeDocument/2006/relationships/image" Target="media/image26.png"/><Relationship Id="rId84" Type="http://schemas.openxmlformats.org/officeDocument/2006/relationships/hyperlink" Target="http://www.exmaralda.org/pdf/How_to_Use_the_Annotation_Panel_EN.pdf" TargetMode="External"/><Relationship Id="rId138" Type="http://schemas.openxmlformats.org/officeDocument/2006/relationships/image" Target="media/image94.png"/><Relationship Id="rId345" Type="http://schemas.microsoft.com/office/2007/relationships/hdphoto" Target="media/hdphoto68.wdp"/><Relationship Id="rId387" Type="http://schemas.openxmlformats.org/officeDocument/2006/relationships/image" Target="media/image256.png"/><Relationship Id="rId191" Type="http://schemas.openxmlformats.org/officeDocument/2006/relationships/image" Target="media/image130.png"/><Relationship Id="rId205" Type="http://schemas.openxmlformats.org/officeDocument/2006/relationships/image" Target="media/image142.png"/><Relationship Id="rId247" Type="http://schemas.microsoft.com/office/2007/relationships/hdphoto" Target="media/hdphoto34.wdp"/><Relationship Id="rId412" Type="http://schemas.microsoft.com/office/2007/relationships/hdphoto" Target="media/hdphoto92.wdp"/><Relationship Id="rId107" Type="http://schemas.openxmlformats.org/officeDocument/2006/relationships/image" Target="media/image68.png"/><Relationship Id="rId289" Type="http://schemas.microsoft.com/office/2007/relationships/hdphoto" Target="media/hdphoto44.wdp"/><Relationship Id="rId454" Type="http://schemas.microsoft.com/office/2007/relationships/hdphoto" Target="media/hdphoto99.wdp"/><Relationship Id="rId11" Type="http://schemas.openxmlformats.org/officeDocument/2006/relationships/header" Target="header2.xml"/><Relationship Id="rId53" Type="http://schemas.openxmlformats.org/officeDocument/2006/relationships/image" Target="media/image35.png"/><Relationship Id="rId149" Type="http://schemas.openxmlformats.org/officeDocument/2006/relationships/image" Target="media/image100.png"/><Relationship Id="rId314" Type="http://schemas.microsoft.com/office/2007/relationships/hdphoto" Target="media/hdphoto53.wdp"/><Relationship Id="rId356" Type="http://schemas.openxmlformats.org/officeDocument/2006/relationships/image" Target="media/image238.png"/><Relationship Id="rId398" Type="http://schemas.microsoft.com/office/2007/relationships/hdphoto" Target="media/hdphoto89.wdp"/><Relationship Id="rId95" Type="http://schemas.openxmlformats.org/officeDocument/2006/relationships/image" Target="media/image59.png"/><Relationship Id="rId160" Type="http://schemas.openxmlformats.org/officeDocument/2006/relationships/image" Target="media/image107.png"/><Relationship Id="rId216" Type="http://schemas.microsoft.com/office/2007/relationships/hdphoto" Target="media/hdphoto30.wdp"/><Relationship Id="rId423" Type="http://schemas.openxmlformats.org/officeDocument/2006/relationships/image" Target="media/image283.png"/><Relationship Id="rId258" Type="http://schemas.openxmlformats.org/officeDocument/2006/relationships/image" Target="media/image179.png"/><Relationship Id="rId465" Type="http://schemas.openxmlformats.org/officeDocument/2006/relationships/image" Target="media/image306.png"/><Relationship Id="rId22" Type="http://schemas.openxmlformats.org/officeDocument/2006/relationships/hyperlink" Target="http://www.ids-mannheim.de/" TargetMode="External"/><Relationship Id="rId64" Type="http://schemas.openxmlformats.org/officeDocument/2006/relationships/header" Target="header10.xml"/><Relationship Id="rId118" Type="http://schemas.openxmlformats.org/officeDocument/2006/relationships/image" Target="media/image79.png"/><Relationship Id="rId325" Type="http://schemas.openxmlformats.org/officeDocument/2006/relationships/image" Target="media/image222.png"/><Relationship Id="rId367" Type="http://schemas.microsoft.com/office/2007/relationships/hdphoto" Target="media/hdphoto77.wdp"/><Relationship Id="rId171" Type="http://schemas.openxmlformats.org/officeDocument/2006/relationships/image" Target="media/image115.png"/><Relationship Id="rId227" Type="http://schemas.openxmlformats.org/officeDocument/2006/relationships/image" Target="media/image154.png"/><Relationship Id="rId269" Type="http://schemas.openxmlformats.org/officeDocument/2006/relationships/image" Target="media/image188.png"/><Relationship Id="rId434" Type="http://schemas.openxmlformats.org/officeDocument/2006/relationships/image" Target="media/image290.png"/><Relationship Id="rId476" Type="http://schemas.microsoft.com/office/2007/relationships/hdphoto" Target="media/hdphoto109.wdp"/><Relationship Id="rId33" Type="http://schemas.openxmlformats.org/officeDocument/2006/relationships/image" Target="media/image17.png"/><Relationship Id="rId129" Type="http://schemas.openxmlformats.org/officeDocument/2006/relationships/hyperlink" Target="http://www.exmaralda.org" TargetMode="External"/><Relationship Id="rId280" Type="http://schemas.openxmlformats.org/officeDocument/2006/relationships/image" Target="media/image196.png"/><Relationship Id="rId336" Type="http://schemas.openxmlformats.org/officeDocument/2006/relationships/image" Target="media/image228.png"/><Relationship Id="rId75" Type="http://schemas.microsoft.com/office/2007/relationships/hdphoto" Target="media/hdphoto3.wdp"/><Relationship Id="rId140" Type="http://schemas.openxmlformats.org/officeDocument/2006/relationships/image" Target="media/image95.png"/><Relationship Id="rId182" Type="http://schemas.openxmlformats.org/officeDocument/2006/relationships/hyperlink" Target="http://www.sil.org/~gaultney/gentium/" TargetMode="External"/><Relationship Id="rId378" Type="http://schemas.microsoft.com/office/2007/relationships/hdphoto" Target="media/hdphoto82.wdp"/><Relationship Id="rId403" Type="http://schemas.openxmlformats.org/officeDocument/2006/relationships/image" Target="media/image267.png"/><Relationship Id="rId6" Type="http://schemas.openxmlformats.org/officeDocument/2006/relationships/webSettings" Target="webSettings.xml"/><Relationship Id="rId238" Type="http://schemas.openxmlformats.org/officeDocument/2006/relationships/image" Target="media/image164.jpeg"/><Relationship Id="rId445" Type="http://schemas.openxmlformats.org/officeDocument/2006/relationships/header" Target="header26.xml"/><Relationship Id="rId487" Type="http://schemas.openxmlformats.org/officeDocument/2006/relationships/theme" Target="theme/theme1.xml"/><Relationship Id="rId291" Type="http://schemas.microsoft.com/office/2007/relationships/hdphoto" Target="media/hdphoto45.wdp"/><Relationship Id="rId305" Type="http://schemas.openxmlformats.org/officeDocument/2006/relationships/image" Target="media/image211.png"/><Relationship Id="rId347" Type="http://schemas.microsoft.com/office/2007/relationships/hdphoto" Target="media/hdphoto69.wdp"/><Relationship Id="rId44" Type="http://schemas.openxmlformats.org/officeDocument/2006/relationships/image" Target="media/image28.png"/><Relationship Id="rId86" Type="http://schemas.openxmlformats.org/officeDocument/2006/relationships/image" Target="media/image52.png"/><Relationship Id="rId151" Type="http://schemas.microsoft.com/office/2007/relationships/hdphoto" Target="media/hdphoto14.wdp"/><Relationship Id="rId389" Type="http://schemas.microsoft.com/office/2007/relationships/hdphoto" Target="media/hdphoto86.wdp"/><Relationship Id="rId193" Type="http://schemas.openxmlformats.org/officeDocument/2006/relationships/image" Target="media/image132.png"/><Relationship Id="rId207" Type="http://schemas.openxmlformats.org/officeDocument/2006/relationships/image" Target="media/image143.png"/><Relationship Id="rId249" Type="http://schemas.microsoft.com/office/2007/relationships/hdphoto" Target="media/hdphoto35.wdp"/><Relationship Id="rId414" Type="http://schemas.openxmlformats.org/officeDocument/2006/relationships/image" Target="media/image275.png"/><Relationship Id="rId456" Type="http://schemas.microsoft.com/office/2007/relationships/hdphoto" Target="media/hdphoto100.wdp"/><Relationship Id="rId13" Type="http://schemas.openxmlformats.org/officeDocument/2006/relationships/footer" Target="footer2.xml"/><Relationship Id="rId109" Type="http://schemas.openxmlformats.org/officeDocument/2006/relationships/image" Target="media/image70.png"/><Relationship Id="rId260" Type="http://schemas.openxmlformats.org/officeDocument/2006/relationships/image" Target="media/image181.png"/><Relationship Id="rId316" Type="http://schemas.microsoft.com/office/2007/relationships/hdphoto" Target="media/hdphoto54.wdp"/><Relationship Id="rId55" Type="http://schemas.microsoft.com/office/2007/relationships/hdphoto" Target="media/hdphoto1.wdp"/><Relationship Id="rId97" Type="http://schemas.openxmlformats.org/officeDocument/2006/relationships/image" Target="media/image60.png"/><Relationship Id="rId120" Type="http://schemas.openxmlformats.org/officeDocument/2006/relationships/image" Target="media/image81.png"/><Relationship Id="rId358" Type="http://schemas.openxmlformats.org/officeDocument/2006/relationships/image" Target="media/image239.png"/></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6" Type="http://schemas.openxmlformats.org/officeDocument/2006/relationships/image" Target="media/image6.png"/><Relationship Id="rId5" Type="http://schemas.openxmlformats.org/officeDocument/2006/relationships/image" Target="media/image5.png"/><Relationship Id="rId4" Type="http://schemas.openxmlformats.org/officeDocument/2006/relationships/image" Target="media/image4.png"/></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8ECC3F2-A1C7-4E6E-A946-F14091B1CE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148</Pages>
  <Words>27511</Words>
  <Characters>157054</Characters>
  <Application>Microsoft Office Word</Application>
  <DocSecurity>0</DocSecurity>
  <Lines>1308</Lines>
  <Paragraphs>368</Paragraphs>
  <ScaleCrop>false</ScaleCrop>
  <HeadingPairs>
    <vt:vector size="2" baseType="variant">
      <vt:variant>
        <vt:lpstr>Titel</vt:lpstr>
      </vt:variant>
      <vt:variant>
        <vt:i4>1</vt:i4>
      </vt:variant>
    </vt:vector>
  </HeadingPairs>
  <TitlesOfParts>
    <vt:vector size="1" baseType="lpstr">
      <vt:lpstr>1</vt:lpstr>
    </vt:vector>
  </TitlesOfParts>
  <Company>Universität Hamburg</Company>
  <LinksUpToDate>false</LinksUpToDate>
  <CharactersWithSpaces>184197</CharactersWithSpaces>
  <SharedDoc>false</SharedDoc>
  <HLinks>
    <vt:vector size="960" baseType="variant">
      <vt:variant>
        <vt:i4>5898265</vt:i4>
      </vt:variant>
      <vt:variant>
        <vt:i4>939</vt:i4>
      </vt:variant>
      <vt:variant>
        <vt:i4>0</vt:i4>
      </vt:variant>
      <vt:variant>
        <vt:i4>5</vt:i4>
      </vt:variant>
      <vt:variant>
        <vt:lpwstr>http://www.ims.uni-stuttgart.de/projekte/corplex/TreeTagger/</vt:lpwstr>
      </vt:variant>
      <vt:variant>
        <vt:lpwstr/>
      </vt:variant>
      <vt:variant>
        <vt:i4>24</vt:i4>
      </vt:variant>
      <vt:variant>
        <vt:i4>936</vt:i4>
      </vt:variant>
      <vt:variant>
        <vt:i4>0</vt:i4>
      </vt:variant>
      <vt:variant>
        <vt:i4>5</vt:i4>
      </vt:variant>
      <vt:variant>
        <vt:lpwstr>http://trans.sourceforge.net/en/presentation.php</vt:lpwstr>
      </vt:variant>
      <vt:variant>
        <vt:lpwstr/>
      </vt:variant>
      <vt:variant>
        <vt:i4>5636187</vt:i4>
      </vt:variant>
      <vt:variant>
        <vt:i4>933</vt:i4>
      </vt:variant>
      <vt:variant>
        <vt:i4>0</vt:i4>
      </vt:variant>
      <vt:variant>
        <vt:i4>5</vt:i4>
      </vt:variant>
      <vt:variant>
        <vt:lpwstr>http://www.winpitch.com/</vt:lpwstr>
      </vt:variant>
      <vt:variant>
        <vt:lpwstr/>
      </vt:variant>
      <vt:variant>
        <vt:i4>7012454</vt:i4>
      </vt:variant>
      <vt:variant>
        <vt:i4>930</vt:i4>
      </vt:variant>
      <vt:variant>
        <vt:i4>0</vt:i4>
      </vt:variant>
      <vt:variant>
        <vt:i4>5</vt:i4>
      </vt:variant>
      <vt:variant>
        <vt:lpwstr>http://www.fon.hum.uva.nl/praat/sendpraat.html</vt:lpwstr>
      </vt:variant>
      <vt:variant>
        <vt:lpwstr/>
      </vt:variant>
      <vt:variant>
        <vt:i4>4587551</vt:i4>
      </vt:variant>
      <vt:variant>
        <vt:i4>927</vt:i4>
      </vt:variant>
      <vt:variant>
        <vt:i4>0</vt:i4>
      </vt:variant>
      <vt:variant>
        <vt:i4>5</vt:i4>
      </vt:variant>
      <vt:variant>
        <vt:lpwstr>http://www.praat.org/</vt:lpwstr>
      </vt:variant>
      <vt:variant>
        <vt:lpwstr/>
      </vt:variant>
      <vt:variant>
        <vt:i4>5505040</vt:i4>
      </vt:variant>
      <vt:variant>
        <vt:i4>924</vt:i4>
      </vt:variant>
      <vt:variant>
        <vt:i4>0</vt:i4>
      </vt:variant>
      <vt:variant>
        <vt:i4>5</vt:i4>
      </vt:variant>
      <vt:variant>
        <vt:lpwstr>http://www.exmaralda.org/</vt:lpwstr>
      </vt:variant>
      <vt:variant>
        <vt:lpwstr/>
      </vt:variant>
      <vt:variant>
        <vt:i4>5505040</vt:i4>
      </vt:variant>
      <vt:variant>
        <vt:i4>921</vt:i4>
      </vt:variant>
      <vt:variant>
        <vt:i4>0</vt:i4>
      </vt:variant>
      <vt:variant>
        <vt:i4>5</vt:i4>
      </vt:variant>
      <vt:variant>
        <vt:lpwstr>http://www.exmaralda.org/</vt:lpwstr>
      </vt:variant>
      <vt:variant>
        <vt:lpwstr/>
      </vt:variant>
      <vt:variant>
        <vt:i4>1376307</vt:i4>
      </vt:variant>
      <vt:variant>
        <vt:i4>914</vt:i4>
      </vt:variant>
      <vt:variant>
        <vt:i4>0</vt:i4>
      </vt:variant>
      <vt:variant>
        <vt:i4>5</vt:i4>
      </vt:variant>
      <vt:variant>
        <vt:lpwstr/>
      </vt:variant>
      <vt:variant>
        <vt:lpwstr>_Toc260215036</vt:lpwstr>
      </vt:variant>
      <vt:variant>
        <vt:i4>1376307</vt:i4>
      </vt:variant>
      <vt:variant>
        <vt:i4>908</vt:i4>
      </vt:variant>
      <vt:variant>
        <vt:i4>0</vt:i4>
      </vt:variant>
      <vt:variant>
        <vt:i4>5</vt:i4>
      </vt:variant>
      <vt:variant>
        <vt:lpwstr/>
      </vt:variant>
      <vt:variant>
        <vt:lpwstr>_Toc260215035</vt:lpwstr>
      </vt:variant>
      <vt:variant>
        <vt:i4>1376307</vt:i4>
      </vt:variant>
      <vt:variant>
        <vt:i4>902</vt:i4>
      </vt:variant>
      <vt:variant>
        <vt:i4>0</vt:i4>
      </vt:variant>
      <vt:variant>
        <vt:i4>5</vt:i4>
      </vt:variant>
      <vt:variant>
        <vt:lpwstr/>
      </vt:variant>
      <vt:variant>
        <vt:lpwstr>_Toc260215034</vt:lpwstr>
      </vt:variant>
      <vt:variant>
        <vt:i4>1376307</vt:i4>
      </vt:variant>
      <vt:variant>
        <vt:i4>896</vt:i4>
      </vt:variant>
      <vt:variant>
        <vt:i4>0</vt:i4>
      </vt:variant>
      <vt:variant>
        <vt:i4>5</vt:i4>
      </vt:variant>
      <vt:variant>
        <vt:lpwstr/>
      </vt:variant>
      <vt:variant>
        <vt:lpwstr>_Toc260215033</vt:lpwstr>
      </vt:variant>
      <vt:variant>
        <vt:i4>1376307</vt:i4>
      </vt:variant>
      <vt:variant>
        <vt:i4>890</vt:i4>
      </vt:variant>
      <vt:variant>
        <vt:i4>0</vt:i4>
      </vt:variant>
      <vt:variant>
        <vt:i4>5</vt:i4>
      </vt:variant>
      <vt:variant>
        <vt:lpwstr/>
      </vt:variant>
      <vt:variant>
        <vt:lpwstr>_Toc260215032</vt:lpwstr>
      </vt:variant>
      <vt:variant>
        <vt:i4>1376307</vt:i4>
      </vt:variant>
      <vt:variant>
        <vt:i4>884</vt:i4>
      </vt:variant>
      <vt:variant>
        <vt:i4>0</vt:i4>
      </vt:variant>
      <vt:variant>
        <vt:i4>5</vt:i4>
      </vt:variant>
      <vt:variant>
        <vt:lpwstr/>
      </vt:variant>
      <vt:variant>
        <vt:lpwstr>_Toc260215031</vt:lpwstr>
      </vt:variant>
      <vt:variant>
        <vt:i4>1376307</vt:i4>
      </vt:variant>
      <vt:variant>
        <vt:i4>878</vt:i4>
      </vt:variant>
      <vt:variant>
        <vt:i4>0</vt:i4>
      </vt:variant>
      <vt:variant>
        <vt:i4>5</vt:i4>
      </vt:variant>
      <vt:variant>
        <vt:lpwstr/>
      </vt:variant>
      <vt:variant>
        <vt:lpwstr>_Toc260215030</vt:lpwstr>
      </vt:variant>
      <vt:variant>
        <vt:i4>1310771</vt:i4>
      </vt:variant>
      <vt:variant>
        <vt:i4>872</vt:i4>
      </vt:variant>
      <vt:variant>
        <vt:i4>0</vt:i4>
      </vt:variant>
      <vt:variant>
        <vt:i4>5</vt:i4>
      </vt:variant>
      <vt:variant>
        <vt:lpwstr/>
      </vt:variant>
      <vt:variant>
        <vt:lpwstr>_Toc260215029</vt:lpwstr>
      </vt:variant>
      <vt:variant>
        <vt:i4>1310771</vt:i4>
      </vt:variant>
      <vt:variant>
        <vt:i4>866</vt:i4>
      </vt:variant>
      <vt:variant>
        <vt:i4>0</vt:i4>
      </vt:variant>
      <vt:variant>
        <vt:i4>5</vt:i4>
      </vt:variant>
      <vt:variant>
        <vt:lpwstr/>
      </vt:variant>
      <vt:variant>
        <vt:lpwstr>_Toc260215028</vt:lpwstr>
      </vt:variant>
      <vt:variant>
        <vt:i4>1310771</vt:i4>
      </vt:variant>
      <vt:variant>
        <vt:i4>860</vt:i4>
      </vt:variant>
      <vt:variant>
        <vt:i4>0</vt:i4>
      </vt:variant>
      <vt:variant>
        <vt:i4>5</vt:i4>
      </vt:variant>
      <vt:variant>
        <vt:lpwstr/>
      </vt:variant>
      <vt:variant>
        <vt:lpwstr>_Toc260215027</vt:lpwstr>
      </vt:variant>
      <vt:variant>
        <vt:i4>1310771</vt:i4>
      </vt:variant>
      <vt:variant>
        <vt:i4>854</vt:i4>
      </vt:variant>
      <vt:variant>
        <vt:i4>0</vt:i4>
      </vt:variant>
      <vt:variant>
        <vt:i4>5</vt:i4>
      </vt:variant>
      <vt:variant>
        <vt:lpwstr/>
      </vt:variant>
      <vt:variant>
        <vt:lpwstr>_Toc260215026</vt:lpwstr>
      </vt:variant>
      <vt:variant>
        <vt:i4>1310771</vt:i4>
      </vt:variant>
      <vt:variant>
        <vt:i4>848</vt:i4>
      </vt:variant>
      <vt:variant>
        <vt:i4>0</vt:i4>
      </vt:variant>
      <vt:variant>
        <vt:i4>5</vt:i4>
      </vt:variant>
      <vt:variant>
        <vt:lpwstr/>
      </vt:variant>
      <vt:variant>
        <vt:lpwstr>_Toc260215025</vt:lpwstr>
      </vt:variant>
      <vt:variant>
        <vt:i4>1310771</vt:i4>
      </vt:variant>
      <vt:variant>
        <vt:i4>842</vt:i4>
      </vt:variant>
      <vt:variant>
        <vt:i4>0</vt:i4>
      </vt:variant>
      <vt:variant>
        <vt:i4>5</vt:i4>
      </vt:variant>
      <vt:variant>
        <vt:lpwstr/>
      </vt:variant>
      <vt:variant>
        <vt:lpwstr>_Toc260215024</vt:lpwstr>
      </vt:variant>
      <vt:variant>
        <vt:i4>1310771</vt:i4>
      </vt:variant>
      <vt:variant>
        <vt:i4>836</vt:i4>
      </vt:variant>
      <vt:variant>
        <vt:i4>0</vt:i4>
      </vt:variant>
      <vt:variant>
        <vt:i4>5</vt:i4>
      </vt:variant>
      <vt:variant>
        <vt:lpwstr/>
      </vt:variant>
      <vt:variant>
        <vt:lpwstr>_Toc260215023</vt:lpwstr>
      </vt:variant>
      <vt:variant>
        <vt:i4>1310771</vt:i4>
      </vt:variant>
      <vt:variant>
        <vt:i4>830</vt:i4>
      </vt:variant>
      <vt:variant>
        <vt:i4>0</vt:i4>
      </vt:variant>
      <vt:variant>
        <vt:i4>5</vt:i4>
      </vt:variant>
      <vt:variant>
        <vt:lpwstr/>
      </vt:variant>
      <vt:variant>
        <vt:lpwstr>_Toc260215022</vt:lpwstr>
      </vt:variant>
      <vt:variant>
        <vt:i4>1310771</vt:i4>
      </vt:variant>
      <vt:variant>
        <vt:i4>824</vt:i4>
      </vt:variant>
      <vt:variant>
        <vt:i4>0</vt:i4>
      </vt:variant>
      <vt:variant>
        <vt:i4>5</vt:i4>
      </vt:variant>
      <vt:variant>
        <vt:lpwstr/>
      </vt:variant>
      <vt:variant>
        <vt:lpwstr>_Toc260215021</vt:lpwstr>
      </vt:variant>
      <vt:variant>
        <vt:i4>1310771</vt:i4>
      </vt:variant>
      <vt:variant>
        <vt:i4>818</vt:i4>
      </vt:variant>
      <vt:variant>
        <vt:i4>0</vt:i4>
      </vt:variant>
      <vt:variant>
        <vt:i4>5</vt:i4>
      </vt:variant>
      <vt:variant>
        <vt:lpwstr/>
      </vt:variant>
      <vt:variant>
        <vt:lpwstr>_Toc260215020</vt:lpwstr>
      </vt:variant>
      <vt:variant>
        <vt:i4>1507379</vt:i4>
      </vt:variant>
      <vt:variant>
        <vt:i4>812</vt:i4>
      </vt:variant>
      <vt:variant>
        <vt:i4>0</vt:i4>
      </vt:variant>
      <vt:variant>
        <vt:i4>5</vt:i4>
      </vt:variant>
      <vt:variant>
        <vt:lpwstr/>
      </vt:variant>
      <vt:variant>
        <vt:lpwstr>_Toc260215019</vt:lpwstr>
      </vt:variant>
      <vt:variant>
        <vt:i4>1507379</vt:i4>
      </vt:variant>
      <vt:variant>
        <vt:i4>806</vt:i4>
      </vt:variant>
      <vt:variant>
        <vt:i4>0</vt:i4>
      </vt:variant>
      <vt:variant>
        <vt:i4>5</vt:i4>
      </vt:variant>
      <vt:variant>
        <vt:lpwstr/>
      </vt:variant>
      <vt:variant>
        <vt:lpwstr>_Toc260215018</vt:lpwstr>
      </vt:variant>
      <vt:variant>
        <vt:i4>1507379</vt:i4>
      </vt:variant>
      <vt:variant>
        <vt:i4>800</vt:i4>
      </vt:variant>
      <vt:variant>
        <vt:i4>0</vt:i4>
      </vt:variant>
      <vt:variant>
        <vt:i4>5</vt:i4>
      </vt:variant>
      <vt:variant>
        <vt:lpwstr/>
      </vt:variant>
      <vt:variant>
        <vt:lpwstr>_Toc260215017</vt:lpwstr>
      </vt:variant>
      <vt:variant>
        <vt:i4>1507379</vt:i4>
      </vt:variant>
      <vt:variant>
        <vt:i4>794</vt:i4>
      </vt:variant>
      <vt:variant>
        <vt:i4>0</vt:i4>
      </vt:variant>
      <vt:variant>
        <vt:i4>5</vt:i4>
      </vt:variant>
      <vt:variant>
        <vt:lpwstr/>
      </vt:variant>
      <vt:variant>
        <vt:lpwstr>_Toc260215016</vt:lpwstr>
      </vt:variant>
      <vt:variant>
        <vt:i4>1507379</vt:i4>
      </vt:variant>
      <vt:variant>
        <vt:i4>788</vt:i4>
      </vt:variant>
      <vt:variant>
        <vt:i4>0</vt:i4>
      </vt:variant>
      <vt:variant>
        <vt:i4>5</vt:i4>
      </vt:variant>
      <vt:variant>
        <vt:lpwstr/>
      </vt:variant>
      <vt:variant>
        <vt:lpwstr>_Toc260215015</vt:lpwstr>
      </vt:variant>
      <vt:variant>
        <vt:i4>1507379</vt:i4>
      </vt:variant>
      <vt:variant>
        <vt:i4>782</vt:i4>
      </vt:variant>
      <vt:variant>
        <vt:i4>0</vt:i4>
      </vt:variant>
      <vt:variant>
        <vt:i4>5</vt:i4>
      </vt:variant>
      <vt:variant>
        <vt:lpwstr/>
      </vt:variant>
      <vt:variant>
        <vt:lpwstr>_Toc260215014</vt:lpwstr>
      </vt:variant>
      <vt:variant>
        <vt:i4>1507379</vt:i4>
      </vt:variant>
      <vt:variant>
        <vt:i4>776</vt:i4>
      </vt:variant>
      <vt:variant>
        <vt:i4>0</vt:i4>
      </vt:variant>
      <vt:variant>
        <vt:i4>5</vt:i4>
      </vt:variant>
      <vt:variant>
        <vt:lpwstr/>
      </vt:variant>
      <vt:variant>
        <vt:lpwstr>_Toc260215013</vt:lpwstr>
      </vt:variant>
      <vt:variant>
        <vt:i4>1507379</vt:i4>
      </vt:variant>
      <vt:variant>
        <vt:i4>770</vt:i4>
      </vt:variant>
      <vt:variant>
        <vt:i4>0</vt:i4>
      </vt:variant>
      <vt:variant>
        <vt:i4>5</vt:i4>
      </vt:variant>
      <vt:variant>
        <vt:lpwstr/>
      </vt:variant>
      <vt:variant>
        <vt:lpwstr>_Toc260215012</vt:lpwstr>
      </vt:variant>
      <vt:variant>
        <vt:i4>1507379</vt:i4>
      </vt:variant>
      <vt:variant>
        <vt:i4>764</vt:i4>
      </vt:variant>
      <vt:variant>
        <vt:i4>0</vt:i4>
      </vt:variant>
      <vt:variant>
        <vt:i4>5</vt:i4>
      </vt:variant>
      <vt:variant>
        <vt:lpwstr/>
      </vt:variant>
      <vt:variant>
        <vt:lpwstr>_Toc260215011</vt:lpwstr>
      </vt:variant>
      <vt:variant>
        <vt:i4>1507379</vt:i4>
      </vt:variant>
      <vt:variant>
        <vt:i4>758</vt:i4>
      </vt:variant>
      <vt:variant>
        <vt:i4>0</vt:i4>
      </vt:variant>
      <vt:variant>
        <vt:i4>5</vt:i4>
      </vt:variant>
      <vt:variant>
        <vt:lpwstr/>
      </vt:variant>
      <vt:variant>
        <vt:lpwstr>_Toc260215010</vt:lpwstr>
      </vt:variant>
      <vt:variant>
        <vt:i4>1441843</vt:i4>
      </vt:variant>
      <vt:variant>
        <vt:i4>752</vt:i4>
      </vt:variant>
      <vt:variant>
        <vt:i4>0</vt:i4>
      </vt:variant>
      <vt:variant>
        <vt:i4>5</vt:i4>
      </vt:variant>
      <vt:variant>
        <vt:lpwstr/>
      </vt:variant>
      <vt:variant>
        <vt:lpwstr>_Toc260215009</vt:lpwstr>
      </vt:variant>
      <vt:variant>
        <vt:i4>1441843</vt:i4>
      </vt:variant>
      <vt:variant>
        <vt:i4>746</vt:i4>
      </vt:variant>
      <vt:variant>
        <vt:i4>0</vt:i4>
      </vt:variant>
      <vt:variant>
        <vt:i4>5</vt:i4>
      </vt:variant>
      <vt:variant>
        <vt:lpwstr/>
      </vt:variant>
      <vt:variant>
        <vt:lpwstr>_Toc260215008</vt:lpwstr>
      </vt:variant>
      <vt:variant>
        <vt:i4>1441843</vt:i4>
      </vt:variant>
      <vt:variant>
        <vt:i4>740</vt:i4>
      </vt:variant>
      <vt:variant>
        <vt:i4>0</vt:i4>
      </vt:variant>
      <vt:variant>
        <vt:i4>5</vt:i4>
      </vt:variant>
      <vt:variant>
        <vt:lpwstr/>
      </vt:variant>
      <vt:variant>
        <vt:lpwstr>_Toc260215007</vt:lpwstr>
      </vt:variant>
      <vt:variant>
        <vt:i4>1441843</vt:i4>
      </vt:variant>
      <vt:variant>
        <vt:i4>734</vt:i4>
      </vt:variant>
      <vt:variant>
        <vt:i4>0</vt:i4>
      </vt:variant>
      <vt:variant>
        <vt:i4>5</vt:i4>
      </vt:variant>
      <vt:variant>
        <vt:lpwstr/>
      </vt:variant>
      <vt:variant>
        <vt:lpwstr>_Toc260215006</vt:lpwstr>
      </vt:variant>
      <vt:variant>
        <vt:i4>1441843</vt:i4>
      </vt:variant>
      <vt:variant>
        <vt:i4>728</vt:i4>
      </vt:variant>
      <vt:variant>
        <vt:i4>0</vt:i4>
      </vt:variant>
      <vt:variant>
        <vt:i4>5</vt:i4>
      </vt:variant>
      <vt:variant>
        <vt:lpwstr/>
      </vt:variant>
      <vt:variant>
        <vt:lpwstr>_Toc260215005</vt:lpwstr>
      </vt:variant>
      <vt:variant>
        <vt:i4>1441843</vt:i4>
      </vt:variant>
      <vt:variant>
        <vt:i4>722</vt:i4>
      </vt:variant>
      <vt:variant>
        <vt:i4>0</vt:i4>
      </vt:variant>
      <vt:variant>
        <vt:i4>5</vt:i4>
      </vt:variant>
      <vt:variant>
        <vt:lpwstr/>
      </vt:variant>
      <vt:variant>
        <vt:lpwstr>_Toc260215004</vt:lpwstr>
      </vt:variant>
      <vt:variant>
        <vt:i4>1441843</vt:i4>
      </vt:variant>
      <vt:variant>
        <vt:i4>716</vt:i4>
      </vt:variant>
      <vt:variant>
        <vt:i4>0</vt:i4>
      </vt:variant>
      <vt:variant>
        <vt:i4>5</vt:i4>
      </vt:variant>
      <vt:variant>
        <vt:lpwstr/>
      </vt:variant>
      <vt:variant>
        <vt:lpwstr>_Toc260215003</vt:lpwstr>
      </vt:variant>
      <vt:variant>
        <vt:i4>1441843</vt:i4>
      </vt:variant>
      <vt:variant>
        <vt:i4>710</vt:i4>
      </vt:variant>
      <vt:variant>
        <vt:i4>0</vt:i4>
      </vt:variant>
      <vt:variant>
        <vt:i4>5</vt:i4>
      </vt:variant>
      <vt:variant>
        <vt:lpwstr/>
      </vt:variant>
      <vt:variant>
        <vt:lpwstr>_Toc260215002</vt:lpwstr>
      </vt:variant>
      <vt:variant>
        <vt:i4>1441843</vt:i4>
      </vt:variant>
      <vt:variant>
        <vt:i4>704</vt:i4>
      </vt:variant>
      <vt:variant>
        <vt:i4>0</vt:i4>
      </vt:variant>
      <vt:variant>
        <vt:i4>5</vt:i4>
      </vt:variant>
      <vt:variant>
        <vt:lpwstr/>
      </vt:variant>
      <vt:variant>
        <vt:lpwstr>_Toc260215001</vt:lpwstr>
      </vt:variant>
      <vt:variant>
        <vt:i4>1441843</vt:i4>
      </vt:variant>
      <vt:variant>
        <vt:i4>698</vt:i4>
      </vt:variant>
      <vt:variant>
        <vt:i4>0</vt:i4>
      </vt:variant>
      <vt:variant>
        <vt:i4>5</vt:i4>
      </vt:variant>
      <vt:variant>
        <vt:lpwstr/>
      </vt:variant>
      <vt:variant>
        <vt:lpwstr>_Toc260215000</vt:lpwstr>
      </vt:variant>
      <vt:variant>
        <vt:i4>1966138</vt:i4>
      </vt:variant>
      <vt:variant>
        <vt:i4>692</vt:i4>
      </vt:variant>
      <vt:variant>
        <vt:i4>0</vt:i4>
      </vt:variant>
      <vt:variant>
        <vt:i4>5</vt:i4>
      </vt:variant>
      <vt:variant>
        <vt:lpwstr/>
      </vt:variant>
      <vt:variant>
        <vt:lpwstr>_Toc260214999</vt:lpwstr>
      </vt:variant>
      <vt:variant>
        <vt:i4>1966138</vt:i4>
      </vt:variant>
      <vt:variant>
        <vt:i4>686</vt:i4>
      </vt:variant>
      <vt:variant>
        <vt:i4>0</vt:i4>
      </vt:variant>
      <vt:variant>
        <vt:i4>5</vt:i4>
      </vt:variant>
      <vt:variant>
        <vt:lpwstr/>
      </vt:variant>
      <vt:variant>
        <vt:lpwstr>_Toc260214998</vt:lpwstr>
      </vt:variant>
      <vt:variant>
        <vt:i4>1966138</vt:i4>
      </vt:variant>
      <vt:variant>
        <vt:i4>680</vt:i4>
      </vt:variant>
      <vt:variant>
        <vt:i4>0</vt:i4>
      </vt:variant>
      <vt:variant>
        <vt:i4>5</vt:i4>
      </vt:variant>
      <vt:variant>
        <vt:lpwstr/>
      </vt:variant>
      <vt:variant>
        <vt:lpwstr>_Toc260214997</vt:lpwstr>
      </vt:variant>
      <vt:variant>
        <vt:i4>1966138</vt:i4>
      </vt:variant>
      <vt:variant>
        <vt:i4>674</vt:i4>
      </vt:variant>
      <vt:variant>
        <vt:i4>0</vt:i4>
      </vt:variant>
      <vt:variant>
        <vt:i4>5</vt:i4>
      </vt:variant>
      <vt:variant>
        <vt:lpwstr/>
      </vt:variant>
      <vt:variant>
        <vt:lpwstr>_Toc260214996</vt:lpwstr>
      </vt:variant>
      <vt:variant>
        <vt:i4>1966138</vt:i4>
      </vt:variant>
      <vt:variant>
        <vt:i4>668</vt:i4>
      </vt:variant>
      <vt:variant>
        <vt:i4>0</vt:i4>
      </vt:variant>
      <vt:variant>
        <vt:i4>5</vt:i4>
      </vt:variant>
      <vt:variant>
        <vt:lpwstr/>
      </vt:variant>
      <vt:variant>
        <vt:lpwstr>_Toc260214995</vt:lpwstr>
      </vt:variant>
      <vt:variant>
        <vt:i4>1966138</vt:i4>
      </vt:variant>
      <vt:variant>
        <vt:i4>662</vt:i4>
      </vt:variant>
      <vt:variant>
        <vt:i4>0</vt:i4>
      </vt:variant>
      <vt:variant>
        <vt:i4>5</vt:i4>
      </vt:variant>
      <vt:variant>
        <vt:lpwstr/>
      </vt:variant>
      <vt:variant>
        <vt:lpwstr>_Toc260214994</vt:lpwstr>
      </vt:variant>
      <vt:variant>
        <vt:i4>1966138</vt:i4>
      </vt:variant>
      <vt:variant>
        <vt:i4>656</vt:i4>
      </vt:variant>
      <vt:variant>
        <vt:i4>0</vt:i4>
      </vt:variant>
      <vt:variant>
        <vt:i4>5</vt:i4>
      </vt:variant>
      <vt:variant>
        <vt:lpwstr/>
      </vt:variant>
      <vt:variant>
        <vt:lpwstr>_Toc260214993</vt:lpwstr>
      </vt:variant>
      <vt:variant>
        <vt:i4>1966138</vt:i4>
      </vt:variant>
      <vt:variant>
        <vt:i4>650</vt:i4>
      </vt:variant>
      <vt:variant>
        <vt:i4>0</vt:i4>
      </vt:variant>
      <vt:variant>
        <vt:i4>5</vt:i4>
      </vt:variant>
      <vt:variant>
        <vt:lpwstr/>
      </vt:variant>
      <vt:variant>
        <vt:lpwstr>_Toc260214992</vt:lpwstr>
      </vt:variant>
      <vt:variant>
        <vt:i4>1966138</vt:i4>
      </vt:variant>
      <vt:variant>
        <vt:i4>644</vt:i4>
      </vt:variant>
      <vt:variant>
        <vt:i4>0</vt:i4>
      </vt:variant>
      <vt:variant>
        <vt:i4>5</vt:i4>
      </vt:variant>
      <vt:variant>
        <vt:lpwstr/>
      </vt:variant>
      <vt:variant>
        <vt:lpwstr>_Toc260214991</vt:lpwstr>
      </vt:variant>
      <vt:variant>
        <vt:i4>1966138</vt:i4>
      </vt:variant>
      <vt:variant>
        <vt:i4>638</vt:i4>
      </vt:variant>
      <vt:variant>
        <vt:i4>0</vt:i4>
      </vt:variant>
      <vt:variant>
        <vt:i4>5</vt:i4>
      </vt:variant>
      <vt:variant>
        <vt:lpwstr/>
      </vt:variant>
      <vt:variant>
        <vt:lpwstr>_Toc260214990</vt:lpwstr>
      </vt:variant>
      <vt:variant>
        <vt:i4>2031674</vt:i4>
      </vt:variant>
      <vt:variant>
        <vt:i4>632</vt:i4>
      </vt:variant>
      <vt:variant>
        <vt:i4>0</vt:i4>
      </vt:variant>
      <vt:variant>
        <vt:i4>5</vt:i4>
      </vt:variant>
      <vt:variant>
        <vt:lpwstr/>
      </vt:variant>
      <vt:variant>
        <vt:lpwstr>_Toc260214989</vt:lpwstr>
      </vt:variant>
      <vt:variant>
        <vt:i4>2031674</vt:i4>
      </vt:variant>
      <vt:variant>
        <vt:i4>626</vt:i4>
      </vt:variant>
      <vt:variant>
        <vt:i4>0</vt:i4>
      </vt:variant>
      <vt:variant>
        <vt:i4>5</vt:i4>
      </vt:variant>
      <vt:variant>
        <vt:lpwstr/>
      </vt:variant>
      <vt:variant>
        <vt:lpwstr>_Toc260214988</vt:lpwstr>
      </vt:variant>
      <vt:variant>
        <vt:i4>2031674</vt:i4>
      </vt:variant>
      <vt:variant>
        <vt:i4>620</vt:i4>
      </vt:variant>
      <vt:variant>
        <vt:i4>0</vt:i4>
      </vt:variant>
      <vt:variant>
        <vt:i4>5</vt:i4>
      </vt:variant>
      <vt:variant>
        <vt:lpwstr/>
      </vt:variant>
      <vt:variant>
        <vt:lpwstr>_Toc260214987</vt:lpwstr>
      </vt:variant>
      <vt:variant>
        <vt:i4>2031674</vt:i4>
      </vt:variant>
      <vt:variant>
        <vt:i4>614</vt:i4>
      </vt:variant>
      <vt:variant>
        <vt:i4>0</vt:i4>
      </vt:variant>
      <vt:variant>
        <vt:i4>5</vt:i4>
      </vt:variant>
      <vt:variant>
        <vt:lpwstr/>
      </vt:variant>
      <vt:variant>
        <vt:lpwstr>_Toc260214986</vt:lpwstr>
      </vt:variant>
      <vt:variant>
        <vt:i4>2031674</vt:i4>
      </vt:variant>
      <vt:variant>
        <vt:i4>608</vt:i4>
      </vt:variant>
      <vt:variant>
        <vt:i4>0</vt:i4>
      </vt:variant>
      <vt:variant>
        <vt:i4>5</vt:i4>
      </vt:variant>
      <vt:variant>
        <vt:lpwstr/>
      </vt:variant>
      <vt:variant>
        <vt:lpwstr>_Toc260214985</vt:lpwstr>
      </vt:variant>
      <vt:variant>
        <vt:i4>2031674</vt:i4>
      </vt:variant>
      <vt:variant>
        <vt:i4>602</vt:i4>
      </vt:variant>
      <vt:variant>
        <vt:i4>0</vt:i4>
      </vt:variant>
      <vt:variant>
        <vt:i4>5</vt:i4>
      </vt:variant>
      <vt:variant>
        <vt:lpwstr/>
      </vt:variant>
      <vt:variant>
        <vt:lpwstr>_Toc260214984</vt:lpwstr>
      </vt:variant>
      <vt:variant>
        <vt:i4>2031674</vt:i4>
      </vt:variant>
      <vt:variant>
        <vt:i4>596</vt:i4>
      </vt:variant>
      <vt:variant>
        <vt:i4>0</vt:i4>
      </vt:variant>
      <vt:variant>
        <vt:i4>5</vt:i4>
      </vt:variant>
      <vt:variant>
        <vt:lpwstr/>
      </vt:variant>
      <vt:variant>
        <vt:lpwstr>_Toc260214983</vt:lpwstr>
      </vt:variant>
      <vt:variant>
        <vt:i4>2031674</vt:i4>
      </vt:variant>
      <vt:variant>
        <vt:i4>590</vt:i4>
      </vt:variant>
      <vt:variant>
        <vt:i4>0</vt:i4>
      </vt:variant>
      <vt:variant>
        <vt:i4>5</vt:i4>
      </vt:variant>
      <vt:variant>
        <vt:lpwstr/>
      </vt:variant>
      <vt:variant>
        <vt:lpwstr>_Toc260214982</vt:lpwstr>
      </vt:variant>
      <vt:variant>
        <vt:i4>2031674</vt:i4>
      </vt:variant>
      <vt:variant>
        <vt:i4>584</vt:i4>
      </vt:variant>
      <vt:variant>
        <vt:i4>0</vt:i4>
      </vt:variant>
      <vt:variant>
        <vt:i4>5</vt:i4>
      </vt:variant>
      <vt:variant>
        <vt:lpwstr/>
      </vt:variant>
      <vt:variant>
        <vt:lpwstr>_Toc260214981</vt:lpwstr>
      </vt:variant>
      <vt:variant>
        <vt:i4>2031674</vt:i4>
      </vt:variant>
      <vt:variant>
        <vt:i4>578</vt:i4>
      </vt:variant>
      <vt:variant>
        <vt:i4>0</vt:i4>
      </vt:variant>
      <vt:variant>
        <vt:i4>5</vt:i4>
      </vt:variant>
      <vt:variant>
        <vt:lpwstr/>
      </vt:variant>
      <vt:variant>
        <vt:lpwstr>_Toc260214980</vt:lpwstr>
      </vt:variant>
      <vt:variant>
        <vt:i4>1048634</vt:i4>
      </vt:variant>
      <vt:variant>
        <vt:i4>572</vt:i4>
      </vt:variant>
      <vt:variant>
        <vt:i4>0</vt:i4>
      </vt:variant>
      <vt:variant>
        <vt:i4>5</vt:i4>
      </vt:variant>
      <vt:variant>
        <vt:lpwstr/>
      </vt:variant>
      <vt:variant>
        <vt:lpwstr>_Toc260214979</vt:lpwstr>
      </vt:variant>
      <vt:variant>
        <vt:i4>1048634</vt:i4>
      </vt:variant>
      <vt:variant>
        <vt:i4>566</vt:i4>
      </vt:variant>
      <vt:variant>
        <vt:i4>0</vt:i4>
      </vt:variant>
      <vt:variant>
        <vt:i4>5</vt:i4>
      </vt:variant>
      <vt:variant>
        <vt:lpwstr/>
      </vt:variant>
      <vt:variant>
        <vt:lpwstr>_Toc260214978</vt:lpwstr>
      </vt:variant>
      <vt:variant>
        <vt:i4>1048634</vt:i4>
      </vt:variant>
      <vt:variant>
        <vt:i4>560</vt:i4>
      </vt:variant>
      <vt:variant>
        <vt:i4>0</vt:i4>
      </vt:variant>
      <vt:variant>
        <vt:i4>5</vt:i4>
      </vt:variant>
      <vt:variant>
        <vt:lpwstr/>
      </vt:variant>
      <vt:variant>
        <vt:lpwstr>_Toc260214977</vt:lpwstr>
      </vt:variant>
      <vt:variant>
        <vt:i4>1048634</vt:i4>
      </vt:variant>
      <vt:variant>
        <vt:i4>554</vt:i4>
      </vt:variant>
      <vt:variant>
        <vt:i4>0</vt:i4>
      </vt:variant>
      <vt:variant>
        <vt:i4>5</vt:i4>
      </vt:variant>
      <vt:variant>
        <vt:lpwstr/>
      </vt:variant>
      <vt:variant>
        <vt:lpwstr>_Toc260214976</vt:lpwstr>
      </vt:variant>
      <vt:variant>
        <vt:i4>1048634</vt:i4>
      </vt:variant>
      <vt:variant>
        <vt:i4>548</vt:i4>
      </vt:variant>
      <vt:variant>
        <vt:i4>0</vt:i4>
      </vt:variant>
      <vt:variant>
        <vt:i4>5</vt:i4>
      </vt:variant>
      <vt:variant>
        <vt:lpwstr/>
      </vt:variant>
      <vt:variant>
        <vt:lpwstr>_Toc260214975</vt:lpwstr>
      </vt:variant>
      <vt:variant>
        <vt:i4>1048634</vt:i4>
      </vt:variant>
      <vt:variant>
        <vt:i4>542</vt:i4>
      </vt:variant>
      <vt:variant>
        <vt:i4>0</vt:i4>
      </vt:variant>
      <vt:variant>
        <vt:i4>5</vt:i4>
      </vt:variant>
      <vt:variant>
        <vt:lpwstr/>
      </vt:variant>
      <vt:variant>
        <vt:lpwstr>_Toc260214974</vt:lpwstr>
      </vt:variant>
      <vt:variant>
        <vt:i4>1048634</vt:i4>
      </vt:variant>
      <vt:variant>
        <vt:i4>536</vt:i4>
      </vt:variant>
      <vt:variant>
        <vt:i4>0</vt:i4>
      </vt:variant>
      <vt:variant>
        <vt:i4>5</vt:i4>
      </vt:variant>
      <vt:variant>
        <vt:lpwstr/>
      </vt:variant>
      <vt:variant>
        <vt:lpwstr>_Toc260214973</vt:lpwstr>
      </vt:variant>
      <vt:variant>
        <vt:i4>1048634</vt:i4>
      </vt:variant>
      <vt:variant>
        <vt:i4>530</vt:i4>
      </vt:variant>
      <vt:variant>
        <vt:i4>0</vt:i4>
      </vt:variant>
      <vt:variant>
        <vt:i4>5</vt:i4>
      </vt:variant>
      <vt:variant>
        <vt:lpwstr/>
      </vt:variant>
      <vt:variant>
        <vt:lpwstr>_Toc260214972</vt:lpwstr>
      </vt:variant>
      <vt:variant>
        <vt:i4>1048634</vt:i4>
      </vt:variant>
      <vt:variant>
        <vt:i4>524</vt:i4>
      </vt:variant>
      <vt:variant>
        <vt:i4>0</vt:i4>
      </vt:variant>
      <vt:variant>
        <vt:i4>5</vt:i4>
      </vt:variant>
      <vt:variant>
        <vt:lpwstr/>
      </vt:variant>
      <vt:variant>
        <vt:lpwstr>_Toc260214971</vt:lpwstr>
      </vt:variant>
      <vt:variant>
        <vt:i4>1048634</vt:i4>
      </vt:variant>
      <vt:variant>
        <vt:i4>518</vt:i4>
      </vt:variant>
      <vt:variant>
        <vt:i4>0</vt:i4>
      </vt:variant>
      <vt:variant>
        <vt:i4>5</vt:i4>
      </vt:variant>
      <vt:variant>
        <vt:lpwstr/>
      </vt:variant>
      <vt:variant>
        <vt:lpwstr>_Toc260214970</vt:lpwstr>
      </vt:variant>
      <vt:variant>
        <vt:i4>1114170</vt:i4>
      </vt:variant>
      <vt:variant>
        <vt:i4>512</vt:i4>
      </vt:variant>
      <vt:variant>
        <vt:i4>0</vt:i4>
      </vt:variant>
      <vt:variant>
        <vt:i4>5</vt:i4>
      </vt:variant>
      <vt:variant>
        <vt:lpwstr/>
      </vt:variant>
      <vt:variant>
        <vt:lpwstr>_Toc260214969</vt:lpwstr>
      </vt:variant>
      <vt:variant>
        <vt:i4>1114170</vt:i4>
      </vt:variant>
      <vt:variant>
        <vt:i4>506</vt:i4>
      </vt:variant>
      <vt:variant>
        <vt:i4>0</vt:i4>
      </vt:variant>
      <vt:variant>
        <vt:i4>5</vt:i4>
      </vt:variant>
      <vt:variant>
        <vt:lpwstr/>
      </vt:variant>
      <vt:variant>
        <vt:lpwstr>_Toc260214968</vt:lpwstr>
      </vt:variant>
      <vt:variant>
        <vt:i4>1114170</vt:i4>
      </vt:variant>
      <vt:variant>
        <vt:i4>500</vt:i4>
      </vt:variant>
      <vt:variant>
        <vt:i4>0</vt:i4>
      </vt:variant>
      <vt:variant>
        <vt:i4>5</vt:i4>
      </vt:variant>
      <vt:variant>
        <vt:lpwstr/>
      </vt:variant>
      <vt:variant>
        <vt:lpwstr>_Toc260214967</vt:lpwstr>
      </vt:variant>
      <vt:variant>
        <vt:i4>1114170</vt:i4>
      </vt:variant>
      <vt:variant>
        <vt:i4>494</vt:i4>
      </vt:variant>
      <vt:variant>
        <vt:i4>0</vt:i4>
      </vt:variant>
      <vt:variant>
        <vt:i4>5</vt:i4>
      </vt:variant>
      <vt:variant>
        <vt:lpwstr/>
      </vt:variant>
      <vt:variant>
        <vt:lpwstr>_Toc260214966</vt:lpwstr>
      </vt:variant>
      <vt:variant>
        <vt:i4>1114170</vt:i4>
      </vt:variant>
      <vt:variant>
        <vt:i4>488</vt:i4>
      </vt:variant>
      <vt:variant>
        <vt:i4>0</vt:i4>
      </vt:variant>
      <vt:variant>
        <vt:i4>5</vt:i4>
      </vt:variant>
      <vt:variant>
        <vt:lpwstr/>
      </vt:variant>
      <vt:variant>
        <vt:lpwstr>_Toc260214965</vt:lpwstr>
      </vt:variant>
      <vt:variant>
        <vt:i4>1114170</vt:i4>
      </vt:variant>
      <vt:variant>
        <vt:i4>482</vt:i4>
      </vt:variant>
      <vt:variant>
        <vt:i4>0</vt:i4>
      </vt:variant>
      <vt:variant>
        <vt:i4>5</vt:i4>
      </vt:variant>
      <vt:variant>
        <vt:lpwstr/>
      </vt:variant>
      <vt:variant>
        <vt:lpwstr>_Toc260214964</vt:lpwstr>
      </vt:variant>
      <vt:variant>
        <vt:i4>1114170</vt:i4>
      </vt:variant>
      <vt:variant>
        <vt:i4>476</vt:i4>
      </vt:variant>
      <vt:variant>
        <vt:i4>0</vt:i4>
      </vt:variant>
      <vt:variant>
        <vt:i4>5</vt:i4>
      </vt:variant>
      <vt:variant>
        <vt:lpwstr/>
      </vt:variant>
      <vt:variant>
        <vt:lpwstr>_Toc260214963</vt:lpwstr>
      </vt:variant>
      <vt:variant>
        <vt:i4>1114170</vt:i4>
      </vt:variant>
      <vt:variant>
        <vt:i4>470</vt:i4>
      </vt:variant>
      <vt:variant>
        <vt:i4>0</vt:i4>
      </vt:variant>
      <vt:variant>
        <vt:i4>5</vt:i4>
      </vt:variant>
      <vt:variant>
        <vt:lpwstr/>
      </vt:variant>
      <vt:variant>
        <vt:lpwstr>_Toc260214962</vt:lpwstr>
      </vt:variant>
      <vt:variant>
        <vt:i4>1114170</vt:i4>
      </vt:variant>
      <vt:variant>
        <vt:i4>464</vt:i4>
      </vt:variant>
      <vt:variant>
        <vt:i4>0</vt:i4>
      </vt:variant>
      <vt:variant>
        <vt:i4>5</vt:i4>
      </vt:variant>
      <vt:variant>
        <vt:lpwstr/>
      </vt:variant>
      <vt:variant>
        <vt:lpwstr>_Toc260214961</vt:lpwstr>
      </vt:variant>
      <vt:variant>
        <vt:i4>1114170</vt:i4>
      </vt:variant>
      <vt:variant>
        <vt:i4>458</vt:i4>
      </vt:variant>
      <vt:variant>
        <vt:i4>0</vt:i4>
      </vt:variant>
      <vt:variant>
        <vt:i4>5</vt:i4>
      </vt:variant>
      <vt:variant>
        <vt:lpwstr/>
      </vt:variant>
      <vt:variant>
        <vt:lpwstr>_Toc260214960</vt:lpwstr>
      </vt:variant>
      <vt:variant>
        <vt:i4>1179706</vt:i4>
      </vt:variant>
      <vt:variant>
        <vt:i4>452</vt:i4>
      </vt:variant>
      <vt:variant>
        <vt:i4>0</vt:i4>
      </vt:variant>
      <vt:variant>
        <vt:i4>5</vt:i4>
      </vt:variant>
      <vt:variant>
        <vt:lpwstr/>
      </vt:variant>
      <vt:variant>
        <vt:lpwstr>_Toc260214959</vt:lpwstr>
      </vt:variant>
      <vt:variant>
        <vt:i4>1179706</vt:i4>
      </vt:variant>
      <vt:variant>
        <vt:i4>446</vt:i4>
      </vt:variant>
      <vt:variant>
        <vt:i4>0</vt:i4>
      </vt:variant>
      <vt:variant>
        <vt:i4>5</vt:i4>
      </vt:variant>
      <vt:variant>
        <vt:lpwstr/>
      </vt:variant>
      <vt:variant>
        <vt:lpwstr>_Toc260214958</vt:lpwstr>
      </vt:variant>
      <vt:variant>
        <vt:i4>1179706</vt:i4>
      </vt:variant>
      <vt:variant>
        <vt:i4>440</vt:i4>
      </vt:variant>
      <vt:variant>
        <vt:i4>0</vt:i4>
      </vt:variant>
      <vt:variant>
        <vt:i4>5</vt:i4>
      </vt:variant>
      <vt:variant>
        <vt:lpwstr/>
      </vt:variant>
      <vt:variant>
        <vt:lpwstr>_Toc260214957</vt:lpwstr>
      </vt:variant>
      <vt:variant>
        <vt:i4>1179706</vt:i4>
      </vt:variant>
      <vt:variant>
        <vt:i4>434</vt:i4>
      </vt:variant>
      <vt:variant>
        <vt:i4>0</vt:i4>
      </vt:variant>
      <vt:variant>
        <vt:i4>5</vt:i4>
      </vt:variant>
      <vt:variant>
        <vt:lpwstr/>
      </vt:variant>
      <vt:variant>
        <vt:lpwstr>_Toc260214956</vt:lpwstr>
      </vt:variant>
      <vt:variant>
        <vt:i4>1179706</vt:i4>
      </vt:variant>
      <vt:variant>
        <vt:i4>428</vt:i4>
      </vt:variant>
      <vt:variant>
        <vt:i4>0</vt:i4>
      </vt:variant>
      <vt:variant>
        <vt:i4>5</vt:i4>
      </vt:variant>
      <vt:variant>
        <vt:lpwstr/>
      </vt:variant>
      <vt:variant>
        <vt:lpwstr>_Toc260214955</vt:lpwstr>
      </vt:variant>
      <vt:variant>
        <vt:i4>1179706</vt:i4>
      </vt:variant>
      <vt:variant>
        <vt:i4>422</vt:i4>
      </vt:variant>
      <vt:variant>
        <vt:i4>0</vt:i4>
      </vt:variant>
      <vt:variant>
        <vt:i4>5</vt:i4>
      </vt:variant>
      <vt:variant>
        <vt:lpwstr/>
      </vt:variant>
      <vt:variant>
        <vt:lpwstr>_Toc260214954</vt:lpwstr>
      </vt:variant>
      <vt:variant>
        <vt:i4>1179706</vt:i4>
      </vt:variant>
      <vt:variant>
        <vt:i4>416</vt:i4>
      </vt:variant>
      <vt:variant>
        <vt:i4>0</vt:i4>
      </vt:variant>
      <vt:variant>
        <vt:i4>5</vt:i4>
      </vt:variant>
      <vt:variant>
        <vt:lpwstr/>
      </vt:variant>
      <vt:variant>
        <vt:lpwstr>_Toc260214953</vt:lpwstr>
      </vt:variant>
      <vt:variant>
        <vt:i4>1179706</vt:i4>
      </vt:variant>
      <vt:variant>
        <vt:i4>410</vt:i4>
      </vt:variant>
      <vt:variant>
        <vt:i4>0</vt:i4>
      </vt:variant>
      <vt:variant>
        <vt:i4>5</vt:i4>
      </vt:variant>
      <vt:variant>
        <vt:lpwstr/>
      </vt:variant>
      <vt:variant>
        <vt:lpwstr>_Toc260214952</vt:lpwstr>
      </vt:variant>
      <vt:variant>
        <vt:i4>1179706</vt:i4>
      </vt:variant>
      <vt:variant>
        <vt:i4>404</vt:i4>
      </vt:variant>
      <vt:variant>
        <vt:i4>0</vt:i4>
      </vt:variant>
      <vt:variant>
        <vt:i4>5</vt:i4>
      </vt:variant>
      <vt:variant>
        <vt:lpwstr/>
      </vt:variant>
      <vt:variant>
        <vt:lpwstr>_Toc260214951</vt:lpwstr>
      </vt:variant>
      <vt:variant>
        <vt:i4>1179706</vt:i4>
      </vt:variant>
      <vt:variant>
        <vt:i4>398</vt:i4>
      </vt:variant>
      <vt:variant>
        <vt:i4>0</vt:i4>
      </vt:variant>
      <vt:variant>
        <vt:i4>5</vt:i4>
      </vt:variant>
      <vt:variant>
        <vt:lpwstr/>
      </vt:variant>
      <vt:variant>
        <vt:lpwstr>_Toc260214950</vt:lpwstr>
      </vt:variant>
      <vt:variant>
        <vt:i4>1245242</vt:i4>
      </vt:variant>
      <vt:variant>
        <vt:i4>392</vt:i4>
      </vt:variant>
      <vt:variant>
        <vt:i4>0</vt:i4>
      </vt:variant>
      <vt:variant>
        <vt:i4>5</vt:i4>
      </vt:variant>
      <vt:variant>
        <vt:lpwstr/>
      </vt:variant>
      <vt:variant>
        <vt:lpwstr>_Toc260214949</vt:lpwstr>
      </vt:variant>
      <vt:variant>
        <vt:i4>1245242</vt:i4>
      </vt:variant>
      <vt:variant>
        <vt:i4>386</vt:i4>
      </vt:variant>
      <vt:variant>
        <vt:i4>0</vt:i4>
      </vt:variant>
      <vt:variant>
        <vt:i4>5</vt:i4>
      </vt:variant>
      <vt:variant>
        <vt:lpwstr/>
      </vt:variant>
      <vt:variant>
        <vt:lpwstr>_Toc260214948</vt:lpwstr>
      </vt:variant>
      <vt:variant>
        <vt:i4>1245242</vt:i4>
      </vt:variant>
      <vt:variant>
        <vt:i4>380</vt:i4>
      </vt:variant>
      <vt:variant>
        <vt:i4>0</vt:i4>
      </vt:variant>
      <vt:variant>
        <vt:i4>5</vt:i4>
      </vt:variant>
      <vt:variant>
        <vt:lpwstr/>
      </vt:variant>
      <vt:variant>
        <vt:lpwstr>_Toc260214947</vt:lpwstr>
      </vt:variant>
      <vt:variant>
        <vt:i4>1245242</vt:i4>
      </vt:variant>
      <vt:variant>
        <vt:i4>374</vt:i4>
      </vt:variant>
      <vt:variant>
        <vt:i4>0</vt:i4>
      </vt:variant>
      <vt:variant>
        <vt:i4>5</vt:i4>
      </vt:variant>
      <vt:variant>
        <vt:lpwstr/>
      </vt:variant>
      <vt:variant>
        <vt:lpwstr>_Toc260214946</vt:lpwstr>
      </vt:variant>
      <vt:variant>
        <vt:i4>1245242</vt:i4>
      </vt:variant>
      <vt:variant>
        <vt:i4>368</vt:i4>
      </vt:variant>
      <vt:variant>
        <vt:i4>0</vt:i4>
      </vt:variant>
      <vt:variant>
        <vt:i4>5</vt:i4>
      </vt:variant>
      <vt:variant>
        <vt:lpwstr/>
      </vt:variant>
      <vt:variant>
        <vt:lpwstr>_Toc260214945</vt:lpwstr>
      </vt:variant>
      <vt:variant>
        <vt:i4>1245242</vt:i4>
      </vt:variant>
      <vt:variant>
        <vt:i4>362</vt:i4>
      </vt:variant>
      <vt:variant>
        <vt:i4>0</vt:i4>
      </vt:variant>
      <vt:variant>
        <vt:i4>5</vt:i4>
      </vt:variant>
      <vt:variant>
        <vt:lpwstr/>
      </vt:variant>
      <vt:variant>
        <vt:lpwstr>_Toc260214944</vt:lpwstr>
      </vt:variant>
      <vt:variant>
        <vt:i4>1245242</vt:i4>
      </vt:variant>
      <vt:variant>
        <vt:i4>356</vt:i4>
      </vt:variant>
      <vt:variant>
        <vt:i4>0</vt:i4>
      </vt:variant>
      <vt:variant>
        <vt:i4>5</vt:i4>
      </vt:variant>
      <vt:variant>
        <vt:lpwstr/>
      </vt:variant>
      <vt:variant>
        <vt:lpwstr>_Toc260214943</vt:lpwstr>
      </vt:variant>
      <vt:variant>
        <vt:i4>1245242</vt:i4>
      </vt:variant>
      <vt:variant>
        <vt:i4>350</vt:i4>
      </vt:variant>
      <vt:variant>
        <vt:i4>0</vt:i4>
      </vt:variant>
      <vt:variant>
        <vt:i4>5</vt:i4>
      </vt:variant>
      <vt:variant>
        <vt:lpwstr/>
      </vt:variant>
      <vt:variant>
        <vt:lpwstr>_Toc260214942</vt:lpwstr>
      </vt:variant>
      <vt:variant>
        <vt:i4>1245242</vt:i4>
      </vt:variant>
      <vt:variant>
        <vt:i4>344</vt:i4>
      </vt:variant>
      <vt:variant>
        <vt:i4>0</vt:i4>
      </vt:variant>
      <vt:variant>
        <vt:i4>5</vt:i4>
      </vt:variant>
      <vt:variant>
        <vt:lpwstr/>
      </vt:variant>
      <vt:variant>
        <vt:lpwstr>_Toc260214941</vt:lpwstr>
      </vt:variant>
      <vt:variant>
        <vt:i4>1245242</vt:i4>
      </vt:variant>
      <vt:variant>
        <vt:i4>338</vt:i4>
      </vt:variant>
      <vt:variant>
        <vt:i4>0</vt:i4>
      </vt:variant>
      <vt:variant>
        <vt:i4>5</vt:i4>
      </vt:variant>
      <vt:variant>
        <vt:lpwstr/>
      </vt:variant>
      <vt:variant>
        <vt:lpwstr>_Toc260214940</vt:lpwstr>
      </vt:variant>
      <vt:variant>
        <vt:i4>1310778</vt:i4>
      </vt:variant>
      <vt:variant>
        <vt:i4>332</vt:i4>
      </vt:variant>
      <vt:variant>
        <vt:i4>0</vt:i4>
      </vt:variant>
      <vt:variant>
        <vt:i4>5</vt:i4>
      </vt:variant>
      <vt:variant>
        <vt:lpwstr/>
      </vt:variant>
      <vt:variant>
        <vt:lpwstr>_Toc260214939</vt:lpwstr>
      </vt:variant>
      <vt:variant>
        <vt:i4>1310778</vt:i4>
      </vt:variant>
      <vt:variant>
        <vt:i4>326</vt:i4>
      </vt:variant>
      <vt:variant>
        <vt:i4>0</vt:i4>
      </vt:variant>
      <vt:variant>
        <vt:i4>5</vt:i4>
      </vt:variant>
      <vt:variant>
        <vt:lpwstr/>
      </vt:variant>
      <vt:variant>
        <vt:lpwstr>_Toc260214938</vt:lpwstr>
      </vt:variant>
      <vt:variant>
        <vt:i4>1310778</vt:i4>
      </vt:variant>
      <vt:variant>
        <vt:i4>320</vt:i4>
      </vt:variant>
      <vt:variant>
        <vt:i4>0</vt:i4>
      </vt:variant>
      <vt:variant>
        <vt:i4>5</vt:i4>
      </vt:variant>
      <vt:variant>
        <vt:lpwstr/>
      </vt:variant>
      <vt:variant>
        <vt:lpwstr>_Toc260214937</vt:lpwstr>
      </vt:variant>
      <vt:variant>
        <vt:i4>1310778</vt:i4>
      </vt:variant>
      <vt:variant>
        <vt:i4>314</vt:i4>
      </vt:variant>
      <vt:variant>
        <vt:i4>0</vt:i4>
      </vt:variant>
      <vt:variant>
        <vt:i4>5</vt:i4>
      </vt:variant>
      <vt:variant>
        <vt:lpwstr/>
      </vt:variant>
      <vt:variant>
        <vt:lpwstr>_Toc260214936</vt:lpwstr>
      </vt:variant>
      <vt:variant>
        <vt:i4>1310778</vt:i4>
      </vt:variant>
      <vt:variant>
        <vt:i4>308</vt:i4>
      </vt:variant>
      <vt:variant>
        <vt:i4>0</vt:i4>
      </vt:variant>
      <vt:variant>
        <vt:i4>5</vt:i4>
      </vt:variant>
      <vt:variant>
        <vt:lpwstr/>
      </vt:variant>
      <vt:variant>
        <vt:lpwstr>_Toc260214935</vt:lpwstr>
      </vt:variant>
      <vt:variant>
        <vt:i4>1310778</vt:i4>
      </vt:variant>
      <vt:variant>
        <vt:i4>302</vt:i4>
      </vt:variant>
      <vt:variant>
        <vt:i4>0</vt:i4>
      </vt:variant>
      <vt:variant>
        <vt:i4>5</vt:i4>
      </vt:variant>
      <vt:variant>
        <vt:lpwstr/>
      </vt:variant>
      <vt:variant>
        <vt:lpwstr>_Toc260214934</vt:lpwstr>
      </vt:variant>
      <vt:variant>
        <vt:i4>1310778</vt:i4>
      </vt:variant>
      <vt:variant>
        <vt:i4>296</vt:i4>
      </vt:variant>
      <vt:variant>
        <vt:i4>0</vt:i4>
      </vt:variant>
      <vt:variant>
        <vt:i4>5</vt:i4>
      </vt:variant>
      <vt:variant>
        <vt:lpwstr/>
      </vt:variant>
      <vt:variant>
        <vt:lpwstr>_Toc260214933</vt:lpwstr>
      </vt:variant>
      <vt:variant>
        <vt:i4>1310778</vt:i4>
      </vt:variant>
      <vt:variant>
        <vt:i4>290</vt:i4>
      </vt:variant>
      <vt:variant>
        <vt:i4>0</vt:i4>
      </vt:variant>
      <vt:variant>
        <vt:i4>5</vt:i4>
      </vt:variant>
      <vt:variant>
        <vt:lpwstr/>
      </vt:variant>
      <vt:variant>
        <vt:lpwstr>_Toc260214932</vt:lpwstr>
      </vt:variant>
      <vt:variant>
        <vt:i4>1310778</vt:i4>
      </vt:variant>
      <vt:variant>
        <vt:i4>284</vt:i4>
      </vt:variant>
      <vt:variant>
        <vt:i4>0</vt:i4>
      </vt:variant>
      <vt:variant>
        <vt:i4>5</vt:i4>
      </vt:variant>
      <vt:variant>
        <vt:lpwstr/>
      </vt:variant>
      <vt:variant>
        <vt:lpwstr>_Toc260214931</vt:lpwstr>
      </vt:variant>
      <vt:variant>
        <vt:i4>1310778</vt:i4>
      </vt:variant>
      <vt:variant>
        <vt:i4>278</vt:i4>
      </vt:variant>
      <vt:variant>
        <vt:i4>0</vt:i4>
      </vt:variant>
      <vt:variant>
        <vt:i4>5</vt:i4>
      </vt:variant>
      <vt:variant>
        <vt:lpwstr/>
      </vt:variant>
      <vt:variant>
        <vt:lpwstr>_Toc260214930</vt:lpwstr>
      </vt:variant>
      <vt:variant>
        <vt:i4>1376314</vt:i4>
      </vt:variant>
      <vt:variant>
        <vt:i4>272</vt:i4>
      </vt:variant>
      <vt:variant>
        <vt:i4>0</vt:i4>
      </vt:variant>
      <vt:variant>
        <vt:i4>5</vt:i4>
      </vt:variant>
      <vt:variant>
        <vt:lpwstr/>
      </vt:variant>
      <vt:variant>
        <vt:lpwstr>_Toc260214929</vt:lpwstr>
      </vt:variant>
      <vt:variant>
        <vt:i4>1376314</vt:i4>
      </vt:variant>
      <vt:variant>
        <vt:i4>266</vt:i4>
      </vt:variant>
      <vt:variant>
        <vt:i4>0</vt:i4>
      </vt:variant>
      <vt:variant>
        <vt:i4>5</vt:i4>
      </vt:variant>
      <vt:variant>
        <vt:lpwstr/>
      </vt:variant>
      <vt:variant>
        <vt:lpwstr>_Toc260214928</vt:lpwstr>
      </vt:variant>
      <vt:variant>
        <vt:i4>1376314</vt:i4>
      </vt:variant>
      <vt:variant>
        <vt:i4>260</vt:i4>
      </vt:variant>
      <vt:variant>
        <vt:i4>0</vt:i4>
      </vt:variant>
      <vt:variant>
        <vt:i4>5</vt:i4>
      </vt:variant>
      <vt:variant>
        <vt:lpwstr/>
      </vt:variant>
      <vt:variant>
        <vt:lpwstr>_Toc260214927</vt:lpwstr>
      </vt:variant>
      <vt:variant>
        <vt:i4>1376314</vt:i4>
      </vt:variant>
      <vt:variant>
        <vt:i4>254</vt:i4>
      </vt:variant>
      <vt:variant>
        <vt:i4>0</vt:i4>
      </vt:variant>
      <vt:variant>
        <vt:i4>5</vt:i4>
      </vt:variant>
      <vt:variant>
        <vt:lpwstr/>
      </vt:variant>
      <vt:variant>
        <vt:lpwstr>_Toc260214926</vt:lpwstr>
      </vt:variant>
      <vt:variant>
        <vt:i4>1376314</vt:i4>
      </vt:variant>
      <vt:variant>
        <vt:i4>248</vt:i4>
      </vt:variant>
      <vt:variant>
        <vt:i4>0</vt:i4>
      </vt:variant>
      <vt:variant>
        <vt:i4>5</vt:i4>
      </vt:variant>
      <vt:variant>
        <vt:lpwstr/>
      </vt:variant>
      <vt:variant>
        <vt:lpwstr>_Toc260214925</vt:lpwstr>
      </vt:variant>
      <vt:variant>
        <vt:i4>1376314</vt:i4>
      </vt:variant>
      <vt:variant>
        <vt:i4>242</vt:i4>
      </vt:variant>
      <vt:variant>
        <vt:i4>0</vt:i4>
      </vt:variant>
      <vt:variant>
        <vt:i4>5</vt:i4>
      </vt:variant>
      <vt:variant>
        <vt:lpwstr/>
      </vt:variant>
      <vt:variant>
        <vt:lpwstr>_Toc260214924</vt:lpwstr>
      </vt:variant>
      <vt:variant>
        <vt:i4>1376314</vt:i4>
      </vt:variant>
      <vt:variant>
        <vt:i4>236</vt:i4>
      </vt:variant>
      <vt:variant>
        <vt:i4>0</vt:i4>
      </vt:variant>
      <vt:variant>
        <vt:i4>5</vt:i4>
      </vt:variant>
      <vt:variant>
        <vt:lpwstr/>
      </vt:variant>
      <vt:variant>
        <vt:lpwstr>_Toc260214923</vt:lpwstr>
      </vt:variant>
      <vt:variant>
        <vt:i4>1376314</vt:i4>
      </vt:variant>
      <vt:variant>
        <vt:i4>230</vt:i4>
      </vt:variant>
      <vt:variant>
        <vt:i4>0</vt:i4>
      </vt:variant>
      <vt:variant>
        <vt:i4>5</vt:i4>
      </vt:variant>
      <vt:variant>
        <vt:lpwstr/>
      </vt:variant>
      <vt:variant>
        <vt:lpwstr>_Toc260214922</vt:lpwstr>
      </vt:variant>
      <vt:variant>
        <vt:i4>1376314</vt:i4>
      </vt:variant>
      <vt:variant>
        <vt:i4>224</vt:i4>
      </vt:variant>
      <vt:variant>
        <vt:i4>0</vt:i4>
      </vt:variant>
      <vt:variant>
        <vt:i4>5</vt:i4>
      </vt:variant>
      <vt:variant>
        <vt:lpwstr/>
      </vt:variant>
      <vt:variant>
        <vt:lpwstr>_Toc260214921</vt:lpwstr>
      </vt:variant>
      <vt:variant>
        <vt:i4>1376314</vt:i4>
      </vt:variant>
      <vt:variant>
        <vt:i4>218</vt:i4>
      </vt:variant>
      <vt:variant>
        <vt:i4>0</vt:i4>
      </vt:variant>
      <vt:variant>
        <vt:i4>5</vt:i4>
      </vt:variant>
      <vt:variant>
        <vt:lpwstr/>
      </vt:variant>
      <vt:variant>
        <vt:lpwstr>_Toc260214920</vt:lpwstr>
      </vt:variant>
      <vt:variant>
        <vt:i4>1441850</vt:i4>
      </vt:variant>
      <vt:variant>
        <vt:i4>212</vt:i4>
      </vt:variant>
      <vt:variant>
        <vt:i4>0</vt:i4>
      </vt:variant>
      <vt:variant>
        <vt:i4>5</vt:i4>
      </vt:variant>
      <vt:variant>
        <vt:lpwstr/>
      </vt:variant>
      <vt:variant>
        <vt:lpwstr>_Toc260214919</vt:lpwstr>
      </vt:variant>
      <vt:variant>
        <vt:i4>1441850</vt:i4>
      </vt:variant>
      <vt:variant>
        <vt:i4>206</vt:i4>
      </vt:variant>
      <vt:variant>
        <vt:i4>0</vt:i4>
      </vt:variant>
      <vt:variant>
        <vt:i4>5</vt:i4>
      </vt:variant>
      <vt:variant>
        <vt:lpwstr/>
      </vt:variant>
      <vt:variant>
        <vt:lpwstr>_Toc260214918</vt:lpwstr>
      </vt:variant>
      <vt:variant>
        <vt:i4>1441850</vt:i4>
      </vt:variant>
      <vt:variant>
        <vt:i4>200</vt:i4>
      </vt:variant>
      <vt:variant>
        <vt:i4>0</vt:i4>
      </vt:variant>
      <vt:variant>
        <vt:i4>5</vt:i4>
      </vt:variant>
      <vt:variant>
        <vt:lpwstr/>
      </vt:variant>
      <vt:variant>
        <vt:lpwstr>_Toc260214917</vt:lpwstr>
      </vt:variant>
      <vt:variant>
        <vt:i4>1441850</vt:i4>
      </vt:variant>
      <vt:variant>
        <vt:i4>194</vt:i4>
      </vt:variant>
      <vt:variant>
        <vt:i4>0</vt:i4>
      </vt:variant>
      <vt:variant>
        <vt:i4>5</vt:i4>
      </vt:variant>
      <vt:variant>
        <vt:lpwstr/>
      </vt:variant>
      <vt:variant>
        <vt:lpwstr>_Toc260214916</vt:lpwstr>
      </vt:variant>
      <vt:variant>
        <vt:i4>1441850</vt:i4>
      </vt:variant>
      <vt:variant>
        <vt:i4>188</vt:i4>
      </vt:variant>
      <vt:variant>
        <vt:i4>0</vt:i4>
      </vt:variant>
      <vt:variant>
        <vt:i4>5</vt:i4>
      </vt:variant>
      <vt:variant>
        <vt:lpwstr/>
      </vt:variant>
      <vt:variant>
        <vt:lpwstr>_Toc260214915</vt:lpwstr>
      </vt:variant>
      <vt:variant>
        <vt:i4>1441850</vt:i4>
      </vt:variant>
      <vt:variant>
        <vt:i4>182</vt:i4>
      </vt:variant>
      <vt:variant>
        <vt:i4>0</vt:i4>
      </vt:variant>
      <vt:variant>
        <vt:i4>5</vt:i4>
      </vt:variant>
      <vt:variant>
        <vt:lpwstr/>
      </vt:variant>
      <vt:variant>
        <vt:lpwstr>_Toc260214914</vt:lpwstr>
      </vt:variant>
      <vt:variant>
        <vt:i4>1441850</vt:i4>
      </vt:variant>
      <vt:variant>
        <vt:i4>176</vt:i4>
      </vt:variant>
      <vt:variant>
        <vt:i4>0</vt:i4>
      </vt:variant>
      <vt:variant>
        <vt:i4>5</vt:i4>
      </vt:variant>
      <vt:variant>
        <vt:lpwstr/>
      </vt:variant>
      <vt:variant>
        <vt:lpwstr>_Toc260214913</vt:lpwstr>
      </vt:variant>
      <vt:variant>
        <vt:i4>1441850</vt:i4>
      </vt:variant>
      <vt:variant>
        <vt:i4>170</vt:i4>
      </vt:variant>
      <vt:variant>
        <vt:i4>0</vt:i4>
      </vt:variant>
      <vt:variant>
        <vt:i4>5</vt:i4>
      </vt:variant>
      <vt:variant>
        <vt:lpwstr/>
      </vt:variant>
      <vt:variant>
        <vt:lpwstr>_Toc260214912</vt:lpwstr>
      </vt:variant>
      <vt:variant>
        <vt:i4>1441850</vt:i4>
      </vt:variant>
      <vt:variant>
        <vt:i4>164</vt:i4>
      </vt:variant>
      <vt:variant>
        <vt:i4>0</vt:i4>
      </vt:variant>
      <vt:variant>
        <vt:i4>5</vt:i4>
      </vt:variant>
      <vt:variant>
        <vt:lpwstr/>
      </vt:variant>
      <vt:variant>
        <vt:lpwstr>_Toc260214911</vt:lpwstr>
      </vt:variant>
      <vt:variant>
        <vt:i4>1441850</vt:i4>
      </vt:variant>
      <vt:variant>
        <vt:i4>158</vt:i4>
      </vt:variant>
      <vt:variant>
        <vt:i4>0</vt:i4>
      </vt:variant>
      <vt:variant>
        <vt:i4>5</vt:i4>
      </vt:variant>
      <vt:variant>
        <vt:lpwstr/>
      </vt:variant>
      <vt:variant>
        <vt:lpwstr>_Toc260214910</vt:lpwstr>
      </vt:variant>
      <vt:variant>
        <vt:i4>1507386</vt:i4>
      </vt:variant>
      <vt:variant>
        <vt:i4>152</vt:i4>
      </vt:variant>
      <vt:variant>
        <vt:i4>0</vt:i4>
      </vt:variant>
      <vt:variant>
        <vt:i4>5</vt:i4>
      </vt:variant>
      <vt:variant>
        <vt:lpwstr/>
      </vt:variant>
      <vt:variant>
        <vt:lpwstr>_Toc260214909</vt:lpwstr>
      </vt:variant>
      <vt:variant>
        <vt:i4>1507386</vt:i4>
      </vt:variant>
      <vt:variant>
        <vt:i4>146</vt:i4>
      </vt:variant>
      <vt:variant>
        <vt:i4>0</vt:i4>
      </vt:variant>
      <vt:variant>
        <vt:i4>5</vt:i4>
      </vt:variant>
      <vt:variant>
        <vt:lpwstr/>
      </vt:variant>
      <vt:variant>
        <vt:lpwstr>_Toc260214908</vt:lpwstr>
      </vt:variant>
      <vt:variant>
        <vt:i4>1507386</vt:i4>
      </vt:variant>
      <vt:variant>
        <vt:i4>140</vt:i4>
      </vt:variant>
      <vt:variant>
        <vt:i4>0</vt:i4>
      </vt:variant>
      <vt:variant>
        <vt:i4>5</vt:i4>
      </vt:variant>
      <vt:variant>
        <vt:lpwstr/>
      </vt:variant>
      <vt:variant>
        <vt:lpwstr>_Toc260214907</vt:lpwstr>
      </vt:variant>
      <vt:variant>
        <vt:i4>1507386</vt:i4>
      </vt:variant>
      <vt:variant>
        <vt:i4>134</vt:i4>
      </vt:variant>
      <vt:variant>
        <vt:i4>0</vt:i4>
      </vt:variant>
      <vt:variant>
        <vt:i4>5</vt:i4>
      </vt:variant>
      <vt:variant>
        <vt:lpwstr/>
      </vt:variant>
      <vt:variant>
        <vt:lpwstr>_Toc260214906</vt:lpwstr>
      </vt:variant>
      <vt:variant>
        <vt:i4>1507386</vt:i4>
      </vt:variant>
      <vt:variant>
        <vt:i4>128</vt:i4>
      </vt:variant>
      <vt:variant>
        <vt:i4>0</vt:i4>
      </vt:variant>
      <vt:variant>
        <vt:i4>5</vt:i4>
      </vt:variant>
      <vt:variant>
        <vt:lpwstr/>
      </vt:variant>
      <vt:variant>
        <vt:lpwstr>_Toc260214905</vt:lpwstr>
      </vt:variant>
      <vt:variant>
        <vt:i4>1507386</vt:i4>
      </vt:variant>
      <vt:variant>
        <vt:i4>122</vt:i4>
      </vt:variant>
      <vt:variant>
        <vt:i4>0</vt:i4>
      </vt:variant>
      <vt:variant>
        <vt:i4>5</vt:i4>
      </vt:variant>
      <vt:variant>
        <vt:lpwstr/>
      </vt:variant>
      <vt:variant>
        <vt:lpwstr>_Toc260214904</vt:lpwstr>
      </vt:variant>
      <vt:variant>
        <vt:i4>1507386</vt:i4>
      </vt:variant>
      <vt:variant>
        <vt:i4>116</vt:i4>
      </vt:variant>
      <vt:variant>
        <vt:i4>0</vt:i4>
      </vt:variant>
      <vt:variant>
        <vt:i4>5</vt:i4>
      </vt:variant>
      <vt:variant>
        <vt:lpwstr/>
      </vt:variant>
      <vt:variant>
        <vt:lpwstr>_Toc260214903</vt:lpwstr>
      </vt:variant>
      <vt:variant>
        <vt:i4>1507386</vt:i4>
      </vt:variant>
      <vt:variant>
        <vt:i4>110</vt:i4>
      </vt:variant>
      <vt:variant>
        <vt:i4>0</vt:i4>
      </vt:variant>
      <vt:variant>
        <vt:i4>5</vt:i4>
      </vt:variant>
      <vt:variant>
        <vt:lpwstr/>
      </vt:variant>
      <vt:variant>
        <vt:lpwstr>_Toc260214902</vt:lpwstr>
      </vt:variant>
      <vt:variant>
        <vt:i4>1507386</vt:i4>
      </vt:variant>
      <vt:variant>
        <vt:i4>104</vt:i4>
      </vt:variant>
      <vt:variant>
        <vt:i4>0</vt:i4>
      </vt:variant>
      <vt:variant>
        <vt:i4>5</vt:i4>
      </vt:variant>
      <vt:variant>
        <vt:lpwstr/>
      </vt:variant>
      <vt:variant>
        <vt:lpwstr>_Toc260214901</vt:lpwstr>
      </vt:variant>
      <vt:variant>
        <vt:i4>1507386</vt:i4>
      </vt:variant>
      <vt:variant>
        <vt:i4>98</vt:i4>
      </vt:variant>
      <vt:variant>
        <vt:i4>0</vt:i4>
      </vt:variant>
      <vt:variant>
        <vt:i4>5</vt:i4>
      </vt:variant>
      <vt:variant>
        <vt:lpwstr/>
      </vt:variant>
      <vt:variant>
        <vt:lpwstr>_Toc260214900</vt:lpwstr>
      </vt:variant>
      <vt:variant>
        <vt:i4>1966139</vt:i4>
      </vt:variant>
      <vt:variant>
        <vt:i4>92</vt:i4>
      </vt:variant>
      <vt:variant>
        <vt:i4>0</vt:i4>
      </vt:variant>
      <vt:variant>
        <vt:i4>5</vt:i4>
      </vt:variant>
      <vt:variant>
        <vt:lpwstr/>
      </vt:variant>
      <vt:variant>
        <vt:lpwstr>_Toc260214899</vt:lpwstr>
      </vt:variant>
      <vt:variant>
        <vt:i4>1966139</vt:i4>
      </vt:variant>
      <vt:variant>
        <vt:i4>86</vt:i4>
      </vt:variant>
      <vt:variant>
        <vt:i4>0</vt:i4>
      </vt:variant>
      <vt:variant>
        <vt:i4>5</vt:i4>
      </vt:variant>
      <vt:variant>
        <vt:lpwstr/>
      </vt:variant>
      <vt:variant>
        <vt:lpwstr>_Toc260214898</vt:lpwstr>
      </vt:variant>
      <vt:variant>
        <vt:i4>1966139</vt:i4>
      </vt:variant>
      <vt:variant>
        <vt:i4>80</vt:i4>
      </vt:variant>
      <vt:variant>
        <vt:i4>0</vt:i4>
      </vt:variant>
      <vt:variant>
        <vt:i4>5</vt:i4>
      </vt:variant>
      <vt:variant>
        <vt:lpwstr/>
      </vt:variant>
      <vt:variant>
        <vt:lpwstr>_Toc260214897</vt:lpwstr>
      </vt:variant>
      <vt:variant>
        <vt:i4>1966139</vt:i4>
      </vt:variant>
      <vt:variant>
        <vt:i4>74</vt:i4>
      </vt:variant>
      <vt:variant>
        <vt:i4>0</vt:i4>
      </vt:variant>
      <vt:variant>
        <vt:i4>5</vt:i4>
      </vt:variant>
      <vt:variant>
        <vt:lpwstr/>
      </vt:variant>
      <vt:variant>
        <vt:lpwstr>_Toc260214896</vt:lpwstr>
      </vt:variant>
      <vt:variant>
        <vt:i4>1966139</vt:i4>
      </vt:variant>
      <vt:variant>
        <vt:i4>68</vt:i4>
      </vt:variant>
      <vt:variant>
        <vt:i4>0</vt:i4>
      </vt:variant>
      <vt:variant>
        <vt:i4>5</vt:i4>
      </vt:variant>
      <vt:variant>
        <vt:lpwstr/>
      </vt:variant>
      <vt:variant>
        <vt:lpwstr>_Toc260214895</vt:lpwstr>
      </vt:variant>
      <vt:variant>
        <vt:i4>1966139</vt:i4>
      </vt:variant>
      <vt:variant>
        <vt:i4>62</vt:i4>
      </vt:variant>
      <vt:variant>
        <vt:i4>0</vt:i4>
      </vt:variant>
      <vt:variant>
        <vt:i4>5</vt:i4>
      </vt:variant>
      <vt:variant>
        <vt:lpwstr/>
      </vt:variant>
      <vt:variant>
        <vt:lpwstr>_Toc260214894</vt:lpwstr>
      </vt:variant>
      <vt:variant>
        <vt:i4>1966139</vt:i4>
      </vt:variant>
      <vt:variant>
        <vt:i4>56</vt:i4>
      </vt:variant>
      <vt:variant>
        <vt:i4>0</vt:i4>
      </vt:variant>
      <vt:variant>
        <vt:i4>5</vt:i4>
      </vt:variant>
      <vt:variant>
        <vt:lpwstr/>
      </vt:variant>
      <vt:variant>
        <vt:lpwstr>_Toc260214893</vt:lpwstr>
      </vt:variant>
      <vt:variant>
        <vt:i4>1966139</vt:i4>
      </vt:variant>
      <vt:variant>
        <vt:i4>50</vt:i4>
      </vt:variant>
      <vt:variant>
        <vt:i4>0</vt:i4>
      </vt:variant>
      <vt:variant>
        <vt:i4>5</vt:i4>
      </vt:variant>
      <vt:variant>
        <vt:lpwstr/>
      </vt:variant>
      <vt:variant>
        <vt:lpwstr>_Toc260214892</vt:lpwstr>
      </vt:variant>
      <vt:variant>
        <vt:i4>1966139</vt:i4>
      </vt:variant>
      <vt:variant>
        <vt:i4>44</vt:i4>
      </vt:variant>
      <vt:variant>
        <vt:i4>0</vt:i4>
      </vt:variant>
      <vt:variant>
        <vt:i4>5</vt:i4>
      </vt:variant>
      <vt:variant>
        <vt:lpwstr/>
      </vt:variant>
      <vt:variant>
        <vt:lpwstr>_Toc260214891</vt:lpwstr>
      </vt:variant>
      <vt:variant>
        <vt:i4>1966139</vt:i4>
      </vt:variant>
      <vt:variant>
        <vt:i4>38</vt:i4>
      </vt:variant>
      <vt:variant>
        <vt:i4>0</vt:i4>
      </vt:variant>
      <vt:variant>
        <vt:i4>5</vt:i4>
      </vt:variant>
      <vt:variant>
        <vt:lpwstr/>
      </vt:variant>
      <vt:variant>
        <vt:lpwstr>_Toc260214890</vt:lpwstr>
      </vt:variant>
      <vt:variant>
        <vt:i4>2031675</vt:i4>
      </vt:variant>
      <vt:variant>
        <vt:i4>32</vt:i4>
      </vt:variant>
      <vt:variant>
        <vt:i4>0</vt:i4>
      </vt:variant>
      <vt:variant>
        <vt:i4>5</vt:i4>
      </vt:variant>
      <vt:variant>
        <vt:lpwstr/>
      </vt:variant>
      <vt:variant>
        <vt:lpwstr>_Toc260214889</vt:lpwstr>
      </vt:variant>
      <vt:variant>
        <vt:i4>2031675</vt:i4>
      </vt:variant>
      <vt:variant>
        <vt:i4>26</vt:i4>
      </vt:variant>
      <vt:variant>
        <vt:i4>0</vt:i4>
      </vt:variant>
      <vt:variant>
        <vt:i4>5</vt:i4>
      </vt:variant>
      <vt:variant>
        <vt:lpwstr/>
      </vt:variant>
      <vt:variant>
        <vt:lpwstr>_Toc260214888</vt:lpwstr>
      </vt:variant>
      <vt:variant>
        <vt:i4>2031675</vt:i4>
      </vt:variant>
      <vt:variant>
        <vt:i4>20</vt:i4>
      </vt:variant>
      <vt:variant>
        <vt:i4>0</vt:i4>
      </vt:variant>
      <vt:variant>
        <vt:i4>5</vt:i4>
      </vt:variant>
      <vt:variant>
        <vt:lpwstr/>
      </vt:variant>
      <vt:variant>
        <vt:lpwstr>_Toc260214887</vt:lpwstr>
      </vt:variant>
      <vt:variant>
        <vt:i4>2031675</vt:i4>
      </vt:variant>
      <vt:variant>
        <vt:i4>14</vt:i4>
      </vt:variant>
      <vt:variant>
        <vt:i4>0</vt:i4>
      </vt:variant>
      <vt:variant>
        <vt:i4>5</vt:i4>
      </vt:variant>
      <vt:variant>
        <vt:lpwstr/>
      </vt:variant>
      <vt:variant>
        <vt:lpwstr>_Toc260214886</vt:lpwstr>
      </vt:variant>
      <vt:variant>
        <vt:i4>2031675</vt:i4>
      </vt:variant>
      <vt:variant>
        <vt:i4>8</vt:i4>
      </vt:variant>
      <vt:variant>
        <vt:i4>0</vt:i4>
      </vt:variant>
      <vt:variant>
        <vt:i4>5</vt:i4>
      </vt:variant>
      <vt:variant>
        <vt:lpwstr/>
      </vt:variant>
      <vt:variant>
        <vt:lpwstr>_Toc260214885</vt:lpwstr>
      </vt:variant>
      <vt:variant>
        <vt:i4>2031675</vt:i4>
      </vt:variant>
      <vt:variant>
        <vt:i4>2</vt:i4>
      </vt:variant>
      <vt:variant>
        <vt:i4>0</vt:i4>
      </vt:variant>
      <vt:variant>
        <vt:i4>5</vt:i4>
      </vt:variant>
      <vt:variant>
        <vt:lpwstr/>
      </vt:variant>
      <vt:variant>
        <vt:lpwstr>_Toc260214884</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dc:title>
  <dc:creator>Karolina Kaminska</dc:creator>
  <cp:lastModifiedBy>Karolina Kaminska</cp:lastModifiedBy>
  <cp:revision>3</cp:revision>
  <cp:lastPrinted>2017-01-23T17:41:00Z</cp:lastPrinted>
  <dcterms:created xsi:type="dcterms:W3CDTF">2017-03-09T13:46:00Z</dcterms:created>
  <dcterms:modified xsi:type="dcterms:W3CDTF">2017-03-30T09:05:00Z</dcterms:modified>
</cp:coreProperties>
</file>