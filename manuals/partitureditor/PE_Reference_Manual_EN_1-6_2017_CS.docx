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ED41C" w14:textId="77777777" w:rsidR="003D1908" w:rsidRDefault="00A46B31">
      <w:r>
        <w:t xml:space="preserve"> </w:t>
      </w:r>
    </w:p>
    <w:p w14:paraId="2BFBF44A" w14:textId="77777777" w:rsidR="003D1908" w:rsidRDefault="003D1908"/>
    <w:p w14:paraId="7BD7849C" w14:textId="77777777" w:rsidR="003D1908" w:rsidRDefault="003D1908"/>
    <w:p w14:paraId="16074AB0" w14:textId="77777777" w:rsidR="003D1908" w:rsidRDefault="003D1908"/>
    <w:p w14:paraId="30C8F8B6" w14:textId="77777777" w:rsidR="003D1908" w:rsidRDefault="003D1908"/>
    <w:p w14:paraId="28FA2F7E" w14:textId="77777777" w:rsidR="003D1908" w:rsidRDefault="00A46B31">
      <w:pPr>
        <w:jc w:val="center"/>
      </w:pPr>
      <w:r>
        <w:rPr>
          <w:noProof/>
          <w:lang w:eastAsia="de-DE"/>
        </w:rPr>
        <w:drawing>
          <wp:inline distT="0" distB="0" distL="0" distR="0" wp14:anchorId="22903F03" wp14:editId="12CE1B8D">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2149" cy="2843013"/>
                    </a:xfrm>
                    <a:prstGeom prst="rect">
                      <a:avLst/>
                    </a:prstGeom>
                  </pic:spPr>
                </pic:pic>
              </a:graphicData>
            </a:graphic>
          </wp:inline>
        </w:drawing>
      </w:r>
    </w:p>
    <w:p w14:paraId="20FCB24B" w14:textId="77777777" w:rsidR="003D1908" w:rsidRDefault="003D1908">
      <w:pPr>
        <w:jc w:val="center"/>
      </w:pPr>
    </w:p>
    <w:p w14:paraId="19509F98" w14:textId="77777777" w:rsidR="003D1908" w:rsidRDefault="003D1908">
      <w:pPr>
        <w:jc w:val="center"/>
      </w:pPr>
    </w:p>
    <w:p w14:paraId="45075479" w14:textId="77777777" w:rsidR="003D1908" w:rsidRDefault="00A46B31">
      <w:pPr>
        <w:pStyle w:val="Titel"/>
        <w:jc w:val="center"/>
        <w:rPr>
          <w:lang w:val="en-US"/>
        </w:rPr>
      </w:pPr>
      <w:bookmarkStart w:id="0" w:name="_Toc460834653"/>
      <w:r>
        <w:rPr>
          <w:lang w:val="en-US"/>
        </w:rPr>
        <w:t>EXMARaLDA Partitur-Editor</w:t>
      </w:r>
      <w:bookmarkEnd w:id="0"/>
    </w:p>
    <w:p w14:paraId="45408005" w14:textId="77777777" w:rsidR="003D1908" w:rsidRDefault="00A46B31">
      <w:pPr>
        <w:pStyle w:val="Untertitel"/>
        <w:jc w:val="center"/>
        <w:rPr>
          <w:lang w:val="en-US"/>
        </w:rPr>
      </w:pPr>
      <w:bookmarkStart w:id="1" w:name="_Toc460834654"/>
      <w:r>
        <w:rPr>
          <w:lang w:val="en-US"/>
        </w:rPr>
        <w:t>Manual</w:t>
      </w:r>
      <w:bookmarkEnd w:id="1"/>
    </w:p>
    <w:p w14:paraId="567C2664" w14:textId="77777777" w:rsidR="003D1908" w:rsidRDefault="00A46B31">
      <w:pPr>
        <w:pStyle w:val="Untertitel"/>
        <w:jc w:val="center"/>
        <w:rPr>
          <w:lang w:val="en-US"/>
        </w:rPr>
      </w:pPr>
      <w:bookmarkStart w:id="2" w:name="_Toc460834655"/>
      <w:r>
        <w:rPr>
          <w:lang w:val="en-US"/>
        </w:rPr>
        <w:t>Version 1.6</w:t>
      </w:r>
      <w:bookmarkEnd w:id="2"/>
    </w:p>
    <w:p w14:paraId="73D9BDB7" w14:textId="77777777" w:rsidR="003D1908" w:rsidRDefault="003D1908">
      <w:pPr>
        <w:spacing w:before="0"/>
        <w:jc w:val="center"/>
        <w:rPr>
          <w:b/>
          <w:lang w:val="en-US"/>
        </w:rPr>
      </w:pPr>
    </w:p>
    <w:p w14:paraId="03500B32" w14:textId="77777777" w:rsidR="003D1908" w:rsidRDefault="00A46B31">
      <w:pPr>
        <w:jc w:val="center"/>
        <w:rPr>
          <w:lang w:val="en-US"/>
        </w:rPr>
      </w:pPr>
      <w:bookmarkStart w:id="3" w:name="_Toc460834656"/>
      <w:r>
        <w:rPr>
          <w:lang w:val="en-US"/>
        </w:rPr>
        <w:t>Last update: October, 2016</w:t>
      </w:r>
      <w:bookmarkEnd w:id="3"/>
    </w:p>
    <w:p w14:paraId="30CA3E6E" w14:textId="77777777" w:rsidR="003D1908" w:rsidRDefault="00A46B31">
      <w:pPr>
        <w:jc w:val="center"/>
        <w:rPr>
          <w:lang w:val="en-US"/>
        </w:rPr>
      </w:pPr>
      <w:r>
        <w:rPr>
          <w:lang w:val="en-US"/>
        </w:rPr>
        <w:t xml:space="preserve">Main contributor: Thomas Schmidt </w:t>
      </w:r>
    </w:p>
    <w:p w14:paraId="59C9BD75" w14:textId="77777777" w:rsidR="003D1908" w:rsidRDefault="00A46B31">
      <w:pPr>
        <w:jc w:val="center"/>
        <w:rPr>
          <w:sz w:val="20"/>
          <w:lang w:val="en-US"/>
        </w:rPr>
      </w:pPr>
      <w:r>
        <w:rPr>
          <w:sz w:val="20"/>
          <w:lang w:val="en-US"/>
        </w:rPr>
        <w:t xml:space="preserve">Further contributors: Tara Al-Jaf, Anne Ferger, Carolin Frontzek, </w:t>
      </w:r>
      <w:r>
        <w:rPr>
          <w:sz w:val="20"/>
          <w:lang w:val="en-US"/>
        </w:rPr>
        <w:br/>
        <w:t>Karolina Kaminska, Heidemarie Sambale,</w:t>
      </w:r>
    </w:p>
    <w:p w14:paraId="2B760487" w14:textId="77777777" w:rsidR="003D1908" w:rsidRDefault="003D1908">
      <w:pPr>
        <w:jc w:val="center"/>
        <w:rPr>
          <w:lang w:val="en-US"/>
        </w:rPr>
      </w:pPr>
    </w:p>
    <w:p w14:paraId="69986C68" w14:textId="77777777" w:rsidR="003D1908" w:rsidRDefault="003D1908">
      <w:pPr>
        <w:pStyle w:val="Titelblatt3"/>
        <w:rPr>
          <w:lang w:val="en-US"/>
        </w:rPr>
        <w:sectPr w:rsidR="003D1908" w:rsidSect="00372541">
          <w:headerReference w:type="even" r:id="rId9"/>
          <w:headerReference w:type="default" r:id="rId10"/>
          <w:footerReference w:type="even" r:id="rId11"/>
          <w:footerReference w:type="default" r:id="rId12"/>
          <w:headerReference w:type="first" r:id="rId13"/>
          <w:footerReference w:type="first" r:id="rId14"/>
          <w:pgSz w:w="11906" w:h="16838" w:code="9"/>
          <w:pgMar w:top="1417" w:right="1133" w:bottom="1134" w:left="1417" w:header="720" w:footer="720" w:gutter="0"/>
          <w:cols w:space="720"/>
          <w:titlePg/>
          <w:docGrid w:linePitch="326"/>
        </w:sectPr>
      </w:pPr>
    </w:p>
    <w:p w14:paraId="1783C8EC" w14:textId="77777777" w:rsidR="003D1908" w:rsidRDefault="00A46B31">
      <w:pPr>
        <w:pStyle w:val="Titel"/>
        <w:rPr>
          <w:rStyle w:val="Buchtitel"/>
          <w:lang w:val="en-US"/>
        </w:rPr>
      </w:pPr>
      <w:commentRangeStart w:id="4"/>
      <w:r>
        <w:rPr>
          <w:rStyle w:val="Buchtitel"/>
          <w:lang w:val="en-US"/>
        </w:rPr>
        <w:lastRenderedPageBreak/>
        <w:t>TABLE OF CONTENTS</w:t>
      </w:r>
      <w:commentRangeEnd w:id="4"/>
      <w:r w:rsidR="00FB0BF5">
        <w:rPr>
          <w:rStyle w:val="Kommentarzeichen"/>
          <w:rFonts w:eastAsia="Times New Roman" w:cs="Times New Roman"/>
          <w:b w:val="0"/>
          <w:spacing w:val="0"/>
          <w:kern w:val="0"/>
        </w:rPr>
        <w:commentReference w:id="4"/>
      </w:r>
      <w:r>
        <w:rPr>
          <w:rStyle w:val="Buchtitel"/>
          <w:lang w:val="en-US"/>
        </w:rPr>
        <w:t xml:space="preserve"> </w:t>
      </w:r>
    </w:p>
    <w:p w14:paraId="35BFB1DE" w14:textId="77777777"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14:paraId="16176AF7"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14:paraId="1B6F4CFD"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19665C">
          <w:rPr>
            <w:noProof/>
            <w:webHidden/>
          </w:rPr>
          <w:t>9</w:t>
        </w:r>
        <w:r w:rsidR="00073647">
          <w:rPr>
            <w:noProof/>
            <w:webHidden/>
          </w:rPr>
          <w:fldChar w:fldCharType="end"/>
        </w:r>
      </w:hyperlink>
    </w:p>
    <w:p w14:paraId="17E955C9"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19665C">
          <w:rPr>
            <w:noProof/>
            <w:webHidden/>
          </w:rPr>
          <w:t>11</w:t>
        </w:r>
        <w:r w:rsidR="00073647">
          <w:rPr>
            <w:noProof/>
            <w:webHidden/>
          </w:rPr>
          <w:fldChar w:fldCharType="end"/>
        </w:r>
      </w:hyperlink>
    </w:p>
    <w:p w14:paraId="6D8CCB9F"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14:paraId="4D6C772A"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14:paraId="55246F62"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19665C">
          <w:rPr>
            <w:noProof/>
            <w:webHidden/>
          </w:rPr>
          <w:t>17</w:t>
        </w:r>
        <w:r w:rsidR="00073647">
          <w:rPr>
            <w:noProof/>
            <w:webHidden/>
          </w:rPr>
          <w:fldChar w:fldCharType="end"/>
        </w:r>
      </w:hyperlink>
    </w:p>
    <w:p w14:paraId="71D1D65E"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19665C">
          <w:rPr>
            <w:noProof/>
            <w:webHidden/>
          </w:rPr>
          <w:t>18</w:t>
        </w:r>
        <w:r w:rsidR="00073647">
          <w:rPr>
            <w:noProof/>
            <w:webHidden/>
          </w:rPr>
          <w:fldChar w:fldCharType="end"/>
        </w:r>
      </w:hyperlink>
    </w:p>
    <w:p w14:paraId="1A19D733"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19665C">
          <w:rPr>
            <w:noProof/>
            <w:webHidden/>
          </w:rPr>
          <w:t>20</w:t>
        </w:r>
        <w:r w:rsidR="00073647">
          <w:rPr>
            <w:noProof/>
            <w:webHidden/>
          </w:rPr>
          <w:fldChar w:fldCharType="end"/>
        </w:r>
      </w:hyperlink>
    </w:p>
    <w:p w14:paraId="6C618D86"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19665C">
          <w:rPr>
            <w:noProof/>
            <w:webHidden/>
          </w:rPr>
          <w:t>21</w:t>
        </w:r>
        <w:r w:rsidR="00073647">
          <w:rPr>
            <w:noProof/>
            <w:webHidden/>
          </w:rPr>
          <w:fldChar w:fldCharType="end"/>
        </w:r>
      </w:hyperlink>
    </w:p>
    <w:p w14:paraId="757F5140"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19665C">
          <w:rPr>
            <w:noProof/>
            <w:webHidden/>
          </w:rPr>
          <w:t>24</w:t>
        </w:r>
        <w:r w:rsidR="00073647">
          <w:rPr>
            <w:noProof/>
            <w:webHidden/>
          </w:rPr>
          <w:fldChar w:fldCharType="end"/>
        </w:r>
      </w:hyperlink>
    </w:p>
    <w:p w14:paraId="305D02F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19665C">
          <w:rPr>
            <w:noProof/>
            <w:webHidden/>
          </w:rPr>
          <w:t>25</w:t>
        </w:r>
        <w:r w:rsidR="00073647">
          <w:rPr>
            <w:noProof/>
            <w:webHidden/>
          </w:rPr>
          <w:fldChar w:fldCharType="end"/>
        </w:r>
      </w:hyperlink>
    </w:p>
    <w:p w14:paraId="7B472A78"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19665C">
          <w:rPr>
            <w:noProof/>
            <w:webHidden/>
          </w:rPr>
          <w:t>27</w:t>
        </w:r>
        <w:r w:rsidR="00073647">
          <w:rPr>
            <w:noProof/>
            <w:webHidden/>
          </w:rPr>
          <w:fldChar w:fldCharType="end"/>
        </w:r>
      </w:hyperlink>
    </w:p>
    <w:p w14:paraId="74354A02"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19665C">
          <w:rPr>
            <w:noProof/>
            <w:webHidden/>
          </w:rPr>
          <w:t>28</w:t>
        </w:r>
        <w:r w:rsidR="00073647">
          <w:rPr>
            <w:noProof/>
            <w:webHidden/>
          </w:rPr>
          <w:fldChar w:fldCharType="end"/>
        </w:r>
      </w:hyperlink>
    </w:p>
    <w:p w14:paraId="3B6517DA"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14:paraId="3050DA0B"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14:paraId="28C9954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14:paraId="587101B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14:paraId="025A938F"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14:paraId="67DB878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19665C">
          <w:rPr>
            <w:noProof/>
            <w:webHidden/>
          </w:rPr>
          <w:t>31</w:t>
        </w:r>
        <w:r w:rsidR="00073647">
          <w:rPr>
            <w:noProof/>
            <w:webHidden/>
          </w:rPr>
          <w:fldChar w:fldCharType="end"/>
        </w:r>
      </w:hyperlink>
    </w:p>
    <w:p w14:paraId="6BEB10D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19665C">
          <w:rPr>
            <w:noProof/>
            <w:webHidden/>
          </w:rPr>
          <w:t>32</w:t>
        </w:r>
        <w:r w:rsidR="00073647">
          <w:rPr>
            <w:noProof/>
            <w:webHidden/>
          </w:rPr>
          <w:fldChar w:fldCharType="end"/>
        </w:r>
      </w:hyperlink>
    </w:p>
    <w:p w14:paraId="33F143C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19665C">
          <w:rPr>
            <w:noProof/>
            <w:webHidden/>
          </w:rPr>
          <w:t>33</w:t>
        </w:r>
        <w:r w:rsidR="00073647">
          <w:rPr>
            <w:noProof/>
            <w:webHidden/>
          </w:rPr>
          <w:fldChar w:fldCharType="end"/>
        </w:r>
      </w:hyperlink>
    </w:p>
    <w:p w14:paraId="49C1C39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14:paraId="29796EB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14:paraId="3298594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14:paraId="19A62F5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14:paraId="1772228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19665C">
          <w:rPr>
            <w:noProof/>
            <w:webHidden/>
          </w:rPr>
          <w:t>36</w:t>
        </w:r>
        <w:r w:rsidR="00073647">
          <w:rPr>
            <w:noProof/>
            <w:webHidden/>
          </w:rPr>
          <w:fldChar w:fldCharType="end"/>
        </w:r>
      </w:hyperlink>
    </w:p>
    <w:p w14:paraId="10A432D3"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19665C">
          <w:rPr>
            <w:noProof/>
            <w:webHidden/>
          </w:rPr>
          <w:t>37</w:t>
        </w:r>
        <w:r w:rsidR="00073647">
          <w:rPr>
            <w:noProof/>
            <w:webHidden/>
          </w:rPr>
          <w:fldChar w:fldCharType="end"/>
        </w:r>
      </w:hyperlink>
    </w:p>
    <w:p w14:paraId="063E739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19665C">
          <w:rPr>
            <w:noProof/>
            <w:webHidden/>
          </w:rPr>
          <w:t>38</w:t>
        </w:r>
        <w:r w:rsidR="00073647">
          <w:rPr>
            <w:noProof/>
            <w:webHidden/>
          </w:rPr>
          <w:fldChar w:fldCharType="end"/>
        </w:r>
      </w:hyperlink>
    </w:p>
    <w:p w14:paraId="24E51E6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19665C">
          <w:rPr>
            <w:noProof/>
            <w:webHidden/>
          </w:rPr>
          <w:t>43</w:t>
        </w:r>
        <w:r w:rsidR="00073647">
          <w:rPr>
            <w:noProof/>
            <w:webHidden/>
          </w:rPr>
          <w:fldChar w:fldCharType="end"/>
        </w:r>
      </w:hyperlink>
    </w:p>
    <w:p w14:paraId="04CC3841"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19665C">
          <w:rPr>
            <w:noProof/>
            <w:webHidden/>
          </w:rPr>
          <w:t>49</w:t>
        </w:r>
        <w:r w:rsidR="00073647">
          <w:rPr>
            <w:noProof/>
            <w:webHidden/>
          </w:rPr>
          <w:fldChar w:fldCharType="end"/>
        </w:r>
      </w:hyperlink>
    </w:p>
    <w:p w14:paraId="2996B92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19665C">
          <w:rPr>
            <w:noProof/>
            <w:webHidden/>
          </w:rPr>
          <w:t>52</w:t>
        </w:r>
        <w:r w:rsidR="00073647">
          <w:rPr>
            <w:noProof/>
            <w:webHidden/>
          </w:rPr>
          <w:fldChar w:fldCharType="end"/>
        </w:r>
      </w:hyperlink>
    </w:p>
    <w:p w14:paraId="1649049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14:paraId="0A41503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14:paraId="06AF65D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14:paraId="11E389E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14:paraId="612D5839"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14:paraId="239E7A9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14:paraId="11D1E4A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14:paraId="3C3E70F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14:paraId="42800BA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14:paraId="454B8BF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14:paraId="7E45401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14:paraId="41B8CFD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14:paraId="6A0AD73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14:paraId="3CEECD2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14:paraId="3040C37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14:paraId="3F973021"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14:paraId="261E268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14:paraId="6DB9AA6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14:paraId="06CB916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19665C">
          <w:rPr>
            <w:noProof/>
            <w:webHidden/>
          </w:rPr>
          <w:t>66</w:t>
        </w:r>
        <w:r w:rsidR="00073647">
          <w:rPr>
            <w:noProof/>
            <w:webHidden/>
          </w:rPr>
          <w:fldChar w:fldCharType="end"/>
        </w:r>
      </w:hyperlink>
    </w:p>
    <w:p w14:paraId="4A950D3B"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14:paraId="532965D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14:paraId="763538B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14:paraId="72CE444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14:paraId="6E1E832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14:paraId="239A58E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7351080E"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06AEEA2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7F590DA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166E2181"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1A081753"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43738D3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42FE3EF1"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14:paraId="2EC17EF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14:paraId="50309449"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14:paraId="72B5841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14:paraId="389962D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14:paraId="6F709429"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14:paraId="4CF0D77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14:paraId="4E87B42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19665C">
          <w:rPr>
            <w:noProof/>
            <w:webHidden/>
          </w:rPr>
          <w:t>79</w:t>
        </w:r>
        <w:r w:rsidR="00073647">
          <w:rPr>
            <w:noProof/>
            <w:webHidden/>
          </w:rPr>
          <w:fldChar w:fldCharType="end"/>
        </w:r>
      </w:hyperlink>
    </w:p>
    <w:p w14:paraId="4716D23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14:paraId="518AB17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14:paraId="50C5F76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14:paraId="55B0B22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14:paraId="76AEB763"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19665C">
          <w:rPr>
            <w:noProof/>
            <w:webHidden/>
          </w:rPr>
          <w:t>84</w:t>
        </w:r>
        <w:r w:rsidR="00073647">
          <w:rPr>
            <w:noProof/>
            <w:webHidden/>
          </w:rPr>
          <w:fldChar w:fldCharType="end"/>
        </w:r>
      </w:hyperlink>
    </w:p>
    <w:p w14:paraId="27BE468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19665C">
          <w:rPr>
            <w:noProof/>
            <w:webHidden/>
          </w:rPr>
          <w:t>85</w:t>
        </w:r>
        <w:r w:rsidR="00073647">
          <w:rPr>
            <w:noProof/>
            <w:webHidden/>
          </w:rPr>
          <w:fldChar w:fldCharType="end"/>
        </w:r>
      </w:hyperlink>
    </w:p>
    <w:p w14:paraId="49A482B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14:paraId="47382A0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14:paraId="50B1568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19665C">
          <w:rPr>
            <w:noProof/>
            <w:webHidden/>
          </w:rPr>
          <w:t>87</w:t>
        </w:r>
        <w:r w:rsidR="00073647">
          <w:rPr>
            <w:noProof/>
            <w:webHidden/>
          </w:rPr>
          <w:fldChar w:fldCharType="end"/>
        </w:r>
      </w:hyperlink>
    </w:p>
    <w:p w14:paraId="3E51B99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19665C">
          <w:rPr>
            <w:noProof/>
            <w:webHidden/>
          </w:rPr>
          <w:t>88</w:t>
        </w:r>
        <w:r w:rsidR="00073647">
          <w:rPr>
            <w:noProof/>
            <w:webHidden/>
          </w:rPr>
          <w:fldChar w:fldCharType="end"/>
        </w:r>
      </w:hyperlink>
    </w:p>
    <w:p w14:paraId="604A687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19665C">
          <w:rPr>
            <w:noProof/>
            <w:webHidden/>
          </w:rPr>
          <w:t>89</w:t>
        </w:r>
        <w:r w:rsidR="00073647">
          <w:rPr>
            <w:noProof/>
            <w:webHidden/>
          </w:rPr>
          <w:fldChar w:fldCharType="end"/>
        </w:r>
      </w:hyperlink>
    </w:p>
    <w:p w14:paraId="2196926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19665C">
          <w:rPr>
            <w:noProof/>
            <w:webHidden/>
          </w:rPr>
          <w:t>90</w:t>
        </w:r>
        <w:r w:rsidR="00073647">
          <w:rPr>
            <w:noProof/>
            <w:webHidden/>
          </w:rPr>
          <w:fldChar w:fldCharType="end"/>
        </w:r>
      </w:hyperlink>
    </w:p>
    <w:p w14:paraId="287BF00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19665C">
          <w:rPr>
            <w:noProof/>
            <w:webHidden/>
          </w:rPr>
          <w:t>91</w:t>
        </w:r>
        <w:r w:rsidR="00073647">
          <w:rPr>
            <w:noProof/>
            <w:webHidden/>
          </w:rPr>
          <w:fldChar w:fldCharType="end"/>
        </w:r>
      </w:hyperlink>
    </w:p>
    <w:p w14:paraId="35B34E1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19665C">
          <w:rPr>
            <w:noProof/>
            <w:webHidden/>
          </w:rPr>
          <w:t>93</w:t>
        </w:r>
        <w:r w:rsidR="00073647">
          <w:rPr>
            <w:noProof/>
            <w:webHidden/>
          </w:rPr>
          <w:fldChar w:fldCharType="end"/>
        </w:r>
      </w:hyperlink>
    </w:p>
    <w:p w14:paraId="3AC7F8F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19665C">
          <w:rPr>
            <w:noProof/>
            <w:webHidden/>
          </w:rPr>
          <w:t>94</w:t>
        </w:r>
        <w:r w:rsidR="00073647">
          <w:rPr>
            <w:noProof/>
            <w:webHidden/>
          </w:rPr>
          <w:fldChar w:fldCharType="end"/>
        </w:r>
      </w:hyperlink>
    </w:p>
    <w:p w14:paraId="24A6D41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19665C">
          <w:rPr>
            <w:noProof/>
            <w:webHidden/>
          </w:rPr>
          <w:t>95</w:t>
        </w:r>
        <w:r w:rsidR="00073647">
          <w:rPr>
            <w:noProof/>
            <w:webHidden/>
          </w:rPr>
          <w:fldChar w:fldCharType="end"/>
        </w:r>
      </w:hyperlink>
    </w:p>
    <w:p w14:paraId="2F22CD8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19665C">
          <w:rPr>
            <w:noProof/>
            <w:webHidden/>
          </w:rPr>
          <w:t>97</w:t>
        </w:r>
        <w:r w:rsidR="00073647">
          <w:rPr>
            <w:noProof/>
            <w:webHidden/>
          </w:rPr>
          <w:fldChar w:fldCharType="end"/>
        </w:r>
      </w:hyperlink>
    </w:p>
    <w:p w14:paraId="65334161"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14:paraId="7A600CD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14:paraId="51D87AF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19665C">
          <w:rPr>
            <w:noProof/>
            <w:webHidden/>
          </w:rPr>
          <w:t>99</w:t>
        </w:r>
        <w:r w:rsidR="00073647">
          <w:rPr>
            <w:noProof/>
            <w:webHidden/>
          </w:rPr>
          <w:fldChar w:fldCharType="end"/>
        </w:r>
      </w:hyperlink>
    </w:p>
    <w:p w14:paraId="78F1B1F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19665C">
          <w:rPr>
            <w:noProof/>
            <w:webHidden/>
          </w:rPr>
          <w:t>100</w:t>
        </w:r>
        <w:r w:rsidR="00073647">
          <w:rPr>
            <w:noProof/>
            <w:webHidden/>
          </w:rPr>
          <w:fldChar w:fldCharType="end"/>
        </w:r>
      </w:hyperlink>
    </w:p>
    <w:p w14:paraId="6B461E7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14:paraId="7C0B6FE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14:paraId="5DD0E56E"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14:paraId="31FE982F"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14:paraId="0F211A2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14:paraId="03F4B37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14:paraId="5D95B4A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14:paraId="534004AB"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14:paraId="59FFEF15"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14:paraId="4A83E619"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14:paraId="411F356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14:paraId="654FC47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14:paraId="40302D1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14:paraId="133DD559"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14:paraId="462E679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19665C">
          <w:rPr>
            <w:noProof/>
            <w:webHidden/>
          </w:rPr>
          <w:t>106</w:t>
        </w:r>
        <w:r w:rsidR="00073647">
          <w:rPr>
            <w:noProof/>
            <w:webHidden/>
          </w:rPr>
          <w:fldChar w:fldCharType="end"/>
        </w:r>
      </w:hyperlink>
    </w:p>
    <w:p w14:paraId="7D48BE6E"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14:paraId="6ABE731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14:paraId="27529113"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14:paraId="25945D9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14:paraId="47D6717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14:paraId="08CB003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14:paraId="6ED4746E"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14:paraId="6783851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14:paraId="3B968BC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14:paraId="197CBD11"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14:paraId="616DE70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14:paraId="5043E32F"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14:paraId="576F696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14:paraId="682B5A6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14:paraId="6237EDE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14:paraId="16AF3BA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14:paraId="5B90ED28"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14:paraId="61E6EFC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14:paraId="738A3DE6"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14:paraId="197583C3"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14:paraId="4C4C963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14:paraId="312AEB8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14:paraId="5699B0E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14:paraId="6125074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14:paraId="64951BD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14:paraId="4758DF6A"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19665C">
          <w:rPr>
            <w:noProof/>
            <w:webHidden/>
          </w:rPr>
          <w:t>117</w:t>
        </w:r>
        <w:r w:rsidR="00073647">
          <w:rPr>
            <w:noProof/>
            <w:webHidden/>
          </w:rPr>
          <w:fldChar w:fldCharType="end"/>
        </w:r>
      </w:hyperlink>
    </w:p>
    <w:p w14:paraId="377FD214"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14:paraId="3DAB2AA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14:paraId="6A90E76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14:paraId="540AD307"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14:paraId="3E4EA79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19665C">
          <w:rPr>
            <w:noProof/>
            <w:webHidden/>
          </w:rPr>
          <w:t>120</w:t>
        </w:r>
        <w:r w:rsidR="00073647">
          <w:rPr>
            <w:noProof/>
            <w:webHidden/>
          </w:rPr>
          <w:fldChar w:fldCharType="end"/>
        </w:r>
      </w:hyperlink>
    </w:p>
    <w:p w14:paraId="6A80CD0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14:paraId="6A45AE8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14:paraId="0E46357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14:paraId="367E9CDB"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14:paraId="325449FD"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14:paraId="66A72CE0"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14:paraId="36716F88"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14:paraId="38D08C4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14:paraId="33A31BEC"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19665C">
          <w:rPr>
            <w:noProof/>
            <w:webHidden/>
          </w:rPr>
          <w:t>125</w:t>
        </w:r>
        <w:r w:rsidR="00073647">
          <w:rPr>
            <w:noProof/>
            <w:webHidden/>
          </w:rPr>
          <w:fldChar w:fldCharType="end"/>
        </w:r>
      </w:hyperlink>
    </w:p>
    <w:p w14:paraId="1372FE2F"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14:paraId="3D8E158F"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14:paraId="0EDDE98A"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14:paraId="72551DC2" w14:textId="77777777" w:rsidR="00073647" w:rsidRDefault="00A62938">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19665C">
          <w:rPr>
            <w:noProof/>
            <w:webHidden/>
          </w:rPr>
          <w:t>129</w:t>
        </w:r>
        <w:r w:rsidR="00073647">
          <w:rPr>
            <w:noProof/>
            <w:webHidden/>
          </w:rPr>
          <w:fldChar w:fldCharType="end"/>
        </w:r>
      </w:hyperlink>
    </w:p>
    <w:p w14:paraId="46639862"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19665C">
          <w:rPr>
            <w:noProof/>
            <w:webHidden/>
          </w:rPr>
          <w:t>130</w:t>
        </w:r>
        <w:r w:rsidR="00073647">
          <w:rPr>
            <w:noProof/>
            <w:webHidden/>
          </w:rPr>
          <w:fldChar w:fldCharType="end"/>
        </w:r>
      </w:hyperlink>
    </w:p>
    <w:p w14:paraId="75D9B9A5"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14:paraId="3CB3EB2C"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14:paraId="5D51D71E"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14:paraId="27B67576"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14:paraId="1DC5085C"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14:paraId="2ADE78C1"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14:paraId="33CB5AF5"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14:paraId="1B6D307D"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19665C">
          <w:rPr>
            <w:noProof/>
            <w:webHidden/>
          </w:rPr>
          <w:t>135</w:t>
        </w:r>
        <w:r w:rsidR="00073647">
          <w:rPr>
            <w:noProof/>
            <w:webHidden/>
          </w:rPr>
          <w:fldChar w:fldCharType="end"/>
        </w:r>
      </w:hyperlink>
    </w:p>
    <w:p w14:paraId="46E9E9D3"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19665C">
          <w:rPr>
            <w:noProof/>
            <w:webHidden/>
          </w:rPr>
          <w:t>137</w:t>
        </w:r>
        <w:r w:rsidR="00073647">
          <w:rPr>
            <w:noProof/>
            <w:webHidden/>
          </w:rPr>
          <w:fldChar w:fldCharType="end"/>
        </w:r>
      </w:hyperlink>
    </w:p>
    <w:p w14:paraId="16BC2942"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19665C">
          <w:rPr>
            <w:noProof/>
            <w:webHidden/>
          </w:rPr>
          <w:t>138</w:t>
        </w:r>
        <w:r w:rsidR="00073647">
          <w:rPr>
            <w:noProof/>
            <w:webHidden/>
          </w:rPr>
          <w:fldChar w:fldCharType="end"/>
        </w:r>
      </w:hyperlink>
    </w:p>
    <w:p w14:paraId="4B87882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14:paraId="297EABA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14:paraId="7B8B6EE4"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19665C">
          <w:rPr>
            <w:noProof/>
            <w:webHidden/>
          </w:rPr>
          <w:t>140</w:t>
        </w:r>
        <w:r w:rsidR="00073647">
          <w:rPr>
            <w:noProof/>
            <w:webHidden/>
          </w:rPr>
          <w:fldChar w:fldCharType="end"/>
        </w:r>
      </w:hyperlink>
    </w:p>
    <w:p w14:paraId="2F2A2980" w14:textId="77777777" w:rsidR="00073647" w:rsidRDefault="00A62938">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14:paraId="7F86D2F6"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14:paraId="725821CC"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14:paraId="3A1587D2"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14:paraId="67084EBD" w14:textId="77777777" w:rsidR="00073647" w:rsidRDefault="00A62938">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14:paraId="44C1A57E" w14:textId="77777777" w:rsidR="003D1908" w:rsidRDefault="00A62938" w:rsidP="007931BB">
      <w:pPr>
        <w:pStyle w:val="Verzeichnis1"/>
        <w:tabs>
          <w:tab w:val="left" w:pos="567"/>
        </w:tabs>
        <w:sectPr w:rsidR="003D1908" w:rsidSect="00372541">
          <w:headerReference w:type="default" r:id="rId17"/>
          <w:headerReference w:type="first" r:id="rId18"/>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19665C">
          <w:rPr>
            <w:noProof/>
            <w:webHidden/>
          </w:rPr>
          <w:t>147</w:t>
        </w:r>
        <w:r w:rsidR="00073647">
          <w:rPr>
            <w:noProof/>
            <w:webHidden/>
          </w:rPr>
          <w:fldChar w:fldCharType="end"/>
        </w:r>
      </w:hyperlink>
      <w:r w:rsidR="00A46B31">
        <w:fldChar w:fldCharType="end"/>
      </w:r>
      <w:r w:rsidR="00A46B31">
        <w:t xml:space="preserve"> </w:t>
      </w:r>
    </w:p>
    <w:p w14:paraId="53F69DC7" w14:textId="77777777" w:rsidR="003D1908" w:rsidRDefault="00A46B31">
      <w:pPr>
        <w:pStyle w:val="berschrift1"/>
        <w:rPr>
          <w:b w:val="0"/>
        </w:rPr>
      </w:pPr>
      <w:bookmarkStart w:id="5" w:name="_File-Menü"/>
      <w:bookmarkStart w:id="6" w:name="_Toc472960734"/>
      <w:bookmarkStart w:id="7" w:name="_Toc55213920"/>
      <w:bookmarkStart w:id="8" w:name="_Toc69129912"/>
      <w:bookmarkStart w:id="9" w:name="_Toc69130053"/>
      <w:bookmarkStart w:id="10" w:name="_Toc55213813"/>
      <w:bookmarkStart w:id="11" w:name="_Toc69129799"/>
      <w:bookmarkStart w:id="12" w:name="_Toc69129940"/>
      <w:bookmarkEnd w:id="5"/>
      <w:r>
        <w:lastRenderedPageBreak/>
        <w:t>PRELIMINARY REMARKS</w:t>
      </w:r>
      <w:bookmarkEnd w:id="6"/>
    </w:p>
    <w:p w14:paraId="370FAE50" w14:textId="77777777" w:rsidR="003D1908" w:rsidRDefault="00A46B31" w:rsidP="00CE6849">
      <w:pPr>
        <w:pStyle w:val="Standard-BlockCharCharChar"/>
        <w:rPr>
          <w:rStyle w:val="Fett"/>
          <w:b w:val="0"/>
          <w:bCs w:val="0"/>
        </w:rPr>
      </w:pPr>
      <w:bookmarkStart w:id="13" w:name="_Toc55213803"/>
      <w:bookmarkStart w:id="14" w:name="_Toc69129789"/>
      <w:bookmarkStart w:id="15" w:name="_Toc69129930"/>
      <w:bookmarkStart w:id="16"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importance of</w:t>
      </w:r>
      <w:del w:id="17" w:author="digi" w:date="2017-02-13T14:50:00Z">
        <w:r w:rsidDel="00D54EC5">
          <w:rPr>
            <w:rStyle w:val="Fett"/>
            <w:b w:val="0"/>
            <w:bCs w:val="0"/>
          </w:rPr>
          <w:delText xml:space="preserve"> a</w:delText>
        </w:r>
      </w:del>
      <w:r>
        <w:rPr>
          <w:rStyle w:val="Fett"/>
          <w:b w:val="0"/>
          <w:bCs w:val="0"/>
        </w:rPr>
        <w:t xml:space="preserve"> detailed documentation for the user. However, we have also learnt that updating, as well as maintaining such documentation, may be very time-consuming, especially considering that the EXMARaLDA user group is a multilingual one. Be advised that we now offer a few short </w:t>
      </w:r>
      <w:ins w:id="18" w:author="digi" w:date="2017-02-13T14:51:00Z">
        <w:r w:rsidR="00D54EC5">
          <w:rPr>
            <w:rStyle w:val="Fett"/>
            <w:b w:val="0"/>
            <w:bCs w:val="0"/>
          </w:rPr>
          <w:t>e</w:t>
        </w:r>
      </w:ins>
      <w:del w:id="19" w:author="digi" w:date="2017-02-13T14:51:00Z">
        <w:r w:rsidDel="00D54EC5">
          <w:rPr>
            <w:rStyle w:val="Fett"/>
            <w:b w:val="0"/>
            <w:bCs w:val="0"/>
          </w:rPr>
          <w:delText>E</w:delText>
        </w:r>
      </w:del>
      <w:r>
        <w:rPr>
          <w:rStyle w:val="Fett"/>
          <w:b w:val="0"/>
          <w:bCs w:val="0"/>
        </w:rPr>
        <w:t>nglish documents and video tutorials in the “Help&amp;Support” menu on the EXMARaLDA website (</w:t>
      </w:r>
      <w:hyperlink r:id="rId19" w:history="1">
        <w:r>
          <w:rPr>
            <w:rStyle w:val="Hyperlink"/>
          </w:rPr>
          <w:t>www.exmaralda.org</w:t>
        </w:r>
      </w:hyperlink>
      <w:r>
        <w:rPr>
          <w:rStyle w:val="Fett"/>
          <w:b w:val="0"/>
          <w:bCs w:val="0"/>
        </w:rPr>
        <w:t>), which elaborate on the individual steps whil</w:t>
      </w:r>
      <w:ins w:id="20" w:author="digi" w:date="2017-02-13T14:51:00Z">
        <w:r w:rsidR="00D54EC5">
          <w:rPr>
            <w:rStyle w:val="Fett"/>
            <w:b w:val="0"/>
            <w:bCs w:val="0"/>
          </w:rPr>
          <w:t>st</w:t>
        </w:r>
      </w:ins>
      <w:del w:id="21" w:author="digi" w:date="2017-02-13T14:51:00Z">
        <w:r w:rsidDel="00D54EC5">
          <w:rPr>
            <w:rStyle w:val="Fett"/>
            <w:b w:val="0"/>
            <w:bCs w:val="0"/>
          </w:rPr>
          <w:delText>e</w:delText>
        </w:r>
      </w:del>
      <w:r>
        <w:rPr>
          <w:rStyle w:val="Fett"/>
          <w:b w:val="0"/>
          <w:bCs w:val="0"/>
        </w:rPr>
        <w:t xml:space="preserve"> working with EXMARaLDA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14:paraId="6F9F16CA" w14:textId="77777777" w:rsidR="0059080F" w:rsidRDefault="0059080F" w:rsidP="00CE6849">
      <w:pPr>
        <w:pStyle w:val="Standard-BlockCharCharChar"/>
        <w:rPr>
          <w:rStyle w:val="Fett"/>
          <w:b w:val="0"/>
          <w:bCs w:val="0"/>
        </w:rPr>
      </w:pPr>
    </w:p>
    <w:p w14:paraId="453A3A85" w14:textId="77777777" w:rsidR="003D1908" w:rsidRDefault="00A46B31">
      <w:pPr>
        <w:pStyle w:val="berschrift2"/>
      </w:pPr>
      <w:bookmarkStart w:id="22" w:name="_Toc472960735"/>
      <w:r>
        <w:t>XML, EXMARaLDA and the Partitur-Editor</w:t>
      </w:r>
      <w:bookmarkEnd w:id="13"/>
      <w:bookmarkEnd w:id="14"/>
      <w:bookmarkEnd w:id="15"/>
      <w:bookmarkEnd w:id="16"/>
      <w:bookmarkEnd w:id="22"/>
    </w:p>
    <w:p w14:paraId="65E3D2F6" w14:textId="77777777" w:rsidR="003D1908" w:rsidRDefault="00A46B31" w:rsidP="00CE6849">
      <w:pPr>
        <w:pStyle w:val="Standard-BlockCharCharChar"/>
      </w:pPr>
      <w:r>
        <w:t xml:space="preserve">The Partitur-Editor, which is </w:t>
      </w:r>
      <w:del w:id="23" w:author="digi" w:date="2017-02-13T14:52:00Z">
        <w:r w:rsidDel="00D54EC5">
          <w:delText xml:space="preserve">in </w:delText>
        </w:r>
      </w:del>
      <w:ins w:id="24" w:author="digi" w:date="2017-02-13T14:52:00Z">
        <w:r w:rsidR="00D54EC5">
          <w:t xml:space="preserve">the </w:t>
        </w:r>
      </w:ins>
      <w:r>
        <w:t>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w:t>
      </w:r>
      <w:ins w:id="25" w:author="digi" w:date="2017-02-13T14:52:00Z">
        <w:r w:rsidR="00D54EC5">
          <w:t>,</w:t>
        </w:r>
      </w:ins>
      <w:r>
        <w:t xml:space="preserve"> this means:</w:t>
      </w:r>
    </w:p>
    <w:p w14:paraId="70210E9E" w14:textId="77777777" w:rsidR="003D1908" w:rsidRDefault="00A46B31" w:rsidP="008338F0">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14:paraId="3F3AA8C7" w14:textId="77777777" w:rsidR="003D1908" w:rsidRDefault="00A46B31" w:rsidP="008338F0">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14:paraId="4869AAFE" w14:textId="77777777" w:rsidR="003D1908" w:rsidRDefault="00A46B31" w:rsidP="008338F0">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w:t>
      </w:r>
      <w:ins w:id="26" w:author="digi" w:date="2017-02-13T14:54:00Z">
        <w:r w:rsidR="00D54EC5">
          <w:t>,</w:t>
        </w:r>
      </w:ins>
      <w:r>
        <w:t xml:space="preserve"> it is therefore helpful to keep the logical structure behind it in mind, and not only its graphical appearance.</w:t>
      </w:r>
    </w:p>
    <w:p w14:paraId="18D19DCE" w14:textId="77777777" w:rsidR="003D1908" w:rsidRDefault="00A46B31" w:rsidP="008338F0">
      <w:pPr>
        <w:pStyle w:val="Aufzhlungszeichen1"/>
      </w:pPr>
      <w:r>
        <w:t>In a nutshell: You do not need to be an expert in the field of text technology to create transcriptions in the Partitur-Editor, but a general understanding of the EXMARaLDA concept could prove itself as helpful. Due to the fact that this user manual does not focus on the concepts of EXMARaLDA, kindly note the following publications:</w:t>
      </w:r>
    </w:p>
    <w:p w14:paraId="3C9F9EE9" w14:textId="77777777" w:rsidR="003D1908" w:rsidRPr="00040318" w:rsidRDefault="00A46B31" w:rsidP="00CE6849">
      <w:pPr>
        <w:pStyle w:val="Literaturliste"/>
        <w:rPr>
          <w:lang w:val="de-DE"/>
        </w:rPr>
      </w:pPr>
      <w:r w:rsidRPr="00040318">
        <w:rPr>
          <w:lang w:val="de-DE"/>
        </w:rPr>
        <w:lastRenderedPageBreak/>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14:paraId="52A01787" w14:textId="77777777"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14:paraId="62B36970" w14:textId="77777777"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14:paraId="17E0CDE6" w14:textId="77777777"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14:paraId="2647ACB9" w14:textId="77777777"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14:paraId="26BA0994" w14:textId="77777777"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14:paraId="4A0E3A79" w14:textId="77777777" w:rsidR="0059080F" w:rsidRDefault="0059080F" w:rsidP="00CE6849">
      <w:pPr>
        <w:pStyle w:val="Literaturliste"/>
        <w:rPr>
          <w:lang w:val="en-GB"/>
        </w:rPr>
      </w:pPr>
    </w:p>
    <w:p w14:paraId="1EE60748" w14:textId="77777777" w:rsidR="003D1908" w:rsidRDefault="00A46B31">
      <w:pPr>
        <w:pStyle w:val="berschrift2"/>
      </w:pPr>
      <w:bookmarkStart w:id="27" w:name="_Toc55213804"/>
      <w:bookmarkStart w:id="28" w:name="_Toc69129790"/>
      <w:bookmarkStart w:id="29" w:name="_Toc69129931"/>
      <w:bookmarkStart w:id="30" w:name="_Toc204579171"/>
      <w:bookmarkStart w:id="31" w:name="_Toc472960736"/>
      <w:r>
        <w:t>“Words of Caution</w:t>
      </w:r>
      <w:bookmarkEnd w:id="27"/>
      <w:bookmarkEnd w:id="28"/>
      <w:bookmarkEnd w:id="29"/>
      <w:bookmarkEnd w:id="30"/>
      <w:r>
        <w:t>”</w:t>
      </w:r>
      <w:bookmarkEnd w:id="31"/>
    </w:p>
    <w:p w14:paraId="79B20808" w14:textId="77777777"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14:paraId="3DEB018F" w14:textId="77777777" w:rsidR="003D1908" w:rsidRDefault="00A46B31" w:rsidP="00CE6849">
      <w:pPr>
        <w:pStyle w:val="Zwischenberschrift"/>
      </w:pPr>
      <w:r>
        <w:t>EXMARaLDA is a “Work in Progress”</w:t>
      </w:r>
    </w:p>
    <w:p w14:paraId="7BA79F17" w14:textId="77777777" w:rsidR="003D1908" w:rsidRDefault="00A46B31" w:rsidP="00CE6849">
      <w:pPr>
        <w:pStyle w:val="Standard-BlockCharCharChar"/>
      </w:pPr>
      <w:r>
        <w:t xml:space="preserve">After more than </w:t>
      </w:r>
      <w:commentRangeStart w:id="32"/>
      <w:r>
        <w:t xml:space="preserve">ten years </w:t>
      </w:r>
      <w:commentRangeEnd w:id="32"/>
      <w:r>
        <w:rPr>
          <w:rStyle w:val="Kommentarzeichen"/>
          <w:lang w:val="de-DE" w:eastAsia="en-US" w:bidi="ar-SA"/>
        </w:rPr>
        <w:commentReference w:id="32"/>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14:paraId="688F34E2" w14:textId="77777777"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20" w:history="1">
        <w:r>
          <w:rPr>
            <w:rStyle w:val="Hyperlink"/>
          </w:rPr>
          <w:t>http://www.exmaralda.org</w:t>
        </w:r>
      </w:hyperlink>
      <w:r>
        <w:t xml:space="preserve"> for more information). </w:t>
      </w:r>
    </w:p>
    <w:p w14:paraId="58ECA1EF" w14:textId="77777777" w:rsidR="003D1908" w:rsidRDefault="00A46B31" w:rsidP="00CE6849">
      <w:pPr>
        <w:pStyle w:val="Zwischenberschrift"/>
      </w:pPr>
      <w:r>
        <w:t>The EXMARaLDA Partitur-Editor is neither the new syncWRITER, nor the new HIAT-DOS</w:t>
      </w:r>
    </w:p>
    <w:p w14:paraId="090D33E1" w14:textId="77777777" w:rsidR="003D1908" w:rsidRDefault="00A46B31" w:rsidP="00CE6849">
      <w:pPr>
        <w:pStyle w:val="Standard-BlockCharCharChar"/>
      </w:pPr>
      <w:r>
        <w:t>In some aspects the Partitur-Editor does follow the model of these two programs, but essentially it has a different approach: It should not only serve as an in</w:t>
      </w:r>
      <w:ins w:id="33" w:author="digi" w:date="2017-02-13T14:55:00Z">
        <w:r w:rsidR="00D54EC5">
          <w:t>put</w:t>
        </w:r>
      </w:ins>
      <w:del w:id="34" w:author="digi" w:date="2017-02-13T14:55:00Z">
        <w:r w:rsidDel="00D54EC5">
          <w:delText>-</w:delText>
        </w:r>
      </w:del>
      <w:r>
        <w:t xml:space="preserve">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14:paraId="5A8C0159" w14:textId="77777777" w:rsidR="003D1908" w:rsidRDefault="00A46B31" w:rsidP="00CE6849">
      <w:pPr>
        <w:pStyle w:val="Zwischenberschrift"/>
      </w:pPr>
      <w:r>
        <w:lastRenderedPageBreak/>
        <w:t xml:space="preserve">This manual is </w:t>
      </w:r>
      <w:r>
        <w:rPr>
          <w:u w:val="single"/>
        </w:rPr>
        <w:t>not</w:t>
      </w:r>
      <w:r>
        <w:t xml:space="preserve"> a guideline for transcribing</w:t>
      </w:r>
    </w:p>
    <w:p w14:paraId="481C9F87" w14:textId="77777777"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14:paraId="0D20E2FA" w14:textId="77777777" w:rsidR="003D1908" w:rsidRDefault="00A46B31" w:rsidP="00CE6849">
      <w:pPr>
        <w:pStyle w:val="Standard-BlockCharCharChar"/>
      </w:pPr>
      <w:r>
        <w:t>Following manual for transcribing with the EXMARaLDA according to HIAT can be consulted for more information:</w:t>
      </w:r>
    </w:p>
    <w:p w14:paraId="41B037A2" w14:textId="77777777"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14:paraId="20531F24" w14:textId="77777777" w:rsidR="003D1908" w:rsidRDefault="00A46B31" w:rsidP="00CE6849">
      <w:pPr>
        <w:pStyle w:val="Standard-BlockCharCharChar"/>
      </w:pPr>
      <w:r>
        <w:t>In addition to this HIAT-manual, the sub menu “Help&amp;Support” on the EXMARaLDA-Homepage (</w:t>
      </w:r>
      <w:hyperlink r:id="rId21" w:history="1">
        <w:r>
          <w:rPr>
            <w:rStyle w:val="Hyperlink"/>
          </w:rPr>
          <w:t>http://www.exmaralda.org</w:t>
        </w:r>
      </w:hyperlink>
      <w:r>
        <w:t xml:space="preserve">) links to an extensive collection of samples for transcribing with the EXMARaLDA Partitur-Editor according to HIAT. </w:t>
      </w:r>
      <w:commentRangeStart w:id="35"/>
      <w:r>
        <w:t>These examples consist of a screenshot in the Partitur-Editor, a screenshot of an RTF output, an XML file that can be edited in the Partitur-Editor and, if available for the chosen example, an audio file.</w:t>
      </w:r>
      <w:commentRangeEnd w:id="35"/>
      <w:r>
        <w:rPr>
          <w:rStyle w:val="Kommentarzeichen"/>
          <w:lang w:val="de-DE" w:eastAsia="en-US" w:bidi="ar-SA"/>
        </w:rPr>
        <w:commentReference w:id="35"/>
      </w:r>
      <w:r>
        <w:t xml:space="preserve"> [information available in German]</w:t>
      </w:r>
    </w:p>
    <w:p w14:paraId="2FDE6106" w14:textId="77777777" w:rsidR="003D1908" w:rsidRDefault="00A46B31" w:rsidP="00CE6849">
      <w:pPr>
        <w:pStyle w:val="Standard-BlockCharCharChar"/>
      </w:pPr>
      <w:r>
        <w:t>The IDS Mannheim compiled a manual for transcribing with the EXMARaLDA Partitur-Editor according to DIDA:</w:t>
      </w:r>
    </w:p>
    <w:p w14:paraId="013CFED2" w14:textId="77777777"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14:paraId="1C087763" w14:textId="77777777" w:rsidR="003D1908" w:rsidRPr="00040318" w:rsidRDefault="00A46B31" w:rsidP="00CE6849">
      <w:pPr>
        <w:pStyle w:val="Literaturliste"/>
        <w:rPr>
          <w:lang w:val="de-DE"/>
        </w:rPr>
      </w:pPr>
      <w:r w:rsidRPr="00040318">
        <w:rPr>
          <w:lang w:val="de-DE"/>
        </w:rPr>
        <w:t>For further information, please contact the IDS in Mannheim (</w:t>
      </w:r>
      <w:hyperlink r:id="rId22" w:history="1">
        <w:r>
          <w:rPr>
            <w:rStyle w:val="Hyperlink"/>
            <w:lang w:val="de-DE"/>
          </w:rPr>
          <w:t>http://www.ids-mannheim.de/</w:t>
        </w:r>
      </w:hyperlink>
      <w:r w:rsidRPr="00040318">
        <w:rPr>
          <w:lang w:val="de-DE"/>
        </w:rPr>
        <w:t>).</w:t>
      </w:r>
    </w:p>
    <w:p w14:paraId="0BD8D42E" w14:textId="77777777" w:rsidR="003D1908" w:rsidRPr="00040318" w:rsidRDefault="00A46B31" w:rsidP="00CE6849">
      <w:pPr>
        <w:pStyle w:val="Literaturliste"/>
        <w:rPr>
          <w:lang w:val="de-DE"/>
        </w:rPr>
      </w:pPr>
      <w:r>
        <w:rPr>
          <w:rStyle w:val="Kommentarzeichen"/>
          <w:lang w:val="de-DE" w:eastAsia="en-US" w:bidi="ar-SA"/>
        </w:rPr>
        <w:commentReference w:id="36"/>
      </w:r>
    </w:p>
    <w:p w14:paraId="1850A512" w14:textId="77777777" w:rsidR="003D1908" w:rsidRPr="00040318" w:rsidRDefault="003D1908" w:rsidP="00CE6849">
      <w:pPr>
        <w:pStyle w:val="Literaturliste"/>
        <w:rPr>
          <w:lang w:val="de-DE"/>
        </w:rPr>
        <w:sectPr w:rsidR="003D1908" w:rsidRPr="00040318" w:rsidSect="00372541">
          <w:headerReference w:type="default" r:id="rId23"/>
          <w:pgSz w:w="11906" w:h="16838" w:code="9"/>
          <w:pgMar w:top="1417" w:right="1133" w:bottom="1134" w:left="1417" w:header="624" w:footer="624" w:gutter="0"/>
          <w:cols w:space="720"/>
          <w:docGrid w:linePitch="326"/>
        </w:sectPr>
      </w:pPr>
    </w:p>
    <w:p w14:paraId="68D94FC8" w14:textId="77777777" w:rsidR="003D1908" w:rsidRDefault="00A46B31">
      <w:pPr>
        <w:pStyle w:val="berschrift1"/>
      </w:pPr>
      <w:bookmarkStart w:id="37" w:name="_Toc472960737"/>
      <w:r>
        <w:lastRenderedPageBreak/>
        <w:t>USER INTERFACE</w:t>
      </w:r>
      <w:bookmarkEnd w:id="37"/>
    </w:p>
    <w:p w14:paraId="73D6A29A" w14:textId="77777777"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14:paraId="0C28E888" w14:textId="77777777"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0803B250" wp14:editId="10DC627C">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30F7B375" w14:textId="77777777" w:rsidR="00A62938" w:rsidRDefault="00A62938"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3B25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14:paraId="30F7B375" w14:textId="77777777" w:rsidR="00A62938" w:rsidRDefault="00A62938"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71BAE418" wp14:editId="29CD5DA3">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54134081" w14:textId="77777777" w:rsidR="00A62938" w:rsidRDefault="00A62938">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AE418"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14:paraId="54134081" w14:textId="77777777" w:rsidR="00A62938" w:rsidRDefault="00A62938">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468E05DD" wp14:editId="5183CC58">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1D7A61"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48433CBC" wp14:editId="567DE04C">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BC4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3612A1F2" wp14:editId="03DB8EB2">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14:paraId="186D632E" w14:textId="77777777"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14:paraId="378290E9" w14:textId="77777777"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18FDE49C" wp14:editId="5F37F303">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31501"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007298BA" wp14:editId="4759DADB">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14:paraId="26FE1323" w14:textId="77777777"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5D2DE1BE" wp14:editId="443A27B1">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38C161C4"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DE1BE"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14:paraId="38C161C4" w14:textId="77777777" w:rsidR="00A62938" w:rsidRDefault="00A6293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061179D6" wp14:editId="677BB39F">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7141E1A6"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179D6"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14:paraId="7141E1A6" w14:textId="77777777" w:rsidR="00A62938" w:rsidRDefault="00A6293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0FA6D366" wp14:editId="0E08B478">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01700A3A"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6D366"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14:paraId="01700A3A" w14:textId="77777777" w:rsidR="00A62938" w:rsidRDefault="00A6293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7F000CD9" wp14:editId="3FF9D5F2">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6A9DB71C"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00CD9"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14:paraId="6A9DB71C" w14:textId="77777777" w:rsidR="00A62938" w:rsidRDefault="00A6293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6E917B27" wp14:editId="5E2E89FE">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2CDE4BBD"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17B27"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14:paraId="2CDE4BBD" w14:textId="77777777" w:rsidR="00A62938" w:rsidRDefault="00A62938">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3A70B4CF" wp14:editId="10D53362">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5F8E0150" w14:textId="77777777" w:rsidR="00A62938" w:rsidRDefault="00A62938">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0B4CF"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14:paraId="5F8E0150" w14:textId="77777777" w:rsidR="00A62938" w:rsidRDefault="00A62938">
                      <w:pPr>
                        <w:jc w:val="center"/>
                      </w:pPr>
                      <w:r>
                        <w:t>5a</w:t>
                      </w:r>
                    </w:p>
                  </w:txbxContent>
                </v:textbox>
              </v:shape>
            </w:pict>
          </mc:Fallback>
        </mc:AlternateContent>
      </w:r>
      <w:r>
        <w:t>The buttons for playing the recording can be found between the oscillogram and the musical score:</w:t>
      </w:r>
    </w:p>
    <w:p w14:paraId="7C30ED0B" w14:textId="77777777" w:rsidR="003D1908" w:rsidRDefault="00A46B31">
      <w:pPr>
        <w:pStyle w:val="GraphikFormat"/>
      </w:pPr>
      <w:r>
        <w:rPr>
          <w:noProof/>
          <w:lang w:eastAsia="de-DE"/>
        </w:rPr>
        <w:drawing>
          <wp:inline distT="0" distB="0" distL="0" distR="0" wp14:anchorId="5E20E355" wp14:editId="2EBE1E94">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14:paraId="7C02BC33" w14:textId="77777777" w:rsidR="003D1908" w:rsidRDefault="00A46B31" w:rsidP="00CE6849">
      <w:pPr>
        <w:pStyle w:val="Standard-BlockCharCharChar"/>
      </w:pPr>
      <w:r>
        <w:t>Their functions are (from left to right):</w:t>
      </w:r>
    </w:p>
    <w:p w14:paraId="0FFADE73" w14:textId="77777777" w:rsidR="003D1908" w:rsidRDefault="00A46B31" w:rsidP="00CE6849">
      <w:pPr>
        <w:pStyle w:val="Standard-BlockCharCharChar"/>
      </w:pPr>
      <w:r>
        <w:t xml:space="preserve">1) </w:t>
      </w:r>
      <w:r>
        <w:rPr>
          <w:lang w:val="de-DE" w:eastAsia="de-DE" w:bidi="ar-SA"/>
        </w:rPr>
        <w:drawing>
          <wp:inline distT="0" distB="0" distL="0" distR="0" wp14:anchorId="4EA7E06B" wp14:editId="19593BBF">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Determine the speed, at which the audio file is played</w:t>
      </w:r>
    </w:p>
    <w:p w14:paraId="2634A73D" w14:textId="77777777" w:rsidR="003D1908" w:rsidRDefault="00A46B31" w:rsidP="00CE6849">
      <w:pPr>
        <w:pStyle w:val="Standard-BlockCharCharChar"/>
      </w:pPr>
      <w:r>
        <w:t xml:space="preserve">2) </w:t>
      </w:r>
      <w:r>
        <w:rPr>
          <w:lang w:val="de-DE" w:eastAsia="de-DE" w:bidi="ar-SA"/>
        </w:rPr>
        <w:drawing>
          <wp:inline distT="0" distB="0" distL="0" distR="0" wp14:anchorId="0F55BDD2" wp14:editId="675FD3F0">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14:paraId="4D00913F" w14:textId="77777777" w:rsidR="003D1908" w:rsidRDefault="00A46B31" w:rsidP="00CE6849">
      <w:pPr>
        <w:pStyle w:val="Standard-BlockCharCharChar"/>
      </w:pPr>
      <w:r>
        <w:lastRenderedPageBreak/>
        <w:t xml:space="preserve">3) </w:t>
      </w:r>
      <w:r>
        <w:rPr>
          <w:lang w:val="de-DE" w:eastAsia="de-DE" w:bidi="ar-SA"/>
        </w:rPr>
        <w:drawing>
          <wp:inline distT="0" distB="0" distL="0" distR="0" wp14:anchorId="6252964C" wp14:editId="155CC1F8">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t xml:space="preserve"> Play the first second of the selection</w:t>
      </w:r>
    </w:p>
    <w:p w14:paraId="29D0FFAB" w14:textId="77777777" w:rsidR="003D1908" w:rsidRDefault="00A46B31" w:rsidP="00CE6849">
      <w:pPr>
        <w:pStyle w:val="Standard-BlockCharCharChar"/>
      </w:pPr>
      <w:r>
        <w:t xml:space="preserve">4) </w:t>
      </w:r>
      <w:r>
        <w:rPr>
          <w:lang w:val="de-DE" w:eastAsia="de-DE" w:bidi="ar-SA"/>
        </w:rPr>
        <w:drawing>
          <wp:inline distT="0" distB="0" distL="0" distR="0" wp14:anchorId="228A1133" wp14:editId="25C29DA8">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14:paraId="51ED1E88" w14:textId="77777777" w:rsidR="003D1908" w:rsidRDefault="00A46B31" w:rsidP="00CE6849">
      <w:pPr>
        <w:pStyle w:val="Standard-BlockCharCharChar"/>
      </w:pPr>
      <w:r>
        <w:t xml:space="preserve">5) </w:t>
      </w:r>
      <w:r>
        <w:rPr>
          <w:lang w:val="de-DE" w:eastAsia="de-DE" w:bidi="ar-SA"/>
        </w:rPr>
        <w:drawing>
          <wp:inline distT="0" distB="0" distL="0" distR="0" wp14:anchorId="3626FE7D" wp14:editId="10FDCDB1">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14:paraId="10B93854" w14:textId="77777777" w:rsidR="003D1908" w:rsidRDefault="00A46B31" w:rsidP="00CE6849">
      <w:pPr>
        <w:pStyle w:val="Standard-BlockCharCharChar"/>
      </w:pPr>
      <w:r>
        <w:t xml:space="preserve">6) </w:t>
      </w:r>
      <w:r>
        <w:rPr>
          <w:lang w:val="de-DE" w:eastAsia="de-DE" w:bidi="ar-SA"/>
        </w:rPr>
        <w:drawing>
          <wp:inline distT="0" distB="0" distL="0" distR="0" wp14:anchorId="73C8AF54" wp14:editId="74FB13E9">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t xml:space="preserve"> Play the first second after the selection</w:t>
      </w:r>
    </w:p>
    <w:p w14:paraId="2CB297BA" w14:textId="77777777" w:rsidR="003D1908" w:rsidRDefault="00A46B31" w:rsidP="00CE6849">
      <w:pPr>
        <w:pStyle w:val="Standard-BlockCharCharChar"/>
      </w:pPr>
      <w:r>
        <w:t xml:space="preserve">7) </w:t>
      </w:r>
      <w:r>
        <w:rPr>
          <w:lang w:val="de-DE" w:eastAsia="de-DE" w:bidi="ar-SA"/>
        </w:rPr>
        <w:drawing>
          <wp:inline distT="0" distB="0" distL="0" distR="0" wp14:anchorId="5F37CF26" wp14:editId="7B12C83B">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t xml:space="preserve"> Loop the selection</w:t>
      </w:r>
    </w:p>
    <w:p w14:paraId="5A7390A9" w14:textId="77777777" w:rsidR="003D1908" w:rsidRDefault="00A46B31" w:rsidP="00CE6849">
      <w:pPr>
        <w:pStyle w:val="Standard-BlockCharCharChar"/>
      </w:pPr>
      <w:r>
        <w:t xml:space="preserve">8) </w:t>
      </w:r>
      <w:r>
        <w:rPr>
          <w:lang w:val="de-DE" w:eastAsia="de-DE" w:bidi="ar-SA"/>
        </w:rPr>
        <w:drawing>
          <wp:inline distT="0" distB="0" distL="0" distR="0" wp14:anchorId="1A988110" wp14:editId="679BFF94">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14:paraId="1E819849" w14:textId="77777777" w:rsidR="003D1908" w:rsidRDefault="00A46B31" w:rsidP="00CE6849">
      <w:pPr>
        <w:pStyle w:val="Standard-BlockCharCharChar"/>
      </w:pPr>
      <w:r>
        <w:t xml:space="preserve">9) </w:t>
      </w:r>
      <w:r>
        <w:rPr>
          <w:lang w:val="de-DE" w:eastAsia="de-DE" w:bidi="ar-SA"/>
        </w:rPr>
        <w:drawing>
          <wp:inline distT="0" distB="0" distL="0" distR="0" wp14:anchorId="66A8B684" wp14:editId="716ED96A">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14:paraId="6CBBE9C8" w14:textId="77777777" w:rsidR="003D1908" w:rsidRDefault="00A46B31" w:rsidP="00CE6849">
      <w:pPr>
        <w:pStyle w:val="Standard-BlockCharCharChar"/>
      </w:pPr>
      <w:r>
        <w:t xml:space="preserve">10) </w:t>
      </w:r>
      <w:r>
        <w:rPr>
          <w:lang w:val="de-DE" w:eastAsia="de-DE" w:bidi="ar-SA"/>
        </w:rPr>
        <w:drawing>
          <wp:inline distT="0" distB="0" distL="0" distR="0" wp14:anchorId="4497B430" wp14:editId="0AE878DF">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14:paraId="00047F84" w14:textId="77777777"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1371B7EA" wp14:editId="0CA948A1">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5553F9F1" wp14:editId="11A867E6">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14:paraId="479CA71F" w14:textId="77777777"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14:paraId="5FC424A1" w14:textId="77777777" w:rsidR="003D1908" w:rsidRDefault="00A46B31">
      <w:pPr>
        <w:pStyle w:val="GraphikFormat"/>
      </w:pPr>
      <w:r>
        <w:rPr>
          <w:noProof/>
          <w:lang w:eastAsia="de-DE"/>
        </w:rPr>
        <w:drawing>
          <wp:inline distT="0" distB="0" distL="0" distR="0" wp14:anchorId="04A691C3" wp14:editId="0532A9F4">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14:paraId="02BE306C" w14:textId="77777777"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14:paraId="55546358" w14:textId="77777777" w:rsidR="003D1908" w:rsidRDefault="00A46B31" w:rsidP="00CE6849">
      <w:pPr>
        <w:pStyle w:val="Standard-BlockCharCharChar"/>
      </w:pPr>
      <w:r>
        <w:t>The visual nature of the oscillogram view (as above) can be altered by scrolling:</w:t>
      </w:r>
    </w:p>
    <w:p w14:paraId="21740515" w14:textId="77777777" w:rsidR="003D1908" w:rsidRDefault="00A46B31" w:rsidP="008338F0">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14:paraId="7AF3C680" w14:textId="77777777" w:rsidR="003D1908" w:rsidRDefault="00A46B31">
      <w:pPr>
        <w:pStyle w:val="GraphikFormat"/>
      </w:pPr>
      <w:r>
        <w:rPr>
          <w:noProof/>
          <w:lang w:eastAsia="de-DE"/>
        </w:rPr>
        <w:drawing>
          <wp:inline distT="0" distB="0" distL="0" distR="0" wp14:anchorId="03AEAD64" wp14:editId="5F3E8E32">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14:paraId="75130E77" w14:textId="77777777" w:rsidR="003D1908" w:rsidRDefault="00A46B31" w:rsidP="008338F0">
      <w:pPr>
        <w:pStyle w:val="Aufzhlungszeichen1"/>
      </w:pPr>
      <w:r>
        <w:lastRenderedPageBreak/>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14:paraId="771ECFB5" w14:textId="77777777" w:rsidR="003D1908" w:rsidRDefault="00A46B31">
      <w:pPr>
        <w:pStyle w:val="GraphikFormat"/>
      </w:pPr>
      <w:r>
        <w:rPr>
          <w:noProof/>
          <w:lang w:eastAsia="de-DE"/>
        </w:rPr>
        <w:drawing>
          <wp:inline distT="0" distB="0" distL="0" distR="0" wp14:anchorId="7DE20F31" wp14:editId="646DD4BE">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14:paraId="741342EB" w14:textId="77777777"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14:paraId="21FB2E6E" w14:textId="77777777" w:rsidR="003D1908" w:rsidRDefault="00A46B31">
      <w:pPr>
        <w:pStyle w:val="GraphikFormat"/>
      </w:pPr>
      <w:r>
        <w:rPr>
          <w:noProof/>
          <w:lang w:eastAsia="de-DE"/>
        </w:rPr>
        <w:drawing>
          <wp:inline distT="0" distB="0" distL="0" distR="0" wp14:anchorId="6487664C" wp14:editId="396C5351">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14:paraId="3C30EB95" w14:textId="77777777" w:rsidR="003D1908" w:rsidRDefault="00A46B31" w:rsidP="00CE6849">
      <w:pPr>
        <w:pStyle w:val="Standard-BlockCharCharChar"/>
      </w:pPr>
      <w:r>
        <w:t>The buttons to modify the oscillogram can be found under</w:t>
      </w:r>
      <w:ins w:id="38" w:author="digi" w:date="2017-02-13T14:58:00Z">
        <w:r w:rsidR="00D54EC5">
          <w:t>neath</w:t>
        </w:r>
      </w:ins>
      <w:r>
        <w:t xml:space="preserve"> </w:t>
      </w:r>
      <w:del w:id="39" w:author="digi" w:date="2017-02-13T15:16:00Z">
        <w:r w:rsidDel="00D05226">
          <w:delText>i</w:delText>
        </w:r>
      </w:del>
      <w:del w:id="40" w:author="digi" w:date="2017-02-13T14:58:00Z">
        <w:r w:rsidDel="00D54EC5">
          <w:delText>t</w:delText>
        </w:r>
      </w:del>
      <w:r>
        <w:t xml:space="preserve"> on the right hand side:</w:t>
      </w:r>
    </w:p>
    <w:p w14:paraId="3BCA80C1" w14:textId="77777777" w:rsidR="003D1908" w:rsidRDefault="00A46B31">
      <w:pPr>
        <w:pStyle w:val="GraphikFormat"/>
        <w:rPr>
          <w:lang w:val="en-US"/>
        </w:rPr>
      </w:pPr>
      <w:r>
        <w:rPr>
          <w:noProof/>
          <w:lang w:eastAsia="de-DE"/>
        </w:rPr>
        <w:drawing>
          <wp:inline distT="0" distB="0" distL="0" distR="0" wp14:anchorId="0BC51EE0" wp14:editId="243E1FB0">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14:paraId="62BA4CD8" w14:textId="77777777" w:rsidR="003D1908" w:rsidRDefault="00A46B31" w:rsidP="00CE6849">
      <w:pPr>
        <w:pStyle w:val="Standard-BlockCharCharChar"/>
      </w:pPr>
      <w:r>
        <w:t xml:space="preserve">The first button </w:t>
      </w:r>
      <w:r>
        <w:rPr>
          <w:lang w:val="de-DE" w:eastAsia="de-DE" w:bidi="ar-SA"/>
        </w:rPr>
        <w:drawing>
          <wp:inline distT="0" distB="0" distL="0" distR="0" wp14:anchorId="7E527222" wp14:editId="3BF18254">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600"/>
      </w:tblGrid>
      <w:tr w:rsidR="003D1908" w14:paraId="12000C06" w14:textId="77777777">
        <w:tc>
          <w:tcPr>
            <w:tcW w:w="4747" w:type="dxa"/>
          </w:tcPr>
          <w:p w14:paraId="2022E76B" w14:textId="77777777" w:rsidR="003D1908" w:rsidRDefault="00A46B31">
            <w:pPr>
              <w:pStyle w:val="GraphikFormat"/>
            </w:pPr>
            <w:r>
              <w:rPr>
                <w:noProof/>
                <w:lang w:eastAsia="de-DE"/>
              </w:rPr>
              <w:drawing>
                <wp:inline distT="0" distB="0" distL="0" distR="0" wp14:anchorId="3B21B3A5" wp14:editId="16F5A6B2">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14:paraId="7614AB64" w14:textId="77777777" w:rsidR="003D1908" w:rsidRDefault="00A46B31">
            <w:pPr>
              <w:pStyle w:val="GraphikFormat"/>
            </w:pPr>
            <w:r>
              <w:rPr>
                <w:noProof/>
                <w:lang w:eastAsia="de-DE"/>
              </w:rPr>
              <w:drawing>
                <wp:inline distT="0" distB="0" distL="0" distR="0" wp14:anchorId="6908C7C3" wp14:editId="10E48086">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65241" cy="878774"/>
                          </a:xfrm>
                          <a:prstGeom prst="rect">
                            <a:avLst/>
                          </a:prstGeom>
                        </pic:spPr>
                      </pic:pic>
                    </a:graphicData>
                  </a:graphic>
                </wp:inline>
              </w:drawing>
            </w:r>
          </w:p>
        </w:tc>
      </w:tr>
    </w:tbl>
    <w:p w14:paraId="26D9FCDA" w14:textId="77777777" w:rsidR="003D1908" w:rsidRDefault="00A46B31" w:rsidP="00CE6849">
      <w:pPr>
        <w:pStyle w:val="Standard-BlockCharCharChar"/>
      </w:pPr>
      <w:r>
        <w:t xml:space="preserve">The second button </w:t>
      </w:r>
      <w:r>
        <w:rPr>
          <w:lang w:val="de-DE" w:eastAsia="de-DE" w:bidi="ar-SA"/>
        </w:rPr>
        <w:drawing>
          <wp:inline distT="0" distB="0" distL="0" distR="0" wp14:anchorId="292351BF" wp14:editId="4B03E7A6">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6FDAAE48" wp14:editId="335CFE56">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14:paraId="13C5F34A" w14:textId="77777777" w:rsidR="003D1908" w:rsidRDefault="00A46B31" w:rsidP="00CE6849">
      <w:pPr>
        <w:pStyle w:val="Standard-BlockCharCharChar"/>
      </w:pPr>
      <w:r>
        <w:t>The selection boundaries in the oscillogram can be changed in the following way:</w:t>
      </w:r>
    </w:p>
    <w:p w14:paraId="2C132B49" w14:textId="77777777" w:rsidR="003D1908" w:rsidRDefault="00A46B31" w:rsidP="008338F0">
      <w:pPr>
        <w:pStyle w:val="Aufzhlungszeichen1"/>
      </w:pPr>
      <w:r>
        <w:rPr>
          <w:rStyle w:val="RefsZchn"/>
        </w:rPr>
        <w:t>Clicking</w:t>
      </w:r>
      <w:r>
        <w:t xml:space="preserve"> and </w:t>
      </w:r>
      <w:r>
        <w:rPr>
          <w:rStyle w:val="RefsZchn"/>
        </w:rPr>
        <w:t>pulling</w:t>
      </w:r>
      <w:r>
        <w:t xml:space="preserve"> with the mouse</w:t>
      </w:r>
    </w:p>
    <w:p w14:paraId="76705B58" w14:textId="77777777" w:rsidR="003D1908" w:rsidRDefault="00A46B31" w:rsidP="008338F0">
      <w:pPr>
        <w:pStyle w:val="Aufzhlungszeichen1"/>
      </w:pPr>
      <w:r>
        <w:rPr>
          <w:rStyle w:val="RefsZchn"/>
        </w:rPr>
        <w:lastRenderedPageBreak/>
        <w:t>Placing the cursor</w:t>
      </w:r>
      <w:r>
        <w:t xml:space="preserve"> near one of the boundaries and </w:t>
      </w:r>
      <w:r>
        <w:rPr>
          <w:rStyle w:val="RefsZchn"/>
        </w:rPr>
        <w:t>scrolling</w:t>
      </w:r>
      <w:r>
        <w:t xml:space="preserve"> thereafter moves the boundary to the right or left</w:t>
      </w:r>
      <w:ins w:id="41" w:author="digi" w:date="2017-02-13T15:17:00Z">
        <w:r w:rsidR="00D05226">
          <w:t>.</w:t>
        </w:r>
      </w:ins>
    </w:p>
    <w:p w14:paraId="4F6D3847" w14:textId="77777777" w:rsidR="003D1908" w:rsidRDefault="00A46B31" w:rsidP="008338F0">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14:paraId="2C14D8A1" w14:textId="77777777" w:rsidR="003D1908" w:rsidRDefault="00A46B31" w:rsidP="008338F0">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ins w:id="42" w:author="digi" w:date="2017-02-13T15:17:00Z">
        <w:r w:rsidR="00D05226">
          <w:t>.</w:t>
        </w:r>
      </w:ins>
    </w:p>
    <w:p w14:paraId="36C7745A" w14:textId="77777777"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8" w:history="1">
        <w:r>
          <w:rPr>
            <w:rStyle w:val="Hyperlink"/>
          </w:rPr>
          <w:t>www.exmaralda.org</w:t>
        </w:r>
      </w:hyperlink>
      <w:r w:rsidR="00490311">
        <w:t xml:space="preserve">) </w:t>
      </w:r>
      <w:r>
        <w:t>for a more extensive overview.</w:t>
      </w:r>
    </w:p>
    <w:p w14:paraId="1CC76EB3" w14:textId="77777777" w:rsidR="003D1908" w:rsidRDefault="00A46B31" w:rsidP="00CE6849">
      <w:pPr>
        <w:pStyle w:val="Standard-BlockCharCharChar"/>
      </w:pPr>
      <w:r>
        <w:t>There are two possible ways to choose longer selections:</w:t>
      </w:r>
    </w:p>
    <w:p w14:paraId="29EE7FE0" w14:textId="77777777" w:rsidR="003D1908" w:rsidRDefault="00A46B31" w:rsidP="008338F0">
      <w:pPr>
        <w:pStyle w:val="Aufzhlungszeichen1"/>
      </w:pPr>
      <w:r>
        <w:t xml:space="preserve">Using the button </w:t>
      </w:r>
      <w:r>
        <w:rPr>
          <w:lang w:val="de-DE" w:eastAsia="de-DE" w:bidi="ar-SA"/>
        </w:rPr>
        <w:drawing>
          <wp:inline distT="0" distB="0" distL="0" distR="0" wp14:anchorId="1195FE97" wp14:editId="4254960F">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14:paraId="3DAC8CB7" w14:textId="77777777" w:rsidR="003D1908" w:rsidRDefault="00A46B31">
      <w:pPr>
        <w:pStyle w:val="GraphikFormat"/>
      </w:pPr>
      <w:r>
        <w:rPr>
          <w:noProof/>
          <w:lang w:eastAsia="de-DE"/>
        </w:rPr>
        <w:drawing>
          <wp:inline distT="0" distB="0" distL="0" distR="0" wp14:anchorId="420DA7EC" wp14:editId="20EFE6D9">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442" cy="2233272"/>
                    </a:xfrm>
                    <a:prstGeom prst="rect">
                      <a:avLst/>
                    </a:prstGeom>
                  </pic:spPr>
                </pic:pic>
              </a:graphicData>
            </a:graphic>
          </wp:inline>
        </w:drawing>
      </w:r>
    </w:p>
    <w:p w14:paraId="1F9F283E" w14:textId="77777777" w:rsidR="003D1908" w:rsidRDefault="00A46B31" w:rsidP="008338F0">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14:paraId="37D78B3F" w14:textId="77777777" w:rsidR="003D1908" w:rsidRDefault="003D1908">
      <w:pPr>
        <w:rPr>
          <w:szCs w:val="24"/>
          <w:lang w:val="en-US"/>
        </w:rPr>
      </w:pPr>
    </w:p>
    <w:p w14:paraId="6305B69E" w14:textId="77777777" w:rsidR="003D1908" w:rsidRDefault="003D1908">
      <w:pPr>
        <w:jc w:val="center"/>
        <w:rPr>
          <w:szCs w:val="24"/>
          <w:lang w:val="en-US"/>
        </w:rPr>
        <w:sectPr w:rsidR="003D1908" w:rsidSect="00372541">
          <w:headerReference w:type="default" r:id="rId51"/>
          <w:pgSz w:w="11906" w:h="16838" w:code="9"/>
          <w:pgMar w:top="1417" w:right="1133" w:bottom="1134" w:left="1417" w:header="624" w:footer="624" w:gutter="0"/>
          <w:cols w:space="720"/>
          <w:docGrid w:linePitch="326"/>
        </w:sectPr>
      </w:pPr>
    </w:p>
    <w:p w14:paraId="6D3BB738" w14:textId="77777777" w:rsidR="003D1908" w:rsidRDefault="00A46B31">
      <w:pPr>
        <w:pStyle w:val="berschrift1"/>
      </w:pPr>
      <w:bookmarkStart w:id="43" w:name="_Ref472775336"/>
      <w:bookmarkStart w:id="44" w:name="_Toc472960738"/>
      <w:r>
        <w:lastRenderedPageBreak/>
        <w:t>PANELS</w:t>
      </w:r>
      <w:bookmarkEnd w:id="7"/>
      <w:bookmarkEnd w:id="8"/>
      <w:bookmarkEnd w:id="9"/>
      <w:bookmarkEnd w:id="43"/>
      <w:bookmarkEnd w:id="44"/>
    </w:p>
    <w:p w14:paraId="26F0C7CC" w14:textId="77777777" w:rsidR="00A2148B" w:rsidRDefault="00A2148B" w:rsidP="00A2148B">
      <w:pPr>
        <w:pStyle w:val="Standard-BlockCharCharChar"/>
      </w:pPr>
      <w:commentRangeStart w:id="45"/>
      <w:r w:rsidRPr="00A2148B">
        <w:rPr>
          <w:highlight w:val="yellow"/>
        </w:rPr>
        <w:t>Panels that are not yet described in this chapter: (D) Quick media open panel, (H) Multimodal panel, (I) SVG panel</w:t>
      </w:r>
      <w:commentRangeEnd w:id="45"/>
      <w:r w:rsidR="00FB0BF5">
        <w:rPr>
          <w:rStyle w:val="Kommentarzeichen"/>
          <w:noProof w:val="0"/>
          <w:lang w:val="de-DE" w:eastAsia="en-US" w:bidi="ar-SA"/>
        </w:rPr>
        <w:commentReference w:id="45"/>
      </w:r>
    </w:p>
    <w:p w14:paraId="7E2D98AD" w14:textId="77777777" w:rsidR="00A2148B" w:rsidRDefault="00A2148B" w:rsidP="00A2148B">
      <w:pPr>
        <w:pStyle w:val="Standard-BlockCharCharChar"/>
      </w:pPr>
      <w:r>
        <w:rPr>
          <w:lang w:val="de-DE" w:eastAsia="de-DE" w:bidi="ar-SA"/>
        </w:rPr>
        <w:drawing>
          <wp:inline distT="0" distB="0" distL="0" distR="0" wp14:anchorId="2E77CBB4" wp14:editId="44CE8D0F">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1971675" cy="3194847"/>
                    </a:xfrm>
                    <a:prstGeom prst="rect">
                      <a:avLst/>
                    </a:prstGeom>
                  </pic:spPr>
                </pic:pic>
              </a:graphicData>
            </a:graphic>
          </wp:inline>
        </w:drawing>
      </w:r>
    </w:p>
    <w:p w14:paraId="36470E33" w14:textId="77777777" w:rsidR="003D1908" w:rsidRDefault="00A46B31">
      <w:pPr>
        <w:pStyle w:val="berschrift2"/>
        <w:numPr>
          <w:ilvl w:val="1"/>
          <w:numId w:val="8"/>
        </w:numPr>
      </w:pPr>
      <w:bookmarkStart w:id="46" w:name="_Toc55213921"/>
      <w:bookmarkStart w:id="47" w:name="_Toc69129913"/>
      <w:bookmarkStart w:id="48" w:name="_Toc69130054"/>
      <w:bookmarkStart w:id="49" w:name="_Toc472960739"/>
      <w:r>
        <w:t>Keyboard</w:t>
      </w:r>
      <w:bookmarkEnd w:id="46"/>
      <w:bookmarkEnd w:id="47"/>
      <w:bookmarkEnd w:id="48"/>
      <w:bookmarkEnd w:id="49"/>
    </w:p>
    <w:p w14:paraId="5EF87CFD" w14:textId="77777777" w:rsidR="003D1908" w:rsidRPr="00B85A3F" w:rsidRDefault="00A46B31" w:rsidP="00CE6849">
      <w:pPr>
        <w:pStyle w:val="Standard-BlockCharCharChar"/>
        <w:rPr>
          <w:rFonts w:ascii="Arial Black" w:hAnsi="Arial Black"/>
          <w:b/>
          <w:sz w:val="20"/>
        </w:rPr>
      </w:pPr>
      <w:r>
        <w:t>Keys</w:t>
      </w:r>
      <w:ins w:id="50" w:author="digi" w:date="2017-02-13T15:17:00Z">
        <w:r w:rsidR="00D05226">
          <w:t>,</w:t>
        </w:r>
      </w:ins>
      <w:r>
        <w:t xml:space="preserve"> that may not be available on a normal keyboard</w:t>
      </w:r>
      <w:ins w:id="51" w:author="digi" w:date="2017-02-13T15:17:00Z">
        <w:r w:rsidR="00D05226">
          <w:t>,</w:t>
        </w:r>
      </w:ins>
      <w:r>
        <w:t xml:space="preserve">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r w:rsidR="003E68CF" w:rsidRPr="00B85A3F">
        <w:rPr>
          <w:rStyle w:val="Menufunction"/>
        </w:rPr>
        <w:t>View &gt; Keyboard</w:t>
      </w:r>
      <w:r>
        <w:rPr>
          <w:rStyle w:val="Menufunction"/>
        </w:rPr>
        <w:fldChar w:fldCharType="end"/>
      </w:r>
      <w:r>
        <w:t xml:space="preserve"> to have it displayed.</w:t>
      </w:r>
    </w:p>
    <w:p w14:paraId="7DDFD42B" w14:textId="77777777" w:rsidR="003D1908" w:rsidRDefault="00A46B31">
      <w:pPr>
        <w:pStyle w:val="GraphikFormat"/>
      </w:pPr>
      <w:r>
        <w:rPr>
          <w:noProof/>
          <w:lang w:eastAsia="de-DE"/>
        </w:rPr>
        <w:drawing>
          <wp:inline distT="0" distB="0" distL="0" distR="0" wp14:anchorId="43065C07" wp14:editId="660561BE">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19" cy="3074131"/>
                    </a:xfrm>
                    <a:prstGeom prst="rect">
                      <a:avLst/>
                    </a:prstGeom>
                  </pic:spPr>
                </pic:pic>
              </a:graphicData>
            </a:graphic>
          </wp:inline>
        </w:drawing>
      </w:r>
    </w:p>
    <w:p w14:paraId="0EDB62CC" w14:textId="77777777" w:rsidR="003D1908" w:rsidRDefault="00A46B31" w:rsidP="00CE6849">
      <w:pPr>
        <w:pStyle w:val="Standard-BlockCharCharChar"/>
      </w:pPr>
      <w:r>
        <w:lastRenderedPageBreak/>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w:t>
      </w:r>
      <w:del w:id="52" w:author="digi" w:date="2017-02-13T15:17:00Z">
        <w:r w:rsidDel="00D05226">
          <w:delText>:</w:delText>
        </w:r>
      </w:del>
      <w:r>
        <w:t xml:space="preserve"> meaning and function. Hover over the symbol to have the “tool tip” displayed:</w:t>
      </w:r>
    </w:p>
    <w:p w14:paraId="1169D240" w14:textId="77777777" w:rsidR="003D1908" w:rsidRDefault="00A46B31">
      <w:pPr>
        <w:pStyle w:val="GraphikFormat"/>
      </w:pPr>
      <w:r>
        <w:rPr>
          <w:noProof/>
          <w:lang w:eastAsia="de-DE"/>
        </w:rPr>
        <w:drawing>
          <wp:inline distT="0" distB="0" distL="0" distR="0" wp14:anchorId="778390C2" wp14:editId="0D556169">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14:paraId="23B3A630" w14:textId="77777777"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14:paraId="3DFB371C" w14:textId="77777777" w:rsidR="003D1908" w:rsidRPr="00073647" w:rsidRDefault="00A46B31" w:rsidP="008338F0">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14:paraId="697E056F" w14:textId="77777777" w:rsidR="003D1908" w:rsidRDefault="00A46B31" w:rsidP="008338F0">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6" w:history="1">
        <w:r>
          <w:rPr>
            <w:rStyle w:val="Hyperlink"/>
          </w:rPr>
          <w:t>www.exmaralda.org</w:t>
        </w:r>
      </w:hyperlink>
      <w:r>
        <w:t>)</w:t>
      </w:r>
      <w:ins w:id="53" w:author="digi" w:date="2017-02-13T15:17:00Z">
        <w:r w:rsidR="00D05226">
          <w:t>.</w:t>
        </w:r>
      </w:ins>
    </w:p>
    <w:p w14:paraId="22A3727B" w14:textId="77777777" w:rsidR="003D1908" w:rsidRDefault="003D1908">
      <w:pPr>
        <w:pStyle w:val="berschrift2"/>
        <w:sectPr w:rsidR="003D1908" w:rsidSect="00372541">
          <w:headerReference w:type="default" r:id="rId57"/>
          <w:pgSz w:w="11906" w:h="16838" w:code="9"/>
          <w:pgMar w:top="1417" w:right="1133" w:bottom="1134" w:left="1417" w:header="624" w:footer="624" w:gutter="0"/>
          <w:cols w:space="720"/>
          <w:docGrid w:linePitch="326"/>
        </w:sectPr>
      </w:pPr>
    </w:p>
    <w:p w14:paraId="736B9586" w14:textId="77777777" w:rsidR="003D1908" w:rsidRDefault="00A46B31">
      <w:pPr>
        <w:pStyle w:val="berschrift2"/>
        <w:numPr>
          <w:ilvl w:val="1"/>
          <w:numId w:val="8"/>
        </w:numPr>
      </w:pPr>
      <w:bookmarkStart w:id="54" w:name="_Link_panel"/>
      <w:bookmarkStart w:id="55" w:name="_Toc472960740"/>
      <w:bookmarkEnd w:id="54"/>
      <w:r>
        <w:lastRenderedPageBreak/>
        <w:t>Link panel</w:t>
      </w:r>
      <w:bookmarkEnd w:id="55"/>
    </w:p>
    <w:p w14:paraId="01542268" w14:textId="77777777"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14:paraId="13B8927A" w14:textId="77777777"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14:paraId="2AD8099F" w14:textId="77777777"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14:paraId="3CF5D9B0" w14:textId="77777777" w:rsidR="003D1908" w:rsidRDefault="00A46B31">
      <w:pPr>
        <w:pStyle w:val="GraphikFormat"/>
      </w:pPr>
      <w:r>
        <w:rPr>
          <w:noProof/>
          <w:lang w:eastAsia="de-DE"/>
        </w:rPr>
        <w:drawing>
          <wp:inline distT="0" distB="0" distL="0" distR="0" wp14:anchorId="1F86A13C" wp14:editId="0AE43518">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3251493"/>
                    </a:xfrm>
                    <a:prstGeom prst="rect">
                      <a:avLst/>
                    </a:prstGeom>
                  </pic:spPr>
                </pic:pic>
              </a:graphicData>
            </a:graphic>
          </wp:inline>
        </w:drawing>
      </w:r>
    </w:p>
    <w:p w14:paraId="3EAD0A9E" w14:textId="77777777" w:rsidR="003D1908" w:rsidRDefault="003D1908">
      <w:pPr>
        <w:pStyle w:val="GraphikFormat"/>
      </w:pPr>
    </w:p>
    <w:p w14:paraId="0F7D311C" w14:textId="77777777" w:rsidR="003D1908" w:rsidRDefault="003D1908">
      <w:pPr>
        <w:pStyle w:val="berschrift2"/>
        <w:sectPr w:rsidR="003D1908" w:rsidSect="00372541">
          <w:headerReference w:type="default" r:id="rId59"/>
          <w:pgSz w:w="11906" w:h="16838" w:code="9"/>
          <w:pgMar w:top="1417" w:right="1133" w:bottom="1134" w:left="1417" w:header="624" w:footer="624" w:gutter="0"/>
          <w:cols w:space="720"/>
          <w:docGrid w:linePitch="326"/>
        </w:sectPr>
      </w:pPr>
    </w:p>
    <w:p w14:paraId="50D1AD41" w14:textId="77777777" w:rsidR="00A2148B" w:rsidRPr="00A2148B" w:rsidRDefault="00A46B31" w:rsidP="00A2148B">
      <w:pPr>
        <w:pStyle w:val="berschrift2"/>
        <w:numPr>
          <w:ilvl w:val="1"/>
          <w:numId w:val="8"/>
        </w:numPr>
      </w:pPr>
      <w:bookmarkStart w:id="56" w:name="_Toc472960741"/>
      <w:r>
        <w:lastRenderedPageBreak/>
        <w:t>Audio/Video panel</w:t>
      </w:r>
      <w:bookmarkEnd w:id="56"/>
    </w:p>
    <w:p w14:paraId="16F0654A" w14:textId="77777777"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w:t>
      </w:r>
      <w:ins w:id="57" w:author="digi" w:date="2017-02-13T15:26:00Z">
        <w:r w:rsidR="00823B63">
          <w:t>,</w:t>
        </w:r>
      </w:ins>
      <w:r>
        <w:t xml:space="preserve"> that does not need to be re-aligned or the like, it is not </w:t>
      </w:r>
      <w:del w:id="58" w:author="digi" w:date="2017-02-13T15:27:00Z">
        <w:r w:rsidDel="00823B63">
          <w:delText>required</w:delText>
        </w:r>
      </w:del>
      <w:ins w:id="59" w:author="digi" w:date="2017-02-13T15:27:00Z">
        <w:r w:rsidR="00823B63">
          <w:t xml:space="preserve"> necessary</w:t>
        </w:r>
      </w:ins>
      <w:del w:id="60" w:author="digi" w:date="2017-02-13T15:27:00Z">
        <w:r w:rsidDel="00823B63">
          <w:delText xml:space="preserve"> </w:delText>
        </w:r>
      </w:del>
      <w:r>
        <w:t>to display the Audio/Video panel</w:t>
      </w:r>
      <w:ins w:id="61" w:author="digi" w:date="2017-02-13T15:27:00Z">
        <w:r w:rsidR="00823B63">
          <w:t xml:space="preserve">, but if desired, then </w:t>
        </w:r>
      </w:ins>
      <w:del w:id="62" w:author="digi" w:date="2017-02-13T15:27:00Z">
        <w:r w:rsidDel="00823B63">
          <w:delText>.</w:delText>
        </w:r>
      </w:del>
      <w:del w:id="63" w:author="digi" w:date="2017-02-13T15:28:00Z">
        <w:r w:rsidDel="00823B63">
          <w:delText xml:space="preserve"> In other case, </w:delText>
        </w:r>
      </w:del>
      <w:r>
        <w:t xml:space="preserve">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14:paraId="1F6A9716" w14:textId="77777777" w:rsidR="003D1908" w:rsidRDefault="00A46B31" w:rsidP="00CE6849">
      <w:pPr>
        <w:pStyle w:val="Standard-BlockCharCharChar"/>
      </w:pPr>
      <w:r>
        <w:t>Depending on whether it is an audio or video file, the panel will be shown with or without a display. The controls are almost identical in both cases.</w:t>
      </w:r>
    </w:p>
    <w:p w14:paraId="5732DA3E" w14:textId="77777777" w:rsidR="003D1908" w:rsidRDefault="00A46B31" w:rsidP="00CE6849">
      <w:pPr>
        <w:pStyle w:val="Standard-BlockCharCharChar"/>
      </w:pPr>
      <w:r>
        <w:t>Controls:</w:t>
      </w:r>
    </w:p>
    <w:p w14:paraId="54EB5FA7" w14:textId="77777777" w:rsidR="003D1908" w:rsidRDefault="00A46B31">
      <w:pPr>
        <w:pStyle w:val="GraphikFormat"/>
      </w:pPr>
      <w:r>
        <w:rPr>
          <w:noProof/>
          <w:lang w:eastAsia="de-DE"/>
        </w:rPr>
        <w:drawing>
          <wp:inline distT="0" distB="0" distL="0" distR="0" wp14:anchorId="6FD59955" wp14:editId="706833E2">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14:paraId="64C16F6B" w14:textId="77777777" w:rsidR="003D1908" w:rsidRDefault="00A46B31" w:rsidP="00CE6849">
      <w:pPr>
        <w:pStyle w:val="Standard-BlockCharCharChar"/>
      </w:pPr>
      <w:r>
        <w:t>Normally</w:t>
      </w:r>
      <w:ins w:id="64" w:author="digi" w:date="2017-02-13T15:30:00Z">
        <w:r w:rsidR="00823B63">
          <w:t>,</w:t>
        </w:r>
      </w:ins>
      <w:r>
        <w:t xml:space="preserve">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14:paraId="6BDC4F55" w14:textId="77777777"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14:paraId="7DDC6C8E" w14:textId="77777777"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14:paraId="0C3D8D62" w14:textId="77777777" w:rsidR="003D1908" w:rsidRDefault="00A46B31" w:rsidP="00CE6849">
      <w:pPr>
        <w:pStyle w:val="Standard-BlockCharCharChar"/>
      </w:pPr>
      <w:r>
        <w:t>A pop-up window will then appear and ask you to choose a storage location for the image file.</w:t>
      </w:r>
    </w:p>
    <w:p w14:paraId="30659D94" w14:textId="77777777" w:rsidR="003D1908" w:rsidRDefault="00A46B31">
      <w:pPr>
        <w:pStyle w:val="GraphikFormat"/>
      </w:pPr>
      <w:r>
        <w:rPr>
          <w:noProof/>
          <w:lang w:eastAsia="de-DE"/>
        </w:rPr>
        <w:lastRenderedPageBreak/>
        <w:drawing>
          <wp:inline distT="0" distB="0" distL="0" distR="0" wp14:anchorId="689B556B" wp14:editId="2A28CE80">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14:paraId="455AFA5A" w14:textId="77777777" w:rsidR="003D1908" w:rsidRDefault="00A46B31" w:rsidP="00CE6849">
      <w:pPr>
        <w:pStyle w:val="Standard-BlockCharCharChar"/>
      </w:pPr>
      <w:r>
        <w:t>Should you want to select a different storage location than the one</w:t>
      </w:r>
      <w:ins w:id="65" w:author="digi" w:date="2017-02-13T15:31:00Z">
        <w:r w:rsidR="00823B63">
          <w:t>,</w:t>
        </w:r>
      </w:ins>
      <w:r>
        <w:t xml:space="preserve"> that the program automatically generated, click </w:t>
      </w:r>
      <w:r>
        <w:rPr>
          <w:rStyle w:val="ButtonsZchn"/>
        </w:rPr>
        <w:t>Browse…</w:t>
      </w:r>
      <w:r>
        <w:t>. Please note that the file ending “.png” may not be changed.</w:t>
      </w:r>
    </w:p>
    <w:p w14:paraId="4E432264" w14:textId="77777777"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14:paraId="008B2C0D" w14:textId="77777777" w:rsidR="003D1908" w:rsidRDefault="00A46B31">
      <w:pPr>
        <w:pStyle w:val="GraphikFormat"/>
      </w:pPr>
      <w:r>
        <w:rPr>
          <w:noProof/>
          <w:lang w:eastAsia="de-DE"/>
        </w:rPr>
        <w:drawing>
          <wp:inline distT="0" distB="0" distL="0" distR="0" wp14:anchorId="7A86DC2A" wp14:editId="22B92508">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14:paraId="76259A67" w14:textId="65324316"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w:t>
      </w:r>
      <w:ins w:id="66" w:author="christine sawyer" w:date="2017-02-14T09:49:00Z">
        <w:r w:rsidR="00A62938">
          <w:t>,</w:t>
        </w:r>
      </w:ins>
      <w:r>
        <w:t xml:space="preserve"> for which you would like to create an audio snippet</w:t>
      </w:r>
      <w:ins w:id="67" w:author="christine sawyer" w:date="2017-02-14T09:49:00Z">
        <w:r w:rsidR="00A62938">
          <w:t>,</w:t>
        </w:r>
      </w:ins>
      <w:r>
        <w:t xml:space="preserve"> and click on the “scissors”. A pop-up window will then appear and you will be asked to choose a name and a storage location for the audio file.</w:t>
      </w:r>
    </w:p>
    <w:p w14:paraId="1BA15DA7" w14:textId="77777777"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14:paraId="189294D4" w14:textId="77777777"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w:t>
      </w:r>
      <w:r w:rsidR="0036770F">
        <w:rPr>
          <w:rStyle w:val="QuerverweiseZchn"/>
        </w:rPr>
        <w:t>R</w:t>
      </w:r>
      <w:r w:rsidRPr="0036770F">
        <w:rPr>
          <w:rStyle w:val="QuerverweiseZchn"/>
        </w:rPr>
        <w:t>eference</w:t>
      </w:r>
      <w:r>
        <w:t xml:space="preserve"> </w:t>
      </w:r>
      <w:hyperlink w:anchor="_Link_panel" w:history="1">
        <w:r>
          <w:rPr>
            <w:rStyle w:val="QuerverweiseZchn"/>
          </w:rPr>
          <w:t>III. Panels &gt; B. Link panel</w:t>
        </w:r>
      </w:hyperlink>
      <w:r>
        <w:t>. Please note that the embedding of media files will not always run smoothly. A successful linking depends on:</w:t>
      </w:r>
    </w:p>
    <w:p w14:paraId="4A645598" w14:textId="77777777" w:rsidR="003D1908" w:rsidRDefault="00A46B31" w:rsidP="008338F0">
      <w:pPr>
        <w:pStyle w:val="Aufzhlungszeichen1"/>
      </w:pPr>
      <w:r>
        <w:t xml:space="preserve">the file format of the video (we recommend .avi or .mov), </w:t>
      </w:r>
    </w:p>
    <w:p w14:paraId="06347420" w14:textId="77777777" w:rsidR="003D1908" w:rsidRDefault="00A46B31" w:rsidP="008338F0">
      <w:pPr>
        <w:pStyle w:val="Aufzhlungszeichen1"/>
      </w:pPr>
      <w:r>
        <w:t xml:space="preserve">the performance features of the video card of your computer, and </w:t>
      </w:r>
    </w:p>
    <w:p w14:paraId="2557A32D" w14:textId="77777777" w:rsidR="003D1908" w:rsidRDefault="00A46B31" w:rsidP="008338F0">
      <w:pPr>
        <w:pStyle w:val="Aufzhlungszeichen1"/>
      </w:pPr>
      <w:r>
        <w:t>the Codec settings.</w:t>
      </w:r>
    </w:p>
    <w:p w14:paraId="2E1BCDFD" w14:textId="77777777"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14:paraId="7BBA382D" w14:textId="77777777"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63" w:history="1">
        <w:r>
          <w:rPr>
            <w:rStyle w:val="Hyperlink"/>
          </w:rPr>
          <w:t>www.exmaralda.org</w:t>
        </w:r>
      </w:hyperlink>
      <w:r>
        <w:t>) for more information regarding media formats and their support in EXMARaLDA.</w:t>
      </w:r>
    </w:p>
    <w:p w14:paraId="320A0B50" w14:textId="77777777" w:rsidR="003D1908" w:rsidRDefault="003D1908">
      <w:pPr>
        <w:pStyle w:val="berschrift2"/>
        <w:sectPr w:rsidR="003D1908" w:rsidSect="00372541">
          <w:headerReference w:type="default" r:id="rId64"/>
          <w:pgSz w:w="11906" w:h="16838" w:code="9"/>
          <w:pgMar w:top="1417" w:right="1133" w:bottom="1134" w:left="1417" w:header="624" w:footer="624" w:gutter="0"/>
          <w:cols w:space="720"/>
          <w:docGrid w:linePitch="326"/>
        </w:sectPr>
      </w:pPr>
    </w:p>
    <w:p w14:paraId="4660C45E" w14:textId="77777777" w:rsidR="00A2148B" w:rsidRDefault="00A2148B">
      <w:pPr>
        <w:pStyle w:val="berschrift2"/>
        <w:numPr>
          <w:ilvl w:val="1"/>
          <w:numId w:val="8"/>
        </w:numPr>
      </w:pPr>
      <w:bookmarkStart w:id="68" w:name="_Toc472960742"/>
      <w:r>
        <w:lastRenderedPageBreak/>
        <w:t>Quick media open panel</w:t>
      </w:r>
      <w:bookmarkEnd w:id="68"/>
    </w:p>
    <w:p w14:paraId="095A2EDB" w14:textId="77777777" w:rsidR="00A2148B" w:rsidRDefault="00A2148B" w:rsidP="00A2148B">
      <w:pPr>
        <w:pStyle w:val="Standard-BlockCharCharChar"/>
      </w:pPr>
      <w:commentRangeStart w:id="69"/>
      <w:r w:rsidRPr="00A2148B">
        <w:rPr>
          <w:highlight w:val="yellow"/>
        </w:rPr>
        <w:t>A brief deescription is needed for this section</w:t>
      </w:r>
      <w:commentRangeEnd w:id="69"/>
      <w:r w:rsidR="00FB0BF5">
        <w:rPr>
          <w:rStyle w:val="Kommentarzeichen"/>
          <w:noProof w:val="0"/>
          <w:lang w:val="de-DE" w:eastAsia="en-US" w:bidi="ar-SA"/>
        </w:rPr>
        <w:commentReference w:id="69"/>
      </w:r>
    </w:p>
    <w:p w14:paraId="63C43FD4" w14:textId="77777777" w:rsidR="005229D9" w:rsidRDefault="005229D9" w:rsidP="008338F0">
      <w:pPr>
        <w:pStyle w:val="Aufzhlungszeichen1"/>
      </w:pPr>
      <w:r w:rsidRPr="005229D9">
        <w:rPr>
          <w:rFonts w:eastAsia="Calibri"/>
          <w:shd w:val="clear" w:color="auto" w:fill="D9D9D9"/>
        </w:rPr>
        <w:t>Media Directory:</w:t>
      </w:r>
      <w:r>
        <w:t xml:space="preserve"> </w:t>
      </w:r>
    </w:p>
    <w:p w14:paraId="7AD191A9" w14:textId="77777777" w:rsidR="005229D9" w:rsidRDefault="005229D9" w:rsidP="008338F0">
      <w:pPr>
        <w:pStyle w:val="Aufzhlungszeichen1"/>
      </w:pPr>
      <w:r w:rsidRPr="005229D9">
        <w:rPr>
          <w:rFonts w:eastAsia="Calibri"/>
          <w:shd w:val="clear" w:color="auto" w:fill="D9D9D9"/>
        </w:rPr>
        <w:t>Transcription Directory:</w:t>
      </w:r>
      <w:r>
        <w:t xml:space="preserve"> </w:t>
      </w:r>
    </w:p>
    <w:p w14:paraId="54CE04F1" w14:textId="77777777" w:rsidR="005229D9" w:rsidRDefault="005229D9" w:rsidP="005229D9">
      <w:pPr>
        <w:pStyle w:val="Buttons"/>
      </w:pPr>
      <w:r>
        <w:t>Browse…</w:t>
      </w:r>
    </w:p>
    <w:p w14:paraId="7EA077D3" w14:textId="77777777" w:rsidR="00710C77" w:rsidRDefault="005229D9" w:rsidP="005229D9">
      <w:pPr>
        <w:pStyle w:val="GraphikFormat"/>
      </w:pPr>
      <w:r>
        <w:rPr>
          <w:noProof/>
          <w:lang w:eastAsia="de-DE"/>
        </w:rPr>
        <w:drawing>
          <wp:inline distT="0" distB="0" distL="0" distR="0" wp14:anchorId="33CE5B6E" wp14:editId="0E96554B">
            <wp:extent cx="5029200" cy="17399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1346" cy="1740663"/>
                    </a:xfrm>
                    <a:prstGeom prst="rect">
                      <a:avLst/>
                    </a:prstGeom>
                  </pic:spPr>
                </pic:pic>
              </a:graphicData>
            </a:graphic>
          </wp:inline>
        </w:drawing>
      </w:r>
    </w:p>
    <w:p w14:paraId="6D21D788" w14:textId="77777777" w:rsidR="00710C77" w:rsidRDefault="00710C77" w:rsidP="00A2148B">
      <w:pPr>
        <w:pStyle w:val="Standard-BlockCharCharChar"/>
      </w:pPr>
    </w:p>
    <w:p w14:paraId="46565C3D" w14:textId="77777777" w:rsidR="00710C77" w:rsidRDefault="00710C77" w:rsidP="00A2148B">
      <w:pPr>
        <w:pStyle w:val="Standard-BlockCharCharChar"/>
      </w:pPr>
    </w:p>
    <w:p w14:paraId="7A1D7649" w14:textId="77777777" w:rsidR="00710C77" w:rsidRDefault="00710C77" w:rsidP="00A2148B">
      <w:pPr>
        <w:pStyle w:val="Standard-BlockCharCharChar"/>
        <w:sectPr w:rsidR="00710C77" w:rsidSect="00372541">
          <w:headerReference w:type="default" r:id="rId66"/>
          <w:pgSz w:w="11906" w:h="16838" w:code="9"/>
          <w:pgMar w:top="1417" w:right="1133" w:bottom="1134" w:left="1417" w:header="624" w:footer="624" w:gutter="0"/>
          <w:cols w:space="720"/>
          <w:docGrid w:linePitch="326"/>
        </w:sectPr>
      </w:pPr>
    </w:p>
    <w:p w14:paraId="574FBE76" w14:textId="77777777" w:rsidR="003D1908" w:rsidRDefault="00A46B31">
      <w:pPr>
        <w:pStyle w:val="berschrift2"/>
        <w:numPr>
          <w:ilvl w:val="1"/>
          <w:numId w:val="8"/>
        </w:numPr>
      </w:pPr>
      <w:bookmarkStart w:id="70" w:name="_Toc472960743"/>
      <w:r>
        <w:lastRenderedPageBreak/>
        <w:t>Praat panel</w:t>
      </w:r>
      <w:bookmarkEnd w:id="70"/>
    </w:p>
    <w:p w14:paraId="294A9D18" w14:textId="77777777"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14:paraId="2E796E99" w14:textId="77777777" w:rsidR="003D1908" w:rsidRDefault="00A46B31">
      <w:pPr>
        <w:pStyle w:val="GraphikFormat"/>
      </w:pPr>
      <w:r>
        <w:rPr>
          <w:noProof/>
          <w:lang w:eastAsia="de-DE"/>
        </w:rPr>
        <w:drawing>
          <wp:inline distT="0" distB="0" distL="0" distR="0" wp14:anchorId="3852D8EA" wp14:editId="5D586B76">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9789" cy="1835316"/>
                    </a:xfrm>
                    <a:prstGeom prst="rect">
                      <a:avLst/>
                    </a:prstGeom>
                  </pic:spPr>
                </pic:pic>
              </a:graphicData>
            </a:graphic>
          </wp:inline>
        </w:drawing>
      </w:r>
    </w:p>
    <w:p w14:paraId="0394A500" w14:textId="77777777" w:rsidR="003D1908" w:rsidRDefault="00A46B31" w:rsidP="00CE6849">
      <w:pPr>
        <w:pStyle w:val="Standard-BlockCharCharChar"/>
      </w:pPr>
      <w:r>
        <w:t>Configuration of Windows and Praat for working with EXMARaLDA:</w:t>
      </w:r>
    </w:p>
    <w:p w14:paraId="788A9410" w14:textId="77777777" w:rsidR="003D1908" w:rsidRDefault="00A46B31" w:rsidP="008338F0">
      <w:pPr>
        <w:pStyle w:val="Aufzhlungszeichen1"/>
      </w:pPr>
      <w:r>
        <w:t xml:space="preserve">The current version of Praat can be found on </w:t>
      </w:r>
      <w:hyperlink r:id="rId68" w:history="1">
        <w:r>
          <w:rPr>
            <w:rStyle w:val="Hyperlink"/>
          </w:rPr>
          <w:t>http://www.praat.org</w:t>
        </w:r>
      </w:hyperlink>
      <w:r>
        <w:t xml:space="preserve">. There, the current version of Sendpraat is available as well, on </w:t>
      </w:r>
      <w:hyperlink r:id="rId69" w:history="1">
        <w:r>
          <w:rPr>
            <w:rStyle w:val="Hyperlink"/>
          </w:rPr>
          <w:t>http://www.fon.hum.uva.nl/praat/sendpraat.html</w:t>
        </w:r>
      </w:hyperlink>
      <w:r>
        <w:t>.</w:t>
      </w:r>
    </w:p>
    <w:p w14:paraId="775F2A50" w14:textId="77777777" w:rsidR="003D1908" w:rsidRDefault="00A46B31" w:rsidP="008338F0">
      <w:pPr>
        <w:pStyle w:val="Aufzhlungszeichen1"/>
      </w:pPr>
      <w:r>
        <w:t xml:space="preserve">Download both programs and save them in the same directory (e.g. C:\Programs\Praat). Then create the path, </w:t>
      </w:r>
    </w:p>
    <w:p w14:paraId="18E72CAF" w14:textId="77777777"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14:paraId="77AA0585" w14:textId="77777777" w:rsidR="003D1908" w:rsidRDefault="00A46B31">
      <w:pPr>
        <w:pStyle w:val="GraphikFormat"/>
      </w:pPr>
      <w:r>
        <w:rPr>
          <w:noProof/>
          <w:lang w:eastAsia="de-DE"/>
        </w:rPr>
        <w:drawing>
          <wp:inline distT="0" distB="0" distL="0" distR="0" wp14:anchorId="241F81A2" wp14:editId="67BCEFAD">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14:paraId="50A2B840" w14:textId="77777777"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14:paraId="0D834FB0" w14:textId="77777777" w:rsidR="003D1908" w:rsidRDefault="00A46B31">
      <w:pPr>
        <w:pStyle w:val="GraphikFormat"/>
      </w:pPr>
      <w:r>
        <w:rPr>
          <w:noProof/>
          <w:lang w:eastAsia="de-DE"/>
        </w:rPr>
        <w:lastRenderedPageBreak/>
        <w:drawing>
          <wp:inline distT="0" distB="0" distL="0" distR="0" wp14:anchorId="5643B928" wp14:editId="7F23104A">
            <wp:extent cx="2390680" cy="305126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4559" cy="3056215"/>
                    </a:xfrm>
                    <a:prstGeom prst="rect">
                      <a:avLst/>
                    </a:prstGeom>
                    <a:noFill/>
                    <a:ln>
                      <a:noFill/>
                    </a:ln>
                  </pic:spPr>
                </pic:pic>
              </a:graphicData>
            </a:graphic>
          </wp:inline>
        </w:drawing>
      </w:r>
      <w:r>
        <w:rPr>
          <w:noProof/>
          <w:lang w:eastAsia="de-DE"/>
        </w:rPr>
        <w:drawing>
          <wp:inline distT="0" distB="0" distL="0" distR="0" wp14:anchorId="7F34E223" wp14:editId="2AD45147">
            <wp:extent cx="2701571" cy="3030280"/>
            <wp:effectExtent l="0" t="0" r="381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4342" cy="3033388"/>
                    </a:xfrm>
                    <a:prstGeom prst="rect">
                      <a:avLst/>
                    </a:prstGeom>
                    <a:noFill/>
                    <a:ln>
                      <a:noFill/>
                    </a:ln>
                  </pic:spPr>
                </pic:pic>
              </a:graphicData>
            </a:graphic>
          </wp:inline>
        </w:drawing>
      </w:r>
      <w:r>
        <w:rPr>
          <w:noProof/>
          <w:lang w:eastAsia="de-DE"/>
        </w:rPr>
        <w:drawing>
          <wp:inline distT="0" distB="0" distL="0" distR="0" wp14:anchorId="2E3ECE4F" wp14:editId="3A7D8B69">
            <wp:extent cx="3477919" cy="145666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4928" cy="1463785"/>
                    </a:xfrm>
                    <a:prstGeom prst="rect">
                      <a:avLst/>
                    </a:prstGeom>
                    <a:noFill/>
                    <a:ln>
                      <a:noFill/>
                    </a:ln>
                  </pic:spPr>
                </pic:pic>
              </a:graphicData>
            </a:graphic>
          </wp:inline>
        </w:drawing>
      </w:r>
    </w:p>
    <w:p w14:paraId="0194BDA7" w14:textId="77777777"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14:paraId="423C5150" w14:textId="77777777"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14:paraId="1F0832E5" w14:textId="77777777" w:rsidR="003D1908" w:rsidRDefault="00A46B31">
      <w:pPr>
        <w:pStyle w:val="GraphikFormat"/>
      </w:pPr>
      <w:r>
        <w:rPr>
          <w:noProof/>
          <w:lang w:eastAsia="de-DE"/>
        </w:rPr>
        <w:drawing>
          <wp:inline distT="0" distB="0" distL="0" distR="0" wp14:anchorId="7D5A0565" wp14:editId="018DF41F">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14:paraId="18954F6A" w14:textId="544498B4" w:rsidR="006C329F" w:rsidRDefault="00A46B31" w:rsidP="00CE6849">
      <w:pPr>
        <w:pStyle w:val="Standard-BlockCharCharChar"/>
      </w:pPr>
      <w:r>
        <w:t>If the meta information of</w:t>
      </w:r>
      <w:ins w:id="71" w:author="christine sawyer" w:date="2017-02-14T09:53:00Z">
        <w:r w:rsidR="00A62938">
          <w:t xml:space="preserve"> the</w:t>
        </w:r>
      </w:ins>
      <w:r>
        <w:t xml:space="preserve"> currently loaded transcription in the Partitur-Editor holds an audio file as a “Referenced File”, the Praat panel will automatically insert it as a file that should be loaded in Praat. </w:t>
      </w:r>
    </w:p>
    <w:p w14:paraId="33144F47" w14:textId="77777777"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14:paraId="2D32325B" w14:textId="77777777" w:rsidR="003D1908" w:rsidRDefault="00A46B31">
      <w:pPr>
        <w:pStyle w:val="GraphikFormat"/>
        <w:rPr>
          <w:lang w:val="en-US"/>
        </w:rPr>
      </w:pPr>
      <w:r>
        <w:rPr>
          <w:noProof/>
          <w:lang w:eastAsia="de-DE"/>
        </w:rPr>
        <w:lastRenderedPageBreak/>
        <w:drawing>
          <wp:inline distT="0" distB="0" distL="0" distR="0" wp14:anchorId="3DDB09A0" wp14:editId="170D1A18">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14:paraId="79C2A58C" w14:textId="66A318F1" w:rsidR="003D1908" w:rsidRDefault="00A46B31" w:rsidP="00CE6849">
      <w:pPr>
        <w:pStyle w:val="Standard-BlockCharCharChar"/>
      </w:pPr>
      <w:r>
        <w:t>Rearrange this window on the screen</w:t>
      </w:r>
      <w:ins w:id="72" w:author="christine sawyer" w:date="2017-02-14T09:54:00Z">
        <w:r w:rsidR="00A62938">
          <w:t>,</w:t>
        </w:r>
      </w:ins>
      <w:r>
        <w:t xml:space="preserve"> so that the musical score, the Praat panel and “Long Sound” window are simultaneously accessible.</w:t>
      </w:r>
    </w:p>
    <w:p w14:paraId="3B55D98E" w14:textId="77777777"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6CAEB6ED" wp14:editId="05AC8262">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D3867"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4612ACD0" wp14:editId="557C7EC7">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2418829E" wp14:editId="5B57B792">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14:paraId="6787F36D" w14:textId="1A00B071" w:rsidR="003D1908" w:rsidRDefault="00A46B31" w:rsidP="00CE6849">
      <w:pPr>
        <w:pStyle w:val="Standard-BlockCharCharChar"/>
      </w:pPr>
      <w:r>
        <w:t xml:space="preserve">To </w:t>
      </w:r>
      <w:commentRangeStart w:id="73"/>
      <w:r>
        <w:t>synchroni</w:t>
      </w:r>
      <w:ins w:id="74" w:author="christine sawyer" w:date="2017-02-14T09:54:00Z">
        <w:r w:rsidR="00A62938">
          <w:t>s</w:t>
        </w:r>
      </w:ins>
      <w:del w:id="75" w:author="christine sawyer" w:date="2017-02-14T09:54:00Z">
        <w:r w:rsidDel="00A62938">
          <w:delText>z</w:delText>
        </w:r>
      </w:del>
      <w:r>
        <w:t>e</w:t>
      </w:r>
      <w:commentRangeEnd w:id="73"/>
      <w:r w:rsidR="00A62938">
        <w:rPr>
          <w:rStyle w:val="Kommentarzeichen"/>
          <w:noProof w:val="0"/>
          <w:lang w:val="de-DE" w:eastAsia="en-US" w:bidi="ar-SA"/>
        </w:rPr>
        <w:commentReference w:id="73"/>
      </w:r>
      <w:r>
        <w:t xml:space="preserve"> 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14:paraId="65928A71" w14:textId="77777777" w:rsidR="00710C77" w:rsidRDefault="00710C77" w:rsidP="00CE6849">
      <w:pPr>
        <w:pStyle w:val="Standard-BlockCharCharChar"/>
      </w:pPr>
    </w:p>
    <w:p w14:paraId="41D5F5D4" w14:textId="77777777" w:rsidR="003D1908" w:rsidRDefault="003D1908" w:rsidP="00CE6849">
      <w:pPr>
        <w:pStyle w:val="Standard-BlockCharCharChar"/>
        <w:sectPr w:rsidR="003D1908" w:rsidSect="00372541">
          <w:headerReference w:type="default" r:id="rId83"/>
          <w:pgSz w:w="11906" w:h="16838" w:code="9"/>
          <w:pgMar w:top="1417" w:right="1133" w:bottom="1134" w:left="1417" w:header="624" w:footer="624" w:gutter="0"/>
          <w:cols w:space="720"/>
          <w:docGrid w:linePitch="326"/>
        </w:sectPr>
      </w:pPr>
    </w:p>
    <w:p w14:paraId="4844AB9E" w14:textId="77777777" w:rsidR="003D1908" w:rsidRDefault="00A46B31">
      <w:pPr>
        <w:pStyle w:val="berschrift2"/>
        <w:numPr>
          <w:ilvl w:val="1"/>
          <w:numId w:val="8"/>
        </w:numPr>
      </w:pPr>
      <w:bookmarkStart w:id="76" w:name="_Toc472960744"/>
      <w:r>
        <w:lastRenderedPageBreak/>
        <w:t>Annotation panel</w:t>
      </w:r>
      <w:bookmarkEnd w:id="76"/>
    </w:p>
    <w:p w14:paraId="0D78B1EE" w14:textId="2C7D527F"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w:t>
      </w:r>
      <w:ins w:id="77" w:author="christine sawyer" w:date="2017-02-14T10:02:00Z">
        <w:r w:rsidR="00463375">
          <w:t>;</w:t>
        </w:r>
      </w:ins>
      <w:del w:id="78" w:author="christine sawyer" w:date="2017-02-14T10:02:00Z">
        <w:r w:rsidDel="00463375">
          <w:delText>. I</w:delText>
        </w:r>
      </w:del>
      <w:r>
        <w:t xml:space="preserve">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84" w:history="1">
        <w:r>
          <w:rPr>
            <w:rStyle w:val="Dokumentation"/>
          </w:rPr>
          <w:t>How to use the annotation panel</w:t>
        </w:r>
      </w:hyperlink>
      <w:r>
        <w:t xml:space="preserve"> for more information). Third</w:t>
      </w:r>
      <w:ins w:id="79" w:author="christine sawyer" w:date="2017-02-14T10:02:00Z">
        <w:r w:rsidR="00463375">
          <w:t>ly</w:t>
        </w:r>
      </w:ins>
      <w:r>
        <w:t>, the annotation panel can “intelligently” adapt itself to the annotation task by hiding certain category sets in the hierarchy</w:t>
      </w:r>
      <w:ins w:id="80" w:author="christine sawyer" w:date="2017-02-14T10:03:00Z">
        <w:r w:rsidR="00463375">
          <w:t>,</w:t>
        </w:r>
      </w:ins>
      <w:r>
        <w:t xml:space="preserve"> depending on the current selection in the musical score.</w:t>
      </w:r>
    </w:p>
    <w:p w14:paraId="6A4EAFA8" w14:textId="77777777" w:rsidR="003D1908" w:rsidRDefault="00A46B31">
      <w:pPr>
        <w:pStyle w:val="GraphikFormat"/>
        <w:rPr>
          <w:lang w:val="en-US"/>
        </w:rPr>
      </w:pPr>
      <w:r>
        <w:rPr>
          <w:noProof/>
          <w:lang w:eastAsia="de-DE"/>
        </w:rPr>
        <w:drawing>
          <wp:inline distT="0" distB="0" distL="0" distR="0" wp14:anchorId="4F2A4384" wp14:editId="236CF2E0">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63880" cy="2670793"/>
                    </a:xfrm>
                    <a:prstGeom prst="rect">
                      <a:avLst/>
                    </a:prstGeom>
                  </pic:spPr>
                </pic:pic>
              </a:graphicData>
            </a:graphic>
          </wp:inline>
        </w:drawing>
      </w:r>
    </w:p>
    <w:p w14:paraId="67B5A2B6" w14:textId="77777777"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14:paraId="3E30026C" w14:textId="50172A48" w:rsidR="003D1908" w:rsidRDefault="00A46B31" w:rsidP="00CE6849">
      <w:pPr>
        <w:pStyle w:val="Standard-BlockCharCharChar"/>
      </w:pPr>
      <w:r>
        <w:t>An annotation specification file consists of one or more annotation sets. In the annotation panel</w:t>
      </w:r>
      <w:ins w:id="81" w:author="christine sawyer" w:date="2017-02-14T10:04:00Z">
        <w:r w:rsidR="00463375">
          <w:t>,</w:t>
        </w:r>
      </w:ins>
      <w:r>
        <w:t xml:space="preserve">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w:t>
      </w:r>
      <w:ins w:id="82" w:author="christine sawyer" w:date="2017-02-14T10:05:00Z">
        <w:r w:rsidR="00463375">
          <w:t xml:space="preserve"> and</w:t>
        </w:r>
      </w:ins>
      <w:del w:id="83" w:author="christine sawyer" w:date="2017-02-14T10:05:00Z">
        <w:r w:rsidDel="00463375">
          <w:delText>,</w:delText>
        </w:r>
      </w:del>
      <w:r>
        <w:t xml:space="preserve"> descriptions of the selected category are displayed in the text window below the tree. Double clicking on a category with a tag adds the tag to the current cursor position in the musical score.</w:t>
      </w:r>
    </w:p>
    <w:p w14:paraId="52D9CF10" w14:textId="77777777" w:rsidR="003D1908" w:rsidRDefault="00A46B31">
      <w:pPr>
        <w:pStyle w:val="GraphikFormat"/>
      </w:pPr>
      <w:r>
        <w:rPr>
          <w:noProof/>
          <w:lang w:eastAsia="de-DE"/>
        </w:rPr>
        <w:drawing>
          <wp:inline distT="0" distB="0" distL="0" distR="0" wp14:anchorId="25AE3FA3" wp14:editId="28CC15E6">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84254" cy="2400300"/>
                    </a:xfrm>
                    <a:prstGeom prst="rect">
                      <a:avLst/>
                    </a:prstGeom>
                  </pic:spPr>
                </pic:pic>
              </a:graphicData>
            </a:graphic>
          </wp:inline>
        </w:drawing>
      </w:r>
    </w:p>
    <w:p w14:paraId="08E96CE3" w14:textId="77777777" w:rsidR="003D1908" w:rsidRDefault="003D1908">
      <w:pPr>
        <w:pStyle w:val="berschrift2"/>
        <w:sectPr w:rsidR="003D1908" w:rsidSect="00372541">
          <w:headerReference w:type="default" r:id="rId87"/>
          <w:pgSz w:w="11906" w:h="16838" w:code="9"/>
          <w:pgMar w:top="1417" w:right="1133" w:bottom="1134" w:left="1417" w:header="624" w:footer="624" w:gutter="0"/>
          <w:cols w:space="720"/>
          <w:docGrid w:linePitch="326"/>
        </w:sectPr>
      </w:pPr>
    </w:p>
    <w:p w14:paraId="7E02EC4B" w14:textId="77777777" w:rsidR="003D1908" w:rsidRDefault="00A46B31">
      <w:pPr>
        <w:pStyle w:val="berschrift2"/>
        <w:numPr>
          <w:ilvl w:val="1"/>
          <w:numId w:val="8"/>
        </w:numPr>
      </w:pPr>
      <w:bookmarkStart w:id="84" w:name="_Toc472960745"/>
      <w:r>
        <w:lastRenderedPageBreak/>
        <w:t>IPA panel</w:t>
      </w:r>
      <w:bookmarkEnd w:id="84"/>
    </w:p>
    <w:p w14:paraId="5130036A" w14:textId="77777777"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14:paraId="39FFD140" w14:textId="77777777" w:rsidR="003D1908" w:rsidRDefault="00A46B31" w:rsidP="00CE6849">
      <w:pPr>
        <w:pStyle w:val="Standard-BlockCharCharChar"/>
      </w:pPr>
      <w:r>
        <w:t>Vowels and Suprasegmentals:</w:t>
      </w:r>
    </w:p>
    <w:p w14:paraId="260B52A0" w14:textId="77777777" w:rsidR="003D1908" w:rsidRDefault="00A46B31">
      <w:pPr>
        <w:pStyle w:val="GraphikFormat"/>
      </w:pPr>
      <w:r>
        <w:rPr>
          <w:noProof/>
          <w:lang w:eastAsia="de-DE"/>
        </w:rPr>
        <w:drawing>
          <wp:inline distT="0" distB="0" distL="0" distR="0" wp14:anchorId="3870EF8C" wp14:editId="5FA2A347">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284220"/>
                    </a:xfrm>
                    <a:prstGeom prst="rect">
                      <a:avLst/>
                    </a:prstGeom>
                  </pic:spPr>
                </pic:pic>
              </a:graphicData>
            </a:graphic>
          </wp:inline>
        </w:drawing>
      </w:r>
    </w:p>
    <w:p w14:paraId="1B6D9DD1" w14:textId="77777777" w:rsidR="003D1908" w:rsidRDefault="00A46B31" w:rsidP="00CE6849">
      <w:pPr>
        <w:pStyle w:val="Standard-BlockCharCharChar"/>
      </w:pPr>
      <w:r>
        <w:t>Consonants:</w:t>
      </w:r>
    </w:p>
    <w:p w14:paraId="574C1EA9" w14:textId="77777777" w:rsidR="003D1908" w:rsidRDefault="00A46B31">
      <w:pPr>
        <w:pStyle w:val="GraphikFormat"/>
      </w:pPr>
      <w:r>
        <w:rPr>
          <w:noProof/>
          <w:lang w:eastAsia="de-DE"/>
        </w:rPr>
        <w:drawing>
          <wp:inline distT="0" distB="0" distL="0" distR="0" wp14:anchorId="7D5EB753" wp14:editId="35ABF7DE">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14065"/>
                    </a:xfrm>
                    <a:prstGeom prst="rect">
                      <a:avLst/>
                    </a:prstGeom>
                  </pic:spPr>
                </pic:pic>
              </a:graphicData>
            </a:graphic>
          </wp:inline>
        </w:drawing>
      </w:r>
    </w:p>
    <w:p w14:paraId="1E411B07" w14:textId="77777777" w:rsidR="003D1908" w:rsidRDefault="00A46B31" w:rsidP="00CE6849">
      <w:pPr>
        <w:pStyle w:val="Standard-BlockCharCharChar"/>
      </w:pPr>
      <w:r>
        <w:br w:type="page"/>
      </w:r>
    </w:p>
    <w:p w14:paraId="42B6A905" w14:textId="77777777" w:rsidR="003D1908" w:rsidRDefault="00A46B31" w:rsidP="00CE6849">
      <w:pPr>
        <w:pStyle w:val="Standard-BlockCharCharChar"/>
      </w:pPr>
      <w:r>
        <w:lastRenderedPageBreak/>
        <w:t>Diacritics:</w:t>
      </w:r>
    </w:p>
    <w:p w14:paraId="747EF79C" w14:textId="77777777" w:rsidR="003D1908" w:rsidRDefault="00A46B31" w:rsidP="00A002B0">
      <w:pPr>
        <w:pStyle w:val="GraphikFormat"/>
      </w:pPr>
      <w:r w:rsidRPr="00A002B0">
        <w:rPr>
          <w:noProof/>
          <w:color w:val="222222"/>
          <w:shd w:val="clear" w:color="auto" w:fill="FFFFFF"/>
          <w:lang w:eastAsia="de-DE"/>
        </w:rPr>
        <w:drawing>
          <wp:inline distT="0" distB="0" distL="0" distR="0" wp14:anchorId="2150DE49" wp14:editId="366C59CE">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17875"/>
                    </a:xfrm>
                    <a:prstGeom prst="rect">
                      <a:avLst/>
                    </a:prstGeom>
                  </pic:spPr>
                </pic:pic>
              </a:graphicData>
            </a:graphic>
          </wp:inline>
        </w:drawing>
      </w:r>
    </w:p>
    <w:p w14:paraId="45EE10DC" w14:textId="77777777"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14:paraId="5909A50E" w14:textId="77777777" w:rsidR="00A2148B" w:rsidRDefault="00A2148B" w:rsidP="00A2148B">
      <w:pPr>
        <w:pStyle w:val="Standard-BlockCharCharChar"/>
        <w:sectPr w:rsidR="00A2148B" w:rsidSect="00372541">
          <w:headerReference w:type="default" r:id="rId91"/>
          <w:pgSz w:w="11906" w:h="16838" w:code="9"/>
          <w:pgMar w:top="1417" w:right="1133" w:bottom="1134" w:left="1417" w:header="624" w:footer="624" w:gutter="0"/>
          <w:cols w:space="720"/>
          <w:docGrid w:linePitch="326"/>
        </w:sectPr>
      </w:pPr>
    </w:p>
    <w:p w14:paraId="620E01D2" w14:textId="77777777" w:rsidR="00A2148B" w:rsidRDefault="00A2148B" w:rsidP="00710C77">
      <w:pPr>
        <w:pStyle w:val="berschrift2"/>
        <w:numPr>
          <w:ilvl w:val="1"/>
          <w:numId w:val="8"/>
        </w:numPr>
      </w:pPr>
      <w:r>
        <w:lastRenderedPageBreak/>
        <w:t xml:space="preserve"> </w:t>
      </w:r>
      <w:bookmarkStart w:id="85" w:name="_Toc472960746"/>
      <w:r>
        <w:t>Multimodal panel</w:t>
      </w:r>
      <w:bookmarkEnd w:id="85"/>
    </w:p>
    <w:p w14:paraId="4E68B92B" w14:textId="77777777" w:rsidR="00710C77" w:rsidRPr="00710C77" w:rsidRDefault="00710C77" w:rsidP="00710C77">
      <w:pPr>
        <w:pStyle w:val="Standard-BlockCharCharChar"/>
      </w:pPr>
      <w:commentRangeStart w:id="86"/>
      <w:r w:rsidRPr="00A2148B">
        <w:rPr>
          <w:highlight w:val="yellow"/>
        </w:rPr>
        <w:t>A brief deescription is needed for this section</w:t>
      </w:r>
      <w:commentRangeEnd w:id="86"/>
      <w:r w:rsidR="00FB0BF5">
        <w:rPr>
          <w:rStyle w:val="Kommentarzeichen"/>
          <w:noProof w:val="0"/>
          <w:lang w:val="de-DE" w:eastAsia="en-US" w:bidi="ar-SA"/>
        </w:rPr>
        <w:commentReference w:id="86"/>
      </w:r>
    </w:p>
    <w:p w14:paraId="22948555" w14:textId="77777777" w:rsidR="00710C77" w:rsidRDefault="008338F0" w:rsidP="008338F0">
      <w:pPr>
        <w:pStyle w:val="GraphikFormat"/>
      </w:pPr>
      <w:r>
        <w:rPr>
          <w:noProof/>
          <w:lang w:eastAsia="de-DE"/>
        </w:rPr>
        <w:drawing>
          <wp:inline distT="0" distB="0" distL="0" distR="0" wp14:anchorId="75BE1205" wp14:editId="17C63005">
            <wp:extent cx="3316406" cy="2634953"/>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8441" cy="2636570"/>
                    </a:xfrm>
                    <a:prstGeom prst="rect">
                      <a:avLst/>
                    </a:prstGeom>
                  </pic:spPr>
                </pic:pic>
              </a:graphicData>
            </a:graphic>
          </wp:inline>
        </w:drawing>
      </w:r>
    </w:p>
    <w:p w14:paraId="36CBD822" w14:textId="77777777" w:rsidR="008338F0" w:rsidRDefault="008338F0" w:rsidP="008338F0">
      <w:pPr>
        <w:pStyle w:val="GraphikFormat"/>
      </w:pPr>
      <w:r>
        <w:rPr>
          <w:noProof/>
          <w:lang w:eastAsia="de-DE"/>
        </w:rPr>
        <w:drawing>
          <wp:inline distT="0" distB="0" distL="0" distR="0" wp14:anchorId="292D005E" wp14:editId="3E73D3BD">
            <wp:extent cx="3234519" cy="2527878"/>
            <wp:effectExtent l="0" t="0" r="4445" b="6350"/>
            <wp:docPr id="932" name="Grafik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38512" cy="2530999"/>
                    </a:xfrm>
                    <a:prstGeom prst="rect">
                      <a:avLst/>
                    </a:prstGeom>
                  </pic:spPr>
                </pic:pic>
              </a:graphicData>
            </a:graphic>
          </wp:inline>
        </w:drawing>
      </w:r>
    </w:p>
    <w:p w14:paraId="452F6A6A" w14:textId="77777777" w:rsidR="008338F0" w:rsidRPr="00710C77" w:rsidRDefault="008338F0" w:rsidP="008338F0">
      <w:pPr>
        <w:pStyle w:val="GraphikFormat"/>
      </w:pPr>
      <w:r>
        <w:rPr>
          <w:noProof/>
          <w:lang w:eastAsia="de-DE"/>
        </w:rPr>
        <w:drawing>
          <wp:inline distT="0" distB="0" distL="0" distR="0" wp14:anchorId="7C8EDF56" wp14:editId="101AD2BE">
            <wp:extent cx="2790967" cy="2228941"/>
            <wp:effectExtent l="0" t="0" r="9525" b="0"/>
            <wp:docPr id="938" name="Grafik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91492" cy="2229360"/>
                    </a:xfrm>
                    <a:prstGeom prst="rect">
                      <a:avLst/>
                    </a:prstGeom>
                  </pic:spPr>
                </pic:pic>
              </a:graphicData>
            </a:graphic>
          </wp:inline>
        </w:drawing>
      </w:r>
      <w:r>
        <w:rPr>
          <w:noProof/>
          <w:lang w:eastAsia="de-DE"/>
        </w:rPr>
        <w:drawing>
          <wp:inline distT="0" distB="0" distL="0" distR="0" wp14:anchorId="70137719" wp14:editId="35CCDD23">
            <wp:extent cx="2831911" cy="2213228"/>
            <wp:effectExtent l="0" t="0" r="6985" b="0"/>
            <wp:docPr id="939" name="Grafik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34055" cy="2214904"/>
                    </a:xfrm>
                    <a:prstGeom prst="rect">
                      <a:avLst/>
                    </a:prstGeom>
                  </pic:spPr>
                </pic:pic>
              </a:graphicData>
            </a:graphic>
          </wp:inline>
        </w:drawing>
      </w:r>
    </w:p>
    <w:p w14:paraId="47124B16" w14:textId="77777777" w:rsidR="00710C77" w:rsidRDefault="00710C77" w:rsidP="00A2148B">
      <w:pPr>
        <w:pStyle w:val="Standard-BlockCharCharChar"/>
      </w:pPr>
    </w:p>
    <w:p w14:paraId="23D75805" w14:textId="77777777" w:rsidR="00710C77" w:rsidRDefault="00710C77" w:rsidP="00A2148B">
      <w:pPr>
        <w:pStyle w:val="Standard-BlockCharCharChar"/>
        <w:sectPr w:rsidR="00710C77" w:rsidSect="00372541">
          <w:headerReference w:type="default" r:id="rId96"/>
          <w:pgSz w:w="11906" w:h="16838" w:code="9"/>
          <w:pgMar w:top="1417" w:right="1133" w:bottom="1134" w:left="1417" w:header="624" w:footer="624" w:gutter="0"/>
          <w:cols w:space="720"/>
          <w:docGrid w:linePitch="326"/>
        </w:sectPr>
      </w:pPr>
    </w:p>
    <w:p w14:paraId="1758872B" w14:textId="77777777" w:rsidR="00A2148B" w:rsidRDefault="00A2148B" w:rsidP="00710C77">
      <w:pPr>
        <w:pStyle w:val="berschrift2"/>
        <w:numPr>
          <w:ilvl w:val="1"/>
          <w:numId w:val="8"/>
        </w:numPr>
      </w:pPr>
      <w:bookmarkStart w:id="87" w:name="_Toc472960747"/>
      <w:r>
        <w:lastRenderedPageBreak/>
        <w:t>SVG panel</w:t>
      </w:r>
      <w:bookmarkEnd w:id="87"/>
    </w:p>
    <w:p w14:paraId="3A463DCF" w14:textId="77777777" w:rsidR="00710C77" w:rsidRDefault="00710C77" w:rsidP="00710C77">
      <w:pPr>
        <w:pStyle w:val="Standard-BlockCharCharChar"/>
      </w:pPr>
      <w:commentRangeStart w:id="88"/>
      <w:r w:rsidRPr="00A2148B">
        <w:rPr>
          <w:highlight w:val="yellow"/>
        </w:rPr>
        <w:t>A brief deescription is needed for this section</w:t>
      </w:r>
      <w:commentRangeEnd w:id="88"/>
      <w:r w:rsidR="00FB0BF5">
        <w:rPr>
          <w:rStyle w:val="Kommentarzeichen"/>
          <w:noProof w:val="0"/>
          <w:lang w:val="de-DE" w:eastAsia="en-US" w:bidi="ar-SA"/>
        </w:rPr>
        <w:commentReference w:id="88"/>
      </w:r>
    </w:p>
    <w:p w14:paraId="33BE0917" w14:textId="77777777" w:rsidR="00710C77" w:rsidRPr="00710C77" w:rsidRDefault="0019665C" w:rsidP="0019665C">
      <w:pPr>
        <w:pStyle w:val="GraphikFormat"/>
      </w:pPr>
      <w:r>
        <w:rPr>
          <w:noProof/>
          <w:lang w:eastAsia="de-DE"/>
        </w:rPr>
        <w:drawing>
          <wp:inline distT="0" distB="0" distL="0" distR="0" wp14:anchorId="0F4C66A7" wp14:editId="010ACD78">
            <wp:extent cx="5941060" cy="5298066"/>
            <wp:effectExtent l="0" t="0" r="2540" b="0"/>
            <wp:docPr id="940" name="Grafik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1060" cy="5298066"/>
                    </a:xfrm>
                    <a:prstGeom prst="rect">
                      <a:avLst/>
                    </a:prstGeom>
                  </pic:spPr>
                </pic:pic>
              </a:graphicData>
            </a:graphic>
          </wp:inline>
        </w:drawing>
      </w:r>
    </w:p>
    <w:p w14:paraId="1C6F777F" w14:textId="77777777" w:rsidR="00A2148B" w:rsidRDefault="00A2148B" w:rsidP="00CE6849">
      <w:pPr>
        <w:pStyle w:val="Standard-BlockCharCharChar"/>
      </w:pPr>
    </w:p>
    <w:p w14:paraId="7B480931" w14:textId="77777777" w:rsidR="00A2148B" w:rsidRDefault="00A2148B" w:rsidP="00CE6849">
      <w:pPr>
        <w:pStyle w:val="Standard-BlockCharCharChar"/>
        <w:sectPr w:rsidR="00A2148B" w:rsidSect="00372541">
          <w:headerReference w:type="default" r:id="rId98"/>
          <w:pgSz w:w="11906" w:h="16838" w:code="9"/>
          <w:pgMar w:top="1417" w:right="1133" w:bottom="1134" w:left="1417" w:header="624" w:footer="624" w:gutter="0"/>
          <w:cols w:space="720"/>
          <w:docGrid w:linePitch="326"/>
        </w:sectPr>
      </w:pPr>
    </w:p>
    <w:p w14:paraId="159596A3" w14:textId="77777777" w:rsidR="003D1908" w:rsidRPr="00A2148B" w:rsidRDefault="00A46B31">
      <w:pPr>
        <w:pStyle w:val="berschrift1"/>
        <w:rPr>
          <w:lang w:val="en-GB"/>
        </w:rPr>
      </w:pPr>
      <w:bookmarkStart w:id="89" w:name="_Ref472790839"/>
      <w:bookmarkStart w:id="90" w:name="_Toc472960748"/>
      <w:r w:rsidRPr="00A2148B">
        <w:rPr>
          <w:lang w:val="en-GB"/>
        </w:rPr>
        <w:lastRenderedPageBreak/>
        <w:t>FUNCTION REFERENCE</w:t>
      </w:r>
      <w:bookmarkEnd w:id="89"/>
      <w:bookmarkEnd w:id="90"/>
    </w:p>
    <w:p w14:paraId="26C0AC2E" w14:textId="77777777" w:rsidR="003D1908" w:rsidRDefault="00A46B31">
      <w:pPr>
        <w:pStyle w:val="berschrift2"/>
        <w:numPr>
          <w:ilvl w:val="1"/>
          <w:numId w:val="9"/>
        </w:numPr>
      </w:pPr>
      <w:bookmarkStart w:id="91" w:name="_Toc403472677"/>
      <w:bookmarkStart w:id="92" w:name="_Ref472778406"/>
      <w:bookmarkStart w:id="93" w:name="_Toc472960749"/>
      <w:bookmarkEnd w:id="10"/>
      <w:bookmarkEnd w:id="11"/>
      <w:bookmarkEnd w:id="12"/>
      <w:r>
        <w:t>File Menu</w:t>
      </w:r>
      <w:bookmarkEnd w:id="91"/>
      <w:bookmarkEnd w:id="92"/>
      <w:bookmarkEnd w:id="93"/>
    </w:p>
    <w:p w14:paraId="489A26B2" w14:textId="77777777" w:rsidR="003D1908" w:rsidRDefault="00A46B31" w:rsidP="00CE6849">
      <w:pPr>
        <w:pStyle w:val="Standard-BlockCharCharChar"/>
      </w:pPr>
      <w:r>
        <w:rPr>
          <w:lang w:val="de-DE" w:eastAsia="de-DE" w:bidi="ar-SA"/>
        </w:rPr>
        <w:drawing>
          <wp:inline distT="0" distB="0" distL="0" distR="0" wp14:anchorId="16791BEF" wp14:editId="3F31612A">
            <wp:extent cx="3589287" cy="5465135"/>
            <wp:effectExtent l="0" t="0" r="0" b="254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2386" cy="5469854"/>
                    </a:xfrm>
                    <a:prstGeom prst="rect">
                      <a:avLst/>
                    </a:prstGeom>
                    <a:noFill/>
                    <a:ln>
                      <a:noFill/>
                    </a:ln>
                  </pic:spPr>
                </pic:pic>
              </a:graphicData>
            </a:graphic>
          </wp:inline>
        </w:drawing>
      </w:r>
    </w:p>
    <w:p w14:paraId="5CCB472A" w14:textId="77777777" w:rsidR="00415FB0" w:rsidRDefault="00415FB0" w:rsidP="00CE6849">
      <w:pPr>
        <w:pStyle w:val="Standard-BlockCharCharChar"/>
      </w:pPr>
    </w:p>
    <w:p w14:paraId="7D76018D" w14:textId="77777777" w:rsidR="003D1908" w:rsidRDefault="00A46B31" w:rsidP="00CE6849">
      <w:pPr>
        <w:pStyle w:val="berschrift3"/>
      </w:pPr>
      <w:bookmarkStart w:id="94" w:name="_File_&gt;_New..."/>
      <w:bookmarkStart w:id="95" w:name="_Toc55213814"/>
      <w:bookmarkStart w:id="96" w:name="_Toc69129800"/>
      <w:bookmarkStart w:id="97" w:name="_Toc69129941"/>
      <w:bookmarkStart w:id="98" w:name="_Ref108437634"/>
      <w:bookmarkStart w:id="99" w:name="_Ref472008268"/>
      <w:bookmarkStart w:id="100" w:name="_Toc472960750"/>
      <w:bookmarkEnd w:id="94"/>
      <w:r>
        <w:t>File &gt; New...</w:t>
      </w:r>
      <w:bookmarkEnd w:id="95"/>
      <w:bookmarkEnd w:id="96"/>
      <w:bookmarkEnd w:id="97"/>
      <w:bookmarkEnd w:id="98"/>
      <w:bookmarkEnd w:id="99"/>
      <w:bookmarkEnd w:id="100"/>
    </w:p>
    <w:p w14:paraId="3326829F" w14:textId="77777777"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14:paraId="676DE61A" w14:textId="77777777" w:rsidR="00073647" w:rsidRDefault="00A46B31" w:rsidP="00CE6849">
      <w:pPr>
        <w:pStyle w:val="Standard-BlockCharCharChar"/>
      </w:pPr>
      <w:r>
        <w:t>Creates a new transcription. The new transcription consists of a timeline with two time points, a speakertable containing a speaker X, as well as a “T” tier that both</w:t>
      </w:r>
      <w:del w:id="101" w:author="christine sawyer" w:date="2017-02-14T10:06:00Z">
        <w:r w:rsidDel="00463375">
          <w:delText>,</w:delText>
        </w:r>
      </w:del>
      <w:r>
        <w:t xml:space="preserve">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14:paraId="7E215333" w14:textId="77777777"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14:paraId="5F81D0F9" w14:textId="77777777" w:rsidR="003D1908" w:rsidRDefault="00A46B31" w:rsidP="00CE6849">
      <w:pPr>
        <w:pStyle w:val="berschrift3"/>
      </w:pPr>
      <w:bookmarkStart w:id="102" w:name="_Toc472960751"/>
      <w:bookmarkStart w:id="103" w:name="_Toc55213815"/>
      <w:bookmarkStart w:id="104" w:name="_Toc69129801"/>
      <w:bookmarkStart w:id="105" w:name="_Toc69129942"/>
      <w:r>
        <w:lastRenderedPageBreak/>
        <w:t>File &gt; New from wizard...</w:t>
      </w:r>
      <w:bookmarkEnd w:id="102"/>
    </w:p>
    <w:p w14:paraId="123ACDA1" w14:textId="77777777"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14:paraId="74EF65EA" w14:textId="596379A3" w:rsidR="003D1908" w:rsidRDefault="00A46B31" w:rsidP="0016254A">
      <w:pPr>
        <w:pStyle w:val="Standard-BlockCharCharChar"/>
      </w:pPr>
      <w:r>
        <w:t xml:space="preserve">1. </w:t>
      </w:r>
      <w:r w:rsidRPr="0016254A">
        <w:rPr>
          <w:rFonts w:eastAsia="Calibri"/>
          <w:shd w:val="clear" w:color="auto" w:fill="D9D9D9"/>
        </w:rPr>
        <w:t>Metadata</w:t>
      </w:r>
      <w:r>
        <w:t xml:space="preserve">: Specifying Meta Data. If you're managing a corpus with the Corpus-Manager, the </w:t>
      </w:r>
      <w:ins w:id="106" w:author="christine sawyer" w:date="2017-02-14T10:07:00Z">
        <w:r w:rsidR="00463375">
          <w:t>metadata</w:t>
        </w:r>
      </w:ins>
      <w:del w:id="107" w:author="christine sawyer" w:date="2017-02-14T10:07:00Z">
        <w:r w:rsidDel="00463375">
          <w:delText xml:space="preserve">meta- data </w:delText>
        </w:r>
      </w:del>
      <w:r>
        <w:t xml:space="preserve">can be imported from the COMA file. The recording and speaker information of the COMA file will also be imported </w:t>
      </w:r>
      <w:ins w:id="108" w:author="christine sawyer" w:date="2017-02-14T10:08:00Z">
        <w:r w:rsidR="003B2E60">
          <w:t>with</w:t>
        </w:r>
      </w:ins>
      <w:del w:id="109" w:author="christine sawyer" w:date="2017-02-14T10:08:00Z">
        <w:r w:rsidDel="003B2E60">
          <w:delText>in</w:delText>
        </w:r>
      </w:del>
      <w:r>
        <w:t xml:space="preserve"> the following steps.</w:t>
      </w:r>
    </w:p>
    <w:p w14:paraId="1F25A657" w14:textId="77777777"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14:paraId="026B137A" w14:textId="583E3F6D" w:rsidR="003D1908" w:rsidRDefault="00A46B31" w:rsidP="00CE6849">
      <w:pPr>
        <w:pStyle w:val="Standard-BlockCharCharChar"/>
      </w:pPr>
      <w:r>
        <w:t xml:space="preserve">3. </w:t>
      </w:r>
      <w:r w:rsidRPr="0016254A">
        <w:rPr>
          <w:rFonts w:eastAsia="Calibri"/>
          <w:shd w:val="clear" w:color="auto" w:fill="D9D9D9"/>
        </w:rPr>
        <w:t>Speakers</w:t>
      </w:r>
      <w:r>
        <w:t>: Defin</w:t>
      </w:r>
      <w:ins w:id="110" w:author="christine sawyer" w:date="2017-02-14T10:08:00Z">
        <w:r w:rsidR="003B2E60">
          <w:t>es/definition of</w:t>
        </w:r>
      </w:ins>
      <w:del w:id="111" w:author="christine sawyer" w:date="2017-02-14T10:08:00Z">
        <w:r w:rsidDel="003B2E60">
          <w:delText>ing</w:delText>
        </w:r>
      </w:del>
      <w:r>
        <w:t xml:space="preserve"> Speakers</w:t>
      </w:r>
    </w:p>
    <w:p w14:paraId="60D6E7D1" w14:textId="671410F0" w:rsidR="003D1908" w:rsidRDefault="00A46B31" w:rsidP="00CE6849">
      <w:pPr>
        <w:pStyle w:val="Standard-BlockCharCharChar"/>
      </w:pPr>
      <w:r>
        <w:t xml:space="preserve">4. </w:t>
      </w:r>
      <w:r w:rsidRPr="0016254A">
        <w:rPr>
          <w:rFonts w:eastAsia="Calibri"/>
          <w:shd w:val="clear" w:color="auto" w:fill="D9D9D9"/>
        </w:rPr>
        <w:t>Tiers</w:t>
      </w:r>
      <w:r>
        <w:t>: Defin</w:t>
      </w:r>
      <w:ins w:id="112" w:author="christine sawyer" w:date="2017-02-14T10:09:00Z">
        <w:r w:rsidR="003B2E60">
          <w:t>es/definition of</w:t>
        </w:r>
      </w:ins>
      <w:del w:id="113" w:author="christine sawyer" w:date="2017-02-14T10:09:00Z">
        <w:r w:rsidDel="003B2E60">
          <w:delText>ing</w:delText>
        </w:r>
      </w:del>
      <w:r>
        <w:t xml:space="preserve"> a pattern to generate tiers for every speaker.</w:t>
      </w:r>
    </w:p>
    <w:p w14:paraId="2F88151F" w14:textId="77777777" w:rsidR="003D1908" w:rsidRDefault="00A46B31">
      <w:pPr>
        <w:pStyle w:val="GraphikFormat"/>
      </w:pPr>
      <w:r>
        <w:rPr>
          <w:noProof/>
          <w:lang w:eastAsia="de-DE"/>
        </w:rPr>
        <w:drawing>
          <wp:inline distT="0" distB="0" distL="0" distR="0" wp14:anchorId="64695638" wp14:editId="381D8F4A">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14:paraId="129F08BA" w14:textId="77777777" w:rsidR="00415FB0" w:rsidRDefault="00415FB0" w:rsidP="000F1D71">
      <w:pPr>
        <w:pStyle w:val="Standard-BlockCharCharChar"/>
      </w:pPr>
    </w:p>
    <w:p w14:paraId="7A1E7F77" w14:textId="77777777" w:rsidR="003D1908" w:rsidRDefault="00A46B31" w:rsidP="00CE6849">
      <w:pPr>
        <w:pStyle w:val="berschrift3"/>
      </w:pPr>
      <w:bookmarkStart w:id="114" w:name="_File_&gt;_New_from_speakertable..."/>
      <w:bookmarkStart w:id="115" w:name="_Ref108437640"/>
      <w:bookmarkStart w:id="116" w:name="_Toc472960752"/>
      <w:bookmarkEnd w:id="114"/>
      <w:r>
        <w:t>File &gt; New from speakertable...</w:t>
      </w:r>
      <w:bookmarkEnd w:id="103"/>
      <w:bookmarkEnd w:id="104"/>
      <w:bookmarkEnd w:id="105"/>
      <w:bookmarkEnd w:id="115"/>
      <w:bookmarkEnd w:id="116"/>
    </w:p>
    <w:p w14:paraId="7F0CE566" w14:textId="77777777"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6770F" w:rsidRPr="003E68CF">
        <w:rPr>
          <w:rStyle w:val="QuerverweiseZchn"/>
        </w:rPr>
        <w:t>Appendix C: E</w:t>
      </w:r>
      <w:r w:rsidR="0036770F">
        <w:rPr>
          <w:rStyle w:val="QuerverweiseZchn"/>
        </w:rPr>
        <w:t>XMARaLDA</w:t>
      </w:r>
      <w:r w:rsidR="0036770F" w:rsidRPr="003E68CF">
        <w:rPr>
          <w:rStyle w:val="QuerverweiseZchn"/>
        </w:rPr>
        <w:t xml:space="preserve">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14:paraId="2CC96CEC" w14:textId="77777777"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14:paraId="46645EBE" w14:textId="77777777" w:rsidR="00415FB0" w:rsidRDefault="00415FB0" w:rsidP="00CE6849">
      <w:pPr>
        <w:pStyle w:val="Standard-BlockCharCharChar"/>
      </w:pPr>
    </w:p>
    <w:p w14:paraId="13938408" w14:textId="77777777" w:rsidR="003D1908" w:rsidRDefault="00A46B31" w:rsidP="00CE6849">
      <w:pPr>
        <w:pStyle w:val="berschrift3"/>
      </w:pPr>
      <w:bookmarkStart w:id="117" w:name="_File_&gt;_Open..."/>
      <w:bookmarkStart w:id="118" w:name="_Toc472960753"/>
      <w:bookmarkStart w:id="119" w:name="_Toc55213816"/>
      <w:bookmarkStart w:id="120" w:name="_Toc69129802"/>
      <w:bookmarkStart w:id="121" w:name="_Toc69129943"/>
      <w:bookmarkStart w:id="122" w:name="_Ref108437650"/>
      <w:bookmarkEnd w:id="117"/>
      <w:r>
        <w:lastRenderedPageBreak/>
        <w:t>File &gt; New from timeline...</w:t>
      </w:r>
      <w:bookmarkEnd w:id="118"/>
    </w:p>
    <w:p w14:paraId="1D3CD4B1" w14:textId="77777777"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14:paraId="41B83D1A" w14:textId="77777777" w:rsidR="003D1908" w:rsidRDefault="00A46B31">
      <w:pPr>
        <w:pStyle w:val="GraphikFormat"/>
      </w:pPr>
      <w:r>
        <w:rPr>
          <w:noProof/>
          <w:lang w:eastAsia="de-DE"/>
        </w:rPr>
        <w:drawing>
          <wp:inline distT="0" distB="0" distL="0" distR="0" wp14:anchorId="610EE7C4" wp14:editId="13DE3AE6">
            <wp:extent cx="2292953" cy="334925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456" t="6223"/>
                    <a:stretch/>
                  </pic:blipFill>
                  <pic:spPr bwMode="auto">
                    <a:xfrm>
                      <a:off x="0" y="0"/>
                      <a:ext cx="2300777" cy="3360684"/>
                    </a:xfrm>
                    <a:prstGeom prst="rect">
                      <a:avLst/>
                    </a:prstGeom>
                    <a:ln>
                      <a:noFill/>
                    </a:ln>
                    <a:extLst>
                      <a:ext uri="{53640926-AAD7-44D8-BBD7-CCE9431645EC}">
                        <a14:shadowObscured xmlns:a14="http://schemas.microsoft.com/office/drawing/2010/main"/>
                      </a:ext>
                    </a:extLst>
                  </pic:spPr>
                </pic:pic>
              </a:graphicData>
            </a:graphic>
          </wp:inline>
        </w:drawing>
      </w:r>
    </w:p>
    <w:p w14:paraId="540CEE21" w14:textId="0E773FD5"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ins w:id="123" w:author="christine sawyer" w:date="2017-02-14T10:12:00Z">
        <w:r w:rsidR="003B2E60">
          <w:t>,</w:t>
        </w:r>
      </w:ins>
      <w:del w:id="124" w:author="christine sawyer" w:date="2017-02-14T10:12:00Z">
        <w:r w:rsidDel="003B2E60">
          <w:delText xml:space="preserve"> </w:delText>
        </w:r>
      </w:del>
      <w:r>
        <w:t>whenever you want to insert a new time point (i.e. at a speaker change). The list will show the time points</w:t>
      </w:r>
      <w:ins w:id="125" w:author="christine sawyer" w:date="2017-02-14T10:22:00Z">
        <w:r w:rsidR="00B455B3">
          <w:t>, which</w:t>
        </w:r>
      </w:ins>
      <w:r>
        <w:t xml:space="preserve"> you have inserted.</w:t>
      </w:r>
    </w:p>
    <w:p w14:paraId="0F18401B" w14:textId="77777777" w:rsidR="003D1908" w:rsidRDefault="00A46B31">
      <w:pPr>
        <w:pStyle w:val="GraphikFormat"/>
      </w:pPr>
      <w:r>
        <w:rPr>
          <w:noProof/>
          <w:lang w:eastAsia="de-DE"/>
        </w:rPr>
        <w:drawing>
          <wp:inline distT="0" distB="0" distL="0" distR="0" wp14:anchorId="4F864439" wp14:editId="6CF42129">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7950" cy="830090"/>
                    </a:xfrm>
                    <a:prstGeom prst="rect">
                      <a:avLst/>
                    </a:prstGeom>
                  </pic:spPr>
                </pic:pic>
              </a:graphicData>
            </a:graphic>
          </wp:inline>
        </w:drawing>
      </w:r>
    </w:p>
    <w:p w14:paraId="306016AA" w14:textId="0FD894E4"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values</w:t>
      </w:r>
      <w:ins w:id="126" w:author="christine sawyer" w:date="2017-02-14T10:22:00Z">
        <w:r w:rsidR="00B455B3">
          <w:t>, which</w:t>
        </w:r>
      </w:ins>
      <w:r>
        <w:t xml:space="preserve"> you have set, they will be then transformed into events and time points.</w:t>
      </w:r>
    </w:p>
    <w:p w14:paraId="71523CD7" w14:textId="77777777" w:rsidR="003D1908" w:rsidRDefault="00A46B31">
      <w:pPr>
        <w:pStyle w:val="GraphikFormat"/>
      </w:pPr>
      <w:r>
        <w:rPr>
          <w:noProof/>
          <w:lang w:eastAsia="de-DE"/>
        </w:rPr>
        <w:drawing>
          <wp:inline distT="0" distB="0" distL="0" distR="0" wp14:anchorId="6CA915A8" wp14:editId="2DB0C04C">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14:paraId="7AF4F013" w14:textId="77777777" w:rsidR="00415FB0" w:rsidRDefault="00415FB0" w:rsidP="00415FB0">
      <w:pPr>
        <w:pStyle w:val="Standard-BlockCharCharChar"/>
      </w:pPr>
    </w:p>
    <w:p w14:paraId="21AAFF5E" w14:textId="77777777" w:rsidR="003D1908" w:rsidRDefault="00A46B31" w:rsidP="00CE6849">
      <w:pPr>
        <w:pStyle w:val="berschrift3"/>
      </w:pPr>
      <w:bookmarkStart w:id="127" w:name="_Toc472960754"/>
      <w:r>
        <w:lastRenderedPageBreak/>
        <w:t>File &gt; New from silence detection…</w:t>
      </w:r>
      <w:bookmarkEnd w:id="127"/>
    </w:p>
    <w:p w14:paraId="3813735E" w14:textId="3EEBDB49"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w:t>
      </w:r>
      <w:ins w:id="128" w:author="christine sawyer" w:date="2017-02-14T10:22:00Z">
        <w:r w:rsidR="00B455B3">
          <w:t xml:space="preserve">solely </w:t>
        </w:r>
      </w:ins>
      <w:r>
        <w:t>on transcribing</w:t>
      </w:r>
      <w:del w:id="129" w:author="christine sawyer" w:date="2017-02-14T10:22:00Z">
        <w:r w:rsidDel="00B455B3">
          <w:delText xml:space="preserve"> solely</w:delText>
        </w:r>
      </w:del>
      <w:r>
        <w:t>. It is useful for large amounts of material to be transcribed. First, you are asked to select one audio .wav file and</w:t>
      </w:r>
      <w:del w:id="130" w:author="christine sawyer" w:date="2017-02-14T10:23:00Z">
        <w:r w:rsidDel="00B455B3">
          <w:delText xml:space="preserve"> optionally </w:delText>
        </w:r>
      </w:del>
      <w:r>
        <w:t>other audio or video files</w:t>
      </w:r>
      <w:ins w:id="131" w:author="christine sawyer" w:date="2017-02-14T10:24:00Z">
        <w:r w:rsidR="00B455B3">
          <w:t xml:space="preserve"> if desired/needed</w:t>
        </w:r>
      </w:ins>
      <w:r>
        <w:t xml:space="preserve">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xml:space="preserve">). This function only works with .wav files, but other media types can </w:t>
      </w:r>
      <w:ins w:id="132" w:author="christine sawyer" w:date="2017-02-14T10:24:00Z">
        <w:r w:rsidR="00B455B3">
          <w:t xml:space="preserve">also </w:t>
        </w:r>
      </w:ins>
      <w:r>
        <w:t>be selected</w:t>
      </w:r>
      <w:del w:id="133" w:author="christine sawyer" w:date="2017-02-14T10:24:00Z">
        <w:r w:rsidDel="00B455B3">
          <w:delText xml:space="preserve"> additionally</w:delText>
        </w:r>
      </w:del>
      <w:r>
        <w:t>. After you have chosen the media files, the following window will open:</w:t>
      </w:r>
    </w:p>
    <w:p w14:paraId="5D3DBC28" w14:textId="77777777" w:rsidR="003D1908" w:rsidRDefault="00A46B31">
      <w:pPr>
        <w:pStyle w:val="GraphikFormat"/>
        <w:rPr>
          <w:lang w:val="en-US"/>
        </w:rPr>
      </w:pPr>
      <w:r>
        <w:rPr>
          <w:noProof/>
          <w:lang w:eastAsia="de-DE"/>
        </w:rPr>
        <w:drawing>
          <wp:inline distT="0" distB="0" distL="0" distR="0" wp14:anchorId="70CDFD98" wp14:editId="2986B631">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14:paraId="246830A9" w14:textId="77777777"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14:paraId="4C1F8CF9" w14:textId="79484A5F" w:rsidR="003D1908" w:rsidRDefault="00A46B31" w:rsidP="008338F0">
      <w:pPr>
        <w:pStyle w:val="Aufzhlungszeichen1"/>
      </w:pPr>
      <w:r>
        <w:rPr>
          <w:rFonts w:eastAsia="Calibri"/>
          <w:shd w:val="clear" w:color="auto" w:fill="D9D9D9"/>
        </w:rPr>
        <w:t>Threshhold Parameters</w:t>
      </w:r>
      <w:r>
        <w:t>: defines an interval on the ordinate</w:t>
      </w:r>
      <w:ins w:id="134" w:author="christine sawyer" w:date="2017-02-14T10:25:00Z">
        <w:r w:rsidR="00B455B3">
          <w:t>,</w:t>
        </w:r>
      </w:ins>
      <w:r>
        <w:t xml:space="preserve"> between and below which any noise is treated as silence.</w:t>
      </w:r>
    </w:p>
    <w:p w14:paraId="71701488" w14:textId="655A09F5" w:rsidR="003D1908" w:rsidRDefault="00A46B31" w:rsidP="008338F0">
      <w:pPr>
        <w:pStyle w:val="Aufzhlungszeichen2"/>
      </w:pPr>
      <w:r>
        <w:rPr>
          <w:rStyle w:val="RefsZchn"/>
        </w:rPr>
        <w:t>Start</w:t>
      </w:r>
      <w:r>
        <w:rPr>
          <w:rStyle w:val="Standard-BlockCharCharCharChar"/>
        </w:rPr>
        <w:t>: s</w:t>
      </w:r>
      <w:r>
        <w:t>cale</w:t>
      </w:r>
      <w:ins w:id="135" w:author="christine sawyer" w:date="2017-02-14T10:25:00Z">
        <w:r w:rsidR="00B455B3">
          <w:t>s</w:t>
        </w:r>
      </w:ins>
      <w:r>
        <w:t xml:space="preserve"> up the value to raise the interval’s starting point. The higher this value, the more average energy (sound) is required to be classified as non-silence. You should increase this value if your recording exhibits significant background noise.</w:t>
      </w:r>
    </w:p>
    <w:p w14:paraId="73D08AB5" w14:textId="4A3CE820" w:rsidR="003D1908" w:rsidRDefault="00A46B31" w:rsidP="008338F0">
      <w:pPr>
        <w:pStyle w:val="Aufzhlungszeichen2"/>
      </w:pPr>
      <w:r>
        <w:rPr>
          <w:rStyle w:val="RefsZchn"/>
        </w:rPr>
        <w:t>End</w:t>
      </w:r>
      <w:r>
        <w:rPr>
          <w:rStyle w:val="Standard-BlockCharCharCharChar"/>
        </w:rPr>
        <w:t xml:space="preserve">: </w:t>
      </w:r>
      <w:r>
        <w:t>scale</w:t>
      </w:r>
      <w:ins w:id="136" w:author="christine sawyer" w:date="2017-02-14T10:25:00Z">
        <w:r w:rsidR="00B455B3">
          <w:t>s</w:t>
        </w:r>
      </w:ins>
      <w:r>
        <w:t xml:space="preserve"> up the value to raise the interval’s end point. The higher you set this value, the more average energy (sound) is required to be classified as non-silence. Please make sure that this value does not fall below the value of the starting point.</w:t>
      </w:r>
    </w:p>
    <w:p w14:paraId="226631C6" w14:textId="68BDD8CA" w:rsidR="003D1908" w:rsidRDefault="00A46B31" w:rsidP="008338F0">
      <w:pPr>
        <w:pStyle w:val="Aufzhlungszeichen2"/>
      </w:pPr>
      <w:r>
        <w:rPr>
          <w:rStyle w:val="RefsZchn"/>
        </w:rPr>
        <w:t>Step</w:t>
      </w:r>
      <w:r>
        <w:rPr>
          <w:rStyle w:val="Standard-BlockCharCharCharChar"/>
        </w:rPr>
        <w:t>:</w:t>
      </w:r>
      <w:r>
        <w:t xml:space="preserve"> defines the rate</w:t>
      </w:r>
      <w:ins w:id="137" w:author="christine sawyer" w:date="2017-02-14T10:26:00Z">
        <w:r w:rsidR="00B455B3">
          <w:t>,</w:t>
        </w:r>
      </w:ins>
      <w:r>
        <w:t xml:space="preserve"> by which the interval will be scanned</w:t>
      </w:r>
      <w:ins w:id="138" w:author="christine sawyer" w:date="2017-02-14T10:26:00Z">
        <w:r w:rsidR="00B455B3">
          <w:t>,</w:t>
        </w:r>
      </w:ins>
      <w:r>
        <w:t xml:space="preserve"> regarding the present value of average energy. The lower the steps, the more frequently the interval will be scanned for sound.</w:t>
      </w:r>
    </w:p>
    <w:p w14:paraId="459041AF" w14:textId="77777777" w:rsidR="003D1908" w:rsidRDefault="00A46B31" w:rsidP="008338F0">
      <w:pPr>
        <w:pStyle w:val="Aufzhlungszeichen1"/>
      </w:pPr>
      <w:r>
        <w:rPr>
          <w:rFonts w:eastAsia="Calibri"/>
          <w:shd w:val="clear" w:color="auto" w:fill="D9D9D9"/>
        </w:rPr>
        <w:t>Minimum Pause Length</w:t>
      </w:r>
      <w:r>
        <w:t>: defines the minimum duration of silence to be annotated as a pause.</w:t>
      </w:r>
    </w:p>
    <w:p w14:paraId="4A34BEB9" w14:textId="77777777" w:rsidR="003D1908" w:rsidRDefault="00A46B31" w:rsidP="008338F0">
      <w:pPr>
        <w:pStyle w:val="Aufzhlungszeichen2"/>
      </w:pPr>
      <w:r>
        <w:rPr>
          <w:rStyle w:val="RefsZchn"/>
        </w:rPr>
        <w:lastRenderedPageBreak/>
        <w:t>Start</w:t>
      </w:r>
      <w:r>
        <w:rPr>
          <w:rStyle w:val="Standard-BlockCharCharCharChar"/>
        </w:rPr>
        <w:t>:</w:t>
      </w:r>
      <w:r>
        <w:t xml:space="preserve"> The higher the value is set, the longer must a stretch of silence be, to be annotated as a pause. Any stretch of silence below the set start value will not be considered as pause. You might increase this value if the speech rate is slow.</w:t>
      </w:r>
    </w:p>
    <w:p w14:paraId="6485AB7A" w14:textId="56329A4B" w:rsidR="003D1908" w:rsidRDefault="00A46B31" w:rsidP="008338F0">
      <w:pPr>
        <w:pStyle w:val="Aufzhlungszeichen2"/>
      </w:pPr>
      <w:r>
        <w:rPr>
          <w:rStyle w:val="RefsZchn"/>
        </w:rPr>
        <w:t>End</w:t>
      </w:r>
      <w:r>
        <w:rPr>
          <w:rStyle w:val="Standard-BlockCharCharCharChar"/>
        </w:rPr>
        <w:t>:</w:t>
      </w:r>
      <w:r>
        <w:t xml:space="preserve"> </w:t>
      </w:r>
      <w:ins w:id="139" w:author="christine sawyer" w:date="2017-02-14T10:27:00Z">
        <w:r w:rsidR="00B455B3">
          <w:t>T</w:t>
        </w:r>
      </w:ins>
      <w:del w:id="140" w:author="christine sawyer" w:date="2017-02-14T10:27:00Z">
        <w:r w:rsidDel="00B455B3">
          <w:delText>t</w:delText>
        </w:r>
      </w:del>
      <w:r>
        <w:t>his value does not set the maximum length of a stretch of silence to be treated as a pause, but the interval size in which the silence will be scanned (cf. step). Please make sure that this value does not fall below the value of the starting point.</w:t>
      </w:r>
    </w:p>
    <w:p w14:paraId="77105337" w14:textId="6E561213" w:rsidR="003D1908" w:rsidRDefault="00A46B31" w:rsidP="008338F0">
      <w:pPr>
        <w:pStyle w:val="Aufzhlungszeichen2"/>
      </w:pPr>
      <w:r>
        <w:rPr>
          <w:rStyle w:val="RefsZchn"/>
        </w:rPr>
        <w:t>Step</w:t>
      </w:r>
      <w:r>
        <w:t xml:space="preserve">: </w:t>
      </w:r>
      <w:ins w:id="141" w:author="christine sawyer" w:date="2017-02-14T10:28:00Z">
        <w:r w:rsidR="00B455B3">
          <w:t>D</w:t>
        </w:r>
      </w:ins>
      <w:del w:id="142" w:author="christine sawyer" w:date="2017-02-14T10:28:00Z">
        <w:r w:rsidDel="00B455B3">
          <w:delText>d</w:delText>
        </w:r>
      </w:del>
      <w:r>
        <w:t>efines the rate of how frequently the set interval will be scanned for silence.</w:t>
      </w:r>
    </w:p>
    <w:p w14:paraId="48555466" w14:textId="77005324" w:rsidR="003D1908" w:rsidRDefault="00A46B31" w:rsidP="008338F0">
      <w:pPr>
        <w:pStyle w:val="Aufzhlungszeichen1"/>
      </w:pPr>
      <w:r>
        <w:rPr>
          <w:rFonts w:eastAsia="Calibri"/>
          <w:shd w:val="clear" w:color="auto" w:fill="D9D9D9"/>
        </w:rPr>
        <w:t>Iterations</w:t>
      </w:r>
      <w:r>
        <w:t xml:space="preserve">: </w:t>
      </w:r>
      <w:ins w:id="143" w:author="christine sawyer" w:date="2017-02-14T10:28:00Z">
        <w:r w:rsidR="00B455B3">
          <w:t>N</w:t>
        </w:r>
      </w:ins>
      <w:del w:id="144" w:author="christine sawyer" w:date="2017-02-14T10:28:00Z">
        <w:r w:rsidDel="00B455B3">
          <w:delText>n</w:delText>
        </w:r>
      </w:del>
      <w:r>
        <w:t>otifies the user of the number of iterations required to calculate the best result. The higher the number of iterations, the more calculation time will be required.</w:t>
      </w:r>
    </w:p>
    <w:p w14:paraId="0C93AACB" w14:textId="6282902D" w:rsidR="003D1908" w:rsidRDefault="00A46B31" w:rsidP="008338F0">
      <w:pPr>
        <w:pStyle w:val="Aufzhlungszeichen1"/>
      </w:pPr>
      <w:r>
        <w:rPr>
          <w:rFonts w:eastAsia="Calibri"/>
          <w:shd w:val="clear" w:color="auto" w:fill="D9D9D9"/>
        </w:rPr>
        <w:t>Score Parameters</w:t>
      </w:r>
      <w:r>
        <w:t xml:space="preserve">: </w:t>
      </w:r>
      <w:ins w:id="145" w:author="christine sawyer" w:date="2017-02-14T10:28:00Z">
        <w:r w:rsidR="00B455B3">
          <w:t>D</w:t>
        </w:r>
      </w:ins>
      <w:del w:id="146" w:author="christine sawyer" w:date="2017-02-14T10:28:00Z">
        <w:r w:rsidDel="00B455B3">
          <w:delText>d</w:delText>
        </w:r>
      </w:del>
      <w:r>
        <w:t xml:space="preserve">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14:paraId="180BEA24" w14:textId="45E1F12E" w:rsidR="003D1908" w:rsidRDefault="00A46B31" w:rsidP="008338F0">
      <w:pPr>
        <w:pStyle w:val="Aufzhlungszeichen1"/>
      </w:pPr>
      <w:r>
        <w:rPr>
          <w:rFonts w:eastAsia="Calibri"/>
          <w:shd w:val="clear" w:color="auto" w:fill="D9D9D9"/>
        </w:rPr>
        <w:t>Smoothing Parameters</w:t>
      </w:r>
      <w:r>
        <w:t xml:space="preserve">: </w:t>
      </w:r>
      <w:ins w:id="147" w:author="christine sawyer" w:date="2017-02-14T10:28:00Z">
        <w:r w:rsidR="00B455B3">
          <w:t>S</w:t>
        </w:r>
      </w:ins>
      <w:del w:id="148" w:author="christine sawyer" w:date="2017-02-14T10:28:00Z">
        <w:r w:rsidDel="00B455B3">
          <w:delText>s</w:delText>
        </w:r>
      </w:del>
      <w:r>
        <w:t xml:space="preserve">pecifies two settings created to reduce the possibility of false or inaccurate silence detection </w:t>
      </w:r>
    </w:p>
    <w:p w14:paraId="1C2229FE" w14:textId="07EE3B98" w:rsidR="003D1908" w:rsidRDefault="00A46B31" w:rsidP="008338F0">
      <w:pPr>
        <w:pStyle w:val="Aufzhlungszeichen2"/>
      </w:pPr>
      <w:r>
        <w:rPr>
          <w:rStyle w:val="RefsZchn"/>
        </w:rPr>
        <w:t>Minimum length of interval between pauses</w:t>
      </w:r>
      <w:r>
        <w:t xml:space="preserve">: </w:t>
      </w:r>
      <w:ins w:id="149" w:author="christine sawyer" w:date="2017-02-14T10:28:00Z">
        <w:r w:rsidR="00B455B3">
          <w:t>S</w:t>
        </w:r>
      </w:ins>
      <w:del w:id="150" w:author="christine sawyer" w:date="2017-02-14T10:28:00Z">
        <w:r w:rsidDel="00B455B3">
          <w:delText>s</w:delText>
        </w:r>
      </w:del>
      <w:r>
        <w:t>pecifies how long a stretch of non-silence must be at least to be followed by a pause.</w:t>
      </w:r>
    </w:p>
    <w:p w14:paraId="65B1B09D" w14:textId="5970ED71" w:rsidR="003D1908" w:rsidRDefault="00A46B31" w:rsidP="008338F0">
      <w:pPr>
        <w:pStyle w:val="Aufzhlungszeichen2"/>
      </w:pPr>
      <w:r>
        <w:rPr>
          <w:rStyle w:val="RefsZchn"/>
        </w:rPr>
        <w:t>Shrink Amount</w:t>
      </w:r>
      <w:r>
        <w:t xml:space="preserve">: All detected stretches of silences will be shortened by the set value (seconds) to </w:t>
      </w:r>
      <w:commentRangeStart w:id="151"/>
      <w:r>
        <w:t>minimi</w:t>
      </w:r>
      <w:ins w:id="152" w:author="christine sawyer" w:date="2017-02-14T10:29:00Z">
        <w:r w:rsidR="00B455B3">
          <w:t>s</w:t>
        </w:r>
      </w:ins>
      <w:del w:id="153" w:author="christine sawyer" w:date="2017-02-14T10:29:00Z">
        <w:r w:rsidDel="00B455B3">
          <w:delText>z</w:delText>
        </w:r>
      </w:del>
      <w:r>
        <w:t>e</w:t>
      </w:r>
      <w:commentRangeEnd w:id="151"/>
      <w:r w:rsidR="00B455B3">
        <w:rPr>
          <w:rStyle w:val="Kommentarzeichen"/>
          <w:noProof w:val="0"/>
          <w:lang w:val="de-DE" w:eastAsia="en-US" w:bidi="ar-SA"/>
        </w:rPr>
        <w:commentReference w:id="151"/>
      </w:r>
      <w:r>
        <w:t xml:space="preserve"> the possibility of early sound truncation. This is especially useful if the sound of the onset or coda drops below the threshold parameter.</w:t>
      </w:r>
    </w:p>
    <w:p w14:paraId="6CD171D7" w14:textId="77777777"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14:paraId="3A093A25" w14:textId="77777777" w:rsidR="003D1908" w:rsidRDefault="00A46B31">
      <w:pPr>
        <w:pStyle w:val="GraphikFormat"/>
        <w:rPr>
          <w:noProof/>
        </w:rPr>
      </w:pPr>
      <w:r>
        <w:rPr>
          <w:noProof/>
          <w:lang w:eastAsia="de-DE"/>
        </w:rPr>
        <w:drawing>
          <wp:inline distT="0" distB="0" distL="0" distR="0" wp14:anchorId="300846F3" wp14:editId="4896A740">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14:paraId="0F086CCB" w14:textId="77777777" w:rsidR="003D1908" w:rsidRDefault="00A46B31" w:rsidP="00CE6849">
      <w:pPr>
        <w:pStyle w:val="Standard-BlockCharCharChar"/>
      </w:pPr>
      <w:r>
        <w:t>If there wasn’t a .wav file selected in the beginning, you will get a warning instead:</w:t>
      </w:r>
    </w:p>
    <w:p w14:paraId="514268EF" w14:textId="77777777" w:rsidR="003D1908" w:rsidRDefault="00A46B31">
      <w:pPr>
        <w:pStyle w:val="GraphikFormat"/>
      </w:pPr>
      <w:r>
        <w:rPr>
          <w:noProof/>
          <w:lang w:eastAsia="de-DE"/>
        </w:rPr>
        <w:drawing>
          <wp:inline distT="0" distB="0" distL="0" distR="0" wp14:anchorId="569B2D52" wp14:editId="1A269249">
            <wp:extent cx="2509284" cy="116628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2843" t="46754" r="42565" b="42394"/>
                    <a:stretch/>
                  </pic:blipFill>
                  <pic:spPr bwMode="auto">
                    <a:xfrm>
                      <a:off x="0" y="0"/>
                      <a:ext cx="2544115" cy="1182474"/>
                    </a:xfrm>
                    <a:prstGeom prst="rect">
                      <a:avLst/>
                    </a:prstGeom>
                    <a:ln>
                      <a:noFill/>
                    </a:ln>
                    <a:extLst>
                      <a:ext uri="{53640926-AAD7-44D8-BBD7-CCE9431645EC}">
                        <a14:shadowObscured xmlns:a14="http://schemas.microsoft.com/office/drawing/2010/main"/>
                      </a:ext>
                    </a:extLst>
                  </pic:spPr>
                </pic:pic>
              </a:graphicData>
            </a:graphic>
          </wp:inline>
        </w:drawing>
      </w:r>
    </w:p>
    <w:p w14:paraId="7BC073B5" w14:textId="77777777" w:rsidR="00415FB0" w:rsidRDefault="00415FB0" w:rsidP="00415FB0">
      <w:pPr>
        <w:pStyle w:val="Standard-BlockCharCharChar"/>
      </w:pPr>
    </w:p>
    <w:p w14:paraId="2123F39F" w14:textId="77777777" w:rsidR="003D1908" w:rsidRDefault="00A46B31" w:rsidP="00CE6849">
      <w:pPr>
        <w:pStyle w:val="berschrift3"/>
      </w:pPr>
      <w:bookmarkStart w:id="154" w:name="_Toc472960755"/>
      <w:r>
        <w:t>File &gt; Open...</w:t>
      </w:r>
      <w:bookmarkEnd w:id="119"/>
      <w:bookmarkEnd w:id="120"/>
      <w:bookmarkEnd w:id="121"/>
      <w:bookmarkEnd w:id="122"/>
      <w:bookmarkEnd w:id="154"/>
    </w:p>
    <w:p w14:paraId="7B45E0D1" w14:textId="77777777"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14:paraId="42CEABC2" w14:textId="77777777" w:rsidR="003D1908" w:rsidRDefault="00A46B31">
      <w:pPr>
        <w:pStyle w:val="GraphikFormat"/>
      </w:pPr>
      <w:r>
        <w:rPr>
          <w:noProof/>
          <w:lang w:eastAsia="de-DE"/>
        </w:rPr>
        <w:lastRenderedPageBreak/>
        <w:drawing>
          <wp:inline distT="0" distB="0" distL="0" distR="0" wp14:anchorId="54C6B8C9" wp14:editId="66ABCEAF">
            <wp:extent cx="5411972" cy="387181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6938" cy="3903982"/>
                    </a:xfrm>
                    <a:prstGeom prst="rect">
                      <a:avLst/>
                    </a:prstGeom>
                  </pic:spPr>
                </pic:pic>
              </a:graphicData>
            </a:graphic>
          </wp:inline>
        </w:drawing>
      </w:r>
    </w:p>
    <w:p w14:paraId="0DA018CE" w14:textId="22D11B53" w:rsidR="00214085" w:rsidRDefault="00A46B31" w:rsidP="00CE6849">
      <w:pPr>
        <w:pStyle w:val="Standard-BlockCharCharChar"/>
      </w:pPr>
      <w:r>
        <w:t>Opens a saved transcription. A standard file window of the system will be displayed, as well as all files ending in “.exb” and “.xml”. Normally, the start directory is the one that was used for the last save</w:t>
      </w:r>
      <w:ins w:id="155" w:author="christine sawyer" w:date="2017-02-14T10:32:00Z">
        <w:r w:rsidR="00851561">
          <w:t>d transcription</w:t>
        </w:r>
      </w:ins>
      <w:ins w:id="156" w:author="christine sawyer" w:date="2017-02-14T10:33:00Z">
        <w:r w:rsidR="00851561">
          <w:t>/file</w:t>
        </w:r>
      </w:ins>
      <w:r>
        <w:t xml:space="preserve">. Additionally, information on the currently selected file can be displayed on the right. </w:t>
      </w:r>
    </w:p>
    <w:p w14:paraId="51E45CD1" w14:textId="3E0B50EF" w:rsidR="003D1908" w:rsidRDefault="00A46B31" w:rsidP="00CE6849">
      <w:pPr>
        <w:pStyle w:val="Standard-BlockCharCharChar"/>
      </w:pPr>
      <w:r>
        <w:t>If the file is an EXMARaLDA basic transcription, its meta information will be displayed. Otherwise, a notification</w:t>
      </w:r>
      <w:ins w:id="157" w:author="christine sawyer" w:date="2017-02-14T10:31:00Z">
        <w:r w:rsidR="00B455B3">
          <w:t>,</w:t>
        </w:r>
      </w:ins>
      <w:r>
        <w:t xml:space="preserve"> stating that it is not an EXMARaLDA basic transcription</w:t>
      </w:r>
      <w:ins w:id="158" w:author="christine sawyer" w:date="2017-02-14T10:31:00Z">
        <w:r w:rsidR="00B455B3">
          <w:t>,</w:t>
        </w:r>
      </w:ins>
      <w:r>
        <w:t xml:space="preserve"> will appear. Select </w:t>
      </w:r>
      <w:r w:rsidRPr="00F87441">
        <w:rPr>
          <w:rStyle w:val="ButtonsZchn"/>
        </w:rPr>
        <w:t>Show Info</w:t>
      </w:r>
      <w:r>
        <w:t xml:space="preserve"> to see information of the selected file. Activate the option </w:t>
      </w:r>
      <w:r>
        <w:rPr>
          <w:rStyle w:val="RefsZchn"/>
        </w:rPr>
        <w:t>“Auto”</w:t>
      </w:r>
      <w:r>
        <w:t xml:space="preserve"> to display information for every selected file automatically.</w:t>
      </w:r>
    </w:p>
    <w:p w14:paraId="40C9B0CB" w14:textId="77777777"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14:paraId="149020AF" w14:textId="77777777"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14:paraId="7842913E" w14:textId="77777777" w:rsidR="00415FB0" w:rsidRDefault="00415FB0" w:rsidP="00CE6849">
      <w:pPr>
        <w:pStyle w:val="Standard-BlockCharCharChar"/>
      </w:pPr>
    </w:p>
    <w:p w14:paraId="2CCAF627" w14:textId="77777777" w:rsidR="003D1908" w:rsidRDefault="00A46B31" w:rsidP="00CE6849">
      <w:pPr>
        <w:pStyle w:val="berschrift3"/>
      </w:pPr>
      <w:bookmarkStart w:id="159" w:name="_File_&gt;_Open_recent"/>
      <w:bookmarkStart w:id="160" w:name="_File_&gt;_Restore"/>
      <w:bookmarkStart w:id="161" w:name="_Toc55213817"/>
      <w:bookmarkStart w:id="162" w:name="_Toc69129804"/>
      <w:bookmarkStart w:id="163" w:name="_Toc69129945"/>
      <w:bookmarkStart w:id="164" w:name="_Ref108437669"/>
      <w:bookmarkStart w:id="165" w:name="_Ref472892841"/>
      <w:bookmarkStart w:id="166" w:name="_Toc472960756"/>
      <w:bookmarkEnd w:id="159"/>
      <w:bookmarkEnd w:id="160"/>
      <w:r w:rsidRPr="00EC6D79">
        <w:t>File &gt; Restore</w:t>
      </w:r>
      <w:bookmarkEnd w:id="161"/>
      <w:bookmarkEnd w:id="162"/>
      <w:bookmarkEnd w:id="163"/>
      <w:bookmarkEnd w:id="164"/>
      <w:bookmarkEnd w:id="165"/>
      <w:bookmarkEnd w:id="166"/>
    </w:p>
    <w:p w14:paraId="01520F1D" w14:textId="606E6257" w:rsidR="003D1908" w:rsidRDefault="00A46B31" w:rsidP="00CE6849">
      <w:pPr>
        <w:pStyle w:val="Standard-BlockCharCharChar"/>
      </w:pPr>
      <w:r>
        <w:t>Opens the last save</w:t>
      </w:r>
      <w:ins w:id="167" w:author="christine sawyer" w:date="2017-02-14T10:32:00Z">
        <w:r w:rsidR="00851561">
          <w:t>d version</w:t>
        </w:r>
      </w:ins>
      <w:r>
        <w:t xml:space="preserve"> of the currently opened transcription. All changes since the last save will be discarded. This menu item will only be activated</w:t>
      </w:r>
      <w:del w:id="168" w:author="christine sawyer" w:date="2017-02-14T10:33:00Z">
        <w:r w:rsidDel="00851561">
          <w:delText>,</w:delText>
        </w:r>
      </w:del>
      <w:r>
        <w:t xml:space="preserve"> if a last saved version is available.</w:t>
      </w:r>
    </w:p>
    <w:p w14:paraId="441A6FF3" w14:textId="77777777" w:rsidR="00415FB0" w:rsidRDefault="00415FB0" w:rsidP="00CE6849">
      <w:pPr>
        <w:pStyle w:val="Standard-BlockCharCharChar"/>
      </w:pPr>
    </w:p>
    <w:p w14:paraId="4545A1C2" w14:textId="77777777" w:rsidR="003D1908" w:rsidRDefault="00A46B31" w:rsidP="00CE6849">
      <w:pPr>
        <w:pStyle w:val="berschrift3"/>
      </w:pPr>
      <w:bookmarkStart w:id="169" w:name="_File_&gt;_Save"/>
      <w:bookmarkStart w:id="170" w:name="_Toc55213818"/>
      <w:bookmarkStart w:id="171" w:name="_Toc69129805"/>
      <w:bookmarkStart w:id="172" w:name="_Toc69129946"/>
      <w:bookmarkStart w:id="173" w:name="_Ref108437678"/>
      <w:bookmarkStart w:id="174" w:name="_Toc460834680"/>
      <w:bookmarkStart w:id="175" w:name="_Toc472960757"/>
      <w:bookmarkEnd w:id="169"/>
      <w:r>
        <w:t>File &gt; Save</w:t>
      </w:r>
      <w:bookmarkEnd w:id="170"/>
      <w:bookmarkEnd w:id="171"/>
      <w:bookmarkEnd w:id="172"/>
      <w:bookmarkEnd w:id="173"/>
      <w:bookmarkEnd w:id="174"/>
      <w:bookmarkEnd w:id="175"/>
    </w:p>
    <w:p w14:paraId="1B5B64AC" w14:textId="77777777" w:rsidR="003D1908" w:rsidRDefault="00A46B31" w:rsidP="00CE6849">
      <w:pPr>
        <w:pStyle w:val="Standard-BlockCharCharChar"/>
      </w:pPr>
      <w:r>
        <w:lastRenderedPageBreak/>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14:paraId="1C31E21E" w14:textId="55A936F4" w:rsidR="003D1908" w:rsidRDefault="00A46B31" w:rsidP="00CE6849">
      <w:pPr>
        <w:pStyle w:val="Standard-BlockCharCharChar"/>
      </w:pPr>
      <w:r>
        <w:t xml:space="preserve">Saves the currently opened transcription under its set name. If the transcription does not have a name yet, </w:t>
      </w:r>
      <w:del w:id="176" w:author="christine sawyer" w:date="2017-02-14T10:35:00Z">
        <w:r w:rsidDel="00851561">
          <w:delText xml:space="preserve">hence </w:delText>
        </w:r>
      </w:del>
      <w:r>
        <w:t>the caption bar showing</w:t>
      </w:r>
      <w:ins w:id="177" w:author="christine sawyer" w:date="2017-02-14T10:36:00Z">
        <w:r w:rsidR="00851561">
          <w:t xml:space="preserve"> the name</w:t>
        </w:r>
      </w:ins>
      <w:r>
        <w:t xml:space="preserve"> “untitled.exb”</w:t>
      </w:r>
      <w:del w:id="178" w:author="christine sawyer" w:date="2017-02-14T10:35:00Z">
        <w:r w:rsidDel="00851561">
          <w:delText>,</w:delText>
        </w:r>
      </w:del>
      <w:ins w:id="179" w:author="christine sawyer" w:date="2017-02-14T10:36:00Z">
        <w:r w:rsidR="00851561">
          <w:t>is shown automatically in</w:t>
        </w:r>
      </w:ins>
      <w:r>
        <w:t xml:space="preserve"> the </w:t>
      </w:r>
      <w:r>
        <w:rPr>
          <w:rStyle w:val="RefsZchn"/>
        </w:rPr>
        <w:t>“Save as...”</w:t>
      </w:r>
      <w:r>
        <w:t xml:space="preserve"> window </w:t>
      </w:r>
      <w:del w:id="180" w:author="christine sawyer" w:date="2017-02-14T10:36:00Z">
        <w:r w:rsidDel="00851561">
          <w:delText xml:space="preserve">is opened automatically </w:delText>
        </w:r>
      </w:del>
      <w:r>
        <w:t>(see below).</w:t>
      </w:r>
    </w:p>
    <w:p w14:paraId="40BC6540" w14:textId="77777777" w:rsidR="003D1908" w:rsidRDefault="00A46B31" w:rsidP="00CE6849">
      <w:pPr>
        <w:pStyle w:val="berschrift3"/>
      </w:pPr>
      <w:bookmarkStart w:id="181" w:name="_File_&gt;_Save_as..."/>
      <w:bookmarkStart w:id="182" w:name="_Toc55213819"/>
      <w:bookmarkStart w:id="183" w:name="_Toc69129806"/>
      <w:bookmarkStart w:id="184" w:name="_Toc69129947"/>
      <w:bookmarkStart w:id="185" w:name="_Ref108437685"/>
      <w:bookmarkStart w:id="186" w:name="_Toc472960758"/>
      <w:bookmarkEnd w:id="181"/>
      <w:r>
        <w:t>File &gt; Save as...</w:t>
      </w:r>
      <w:bookmarkEnd w:id="182"/>
      <w:bookmarkEnd w:id="183"/>
      <w:bookmarkEnd w:id="184"/>
      <w:bookmarkEnd w:id="185"/>
      <w:bookmarkEnd w:id="186"/>
    </w:p>
    <w:p w14:paraId="1685259D" w14:textId="77777777"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14:paraId="0D00B7F4" w14:textId="77777777" w:rsidR="000F1D71" w:rsidRDefault="000F1D71" w:rsidP="000F1D71">
      <w:pPr>
        <w:pStyle w:val="GraphikFormat"/>
      </w:pPr>
      <w:r>
        <w:rPr>
          <w:noProof/>
          <w:lang w:eastAsia="de-DE"/>
        </w:rPr>
        <w:drawing>
          <wp:inline distT="0" distB="0" distL="0" distR="0" wp14:anchorId="6824FD58" wp14:editId="6E17F6C7">
            <wp:extent cx="5061098" cy="3604489"/>
            <wp:effectExtent l="0" t="0" r="635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41" t="1547" r="738" b="1663"/>
                    <a:stretch/>
                  </pic:blipFill>
                  <pic:spPr bwMode="auto">
                    <a:xfrm>
                      <a:off x="0" y="0"/>
                      <a:ext cx="5103103" cy="3634405"/>
                    </a:xfrm>
                    <a:prstGeom prst="rect">
                      <a:avLst/>
                    </a:prstGeom>
                    <a:ln>
                      <a:noFill/>
                    </a:ln>
                    <a:extLst>
                      <a:ext uri="{53640926-AAD7-44D8-BBD7-CCE9431645EC}">
                        <a14:shadowObscured xmlns:a14="http://schemas.microsoft.com/office/drawing/2010/main"/>
                      </a:ext>
                    </a:extLst>
                  </pic:spPr>
                </pic:pic>
              </a:graphicData>
            </a:graphic>
          </wp:inline>
        </w:drawing>
      </w:r>
    </w:p>
    <w:p w14:paraId="6F9DBCCA" w14:textId="77777777" w:rsidR="003D1908" w:rsidRDefault="00A46B31" w:rsidP="00CE6849">
      <w:pPr>
        <w:pStyle w:val="Standard-BlockCharCharChar"/>
      </w:pPr>
      <w:r>
        <w:t>Normally, the start directory is the one that was used for the last save. Select the directory in which you would like to save the transcription, enter a name (the suffix “.exb” will be added automatically</w:t>
      </w:r>
      <w:del w:id="187" w:author="christine sawyer" w:date="2017-02-14T10:37:00Z">
        <w:r w:rsidDel="00851561">
          <w:delText>,</w:delText>
        </w:r>
      </w:del>
      <w:r>
        <w:t xml:space="preserve"> if you do not define one) and click </w:t>
      </w:r>
      <w:r w:rsidRPr="00E77DE7">
        <w:rPr>
          <w:rStyle w:val="ButtonsZchn"/>
        </w:rPr>
        <w:t>Save</w:t>
      </w:r>
      <w:r>
        <w:t xml:space="preserve">. In order to save the corresponding format table, activate the option </w:t>
      </w:r>
      <w:r>
        <w:rPr>
          <w:rStyle w:val="RefsZchn"/>
        </w:rPr>
        <w:t>“Save formats”</w:t>
      </w:r>
      <w:r>
        <w:t>.</w:t>
      </w:r>
    </w:p>
    <w:p w14:paraId="11609795" w14:textId="77777777" w:rsidR="00415FB0" w:rsidRDefault="00415FB0" w:rsidP="000F1D71">
      <w:pPr>
        <w:pStyle w:val="Standard-BlockCharCharChar"/>
      </w:pPr>
    </w:p>
    <w:p w14:paraId="41A3EEE5" w14:textId="77777777" w:rsidR="003D1908" w:rsidRDefault="00A46B31" w:rsidP="00CE6849">
      <w:pPr>
        <w:pStyle w:val="berschrift3"/>
      </w:pPr>
      <w:bookmarkStart w:id="188" w:name="_Toc472960759"/>
      <w:r>
        <w:t>File &gt; Error list...</w:t>
      </w:r>
      <w:bookmarkEnd w:id="188"/>
    </w:p>
    <w:p w14:paraId="491090C5" w14:textId="77777777" w:rsidR="003D1908" w:rsidRDefault="00A46B31" w:rsidP="00CE6849">
      <w:pPr>
        <w:pStyle w:val="Standard-BlockCharCharChar"/>
      </w:pPr>
      <w:r>
        <w:t>Opens a window showing an error list</w:t>
      </w:r>
      <w:r w:rsidR="00EE5666">
        <w:t xml:space="preserve"> (see graphic on the next page)</w:t>
      </w:r>
      <w:r>
        <w:t xml:space="preserve">. To open an existing error list, click on the </w:t>
      </w:r>
      <w:r w:rsidRPr="00E77DE7">
        <w:rPr>
          <w:rStyle w:val="RefsZchn"/>
        </w:rPr>
        <w:t>“file”</w:t>
      </w:r>
      <w:r>
        <w:t xml:space="preserve"> symbol to open a standard file window of the system and choose the desired error list.</w:t>
      </w:r>
    </w:p>
    <w:p w14:paraId="1B8EBDA5" w14:textId="77777777" w:rsidR="004934B8" w:rsidRDefault="00D535BE" w:rsidP="00CE6849">
      <w:pPr>
        <w:pStyle w:val="Standard-BlockCharCharChar"/>
      </w:pPr>
      <w:r>
        <w:t xml:space="preserve">It is written by the functions </w:t>
      </w:r>
      <w:r>
        <w:rPr>
          <w:rStyle w:val="RefsZchn"/>
        </w:rPr>
        <w:t>“Check for segmentation errors”</w:t>
      </w:r>
      <w:r>
        <w:t xml:space="preserve"> and </w:t>
      </w:r>
      <w:r>
        <w:rPr>
          <w:rStyle w:val="RefsZchn"/>
        </w:rPr>
        <w:t>“Check for Structure Errors”</w:t>
      </w:r>
      <w:r>
        <w:t xml:space="preserve"> of the Co</w:t>
      </w:r>
      <w:r w:rsidR="00D95A58">
        <w:t>rpus Manager, among others. (Consult</w:t>
      </w:r>
      <w:r>
        <w:t xml:space="preserve"> </w:t>
      </w:r>
      <w:r>
        <w:rPr>
          <w:rStyle w:val="Dokumentation"/>
        </w:rPr>
        <w:t xml:space="preserve">COMA Documentation </w:t>
      </w:r>
      <w:r>
        <w:t>for more information)</w:t>
      </w:r>
    </w:p>
    <w:p w14:paraId="4E0E21E1" w14:textId="77777777" w:rsidR="003D1908" w:rsidRDefault="00A46B31">
      <w:pPr>
        <w:pStyle w:val="GraphikFormat"/>
        <w:rPr>
          <w:lang w:val="en-US"/>
        </w:rPr>
      </w:pPr>
      <w:r>
        <w:rPr>
          <w:noProof/>
          <w:lang w:eastAsia="de-DE"/>
        </w:rPr>
        <w:lastRenderedPageBreak/>
        <mc:AlternateContent>
          <mc:Choice Requires="wpg">
            <w:drawing>
              <wp:inline distT="0" distB="0" distL="0" distR="0" wp14:anchorId="28631A05" wp14:editId="7CE9F0AE">
                <wp:extent cx="2562447" cy="3646968"/>
                <wp:effectExtent l="0" t="0" r="9525" b="0"/>
                <wp:docPr id="212" name="Gruppieren 7"/>
                <wp:cNvGraphicFramePr/>
                <a:graphic xmlns:a="http://schemas.openxmlformats.org/drawingml/2006/main">
                  <a:graphicData uri="http://schemas.microsoft.com/office/word/2010/wordprocessingGroup">
                    <wpg:wgp>
                      <wpg:cNvGrpSpPr/>
                      <wpg:grpSpPr>
                        <a:xfrm>
                          <a:off x="0" y="0"/>
                          <a:ext cx="2562447" cy="3646968"/>
                          <a:chOff x="0" y="0"/>
                          <a:chExt cx="3086100" cy="4562475"/>
                        </a:xfrm>
                      </wpg:grpSpPr>
                      <pic:pic xmlns:pic="http://schemas.openxmlformats.org/drawingml/2006/picture">
                        <pic:nvPicPr>
                          <pic:cNvPr id="214" name="Grafik 214"/>
                          <pic:cNvPicPr>
                            <a:picLocks noChangeAspect="1"/>
                          </pic:cNvPicPr>
                        </pic:nvPicPr>
                        <pic:blipFill>
                          <a:blip r:embed="rId110"/>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111"/>
                          <a:stretch>
                            <a:fillRect/>
                          </a:stretch>
                        </pic:blipFill>
                        <pic:spPr>
                          <a:xfrm>
                            <a:off x="814903" y="90489"/>
                            <a:ext cx="1666887" cy="200024"/>
                          </a:xfrm>
                          <a:prstGeom prst="rect">
                            <a:avLst/>
                          </a:prstGeom>
                        </pic:spPr>
                      </pic:pic>
                    </wpg:wgp>
                  </a:graphicData>
                </a:graphic>
              </wp:inline>
            </w:drawing>
          </mc:Choice>
          <mc:Fallback>
            <w:pict>
              <v:group w14:anchorId="5BCA4C81" id="Gruppieren 7" o:spid="_x0000_s1026" style="width:201.75pt;height:287.1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">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12"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13" o:title=""/>
                  <v:path arrowok="t"/>
                </v:shape>
                <w10:anchorlock/>
              </v:group>
            </w:pict>
          </mc:Fallback>
        </mc:AlternateContent>
      </w:r>
    </w:p>
    <w:p w14:paraId="0F36A4C2" w14:textId="77777777" w:rsidR="003D1908" w:rsidRDefault="00A46B31" w:rsidP="00CE6849">
      <w:pPr>
        <w:pStyle w:val="Standard-BlockCharCharChar"/>
      </w:pPr>
      <w:r>
        <w:t xml:space="preserve">An </w:t>
      </w:r>
      <w:r w:rsidRPr="00E77DE7">
        <w:t>error list is</w:t>
      </w:r>
      <w:r>
        <w:t xml:space="preserve"> an XML file</w:t>
      </w:r>
      <w:r w:rsidR="00D535BE">
        <w:t xml:space="preserve"> </w:t>
      </w:r>
      <w:r>
        <w:t>that points to specific positions in the existent transcription files</w:t>
      </w:r>
      <w:r w:rsidR="00D535BE">
        <w:t>, as presented in the graphic below:</w:t>
      </w:r>
    </w:p>
    <w:tbl>
      <w:tblPr>
        <w:tblStyle w:val="Tabellenraster"/>
        <w:tblW w:w="0" w:type="auto"/>
        <w:tblInd w:w="108" w:type="dxa"/>
        <w:tblLook w:val="01E0" w:firstRow="1" w:lastRow="1" w:firstColumn="1" w:lastColumn="1" w:noHBand="0" w:noVBand="0"/>
      </w:tblPr>
      <w:tblGrid>
        <w:gridCol w:w="9236"/>
      </w:tblGrid>
      <w:tr w:rsidR="003D1908" w14:paraId="097D4011" w14:textId="77777777">
        <w:tc>
          <w:tcPr>
            <w:tcW w:w="9236" w:type="dxa"/>
          </w:tcPr>
          <w:p w14:paraId="3E5B6F28"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8B26C9"/>
                <w:sz w:val="16"/>
                <w:szCs w:val="16"/>
                <w:lang w:val="en-US" w:eastAsia="zh-CN"/>
              </w:rPr>
              <w:t>&lt;?xml version=„1.0“ encoding=„UTF-8“?&gt;</w:t>
            </w:r>
          </w:p>
          <w:p w14:paraId="54C432B6"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14:paraId="05DA6083"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14:paraId="25B546C0" w14:textId="77777777"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14:paraId="36680054" w14:textId="77777777"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14:paraId="4EE1626B"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14:paraId="37897CC9" w14:textId="77777777"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&lt;error</w:t>
            </w:r>
          </w:p>
          <w:p w14:paraId="308503A9" w14:textId="77777777"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14:paraId="79EA3FA9"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14:paraId="2A992B5C"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14:paraId="512130BA"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&lt;/errors&gt;</w:t>
            </w:r>
          </w:p>
          <w:p w14:paraId="01573447"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&lt;/error-list&gt;</w:t>
            </w:r>
          </w:p>
        </w:tc>
      </w:tr>
    </w:tbl>
    <w:p w14:paraId="250F8F77" w14:textId="77777777" w:rsidR="003D1908" w:rsidRDefault="00A46B31" w:rsidP="00CE6849">
      <w:pPr>
        <w:pStyle w:val="Standard-BlockCharCharChar"/>
      </w:pPr>
      <w:commentRangeStart w:id="189"/>
      <w:r>
        <w:t xml:space="preserve">The error list can be used to comfortably edit systematic inconsistencies in the corpus, for example. Double clicking on a list entry opens the corresponding transcription, should it not be open already, and places the cursor on the position in question. </w:t>
      </w:r>
      <w:commentRangeEnd w:id="189"/>
      <w:r w:rsidR="00851561">
        <w:rPr>
          <w:rStyle w:val="Kommentarzeichen"/>
          <w:noProof w:val="0"/>
          <w:lang w:val="de-DE" w:eastAsia="en-US" w:bidi="ar-SA"/>
        </w:rPr>
        <w:commentReference w:id="189"/>
      </w:r>
      <w:r>
        <w:t>Entries that have already been visited are displayed in grey instead of black.</w:t>
      </w:r>
    </w:p>
    <w:p w14:paraId="60FF8B8D" w14:textId="77777777" w:rsidR="00415FB0" w:rsidRDefault="00415FB0" w:rsidP="00CE6849">
      <w:pPr>
        <w:pStyle w:val="Standard-BlockCharCharChar"/>
      </w:pPr>
    </w:p>
    <w:p w14:paraId="46999513" w14:textId="77777777" w:rsidR="003D1908" w:rsidRDefault="00A46B31" w:rsidP="00CE6849">
      <w:pPr>
        <w:pStyle w:val="berschrift3"/>
      </w:pPr>
      <w:bookmarkStart w:id="190" w:name="_File_&gt;_Meta_Information…"/>
      <w:bookmarkStart w:id="191" w:name="_File_&gt;_Page_setup…"/>
      <w:bookmarkStart w:id="192" w:name="_Toc55213822"/>
      <w:bookmarkStart w:id="193" w:name="_Toc69129809"/>
      <w:bookmarkStart w:id="194" w:name="_Toc69129950"/>
      <w:bookmarkStart w:id="195" w:name="_Ref108437720"/>
      <w:bookmarkStart w:id="196" w:name="_Toc472960760"/>
      <w:bookmarkEnd w:id="190"/>
      <w:bookmarkEnd w:id="191"/>
      <w:r>
        <w:t>File &gt; Page setup</w:t>
      </w:r>
      <w:bookmarkEnd w:id="192"/>
      <w:r>
        <w:t>…</w:t>
      </w:r>
      <w:bookmarkEnd w:id="193"/>
      <w:bookmarkEnd w:id="194"/>
      <w:bookmarkEnd w:id="195"/>
      <w:bookmarkEnd w:id="196"/>
    </w:p>
    <w:p w14:paraId="0CF8CAD4" w14:textId="36E77081" w:rsidR="003D1908" w:rsidRDefault="00A46B31" w:rsidP="00CE6849">
      <w:pPr>
        <w:pStyle w:val="Standard-BlockCharCharChar"/>
      </w:pPr>
      <w:r>
        <w:t>Opens a window to specify the side measurements to be used in the RTF output, or when printing. Appearance and functionality vary greatly</w:t>
      </w:r>
      <w:ins w:id="197" w:author="christine sawyer" w:date="2017-02-14T10:42:00Z">
        <w:r w:rsidR="00BB2369">
          <w:t>,</w:t>
        </w:r>
      </w:ins>
      <w:r>
        <w:t xml:space="preserve"> depending on the operating system. However, they comply with the appearance of the standard window.</w:t>
      </w:r>
    </w:p>
    <w:p w14:paraId="3F89E116" w14:textId="77777777" w:rsidR="003F5FC2" w:rsidRDefault="00A46B31">
      <w:pPr>
        <w:pStyle w:val="GraphikFormat"/>
        <w:rPr>
          <w:lang w:val="en-US"/>
        </w:rPr>
      </w:pPr>
      <w:r>
        <w:rPr>
          <w:noProof/>
          <w:lang w:eastAsia="de-DE"/>
        </w:rPr>
        <w:lastRenderedPageBreak/>
        <w:drawing>
          <wp:inline distT="0" distB="0" distL="0" distR="0" wp14:anchorId="35C32C43" wp14:editId="1B85D34B">
            <wp:extent cx="3279674" cy="3710763"/>
            <wp:effectExtent l="0" t="0" r="0" b="444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3650" cy="3715262"/>
                    </a:xfrm>
                    <a:prstGeom prst="rect">
                      <a:avLst/>
                    </a:prstGeom>
                  </pic:spPr>
                </pic:pic>
              </a:graphicData>
            </a:graphic>
          </wp:inline>
        </w:drawing>
      </w:r>
    </w:p>
    <w:p w14:paraId="278CDA11" w14:textId="77777777" w:rsidR="00214085" w:rsidRDefault="00214085">
      <w:pPr>
        <w:pStyle w:val="GraphikFormat"/>
        <w:rPr>
          <w:lang w:val="en-US"/>
        </w:rPr>
      </w:pPr>
    </w:p>
    <w:p w14:paraId="6196862E" w14:textId="77777777" w:rsidR="003D1908" w:rsidRDefault="00A46B31" w:rsidP="00CE6849">
      <w:pPr>
        <w:pStyle w:val="berschrift3"/>
      </w:pPr>
      <w:bookmarkStart w:id="198" w:name="_File_&gt;_Partitur_parameters…"/>
      <w:bookmarkStart w:id="199" w:name="_File_&gt;_Visualize_&gt;_HTML_partiture.."/>
      <w:bookmarkStart w:id="200" w:name="_Ref108437734"/>
      <w:bookmarkStart w:id="201" w:name="_Toc472960761"/>
      <w:bookmarkStart w:id="202" w:name="_Toc55213825"/>
      <w:bookmarkStart w:id="203" w:name="_Toc69129812"/>
      <w:bookmarkStart w:id="204" w:name="_Toc69129953"/>
      <w:bookmarkStart w:id="205" w:name="_Ref108437744"/>
      <w:bookmarkStart w:id="206" w:name="_Ref108437777"/>
      <w:bookmarkEnd w:id="198"/>
      <w:bookmarkEnd w:id="199"/>
      <w:r>
        <w:t>File &gt; Print…</w:t>
      </w:r>
      <w:bookmarkEnd w:id="200"/>
      <w:bookmarkEnd w:id="201"/>
      <w:r>
        <w:t xml:space="preserve"> </w:t>
      </w:r>
    </w:p>
    <w:p w14:paraId="66A681E7" w14:textId="77777777"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14:paraId="1CD26A0A" w14:textId="77777777" w:rsidR="003D1908" w:rsidRDefault="00A46B31">
      <w:pPr>
        <w:pStyle w:val="GraphikFormat"/>
      </w:pPr>
      <w:r>
        <w:rPr>
          <w:noProof/>
          <w:lang w:eastAsia="de-DE"/>
        </w:rPr>
        <w:drawing>
          <wp:inline distT="0" distB="0" distL="0" distR="0" wp14:anchorId="7807ACA0" wp14:editId="597661CC">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14:paraId="4F3AC36B" w14:textId="77777777"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14:paraId="1C67CC25" w14:textId="77777777" w:rsidR="00415FB0" w:rsidRDefault="00415FB0" w:rsidP="00CE6849">
      <w:pPr>
        <w:pStyle w:val="Standard-BlockCharCharChar"/>
      </w:pPr>
    </w:p>
    <w:p w14:paraId="550F6CF9" w14:textId="77777777" w:rsidR="003D1908" w:rsidRDefault="00A46B31" w:rsidP="00CE6849">
      <w:pPr>
        <w:pStyle w:val="berschrift3"/>
      </w:pPr>
      <w:bookmarkStart w:id="207" w:name="_Ref472790737"/>
      <w:bookmarkStart w:id="208" w:name="_Ref472803205"/>
      <w:bookmarkStart w:id="209" w:name="_Toc472960762"/>
      <w:r>
        <w:lastRenderedPageBreak/>
        <w:t>File &gt; Output...</w:t>
      </w:r>
      <w:bookmarkEnd w:id="207"/>
      <w:bookmarkEnd w:id="208"/>
      <w:bookmarkEnd w:id="209"/>
      <w:r>
        <w:t> </w:t>
      </w:r>
      <w:bookmarkEnd w:id="202"/>
      <w:bookmarkEnd w:id="203"/>
      <w:bookmarkEnd w:id="204"/>
      <w:bookmarkEnd w:id="205"/>
      <w:bookmarkEnd w:id="206"/>
    </w:p>
    <w:p w14:paraId="4BD47BE0" w14:textId="77777777"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14:paraId="31A11E09" w14:textId="77777777" w:rsidR="003D1908" w:rsidRDefault="00A46B31">
      <w:pPr>
        <w:pStyle w:val="GraphikFormat"/>
        <w:rPr>
          <w:noProof/>
        </w:rPr>
      </w:pPr>
      <w:r>
        <w:rPr>
          <w:noProof/>
          <w:lang w:eastAsia="de-DE"/>
        </w:rPr>
        <w:drawing>
          <wp:inline distT="0" distB="0" distL="0" distR="0" wp14:anchorId="2D92A9B3" wp14:editId="6E8502A7">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14:paraId="0D0A1B0F" w14:textId="77777777" w:rsidR="003D1908" w:rsidRDefault="00A46B31" w:rsidP="008338F0">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14:paraId="57BCD57B" w14:textId="67D3E1D9" w:rsidR="003D1908" w:rsidRDefault="00A46B31" w:rsidP="008338F0">
      <w:pPr>
        <w:pStyle w:val="Aufzhlungszeichen2"/>
      </w:pPr>
      <w:r w:rsidRPr="00112650">
        <w:rPr>
          <w:rStyle w:val="RefsZchn"/>
          <w:rFonts w:eastAsia="Calibri"/>
        </w:rPr>
        <w:t>Everything</w:t>
      </w:r>
      <w:r w:rsidR="00112650">
        <w:rPr>
          <w:rFonts w:eastAsia="Calibri"/>
        </w:rPr>
        <w:t>:</w:t>
      </w:r>
      <w:commentRangeStart w:id="210"/>
      <w:r w:rsidR="00112650">
        <w:rPr>
          <w:rFonts w:eastAsia="Calibri"/>
        </w:rPr>
        <w:t xml:space="preserve"> </w:t>
      </w:r>
      <w:ins w:id="211" w:author="christine sawyer" w:date="2017-02-14T10:46:00Z">
        <w:r w:rsidR="00BB2369">
          <w:rPr>
            <w:rFonts w:eastAsia="Calibri"/>
          </w:rPr>
          <w:t>I</w:t>
        </w:r>
      </w:ins>
      <w:del w:id="212" w:author="christine sawyer" w:date="2017-02-14T10:46:00Z">
        <w:r w:rsidDel="00BB2369">
          <w:rPr>
            <w:rFonts w:eastAsia="Calibri"/>
          </w:rPr>
          <w:delText>i</w:delText>
        </w:r>
      </w:del>
      <w:r>
        <w:rPr>
          <w:rFonts w:eastAsia="Calibri"/>
        </w:rPr>
        <w:t xml:space="preserve">ssues </w:t>
      </w:r>
      <w:commentRangeEnd w:id="210"/>
      <w:r w:rsidR="00BB2369">
        <w:rPr>
          <w:rStyle w:val="Kommentarzeichen"/>
          <w:noProof w:val="0"/>
          <w:lang w:val="de-DE" w:eastAsia="en-US" w:bidi="ar-SA"/>
        </w:rPr>
        <w:commentReference w:id="210"/>
      </w:r>
      <w:r>
        <w:rPr>
          <w:rFonts w:eastAsia="Calibri"/>
        </w:rPr>
        <w:t>the entire transcription</w:t>
      </w:r>
    </w:p>
    <w:p w14:paraId="0256B105" w14:textId="468C2BA1" w:rsidR="003D1908" w:rsidRDefault="00A46B31" w:rsidP="008338F0">
      <w:pPr>
        <w:pStyle w:val="Aufzhlungszeichen2"/>
      </w:pPr>
      <w:r w:rsidRPr="00112650">
        <w:rPr>
          <w:rStyle w:val="RefsZchn"/>
        </w:rPr>
        <w:t>All visible tiers</w:t>
      </w:r>
      <w:r w:rsidR="00112650">
        <w:t>:</w:t>
      </w:r>
      <w:r>
        <w:t xml:space="preserve"> </w:t>
      </w:r>
      <w:ins w:id="213" w:author="christine sawyer" w:date="2017-02-14T10:46:00Z">
        <w:r w:rsidR="00BB2369">
          <w:t>I</w:t>
        </w:r>
      </w:ins>
      <w:del w:id="214" w:author="christine sawyer" w:date="2017-02-14T10:46:00Z">
        <w:r w:rsidDel="00BB2369">
          <w:delText>i</w:delText>
        </w:r>
      </w:del>
      <w:r>
        <w:t xml:space="preserve">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14:paraId="52D1BE6B" w14:textId="0A72AB9D" w:rsidR="003D1908" w:rsidRDefault="00A46B31" w:rsidP="008338F0">
      <w:pPr>
        <w:pStyle w:val="Aufzhlungszeichen2"/>
      </w:pPr>
      <w:r w:rsidRPr="00112650">
        <w:rPr>
          <w:rStyle w:val="RefsZchn"/>
        </w:rPr>
        <w:t>Selection</w:t>
      </w:r>
      <w:r w:rsidR="00112650">
        <w:t>:</w:t>
      </w:r>
      <w:r>
        <w:t xml:space="preserve"> </w:t>
      </w:r>
      <w:ins w:id="215" w:author="christine sawyer" w:date="2017-02-14T10:46:00Z">
        <w:r w:rsidR="00BB2369">
          <w:t>I</w:t>
        </w:r>
      </w:ins>
      <w:del w:id="216" w:author="christine sawyer" w:date="2017-02-14T10:46:00Z">
        <w:r w:rsidDel="00BB2369">
          <w:delText>i</w:delText>
        </w:r>
      </w:del>
      <w:r>
        <w:t>ssues the current selection in the musical score.</w:t>
      </w:r>
    </w:p>
    <w:p w14:paraId="5382F227" w14:textId="77777777" w:rsidR="003D1908" w:rsidRDefault="00A46B31" w:rsidP="008338F0">
      <w:pPr>
        <w:pStyle w:val="Aufzhlungszeichen1"/>
      </w:pPr>
      <w:r>
        <w:t>The drop-down list offers different formats:</w:t>
      </w:r>
    </w:p>
    <w:p w14:paraId="6190A67F" w14:textId="77777777" w:rsidR="003D1908" w:rsidRDefault="00A46B31">
      <w:pPr>
        <w:pStyle w:val="GraphikFormat"/>
      </w:pPr>
      <w:r>
        <w:rPr>
          <w:noProof/>
          <w:lang w:eastAsia="de-DE"/>
        </w:rPr>
        <w:drawing>
          <wp:inline distT="0" distB="0" distL="0" distR="0" wp14:anchorId="7FC3BD92" wp14:editId="134C8274">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17"/>
                    <a:srcRect l="69894" t="71147" r="17804" b="15542"/>
                    <a:stretch/>
                  </pic:blipFill>
                  <pic:spPr>
                    <a:xfrm>
                      <a:off x="0" y="0"/>
                      <a:ext cx="3360713" cy="1212213"/>
                    </a:xfrm>
                    <a:prstGeom prst="rect">
                      <a:avLst/>
                    </a:prstGeom>
                  </pic:spPr>
                </pic:pic>
              </a:graphicData>
            </a:graphic>
          </wp:inline>
        </w:drawing>
      </w:r>
    </w:p>
    <w:p w14:paraId="0550384C" w14:textId="0ACF1987"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217" w:name="_Toc55213826"/>
      <w:r>
        <w:t>Select the directory</w:t>
      </w:r>
      <w:ins w:id="218" w:author="christine sawyer" w:date="2017-02-14T10:48:00Z">
        <w:r w:rsidR="00BB2369">
          <w:t>,</w:t>
        </w:r>
      </w:ins>
      <w:r>
        <w:t xml:space="preserve"> in which you would like to save the HTML output</w:t>
      </w:r>
      <w:ins w:id="219" w:author="christine sawyer" w:date="2017-02-14T10:48:00Z">
        <w:r w:rsidR="00BB2369">
          <w:t>,</w:t>
        </w:r>
      </w:ins>
      <w:r>
        <w:t xml:space="preserve"> and enter a name (the suffix “.html” will be added automatically</w:t>
      </w:r>
      <w:del w:id="220" w:author="christine sawyer" w:date="2017-02-14T10:48:00Z">
        <w:r w:rsidDel="00BB2369">
          <w:delText>,</w:delText>
        </w:r>
      </w:del>
      <w:r>
        <w:t xml:space="preserve"> if you do not define one). Select </w:t>
      </w:r>
      <w:r>
        <w:rPr>
          <w:rStyle w:val="RefsZchn"/>
        </w:rPr>
        <w:t>“Frames”</w:t>
      </w:r>
      <w:r>
        <w:t xml:space="preserve">, if you would like the transcription's existing links to be 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B85A3F" w:rsidRPr="003E68CF">
        <w:rPr>
          <w:rStyle w:val="QuerverweiseZchn"/>
        </w:rPr>
        <w:t>Appendix C</w:t>
      </w:r>
      <w:r w:rsidR="00221C41" w:rsidRPr="003E68CF">
        <w:rPr>
          <w:rStyle w:val="QuerverweiseZchn"/>
        </w:rPr>
        <w:t xml:space="preserve">: </w:t>
      </w:r>
      <w:r w:rsidR="00221C41">
        <w:rPr>
          <w:rStyle w:val="QuerverweiseZchn"/>
        </w:rPr>
        <w:t>EXMARaLDA</w:t>
      </w:r>
      <w:r w:rsidR="00221C41" w:rsidRPr="003E68CF">
        <w:rPr>
          <w:rStyle w:val="QuerverweiseZchn"/>
        </w:rPr>
        <w:t xml:space="preserve"> </w:t>
      </w:r>
      <w:r w:rsidR="00B85A3F" w:rsidRPr="003E68CF">
        <w:rPr>
          <w:rStyle w:val="QuerverweiseZchn"/>
        </w:rPr>
        <w:t>And Stylesheets</w:t>
      </w:r>
      <w:r w:rsidR="00490311" w:rsidRPr="000D7A2F">
        <w:rPr>
          <w:rStyle w:val="QuerverweiseZchn"/>
        </w:rPr>
        <w:fldChar w:fldCharType="end"/>
      </w:r>
      <w:r w:rsidR="000D7A2F">
        <w:t>.</w:t>
      </w:r>
    </w:p>
    <w:p w14:paraId="718C6D22" w14:textId="77777777" w:rsidR="003D1908" w:rsidRDefault="00A46B31">
      <w:pPr>
        <w:pStyle w:val="GraphikFormat"/>
      </w:pPr>
      <w:r>
        <w:rPr>
          <w:noProof/>
          <w:lang w:eastAsia="de-DE"/>
        </w:rPr>
        <w:lastRenderedPageBreak/>
        <w:drawing>
          <wp:inline distT="0" distB="0" distL="0" distR="0" wp14:anchorId="79354BB8" wp14:editId="0CA6B8CC">
            <wp:extent cx="5676260" cy="2647507"/>
            <wp:effectExtent l="19050" t="19050" r="20320" b="196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01326" cy="2659198"/>
                    </a:xfrm>
                    <a:prstGeom prst="rect">
                      <a:avLst/>
                    </a:prstGeom>
                    <a:ln>
                      <a:solidFill>
                        <a:schemeClr val="tx1"/>
                      </a:solidFill>
                    </a:ln>
                  </pic:spPr>
                </pic:pic>
              </a:graphicData>
            </a:graphic>
          </wp:inline>
        </w:drawing>
      </w:r>
    </w:p>
    <w:p w14:paraId="3343B407" w14:textId="77777777"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14:paraId="475E41FD" w14:textId="5A6ED380" w:rsidR="003D1908" w:rsidRDefault="00A46B31" w:rsidP="00CE6849">
      <w:pPr>
        <w:pStyle w:val="Standard-BlockCharCharChar"/>
      </w:pPr>
      <w:r>
        <w:t xml:space="preserve">3. </w:t>
      </w:r>
      <w:r>
        <w:rPr>
          <w:shd w:val="clear" w:color="auto" w:fill="D9D9D9"/>
        </w:rPr>
        <w:t>RTF Partitur (*.rtf)</w:t>
      </w:r>
      <w:r>
        <w:t>: Select the directory</w:t>
      </w:r>
      <w:ins w:id="221" w:author="christine sawyer" w:date="2017-02-14T10:50:00Z">
        <w:r w:rsidR="00BB2369">
          <w:t>,</w:t>
        </w:r>
      </w:ins>
      <w:r>
        <w:t xml:space="preserve"> in which you would like to save the RTF output</w:t>
      </w:r>
      <w:ins w:id="222" w:author="christine sawyer" w:date="2017-02-14T10:50:00Z">
        <w:r w:rsidR="00BB2369">
          <w:t>,</w:t>
        </w:r>
      </w:ins>
      <w:r>
        <w:t xml:space="preserve">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14:paraId="061671C3" w14:textId="3CF24E04"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14:paraId="2616FA11" w14:textId="77777777" w:rsidR="003D1908" w:rsidRPr="008C6634" w:rsidRDefault="00A46B31" w:rsidP="000D7A2F">
      <w:pPr>
        <w:pStyle w:val="GraphikFormat"/>
        <w:rPr>
          <w:lang w:val="en-GB"/>
        </w:rPr>
      </w:pPr>
      <w:r w:rsidRPr="000D7A2F">
        <w:rPr>
          <w:noProof/>
          <w:lang w:eastAsia="de-DE"/>
        </w:rPr>
        <w:drawing>
          <wp:inline distT="0" distB="0" distL="0" distR="0" wp14:anchorId="730C33C3" wp14:editId="362AAEE2">
            <wp:extent cx="5908858" cy="1892595"/>
            <wp:effectExtent l="19050" t="19050" r="15875" b="1270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32222" cy="1900078"/>
                    </a:xfrm>
                    <a:prstGeom prst="rect">
                      <a:avLst/>
                    </a:prstGeom>
                    <a:ln>
                      <a:solidFill>
                        <a:schemeClr val="tx1"/>
                      </a:solidFill>
                    </a:ln>
                  </pic:spPr>
                </pic:pic>
              </a:graphicData>
            </a:graphic>
          </wp:inline>
        </w:drawing>
      </w:r>
    </w:p>
    <w:p w14:paraId="5A8428CE" w14:textId="77777777" w:rsidR="003D1908" w:rsidRDefault="00A46B31" w:rsidP="00CE6849">
      <w:pPr>
        <w:pStyle w:val="Standard-BlockCharCharChar"/>
      </w:pPr>
      <w:bookmarkStart w:id="223" w:name="_File_&gt;_Visualize_&gt;_Reexport_HTML_pa"/>
      <w:bookmarkStart w:id="224" w:name="_Ref108437810"/>
      <w:bookmarkEnd w:id="217"/>
      <w:bookmarkEnd w:id="223"/>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14:paraId="1B1E3D61" w14:textId="77777777"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14:paraId="72258435" w14:textId="77777777" w:rsidR="003D1908" w:rsidRDefault="00A46B31" w:rsidP="00EA3FDC">
      <w:pPr>
        <w:pStyle w:val="GraphikFormat"/>
        <w:rPr>
          <w:noProof/>
        </w:rPr>
      </w:pPr>
      <w:r w:rsidRPr="00EA3FDC">
        <w:rPr>
          <w:noProof/>
          <w:lang w:eastAsia="de-DE"/>
        </w:rPr>
        <w:lastRenderedPageBreak/>
        <w:drawing>
          <wp:inline distT="0" distB="0" distL="0" distR="0" wp14:anchorId="1E83F570" wp14:editId="476B7B4A">
            <wp:extent cx="5403812" cy="2222205"/>
            <wp:effectExtent l="0" t="0" r="6985" b="698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07" t="19930" r="6108" b="10140"/>
                    <a:stretch/>
                  </pic:blipFill>
                  <pic:spPr bwMode="auto">
                    <a:xfrm>
                      <a:off x="0" y="0"/>
                      <a:ext cx="5421076" cy="2229304"/>
                    </a:xfrm>
                    <a:prstGeom prst="rect">
                      <a:avLst/>
                    </a:prstGeom>
                    <a:extLst>
                      <a:ext uri="{53640926-AAD7-44D8-BBD7-CCE9431645EC}">
                        <a14:shadowObscured xmlns:a14="http://schemas.microsoft.com/office/drawing/2010/main"/>
                      </a:ext>
                    </a:extLst>
                  </pic:spPr>
                </pic:pic>
              </a:graphicData>
            </a:graphic>
          </wp:inline>
        </w:drawing>
      </w:r>
    </w:p>
    <w:p w14:paraId="244DDA85" w14:textId="77777777" w:rsidR="003D1908" w:rsidRDefault="00A46B31" w:rsidP="00CE6849">
      <w:pPr>
        <w:pStyle w:val="Standard-BlockCharCharChar"/>
      </w:pPr>
      <w:r>
        <w:t xml:space="preserve">Requirement for this output option is that the transcription </w:t>
      </w:r>
      <w:commentRangeStart w:id="225"/>
      <w:r>
        <w:t xml:space="preserve">can be </w:t>
      </w:r>
      <w:commentRangeEnd w:id="225"/>
      <w:r w:rsidR="00BB2369">
        <w:rPr>
          <w:rStyle w:val="Kommentarzeichen"/>
          <w:noProof w:val="0"/>
          <w:lang w:val="de-DE" w:eastAsia="en-US" w:bidi="ar-SA"/>
        </w:rPr>
        <w:commentReference w:id="225"/>
      </w:r>
      <w:r>
        <w:t xml:space="preserve">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221C41">
        <w:rPr>
          <w:rStyle w:val="QuerverweiseZchn"/>
        </w:rPr>
        <w:t>Appendix B: Segmentation A</w:t>
      </w:r>
      <w:r w:rsidR="00221C41" w:rsidRPr="003E68CF">
        <w:rPr>
          <w:rStyle w:val="QuerverweiseZchn"/>
        </w:rPr>
        <w:t>lgorithms</w:t>
      </w:r>
      <w:r>
        <w:rPr>
          <w:rStyle w:val="QuerverweiseZchn"/>
        </w:rPr>
        <w:fldChar w:fldCharType="end"/>
      </w:r>
      <w:r>
        <w:rPr>
          <w:rStyle w:val="QuerverweiseZchn"/>
        </w:rPr>
        <w:t>)</w:t>
      </w:r>
      <w:r>
        <w:t>. If segmentation errors have been made, an error message will appear and no output file will be created.</w:t>
      </w:r>
    </w:p>
    <w:p w14:paraId="59C4DE22" w14:textId="77777777" w:rsidR="003D1908" w:rsidRDefault="00A46B31">
      <w:pPr>
        <w:pStyle w:val="GraphikFormat"/>
      </w:pPr>
      <w:r>
        <w:rPr>
          <w:noProof/>
          <w:lang w:eastAsia="de-DE"/>
        </w:rPr>
        <w:drawing>
          <wp:inline distT="0" distB="0" distL="0" distR="0" wp14:anchorId="0165A92B" wp14:editId="34177D96">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47975" cy="1171575"/>
                    </a:xfrm>
                    <a:prstGeom prst="rect">
                      <a:avLst/>
                    </a:prstGeom>
                  </pic:spPr>
                </pic:pic>
              </a:graphicData>
            </a:graphic>
          </wp:inline>
        </w:drawing>
      </w:r>
    </w:p>
    <w:p w14:paraId="708A9291" w14:textId="77777777"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14:paraId="0F25CB2D" w14:textId="77777777" w:rsidR="003D1908" w:rsidRPr="008C6634" w:rsidRDefault="00A46B31" w:rsidP="00193290">
      <w:pPr>
        <w:pStyle w:val="GraphikFormat"/>
        <w:rPr>
          <w:lang w:val="en-GB"/>
        </w:rPr>
      </w:pPr>
      <w:r w:rsidRPr="00193290">
        <w:rPr>
          <w:noProof/>
          <w:lang w:eastAsia="de-DE"/>
        </w:rPr>
        <w:drawing>
          <wp:inline distT="0" distB="0" distL="0" distR="0" wp14:anchorId="0439A85B" wp14:editId="32FC6744">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14:paraId="37F0329F" w14:textId="77777777"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14:paraId="14D2DD39" w14:textId="77777777" w:rsidR="003D1908" w:rsidRPr="00452ACA" w:rsidRDefault="00A46B31" w:rsidP="00CE6849">
      <w:pPr>
        <w:pStyle w:val="Standard-BlockCharCharChar"/>
        <w:rPr>
          <w:rFonts w:ascii="Arial Black" w:hAnsi="Arial Black"/>
          <w:b/>
          <w:sz w:val="20"/>
        </w:rPr>
      </w:pPr>
      <w:r>
        <w:lastRenderedPageBreak/>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14:paraId="787D96EA" w14:textId="77777777"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14:paraId="05138C97" w14:textId="77777777" w:rsidR="003D1908" w:rsidRDefault="00A46B31">
      <w:pPr>
        <w:pStyle w:val="GraphikFormat"/>
      </w:pPr>
      <w:r>
        <w:rPr>
          <w:noProof/>
          <w:lang w:eastAsia="de-DE"/>
        </w:rPr>
        <w:drawing>
          <wp:inline distT="0" distB="0" distL="0" distR="0" wp14:anchorId="18126061" wp14:editId="14081BB5">
            <wp:extent cx="5532434" cy="2456121"/>
            <wp:effectExtent l="19050" t="19050" r="11430" b="2095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971" t="23547" r="3584" b="8430"/>
                    <a:stretch/>
                  </pic:blipFill>
                  <pic:spPr bwMode="auto">
                    <a:xfrm>
                      <a:off x="0" y="0"/>
                      <a:ext cx="5539320"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A0540D0" w14:textId="77777777" w:rsidR="003D1908" w:rsidRDefault="00A46B31" w:rsidP="00CE6849">
      <w:pPr>
        <w:pStyle w:val="Standard-BlockCharCharChar"/>
      </w:pPr>
      <w:r>
        <w:t>Requirements for the use of this option are:</w:t>
      </w:r>
    </w:p>
    <w:p w14:paraId="1694621A" w14:textId="77777777" w:rsidR="003D1908" w:rsidRDefault="00A46B31" w:rsidP="008338F0">
      <w:pPr>
        <w:pStyle w:val="Aufzhlungszeichen1"/>
      </w:pPr>
      <w:commentRangeStart w:id="226"/>
      <w:r>
        <w:t>that</w:t>
      </w:r>
      <w:commentRangeEnd w:id="226"/>
      <w:r w:rsidR="002A6BB7">
        <w:rPr>
          <w:rStyle w:val="Kommentarzeichen"/>
          <w:noProof w:val="0"/>
          <w:lang w:val="de-DE" w:eastAsia="en-US" w:bidi="ar-SA"/>
        </w:rPr>
        <w:commentReference w:id="226"/>
      </w:r>
      <w:r>
        <w:t xml:space="preserve">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14:paraId="5584408F" w14:textId="77777777" w:rsidR="003D1908" w:rsidRDefault="00A46B31" w:rsidP="008338F0">
      <w:pPr>
        <w:pStyle w:val="Aufzhlungszeichen1"/>
      </w:pPr>
      <w:r>
        <w:t>that the transcription is at least partially aligned. Hence, some time points on the timeline need to be equipped with absolute time values that refer to the recording.</w:t>
      </w:r>
    </w:p>
    <w:p w14:paraId="4DAD81DE" w14:textId="77777777" w:rsidR="003D1908" w:rsidRDefault="00A46B31" w:rsidP="00CE6849">
      <w:pPr>
        <w:pStyle w:val="Standard-BlockCharCharChar"/>
      </w:pPr>
      <w:r>
        <w:t>Take note that this option creates three additional files in the same directory, in addition to the HTML file that contains the musical score:</w:t>
      </w:r>
    </w:p>
    <w:p w14:paraId="145C0C46" w14:textId="77777777" w:rsidR="003D1908" w:rsidRDefault="00A46B31">
      <w:pPr>
        <w:pStyle w:val="GraphikFormat"/>
        <w:rPr>
          <w:lang w:val="en-US"/>
        </w:rPr>
      </w:pPr>
      <w:r>
        <w:rPr>
          <w:noProof/>
          <w:lang w:eastAsia="de-DE"/>
        </w:rPr>
        <w:drawing>
          <wp:inline distT="0" distB="0" distL="0" distR="0" wp14:anchorId="161B9BE7" wp14:editId="3C389E09">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14:paraId="2A4F9F1D" w14:textId="77777777"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14:paraId="4B97F287" w14:textId="77777777"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14:paraId="1F3FFA77" w14:textId="21B9A3EB" w:rsidR="003D1908" w:rsidRDefault="00A46B31" w:rsidP="00CE6849">
      <w:pPr>
        <w:pStyle w:val="Standard-BlockCharCharChar"/>
      </w:pPr>
      <w:r>
        <w:lastRenderedPageBreak/>
        <w:t>If the Partitur-Editor creates SVG files from a transcription, it writes an SVG file for every musical score section that has been created due to a line break. These are saved in a shared directory and compiled in a superordinate HTML file</w:t>
      </w:r>
      <w:ins w:id="227" w:author="christine sawyer" w:date="2017-02-14T11:00:00Z">
        <w:r w:rsidR="002A6BB7">
          <w:t>,</w:t>
        </w:r>
        <w:commentRangeStart w:id="228"/>
        <w:r w:rsidR="002A6BB7">
          <w:t xml:space="preserve"> which</w:t>
        </w:r>
      </w:ins>
      <w:del w:id="229" w:author="christine sawyer" w:date="2017-02-14T11:00:00Z">
        <w:r w:rsidDel="002A6BB7">
          <w:delText xml:space="preserve"> that</w:delText>
        </w:r>
      </w:del>
      <w:r>
        <w:t xml:space="preserve"> refers to the SVG files in such a way</w:t>
      </w:r>
      <w:ins w:id="230" w:author="christine sawyer" w:date="2017-02-14T11:00:00Z">
        <w:r w:rsidR="002A6BB7">
          <w:t>,</w:t>
        </w:r>
      </w:ins>
      <w:r>
        <w:t xml:space="preserve"> that they can be viewed with a browser </w:t>
      </w:r>
      <w:del w:id="231" w:author="christine sawyer" w:date="2017-02-14T11:01:00Z">
        <w:r w:rsidDel="002A6BB7">
          <w:delText xml:space="preserve">that is </w:delText>
        </w:r>
      </w:del>
      <w:r>
        <w:t>capable of displaying SVG files.</w:t>
      </w:r>
      <w:commentRangeEnd w:id="228"/>
      <w:r w:rsidR="002A6BB7">
        <w:rPr>
          <w:rStyle w:val="Kommentarzeichen"/>
          <w:noProof w:val="0"/>
          <w:lang w:val="de-DE" w:eastAsia="en-US" w:bidi="ar-SA"/>
        </w:rPr>
        <w:commentReference w:id="228"/>
      </w:r>
    </w:p>
    <w:p w14:paraId="74785D67" w14:textId="77777777" w:rsidR="003D1908" w:rsidRDefault="00A46B31" w:rsidP="00CE6849">
      <w:pPr>
        <w:pStyle w:val="Standard-BlockCharCharChar"/>
      </w:pPr>
      <w:r>
        <w:t>When choosing this output option, the following panel is shown on the side of the file dialog:</w:t>
      </w:r>
    </w:p>
    <w:p w14:paraId="48A41EC5" w14:textId="77777777" w:rsidR="003D1908" w:rsidRDefault="00A46B31">
      <w:pPr>
        <w:pStyle w:val="GraphikFormat"/>
      </w:pPr>
      <w:r>
        <w:rPr>
          <w:noProof/>
          <w:lang w:eastAsia="de-DE"/>
        </w:rPr>
        <w:drawing>
          <wp:inline distT="0" distB="0" distL="0" distR="0" wp14:anchorId="6313886F" wp14:editId="7F6605A7">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14:paraId="5B3D4A33" w14:textId="77777777" w:rsidR="003D1908" w:rsidRDefault="00A46B31" w:rsidP="00CE6849">
      <w:pPr>
        <w:pStyle w:val="Standard-BlockCharCharChar"/>
      </w:pPr>
      <w:r>
        <w:t>In it, the following parameters for the output can be set:</w:t>
      </w:r>
    </w:p>
    <w:p w14:paraId="5954702D" w14:textId="294CE200" w:rsidR="003D1908" w:rsidRDefault="00EA3FDC" w:rsidP="008338F0">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14:paraId="17604C89" w14:textId="77777777" w:rsidR="003D1908" w:rsidRDefault="00A46B31" w:rsidP="008338F0">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14:paraId="6464E39B" w14:textId="77777777"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042"/>
        <w:gridCol w:w="3314"/>
      </w:tblGrid>
      <w:tr w:rsidR="003D1908" w14:paraId="5E4D3204" w14:textId="77777777">
        <w:trPr>
          <w:trHeight w:val="2854"/>
        </w:trPr>
        <w:tc>
          <w:tcPr>
            <w:tcW w:w="6150" w:type="dxa"/>
          </w:tcPr>
          <w:p w14:paraId="0D7CA839" w14:textId="77777777"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07F3D720" wp14:editId="3090990E">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A639B0"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364C6AEE" wp14:editId="2CAEF2D2">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AC562"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4EA62B45" wp14:editId="57D6CCC2">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49F92" w14:textId="77777777" w:rsidR="00A62938" w:rsidRDefault="00A62938">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62B45"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14:paraId="41349F92" w14:textId="77777777" w:rsidR="00A62938" w:rsidRDefault="00A62938">
                            <w:pPr>
                              <w:tabs>
                                <w:tab w:val="clear" w:pos="482"/>
                                <w:tab w:val="left" w:pos="390"/>
                              </w:tabs>
                              <w:rPr>
                                <w:sz w:val="16"/>
                                <w:szCs w:val="16"/>
                              </w:rPr>
                            </w:pPr>
                            <w:r>
                              <w:rPr>
                                <w:sz w:val="16"/>
                                <w:szCs w:val="16"/>
                              </w:rPr>
                              <w:t>Subdirectory for SVG files</w:t>
                            </w:r>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667A0E62" wp14:editId="7386B29F">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87B34" w14:textId="77777777" w:rsidR="00A62938" w:rsidRDefault="00A62938">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A0E62"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14:paraId="4A587B34" w14:textId="77777777" w:rsidR="00A62938" w:rsidRDefault="00A62938">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117F629E" wp14:editId="5EF70DC1">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72B34" w14:textId="77777777" w:rsidR="00A62938" w:rsidRDefault="00A62938">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F629E"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14:paraId="7AF72B34" w14:textId="77777777" w:rsidR="00A62938" w:rsidRDefault="00A62938">
                            <w:pPr>
                              <w:tabs>
                                <w:tab w:val="clear" w:pos="482"/>
                                <w:tab w:val="left" w:pos="390"/>
                              </w:tabs>
                              <w:rPr>
                                <w:sz w:val="16"/>
                                <w:szCs w:val="16"/>
                              </w:rPr>
                            </w:pPr>
                            <w:r>
                              <w:rPr>
                                <w:sz w:val="16"/>
                                <w:szCs w:val="16"/>
                              </w:rPr>
                              <w:t>Base filename</w:t>
                            </w:r>
                          </w:p>
                        </w:txbxContent>
                      </v:textbox>
                    </v:shape>
                  </w:pict>
                </mc:Fallback>
              </mc:AlternateContent>
            </w:r>
            <w:r w:rsidRPr="008C6634">
              <w:rPr>
                <w:lang w:val="en-GB"/>
              </w:rPr>
              <w:tab/>
            </w:r>
            <w:r>
              <w:rPr>
                <w:noProof/>
                <w:lang w:eastAsia="de-DE"/>
              </w:rPr>
              <w:drawing>
                <wp:inline distT="0" distB="0" distL="0" distR="0" wp14:anchorId="46D79475" wp14:editId="57672332">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14:paraId="024E504D" w14:textId="77777777"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2ABE1513" wp14:editId="593B408F">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252E7"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14:paraId="116B594A" w14:textId="77777777"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512892CD" wp14:editId="1C94AF0C">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48391"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0F0C1A68" wp14:editId="5E5DC05A">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14:paraId="5284B4E5" w14:textId="77777777"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481C8F2E" w14:textId="77777777"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29"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14:paraId="0AADB753" w14:textId="77777777" w:rsidR="003D1908" w:rsidRDefault="00A46B31" w:rsidP="00CE6849">
      <w:pPr>
        <w:pStyle w:val="Standard-BlockCharCharChar"/>
        <w:rPr>
          <w:rStyle w:val="QuerverweiseZchn"/>
        </w:rPr>
      </w:pPr>
      <w:bookmarkStart w:id="232" w:name="_File_&gt;_Visualize_&gt;_Free_stylesheet_"/>
      <w:bookmarkEnd w:id="224"/>
      <w:bookmarkEnd w:id="232"/>
      <w:r>
        <w:lastRenderedPageBreak/>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sections of the recording, by simply clicking on a position in the list. For further explanation, see </w:t>
      </w:r>
      <w:bookmarkStart w:id="233" w:name="_File_&gt;_Import_&gt;_Simple_EXMARaLDA..."/>
      <w:bookmarkStart w:id="234" w:name="_Toc55213829"/>
      <w:bookmarkStart w:id="235" w:name="_Toc69129816"/>
      <w:bookmarkStart w:id="236" w:name="_Toc69129957"/>
      <w:bookmarkStart w:id="237" w:name="_Ref108437835"/>
      <w:bookmarkStart w:id="238" w:name="_Ref108437846"/>
      <w:bookmarkEnd w:id="233"/>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14:paraId="455E95F0" w14:textId="77777777" w:rsidR="003D1908" w:rsidRDefault="00A46B31" w:rsidP="009C0B97">
      <w:pPr>
        <w:pStyle w:val="GraphikFormat"/>
        <w:rPr>
          <w:rStyle w:val="QuerverweiseZchn"/>
        </w:rPr>
      </w:pPr>
      <w:r w:rsidRPr="009C0B97">
        <w:rPr>
          <w:noProof/>
          <w:lang w:eastAsia="de-DE"/>
        </w:rPr>
        <w:drawing>
          <wp:inline distT="0" distB="0" distL="0" distR="0" wp14:anchorId="4DA91BDB" wp14:editId="6B9E6E42">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14:paraId="58AAE729" w14:textId="77777777" w:rsidR="00322528" w:rsidRDefault="00322528" w:rsidP="00322528">
      <w:pPr>
        <w:pStyle w:val="Standard-BlockCharCharChar"/>
        <w:rPr>
          <w:rStyle w:val="QuerverweiseZchn"/>
        </w:rPr>
      </w:pPr>
    </w:p>
    <w:p w14:paraId="2F72FAF8" w14:textId="77777777" w:rsidR="003D1908" w:rsidRDefault="00A46B31" w:rsidP="00CE6849">
      <w:pPr>
        <w:pStyle w:val="berschrift3"/>
      </w:pPr>
      <w:bookmarkStart w:id="239" w:name="_Toc472960763"/>
      <w:r w:rsidRPr="00412C22">
        <w:t>File &gt; Import</w:t>
      </w:r>
      <w:bookmarkEnd w:id="234"/>
      <w:bookmarkEnd w:id="235"/>
      <w:bookmarkEnd w:id="236"/>
      <w:bookmarkEnd w:id="237"/>
      <w:bookmarkEnd w:id="238"/>
      <w:bookmarkEnd w:id="239"/>
    </w:p>
    <w:p w14:paraId="6912C539" w14:textId="77777777" w:rsidR="003D1908" w:rsidRDefault="00A46B31" w:rsidP="00CE6849">
      <w:pPr>
        <w:pStyle w:val="Standard-BlockCharCharChar"/>
      </w:pPr>
      <w:r>
        <w:t>Opens a window for import in other formats. The drop-down list offers different formats:</w:t>
      </w:r>
    </w:p>
    <w:p w14:paraId="10250057" w14:textId="77777777" w:rsidR="003D1908" w:rsidRDefault="00A46B31">
      <w:pPr>
        <w:pStyle w:val="GraphikFormat"/>
      </w:pPr>
      <w:r>
        <w:rPr>
          <w:noProof/>
          <w:lang w:eastAsia="de-DE"/>
        </w:rPr>
        <w:drawing>
          <wp:inline distT="0" distB="0" distL="0" distR="0" wp14:anchorId="37F8C1AE" wp14:editId="5D2AF2AC">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14:paraId="768ABAE8" w14:textId="77777777"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14:paraId="4331440D" w14:textId="77777777"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14:paraId="540C849B" w14:textId="77777777"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14:paraId="7F481EFF" w14:textId="77777777" w:rsidR="003D1908" w:rsidRDefault="00A46B31">
      <w:pPr>
        <w:pStyle w:val="GraphikFormat"/>
        <w:rPr>
          <w:lang w:val="en-US"/>
        </w:rPr>
      </w:pPr>
      <w:r>
        <w:rPr>
          <w:noProof/>
          <w:lang w:eastAsia="de-DE"/>
        </w:rPr>
        <w:lastRenderedPageBreak/>
        <w:drawing>
          <wp:inline distT="0" distB="0" distL="0" distR="0" wp14:anchorId="53AC8EBE" wp14:editId="1DECFC32">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32">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14:paraId="0CDA2409" w14:textId="77777777"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14:paraId="27A52970" w14:textId="77777777"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14:paraId="06338210" w14:textId="77777777"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33" w:history="1">
        <w:r>
          <w:rPr>
            <w:rStyle w:val="Hyperlink"/>
          </w:rPr>
          <w:t>http://trans.sourceforge.net/en/presentation.php</w:t>
        </w:r>
      </w:hyperlink>
      <w:r>
        <w:t>).</w:t>
      </w:r>
    </w:p>
    <w:p w14:paraId="01114129" w14:textId="77777777"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34" w:history="1">
        <w:r>
          <w:rPr>
            <w:rStyle w:val="Hyperlink"/>
          </w:rPr>
          <w:t>http://www.winpitch.com/</w:t>
        </w:r>
      </w:hyperlink>
      <w:r>
        <w:t>).</w:t>
      </w:r>
    </w:p>
    <w:p w14:paraId="0DFD6EDB" w14:textId="77777777"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14:paraId="4E927A6F" w14:textId="77777777"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14:paraId="646FE67A" w14:textId="77777777" w:rsidR="003D1908" w:rsidRDefault="00A46B31" w:rsidP="00CB6741">
      <w:pPr>
        <w:pStyle w:val="GraphikFormat"/>
      </w:pPr>
      <w:r>
        <w:rPr>
          <w:noProof/>
          <w:lang w:eastAsia="de-DE"/>
        </w:rPr>
        <w:drawing>
          <wp:inline distT="0" distB="0" distL="0" distR="0" wp14:anchorId="2793D698" wp14:editId="6D9C432F">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14:paraId="33E9B8ED" w14:textId="77777777"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14:paraId="28683770" w14:textId="77777777" w:rsidR="003D1908" w:rsidRDefault="00A46B31" w:rsidP="008338F0">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14:paraId="41238746" w14:textId="77777777" w:rsidR="003D1908" w:rsidRDefault="00A46B31" w:rsidP="008338F0">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14:paraId="0B095C21" w14:textId="77777777" w:rsidR="003D1908" w:rsidRDefault="00A46B31" w:rsidP="00CE6849">
      <w:pPr>
        <w:pStyle w:val="Standard-BlockCharCharChar"/>
      </w:pPr>
      <w:r>
        <w:lastRenderedPageBreak/>
        <w:t>Subsequently, it will appear in the musical score in the Editor.</w:t>
      </w:r>
    </w:p>
    <w:p w14:paraId="01200D59" w14:textId="77777777"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14:paraId="45ACBB04" w14:textId="77777777"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14:paraId="0E8F5E53" w14:textId="77777777"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221C41" w:rsidRPr="003E68CF">
        <w:rPr>
          <w:rStyle w:val="QuerverweiseZchn"/>
        </w:rPr>
        <w:t>Appendix A: Simple E</w:t>
      </w:r>
      <w:r w:rsidR="00221C41">
        <w:rPr>
          <w:rStyle w:val="QuerverweiseZchn"/>
        </w:rPr>
        <w:t>XMARaLDA</w:t>
      </w:r>
      <w:r w:rsidR="00221C41" w:rsidRPr="003E68CF">
        <w:rPr>
          <w:rStyle w:val="QuerverweiseZchn"/>
        </w:rPr>
        <w:t xml:space="preserve">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14:paraId="2D225B3D" w14:textId="77777777" w:rsidR="003D1908" w:rsidRDefault="00A46B31">
      <w:pPr>
        <w:pStyle w:val="GraphikFormat"/>
      </w:pPr>
      <w:r>
        <w:rPr>
          <w:noProof/>
          <w:lang w:eastAsia="de-DE"/>
        </w:rPr>
        <w:drawing>
          <wp:inline distT="0" distB="0" distL="0" distR="0" wp14:anchorId="1ECA443C" wp14:editId="50A86379">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14:paraId="1A12F8C5" w14:textId="77777777"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14:paraId="64DE6D97" w14:textId="77777777" w:rsidR="008809EF" w:rsidRDefault="008809EF" w:rsidP="008809EF">
      <w:pPr>
        <w:pStyle w:val="GraphikFormat"/>
      </w:pPr>
      <w:r>
        <w:rPr>
          <w:noProof/>
          <w:lang w:eastAsia="de-DE"/>
        </w:rPr>
        <w:drawing>
          <wp:inline distT="0" distB="0" distL="0" distR="0" wp14:anchorId="66FD0334" wp14:editId="1370D176">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14:paraId="441F1365" w14:textId="77777777"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14:paraId="7737E5DA" w14:textId="77777777" w:rsidR="003D1908" w:rsidRDefault="00A46B31" w:rsidP="00CE6849">
      <w:pPr>
        <w:pStyle w:val="Standard-BlockCharCharChar"/>
      </w:pPr>
      <w:commentRangeStart w:id="240"/>
      <w:r>
        <w:t xml:space="preserve">11. </w:t>
      </w:r>
      <w:r>
        <w:rPr>
          <w:shd w:val="clear" w:color="auto" w:fill="D9D9D9"/>
        </w:rPr>
        <w:t>Rio de Janeiro style text transcription (*.txt)</w:t>
      </w:r>
      <w:r w:rsidRPr="00412C22">
        <w:t xml:space="preserve">: </w:t>
      </w:r>
      <w:commentRangeEnd w:id="240"/>
      <w:r w:rsidRPr="00412C22">
        <w:commentReference w:id="240"/>
      </w:r>
    </w:p>
    <w:p w14:paraId="3679C612" w14:textId="77777777"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14:paraId="78B06D56" w14:textId="77777777" w:rsidR="003D1908" w:rsidRDefault="00A46B31">
      <w:pPr>
        <w:pStyle w:val="GraphikFormat"/>
      </w:pPr>
      <w:bookmarkStart w:id="241" w:name="_File_&gt;_Import_&gt;_TASX..."/>
      <w:bookmarkStart w:id="242" w:name="_Toc55213830"/>
      <w:bookmarkStart w:id="243" w:name="_Toc69129817"/>
      <w:bookmarkStart w:id="244" w:name="_Toc69129958"/>
      <w:bookmarkStart w:id="245" w:name="_Ref108437852"/>
      <w:bookmarkEnd w:id="241"/>
      <w:r>
        <w:rPr>
          <w:noProof/>
          <w:lang w:eastAsia="de-DE"/>
        </w:rPr>
        <w:lastRenderedPageBreak/>
        <w:drawing>
          <wp:inline distT="0" distB="0" distL="0" distR="0" wp14:anchorId="6A206119" wp14:editId="7739F5FD">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7225" cy="1238250"/>
                    </a:xfrm>
                    <a:prstGeom prst="rect">
                      <a:avLst/>
                    </a:prstGeom>
                  </pic:spPr>
                </pic:pic>
              </a:graphicData>
            </a:graphic>
          </wp:inline>
        </w:drawing>
      </w:r>
    </w:p>
    <w:p w14:paraId="235F836A" w14:textId="77777777" w:rsidR="003D1908" w:rsidRDefault="00A46B31" w:rsidP="008338F0">
      <w:pPr>
        <w:pStyle w:val="Aufzhlungszeichen1"/>
      </w:pPr>
      <w:r>
        <w:t>This is illustrated in the following text file example:</w:t>
      </w:r>
    </w:p>
    <w:p w14:paraId="22414710" w14:textId="77777777" w:rsidR="003D1908" w:rsidRDefault="00A46B31">
      <w:pPr>
        <w:pStyle w:val="GraphikFormat"/>
      </w:pPr>
      <w:r>
        <w:rPr>
          <w:noProof/>
          <w:lang w:eastAsia="de-DE"/>
        </w:rPr>
        <w:drawing>
          <wp:inline distT="0" distB="0" distL="0" distR="0" wp14:anchorId="059ED90F" wp14:editId="39F9C886">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38575" cy="2171700"/>
                    </a:xfrm>
                    <a:prstGeom prst="rect">
                      <a:avLst/>
                    </a:prstGeom>
                  </pic:spPr>
                </pic:pic>
              </a:graphicData>
            </a:graphic>
          </wp:inline>
        </w:drawing>
      </w:r>
    </w:p>
    <w:p w14:paraId="3D4FE437" w14:textId="77777777" w:rsidR="003D1908" w:rsidRDefault="00A46B31" w:rsidP="008338F0">
      <w:pPr>
        <w:pStyle w:val="Aufzhlungszeichen1"/>
      </w:pPr>
      <w:r>
        <w:t xml:space="preserve">The option </w:t>
      </w:r>
      <w:r w:rsidRPr="003023CD">
        <w:rPr>
          <w:rStyle w:val="RefsZchn"/>
        </w:rPr>
        <w:t>“Split at paragraphs”</w:t>
      </w:r>
      <w:r>
        <w:t xml:space="preserve"> creates a new event for every line of the original file:</w:t>
      </w:r>
    </w:p>
    <w:p w14:paraId="3CF2DCAF" w14:textId="77777777" w:rsidR="003D1908" w:rsidRDefault="00A46B31">
      <w:pPr>
        <w:pStyle w:val="GraphikFormat"/>
      </w:pPr>
      <w:r>
        <w:rPr>
          <w:noProof/>
          <w:lang w:eastAsia="de-DE"/>
        </w:rPr>
        <w:drawing>
          <wp:inline distT="0" distB="0" distL="0" distR="0" wp14:anchorId="3E8E9FBC" wp14:editId="0092CE16">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4C090316" w14:textId="77777777" w:rsidR="003D1908" w:rsidRDefault="00A46B31" w:rsidP="008338F0">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14:paraId="10C830D9" w14:textId="77777777" w:rsidR="003D1908" w:rsidRDefault="00A46B31">
      <w:pPr>
        <w:pStyle w:val="GraphikFormat"/>
      </w:pPr>
      <w:r>
        <w:rPr>
          <w:noProof/>
          <w:lang w:eastAsia="de-DE"/>
        </w:rPr>
        <w:drawing>
          <wp:inline distT="0" distB="0" distL="0" distR="0" wp14:anchorId="1AF8CCDB" wp14:editId="55D79D23">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14:paraId="6B069DBE" w14:textId="77777777" w:rsidR="003D1908" w:rsidRDefault="00A46B31" w:rsidP="008338F0">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14:paraId="77DE629A" w14:textId="77777777" w:rsidR="003D1908" w:rsidRDefault="00A46B31">
      <w:pPr>
        <w:pStyle w:val="GraphikFormat"/>
      </w:pPr>
      <w:r>
        <w:rPr>
          <w:noProof/>
          <w:lang w:eastAsia="de-DE"/>
        </w:rPr>
        <w:drawing>
          <wp:inline distT="0" distB="0" distL="0" distR="0" wp14:anchorId="4BB43A2B" wp14:editId="5C285BBC">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2979B365" w14:textId="77777777"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14:paraId="3CE3F080" w14:textId="77777777"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48" w:history="1">
        <w:r>
          <w:rPr>
            <w:rFonts w:eastAsia="Calibri"/>
            <w:color w:val="0000FF"/>
            <w:u w:val="single"/>
          </w:rPr>
          <w:t>http://www.ims.uni-stuttgart.de/projekte/corplex/TreeTagger/</w:t>
        </w:r>
      </w:hyperlink>
      <w:r>
        <w:rPr>
          <w:rFonts w:eastAsia="Calibri"/>
        </w:rPr>
        <w:t>) i.e.:</w:t>
      </w:r>
    </w:p>
    <w:p w14:paraId="0F8E2AEE" w14:textId="77777777" w:rsidR="003D1908" w:rsidRDefault="00A46B31">
      <w:pPr>
        <w:pStyle w:val="GraphikFormat"/>
      </w:pPr>
      <w:r>
        <w:rPr>
          <w:noProof/>
          <w:lang w:eastAsia="de-DE"/>
        </w:rPr>
        <w:lastRenderedPageBreak/>
        <w:drawing>
          <wp:inline distT="0" distB="0" distL="0" distR="0" wp14:anchorId="13542C84" wp14:editId="1F3C890A">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72616" cy="2618364"/>
                    </a:xfrm>
                    <a:prstGeom prst="rect">
                      <a:avLst/>
                    </a:prstGeom>
                  </pic:spPr>
                </pic:pic>
              </a:graphicData>
            </a:graphic>
          </wp:inline>
        </w:drawing>
      </w:r>
    </w:p>
    <w:p w14:paraId="5C11AA6D" w14:textId="77777777"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14:paraId="2CC3F9C1" w14:textId="77777777" w:rsidR="003D1908" w:rsidRDefault="00A46B31">
      <w:pPr>
        <w:pStyle w:val="GraphikFormat"/>
      </w:pPr>
      <w:r>
        <w:rPr>
          <w:noProof/>
          <w:lang w:eastAsia="de-DE"/>
        </w:rPr>
        <w:drawing>
          <wp:inline distT="0" distB="0" distL="0" distR="0" wp14:anchorId="70620A3D" wp14:editId="7C2FBC8B">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14:paraId="75513900" w14:textId="77777777"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14:paraId="4804B7AD" w14:textId="77777777"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14:paraId="7807394B" w14:textId="77777777"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4E612066" wp14:editId="7F24C54A">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242"/>
    <w:bookmarkEnd w:id="243"/>
    <w:bookmarkEnd w:id="244"/>
    <w:bookmarkEnd w:id="245"/>
    <w:p w14:paraId="482DDD18" w14:textId="77777777"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14:paraId="2287BC76" w14:textId="77777777" w:rsidR="003D1908" w:rsidRDefault="00A46B31" w:rsidP="008338F0">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14:paraId="4C55AD12" w14:textId="77777777" w:rsidR="003D1908" w:rsidRDefault="00A46B31" w:rsidP="008338F0">
      <w:pPr>
        <w:pStyle w:val="Aufzhlungszeichen1"/>
        <w:rPr>
          <w:spacing w:val="-6"/>
        </w:rPr>
      </w:pPr>
      <w:r>
        <w:lastRenderedPageBreak/>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14:paraId="0DDD59D8" w14:textId="77777777" w:rsidR="003023CD" w:rsidRPr="003023CD" w:rsidRDefault="003023CD" w:rsidP="003023CD">
      <w:pPr>
        <w:pStyle w:val="GraphikFormat"/>
      </w:pPr>
      <w:r>
        <w:rPr>
          <w:noProof/>
          <w:lang w:eastAsia="de-DE"/>
        </w:rPr>
        <w:drawing>
          <wp:inline distT="0" distB="0" distL="0" distR="0" wp14:anchorId="40B198BA" wp14:editId="783CE053">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14:paraId="7FCC5FD3" w14:textId="77777777" w:rsidR="003D1908" w:rsidRDefault="00A46B31" w:rsidP="00CE6849">
      <w:pPr>
        <w:pStyle w:val="Standard-BlockCharCharChar"/>
      </w:pPr>
      <w:r>
        <w:t>In order to “import” a HIAT-DOS file, fill in the following field:</w:t>
      </w:r>
    </w:p>
    <w:p w14:paraId="5E850FDF" w14:textId="77777777" w:rsidR="003D1908" w:rsidRDefault="00A46B31" w:rsidP="008338F0">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14:paraId="31BEBF58" w14:textId="77777777" w:rsidR="003D1908" w:rsidRDefault="00A46B31" w:rsidP="008338F0">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14:paraId="7DBF6AEE" w14:textId="77777777" w:rsidR="003D1908" w:rsidRDefault="00A46B31" w:rsidP="008338F0">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14:paraId="3376361B" w14:textId="77777777" w:rsidR="003D1908" w:rsidRDefault="00A46B31" w:rsidP="008338F0">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59067735" w14:textId="77777777" w:rsidR="003D1908" w:rsidRDefault="00A46B31" w:rsidP="008338F0">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14:paraId="68181E71" w14:textId="77777777" w:rsidR="003D1908" w:rsidRDefault="00A46B31" w:rsidP="008338F0">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w:t>
      </w:r>
      <w:r>
        <w:lastRenderedPageBreak/>
        <w:t xml:space="preserve">Scandinavian special characters). If you would like to change the characters </w:t>
      </w:r>
      <w:r w:rsidR="003023CD">
        <w:t xml:space="preserve">that should be replaced, click </w:t>
      </w:r>
      <w:r w:rsidRPr="003023CD">
        <w:rPr>
          <w:rStyle w:val="ButtonsZchn"/>
        </w:rPr>
        <w:t>Change...</w:t>
      </w:r>
      <w:r>
        <w:t>, to get the following dialog:</w:t>
      </w:r>
    </w:p>
    <w:p w14:paraId="0054CE5D" w14:textId="77777777" w:rsidR="003D1908" w:rsidRDefault="00A46B31">
      <w:pPr>
        <w:pStyle w:val="GraphikFormat"/>
        <w:rPr>
          <w:szCs w:val="24"/>
        </w:rPr>
      </w:pPr>
      <w:r>
        <w:rPr>
          <w:noProof/>
          <w:szCs w:val="24"/>
          <w:lang w:eastAsia="de-DE"/>
        </w:rPr>
        <w:drawing>
          <wp:inline distT="0" distB="0" distL="0" distR="0" wp14:anchorId="5276B84D" wp14:editId="2F894E65">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14:paraId="507D7C2F" w14:textId="77777777"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14:paraId="7911EBF7" w14:textId="77777777"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14:paraId="3F96699A" w14:textId="77777777"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14:paraId="085E10FD" w14:textId="77777777"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14:paraId="1BBE7DCC" w14:textId="77777777"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14:paraId="75ECC450" w14:textId="77777777" w:rsidR="00322528" w:rsidRDefault="00322528" w:rsidP="00322528">
      <w:pPr>
        <w:pStyle w:val="Standard-BlockCharCharChar"/>
        <w:rPr>
          <w:b/>
        </w:rPr>
      </w:pPr>
    </w:p>
    <w:p w14:paraId="17341CAA" w14:textId="77777777" w:rsidR="003D1908" w:rsidRDefault="00A46B31" w:rsidP="00CE6849">
      <w:pPr>
        <w:pStyle w:val="berschrift3"/>
      </w:pPr>
      <w:bookmarkStart w:id="246" w:name="_File_&gt;_Import_&gt;_Praat_TextGrid..."/>
      <w:bookmarkStart w:id="247" w:name="_File_&gt;_Import_&gt;_TEI..."/>
      <w:bookmarkStart w:id="248" w:name="_File_&gt;_Import_&gt;_„Import“_HIAT-DOS.."/>
      <w:bookmarkStart w:id="249" w:name="_File_&gt;_Export_&gt;_TASX..."/>
      <w:bookmarkStart w:id="250" w:name="_Toc55213835"/>
      <w:bookmarkStart w:id="251" w:name="_Toc69129823"/>
      <w:bookmarkStart w:id="252" w:name="_Toc69129964"/>
      <w:bookmarkStart w:id="253" w:name="_Ref108437938"/>
      <w:bookmarkStart w:id="254" w:name="_Ref472790047"/>
      <w:bookmarkStart w:id="255" w:name="_Toc472960764"/>
      <w:bookmarkEnd w:id="246"/>
      <w:bookmarkEnd w:id="247"/>
      <w:bookmarkEnd w:id="248"/>
      <w:bookmarkEnd w:id="249"/>
      <w:r>
        <w:t>File &gt; Export</w:t>
      </w:r>
      <w:bookmarkEnd w:id="250"/>
      <w:bookmarkEnd w:id="251"/>
      <w:bookmarkEnd w:id="252"/>
      <w:bookmarkEnd w:id="253"/>
      <w:bookmarkEnd w:id="254"/>
      <w:bookmarkEnd w:id="255"/>
      <w:r>
        <w:t xml:space="preserve"> </w:t>
      </w:r>
    </w:p>
    <w:p w14:paraId="453C52F1" w14:textId="77777777"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14:paraId="3646AF55" w14:textId="77777777" w:rsidR="003D1908" w:rsidRDefault="00A46B31">
      <w:pPr>
        <w:pStyle w:val="GraphikFormat"/>
      </w:pPr>
      <w:r>
        <w:rPr>
          <w:noProof/>
          <w:lang w:eastAsia="de-DE"/>
        </w:rPr>
        <w:lastRenderedPageBreak/>
        <w:drawing>
          <wp:inline distT="0" distB="0" distL="0" distR="0" wp14:anchorId="41914C29" wp14:editId="7E23A811">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14:paraId="50C12A2B" w14:textId="77777777"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14:paraId="1D7B88BE" w14:textId="77777777" w:rsidR="003D1908" w:rsidRDefault="00A46B31" w:rsidP="00CE6849">
      <w:pPr>
        <w:pStyle w:val="Standard-BlockCharCharChar"/>
      </w:pPr>
      <w:r>
        <w:t xml:space="preserve">2. </w:t>
      </w:r>
      <w:r>
        <w:rPr>
          <w:shd w:val="clear" w:color="auto" w:fill="D9D9D9"/>
        </w:rPr>
        <w:t>PRAAT Textgrid</w:t>
      </w:r>
      <w:r w:rsidRPr="00412C22">
        <w:t xml:space="preserve">: </w:t>
      </w:r>
      <w:bookmarkStart w:id="256" w:name="_File_&gt;_Export_&gt;_Praat_TextGrid..."/>
      <w:bookmarkEnd w:id="256"/>
      <w:r>
        <w:t>The exported file can be opened and edited in Praat. Please note that such an export is only useful if at least some of the points on the timeline have been equipped with absolute time values (non-existing times will be interpolated).</w:t>
      </w:r>
    </w:p>
    <w:p w14:paraId="2739A1B0" w14:textId="77777777"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14:paraId="68FCAD69" w14:textId="77777777"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14:paraId="40957221" w14:textId="77777777"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w:t>
      </w:r>
      <w:bookmarkStart w:id="257" w:name="_GoBack"/>
      <w:bookmarkEnd w:id="257"/>
      <w:r>
        <w:t>see:</w:t>
      </w:r>
    </w:p>
    <w:p w14:paraId="404845CA" w14:textId="77777777"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14:paraId="2FAA1C24" w14:textId="77777777"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14:paraId="2C066F0A" w14:textId="77777777" w:rsidR="003D1908" w:rsidRDefault="00A46B31" w:rsidP="008338F0">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14:paraId="0DDEA3EF" w14:textId="77777777" w:rsidR="003D1908" w:rsidRDefault="00A46B31" w:rsidP="008338F0">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14:paraId="3143BE60" w14:textId="77777777" w:rsidR="003D1908" w:rsidRDefault="00A46B31" w:rsidP="008338F0">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14:paraId="0EEB2558" w14:textId="77777777"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14:paraId="6E046AD8" w14:textId="77777777" w:rsidR="003D1908" w:rsidRDefault="00A46B31" w:rsidP="00CE6849">
      <w:pPr>
        <w:pStyle w:val="Standard-BlockCharCharChar"/>
      </w:pPr>
      <w:r>
        <w:lastRenderedPageBreak/>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14:paraId="3A83E46B" w14:textId="77777777" w:rsidR="003D1908" w:rsidRDefault="00A46B31" w:rsidP="00CE6849">
      <w:pPr>
        <w:pStyle w:val="Standard-BlockCharCharChar"/>
      </w:pPr>
      <w:bookmarkStart w:id="258" w:name="_File_&gt;_Export_&gt;_ELAN..."/>
      <w:bookmarkEnd w:id="258"/>
      <w:r>
        <w:t xml:space="preserve">8. </w:t>
      </w:r>
      <w:r>
        <w:rPr>
          <w:shd w:val="clear" w:color="auto" w:fill="D9D9D9"/>
        </w:rPr>
        <w:t>CHAT transcript</w:t>
      </w:r>
      <w:r w:rsidRPr="00412C22">
        <w:t>:</w:t>
      </w:r>
      <w:r>
        <w:t xml:space="preserve"> Exports a file in the CHAT format that can be opened with the CLAN-Editor of the CHILDES-System.</w:t>
      </w:r>
    </w:p>
    <w:p w14:paraId="70DEB1C3" w14:textId="77777777" w:rsidR="003D1908" w:rsidRDefault="00A46B31">
      <w:pPr>
        <w:pStyle w:val="GraphikFormat"/>
      </w:pPr>
      <w:r>
        <w:rPr>
          <w:noProof/>
          <w:lang w:eastAsia="de-DE"/>
        </w:rPr>
        <w:drawing>
          <wp:inline distT="0" distB="0" distL="0" distR="0" wp14:anchorId="38F398F3" wp14:editId="743F7705">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14:paraId="2A567E54" w14:textId="77777777" w:rsidR="003D1908" w:rsidRDefault="00A46B31" w:rsidP="00CE6849">
      <w:pPr>
        <w:pStyle w:val="Standard-BlockCharCharChar"/>
      </w:pPr>
      <w:r>
        <w:t>Different variants are offered:</w:t>
      </w:r>
    </w:p>
    <w:p w14:paraId="533912FD" w14:textId="77777777" w:rsidR="003D1908" w:rsidRDefault="00A46B31" w:rsidP="008338F0">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14:paraId="4F9A4FC6" w14:textId="77777777"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14:paraId="6DF32CED" w14:textId="77777777" w:rsidR="003D1908" w:rsidRDefault="00A46B31" w:rsidP="008338F0">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14:paraId="250F83AC" w14:textId="77777777"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14:paraId="5F3B35D3" w14:textId="77777777"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14:paraId="7D8CBF68" w14:textId="77777777"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14:paraId="1B97FE3B" w14:textId="77777777" w:rsidR="00322528" w:rsidRDefault="00322528" w:rsidP="000E711B">
      <w:pPr>
        <w:pStyle w:val="Standard-BlockCharCharChar"/>
        <w:rPr>
          <w:shd w:val="clear" w:color="auto" w:fill="FFFFFF"/>
        </w:rPr>
      </w:pPr>
    </w:p>
    <w:p w14:paraId="3100E43E" w14:textId="77777777" w:rsidR="003D1908" w:rsidRDefault="00A46B31" w:rsidP="00CE6849">
      <w:pPr>
        <w:pStyle w:val="berschrift3"/>
      </w:pPr>
      <w:bookmarkStart w:id="259" w:name="_File_&gt;_Exit"/>
      <w:bookmarkStart w:id="260" w:name="_Toc55213838"/>
      <w:bookmarkStart w:id="261" w:name="_Toc69129827"/>
      <w:bookmarkStart w:id="262" w:name="_Toc69129968"/>
      <w:bookmarkStart w:id="263" w:name="_Ref108437975"/>
      <w:bookmarkStart w:id="264" w:name="_Ref108437987"/>
      <w:bookmarkStart w:id="265" w:name="_Toc460834689"/>
      <w:bookmarkStart w:id="266" w:name="_Toc472960765"/>
      <w:bookmarkEnd w:id="259"/>
      <w:r>
        <w:lastRenderedPageBreak/>
        <w:t>File &gt; Exit</w:t>
      </w:r>
      <w:bookmarkEnd w:id="260"/>
      <w:bookmarkEnd w:id="261"/>
      <w:bookmarkEnd w:id="262"/>
      <w:bookmarkEnd w:id="263"/>
      <w:bookmarkEnd w:id="264"/>
      <w:bookmarkEnd w:id="265"/>
      <w:bookmarkEnd w:id="266"/>
    </w:p>
    <w:p w14:paraId="0A40EAF4" w14:textId="77777777" w:rsidR="003D1908" w:rsidRDefault="00A46B31" w:rsidP="00CE6849">
      <w:pPr>
        <w:pStyle w:val="Standard-BlockCharCharChar"/>
      </w:pPr>
      <w:r>
        <w:t xml:space="preserve">Closes the current transcription and exits the Partitur-Editor. </w:t>
      </w:r>
    </w:p>
    <w:p w14:paraId="7782509A" w14:textId="77777777" w:rsidR="003D1908" w:rsidRDefault="00A46B31" w:rsidP="00322528">
      <w:pPr>
        <w:pStyle w:val="Standard-BlockCharCharChar"/>
      </w:pPr>
      <w:r>
        <w:t>If the changes have not been saved, you will be asked, whether you would like to save the changes.</w:t>
      </w:r>
      <w:bookmarkStart w:id="267" w:name="_Edit-Menü"/>
      <w:bookmarkStart w:id="268" w:name="_Toc55213839"/>
      <w:bookmarkStart w:id="269" w:name="_Toc69129828"/>
      <w:bookmarkStart w:id="270" w:name="_Toc69129969"/>
      <w:bookmarkEnd w:id="267"/>
    </w:p>
    <w:p w14:paraId="5D5B2C77" w14:textId="77777777" w:rsidR="00322528" w:rsidRDefault="00322528" w:rsidP="00322528">
      <w:pPr>
        <w:pStyle w:val="Standard-BlockCharCharChar"/>
        <w:sectPr w:rsidR="00322528" w:rsidSect="00372541">
          <w:headerReference w:type="default" r:id="rId159"/>
          <w:pgSz w:w="11906" w:h="16838" w:code="9"/>
          <w:pgMar w:top="1417" w:right="1133" w:bottom="1134" w:left="1417" w:header="624" w:footer="624" w:gutter="0"/>
          <w:cols w:space="720"/>
          <w:docGrid w:linePitch="326"/>
        </w:sectPr>
      </w:pPr>
    </w:p>
    <w:p w14:paraId="0DC5A946" w14:textId="77777777" w:rsidR="003D1908" w:rsidRDefault="00A46B31">
      <w:pPr>
        <w:pStyle w:val="berschrift2"/>
        <w:numPr>
          <w:ilvl w:val="1"/>
          <w:numId w:val="9"/>
        </w:numPr>
      </w:pPr>
      <w:bookmarkStart w:id="271" w:name="_Toc472960766"/>
      <w:r>
        <w:rPr>
          <w:noProof/>
          <w:lang w:val="de-DE" w:eastAsia="de-DE"/>
        </w:rPr>
        <w:lastRenderedPageBreak/>
        <w:drawing>
          <wp:anchor distT="0" distB="0" distL="114300" distR="114300" simplePos="0" relativeHeight="251852800" behindDoc="0" locked="0" layoutInCell="1" allowOverlap="1" wp14:anchorId="41C5E55D" wp14:editId="5FFD0603">
            <wp:simplePos x="0" y="0"/>
            <wp:positionH relativeFrom="margin">
              <wp:align>left</wp:align>
            </wp:positionH>
            <wp:positionV relativeFrom="paragraph">
              <wp:posOffset>461645</wp:posOffset>
            </wp:positionV>
            <wp:extent cx="4469130" cy="3721100"/>
            <wp:effectExtent l="0" t="0" r="762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69473" cy="3721587"/>
                    </a:xfrm>
                    <a:prstGeom prst="rect">
                      <a:avLst/>
                    </a:prstGeom>
                  </pic:spPr>
                </pic:pic>
              </a:graphicData>
            </a:graphic>
            <wp14:sizeRelH relativeFrom="margin">
              <wp14:pctWidth>0</wp14:pctWidth>
            </wp14:sizeRelH>
            <wp14:sizeRelV relativeFrom="margin">
              <wp14:pctHeight>0</wp14:pctHeight>
            </wp14:sizeRelV>
          </wp:anchor>
        </w:drawing>
      </w:r>
      <w:r>
        <w:t>Edit</w:t>
      </w:r>
      <w:bookmarkEnd w:id="268"/>
      <w:bookmarkEnd w:id="269"/>
      <w:bookmarkEnd w:id="270"/>
      <w:r>
        <w:t xml:space="preserve"> Menu</w:t>
      </w:r>
      <w:bookmarkEnd w:id="271"/>
    </w:p>
    <w:p w14:paraId="72FBA650" w14:textId="77777777" w:rsidR="003D1908" w:rsidRDefault="003D1908">
      <w:pPr>
        <w:rPr>
          <w:sz w:val="2"/>
          <w:szCs w:val="2"/>
          <w:lang w:val="en-US"/>
        </w:rPr>
      </w:pPr>
    </w:p>
    <w:p w14:paraId="3B283AA2" w14:textId="77777777" w:rsidR="006E5F32" w:rsidRDefault="006E5F32">
      <w:pPr>
        <w:rPr>
          <w:sz w:val="2"/>
          <w:szCs w:val="2"/>
          <w:lang w:val="en-US"/>
        </w:rPr>
      </w:pPr>
    </w:p>
    <w:p w14:paraId="115E1E2A" w14:textId="77777777" w:rsidR="00322528" w:rsidRDefault="00322528">
      <w:pPr>
        <w:rPr>
          <w:sz w:val="2"/>
          <w:szCs w:val="2"/>
          <w:lang w:val="en-US"/>
        </w:rPr>
      </w:pPr>
    </w:p>
    <w:p w14:paraId="62B7E568" w14:textId="77777777" w:rsidR="007B76F8" w:rsidRDefault="007B76F8" w:rsidP="007B76F8">
      <w:pPr>
        <w:pStyle w:val="berschrift3"/>
      </w:pPr>
      <w:bookmarkStart w:id="272" w:name="_Edit_&gt;_Copy"/>
      <w:bookmarkStart w:id="273" w:name="_Toc472960767"/>
      <w:bookmarkStart w:id="274" w:name="_Toc55213840"/>
      <w:bookmarkStart w:id="275" w:name="_Toc69129829"/>
      <w:bookmarkStart w:id="276" w:name="_Toc69129970"/>
      <w:bookmarkStart w:id="277" w:name="_Ref108437240"/>
      <w:bookmarkStart w:id="278" w:name="_Ref108437250"/>
      <w:bookmarkStart w:id="279" w:name="_Ref108437272"/>
      <w:bookmarkEnd w:id="272"/>
      <w:r>
        <w:t>Edit &gt; Undo</w:t>
      </w:r>
      <w:bookmarkEnd w:id="273"/>
    </w:p>
    <w:p w14:paraId="43E8B0CE" w14:textId="77777777"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14:paraId="50D3A980" w14:textId="77777777" w:rsidR="00322528" w:rsidRDefault="00322528" w:rsidP="007B76F8">
      <w:pPr>
        <w:pStyle w:val="Standard-BlockCharCharChar"/>
      </w:pPr>
    </w:p>
    <w:p w14:paraId="631A6518" w14:textId="77777777" w:rsidR="003D1908" w:rsidRDefault="00A46B31" w:rsidP="00CE6849">
      <w:pPr>
        <w:pStyle w:val="berschrift3"/>
      </w:pPr>
      <w:bookmarkStart w:id="280" w:name="_Toc472960768"/>
      <w:r>
        <w:t>Edit &gt; Copy</w:t>
      </w:r>
      <w:bookmarkEnd w:id="274"/>
      <w:bookmarkEnd w:id="275"/>
      <w:bookmarkEnd w:id="276"/>
      <w:bookmarkEnd w:id="277"/>
      <w:bookmarkEnd w:id="278"/>
      <w:bookmarkEnd w:id="279"/>
      <w:bookmarkEnd w:id="280"/>
    </w:p>
    <w:p w14:paraId="06A54282" w14:textId="77777777"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14:paraId="0CF52137" w14:textId="77777777"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14:paraId="3307DFFF" w14:textId="77777777"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14:paraId="50290923" w14:textId="77777777" w:rsidR="003D1908" w:rsidRDefault="00A46B31" w:rsidP="00CE6849">
      <w:pPr>
        <w:pStyle w:val="Standard-BlockCharCharChar"/>
      </w:pPr>
      <w:r>
        <w:br w:type="page"/>
      </w:r>
    </w:p>
    <w:p w14:paraId="515052D7" w14:textId="77777777" w:rsidR="003D1908" w:rsidRDefault="00A46B31" w:rsidP="00CE6849">
      <w:pPr>
        <w:pStyle w:val="Standard-BlockCharCharChar"/>
      </w:pPr>
      <w:r>
        <w:lastRenderedPageBreak/>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A62938" w14:paraId="223F3261" w14:textId="77777777">
        <w:trPr>
          <w:tblHeader/>
        </w:trPr>
        <w:tc>
          <w:tcPr>
            <w:tcW w:w="4820" w:type="dxa"/>
          </w:tcPr>
          <w:p w14:paraId="1186D4C1" w14:textId="77777777" w:rsidR="003D1908" w:rsidRPr="009A2BDD" w:rsidRDefault="00A46B31" w:rsidP="00BA3CB1">
            <w:pPr>
              <w:pStyle w:val="Standard-BlockCharCharChar"/>
              <w:spacing w:before="0"/>
            </w:pPr>
            <w:r w:rsidRPr="009A2BDD">
              <w:t xml:space="preserve">Selection in the Editor </w:t>
            </w:r>
          </w:p>
        </w:tc>
        <w:tc>
          <w:tcPr>
            <w:tcW w:w="4536" w:type="dxa"/>
          </w:tcPr>
          <w:p w14:paraId="7C9CB0FF" w14:textId="77777777"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14:paraId="6CF16440" w14:textId="77777777" w:rsidTr="00BA3CB1">
        <w:tc>
          <w:tcPr>
            <w:tcW w:w="4820" w:type="dxa"/>
          </w:tcPr>
          <w:p w14:paraId="6D7C83EF" w14:textId="77777777"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08DC8A25" wp14:editId="0FAC53E2">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61" cstate="print">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14:paraId="5CDE59B7" w14:textId="77777777" w:rsidR="003D1908" w:rsidRDefault="003D1908" w:rsidP="00BA3CB1">
            <w:pPr>
              <w:tabs>
                <w:tab w:val="clear" w:pos="482"/>
                <w:tab w:val="left" w:pos="385"/>
              </w:tabs>
              <w:spacing w:before="0" w:after="0"/>
              <w:ind w:left="3" w:hanging="3"/>
              <w:jc w:val="left"/>
              <w:rPr>
                <w:szCs w:val="24"/>
              </w:rPr>
            </w:pPr>
          </w:p>
        </w:tc>
        <w:tc>
          <w:tcPr>
            <w:tcW w:w="4536" w:type="dxa"/>
          </w:tcPr>
          <w:p w14:paraId="59249EEA" w14:textId="77777777" w:rsidR="003D1908" w:rsidRDefault="00A46B31" w:rsidP="00802C6B">
            <w:pPr>
              <w:pStyle w:val="SimpleEXMARaLDA"/>
              <w:rPr>
                <w:rFonts w:ascii="Times New Roman" w:hAnsi="Times New Roman"/>
                <w:sz w:val="24"/>
                <w:szCs w:val="24"/>
              </w:rPr>
            </w:pPr>
            <w:r>
              <w:t>Stimmt ja gar nicht</w:t>
            </w:r>
            <w:r>
              <w:rPr>
                <w:rFonts w:ascii="Times New Roman" w:hAnsi="Times New Roman"/>
              </w:rPr>
              <w:t>.</w:t>
            </w:r>
          </w:p>
        </w:tc>
      </w:tr>
      <w:tr w:rsidR="003D1908" w:rsidRPr="00A62938" w14:paraId="2B7EED52" w14:textId="77777777">
        <w:tc>
          <w:tcPr>
            <w:tcW w:w="4820" w:type="dxa"/>
          </w:tcPr>
          <w:p w14:paraId="039FE503" w14:textId="77777777" w:rsidR="003D1908" w:rsidRDefault="00A46B31">
            <w:pPr>
              <w:pStyle w:val="GraphikFormat"/>
              <w:tabs>
                <w:tab w:val="clear" w:pos="482"/>
                <w:tab w:val="left" w:pos="385"/>
              </w:tabs>
              <w:spacing w:before="0" w:after="0"/>
              <w:jc w:val="left"/>
            </w:pPr>
            <w:r>
              <w:rPr>
                <w:noProof/>
                <w:lang w:eastAsia="de-DE"/>
              </w:rPr>
              <w:drawing>
                <wp:inline distT="0" distB="0" distL="0" distR="0" wp14:anchorId="611ABF8B" wp14:editId="5A332B69">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14:paraId="28215E03" w14:textId="77777777" w:rsidR="003D1908" w:rsidRDefault="003D1908">
            <w:pPr>
              <w:tabs>
                <w:tab w:val="clear" w:pos="482"/>
                <w:tab w:val="left" w:pos="385"/>
              </w:tabs>
              <w:spacing w:before="0" w:after="0"/>
              <w:ind w:left="3" w:hanging="3"/>
            </w:pPr>
          </w:p>
        </w:tc>
        <w:tc>
          <w:tcPr>
            <w:tcW w:w="4536" w:type="dxa"/>
          </w:tcPr>
          <w:p w14:paraId="23205C3A" w14:textId="77777777" w:rsidR="003D1908" w:rsidRDefault="00A46B31" w:rsidP="00802C6B">
            <w:pPr>
              <w:pStyle w:val="SimpleEXMARaLDA"/>
              <w:rPr>
                <w:lang w:val="en-US"/>
              </w:rPr>
            </w:pPr>
            <w:r>
              <w:rPr>
                <w:rFonts w:eastAsia="Calibri"/>
              </w:rPr>
              <w:t>RTF representation of the selection of the musical score</w:t>
            </w:r>
          </w:p>
        </w:tc>
      </w:tr>
      <w:tr w:rsidR="003D1908" w14:paraId="2870FC33" w14:textId="77777777">
        <w:tc>
          <w:tcPr>
            <w:tcW w:w="4820" w:type="dxa"/>
          </w:tcPr>
          <w:p w14:paraId="3F632ADF" w14:textId="77777777" w:rsidR="003D1908" w:rsidRDefault="00A46B31">
            <w:pPr>
              <w:spacing w:before="0" w:after="0"/>
            </w:pPr>
            <w:r>
              <w:rPr>
                <w:noProof/>
                <w:lang w:eastAsia="de-DE"/>
              </w:rPr>
              <w:drawing>
                <wp:inline distT="0" distB="0" distL="0" distR="0" wp14:anchorId="781534E8" wp14:editId="609B9959">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14:paraId="5A707CCF" w14:textId="77777777" w:rsidR="003D1908" w:rsidRDefault="00A46B31" w:rsidP="00802C6B">
            <w:pPr>
              <w:pStyle w:val="SimpleEXMARaLDA"/>
            </w:pPr>
            <w:r>
              <w:t>fällst mir</w:t>
            </w:r>
          </w:p>
        </w:tc>
      </w:tr>
    </w:tbl>
    <w:p w14:paraId="1187F2B1" w14:textId="77777777" w:rsidR="00322528" w:rsidRDefault="00322528" w:rsidP="00322528">
      <w:pPr>
        <w:pStyle w:val="Standard-BlockCharCharChar"/>
      </w:pPr>
      <w:bookmarkStart w:id="281" w:name="_Edit_&gt;_Paste"/>
      <w:bookmarkStart w:id="282" w:name="_Toc55213841"/>
      <w:bookmarkStart w:id="283" w:name="_Toc69129830"/>
      <w:bookmarkStart w:id="284" w:name="_Toc69129971"/>
      <w:bookmarkStart w:id="285" w:name="_Ref108437288"/>
      <w:bookmarkEnd w:id="281"/>
    </w:p>
    <w:p w14:paraId="277632B0" w14:textId="77777777" w:rsidR="003D1908" w:rsidRDefault="00A46B31" w:rsidP="00CE6849">
      <w:pPr>
        <w:pStyle w:val="berschrift3"/>
      </w:pPr>
      <w:bookmarkStart w:id="286" w:name="_Toc472960769"/>
      <w:r>
        <w:t>Edit &gt; Paste</w:t>
      </w:r>
      <w:bookmarkEnd w:id="282"/>
      <w:bookmarkEnd w:id="283"/>
      <w:bookmarkEnd w:id="284"/>
      <w:bookmarkEnd w:id="285"/>
      <w:bookmarkEnd w:id="286"/>
    </w:p>
    <w:p w14:paraId="7C83613A" w14:textId="77777777"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14:paraId="5735DF5C" w14:textId="77777777" w:rsidR="003D1908" w:rsidRDefault="00A46B31" w:rsidP="00CE6849">
      <w:pPr>
        <w:pStyle w:val="Standard-BlockCharCharChar"/>
      </w:pPr>
      <w:r>
        <w:rPr>
          <w:rFonts w:eastAsia="Calibri"/>
        </w:rPr>
        <w:t>Inserts the text from the clipboard at the current cursor position</w:t>
      </w:r>
      <w:r>
        <w:t>.</w:t>
      </w:r>
    </w:p>
    <w:p w14:paraId="48C6BED6" w14:textId="77777777" w:rsidR="00322528" w:rsidRDefault="00322528" w:rsidP="00CE6849">
      <w:pPr>
        <w:pStyle w:val="Standard-BlockCharCharChar"/>
      </w:pPr>
    </w:p>
    <w:p w14:paraId="0B93FF99" w14:textId="77777777" w:rsidR="003D1908" w:rsidRDefault="00A46B31" w:rsidP="00CE6849">
      <w:pPr>
        <w:pStyle w:val="berschrift3"/>
      </w:pPr>
      <w:bookmarkStart w:id="287" w:name="_Edit_&gt;_Cut"/>
      <w:bookmarkStart w:id="288" w:name="_Toc55213842"/>
      <w:bookmarkStart w:id="289" w:name="_Toc69129831"/>
      <w:bookmarkStart w:id="290" w:name="_Toc69129972"/>
      <w:bookmarkStart w:id="291" w:name="_Ref108437305"/>
      <w:bookmarkStart w:id="292" w:name="_Toc460834694"/>
      <w:bookmarkStart w:id="293" w:name="_Toc472960770"/>
      <w:bookmarkEnd w:id="287"/>
      <w:r>
        <w:t>Edit &gt; Cut</w:t>
      </w:r>
      <w:bookmarkEnd w:id="288"/>
      <w:bookmarkEnd w:id="289"/>
      <w:bookmarkEnd w:id="290"/>
      <w:bookmarkEnd w:id="291"/>
      <w:bookmarkEnd w:id="292"/>
      <w:bookmarkEnd w:id="293"/>
    </w:p>
    <w:p w14:paraId="47C13A9E" w14:textId="77777777"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14:paraId="5AF2956A" w14:textId="77777777" w:rsidR="003D1908" w:rsidRDefault="00A46B31" w:rsidP="00CE6849">
      <w:pPr>
        <w:pStyle w:val="Standard-BlockCharCharChar"/>
      </w:pPr>
      <w:r>
        <w:rPr>
          <w:rFonts w:eastAsia="Calibri"/>
        </w:rPr>
        <w:t>Cuts the currently selected text and puts it into the clipboard</w:t>
      </w:r>
      <w:r>
        <w:t>.</w:t>
      </w:r>
    </w:p>
    <w:p w14:paraId="275AF16E" w14:textId="77777777" w:rsidR="00322528" w:rsidRDefault="00322528" w:rsidP="00CE6849">
      <w:pPr>
        <w:pStyle w:val="Standard-BlockCharCharChar"/>
      </w:pPr>
    </w:p>
    <w:p w14:paraId="66ECCE58" w14:textId="77777777" w:rsidR="003D1908" w:rsidRDefault="00A46B31" w:rsidP="00CE6849">
      <w:pPr>
        <w:pStyle w:val="berschrift3"/>
      </w:pPr>
      <w:bookmarkStart w:id="294" w:name="_Edit_&gt;_Search_in_events..."/>
      <w:bookmarkStart w:id="295" w:name="_Toc55213843"/>
      <w:bookmarkStart w:id="296" w:name="_Toc69129832"/>
      <w:bookmarkStart w:id="297" w:name="_Toc69129973"/>
      <w:bookmarkStart w:id="298" w:name="_Ref108437321"/>
      <w:bookmarkStart w:id="299" w:name="_Ref472892640"/>
      <w:bookmarkStart w:id="300" w:name="_Toc472960771"/>
      <w:bookmarkEnd w:id="294"/>
      <w:r>
        <w:t>Edit &gt; Search in events...</w:t>
      </w:r>
      <w:bookmarkEnd w:id="295"/>
      <w:bookmarkEnd w:id="296"/>
      <w:bookmarkEnd w:id="297"/>
      <w:bookmarkEnd w:id="298"/>
      <w:bookmarkEnd w:id="299"/>
      <w:bookmarkEnd w:id="300"/>
    </w:p>
    <w:p w14:paraId="25B4E774" w14:textId="77777777" w:rsidR="003D1908" w:rsidRDefault="00A46B31" w:rsidP="00CE6849">
      <w:pPr>
        <w:pStyle w:val="Standard-BlockCharCharChar"/>
      </w:pPr>
      <w:r>
        <w:t>Opens a dialog in order to search events for specific characters or character strings:</w:t>
      </w:r>
    </w:p>
    <w:p w14:paraId="28200CAE" w14:textId="77777777" w:rsidR="003D1908" w:rsidRDefault="00A46B31">
      <w:pPr>
        <w:pStyle w:val="GraphikFormat"/>
      </w:pPr>
      <w:r>
        <w:rPr>
          <w:noProof/>
          <w:lang w:eastAsia="de-DE"/>
        </w:rPr>
        <w:lastRenderedPageBreak/>
        <w:drawing>
          <wp:inline distT="0" distB="0" distL="0" distR="0" wp14:anchorId="4C56C8EB" wp14:editId="3866B431">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5958" cy="3518144"/>
                    </a:xfrm>
                    <a:prstGeom prst="rect">
                      <a:avLst/>
                    </a:prstGeom>
                  </pic:spPr>
                </pic:pic>
              </a:graphicData>
            </a:graphic>
          </wp:inline>
        </w:drawing>
      </w:r>
    </w:p>
    <w:p w14:paraId="70934A3F" w14:textId="77777777"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14:paraId="5D944753" w14:textId="77777777"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14:paraId="1C811F7C" w14:textId="77777777" w:rsidR="003D1908" w:rsidRDefault="00A46B31">
      <w:pPr>
        <w:pStyle w:val="GraphikFormat"/>
      </w:pPr>
      <w:r>
        <w:rPr>
          <w:noProof/>
          <w:lang w:eastAsia="de-DE"/>
        </w:rPr>
        <w:drawing>
          <wp:inline distT="0" distB="0" distL="0" distR="0" wp14:anchorId="571B86F4" wp14:editId="56151F99">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164" cy="2950923"/>
                    </a:xfrm>
                    <a:prstGeom prst="rect">
                      <a:avLst/>
                    </a:prstGeom>
                  </pic:spPr>
                </pic:pic>
              </a:graphicData>
            </a:graphic>
          </wp:inline>
        </w:drawing>
      </w:r>
    </w:p>
    <w:p w14:paraId="20A193D8" w14:textId="77777777"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14:paraId="71B176FE" w14:textId="77777777" w:rsidR="003D1908" w:rsidRDefault="00A46B31" w:rsidP="00CE6849">
      <w:pPr>
        <w:pStyle w:val="Standard-BlockCharCharChar"/>
      </w:pPr>
      <w:r>
        <w:lastRenderedPageBreak/>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14:paraId="402EF0F3" w14:textId="77777777"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14:paraId="63DE6BB9" w14:textId="77777777"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14:paraId="66D7830D" w14:textId="77777777" w:rsidR="00322528" w:rsidRDefault="00322528" w:rsidP="00CE6849">
      <w:pPr>
        <w:pStyle w:val="Standard-BlockCharCharChar"/>
      </w:pPr>
    </w:p>
    <w:p w14:paraId="74CB8AAC" w14:textId="77777777" w:rsidR="003D1908" w:rsidRDefault="00A46B31" w:rsidP="00CE6849">
      <w:pPr>
        <w:pStyle w:val="berschrift3"/>
      </w:pPr>
      <w:bookmarkStart w:id="301" w:name="_Toc472960772"/>
      <w:r>
        <w:t>Edit &gt; Find next...</w:t>
      </w:r>
      <w:bookmarkEnd w:id="301"/>
    </w:p>
    <w:p w14:paraId="3F93D97A" w14:textId="77777777"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14:paraId="260AF3DD" w14:textId="77777777" w:rsidR="00322528" w:rsidRDefault="00322528" w:rsidP="00CE6849">
      <w:pPr>
        <w:pStyle w:val="Standard-BlockCharCharChar"/>
      </w:pPr>
    </w:p>
    <w:p w14:paraId="0D3A3743" w14:textId="77777777" w:rsidR="003D1908" w:rsidRDefault="00A46B31" w:rsidP="00CE6849">
      <w:pPr>
        <w:pStyle w:val="berschrift3"/>
      </w:pPr>
      <w:bookmarkStart w:id="302" w:name="_Edit_&gt;_Replace_in_events..."/>
      <w:bookmarkStart w:id="303" w:name="_Toc55213844"/>
      <w:bookmarkStart w:id="304" w:name="_Toc69129833"/>
      <w:bookmarkStart w:id="305" w:name="_Toc69129974"/>
      <w:bookmarkStart w:id="306" w:name="_Ref108437335"/>
      <w:bookmarkStart w:id="307" w:name="_Toc472960773"/>
      <w:bookmarkEnd w:id="302"/>
      <w:r>
        <w:t>Edit &gt; Replace in events...</w:t>
      </w:r>
      <w:bookmarkEnd w:id="303"/>
      <w:bookmarkEnd w:id="304"/>
      <w:bookmarkEnd w:id="305"/>
      <w:bookmarkEnd w:id="306"/>
      <w:bookmarkEnd w:id="307"/>
    </w:p>
    <w:p w14:paraId="0D66ADE1" w14:textId="77777777" w:rsidR="003D1908" w:rsidRDefault="00A46B31" w:rsidP="00CE6849">
      <w:pPr>
        <w:pStyle w:val="Standard-BlockCharCharChar"/>
      </w:pPr>
      <w:r>
        <w:t>Opens a dialog that allows searching and replacing specific characters or character strings in events.</w:t>
      </w:r>
    </w:p>
    <w:p w14:paraId="37294E7B" w14:textId="77777777" w:rsidR="003D1908" w:rsidRDefault="00A46B31">
      <w:pPr>
        <w:pStyle w:val="GraphikFormat"/>
        <w:keepNext/>
      </w:pPr>
      <w:r>
        <w:rPr>
          <w:noProof/>
          <w:lang w:eastAsia="de-DE"/>
        </w:rPr>
        <w:drawing>
          <wp:inline distT="0" distB="0" distL="0" distR="0" wp14:anchorId="036A0C13" wp14:editId="165DE010">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1092" cy="3573003"/>
                    </a:xfrm>
                    <a:prstGeom prst="rect">
                      <a:avLst/>
                    </a:prstGeom>
                  </pic:spPr>
                </pic:pic>
              </a:graphicData>
            </a:graphic>
          </wp:inline>
        </w:drawing>
      </w:r>
    </w:p>
    <w:p w14:paraId="46B491EF" w14:textId="77777777"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14:paraId="184F6215" w14:textId="77777777" w:rsidR="003D1908" w:rsidRDefault="00A46B31" w:rsidP="00CE6849">
      <w:pPr>
        <w:pStyle w:val="Standard-BlockCharCharChar"/>
      </w:pPr>
      <w:r>
        <w:lastRenderedPageBreak/>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14:paraId="38727474" w14:textId="77777777"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14:paraId="19EA6228" w14:textId="77777777"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14:paraId="4FC44E1B" w14:textId="77777777" w:rsidR="00322528" w:rsidRDefault="00322528" w:rsidP="00CE6849">
      <w:pPr>
        <w:pStyle w:val="Standard-BlockCharCharChar"/>
      </w:pPr>
    </w:p>
    <w:p w14:paraId="38F536C7" w14:textId="77777777" w:rsidR="003D1908" w:rsidRDefault="00A46B31" w:rsidP="00CE6849">
      <w:pPr>
        <w:pStyle w:val="berschrift3"/>
      </w:pPr>
      <w:bookmarkStart w:id="308" w:name="_Toc472960774"/>
      <w:r>
        <w:t>Edit &gt; Go to...</w:t>
      </w:r>
      <w:bookmarkEnd w:id="308"/>
    </w:p>
    <w:p w14:paraId="32434962" w14:textId="77777777"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14:paraId="5A630D51" w14:textId="77777777" w:rsidR="003D1908" w:rsidRDefault="00A46B31">
      <w:pPr>
        <w:pStyle w:val="GraphikFormat"/>
      </w:pPr>
      <w:r>
        <w:rPr>
          <w:noProof/>
          <w:lang w:eastAsia="de-DE"/>
        </w:rPr>
        <w:drawing>
          <wp:inline distT="0" distB="0" distL="0" distR="0" wp14:anchorId="2A699144" wp14:editId="2EF6B42C">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5625" cy="1114425"/>
                    </a:xfrm>
                    <a:prstGeom prst="rect">
                      <a:avLst/>
                    </a:prstGeom>
                  </pic:spPr>
                </pic:pic>
              </a:graphicData>
            </a:graphic>
          </wp:inline>
        </w:drawing>
      </w:r>
    </w:p>
    <w:p w14:paraId="2502B8AA" w14:textId="77777777"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14:paraId="74731C3C" w14:textId="77777777" w:rsidR="00322528" w:rsidRDefault="00322528" w:rsidP="00CE6849">
      <w:pPr>
        <w:pStyle w:val="Standard-BlockCharCharChar"/>
      </w:pPr>
    </w:p>
    <w:p w14:paraId="7F0F18C3" w14:textId="77777777" w:rsidR="003D1908" w:rsidRDefault="00A46B31" w:rsidP="00CE6849">
      <w:pPr>
        <w:pStyle w:val="berschrift3"/>
      </w:pPr>
      <w:bookmarkStart w:id="309" w:name="_Toc472960775"/>
      <w:r>
        <w:t>Edit &gt; EXAKT search...</w:t>
      </w:r>
      <w:bookmarkEnd w:id="309"/>
    </w:p>
    <w:p w14:paraId="0135F17F" w14:textId="77777777" w:rsidR="003D1908" w:rsidRDefault="00A46B31" w:rsidP="00CE6849">
      <w:pPr>
        <w:pStyle w:val="Standard-BlockCharCharChar"/>
      </w:pPr>
      <w:r>
        <w:t>Opens a dialog for an EXAKT search:</w:t>
      </w:r>
    </w:p>
    <w:p w14:paraId="0D7E43F8" w14:textId="77777777" w:rsidR="003D1908" w:rsidRDefault="00A46B31">
      <w:pPr>
        <w:pStyle w:val="GraphikFormat"/>
      </w:pPr>
      <w:r>
        <w:rPr>
          <w:noProof/>
          <w:lang w:eastAsia="de-DE"/>
        </w:rPr>
        <w:drawing>
          <wp:inline distT="0" distB="0" distL="0" distR="0" wp14:anchorId="496AC6FD" wp14:editId="2060AAEF">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1534" cy="2130770"/>
                    </a:xfrm>
                    <a:prstGeom prst="rect">
                      <a:avLst/>
                    </a:prstGeom>
                  </pic:spPr>
                </pic:pic>
              </a:graphicData>
            </a:graphic>
          </wp:inline>
        </w:drawing>
      </w:r>
    </w:p>
    <w:p w14:paraId="400248BA" w14:textId="77777777" w:rsidR="003D1908" w:rsidRDefault="00A46B31" w:rsidP="00CE6849">
      <w:pPr>
        <w:pStyle w:val="Standard-BlockCharCharChar"/>
      </w:pPr>
      <w:r>
        <w:t xml:space="preserve">To see how the EXAKT search works, see </w:t>
      </w:r>
      <w:r w:rsidRPr="009929FA">
        <w:rPr>
          <w:rStyle w:val="Dokumentation"/>
        </w:rPr>
        <w:t>Working with EXAKT</w:t>
      </w:r>
      <w:r>
        <w:t>.</w:t>
      </w:r>
    </w:p>
    <w:p w14:paraId="32ACDF6D" w14:textId="77777777" w:rsidR="002254E6" w:rsidRDefault="002254E6">
      <w:pPr>
        <w:widowControl/>
        <w:tabs>
          <w:tab w:val="clear" w:pos="482"/>
        </w:tabs>
        <w:spacing w:before="0" w:after="0"/>
        <w:jc w:val="left"/>
        <w:rPr>
          <w:noProof/>
          <w:szCs w:val="24"/>
          <w:lang w:val="en-US" w:eastAsia="hi-IN" w:bidi="hi-IN"/>
        </w:rPr>
      </w:pPr>
      <w:r w:rsidRPr="004934B8">
        <w:rPr>
          <w:lang w:val="en-US"/>
        </w:rPr>
        <w:br w:type="page"/>
      </w:r>
    </w:p>
    <w:p w14:paraId="2D041E48" w14:textId="77777777" w:rsidR="003D1908" w:rsidRDefault="00A46B31" w:rsidP="00CE6849">
      <w:pPr>
        <w:pStyle w:val="berschrift3"/>
      </w:pPr>
      <w:bookmarkStart w:id="310" w:name="_Edit_&gt;_Selection"/>
      <w:bookmarkStart w:id="311" w:name="_Toc55213845"/>
      <w:bookmarkStart w:id="312" w:name="_Toc69129834"/>
      <w:bookmarkStart w:id="313" w:name="_Toc69129975"/>
      <w:bookmarkStart w:id="314" w:name="_Ref108437344"/>
      <w:bookmarkStart w:id="315" w:name="_Toc472960776"/>
      <w:bookmarkEnd w:id="310"/>
      <w:r>
        <w:lastRenderedPageBreak/>
        <w:t>Edit &gt; Selection</w:t>
      </w:r>
      <w:bookmarkEnd w:id="311"/>
      <w:bookmarkEnd w:id="312"/>
      <w:bookmarkEnd w:id="313"/>
      <w:bookmarkEnd w:id="314"/>
      <w:bookmarkEnd w:id="315"/>
    </w:p>
    <w:p w14:paraId="120A8727" w14:textId="77777777"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14:paraId="38EF9239" w14:textId="77777777" w:rsidR="003D1908" w:rsidRDefault="00A46B31" w:rsidP="00CE6849">
      <w:pPr>
        <w:pStyle w:val="Standard-BlockCharCharChar"/>
      </w:pPr>
      <w:r>
        <w:t>Example:</w:t>
      </w:r>
    </w:p>
    <w:p w14:paraId="59C9713E" w14:textId="77777777" w:rsidR="003D1908" w:rsidRDefault="00A46B31" w:rsidP="008338F0">
      <w:pPr>
        <w:pStyle w:val="Aufzhlungszeichen1"/>
      </w:pPr>
      <w:r>
        <w:rPr>
          <w:kern w:val="1"/>
          <w:shd w:val="clear" w:color="auto" w:fill="D9D9D9"/>
        </w:rPr>
        <w:t>Initial transcription</w:t>
      </w:r>
      <w:r w:rsidRPr="00A562EB">
        <w:t xml:space="preserve">: </w:t>
      </w:r>
      <w:r>
        <w:t>The selection includes all time points of the seven tiers.</w:t>
      </w:r>
    </w:p>
    <w:p w14:paraId="200A3DE1" w14:textId="77777777" w:rsidR="003D1908" w:rsidRDefault="00A46B31">
      <w:pPr>
        <w:pStyle w:val="GraphikFormat"/>
        <w:rPr>
          <w:szCs w:val="24"/>
        </w:rPr>
      </w:pPr>
      <w:r>
        <w:rPr>
          <w:noProof/>
          <w:szCs w:val="24"/>
          <w:lang w:eastAsia="de-DE"/>
        </w:rPr>
        <w:drawing>
          <wp:inline distT="0" distB="0" distL="0" distR="0" wp14:anchorId="378A5031" wp14:editId="50333893">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14:paraId="43F498DC" w14:textId="77777777" w:rsidR="003D1908" w:rsidRDefault="00A46B31" w:rsidP="008338F0">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14:paraId="19990BA3" w14:textId="77777777" w:rsidR="003D1908" w:rsidRDefault="00A46B31">
      <w:pPr>
        <w:pStyle w:val="GraphikFormat"/>
        <w:rPr>
          <w:szCs w:val="24"/>
        </w:rPr>
      </w:pPr>
      <w:r>
        <w:rPr>
          <w:noProof/>
          <w:szCs w:val="24"/>
          <w:lang w:eastAsia="de-DE"/>
        </w:rPr>
        <w:drawing>
          <wp:inline distT="0" distB="0" distL="0" distR="0" wp14:anchorId="580E31E6" wp14:editId="339D1DDF">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14:paraId="1F602C48" w14:textId="77777777" w:rsidR="003D1908" w:rsidRDefault="00A46B31" w:rsidP="008338F0">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14:paraId="478F853F" w14:textId="77777777" w:rsidR="003D1908" w:rsidRDefault="00A46B31">
      <w:pPr>
        <w:pStyle w:val="GraphikFormat"/>
        <w:rPr>
          <w:szCs w:val="24"/>
        </w:rPr>
      </w:pPr>
      <w:r>
        <w:rPr>
          <w:noProof/>
          <w:szCs w:val="24"/>
          <w:lang w:eastAsia="de-DE"/>
        </w:rPr>
        <w:drawing>
          <wp:inline distT="0" distB="0" distL="0" distR="0" wp14:anchorId="2D8FBB45" wp14:editId="7E1015F0">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14:paraId="67F7997A" w14:textId="77777777" w:rsidR="003D1908" w:rsidRDefault="00A46B31" w:rsidP="00CE6849">
      <w:pPr>
        <w:pStyle w:val="Standard-BlockCharCharChar"/>
      </w:pPr>
      <w:r>
        <w:t>The second step is to determine what will happen to the previously made selection. The Partitur-Editor offers five different options for this:</w:t>
      </w:r>
    </w:p>
    <w:p w14:paraId="20C7C420" w14:textId="77777777" w:rsidR="003D1908" w:rsidRDefault="00A46B31" w:rsidP="00CE6849">
      <w:pPr>
        <w:pStyle w:val="berschrift3"/>
      </w:pPr>
      <w:bookmarkStart w:id="316" w:name="_Edit_&gt;_Selection_&gt;_Selection_to_new"/>
      <w:bookmarkStart w:id="317" w:name="_Toc55213846"/>
      <w:bookmarkStart w:id="318" w:name="_Toc69129835"/>
      <w:bookmarkStart w:id="319" w:name="_Toc69129976"/>
      <w:bookmarkStart w:id="320" w:name="_Ref108437355"/>
      <w:bookmarkStart w:id="321" w:name="_Toc472960777"/>
      <w:bookmarkEnd w:id="316"/>
      <w:r>
        <w:t>Edit &gt; Selection &gt; Selection to new</w:t>
      </w:r>
      <w:bookmarkEnd w:id="317"/>
      <w:bookmarkEnd w:id="318"/>
      <w:bookmarkEnd w:id="319"/>
      <w:bookmarkEnd w:id="320"/>
      <w:bookmarkEnd w:id="321"/>
    </w:p>
    <w:p w14:paraId="2ABBBB32" w14:textId="77777777" w:rsidR="003D1908" w:rsidRDefault="00A46B31" w:rsidP="00CE6849">
      <w:pPr>
        <w:pStyle w:val="Standard-BlockCharCharChar"/>
      </w:pPr>
      <w:r>
        <w:t>Turns the current selection into a new transcription. For example third option named above:</w:t>
      </w:r>
    </w:p>
    <w:p w14:paraId="7F093025" w14:textId="77777777" w:rsidR="003D1908" w:rsidRDefault="00A46B31">
      <w:pPr>
        <w:pStyle w:val="GraphikFormat"/>
      </w:pPr>
      <w:r>
        <w:rPr>
          <w:noProof/>
          <w:lang w:eastAsia="de-DE"/>
        </w:rPr>
        <w:drawing>
          <wp:inline distT="0" distB="0" distL="0" distR="0" wp14:anchorId="4A268A27" wp14:editId="438EDEA6">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14:paraId="1E890A7B" w14:textId="77777777" w:rsidR="003D1908" w:rsidRDefault="00A46B31" w:rsidP="00CE6849">
      <w:pPr>
        <w:pStyle w:val="berschrift3"/>
      </w:pPr>
      <w:bookmarkStart w:id="322" w:name="_Edit_&gt;_Selection_&gt;_Left_part_to_new"/>
      <w:bookmarkStart w:id="323" w:name="_Toc55213847"/>
      <w:bookmarkStart w:id="324" w:name="_Toc69129836"/>
      <w:bookmarkStart w:id="325" w:name="_Toc69129977"/>
      <w:bookmarkStart w:id="326" w:name="_Ref108437368"/>
      <w:bookmarkStart w:id="327" w:name="_Toc472960778"/>
      <w:bookmarkEnd w:id="322"/>
      <w:r>
        <w:t>Edit &gt; Selection &gt; Left part to new</w:t>
      </w:r>
      <w:bookmarkEnd w:id="323"/>
      <w:bookmarkEnd w:id="324"/>
      <w:bookmarkEnd w:id="325"/>
      <w:bookmarkEnd w:id="326"/>
      <w:bookmarkEnd w:id="327"/>
    </w:p>
    <w:p w14:paraId="0A63E116" w14:textId="77777777" w:rsidR="003D1908" w:rsidRDefault="00A46B31" w:rsidP="00CE6849">
      <w:pPr>
        <w:pStyle w:val="Standard-BlockCharCharChar"/>
      </w:pPr>
      <w:r>
        <w:t>Divides the transcription at the current cursor position or selection and turns the part left to the position into a new transcription.</w:t>
      </w:r>
    </w:p>
    <w:p w14:paraId="34BEB8A6" w14:textId="77777777" w:rsidR="003006FA" w:rsidRDefault="003006FA" w:rsidP="00CE6849">
      <w:pPr>
        <w:pStyle w:val="Standard-BlockCharCharChar"/>
      </w:pPr>
    </w:p>
    <w:p w14:paraId="13BE7FDD" w14:textId="77777777" w:rsidR="003D1908" w:rsidRDefault="00A46B31" w:rsidP="00CE6849">
      <w:pPr>
        <w:pStyle w:val="berschrift3"/>
      </w:pPr>
      <w:bookmarkStart w:id="328" w:name="_Edit_&gt;_Selection_&gt;_Right_part_to_ne"/>
      <w:bookmarkStart w:id="329" w:name="_Toc55213848"/>
      <w:bookmarkStart w:id="330" w:name="_Toc69129837"/>
      <w:bookmarkStart w:id="331" w:name="_Toc69129978"/>
      <w:bookmarkStart w:id="332" w:name="_Ref108437376"/>
      <w:bookmarkStart w:id="333" w:name="_Toc472960779"/>
      <w:bookmarkEnd w:id="328"/>
      <w:r>
        <w:lastRenderedPageBreak/>
        <w:t>Edit &gt; Selection &gt; Right part to new</w:t>
      </w:r>
      <w:bookmarkEnd w:id="329"/>
      <w:bookmarkEnd w:id="330"/>
      <w:bookmarkEnd w:id="331"/>
      <w:bookmarkEnd w:id="332"/>
      <w:bookmarkEnd w:id="333"/>
    </w:p>
    <w:p w14:paraId="0E3C06AC" w14:textId="77777777" w:rsidR="003D1908" w:rsidRDefault="00A46B31" w:rsidP="00CE6849">
      <w:pPr>
        <w:pStyle w:val="Standard-BlockCharCharChar"/>
      </w:pPr>
      <w:r>
        <w:t>Divides the transcription at the current cursor position or selection and turns the part right to the position into a new transcription.</w:t>
      </w:r>
    </w:p>
    <w:p w14:paraId="2FD8AF9B" w14:textId="77777777" w:rsidR="003D1908" w:rsidRDefault="00A46B31" w:rsidP="00CE6849">
      <w:pPr>
        <w:pStyle w:val="berschrift3"/>
      </w:pPr>
      <w:bookmarkStart w:id="334" w:name="_Edit_&gt;_Selection_&gt;_Selection_to_RTF"/>
      <w:bookmarkStart w:id="335" w:name="_Toc55213849"/>
      <w:bookmarkStart w:id="336" w:name="_Toc69129838"/>
      <w:bookmarkStart w:id="337" w:name="_Toc69129979"/>
      <w:bookmarkStart w:id="338" w:name="_Ref108437386"/>
      <w:bookmarkStart w:id="339" w:name="_Toc472960780"/>
      <w:bookmarkEnd w:id="334"/>
      <w:r>
        <w:t>Edit &gt; Selection &gt; Selection to RTF</w:t>
      </w:r>
      <w:bookmarkEnd w:id="335"/>
      <w:bookmarkEnd w:id="336"/>
      <w:bookmarkEnd w:id="337"/>
      <w:bookmarkEnd w:id="338"/>
      <w:bookmarkEnd w:id="339"/>
    </w:p>
    <w:p w14:paraId="26D58CDA" w14:textId="77777777"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14:paraId="69893BDE" w14:textId="77777777" w:rsidR="003D1908" w:rsidRDefault="00A46B31" w:rsidP="00CE6849">
      <w:pPr>
        <w:pStyle w:val="berschrift3"/>
      </w:pPr>
      <w:bookmarkStart w:id="340" w:name="_Edit_&gt;_Selection_&gt;_Selection_to_HTM"/>
      <w:bookmarkStart w:id="341" w:name="_Toc55213850"/>
      <w:bookmarkStart w:id="342" w:name="_Toc69129839"/>
      <w:bookmarkStart w:id="343" w:name="_Toc69129980"/>
      <w:bookmarkStart w:id="344" w:name="_Ref108437395"/>
      <w:bookmarkStart w:id="345" w:name="_Toc472960781"/>
      <w:bookmarkEnd w:id="340"/>
      <w:r>
        <w:t>Edit &gt; Selection &gt; Selection to HTML</w:t>
      </w:r>
      <w:bookmarkEnd w:id="341"/>
      <w:bookmarkEnd w:id="342"/>
      <w:bookmarkEnd w:id="343"/>
      <w:bookmarkEnd w:id="344"/>
      <w:bookmarkEnd w:id="345"/>
    </w:p>
    <w:p w14:paraId="50CAA816" w14:textId="77777777"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14:paraId="099F382D" w14:textId="77777777" w:rsidR="003D1908" w:rsidRDefault="00A46B31" w:rsidP="00CE6849">
      <w:pPr>
        <w:pStyle w:val="berschrift3"/>
      </w:pPr>
      <w:bookmarkStart w:id="346" w:name="_Edit_&gt;_Linking_&gt;_Chop_audio…"/>
      <w:bookmarkStart w:id="347" w:name="_Toc472960782"/>
      <w:bookmarkStart w:id="348" w:name="_Ref108437405"/>
      <w:bookmarkEnd w:id="346"/>
      <w:r>
        <w:t>Edit &gt; Selection &gt; Print selection…</w:t>
      </w:r>
      <w:bookmarkEnd w:id="347"/>
    </w:p>
    <w:p w14:paraId="3C3AC434" w14:textId="77777777"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349" w:name="_Toc55213853"/>
      <w:bookmarkStart w:id="350" w:name="_Toc69129842"/>
      <w:bookmarkStart w:id="351" w:name="_Toc69129983"/>
      <w:bookmarkStart w:id="352" w:name="_Ref108437488"/>
      <w:bookmarkStart w:id="353" w:name="_Ref472000282"/>
      <w:bookmarkStart w:id="354" w:name="_Ref472002752"/>
      <w:bookmarkStart w:id="355" w:name="_Ref472005714"/>
      <w:bookmarkStart w:id="356" w:name="_Ref472711830"/>
      <w:bookmarkStart w:id="357" w:name="_Ref472713573"/>
      <w:bookmarkEnd w:id="348"/>
    </w:p>
    <w:p w14:paraId="3585DF06" w14:textId="77777777" w:rsidR="00322528" w:rsidRDefault="00322528" w:rsidP="00261159">
      <w:pPr>
        <w:pStyle w:val="Standard-BlockCharCharChar"/>
      </w:pPr>
    </w:p>
    <w:p w14:paraId="6BC9C4BD" w14:textId="77777777" w:rsidR="003D1908" w:rsidRDefault="00A46B31" w:rsidP="00CE6849">
      <w:pPr>
        <w:pStyle w:val="berschrift3"/>
      </w:pPr>
      <w:bookmarkStart w:id="358" w:name="_Ref472784400"/>
      <w:bookmarkStart w:id="359" w:name="_Toc472960783"/>
      <w:r>
        <w:t>Edit &gt; Preferences…</w:t>
      </w:r>
      <w:bookmarkEnd w:id="349"/>
      <w:bookmarkEnd w:id="350"/>
      <w:bookmarkEnd w:id="351"/>
      <w:bookmarkEnd w:id="352"/>
      <w:bookmarkEnd w:id="353"/>
      <w:bookmarkEnd w:id="354"/>
      <w:bookmarkEnd w:id="355"/>
      <w:bookmarkEnd w:id="356"/>
      <w:bookmarkEnd w:id="357"/>
      <w:bookmarkEnd w:id="358"/>
      <w:bookmarkEnd w:id="359"/>
    </w:p>
    <w:p w14:paraId="368D8584" w14:textId="77777777"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14:paraId="6E47E05B" w14:textId="77777777" w:rsidR="00261159" w:rsidRDefault="00261159" w:rsidP="00261159">
      <w:pPr>
        <w:pStyle w:val="GraphikFormat"/>
      </w:pPr>
      <w:r>
        <w:rPr>
          <w:noProof/>
          <w:lang w:eastAsia="de-DE"/>
        </w:rPr>
        <w:drawing>
          <wp:inline distT="0" distB="0" distL="0" distR="0" wp14:anchorId="5B005008" wp14:editId="360B38EB">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14:paraId="5677073B" w14:textId="77777777"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rsidR="00FF5AB9">
        <w:t>.</w:t>
      </w:r>
    </w:p>
    <w:p w14:paraId="2F5D4C29" w14:textId="77777777" w:rsidR="00A562EB" w:rsidRDefault="006E5F32" w:rsidP="00A562EB">
      <w:pPr>
        <w:pStyle w:val="GraphikFormat"/>
        <w:rPr>
          <w:lang w:val="en-US"/>
        </w:rPr>
      </w:pPr>
      <w:r>
        <w:rPr>
          <w:noProof/>
          <w:lang w:eastAsia="de-DE"/>
        </w:rPr>
        <w:lastRenderedPageBreak/>
        <w:drawing>
          <wp:inline distT="0" distB="0" distL="0" distR="0" wp14:anchorId="67936C6E" wp14:editId="1DB3A8BB">
            <wp:extent cx="3289597" cy="1339703"/>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89132" cy="1339514"/>
                    </a:xfrm>
                    <a:prstGeom prst="rect">
                      <a:avLst/>
                    </a:prstGeom>
                  </pic:spPr>
                </pic:pic>
              </a:graphicData>
            </a:graphic>
          </wp:inline>
        </w:drawing>
      </w:r>
    </w:p>
    <w:p w14:paraId="293F7FB0" w14:textId="77777777" w:rsidR="003D1908" w:rsidRDefault="00A46B31" w:rsidP="00CE6849">
      <w:pPr>
        <w:pStyle w:val="Standard-BlockCharCharChar"/>
      </w:pPr>
      <w:r>
        <w:t>The preference menu is divided into eight subitems.</w:t>
      </w:r>
    </w:p>
    <w:p w14:paraId="04123EA9" w14:textId="77777777"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14:paraId="4AFA83F4" w14:textId="77777777" w:rsidR="003D1908" w:rsidRDefault="00A46B31" w:rsidP="008338F0">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14:paraId="07A50814" w14:textId="77777777" w:rsidR="003D1908" w:rsidRDefault="00A46B31" w:rsidP="008338F0">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82" w:history="1">
        <w:r>
          <w:rPr>
            <w:rStyle w:val="Hyperlink"/>
          </w:rPr>
          <w:t>http://www.sil.org/~gaultney/gentium/</w:t>
        </w:r>
      </w:hyperlink>
      <w:r>
        <w:t>).</w:t>
      </w:r>
    </w:p>
    <w:p w14:paraId="613391F9" w14:textId="77777777"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14:paraId="1273EBD4" w14:textId="77777777" w:rsidR="003D1908" w:rsidRDefault="00A46B31">
      <w:pPr>
        <w:pStyle w:val="GraphikFormat"/>
      </w:pPr>
      <w:r>
        <w:rPr>
          <w:noProof/>
          <w:lang w:eastAsia="de-DE"/>
        </w:rPr>
        <w:drawing>
          <wp:inline distT="0" distB="0" distL="0" distR="0" wp14:anchorId="105CCF93" wp14:editId="5393F25F">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33575" cy="1981200"/>
                    </a:xfrm>
                    <a:prstGeom prst="rect">
                      <a:avLst/>
                    </a:prstGeom>
                  </pic:spPr>
                </pic:pic>
              </a:graphicData>
            </a:graphic>
          </wp:inline>
        </w:drawing>
      </w:r>
    </w:p>
    <w:p w14:paraId="042AECDA" w14:textId="77777777"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14:paraId="7DCD0995" w14:textId="77777777" w:rsidR="003D1908" w:rsidRDefault="00A46B31" w:rsidP="00CE6849">
      <w:pPr>
        <w:pStyle w:val="Standard-BlockCharCharChar"/>
      </w:pPr>
      <w:r>
        <w:t>There are two options for selecting the method of underlining:</w:t>
      </w:r>
    </w:p>
    <w:p w14:paraId="3DF5A7A5" w14:textId="77777777" w:rsidR="003D1908" w:rsidRDefault="00A46B31" w:rsidP="008338F0">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14:paraId="142D2B01" w14:textId="77777777" w:rsidR="003D1908" w:rsidRDefault="00A46B31" w:rsidP="008338F0">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14:paraId="23D77279" w14:textId="77777777"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14:paraId="1B4F4CC6" w14:textId="77777777"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14:paraId="4C40FFFA" w14:textId="77777777" w:rsidR="003D1908" w:rsidRDefault="00A46B31">
      <w:pPr>
        <w:pStyle w:val="GraphikFormat"/>
        <w:rPr>
          <w:szCs w:val="24"/>
        </w:rPr>
      </w:pPr>
      <w:r>
        <w:rPr>
          <w:noProof/>
          <w:lang w:eastAsia="de-DE"/>
        </w:rPr>
        <w:lastRenderedPageBreak/>
        <w:drawing>
          <wp:inline distT="0" distB="0" distL="0" distR="0" wp14:anchorId="6DC61AA6" wp14:editId="63F940F9">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09331" cy="3456000"/>
                    </a:xfrm>
                    <a:prstGeom prst="rect">
                      <a:avLst/>
                    </a:prstGeom>
                  </pic:spPr>
                </pic:pic>
              </a:graphicData>
            </a:graphic>
          </wp:inline>
        </w:drawing>
      </w:r>
    </w:p>
    <w:p w14:paraId="74A8EE90" w14:textId="77777777" w:rsidR="003D1908" w:rsidRDefault="00A46B31" w:rsidP="00CE6849">
      <w:pPr>
        <w:pStyle w:val="Standard-BlockCharCharChar"/>
      </w:pPr>
      <w:r>
        <w:t>In particular, these are:</w:t>
      </w:r>
    </w:p>
    <w:p w14:paraId="0FD4F4DD" w14:textId="77777777" w:rsidR="003D1908" w:rsidRDefault="00A46B31" w:rsidP="008338F0">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14:paraId="77C28126" w14:textId="77777777" w:rsidR="003D1908" w:rsidRDefault="00A46B31" w:rsidP="008338F0">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14:paraId="7BE177DA" w14:textId="77777777" w:rsidR="003D1908" w:rsidRDefault="00A46B31" w:rsidP="008338F0">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14:paraId="13BFD983" w14:textId="77777777" w:rsidR="003D1908" w:rsidRDefault="00A46B31" w:rsidP="008338F0">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14:paraId="42083F0C" w14:textId="77777777" w:rsidR="003D1908" w:rsidRDefault="00A46B31" w:rsidP="008338F0">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14:paraId="51677BA3" w14:textId="77777777" w:rsidR="003D1908" w:rsidRDefault="00A46B31" w:rsidP="00CE6849">
      <w:pPr>
        <w:pStyle w:val="Standard-BlockCharCharChar"/>
      </w:pPr>
      <w:r>
        <w:t xml:space="preserve">In order to change the entries, click on the respective “Change...” button. A file window will allow you to select the particular stylesheet. </w:t>
      </w:r>
    </w:p>
    <w:p w14:paraId="09FEF29C" w14:textId="77777777"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14:paraId="14AE0EB6" w14:textId="77777777" w:rsidR="003D1908" w:rsidRDefault="00A46B31">
      <w:pPr>
        <w:pStyle w:val="GraphikFormat"/>
      </w:pPr>
      <w:r>
        <w:rPr>
          <w:noProof/>
          <w:lang w:eastAsia="de-DE"/>
        </w:rPr>
        <w:lastRenderedPageBreak/>
        <w:drawing>
          <wp:inline distT="0" distB="0" distL="0" distR="0" wp14:anchorId="6C3E753C" wp14:editId="33246467">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05312" cy="3456000"/>
                    </a:xfrm>
                    <a:prstGeom prst="rect">
                      <a:avLst/>
                    </a:prstGeom>
                  </pic:spPr>
                </pic:pic>
              </a:graphicData>
            </a:graphic>
          </wp:inline>
        </w:drawing>
      </w:r>
    </w:p>
    <w:p w14:paraId="74770CE5" w14:textId="77777777" w:rsidR="003D1908" w:rsidRDefault="00A46B31" w:rsidP="00CE6849">
      <w:pPr>
        <w:pStyle w:val="Standard-BlockCharCharChar"/>
      </w:pPr>
      <w:r>
        <w:t>In particular, these are:</w:t>
      </w:r>
    </w:p>
    <w:p w14:paraId="1636908D" w14:textId="77777777" w:rsidR="003D1908" w:rsidRDefault="00A46B31" w:rsidP="008338F0">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46541F4E" w14:textId="77777777" w:rsidR="003D1908" w:rsidRDefault="00A46B31" w:rsidP="008338F0">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2441C203" w14:textId="77777777" w:rsidR="003D1908" w:rsidRDefault="00A46B31" w:rsidP="008338F0">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09BCBC4B" w14:textId="77777777" w:rsidR="003D1908" w:rsidRDefault="00A46B31" w:rsidP="008338F0">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28903C80" w14:textId="77777777" w:rsidR="003D1908" w:rsidRDefault="00A46B31" w:rsidP="008338F0">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406DB744" w14:textId="77777777" w:rsidR="003D1908" w:rsidRDefault="00A46B31" w:rsidP="008338F0">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4C1C9175" w14:textId="77777777" w:rsidR="003D1908" w:rsidRDefault="00A46B31" w:rsidP="008338F0">
      <w:pPr>
        <w:pStyle w:val="Aufzhlungszeichen1"/>
      </w:pPr>
      <w:r>
        <w:rPr>
          <w:shd w:val="clear" w:color="auto" w:fill="D9D9D9"/>
        </w:rPr>
        <w:lastRenderedPageBreak/>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7F05029A" w14:textId="77777777" w:rsidR="003D1908" w:rsidRDefault="00A46B31" w:rsidP="008338F0">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14:paraId="7E41CA9F" w14:textId="77777777" w:rsidR="00FD39B0"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w:t>
      </w:r>
    </w:p>
    <w:p w14:paraId="3D073F8E" w14:textId="77777777" w:rsidR="003D1908" w:rsidRDefault="00A46B31" w:rsidP="00CE6849">
      <w:pPr>
        <w:pStyle w:val="Standard-BlockCharCharChar"/>
      </w:pPr>
      <w:r>
        <w:t xml:space="preserve">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14:paraId="5A1E05EC" w14:textId="77777777"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14:paraId="4CD618AF" w14:textId="77777777" w:rsidR="00FD39B0" w:rsidRDefault="00A46B31" w:rsidP="00CE6849">
      <w:pPr>
        <w:pStyle w:val="Standard-BlockCharCharChar"/>
      </w:pPr>
      <w:r>
        <w:t xml:space="preserve">The automatically generated backup copy will save your data in case of a system crash, as you are able to restore your transcription from the backup copy. </w:t>
      </w:r>
    </w:p>
    <w:p w14:paraId="4C7DC545" w14:textId="77777777" w:rsidR="003D1908" w:rsidRDefault="00A46B31" w:rsidP="00CE6849">
      <w:pPr>
        <w:pStyle w:val="Standard-BlockCharCharChar"/>
      </w:pPr>
      <w:r>
        <w:t xml:space="preserve">If this option is activated, a backup copy with a clear name is created for the session, every time the Editor is started. </w:t>
      </w:r>
    </w:p>
    <w:p w14:paraId="1005BDCA" w14:textId="77777777" w:rsidR="003D1908" w:rsidRDefault="00A46B31">
      <w:pPr>
        <w:pStyle w:val="GraphikFormat"/>
      </w:pPr>
      <w:r>
        <w:rPr>
          <w:noProof/>
          <w:lang w:eastAsia="de-DE"/>
        </w:rPr>
        <w:drawing>
          <wp:inline distT="0" distB="0" distL="0" distR="0" wp14:anchorId="162C8296" wp14:editId="449A6CB0">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4000" cy="3456000"/>
                    </a:xfrm>
                    <a:prstGeom prst="rect">
                      <a:avLst/>
                    </a:prstGeom>
                  </pic:spPr>
                </pic:pic>
              </a:graphicData>
            </a:graphic>
          </wp:inline>
        </w:drawing>
      </w:r>
    </w:p>
    <w:p w14:paraId="474E9A11" w14:textId="77777777" w:rsidR="003D1908" w:rsidRDefault="00A46B31" w:rsidP="00CE6849">
      <w:pPr>
        <w:pStyle w:val="Standard-BlockCharCharChar"/>
      </w:pPr>
      <w:r>
        <w:t>You can use the following settings:</w:t>
      </w:r>
    </w:p>
    <w:p w14:paraId="2D79540C" w14:textId="77777777" w:rsidR="003D1908" w:rsidRDefault="00A46B31" w:rsidP="008338F0">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14:paraId="229A09FB" w14:textId="77777777" w:rsidR="003D1908" w:rsidRDefault="00BC433B" w:rsidP="008338F0">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14:paraId="0A7DAFD0" w14:textId="77777777" w:rsidR="003D1908" w:rsidRDefault="00BC433B" w:rsidP="008338F0">
      <w:pPr>
        <w:pStyle w:val="Aufzhlungszeichen1"/>
      </w:pPr>
      <w:r>
        <w:rPr>
          <w:shd w:val="clear" w:color="auto" w:fill="D9D9D9"/>
        </w:rPr>
        <w:lastRenderedPageBreak/>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14:paraId="12CE78EF" w14:textId="77777777" w:rsidR="003D1908" w:rsidRDefault="00BC433B" w:rsidP="008338F0">
      <w:pPr>
        <w:pStyle w:val="Aufzhlungszeichen1"/>
      </w:pPr>
      <w:r>
        <w:rPr>
          <w:shd w:val="clear" w:color="auto" w:fill="D9D9D9"/>
        </w:rPr>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14:paraId="16022F69" w14:textId="77777777" w:rsidR="003D1908" w:rsidRDefault="00A46B31" w:rsidP="008338F0">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14:paraId="6CE186AA" w14:textId="77777777"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14:paraId="22F81874" w14:textId="77777777"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14:paraId="22CED4D0" w14:textId="77777777" w:rsidR="00A1234C" w:rsidRDefault="00A1234C" w:rsidP="00A1234C">
      <w:pPr>
        <w:pStyle w:val="GraphikFormat"/>
      </w:pPr>
      <w:r>
        <w:rPr>
          <w:noProof/>
          <w:lang w:eastAsia="de-DE"/>
        </w:rPr>
        <w:drawing>
          <wp:inline distT="0" distB="0" distL="0" distR="0" wp14:anchorId="73487E9E" wp14:editId="3F2E55B4">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14:paraId="73C6EBA7" w14:textId="77777777"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14:paraId="314B596F" w14:textId="77777777" w:rsidR="00C04D78" w:rsidRPr="00C04D78" w:rsidRDefault="00A46B31" w:rsidP="00C04D78">
      <w:pPr>
        <w:pStyle w:val="GraphikFormat"/>
        <w:rPr>
          <w:lang w:val="en-GB"/>
        </w:rPr>
      </w:pPr>
      <w:r w:rsidRPr="00C04D78">
        <w:rPr>
          <w:lang w:val="en-GB"/>
        </w:rPr>
        <w:lastRenderedPageBreak/>
        <w:t xml:space="preserve"> </w:t>
      </w:r>
      <w:r w:rsidR="00C04D78">
        <w:rPr>
          <w:noProof/>
          <w:lang w:eastAsia="de-DE"/>
        </w:rPr>
        <w:drawing>
          <wp:inline distT="0" distB="0" distL="0" distR="0" wp14:anchorId="6F9AC037" wp14:editId="1ECCF86A">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14:paraId="32B2C33A" w14:textId="77777777" w:rsidR="003D1908" w:rsidRDefault="00A46B31" w:rsidP="00CE6849">
      <w:pPr>
        <w:pStyle w:val="Standard-BlockCharCharChar"/>
      </w:pPr>
      <w:r>
        <w:t>In order to prevent issues with while playing your audio and video data in the Partitur Editor, we highly recommend the following data formats and player choices:</w:t>
      </w:r>
    </w:p>
    <w:p w14:paraId="0EF861FD" w14:textId="77777777"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14:paraId="69D3D92F" w14:textId="77777777"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select the JMF player. To visualize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14:paraId="7F3FDBB4" w14:textId="77777777"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14:paraId="4FDC7D5A" w14:textId="77777777" w:rsidR="003D1908" w:rsidRDefault="00A46B31" w:rsidP="00CE6849">
      <w:pPr>
        <w:pStyle w:val="Standard-BlockCharCharChar"/>
        <w:rPr>
          <w:lang w:val="en-GB"/>
        </w:rPr>
      </w:pPr>
      <w:r>
        <w:t>Furthermore, you can define different parameters for the behaviour of the timeline in the musical score:</w:t>
      </w:r>
    </w:p>
    <w:p w14:paraId="58C1D45D" w14:textId="77777777" w:rsidR="003D1908" w:rsidRDefault="00A46B31" w:rsidP="008338F0">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14:paraId="1EFCD87E" w14:textId="77777777" w:rsidR="003D1908" w:rsidRDefault="00A46B31" w:rsidP="008338F0">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14:paraId="650A120B" w14:textId="77777777" w:rsidR="003D1908" w:rsidRDefault="00A46B31" w:rsidP="008338F0">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14:paraId="4E6319A5" w14:textId="77777777"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xml:space="preserve">). Secondly, you can define in which </w:t>
      </w:r>
      <w:r>
        <w:lastRenderedPageBreak/>
        <w:t>directory (</w:t>
      </w:r>
      <w:r w:rsidRPr="00CE4D32">
        <w:rPr>
          <w:rStyle w:val="RefsZchn"/>
        </w:rPr>
        <w:t>“Praat directory”</w:t>
      </w:r>
      <w:r>
        <w:t>) the programs “praat.exe” and “sendpraat.exe” are located, which is necessary for using the Praat panel.</w:t>
      </w:r>
    </w:p>
    <w:p w14:paraId="4ADBAD20" w14:textId="77777777" w:rsidR="00A1234C" w:rsidRDefault="00A1234C" w:rsidP="00C04D78">
      <w:pPr>
        <w:pStyle w:val="GraphikFormat"/>
      </w:pPr>
      <w:r w:rsidRPr="00C04D78">
        <w:rPr>
          <w:noProof/>
          <w:lang w:eastAsia="de-DE"/>
        </w:rPr>
        <mc:AlternateContent>
          <mc:Choice Requires="wpg">
            <w:drawing>
              <wp:inline distT="0" distB="0" distL="0" distR="0" wp14:anchorId="3862CCDB" wp14:editId="4159B8F0">
                <wp:extent cx="3942271" cy="2570671"/>
                <wp:effectExtent l="0" t="0" r="1270" b="1270"/>
                <wp:docPr id="57" name="Gruppieren 9"/>
                <wp:cNvGraphicFramePr/>
                <a:graphic xmlns:a="http://schemas.openxmlformats.org/drawingml/2006/main">
                  <a:graphicData uri="http://schemas.microsoft.com/office/word/2010/wordprocessingGroup">
                    <wpg:wgp>
                      <wpg:cNvGrpSpPr/>
                      <wpg:grpSpPr>
                        <a:xfrm>
                          <a:off x="0" y="0"/>
                          <a:ext cx="3942271" cy="2570671"/>
                          <a:chOff x="-225503" y="-386010"/>
                          <a:chExt cx="3549494" cy="2461248"/>
                        </a:xfrm>
                      </wpg:grpSpPr>
                      <pic:pic xmlns:pic="http://schemas.openxmlformats.org/drawingml/2006/picture">
                        <pic:nvPicPr>
                          <pic:cNvPr id="58" name="Grafik 58"/>
                          <pic:cNvPicPr/>
                        </pic:nvPicPr>
                        <pic:blipFill>
                          <a:blip r:embed="rId189">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89">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w:pict>
              <v:group w14:anchorId="3C401E21" id="Gruppieren 9" o:spid="_x0000_s1026" style="width:310.4pt;height:202.4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">
                <v:shape id="Grafik 58" o:spid="_x0000_s1027" type="#_x0000_t75" style="position:absolute;left:-2255;top:-3860;width:35494;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90"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90" o:title="" croptop="45710f" cropbottom="13905f" cropleft="5738f" cropright="53104f"/>
                </v:shape>
                <w10:anchorlock/>
              </v:group>
            </w:pict>
          </mc:Fallback>
        </mc:AlternateContent>
      </w:r>
    </w:p>
    <w:p w14:paraId="688D8AD3" w14:textId="77777777"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14:paraId="1913B791" w14:textId="77777777" w:rsidR="003D1908" w:rsidRDefault="00A46B31" w:rsidP="00A1234C">
      <w:pPr>
        <w:pStyle w:val="GraphikFormat"/>
        <w:rPr>
          <w:lang w:val="en-US"/>
        </w:rPr>
      </w:pPr>
      <w:r w:rsidRPr="00A1234C">
        <w:rPr>
          <w:noProof/>
          <w:lang w:eastAsia="de-DE"/>
        </w:rPr>
        <w:drawing>
          <wp:inline distT="0" distB="0" distL="0" distR="0" wp14:anchorId="2A189EB0" wp14:editId="0D8C9511">
            <wp:extent cx="4040947" cy="210484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9107" cy="2109095"/>
                    </a:xfrm>
                    <a:prstGeom prst="rect">
                      <a:avLst/>
                    </a:prstGeom>
                  </pic:spPr>
                </pic:pic>
              </a:graphicData>
            </a:graphic>
          </wp:inline>
        </w:drawing>
      </w:r>
      <w:r>
        <w:rPr>
          <w:lang w:val="en-US"/>
        </w:rPr>
        <w:t xml:space="preserve"> </w:t>
      </w:r>
    </w:p>
    <w:p w14:paraId="2475F345" w14:textId="77777777" w:rsidR="00322528" w:rsidRDefault="00322528" w:rsidP="00322528">
      <w:pPr>
        <w:pStyle w:val="Standard-BlockCharCharChar"/>
      </w:pPr>
    </w:p>
    <w:p w14:paraId="5C025D61" w14:textId="77777777" w:rsidR="003D1908" w:rsidRDefault="00A46B31" w:rsidP="00CE6849">
      <w:pPr>
        <w:pStyle w:val="berschrift3"/>
      </w:pPr>
      <w:bookmarkStart w:id="360" w:name="_Toc55213823"/>
      <w:bookmarkStart w:id="361" w:name="_Toc69129810"/>
      <w:bookmarkStart w:id="362" w:name="_Toc69129951"/>
      <w:bookmarkStart w:id="363" w:name="_Ref108437726"/>
      <w:bookmarkStart w:id="364" w:name="_Ref472714164"/>
      <w:bookmarkStart w:id="365" w:name="_Toc472960784"/>
      <w:r>
        <w:t>Edit &gt; Partitur preferences…</w:t>
      </w:r>
      <w:bookmarkEnd w:id="360"/>
      <w:bookmarkEnd w:id="361"/>
      <w:bookmarkEnd w:id="362"/>
      <w:bookmarkEnd w:id="363"/>
      <w:bookmarkEnd w:id="364"/>
      <w:bookmarkEnd w:id="365"/>
    </w:p>
    <w:p w14:paraId="61C53EBC" w14:textId="77777777" w:rsidR="00FD39B0"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xml:space="preserve">). </w:t>
      </w:r>
    </w:p>
    <w:p w14:paraId="67048CBC" w14:textId="77777777" w:rsidR="003D1908" w:rsidRPr="00FD39B0" w:rsidRDefault="00A46B31" w:rsidP="00FD39B0">
      <w:pPr>
        <w:rPr>
          <w:lang w:val="en-US"/>
        </w:rPr>
      </w:pPr>
      <w:r w:rsidRPr="00FD39B0">
        <w:rPr>
          <w:lang w:val="en-US"/>
        </w:rPr>
        <w:t>The window is divided into five subitems</w:t>
      </w:r>
      <w:r w:rsidR="00FD39B0" w:rsidRPr="00FD39B0">
        <w:rPr>
          <w:lang w:val="en-US"/>
        </w:rPr>
        <w:t xml:space="preserve">: </w:t>
      </w:r>
      <w:r w:rsidR="00FD39B0" w:rsidRPr="00A1234C">
        <w:rPr>
          <w:rStyle w:val="RefsZchn"/>
        </w:rPr>
        <w:t>“Break”</w:t>
      </w:r>
      <w:r w:rsidR="00FD39B0" w:rsidRPr="00FD39B0">
        <w:rPr>
          <w:rStyle w:val="Standard-BlockCharCharCharChar"/>
        </w:rPr>
        <w:t xml:space="preserve">, </w:t>
      </w:r>
      <w:r w:rsidR="00FD39B0" w:rsidRPr="00CE4D32">
        <w:rPr>
          <w:rStyle w:val="RefsZchn"/>
        </w:rPr>
        <w:t>“General”</w:t>
      </w:r>
      <w:r w:rsidR="00FD39B0" w:rsidRPr="00FD39B0">
        <w:rPr>
          <w:rStyle w:val="Standard-BlockCharCharCharChar"/>
        </w:rPr>
        <w:t xml:space="preserve">, </w:t>
      </w:r>
      <w:r w:rsidR="00FD39B0" w:rsidRPr="00CE4D32">
        <w:rPr>
          <w:rStyle w:val="RefsZchn"/>
        </w:rPr>
        <w:t>“RTF”</w:t>
      </w:r>
      <w:r w:rsidR="00FD39B0" w:rsidRPr="00FD39B0">
        <w:rPr>
          <w:rStyle w:val="Standard-BlockCharCharCharChar"/>
        </w:rPr>
        <w:t xml:space="preserve">, </w:t>
      </w:r>
      <w:r w:rsidR="00FD39B0" w:rsidRPr="00CE4D32">
        <w:rPr>
          <w:rStyle w:val="RefsZchn"/>
        </w:rPr>
        <w:t>“HTML”</w:t>
      </w:r>
      <w:r w:rsidR="00FD39B0">
        <w:rPr>
          <w:rStyle w:val="RefsZchn"/>
        </w:rPr>
        <w:t xml:space="preserve"> </w:t>
      </w:r>
      <w:r w:rsidR="00FD39B0" w:rsidRPr="00FD39B0">
        <w:rPr>
          <w:rStyle w:val="Standard-BlockCharCharCharChar"/>
        </w:rPr>
        <w:t xml:space="preserve">and </w:t>
      </w:r>
      <w:r w:rsidR="00FD39B0" w:rsidRPr="000E711B">
        <w:rPr>
          <w:rStyle w:val="RefsZchn"/>
        </w:rPr>
        <w:t>“SVG”</w:t>
      </w:r>
      <w:r w:rsidR="00FD39B0">
        <w:rPr>
          <w:rStyle w:val="RefsZchn"/>
        </w:rPr>
        <w:t xml:space="preserve"> </w:t>
      </w:r>
      <w:r w:rsidR="00FD39B0" w:rsidRPr="00FD39B0">
        <w:rPr>
          <w:rStyle w:val="Standard-BlockCharCharCharChar"/>
        </w:rPr>
        <w:t>(they are described in more detail below)</w:t>
      </w:r>
      <w:r w:rsidR="00FD39B0">
        <w:rPr>
          <w:rStyle w:val="Standard-BlockCharCharCharChar"/>
        </w:rPr>
        <w:t>:</w:t>
      </w:r>
    </w:p>
    <w:p w14:paraId="3497EB5A" w14:textId="77777777" w:rsidR="00A1234C" w:rsidRDefault="00A1234C" w:rsidP="00A1234C">
      <w:pPr>
        <w:pStyle w:val="GraphikFormat"/>
      </w:pPr>
      <w:r>
        <w:rPr>
          <w:noProof/>
          <w:lang w:eastAsia="de-DE"/>
        </w:rPr>
        <w:lastRenderedPageBreak/>
        <w:drawing>
          <wp:inline distT="0" distB="0" distL="0" distR="0" wp14:anchorId="653F5975" wp14:editId="4A57C4C1">
            <wp:extent cx="3274828" cy="3862096"/>
            <wp:effectExtent l="0" t="0" r="1905"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99358" cy="3891025"/>
                    </a:xfrm>
                    <a:prstGeom prst="rect">
                      <a:avLst/>
                    </a:prstGeom>
                  </pic:spPr>
                </pic:pic>
              </a:graphicData>
            </a:graphic>
          </wp:inline>
        </w:drawing>
      </w:r>
    </w:p>
    <w:p w14:paraId="432CBA7B" w14:textId="77777777"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14:paraId="25FAD1E8" w14:textId="77777777" w:rsidR="003D1908" w:rsidRDefault="00A46B31" w:rsidP="008338F0">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14:paraId="2253873A" w14:textId="77777777" w:rsidR="003D1908" w:rsidRDefault="00A46B31" w:rsidP="008338F0">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14:paraId="79777CA8" w14:textId="77777777" w:rsidR="003D1908" w:rsidRDefault="00A46B31" w:rsidP="008338F0">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14:paraId="77F628E5" w14:textId="77777777" w:rsidR="003D1908" w:rsidRDefault="00A46B31" w:rsidP="008338F0">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14:paraId="398BE0BD" w14:textId="77777777" w:rsidR="002254E6" w:rsidRDefault="00A46B31" w:rsidP="008338F0">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14:paraId="46397CC4" w14:textId="77777777" w:rsidR="003D1908" w:rsidRDefault="00A46B31" w:rsidP="008338F0">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14:paraId="26743755" w14:textId="77777777" w:rsidR="003D1908" w:rsidRDefault="00A46B31" w:rsidP="008338F0">
      <w:pPr>
        <w:pStyle w:val="Aufzhlungszeichen1"/>
      </w:pPr>
      <w:r>
        <w:rPr>
          <w:shd w:val="clear" w:color="auto" w:fill="D9D9D9"/>
        </w:rPr>
        <w:lastRenderedPageBreak/>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14:paraId="537B8055" w14:textId="77777777" w:rsidR="003D1908" w:rsidRDefault="00A46B31" w:rsidP="008338F0">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14:paraId="43F72F85" w14:textId="77777777"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14:paraId="5114204F" w14:textId="77777777">
        <w:tc>
          <w:tcPr>
            <w:tcW w:w="4729" w:type="dxa"/>
          </w:tcPr>
          <w:p w14:paraId="7CE6D7B5" w14:textId="77777777"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deactivated:</w:t>
            </w:r>
          </w:p>
        </w:tc>
        <w:tc>
          <w:tcPr>
            <w:tcW w:w="4729" w:type="dxa"/>
          </w:tcPr>
          <w:p w14:paraId="3EEE2527" w14:textId="77777777"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activated:</w:t>
            </w:r>
          </w:p>
        </w:tc>
      </w:tr>
      <w:tr w:rsidR="003D1908" w14:paraId="22D63357" w14:textId="77777777">
        <w:tc>
          <w:tcPr>
            <w:tcW w:w="4729" w:type="dxa"/>
          </w:tcPr>
          <w:p w14:paraId="0C285A0F" w14:textId="77777777" w:rsidR="003D1908" w:rsidRDefault="00A46B31">
            <w:pPr>
              <w:keepNext/>
              <w:tabs>
                <w:tab w:val="clear" w:pos="482"/>
                <w:tab w:val="left" w:pos="361"/>
              </w:tabs>
              <w:spacing w:before="0" w:after="0"/>
              <w:rPr>
                <w:szCs w:val="24"/>
              </w:rPr>
            </w:pPr>
            <w:r>
              <w:rPr>
                <w:noProof/>
                <w:szCs w:val="24"/>
                <w:lang w:eastAsia="de-DE"/>
              </w:rPr>
              <w:drawing>
                <wp:inline distT="0" distB="0" distL="0" distR="0" wp14:anchorId="2424057E" wp14:editId="14F38366">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14:paraId="03139F62" w14:textId="77777777" w:rsidR="003D1908" w:rsidRDefault="00A46B31">
            <w:pPr>
              <w:keepNext/>
              <w:tabs>
                <w:tab w:val="clear" w:pos="482"/>
                <w:tab w:val="left" w:pos="361"/>
              </w:tabs>
              <w:spacing w:before="0" w:after="0"/>
              <w:rPr>
                <w:szCs w:val="24"/>
              </w:rPr>
            </w:pPr>
            <w:r>
              <w:rPr>
                <w:noProof/>
                <w:szCs w:val="24"/>
                <w:lang w:eastAsia="de-DE"/>
              </w:rPr>
              <w:drawing>
                <wp:inline distT="0" distB="0" distL="0" distR="0" wp14:anchorId="5D04A49D" wp14:editId="162BFC98">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14:paraId="0E7C680D" w14:textId="77777777"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14:paraId="55B0843A" w14:textId="77777777" w:rsidR="003D1908" w:rsidRPr="00A1234C" w:rsidRDefault="00A1234C" w:rsidP="00A1234C">
      <w:pPr>
        <w:pStyle w:val="GraphikFormat"/>
        <w:rPr>
          <w:szCs w:val="24"/>
          <w:lang w:val="en-US" w:eastAsia="hi-IN" w:bidi="hi-IN"/>
        </w:rPr>
      </w:pPr>
      <w:r>
        <w:rPr>
          <w:noProof/>
          <w:lang w:eastAsia="de-DE"/>
        </w:rPr>
        <w:drawing>
          <wp:inline distT="0" distB="0" distL="0" distR="0" wp14:anchorId="308619BA" wp14:editId="2395CB7D">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14:paraId="6FCD862D" w14:textId="77777777" w:rsidR="003D1908" w:rsidRDefault="00A46B31" w:rsidP="008338F0">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14:paraId="3AA155C6" w14:textId="77777777" w:rsidR="003D1908" w:rsidRDefault="00A46B31" w:rsidP="008338F0">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14:paraId="5A645648" w14:textId="77777777" w:rsidR="003D1908" w:rsidRDefault="00A46B31" w:rsidP="008338F0">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14:paraId="564F01B0" w14:textId="77777777" w:rsidR="003D1908" w:rsidRDefault="00A46B31" w:rsidP="008338F0">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stylesheet </w:t>
      </w:r>
      <w:r>
        <w:lastRenderedPageBreak/>
        <w:t xml:space="preserve">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14:paraId="3000AE9B" w14:textId="77777777"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A62938" w14:paraId="2DA4FF81" w14:textId="77777777" w:rsidTr="00CE4D32">
        <w:trPr>
          <w:trHeight w:val="1841"/>
        </w:trPr>
        <w:tc>
          <w:tcPr>
            <w:tcW w:w="4672" w:type="dxa"/>
          </w:tcPr>
          <w:p w14:paraId="253738D7" w14:textId="77777777"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44AC48DC" wp14:editId="20740095">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6"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14:paraId="528C635A" w14:textId="77777777" w:rsidR="003D1908" w:rsidRDefault="003D1908" w:rsidP="00CE4D32">
            <w:pPr>
              <w:keepNext/>
              <w:tabs>
                <w:tab w:val="clear" w:pos="482"/>
                <w:tab w:val="left" w:pos="385"/>
              </w:tabs>
              <w:spacing w:before="0" w:after="0"/>
              <w:rPr>
                <w:szCs w:val="24"/>
              </w:rPr>
            </w:pPr>
          </w:p>
        </w:tc>
        <w:tc>
          <w:tcPr>
            <w:tcW w:w="4566" w:type="dxa"/>
          </w:tcPr>
          <w:p w14:paraId="6ECC45F7" w14:textId="77777777"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A62938" w14:paraId="6882437D" w14:textId="77777777" w:rsidTr="00CE4D32">
        <w:trPr>
          <w:trHeight w:val="1493"/>
        </w:trPr>
        <w:tc>
          <w:tcPr>
            <w:tcW w:w="4672" w:type="dxa"/>
          </w:tcPr>
          <w:p w14:paraId="2DEACB8F" w14:textId="77777777"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1D4713BF" wp14:editId="4ACD4208">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14:paraId="239002AB" w14:textId="77777777" w:rsidR="003D1908" w:rsidRDefault="003D1908" w:rsidP="00CE4D32">
            <w:pPr>
              <w:tabs>
                <w:tab w:val="clear" w:pos="482"/>
                <w:tab w:val="left" w:pos="385"/>
              </w:tabs>
              <w:spacing w:before="0" w:after="0"/>
              <w:rPr>
                <w:szCs w:val="24"/>
              </w:rPr>
            </w:pPr>
          </w:p>
        </w:tc>
        <w:tc>
          <w:tcPr>
            <w:tcW w:w="4566" w:type="dxa"/>
          </w:tcPr>
          <w:p w14:paraId="66C32C2A" w14:textId="77777777"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A62938" w14:paraId="37E4897A" w14:textId="77777777" w:rsidTr="00CE4D32">
        <w:trPr>
          <w:trHeight w:val="1196"/>
        </w:trPr>
        <w:tc>
          <w:tcPr>
            <w:tcW w:w="4672" w:type="dxa"/>
          </w:tcPr>
          <w:p w14:paraId="6863F264" w14:textId="77777777"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3F6AF6DC" wp14:editId="058D3A7B">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8"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14:paraId="5D56DA51" w14:textId="77777777" w:rsidR="003D1908" w:rsidRDefault="003D1908" w:rsidP="00CE4D32">
            <w:pPr>
              <w:tabs>
                <w:tab w:val="clear" w:pos="482"/>
                <w:tab w:val="left" w:pos="385"/>
              </w:tabs>
              <w:spacing w:before="0" w:after="0"/>
              <w:rPr>
                <w:szCs w:val="24"/>
              </w:rPr>
            </w:pPr>
          </w:p>
        </w:tc>
        <w:tc>
          <w:tcPr>
            <w:tcW w:w="4566" w:type="dxa"/>
          </w:tcPr>
          <w:p w14:paraId="68023628" w14:textId="77777777" w:rsidR="003D1908" w:rsidRDefault="00A46B31" w:rsidP="00CE4D32">
            <w:pPr>
              <w:pStyle w:val="Standard-BlockCharCharChar"/>
              <w:spacing w:before="0" w:after="0"/>
            </w:pPr>
            <w:r>
              <w:t>The entries on the timeline were not included into the output. The musical score section is framed with a dotted line.</w:t>
            </w:r>
          </w:p>
        </w:tc>
      </w:tr>
    </w:tbl>
    <w:p w14:paraId="557AEB34" w14:textId="77777777"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14:paraId="679E1A95" w14:textId="77777777" w:rsidR="003A0F08" w:rsidRDefault="003A0F08" w:rsidP="003A0F08">
      <w:pPr>
        <w:pStyle w:val="GraphikFormat"/>
      </w:pPr>
      <w:r>
        <w:rPr>
          <w:noProof/>
          <w:lang w:eastAsia="de-DE"/>
        </w:rPr>
        <w:drawing>
          <wp:inline distT="0" distB="0" distL="0" distR="0" wp14:anchorId="16092B05" wp14:editId="78C42A57">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14:paraId="376EA729" w14:textId="77777777" w:rsidR="003D1908" w:rsidRDefault="00A46B31" w:rsidP="00CE6849">
      <w:pPr>
        <w:pStyle w:val="Standard-BlockCharCharChar"/>
      </w:pPr>
      <w:r>
        <w:t xml:space="preserve">Thus, displacement and missing characters may occur. Some of the here mentioned parameters serve the purpose of compensating those inaccuracies. </w:t>
      </w:r>
    </w:p>
    <w:p w14:paraId="2B0FB25A" w14:textId="77777777" w:rsidR="003D1908" w:rsidRDefault="00A46B31" w:rsidP="008338F0">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14:paraId="1439F419" w14:textId="77777777" w:rsidR="003D1908" w:rsidRDefault="00A46B31" w:rsidP="008338F0">
      <w:pPr>
        <w:pStyle w:val="Aufzhlungszeichen1"/>
      </w:pPr>
      <w:r>
        <w:rPr>
          <w:shd w:val="clear" w:color="auto" w:fill="D9D9D9"/>
        </w:rPr>
        <w:lastRenderedPageBreak/>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14:paraId="0E562EEA" w14:textId="77777777" w:rsidR="003D1908" w:rsidRDefault="00A46B31" w:rsidP="008338F0">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14:paraId="1B527398" w14:textId="77777777" w:rsidR="003D1908" w:rsidRDefault="00A46B31" w:rsidP="008338F0">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14:paraId="4529449E" w14:textId="77777777" w:rsidR="003D1908" w:rsidRDefault="00A46B31" w:rsidP="008338F0">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14:paraId="5B3A364A" w14:textId="77777777" w:rsidR="003D1908" w:rsidRDefault="00A46B31" w:rsidP="008338F0">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14:paraId="6341AD5E" w14:textId="77777777"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14:paraId="69A4CBFB" w14:textId="77777777" w:rsidR="003A0F08" w:rsidRDefault="003A0F08" w:rsidP="003A0F08">
      <w:pPr>
        <w:pStyle w:val="GraphikFormat"/>
      </w:pPr>
      <w:r>
        <w:rPr>
          <w:noProof/>
          <w:lang w:eastAsia="de-DE"/>
        </w:rPr>
        <w:drawing>
          <wp:inline distT="0" distB="0" distL="0" distR="0" wp14:anchorId="18994F68" wp14:editId="4C880FBD">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14:paraId="72325E68" w14:textId="77777777" w:rsidR="003D1908" w:rsidRDefault="00A46B31" w:rsidP="008338F0">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14:paraId="115CB026" w14:textId="77777777" w:rsidR="003D1908" w:rsidRDefault="00A46B31" w:rsidP="008338F0">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14:paraId="2BDE58BB" w14:textId="77777777" w:rsidR="003D1908" w:rsidRDefault="00A46B31" w:rsidP="008338F0">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14:paraId="0BFEB6E2" w14:textId="77777777" w:rsidR="003D1908" w:rsidRDefault="00A46B31" w:rsidP="008338F0">
      <w:pPr>
        <w:pStyle w:val="Aufzhlungszeichen1"/>
      </w:pPr>
      <w:r>
        <w:rPr>
          <w:shd w:val="clear" w:color="auto" w:fill="D9D9D9"/>
        </w:rPr>
        <w:t>Don’t make line breaks</w:t>
      </w:r>
      <w:r w:rsidRPr="003A0F08">
        <w:rPr>
          <w:rStyle w:val="Standard-BlockCharCharCharChar"/>
        </w:rPr>
        <w:t xml:space="preserve">: </w:t>
      </w:r>
      <w:r>
        <w:t>Checking this option creates an endless musical score, hence the musical score is not divided by line breaks.</w:t>
      </w:r>
    </w:p>
    <w:p w14:paraId="45BAB160" w14:textId="77777777" w:rsidR="003D1908" w:rsidRDefault="00A46B31" w:rsidP="008338F0">
      <w:pPr>
        <w:pStyle w:val="Aufzhlungszeichen1"/>
      </w:pPr>
      <w:r>
        <w:rPr>
          <w:shd w:val="clear" w:color="auto" w:fill="D9D9D9"/>
        </w:rPr>
        <w:lastRenderedPageBreak/>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366" w:name="_Toc55213824"/>
      <w:bookmarkStart w:id="367" w:name="_Toc69129811"/>
      <w:bookmarkStart w:id="368" w:name="_Toc69129952"/>
      <w:r>
        <w:t xml:space="preserve"> </w:t>
      </w:r>
    </w:p>
    <w:p w14:paraId="26338F56" w14:textId="77777777"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14:paraId="230E9974" w14:textId="77777777" w:rsidR="003A0F08" w:rsidRDefault="003A0F08" w:rsidP="003A0F08">
      <w:pPr>
        <w:pStyle w:val="GraphikFormat"/>
      </w:pPr>
      <w:r>
        <w:rPr>
          <w:noProof/>
          <w:lang w:eastAsia="de-DE"/>
        </w:rPr>
        <w:drawing>
          <wp:inline distT="0" distB="0" distL="0" distR="0" wp14:anchorId="1AD0A007" wp14:editId="5097E244">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14:paraId="0221CE5C" w14:textId="77777777" w:rsidR="003D1908" w:rsidRDefault="00A46B31" w:rsidP="008338F0">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14:paraId="65F66361" w14:textId="77777777" w:rsidR="003D1908" w:rsidRDefault="00A46B31" w:rsidP="008338F0">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14:paraId="384F76C7" w14:textId="77777777" w:rsidR="003D1908" w:rsidRDefault="003D1908" w:rsidP="00CE6849">
      <w:pPr>
        <w:pStyle w:val="Standard-BlockCharCharChar"/>
      </w:pPr>
    </w:p>
    <w:p w14:paraId="5B8C8868" w14:textId="77777777" w:rsidR="003D1908" w:rsidRDefault="003D1908">
      <w:pPr>
        <w:pStyle w:val="berschrift2"/>
        <w:sectPr w:rsidR="003D1908" w:rsidSect="00372541">
          <w:headerReference w:type="default" r:id="rId202"/>
          <w:pgSz w:w="11906" w:h="16838" w:code="9"/>
          <w:pgMar w:top="1417" w:right="1133" w:bottom="1134" w:left="1417" w:header="624" w:footer="624" w:gutter="0"/>
          <w:cols w:space="720"/>
          <w:docGrid w:linePitch="326"/>
        </w:sectPr>
      </w:pPr>
      <w:bookmarkStart w:id="369" w:name="_File_&gt;_Print…"/>
      <w:bookmarkStart w:id="370" w:name="_View-Menü"/>
      <w:bookmarkStart w:id="371" w:name="_Toc55213854"/>
      <w:bookmarkStart w:id="372" w:name="_Toc69129843"/>
      <w:bookmarkStart w:id="373" w:name="_Toc69129984"/>
      <w:bookmarkEnd w:id="366"/>
      <w:bookmarkEnd w:id="367"/>
      <w:bookmarkEnd w:id="368"/>
      <w:bookmarkEnd w:id="369"/>
      <w:bookmarkEnd w:id="370"/>
    </w:p>
    <w:p w14:paraId="3959EF00" w14:textId="77777777" w:rsidR="003D1908" w:rsidRDefault="00A46B31">
      <w:pPr>
        <w:pStyle w:val="berschrift2"/>
        <w:numPr>
          <w:ilvl w:val="1"/>
          <w:numId w:val="9"/>
        </w:numPr>
      </w:pPr>
      <w:bookmarkStart w:id="374" w:name="_Ref472778430"/>
      <w:bookmarkStart w:id="375" w:name="_Toc472960785"/>
      <w:r>
        <w:lastRenderedPageBreak/>
        <w:t>View</w:t>
      </w:r>
      <w:bookmarkEnd w:id="371"/>
      <w:bookmarkEnd w:id="372"/>
      <w:bookmarkEnd w:id="373"/>
      <w:r>
        <w:t xml:space="preserve"> Menu</w:t>
      </w:r>
      <w:bookmarkEnd w:id="374"/>
      <w:bookmarkEnd w:id="375"/>
    </w:p>
    <w:p w14:paraId="4A329815" w14:textId="77777777" w:rsidR="003D1908" w:rsidRDefault="00A46B31">
      <w:r>
        <w:rPr>
          <w:noProof/>
          <w:lang w:eastAsia="de-DE"/>
        </w:rPr>
        <w:drawing>
          <wp:inline distT="0" distB="0" distL="0" distR="0" wp14:anchorId="6DD02D9B" wp14:editId="66728A84">
            <wp:extent cx="2473799" cy="4008475"/>
            <wp:effectExtent l="0" t="0" r="3175" b="0"/>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2493173" cy="4039868"/>
                    </a:xfrm>
                    <a:prstGeom prst="rect">
                      <a:avLst/>
                    </a:prstGeom>
                  </pic:spPr>
                </pic:pic>
              </a:graphicData>
            </a:graphic>
          </wp:inline>
        </w:drawing>
      </w:r>
    </w:p>
    <w:p w14:paraId="1201499B" w14:textId="77777777" w:rsidR="00322528" w:rsidRDefault="00322528" w:rsidP="00322528">
      <w:pPr>
        <w:pStyle w:val="Standard-BlockCharCharChar"/>
      </w:pPr>
      <w:bookmarkStart w:id="376" w:name="_View_&gt;_Show_panels_&gt;_Keyboard"/>
      <w:bookmarkStart w:id="377" w:name="_Toc55213856"/>
      <w:bookmarkStart w:id="378" w:name="_Toc69129845"/>
      <w:bookmarkStart w:id="379" w:name="_Toc69129986"/>
      <w:bookmarkStart w:id="380" w:name="_Ref108438010"/>
      <w:bookmarkStart w:id="381" w:name="_Ref108438026"/>
      <w:bookmarkStart w:id="382" w:name="_Ref472000014"/>
      <w:bookmarkEnd w:id="376"/>
    </w:p>
    <w:p w14:paraId="567168F8" w14:textId="77777777" w:rsidR="003D1908" w:rsidRDefault="00A46B31" w:rsidP="00CE6849">
      <w:pPr>
        <w:pStyle w:val="berschrift3"/>
      </w:pPr>
      <w:bookmarkStart w:id="383" w:name="_Toc472960786"/>
      <w:r>
        <w:t>View &gt; Keyboard</w:t>
      </w:r>
      <w:bookmarkEnd w:id="377"/>
      <w:bookmarkEnd w:id="378"/>
      <w:bookmarkEnd w:id="379"/>
      <w:bookmarkEnd w:id="380"/>
      <w:bookmarkEnd w:id="381"/>
      <w:bookmarkEnd w:id="382"/>
      <w:bookmarkEnd w:id="383"/>
    </w:p>
    <w:p w14:paraId="57D4CBA2" w14:textId="77777777"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14:paraId="1994E204" w14:textId="77777777" w:rsidR="00322528" w:rsidRDefault="00322528" w:rsidP="00CE6849">
      <w:pPr>
        <w:pStyle w:val="Standard-BlockCharCharChar"/>
      </w:pPr>
    </w:p>
    <w:p w14:paraId="7FAF76F6" w14:textId="77777777" w:rsidR="003D1908" w:rsidRDefault="00A46B31" w:rsidP="00CE6849">
      <w:pPr>
        <w:pStyle w:val="berschrift3"/>
      </w:pPr>
      <w:bookmarkStart w:id="384" w:name="_View_&gt;_Show_panels_&gt;__Link_panel"/>
      <w:bookmarkStart w:id="385" w:name="_Toc55213857"/>
      <w:bookmarkStart w:id="386" w:name="_Toc69129846"/>
      <w:bookmarkStart w:id="387" w:name="_Toc69129987"/>
      <w:bookmarkStart w:id="388" w:name="_Ref108438033"/>
      <w:bookmarkStart w:id="389" w:name="_Ref472000542"/>
      <w:bookmarkStart w:id="390" w:name="_Toc472960787"/>
      <w:bookmarkEnd w:id="384"/>
      <w:r>
        <w:t>View &gt; Link panel</w:t>
      </w:r>
      <w:bookmarkEnd w:id="385"/>
      <w:bookmarkEnd w:id="386"/>
      <w:bookmarkEnd w:id="387"/>
      <w:bookmarkEnd w:id="388"/>
      <w:bookmarkEnd w:id="389"/>
      <w:bookmarkEnd w:id="390"/>
    </w:p>
    <w:p w14:paraId="0973AE76" w14:textId="77777777"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14:paraId="35F89858" w14:textId="77777777" w:rsidR="00322528" w:rsidRDefault="00322528" w:rsidP="00CE6849">
      <w:pPr>
        <w:pStyle w:val="Standard-BlockCharCharChar"/>
      </w:pPr>
    </w:p>
    <w:p w14:paraId="1CF939A5" w14:textId="77777777" w:rsidR="003D1908" w:rsidRDefault="00A46B31" w:rsidP="00CE6849">
      <w:pPr>
        <w:pStyle w:val="berschrift3"/>
      </w:pPr>
      <w:bookmarkStart w:id="391" w:name="_View_&gt;_Show_panels_&gt;_Audio/Video_pa"/>
      <w:bookmarkStart w:id="392" w:name="_Toc69129848"/>
      <w:bookmarkStart w:id="393" w:name="_Toc69129989"/>
      <w:bookmarkStart w:id="394" w:name="_Ref108438042"/>
      <w:bookmarkStart w:id="395" w:name="_Ref472001418"/>
      <w:bookmarkStart w:id="396" w:name="_Toc472960788"/>
      <w:bookmarkStart w:id="397" w:name="_Toc55213858"/>
      <w:bookmarkStart w:id="398" w:name="_Toc69129847"/>
      <w:bookmarkStart w:id="399" w:name="_Toc69129988"/>
      <w:bookmarkEnd w:id="391"/>
      <w:r>
        <w:t>View &gt; Audio/Video panel</w:t>
      </w:r>
      <w:bookmarkEnd w:id="392"/>
      <w:bookmarkEnd w:id="393"/>
      <w:bookmarkEnd w:id="394"/>
      <w:bookmarkEnd w:id="395"/>
      <w:bookmarkEnd w:id="396"/>
    </w:p>
    <w:p w14:paraId="202521F8" w14:textId="77777777"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14:paraId="4B94F552" w14:textId="77777777" w:rsidR="00322528" w:rsidRDefault="00322528" w:rsidP="00CE6849">
      <w:pPr>
        <w:pStyle w:val="Standard-BlockCharCharChar"/>
      </w:pPr>
    </w:p>
    <w:p w14:paraId="2C94168B" w14:textId="77777777" w:rsidR="003D1908" w:rsidRDefault="00A46B31" w:rsidP="00CE6849">
      <w:pPr>
        <w:pStyle w:val="berschrift3"/>
      </w:pPr>
      <w:bookmarkStart w:id="400" w:name="_Toc472960789"/>
      <w:commentRangeStart w:id="401"/>
      <w:r>
        <w:t>View &gt; Quick media open panel</w:t>
      </w:r>
      <w:commentRangeEnd w:id="401"/>
      <w:r w:rsidR="000E711B">
        <w:rPr>
          <w:rStyle w:val="Kommentarzeichen"/>
          <w:rFonts w:ascii="Times New Roman" w:hAnsi="Times New Roman"/>
          <w:noProof w:val="0"/>
          <w:color w:val="auto"/>
          <w:lang w:val="de-DE" w:eastAsia="en-US" w:bidi="ar-SA"/>
        </w:rPr>
        <w:commentReference w:id="401"/>
      </w:r>
      <w:bookmarkEnd w:id="400"/>
    </w:p>
    <w:p w14:paraId="48319E79" w14:textId="77777777" w:rsidR="00322528" w:rsidRDefault="00322528" w:rsidP="00322528">
      <w:pPr>
        <w:pStyle w:val="Standard-BlockCharCharChar"/>
      </w:pPr>
    </w:p>
    <w:p w14:paraId="329968D7" w14:textId="77777777" w:rsidR="002254E6" w:rsidRDefault="002254E6" w:rsidP="00322528">
      <w:pPr>
        <w:pStyle w:val="Standard-BlockCharCharChar"/>
      </w:pPr>
    </w:p>
    <w:p w14:paraId="4257D4A0" w14:textId="77777777" w:rsidR="003D1908" w:rsidRDefault="00A46B31" w:rsidP="00CE6849">
      <w:pPr>
        <w:pStyle w:val="berschrift3"/>
      </w:pPr>
      <w:bookmarkStart w:id="402" w:name="_View_&gt;_Show_panels_&gt;_Praat_panel"/>
      <w:bookmarkStart w:id="403" w:name="_Ref108438052"/>
      <w:bookmarkStart w:id="404" w:name="_Toc472960790"/>
      <w:bookmarkEnd w:id="402"/>
      <w:r>
        <w:t>View &gt; Praat panel</w:t>
      </w:r>
      <w:bookmarkEnd w:id="403"/>
      <w:bookmarkEnd w:id="404"/>
    </w:p>
    <w:p w14:paraId="3E84D3C5" w14:textId="77777777"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14:paraId="08BCF7A6" w14:textId="77777777" w:rsidR="00322528" w:rsidRDefault="00322528" w:rsidP="00CE6849">
      <w:pPr>
        <w:pStyle w:val="Standard-BlockCharCharChar"/>
      </w:pPr>
    </w:p>
    <w:p w14:paraId="54754EEE" w14:textId="77777777" w:rsidR="003D1908" w:rsidRDefault="00AF04E7" w:rsidP="00CE6849">
      <w:pPr>
        <w:pStyle w:val="berschrift3"/>
      </w:pPr>
      <w:bookmarkStart w:id="405" w:name="_Ref472004978"/>
      <w:bookmarkStart w:id="406" w:name="_Toc472960791"/>
      <w:r>
        <w:t>View &gt; </w:t>
      </w:r>
      <w:r w:rsidR="00A46B31">
        <w:t>Annotation panel</w:t>
      </w:r>
      <w:bookmarkEnd w:id="405"/>
      <w:bookmarkEnd w:id="406"/>
    </w:p>
    <w:p w14:paraId="3361E012" w14:textId="77777777"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14:paraId="4CDDE3B0" w14:textId="77777777" w:rsidR="00322528" w:rsidRDefault="00322528" w:rsidP="00CE6849">
      <w:pPr>
        <w:pStyle w:val="Standard-BlockCharCharChar"/>
      </w:pPr>
    </w:p>
    <w:p w14:paraId="7774A5E9" w14:textId="77777777" w:rsidR="003D1908" w:rsidRDefault="00AF04E7" w:rsidP="00CE6849">
      <w:pPr>
        <w:pStyle w:val="berschrift3"/>
      </w:pPr>
      <w:bookmarkStart w:id="407" w:name="_View_&gt;_Show_panels_&gt;_Segmentation_p"/>
      <w:bookmarkStart w:id="408" w:name="_View_&gt;_Show_toolbar"/>
      <w:bookmarkStart w:id="409" w:name="_Toc472960792"/>
      <w:bookmarkStart w:id="410" w:name="_Ref108438066"/>
      <w:bookmarkStart w:id="411" w:name="_Toc55213855"/>
      <w:bookmarkStart w:id="412" w:name="_Toc69129844"/>
      <w:bookmarkStart w:id="413" w:name="_Toc69129985"/>
      <w:bookmarkStart w:id="414" w:name="_Toc55213859"/>
      <w:bookmarkStart w:id="415" w:name="_Toc69129849"/>
      <w:bookmarkStart w:id="416" w:name="_Toc69129990"/>
      <w:bookmarkEnd w:id="397"/>
      <w:bookmarkEnd w:id="398"/>
      <w:bookmarkEnd w:id="399"/>
      <w:bookmarkEnd w:id="407"/>
      <w:bookmarkEnd w:id="408"/>
      <w:r>
        <w:t>View &gt; </w:t>
      </w:r>
      <w:r w:rsidR="00A46B31">
        <w:t>IPA panel</w:t>
      </w:r>
      <w:bookmarkEnd w:id="409"/>
    </w:p>
    <w:p w14:paraId="510DC6B7" w14:textId="77777777"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14:paraId="188D4A0D" w14:textId="77777777" w:rsidR="00322528" w:rsidRDefault="00322528" w:rsidP="00CE6849">
      <w:pPr>
        <w:pStyle w:val="Standard-BlockCharCharChar"/>
      </w:pPr>
    </w:p>
    <w:p w14:paraId="7F5E99F4" w14:textId="77777777" w:rsidR="003D1908" w:rsidRDefault="00A46B31" w:rsidP="00CE6849">
      <w:pPr>
        <w:pStyle w:val="berschrift3"/>
      </w:pPr>
      <w:bookmarkStart w:id="417" w:name="_Toc472960793"/>
      <w:r>
        <w:t>View &gt; Multimodal panel</w:t>
      </w:r>
      <w:bookmarkEnd w:id="417"/>
    </w:p>
    <w:p w14:paraId="6B451F8C" w14:textId="77777777"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14:paraId="55D82C14" w14:textId="77777777" w:rsidR="00322528" w:rsidRDefault="00322528" w:rsidP="00CE6849">
      <w:pPr>
        <w:pStyle w:val="Standard-BlockCharCharChar"/>
      </w:pPr>
    </w:p>
    <w:p w14:paraId="611FDC99" w14:textId="77777777" w:rsidR="003D1908" w:rsidRDefault="00A46B31" w:rsidP="00CE6849">
      <w:pPr>
        <w:pStyle w:val="berschrift3"/>
      </w:pPr>
      <w:bookmarkStart w:id="418" w:name="_Toc472960794"/>
      <w:r>
        <w:t>View &gt; SVG panel</w:t>
      </w:r>
      <w:bookmarkEnd w:id="418"/>
    </w:p>
    <w:p w14:paraId="1E5EB18D" w14:textId="77777777"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14:paraId="31CE2B24" w14:textId="77777777" w:rsidR="00322528" w:rsidRDefault="00322528" w:rsidP="00CE6849">
      <w:pPr>
        <w:pStyle w:val="Standard-BlockCharCharChar"/>
      </w:pPr>
    </w:p>
    <w:p w14:paraId="4D59D167" w14:textId="77777777" w:rsidR="003D1908" w:rsidRDefault="00A46B31" w:rsidP="00CE6849">
      <w:pPr>
        <w:pStyle w:val="berschrift3"/>
      </w:pPr>
      <w:bookmarkStart w:id="419" w:name="_Toc472960795"/>
      <w:r>
        <w:t>View &gt; Show toolbar</w:t>
      </w:r>
      <w:bookmarkEnd w:id="410"/>
      <w:bookmarkEnd w:id="419"/>
    </w:p>
    <w:p w14:paraId="09C347A5" w14:textId="77777777" w:rsidR="003D1908" w:rsidRDefault="00A46B31" w:rsidP="00CE6849">
      <w:pPr>
        <w:pStyle w:val="Standard-BlockCharCharChar"/>
      </w:pPr>
      <w:r>
        <w:t>Defines, whether the toolbar (as presented below) is shown or hidden.</w:t>
      </w:r>
    </w:p>
    <w:p w14:paraId="23A035A6" w14:textId="77777777" w:rsidR="003D1908" w:rsidRDefault="00A46B31">
      <w:pPr>
        <w:pStyle w:val="GraphikFormat"/>
      </w:pPr>
      <w:r>
        <w:rPr>
          <w:noProof/>
          <w:lang w:eastAsia="de-DE"/>
        </w:rPr>
        <w:drawing>
          <wp:inline distT="0" distB="0" distL="0" distR="0" wp14:anchorId="5338E9DB" wp14:editId="497052B8">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14:paraId="5436D754" w14:textId="77777777" w:rsidR="00322528" w:rsidRDefault="00322528">
      <w:pPr>
        <w:pStyle w:val="GraphikFormat"/>
      </w:pPr>
    </w:p>
    <w:p w14:paraId="56EF89EE" w14:textId="77777777" w:rsidR="003D1908" w:rsidRDefault="00A46B31" w:rsidP="00CE6849">
      <w:pPr>
        <w:pStyle w:val="berschrift3"/>
      </w:pPr>
      <w:bookmarkStart w:id="420" w:name="_View_&gt;_Show_grid"/>
      <w:bookmarkStart w:id="421" w:name="_Toc472960796"/>
      <w:bookmarkStart w:id="422" w:name="_Ref108438073"/>
      <w:bookmarkEnd w:id="420"/>
      <w:r>
        <w:t>View &gt; Show large text field</w:t>
      </w:r>
      <w:bookmarkEnd w:id="421"/>
    </w:p>
    <w:p w14:paraId="3E8B5630" w14:textId="77777777" w:rsidR="003D1908" w:rsidRDefault="00A46B31" w:rsidP="00CE6849">
      <w:pPr>
        <w:pStyle w:val="Standard-BlockCharCharChar"/>
      </w:pPr>
      <w:r>
        <w:t>Specifies, whether the large text field (for entering and displaying transcription text) is shown or hidden.</w:t>
      </w:r>
    </w:p>
    <w:p w14:paraId="02764A68" w14:textId="77777777" w:rsidR="002254E6" w:rsidRDefault="002254E6" w:rsidP="00CE6849">
      <w:pPr>
        <w:pStyle w:val="Standard-BlockCharCharChar"/>
      </w:pPr>
    </w:p>
    <w:p w14:paraId="0F111887" w14:textId="77777777" w:rsidR="003D1908" w:rsidRDefault="00A46B31" w:rsidP="00CE6849">
      <w:pPr>
        <w:pStyle w:val="berschrift3"/>
      </w:pPr>
      <w:bookmarkStart w:id="423" w:name="_Toc472960797"/>
      <w:r>
        <w:t>View &gt; Show grid</w:t>
      </w:r>
      <w:bookmarkEnd w:id="411"/>
      <w:bookmarkEnd w:id="412"/>
      <w:bookmarkEnd w:id="413"/>
      <w:bookmarkEnd w:id="422"/>
      <w:bookmarkEnd w:id="423"/>
    </w:p>
    <w:p w14:paraId="1DE6B4FC" w14:textId="77777777" w:rsidR="003D1908" w:rsidRDefault="00A46B31" w:rsidP="00CE6849">
      <w:pPr>
        <w:pStyle w:val="Standard-BlockCharCharChar"/>
      </w:pPr>
      <w:r>
        <w:lastRenderedPageBreak/>
        <w:t>Specifies, whether the grid on the musical score is shown or hidden. Using the grid makes it easier to navigate in the musical score and also makes the division of events more clear:</w:t>
      </w:r>
    </w:p>
    <w:p w14:paraId="36B9EC08" w14:textId="77777777" w:rsidR="003D1908" w:rsidRDefault="00A46B31">
      <w:pPr>
        <w:pStyle w:val="GraphikFormat"/>
      </w:pPr>
      <w:r>
        <w:rPr>
          <w:noProof/>
          <w:lang w:eastAsia="de-DE"/>
        </w:rPr>
        <w:drawing>
          <wp:inline distT="0" distB="0" distL="0" distR="0" wp14:anchorId="752246B7" wp14:editId="3EFFCD92">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14:paraId="15A0C97F" w14:textId="77777777"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14:paraId="545ED7C4" w14:textId="77777777" w:rsidR="003D1908" w:rsidRDefault="00A46B31">
      <w:pPr>
        <w:pStyle w:val="GraphikFormat"/>
      </w:pPr>
      <w:r>
        <w:rPr>
          <w:noProof/>
          <w:lang w:eastAsia="de-DE"/>
        </w:rPr>
        <w:drawing>
          <wp:inline distT="0" distB="0" distL="0" distR="0" wp14:anchorId="767E33E0" wp14:editId="62991069">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14:paraId="558850BF" w14:textId="77777777" w:rsidR="00322528" w:rsidRDefault="00322528" w:rsidP="00322528">
      <w:pPr>
        <w:pStyle w:val="Standard-BlockCharCharChar"/>
      </w:pPr>
    </w:p>
    <w:p w14:paraId="698E815B" w14:textId="77777777" w:rsidR="003D1908" w:rsidRDefault="00A46B31" w:rsidP="00CE6849">
      <w:pPr>
        <w:pStyle w:val="berschrift3"/>
      </w:pPr>
      <w:bookmarkStart w:id="424" w:name="_View_&gt;_Show_special_characters"/>
      <w:bookmarkStart w:id="425" w:name="_Toc55213860"/>
      <w:bookmarkStart w:id="426" w:name="_Toc69129850"/>
      <w:bookmarkStart w:id="427" w:name="_Toc69129991"/>
      <w:bookmarkStart w:id="428" w:name="_Ref108438090"/>
      <w:bookmarkStart w:id="429" w:name="_Toc472960798"/>
      <w:bookmarkEnd w:id="414"/>
      <w:bookmarkEnd w:id="415"/>
      <w:bookmarkEnd w:id="416"/>
      <w:bookmarkEnd w:id="424"/>
      <w:r>
        <w:t>View &gt; Show special characters</w:t>
      </w:r>
      <w:bookmarkEnd w:id="425"/>
      <w:bookmarkEnd w:id="426"/>
      <w:bookmarkEnd w:id="427"/>
      <w:bookmarkEnd w:id="428"/>
      <w:bookmarkEnd w:id="429"/>
    </w:p>
    <w:p w14:paraId="1B057553" w14:textId="77777777"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A62938" w14:paraId="2330574F" w14:textId="77777777">
        <w:tc>
          <w:tcPr>
            <w:tcW w:w="4678" w:type="dxa"/>
          </w:tcPr>
          <w:p w14:paraId="3B72AEE5" w14:textId="77777777"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14:paraId="39AC5471" w14:textId="77777777"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14:paraId="1C8C683E" w14:textId="77777777">
        <w:tc>
          <w:tcPr>
            <w:tcW w:w="4678" w:type="dxa"/>
          </w:tcPr>
          <w:p w14:paraId="10922687" w14:textId="77777777" w:rsidR="003D1908" w:rsidRDefault="00A46B31">
            <w:pPr>
              <w:pStyle w:val="GraphikFormat"/>
              <w:tabs>
                <w:tab w:val="clear" w:pos="482"/>
                <w:tab w:val="left" w:pos="380"/>
              </w:tabs>
              <w:spacing w:before="0" w:after="0"/>
              <w:jc w:val="left"/>
            </w:pPr>
            <w:r>
              <w:rPr>
                <w:noProof/>
                <w:lang w:eastAsia="de-DE"/>
              </w:rPr>
              <w:drawing>
                <wp:inline distT="0" distB="0" distL="0" distR="0" wp14:anchorId="251765B0" wp14:editId="0DA4C6BD">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14:paraId="51DCBEB1" w14:textId="77777777" w:rsidR="003D1908" w:rsidRDefault="00A46B31">
            <w:pPr>
              <w:pStyle w:val="GraphikFormat"/>
              <w:tabs>
                <w:tab w:val="clear" w:pos="482"/>
                <w:tab w:val="left" w:pos="380"/>
              </w:tabs>
              <w:spacing w:before="0" w:after="0"/>
              <w:jc w:val="left"/>
            </w:pPr>
            <w:r>
              <w:rPr>
                <w:noProof/>
                <w:lang w:eastAsia="de-DE"/>
              </w:rPr>
              <w:drawing>
                <wp:inline distT="0" distB="0" distL="0" distR="0" wp14:anchorId="0569042D" wp14:editId="28D1D8B6">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14:paraId="5187C121" w14:textId="77777777" w:rsidR="00322528" w:rsidRDefault="00322528" w:rsidP="00322528">
      <w:pPr>
        <w:pStyle w:val="Standard-BlockCharCharChar"/>
      </w:pPr>
      <w:bookmarkStart w:id="430" w:name="_View_&gt;_Color_empty_events"/>
      <w:bookmarkStart w:id="431" w:name="_Ref108438100"/>
      <w:bookmarkStart w:id="432" w:name="_Toc55213861"/>
      <w:bookmarkStart w:id="433" w:name="_Toc69129851"/>
      <w:bookmarkStart w:id="434" w:name="_Toc69129992"/>
      <w:bookmarkEnd w:id="430"/>
    </w:p>
    <w:p w14:paraId="6008E814" w14:textId="77777777" w:rsidR="003D1908" w:rsidRDefault="00A46B31" w:rsidP="00CE6849">
      <w:pPr>
        <w:pStyle w:val="berschrift3"/>
      </w:pPr>
      <w:bookmarkStart w:id="435" w:name="_Toc472960799"/>
      <w:r>
        <w:t>View &gt; Color empty events</w:t>
      </w:r>
      <w:bookmarkEnd w:id="431"/>
      <w:bookmarkEnd w:id="435"/>
    </w:p>
    <w:p w14:paraId="50BC1FFB" w14:textId="77777777"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14:paraId="5C23BC6B" w14:textId="77777777"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A62938" w14:paraId="10B09436" w14:textId="77777777">
        <w:tc>
          <w:tcPr>
            <w:tcW w:w="4748" w:type="dxa"/>
          </w:tcPr>
          <w:p w14:paraId="620045B6" w14:textId="77777777" w:rsidR="003D1908" w:rsidRDefault="00A46B31" w:rsidP="000E711B">
            <w:pPr>
              <w:pStyle w:val="Standard-BlockCharCharChar"/>
            </w:pPr>
            <w:r>
              <w:lastRenderedPageBreak/>
              <w:t xml:space="preserve">Option </w:t>
            </w:r>
            <w:r w:rsidRPr="000E711B">
              <w:rPr>
                <w:rStyle w:val="RefsZchn"/>
              </w:rPr>
              <w:t>“Color empty events”</w:t>
            </w:r>
            <w:r>
              <w:t xml:space="preserve"> deactivated:</w:t>
            </w:r>
          </w:p>
        </w:tc>
        <w:tc>
          <w:tcPr>
            <w:tcW w:w="4678" w:type="dxa"/>
          </w:tcPr>
          <w:p w14:paraId="3F7F4616" w14:textId="77777777"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14:paraId="022B17C7" w14:textId="77777777">
        <w:tc>
          <w:tcPr>
            <w:tcW w:w="4748" w:type="dxa"/>
          </w:tcPr>
          <w:p w14:paraId="61328367" w14:textId="77777777" w:rsidR="003D1908" w:rsidRDefault="00A46B31">
            <w:pPr>
              <w:pStyle w:val="GraphikFormat"/>
              <w:tabs>
                <w:tab w:val="clear" w:pos="482"/>
                <w:tab w:val="left" w:pos="385"/>
              </w:tabs>
              <w:spacing w:before="0" w:after="0"/>
              <w:jc w:val="left"/>
            </w:pPr>
            <w:r>
              <w:rPr>
                <w:noProof/>
                <w:lang w:eastAsia="de-DE"/>
              </w:rPr>
              <w:drawing>
                <wp:inline distT="0" distB="0" distL="0" distR="0" wp14:anchorId="157397F6" wp14:editId="0E9963AE">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14:paraId="69E7F190" w14:textId="77777777"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2D91BD3D" wp14:editId="4B159B63">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14:paraId="4A3BE770" w14:textId="77777777" w:rsidR="00322528" w:rsidRDefault="00322528" w:rsidP="00322528">
      <w:pPr>
        <w:pStyle w:val="Standard-BlockCharCharChar"/>
      </w:pPr>
      <w:bookmarkStart w:id="436" w:name="_View_&gt;_Change_scale_constant…"/>
      <w:bookmarkStart w:id="437" w:name="_Ref108438109"/>
      <w:bookmarkEnd w:id="436"/>
    </w:p>
    <w:p w14:paraId="772A8BBA" w14:textId="77777777" w:rsidR="003D1908" w:rsidRDefault="00A46B31" w:rsidP="00CE6849">
      <w:pPr>
        <w:pStyle w:val="berschrift3"/>
      </w:pPr>
      <w:bookmarkStart w:id="438" w:name="_Toc472960800"/>
      <w:r w:rsidRPr="0013593E">
        <w:t>View &gt; Change scale constant…</w:t>
      </w:r>
      <w:bookmarkEnd w:id="437"/>
      <w:bookmarkEnd w:id="438"/>
    </w:p>
    <w:p w14:paraId="363F5FD3" w14:textId="77777777" w:rsidR="003D1908" w:rsidRDefault="00A46B31" w:rsidP="00CE6849">
      <w:pPr>
        <w:pStyle w:val="Standard-BlockCharCharChar"/>
      </w:pPr>
      <w:r>
        <w:t>Opens a dialog to change the scale constant.</w:t>
      </w:r>
    </w:p>
    <w:p w14:paraId="384BE1DE" w14:textId="77777777" w:rsidR="003D1908" w:rsidRDefault="00A46B31">
      <w:pPr>
        <w:pStyle w:val="GraphikFormat"/>
      </w:pPr>
      <w:r>
        <w:rPr>
          <w:noProof/>
          <w:lang w:eastAsia="de-DE"/>
        </w:rPr>
        <w:drawing>
          <wp:inline distT="0" distB="0" distL="0" distR="0" wp14:anchorId="16F6F0B8" wp14:editId="1A7D8ED3">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143000"/>
                    </a:xfrm>
                    <a:prstGeom prst="rect">
                      <a:avLst/>
                    </a:prstGeom>
                  </pic:spPr>
                </pic:pic>
              </a:graphicData>
            </a:graphic>
          </wp:inline>
        </w:drawing>
      </w:r>
    </w:p>
    <w:p w14:paraId="5224CEAD" w14:textId="77777777"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14:paraId="69199232" w14:textId="77777777"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14:paraId="150A6FB8" w14:textId="77777777"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5DDCEF2B" wp14:editId="7FD03F80">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C2006"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73210D81" wp14:editId="560FFF61">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extLst>
                        <a:ext uri="{BEBA8EAE-BF5A-486C-A8C5-ECC9F3942E4B}">
                          <a14:imgProps xmlns:a14="http://schemas.microsoft.com/office/drawing/2010/main">
                            <a14:imgLayer r:embed="rId219">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14:paraId="4C6C9A5E" w14:textId="77777777" w:rsidR="002254E6" w:rsidRDefault="002254E6">
      <w:pPr>
        <w:pStyle w:val="GraphikFormat"/>
      </w:pPr>
    </w:p>
    <w:p w14:paraId="7D6AEEA6" w14:textId="77777777" w:rsidR="003D1908" w:rsidRDefault="00A46B31" w:rsidP="00CE6849">
      <w:pPr>
        <w:pStyle w:val="berschrift3"/>
      </w:pPr>
      <w:bookmarkStart w:id="439" w:name="_Toc472960801"/>
      <w:bookmarkEnd w:id="432"/>
      <w:bookmarkEnd w:id="433"/>
      <w:bookmarkEnd w:id="434"/>
      <w:r>
        <w:t>View &gt; Text proportional / Time proportional</w:t>
      </w:r>
      <w:bookmarkEnd w:id="439"/>
    </w:p>
    <w:p w14:paraId="0A5242BB" w14:textId="77777777"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14:paraId="10D6AD1E" w14:textId="77777777" w:rsidR="002254E6" w:rsidRDefault="002254E6">
      <w:pPr>
        <w:widowControl/>
        <w:tabs>
          <w:tab w:val="clear" w:pos="482"/>
        </w:tabs>
        <w:spacing w:before="0" w:after="0"/>
        <w:jc w:val="left"/>
        <w:rPr>
          <w:noProof/>
          <w:szCs w:val="24"/>
          <w:lang w:val="en-US" w:eastAsia="hi-IN" w:bidi="hi-IN"/>
        </w:rPr>
      </w:pPr>
      <w:r w:rsidRPr="004934B8">
        <w:rPr>
          <w:lang w:val="en-US"/>
        </w:rPr>
        <w:br w:type="page"/>
      </w:r>
    </w:p>
    <w:p w14:paraId="16BC1FAF" w14:textId="77777777" w:rsidR="003D1908" w:rsidRDefault="00A46B31" w:rsidP="00CE6849">
      <w:pPr>
        <w:pStyle w:val="Standard-BlockCharCharChar"/>
      </w:pPr>
      <w:r>
        <w:lastRenderedPageBreak/>
        <w:t>Text proportional view:</w:t>
      </w:r>
    </w:p>
    <w:p w14:paraId="4A183080" w14:textId="77777777" w:rsidR="003D1908" w:rsidRDefault="00A46B31" w:rsidP="00AA5D48">
      <w:pPr>
        <w:pStyle w:val="GraphikFormat"/>
      </w:pPr>
      <w:r w:rsidRPr="00AA5D48">
        <w:rPr>
          <w:noProof/>
          <w:lang w:eastAsia="de-DE"/>
        </w:rPr>
        <w:drawing>
          <wp:inline distT="0" distB="0" distL="0" distR="0" wp14:anchorId="3EC50D45" wp14:editId="289AF286">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cstate="print">
                      <a:extLst>
                        <a:ext uri="{BEBA8EAE-BF5A-486C-A8C5-ECC9F3942E4B}">
                          <a14:imgProps xmlns:a14="http://schemas.microsoft.com/office/drawing/2010/main">
                            <a14:imgLayer r:embed="rId2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14:paraId="1D09739F" w14:textId="77777777" w:rsidR="003D1908" w:rsidRDefault="00A46B31" w:rsidP="00CE6849">
      <w:pPr>
        <w:pStyle w:val="Standard-BlockCharCharChar"/>
      </w:pPr>
      <w:r>
        <w:t>Time proportional view:</w:t>
      </w:r>
    </w:p>
    <w:p w14:paraId="0EA55B6E" w14:textId="77777777" w:rsidR="003D1908" w:rsidRDefault="00A46B31" w:rsidP="00AA5D48">
      <w:pPr>
        <w:pStyle w:val="GraphikFormat"/>
        <w:sectPr w:rsidR="003D1908" w:rsidSect="00372541">
          <w:headerReference w:type="default" r:id="rId222"/>
          <w:pgSz w:w="11906" w:h="16838" w:code="9"/>
          <w:pgMar w:top="1417" w:right="1133" w:bottom="1134" w:left="1417" w:header="624" w:footer="624" w:gutter="0"/>
          <w:cols w:space="720"/>
          <w:docGrid w:linePitch="326"/>
        </w:sectPr>
      </w:pPr>
      <w:r>
        <w:rPr>
          <w:noProof/>
          <w:lang w:eastAsia="de-DE"/>
        </w:rPr>
        <w:drawing>
          <wp:inline distT="0" distB="0" distL="0" distR="0" wp14:anchorId="5B56CC14" wp14:editId="2BE00D75">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cstate="print">
                      <a:extLst>
                        <a:ext uri="{BEBA8EAE-BF5A-486C-A8C5-ECC9F3942E4B}">
                          <a14:imgProps xmlns:a14="http://schemas.microsoft.com/office/drawing/2010/main">
                            <a14:imgLayer r:embed="rId224">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78B13511" w14:textId="77777777" w:rsidR="003D1908" w:rsidRDefault="00A46B31">
      <w:pPr>
        <w:pStyle w:val="berschrift2"/>
        <w:numPr>
          <w:ilvl w:val="1"/>
          <w:numId w:val="9"/>
        </w:numPr>
      </w:pPr>
      <w:bookmarkStart w:id="440" w:name="_Tier-Menü"/>
      <w:bookmarkStart w:id="441" w:name="_Toc472960802"/>
      <w:bookmarkStart w:id="442" w:name="_Toc55213862"/>
      <w:bookmarkStart w:id="443" w:name="_Toc69129852"/>
      <w:bookmarkStart w:id="444" w:name="_Toc69129993"/>
      <w:bookmarkEnd w:id="440"/>
      <w:r>
        <w:lastRenderedPageBreak/>
        <w:t>Transcription Menu</w:t>
      </w:r>
      <w:bookmarkEnd w:id="441"/>
    </w:p>
    <w:p w14:paraId="414DD086" w14:textId="77777777" w:rsidR="003D1908" w:rsidRDefault="00A46B31">
      <w:r>
        <w:rPr>
          <w:noProof/>
          <w:lang w:eastAsia="de-DE"/>
        </w:rPr>
        <w:drawing>
          <wp:inline distT="0" distB="0" distL="0" distR="0" wp14:anchorId="4D711473" wp14:editId="062A5C8B">
            <wp:extent cx="2182483" cy="5034024"/>
            <wp:effectExtent l="0" t="0" r="8890"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5"/>
                    <a:srcRect l="55803" t="14443" r="37088" b="36351"/>
                    <a:stretch/>
                  </pic:blipFill>
                  <pic:spPr>
                    <a:xfrm>
                      <a:off x="0" y="0"/>
                      <a:ext cx="2193868" cy="5060283"/>
                    </a:xfrm>
                    <a:prstGeom prst="rect">
                      <a:avLst/>
                    </a:prstGeom>
                  </pic:spPr>
                </pic:pic>
              </a:graphicData>
            </a:graphic>
          </wp:inline>
        </w:drawing>
      </w:r>
    </w:p>
    <w:p w14:paraId="61458E8D" w14:textId="77777777" w:rsidR="00322528" w:rsidRDefault="00322528" w:rsidP="00322528">
      <w:pPr>
        <w:pStyle w:val="Standard-BlockCharCharChar"/>
      </w:pPr>
      <w:bookmarkStart w:id="445" w:name="_Toc55213820"/>
      <w:bookmarkStart w:id="446" w:name="_Toc69129807"/>
      <w:bookmarkStart w:id="447" w:name="_Toc69129948"/>
      <w:bookmarkStart w:id="448" w:name="_Ref108437702"/>
      <w:bookmarkStart w:id="449" w:name="_Ref472944756"/>
    </w:p>
    <w:p w14:paraId="447AAA50" w14:textId="77777777" w:rsidR="003D1908" w:rsidRDefault="00A46B31" w:rsidP="00CE6849">
      <w:pPr>
        <w:pStyle w:val="berschrift3"/>
      </w:pPr>
      <w:bookmarkStart w:id="450" w:name="_Toc472960803"/>
      <w:r>
        <w:t>Transcription &gt; Meta information</w:t>
      </w:r>
      <w:bookmarkEnd w:id="445"/>
      <w:r>
        <w:t>…</w:t>
      </w:r>
      <w:bookmarkEnd w:id="446"/>
      <w:bookmarkEnd w:id="447"/>
      <w:bookmarkEnd w:id="448"/>
      <w:bookmarkEnd w:id="449"/>
      <w:bookmarkEnd w:id="450"/>
    </w:p>
    <w:p w14:paraId="30E498E7" w14:textId="77777777"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t>The meta information is organized into a set of attribute-value pairs. Some of them are predefined:</w:t>
      </w:r>
    </w:p>
    <w:p w14:paraId="4CCAA797" w14:textId="77777777" w:rsidR="00554B9E" w:rsidRDefault="00554B9E" w:rsidP="008338F0">
      <w:pPr>
        <w:pStyle w:val="Aufzhlungszeichen1"/>
      </w:pPr>
      <w:r>
        <w:rPr>
          <w:shd w:val="clear" w:color="auto" w:fill="D9D9D9"/>
        </w:rPr>
        <w:t>Project Name</w:t>
      </w:r>
      <w:r w:rsidRPr="00AA5D48">
        <w:rPr>
          <w:rStyle w:val="Standard-BlockCharCharCharChar"/>
        </w:rPr>
        <w:t>:</w:t>
      </w:r>
      <w:r>
        <w:t xml:space="preserve"> the name of the project.</w:t>
      </w:r>
    </w:p>
    <w:p w14:paraId="158C253F" w14:textId="77777777" w:rsidR="00554B9E" w:rsidRDefault="00554B9E" w:rsidP="008338F0">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14:paraId="3C7DB01D" w14:textId="77777777" w:rsidR="00554B9E" w:rsidRDefault="00554B9E" w:rsidP="008338F0">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14:paraId="3CDA144A" w14:textId="77777777" w:rsidR="00554B9E" w:rsidRDefault="00554B9E" w:rsidP="008338F0">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14:paraId="154926DD" w14:textId="77777777" w:rsidR="00554B9E" w:rsidRDefault="00554B9E" w:rsidP="008338F0">
      <w:pPr>
        <w:pStyle w:val="Aufzhlungszeichen1"/>
      </w:pPr>
      <w:r>
        <w:rPr>
          <w:shd w:val="clear" w:color="auto" w:fill="D9D9D9"/>
        </w:rPr>
        <w:t>Comment</w:t>
      </w:r>
      <w:r w:rsidRPr="00AA5D48">
        <w:rPr>
          <w:rStyle w:val="Standard-BlockCharCharCharChar"/>
        </w:rPr>
        <w:t xml:space="preserve">: </w:t>
      </w:r>
      <w:r>
        <w:t>allows comments on the recording and transcription.</w:t>
      </w:r>
    </w:p>
    <w:p w14:paraId="3264A6CE" w14:textId="77777777" w:rsidR="00554B9E" w:rsidRPr="00554B9E" w:rsidRDefault="00554B9E" w:rsidP="00554B9E">
      <w:pPr>
        <w:pStyle w:val="GraphikFormat"/>
        <w:rPr>
          <w:lang w:val="en-GB"/>
        </w:rPr>
      </w:pPr>
      <w:r w:rsidRPr="00554B9E">
        <w:rPr>
          <w:noProof/>
          <w:lang w:eastAsia="de-DE"/>
        </w:rPr>
        <w:lastRenderedPageBreak/>
        <w:drawing>
          <wp:inline distT="0" distB="0" distL="0" distR="0" wp14:anchorId="222CEF07" wp14:editId="30DAB1AA">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14:paraId="5A60015B" w14:textId="77777777"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14:paraId="3020D5B4" w14:textId="77777777"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14:paraId="76B32577" w14:textId="77777777"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14:paraId="51B14695" w14:textId="77777777"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14:paraId="18EDA1D1" w14:textId="77777777"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14:paraId="6F6580AD" w14:textId="77777777"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14:paraId="24065E11" w14:textId="77777777"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14:paraId="23537756" w14:textId="77777777" w:rsidR="003D1908" w:rsidRDefault="00A46B31">
      <w:pPr>
        <w:widowControl/>
        <w:tabs>
          <w:tab w:val="clear" w:pos="482"/>
        </w:tabs>
        <w:jc w:val="left"/>
        <w:rPr>
          <w:szCs w:val="24"/>
          <w:lang w:val="en-US" w:eastAsia="hi-IN" w:bidi="hi-IN"/>
        </w:rPr>
      </w:pPr>
      <w:r>
        <w:rPr>
          <w:lang w:val="en-US"/>
        </w:rPr>
        <w:br w:type="page"/>
      </w:r>
    </w:p>
    <w:p w14:paraId="5415EAD1" w14:textId="77777777" w:rsidR="003D1908" w:rsidRDefault="00A46B31" w:rsidP="00CE6849">
      <w:pPr>
        <w:pStyle w:val="berschrift3"/>
      </w:pPr>
      <w:bookmarkStart w:id="451" w:name="_File_&gt;_Speakertable…"/>
      <w:bookmarkStart w:id="452" w:name="_Toc55213821"/>
      <w:bookmarkStart w:id="453" w:name="_Toc69129808"/>
      <w:bookmarkStart w:id="454" w:name="_Toc69129949"/>
      <w:bookmarkStart w:id="455" w:name="_Ref108437714"/>
      <w:bookmarkStart w:id="456" w:name="_Ref472005647"/>
      <w:bookmarkStart w:id="457" w:name="_Toc472960804"/>
      <w:bookmarkEnd w:id="451"/>
      <w:r>
        <w:lastRenderedPageBreak/>
        <w:t>Transcription &gt; Speakertable…</w:t>
      </w:r>
      <w:bookmarkEnd w:id="452"/>
      <w:bookmarkEnd w:id="453"/>
      <w:bookmarkEnd w:id="454"/>
      <w:bookmarkEnd w:id="455"/>
      <w:bookmarkEnd w:id="456"/>
      <w:bookmarkEnd w:id="457"/>
    </w:p>
    <w:p w14:paraId="67DE4630" w14:textId="77777777" w:rsidR="003D1908" w:rsidRDefault="00A46B31">
      <w:pPr>
        <w:pStyle w:val="GraphikFormat"/>
      </w:pPr>
      <w:r>
        <w:rPr>
          <w:noProof/>
          <w:lang w:eastAsia="de-DE"/>
        </w:rPr>
        <w:drawing>
          <wp:inline distT="0" distB="0" distL="0" distR="0" wp14:anchorId="50DEA398" wp14:editId="0836DA16">
            <wp:extent cx="4761782" cy="4936440"/>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63139" cy="4937847"/>
                    </a:xfrm>
                    <a:prstGeom prst="rect">
                      <a:avLst/>
                    </a:prstGeom>
                  </pic:spPr>
                </pic:pic>
              </a:graphicData>
            </a:graphic>
          </wp:inline>
        </w:drawing>
      </w:r>
    </w:p>
    <w:p w14:paraId="55379FB7" w14:textId="77777777" w:rsidR="003D1908" w:rsidRDefault="00A46B31" w:rsidP="00CE6849">
      <w:pPr>
        <w:pStyle w:val="Standard-BlockCharCharChar"/>
      </w:pPr>
      <w:r>
        <w:t xml:space="preserve">Opens a dialog for the input and editing of information on the speakers. In the upper section of the speakertable the speakers are listed. </w:t>
      </w:r>
    </w:p>
    <w:p w14:paraId="51F7081F" w14:textId="77777777" w:rsidR="003D1908" w:rsidRDefault="00A46B31" w:rsidP="008338F0">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14:paraId="0CFF6289" w14:textId="77777777" w:rsidR="003D1908" w:rsidRDefault="004D5BDA" w:rsidP="008338F0">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14:paraId="3C73CA02" w14:textId="77777777"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14:paraId="411976F5" w14:textId="77777777" w:rsidR="003D1908" w:rsidRDefault="00A46B31" w:rsidP="008338F0">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14:paraId="08F572BE" w14:textId="77777777" w:rsidR="003D1908" w:rsidRDefault="00A46B31" w:rsidP="008338F0">
      <w:pPr>
        <w:pStyle w:val="Aufzhlungszeichen1"/>
      </w:pPr>
      <w:r w:rsidRPr="004D5BDA">
        <w:rPr>
          <w:shd w:val="clear" w:color="auto" w:fill="D9D9D9"/>
        </w:rPr>
        <w:t>Sex</w:t>
      </w:r>
      <w:r w:rsidRPr="00AA5D48">
        <w:rPr>
          <w:rStyle w:val="Standard-BlockCharCharCharChar"/>
        </w:rPr>
        <w:t>:</w:t>
      </w:r>
      <w:r>
        <w:t xml:space="preserve"> the sex of the speaker.</w:t>
      </w:r>
    </w:p>
    <w:p w14:paraId="4B3F9F6A" w14:textId="77777777" w:rsidR="003D1908" w:rsidRDefault="00A46B31" w:rsidP="008338F0">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14:paraId="62D38EC8" w14:textId="77777777" w:rsidR="003D1908" w:rsidRDefault="00A46B31" w:rsidP="008338F0">
      <w:pPr>
        <w:pStyle w:val="Aufzhlungszeichen1"/>
      </w:pPr>
      <w:r>
        <w:rPr>
          <w:shd w:val="clear" w:color="auto" w:fill="D9D9D9"/>
        </w:rPr>
        <w:lastRenderedPageBreak/>
        <w:t>Comment</w:t>
      </w:r>
      <w:r w:rsidRPr="00AA5D48">
        <w:rPr>
          <w:rStyle w:val="Standard-BlockCharCharCharChar"/>
        </w:rPr>
        <w:t>:</w:t>
      </w:r>
      <w:r>
        <w:t xml:space="preserve"> allows comments on the speaker.</w:t>
      </w:r>
    </w:p>
    <w:p w14:paraId="6919705C" w14:textId="77777777"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14:paraId="0FF8743C" w14:textId="77777777" w:rsidR="003D1908" w:rsidRDefault="00A46B31">
      <w:pPr>
        <w:pStyle w:val="GraphikFormat"/>
      </w:pPr>
      <w:r>
        <w:rPr>
          <w:noProof/>
          <w:lang w:eastAsia="de-DE"/>
        </w:rPr>
        <w:drawing>
          <wp:inline distT="0" distB="0" distL="0" distR="0" wp14:anchorId="3B5925A1" wp14:editId="66056EB2">
            <wp:extent cx="4321834" cy="2336314"/>
            <wp:effectExtent l="0" t="0" r="254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6066" cy="2349414"/>
                    </a:xfrm>
                    <a:prstGeom prst="rect">
                      <a:avLst/>
                    </a:prstGeom>
                  </pic:spPr>
                </pic:pic>
              </a:graphicData>
            </a:graphic>
          </wp:inline>
        </w:drawing>
      </w:r>
    </w:p>
    <w:p w14:paraId="498FCA1C" w14:textId="77777777"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14:paraId="2C49635F" w14:textId="77777777" w:rsidR="003D1908" w:rsidRDefault="00A46B31" w:rsidP="00CE6849">
      <w:pPr>
        <w:pStyle w:val="Standard-BlockCharCharChar"/>
      </w:pPr>
      <w:r w:rsidRPr="002254E6">
        <w:rPr>
          <w:u w:val="single"/>
        </w:rPr>
        <w:t>Please note</w:t>
      </w:r>
      <w:r>
        <w:t>: The languages codes available in the list have adopted from “Ethnologue” (</w:t>
      </w:r>
      <w:hyperlink r:id="rId229" w:history="1">
        <w:r>
          <w:rPr>
            <w:rStyle w:val="Hyperlink"/>
          </w:rPr>
          <w:t>http://www.ethnologue.com/</w:t>
        </w:r>
      </w:hyperlink>
      <w:r>
        <w:t>. Look up the website should you require more information on this list.</w:t>
      </w:r>
    </w:p>
    <w:p w14:paraId="16760D21" w14:textId="77777777" w:rsidR="002254E6" w:rsidRDefault="00A46B31" w:rsidP="00CE6849">
      <w:pPr>
        <w:pStyle w:val="Standard-BlockCharCharChar"/>
      </w:pPr>
      <w:r>
        <w:t xml:space="preserve">In addition, an unlimited number of user-defined attributes can be added for the speakers. </w:t>
      </w:r>
    </w:p>
    <w:p w14:paraId="49E267C1" w14:textId="77777777"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14:paraId="0DB33CDF" w14:textId="77777777"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14:paraId="3032DDC0" w14:textId="77777777"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14:paraId="2A71E512" w14:textId="77777777"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14:paraId="6E6DA09A" w14:textId="77777777"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14:paraId="7EB73591" w14:textId="77777777"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14:paraId="558F052B" w14:textId="77777777"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14:paraId="6AC62872" w14:textId="77777777" w:rsidR="003D1908" w:rsidRDefault="00A46B31" w:rsidP="00CE6849">
      <w:pPr>
        <w:pStyle w:val="Standard-BlockCharCharChar"/>
      </w:pPr>
      <w:r>
        <w:t xml:space="preserve">In order to save the changes made in the speakertable, close the dialog by clicking </w:t>
      </w:r>
      <w:r>
        <w:rPr>
          <w:rStyle w:val="ButtonsZchn"/>
        </w:rPr>
        <w:t>OK</w:t>
      </w:r>
      <w:r>
        <w:t>.</w:t>
      </w:r>
    </w:p>
    <w:p w14:paraId="4F0A97D9" w14:textId="77777777" w:rsidR="002254E6" w:rsidRDefault="002254E6">
      <w:pPr>
        <w:widowControl/>
        <w:tabs>
          <w:tab w:val="clear" w:pos="482"/>
        </w:tabs>
        <w:spacing w:before="0" w:after="0"/>
        <w:jc w:val="left"/>
        <w:rPr>
          <w:noProof/>
          <w:szCs w:val="24"/>
          <w:lang w:val="en-US" w:eastAsia="hi-IN" w:bidi="hi-IN"/>
        </w:rPr>
      </w:pPr>
      <w:r w:rsidRPr="004934B8">
        <w:rPr>
          <w:lang w:val="en-US"/>
        </w:rPr>
        <w:br w:type="page"/>
      </w:r>
    </w:p>
    <w:p w14:paraId="6470322D" w14:textId="77777777" w:rsidR="003D1908" w:rsidRDefault="00A46B31" w:rsidP="00CE6849">
      <w:pPr>
        <w:pStyle w:val="berschrift3"/>
      </w:pPr>
      <w:bookmarkStart w:id="458" w:name="_Ref471915616"/>
      <w:bookmarkStart w:id="459" w:name="_Ref472007093"/>
      <w:bookmarkStart w:id="460" w:name="_Toc472960805"/>
      <w:r>
        <w:lastRenderedPageBreak/>
        <w:t>Transcription &gt; Recordings…</w:t>
      </w:r>
      <w:bookmarkEnd w:id="458"/>
      <w:bookmarkEnd w:id="459"/>
      <w:bookmarkEnd w:id="460"/>
    </w:p>
    <w:p w14:paraId="3F41DA17" w14:textId="77777777" w:rsidR="003D1908" w:rsidRDefault="00A46B31">
      <w:pPr>
        <w:rPr>
          <w:szCs w:val="24"/>
          <w:lang w:val="en-US"/>
        </w:rPr>
      </w:pPr>
      <w:r>
        <w:rPr>
          <w:szCs w:val="24"/>
          <w:lang w:val="en-US"/>
        </w:rPr>
        <w:t xml:space="preserve">Opens a dialog through which digital audio and/or video files can be linked to the transcription. </w:t>
      </w:r>
    </w:p>
    <w:p w14:paraId="5C5873DA" w14:textId="77777777" w:rsidR="003D1908" w:rsidRDefault="00A46B31">
      <w:pPr>
        <w:pStyle w:val="GraphikFormat"/>
      </w:pPr>
      <w:r>
        <w:rPr>
          <w:noProof/>
          <w:lang w:eastAsia="de-DE"/>
        </w:rPr>
        <w:drawing>
          <wp:inline distT="0" distB="0" distL="0" distR="0" wp14:anchorId="7974A15D" wp14:editId="0A5F72E9">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15391" cy="1827025"/>
                    </a:xfrm>
                    <a:prstGeom prst="rect">
                      <a:avLst/>
                    </a:prstGeom>
                  </pic:spPr>
                </pic:pic>
              </a:graphicData>
            </a:graphic>
          </wp:inline>
        </w:drawing>
      </w:r>
    </w:p>
    <w:p w14:paraId="486167AF" w14:textId="77777777"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14:paraId="5BD37738" w14:textId="77777777" w:rsidR="003D1908" w:rsidRDefault="00A46B31" w:rsidP="008338F0">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14:paraId="5A918698" w14:textId="77777777" w:rsidR="003D1908" w:rsidRDefault="00A46B31" w:rsidP="008338F0">
      <w:pPr>
        <w:pStyle w:val="Aufzhlungszeichen1"/>
      </w:pPr>
      <w:r>
        <w:t>The player always loads the first file in the list. If you load a different media file with help of the Audio/Video Panel, it will be placed at the top of the list.</w:t>
      </w:r>
    </w:p>
    <w:p w14:paraId="1BE55A99" w14:textId="77777777" w:rsidR="003D1908" w:rsidRDefault="00A46B31" w:rsidP="008338F0">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14:paraId="48D17034" w14:textId="77777777" w:rsidR="003D1908" w:rsidRDefault="00A46B31" w:rsidP="008338F0">
      <w:pPr>
        <w:pStyle w:val="Aufzhlungszeichen1"/>
      </w:pPr>
      <w:r>
        <w:t>Normally, files in the list should only be distinguishable on the basis of their file format (Audio vs. Video, different Codecs). In particular, they should all be of the same length.</w:t>
      </w:r>
    </w:p>
    <w:p w14:paraId="25CA65D1" w14:textId="77777777" w:rsidR="00322528" w:rsidRPr="00322528" w:rsidRDefault="00322528" w:rsidP="00322528">
      <w:pPr>
        <w:pStyle w:val="Standard-BlockCharCharChar"/>
      </w:pPr>
    </w:p>
    <w:p w14:paraId="60B0BE1E" w14:textId="77777777" w:rsidR="003D1908" w:rsidRDefault="00A46B31" w:rsidP="00CE6849">
      <w:pPr>
        <w:pStyle w:val="berschrift3"/>
      </w:pPr>
      <w:bookmarkStart w:id="461" w:name="_Ref472787194"/>
      <w:bookmarkStart w:id="462" w:name="_Toc472960806"/>
      <w:r>
        <w:t>Transcription &gt; Structure errors…</w:t>
      </w:r>
      <w:bookmarkEnd w:id="461"/>
      <w:bookmarkEnd w:id="462"/>
    </w:p>
    <w:p w14:paraId="777A71C4" w14:textId="77777777"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14:paraId="2F6B697C" w14:textId="77777777" w:rsidR="007B2AE6" w:rsidRDefault="00AA5D48" w:rsidP="00AA5D48">
      <w:pPr>
        <w:pStyle w:val="GraphikFormat"/>
        <w:rPr>
          <w:szCs w:val="24"/>
          <w:lang w:val="en-US"/>
        </w:rPr>
      </w:pPr>
      <w:r>
        <w:rPr>
          <w:noProof/>
          <w:lang w:eastAsia="de-DE"/>
        </w:rPr>
        <w:drawing>
          <wp:inline distT="0" distB="0" distL="0" distR="0" wp14:anchorId="0AC80D85" wp14:editId="37BB559F">
            <wp:extent cx="3286664" cy="1446958"/>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308527" cy="1456583"/>
                    </a:xfrm>
                    <a:prstGeom prst="rect">
                      <a:avLst/>
                    </a:prstGeom>
                  </pic:spPr>
                </pic:pic>
              </a:graphicData>
            </a:graphic>
          </wp:inline>
        </w:drawing>
      </w:r>
      <w:r w:rsidR="007B2AE6">
        <w:rPr>
          <w:szCs w:val="24"/>
          <w:lang w:val="en-US"/>
        </w:rPr>
        <w:br w:type="page"/>
      </w:r>
    </w:p>
    <w:p w14:paraId="46BA887F" w14:textId="77777777" w:rsidR="003D1908" w:rsidRDefault="00A46B31" w:rsidP="002253DE">
      <w:pPr>
        <w:pStyle w:val="Standard-BlockCharCharChar"/>
      </w:pPr>
      <w:r>
        <w:lastRenderedPageBreak/>
        <w:t>The following structural errors can occur:</w:t>
      </w:r>
    </w:p>
    <w:p w14:paraId="7D1350CA" w14:textId="77777777" w:rsidR="003D1908" w:rsidRDefault="00A46B31" w:rsidP="008338F0">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14:paraId="690F61B9" w14:textId="77777777" w:rsidR="003D1908" w:rsidRDefault="00A46B31" w:rsidP="008338F0">
      <w:pPr>
        <w:pStyle w:val="Aufzhlungszeichen1"/>
      </w:pPr>
      <w:r>
        <w:rPr>
          <w:shd w:val="clear" w:color="auto" w:fill="D9D9D9"/>
        </w:rPr>
        <w:t>More than one transcription tier for one speaker</w:t>
      </w:r>
      <w:r w:rsidRPr="00AA5D48">
        <w:rPr>
          <w:rStyle w:val="Standard-BlockCharCharCharChar"/>
        </w:rPr>
        <w:t>:</w:t>
      </w:r>
      <w:r>
        <w:t xml:space="preserve"> there may only be one tier of type “T(ranscription)” for every speaker.</w:t>
      </w:r>
    </w:p>
    <w:p w14:paraId="0E24D84B" w14:textId="77777777" w:rsidR="003D1908" w:rsidRDefault="00A46B31" w:rsidP="008338F0">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14:paraId="368A5FCE" w14:textId="77777777" w:rsidR="003D1908" w:rsidRDefault="00A46B31" w:rsidP="008338F0">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14:paraId="758A4244" w14:textId="77777777" w:rsidR="003D1908" w:rsidRDefault="00A46B31" w:rsidP="008338F0">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14:paraId="541D2223" w14:textId="77777777" w:rsidR="003D1908" w:rsidRDefault="00A46B31" w:rsidP="002253DE">
      <w:pPr>
        <w:pStyle w:val="Standard-BlockCharCharChar"/>
      </w:pPr>
      <w:r>
        <w:t>Double click an element in the list in order to get to the section in the transcription where the error occurred.</w:t>
      </w:r>
    </w:p>
    <w:p w14:paraId="7CB3873B" w14:textId="77777777" w:rsidR="00322528" w:rsidRDefault="00322528" w:rsidP="002253DE">
      <w:pPr>
        <w:pStyle w:val="Standard-BlockCharCharChar"/>
      </w:pPr>
    </w:p>
    <w:p w14:paraId="0E57DF91" w14:textId="77777777" w:rsidR="003D1908" w:rsidRDefault="00A46B31" w:rsidP="00CE6849">
      <w:pPr>
        <w:pStyle w:val="berschrift3"/>
      </w:pPr>
      <w:bookmarkStart w:id="463" w:name="_Toc472960807"/>
      <w:r>
        <w:t>Transcription &gt; Calculate annotated time…</w:t>
      </w:r>
      <w:bookmarkEnd w:id="463"/>
    </w:p>
    <w:p w14:paraId="5C287E56" w14:textId="77777777" w:rsidR="003D1908" w:rsidRDefault="00A46B31" w:rsidP="002253DE">
      <w:pPr>
        <w:pStyle w:val="Standard-BlockCharCharChar"/>
      </w:pPr>
      <w:r>
        <w:t>Opens a list displaying the total duration time of each tier as we</w:t>
      </w:r>
      <w:r w:rsidR="00AA5D48">
        <w:t xml:space="preserve">ll as of each annotated label. </w:t>
      </w:r>
    </w:p>
    <w:p w14:paraId="1883A015" w14:textId="77777777" w:rsidR="00AA5D48" w:rsidRDefault="00AA5D48" w:rsidP="00AA5D48">
      <w:pPr>
        <w:pStyle w:val="GraphikFormat"/>
        <w:rPr>
          <w:lang w:val="en-US"/>
        </w:rPr>
      </w:pPr>
      <w:r>
        <w:rPr>
          <w:noProof/>
          <w:lang w:eastAsia="de-DE"/>
        </w:rPr>
        <w:drawing>
          <wp:inline distT="0" distB="0" distL="0" distR="0" wp14:anchorId="28D09858" wp14:editId="65712ACE">
            <wp:extent cx="2015868" cy="2544792"/>
            <wp:effectExtent l="0" t="0" r="381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046865" cy="2583922"/>
                    </a:xfrm>
                    <a:prstGeom prst="rect">
                      <a:avLst/>
                    </a:prstGeom>
                  </pic:spPr>
                </pic:pic>
              </a:graphicData>
            </a:graphic>
          </wp:inline>
        </w:drawing>
      </w:r>
    </w:p>
    <w:p w14:paraId="0CA0FC41" w14:textId="77777777" w:rsidR="002254E6" w:rsidRDefault="002254E6" w:rsidP="007B2AE6">
      <w:pPr>
        <w:pStyle w:val="Standard-BlockCharCharChar"/>
      </w:pPr>
    </w:p>
    <w:p w14:paraId="16FA0D0D" w14:textId="77777777" w:rsidR="003D1908" w:rsidRDefault="002253DE" w:rsidP="00CE6849">
      <w:pPr>
        <w:pStyle w:val="berschrift3"/>
      </w:pPr>
      <w:bookmarkStart w:id="464" w:name="_Ref472940335"/>
      <w:bookmarkStart w:id="465" w:name="_Toc472960808"/>
      <w:r>
        <w:t xml:space="preserve">Transcription &gt; </w:t>
      </w:r>
      <w:r w:rsidR="00A46B31">
        <w:t>Auto annotate tiers…</w:t>
      </w:r>
      <w:bookmarkEnd w:id="464"/>
      <w:bookmarkEnd w:id="465"/>
    </w:p>
    <w:p w14:paraId="11D3717C" w14:textId="77777777" w:rsidR="003D1908" w:rsidRDefault="00A46B31" w:rsidP="00CE6849">
      <w:pPr>
        <w:pStyle w:val="Standard-BlockCharCharChar"/>
      </w:pPr>
      <w:r>
        <w:rPr>
          <w:bCs/>
        </w:rPr>
        <w:t>T</w:t>
      </w:r>
      <w:r>
        <w:t>his function allows you to automatically annotate specified strings in selected tiers.</w:t>
      </w:r>
    </w:p>
    <w:p w14:paraId="77B559A4" w14:textId="77777777"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14:paraId="033CE03E" w14:textId="77777777" w:rsidR="00AA5D48" w:rsidRDefault="00AA5D48" w:rsidP="00AA5D48">
      <w:pPr>
        <w:pStyle w:val="GraphikFormat"/>
        <w:rPr>
          <w:lang w:val="en-US"/>
        </w:rPr>
      </w:pPr>
      <w:r>
        <w:rPr>
          <w:noProof/>
          <w:lang w:eastAsia="de-DE"/>
        </w:rPr>
        <w:lastRenderedPageBreak/>
        <w:drawing>
          <wp:inline distT="0" distB="0" distL="0" distR="0" wp14:anchorId="4183FB93" wp14:editId="7F570EF7">
            <wp:extent cx="3704845" cy="2113472"/>
            <wp:effectExtent l="0" t="0" r="0"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33">
                      <a:extLst>
                        <a:ext uri="{28A0092B-C50C-407E-A947-70E740481C1C}">
                          <a14:useLocalDpi xmlns:a14="http://schemas.microsoft.com/office/drawing/2010/main" val="0"/>
                        </a:ext>
                      </a:extLst>
                    </a:blip>
                    <a:stretch>
                      <a:fillRect/>
                    </a:stretch>
                  </pic:blipFill>
                  <pic:spPr>
                    <a:xfrm>
                      <a:off x="0" y="0"/>
                      <a:ext cx="3761104" cy="2145566"/>
                    </a:xfrm>
                    <a:prstGeom prst="rect">
                      <a:avLst/>
                    </a:prstGeom>
                  </pic:spPr>
                </pic:pic>
              </a:graphicData>
            </a:graphic>
          </wp:inline>
        </w:drawing>
      </w:r>
    </w:p>
    <w:p w14:paraId="51736125" w14:textId="77777777"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14:paraId="5262B23E" w14:textId="77777777" w:rsidR="003D1908" w:rsidRDefault="00A46B31" w:rsidP="008338F0">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14:paraId="2F5CD149" w14:textId="77777777" w:rsidR="003D1908" w:rsidRDefault="00A46B31" w:rsidP="008338F0">
      <w:pPr>
        <w:pStyle w:val="Aufzhlungszeichen1"/>
      </w:pPr>
      <w:r>
        <w:rPr>
          <w:shd w:val="clear" w:color="auto" w:fill="D9D9D9" w:themeFill="background1" w:themeFillShade="D9"/>
        </w:rPr>
        <w:t>Annotation category</w:t>
      </w:r>
      <w:r w:rsidR="00AA5D48">
        <w:t xml:space="preserve">: </w:t>
      </w:r>
      <w:r>
        <w:t>Enter a label for the annotation tier</w:t>
      </w:r>
    </w:p>
    <w:p w14:paraId="16D5B26B" w14:textId="77777777" w:rsidR="00AA5D48" w:rsidRDefault="00AA5D48" w:rsidP="00AA5D48">
      <w:pPr>
        <w:pStyle w:val="GraphikFormat"/>
      </w:pPr>
      <w:r>
        <w:rPr>
          <w:noProof/>
          <w:lang w:eastAsia="de-DE"/>
        </w:rPr>
        <w:drawing>
          <wp:inline distT="0" distB="0" distL="0" distR="0" wp14:anchorId="49E60E65" wp14:editId="19C30B7D">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34">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14:paraId="1F2A5EA2" w14:textId="77777777" w:rsidR="002253DE" w:rsidRDefault="002253DE" w:rsidP="008338F0">
      <w:pPr>
        <w:pStyle w:val="Aufzhlungszeichen1"/>
      </w:pPr>
      <w:r>
        <w:rPr>
          <w:shd w:val="clear" w:color="auto" w:fill="D9D9D9" w:themeFill="background1" w:themeFillShade="D9"/>
        </w:rPr>
        <w:t>Annotation value</w:t>
      </w:r>
      <w:r>
        <w:t>: Enter a label that describes the string you want to annotate.</w:t>
      </w:r>
    </w:p>
    <w:p w14:paraId="377D2353" w14:textId="77777777" w:rsidR="003D1908" w:rsidRDefault="002253DE" w:rsidP="008338F0">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14:paraId="56C10303" w14:textId="77777777" w:rsidR="003D1908" w:rsidRDefault="00A46B31" w:rsidP="008338F0">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14:paraId="459D7E74" w14:textId="77777777" w:rsidR="003D1908" w:rsidRDefault="00A46B31" w:rsidP="008338F0">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14:paraId="4609055A" w14:textId="77777777"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14:paraId="631F2609" w14:textId="77777777" w:rsidR="003D1908" w:rsidRDefault="00A46B31" w:rsidP="002253DE">
      <w:pPr>
        <w:pStyle w:val="GraphikFormat"/>
      </w:pPr>
      <w:r w:rsidRPr="002253DE">
        <w:rPr>
          <w:noProof/>
          <w:lang w:eastAsia="de-DE"/>
        </w:rPr>
        <mc:AlternateContent>
          <mc:Choice Requires="wpg">
            <w:drawing>
              <wp:inline distT="0" distB="0" distL="0" distR="0" wp14:anchorId="6A9C893C" wp14:editId="12499FF0">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w:pict>
              <v:group w14:anchorId="59CC095D"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237"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238" o:title=""/>
                  <v:path arrowok="t"/>
                </v:shape>
                <w10:anchorlock/>
              </v:group>
            </w:pict>
          </mc:Fallback>
        </mc:AlternateContent>
      </w:r>
    </w:p>
    <w:p w14:paraId="3D030707" w14:textId="77777777" w:rsidR="003D1908" w:rsidRDefault="00A46B31" w:rsidP="008338F0">
      <w:pPr>
        <w:pStyle w:val="Aufzhlungszeichen1"/>
      </w:pPr>
      <w:r>
        <w:rPr>
          <w:shd w:val="clear" w:color="auto" w:fill="D9D9D9"/>
        </w:rPr>
        <w:lastRenderedPageBreak/>
        <w:t>Stratify by deletion</w:t>
      </w:r>
      <w:r w:rsidRPr="00AA5D48">
        <w:rPr>
          <w:rStyle w:val="Standard-BlockCharCharCharChar"/>
        </w:rPr>
        <w:t>:</w:t>
      </w:r>
      <w:r>
        <w:t xml:space="preserve"> this function deletes all duplicate entries (in the automatically generated annotation tier). </w:t>
      </w:r>
    </w:p>
    <w:p w14:paraId="383176A1" w14:textId="77777777" w:rsidR="000E7D39" w:rsidRDefault="000E7D39" w:rsidP="008338F0">
      <w:pPr>
        <w:pStyle w:val="Aufzhlungszeichen1"/>
      </w:pPr>
      <w:r>
        <w:rPr>
          <w:shd w:val="clear" w:color="auto" w:fill="D9D9D9"/>
        </w:rPr>
        <w:t>Stratify by distribution</w:t>
      </w:r>
      <w:r w:rsidRPr="002253DE">
        <w:rPr>
          <w:rStyle w:val="Standard-BlockCharCharCharChar"/>
        </w:rPr>
        <w:t>:</w:t>
      </w:r>
      <w:r>
        <w:t xml:space="preserve"> this function generates a further annotation tier including only the duplicates.</w:t>
      </w:r>
    </w:p>
    <w:p w14:paraId="5CA0C538" w14:textId="77777777"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2D896533" wp14:editId="0AFC130C">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39">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03736BB6" wp14:editId="7DF7C901">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14:paraId="1EBAE12B" w14:textId="77777777"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14:paraId="025CF0B6" w14:textId="77777777"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14:paraId="428B3189" w14:textId="77777777" w:rsidR="00322528" w:rsidRDefault="00322528" w:rsidP="00CE6849">
      <w:pPr>
        <w:pStyle w:val="Standard-BlockCharCharChar"/>
      </w:pPr>
    </w:p>
    <w:p w14:paraId="70F8302F" w14:textId="77777777" w:rsidR="003D1908" w:rsidRDefault="00A46B31" w:rsidP="00CE6849">
      <w:pPr>
        <w:pStyle w:val="berschrift3"/>
      </w:pPr>
      <w:bookmarkStart w:id="466" w:name="_Ref472784532"/>
      <w:bookmarkStart w:id="467" w:name="_Ref472784812"/>
      <w:bookmarkStart w:id="468" w:name="_Ref472791338"/>
      <w:bookmarkStart w:id="469" w:name="_Toc472960809"/>
      <w:r>
        <w:t>Transcription &gt; Segmentation errors…</w:t>
      </w:r>
      <w:bookmarkEnd w:id="466"/>
      <w:bookmarkEnd w:id="467"/>
      <w:bookmarkEnd w:id="468"/>
      <w:bookmarkEnd w:id="469"/>
    </w:p>
    <w:p w14:paraId="7C5D5CA1" w14:textId="77777777"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14:paraId="24B77983" w14:textId="77777777" w:rsidR="00E547F3" w:rsidRDefault="00E547F3" w:rsidP="00E547F3">
      <w:pPr>
        <w:pStyle w:val="GraphikFormat"/>
      </w:pPr>
      <w:r>
        <w:rPr>
          <w:noProof/>
          <w:lang w:eastAsia="de-DE"/>
        </w:rPr>
        <w:lastRenderedPageBreak/>
        <w:drawing>
          <wp:inline distT="0" distB="0" distL="0" distR="0" wp14:anchorId="25E72BCB" wp14:editId="3087CB1C">
            <wp:extent cx="4304581" cy="3220628"/>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357249" cy="3260034"/>
                    </a:xfrm>
                    <a:prstGeom prst="rect">
                      <a:avLst/>
                    </a:prstGeom>
                  </pic:spPr>
                </pic:pic>
              </a:graphicData>
            </a:graphic>
          </wp:inline>
        </w:drawing>
      </w:r>
    </w:p>
    <w:p w14:paraId="2DBD5528" w14:textId="77777777"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14:paraId="5378ACB5" w14:textId="77777777" w:rsidR="003D1908" w:rsidRDefault="00A46B31" w:rsidP="008338F0">
      <w:pPr>
        <w:pStyle w:val="Aufzhlungszeichen1"/>
      </w:pPr>
      <w:r>
        <w:rPr>
          <w:shd w:val="clear" w:color="auto" w:fill="D9D9D9"/>
        </w:rPr>
        <w:t>Tier</w:t>
      </w:r>
      <w:r w:rsidRPr="002147F8">
        <w:rPr>
          <w:rStyle w:val="Standard-BlockCharCharCharChar"/>
        </w:rPr>
        <w:t>:</w:t>
      </w:r>
      <w:r>
        <w:t xml:space="preserve"> the tier, in which the segmentation error occurred.</w:t>
      </w:r>
    </w:p>
    <w:p w14:paraId="5786790A" w14:textId="77777777" w:rsidR="003D1908" w:rsidRDefault="00A46B31" w:rsidP="008338F0">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14:paraId="5CDE53F1" w14:textId="77777777" w:rsidR="003D1908" w:rsidRDefault="00A46B31" w:rsidP="008338F0">
      <w:pPr>
        <w:pStyle w:val="Aufzhlungszeichen1"/>
      </w:pPr>
      <w:r>
        <w:rPr>
          <w:shd w:val="clear" w:color="auto" w:fill="D9D9D9"/>
        </w:rPr>
        <w:t>Error</w:t>
      </w:r>
      <w:r w:rsidRPr="002147F8">
        <w:rPr>
          <w:rStyle w:val="Standard-BlockCharCharCharChar"/>
        </w:rPr>
        <w:t xml:space="preserve">: </w:t>
      </w:r>
      <w:r>
        <w:t xml:space="preserve">the cause of the error. </w:t>
      </w:r>
    </w:p>
    <w:p w14:paraId="58472030" w14:textId="77777777" w:rsidR="003D1908" w:rsidRDefault="00A46B31" w:rsidP="008338F0">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14:paraId="3BAAB0E6" w14:textId="77777777"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14:paraId="1E512AC5" w14:textId="77777777" w:rsidR="003D1908" w:rsidRDefault="00A46B31" w:rsidP="00CE6849">
      <w:pPr>
        <w:pStyle w:val="Standard-BlockCharCharChar"/>
      </w:pPr>
      <w:r>
        <w:t>Select the errors you would like to edit by clicking on the corresponding column in the table.</w:t>
      </w:r>
    </w:p>
    <w:p w14:paraId="2AE2786C" w14:textId="77777777"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14:paraId="4D328B32" w14:textId="77777777" w:rsidR="003D1908" w:rsidRDefault="00A46B31" w:rsidP="00CE6849">
      <w:pPr>
        <w:pStyle w:val="Standard-BlockCharCharChar"/>
      </w:pPr>
      <w:r>
        <w:t>Correct the error. The dialog can remain open.</w:t>
      </w:r>
    </w:p>
    <w:p w14:paraId="2712CD57" w14:textId="77777777"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14:paraId="175C43B9" w14:textId="77777777" w:rsidR="003D1908" w:rsidRDefault="00A46B31" w:rsidP="00CE6849">
      <w:pPr>
        <w:pStyle w:val="Standard-BlockCharCharChar"/>
      </w:pPr>
      <w:r>
        <w:t xml:space="preserve">Should segmentation errors remain, repeat from </w:t>
      </w:r>
      <w:r w:rsidR="00264966">
        <w:t>the beginning</w:t>
      </w:r>
    </w:p>
    <w:p w14:paraId="499EBDC3" w14:textId="77777777"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14:paraId="69E2CC76" w14:textId="77777777" w:rsidR="00322528" w:rsidRDefault="00322528" w:rsidP="00CE6849">
      <w:pPr>
        <w:pStyle w:val="Standard-BlockCharCharChar"/>
      </w:pPr>
    </w:p>
    <w:p w14:paraId="3CCAB6EA" w14:textId="77777777" w:rsidR="003D1908" w:rsidRDefault="00A46B31" w:rsidP="00CE6849">
      <w:pPr>
        <w:pStyle w:val="berschrift3"/>
      </w:pPr>
      <w:bookmarkStart w:id="470" w:name="_Toc472960810"/>
      <w:r>
        <w:t>Transcription &gt; Export Segmented Transcription…</w:t>
      </w:r>
      <w:bookmarkEnd w:id="470"/>
    </w:p>
    <w:p w14:paraId="47D80600" w14:textId="77777777"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w:t>
      </w:r>
      <w:r>
        <w:lastRenderedPageBreak/>
        <w:t>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14:paraId="456B036B" w14:textId="77777777" w:rsidR="003D1908" w:rsidRDefault="00A46B31" w:rsidP="00CE6849">
      <w:pPr>
        <w:pStyle w:val="Standard-BlockCharCharChar"/>
      </w:pPr>
      <w:r>
        <w:t>If the segmentation fails, the following dialog will appear:</w:t>
      </w:r>
    </w:p>
    <w:p w14:paraId="356EFC69" w14:textId="77777777" w:rsidR="003D1908" w:rsidRDefault="00A46B31">
      <w:pPr>
        <w:pStyle w:val="GraphikFormat"/>
      </w:pPr>
      <w:r>
        <w:rPr>
          <w:noProof/>
          <w:lang w:eastAsia="de-DE"/>
        </w:rPr>
        <w:drawing>
          <wp:inline distT="0" distB="0" distL="0" distR="0" wp14:anchorId="6487CC22" wp14:editId="48AF21D2">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88891" cy="1150184"/>
                    </a:xfrm>
                    <a:prstGeom prst="rect">
                      <a:avLst/>
                    </a:prstGeom>
                  </pic:spPr>
                </pic:pic>
              </a:graphicData>
            </a:graphic>
          </wp:inline>
        </w:drawing>
      </w:r>
    </w:p>
    <w:p w14:paraId="7DD60821" w14:textId="77777777"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14:paraId="1702DED7" w14:textId="77777777" w:rsidR="00322528" w:rsidRDefault="00322528" w:rsidP="00CE6849">
      <w:pPr>
        <w:pStyle w:val="Standard-BlockCharCharChar"/>
      </w:pPr>
    </w:p>
    <w:p w14:paraId="642B9387" w14:textId="77777777" w:rsidR="003D1908" w:rsidRDefault="00A46B31" w:rsidP="00CE6849">
      <w:pPr>
        <w:pStyle w:val="berschrift3"/>
      </w:pPr>
      <w:bookmarkStart w:id="471" w:name="_Ref472790781"/>
      <w:bookmarkStart w:id="472" w:name="_Ref472791301"/>
      <w:bookmarkStart w:id="473" w:name="_Toc472960811"/>
      <w:r>
        <w:t>Transcription &gt; Count Segments…</w:t>
      </w:r>
      <w:bookmarkEnd w:id="471"/>
      <w:bookmarkEnd w:id="472"/>
      <w:bookmarkEnd w:id="473"/>
    </w:p>
    <w:p w14:paraId="76C78F6F" w14:textId="77777777"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14:paraId="60D69D05" w14:textId="77777777" w:rsidR="003D1908" w:rsidRDefault="00A46B31">
      <w:pPr>
        <w:pStyle w:val="GraphikFormat"/>
      </w:pPr>
      <w:r>
        <w:rPr>
          <w:noProof/>
          <w:lang w:eastAsia="de-DE"/>
        </w:rPr>
        <w:drawing>
          <wp:inline distT="0" distB="0" distL="0" distR="0" wp14:anchorId="01B15D98" wp14:editId="0C603DB4">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7522" cy="2785525"/>
                    </a:xfrm>
                    <a:prstGeom prst="rect">
                      <a:avLst/>
                    </a:prstGeom>
                  </pic:spPr>
                </pic:pic>
              </a:graphicData>
            </a:graphic>
          </wp:inline>
        </w:drawing>
      </w:r>
    </w:p>
    <w:p w14:paraId="2452A0DC" w14:textId="77777777" w:rsidR="00322528" w:rsidRDefault="00322528" w:rsidP="00322528">
      <w:pPr>
        <w:pStyle w:val="Standard-BlockCharCharChar"/>
      </w:pPr>
    </w:p>
    <w:p w14:paraId="10F1DBCF" w14:textId="77777777" w:rsidR="003D1908" w:rsidRDefault="00A46B31" w:rsidP="00CE6849">
      <w:pPr>
        <w:pStyle w:val="berschrift3"/>
      </w:pPr>
      <w:bookmarkStart w:id="474" w:name="_Ref472790767"/>
      <w:bookmarkStart w:id="475" w:name="_Toc472960812"/>
      <w:r>
        <w:t>Transcription &gt; Word list…</w:t>
      </w:r>
      <w:bookmarkEnd w:id="474"/>
      <w:bookmarkEnd w:id="475"/>
    </w:p>
    <w:p w14:paraId="298A5D68" w14:textId="77777777"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14:paraId="3C2E2404" w14:textId="77777777" w:rsidR="003D1908" w:rsidRDefault="00A46B31">
      <w:pPr>
        <w:pStyle w:val="GraphikFormat"/>
      </w:pPr>
      <w:r>
        <w:rPr>
          <w:noProof/>
          <w:lang w:eastAsia="de-DE"/>
        </w:rPr>
        <w:lastRenderedPageBreak/>
        <w:drawing>
          <wp:inline distT="0" distB="0" distL="0" distR="0" wp14:anchorId="632BDFAF" wp14:editId="25311D60">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7479" cy="2728410"/>
                    </a:xfrm>
                    <a:prstGeom prst="rect">
                      <a:avLst/>
                    </a:prstGeom>
                  </pic:spPr>
                </pic:pic>
              </a:graphicData>
            </a:graphic>
          </wp:inline>
        </w:drawing>
      </w:r>
    </w:p>
    <w:p w14:paraId="512880FF" w14:textId="77777777"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14:paraId="19E9A4C9" w14:textId="77777777" w:rsidR="003D1908" w:rsidRDefault="00A46B31">
      <w:pPr>
        <w:pStyle w:val="GraphikFormat"/>
      </w:pPr>
      <w:r>
        <w:rPr>
          <w:noProof/>
          <w:lang w:eastAsia="de-DE"/>
        </w:rPr>
        <w:drawing>
          <wp:inline distT="0" distB="0" distL="0" distR="0" wp14:anchorId="6840AA23" wp14:editId="13CBFEBF">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14:paraId="336366F2" w14:textId="77777777" w:rsidR="009D4922" w:rsidRDefault="00A46B31" w:rsidP="008338F0">
      <w:pPr>
        <w:pStyle w:val="Aufzhlungszeichen1"/>
      </w:pPr>
      <w:r w:rsidRPr="009D4922">
        <w:rPr>
          <w:shd w:val="clear" w:color="auto" w:fill="D9D9D9"/>
        </w:rPr>
        <w:t>Simple word list (HTML)</w:t>
      </w:r>
      <w:r w:rsidR="009D4922">
        <w:t xml:space="preserve">: </w:t>
      </w:r>
      <w:r>
        <w:t>saves the word list as a simple alphabetically sorted word list.</w:t>
      </w:r>
    </w:p>
    <w:p w14:paraId="07712709" w14:textId="77777777" w:rsidR="003D1908" w:rsidRDefault="00A46B31" w:rsidP="008338F0">
      <w:pPr>
        <w:pStyle w:val="Aufzhlungszeichen1"/>
      </w:pPr>
      <w:r w:rsidRPr="009D4922">
        <w:rPr>
          <w:shd w:val="clear" w:color="auto" w:fill="D9D9D9"/>
        </w:rPr>
        <w:t>Word list by speaker (HTML)</w:t>
      </w:r>
      <w:r w:rsidR="009D4922">
        <w:t xml:space="preserve">: </w:t>
      </w:r>
      <w:r>
        <w:t>first sorts the word list by speakers and then alphabetically.</w:t>
      </w:r>
    </w:p>
    <w:p w14:paraId="1AF344EF" w14:textId="77777777" w:rsidR="00322528" w:rsidRPr="00322528" w:rsidRDefault="00322528" w:rsidP="00322528">
      <w:pPr>
        <w:pStyle w:val="Standard-BlockCharCharChar"/>
      </w:pPr>
    </w:p>
    <w:p w14:paraId="01A8554D" w14:textId="77777777" w:rsidR="003D1908" w:rsidRDefault="00A46B31" w:rsidP="00CE6849">
      <w:pPr>
        <w:pStyle w:val="berschrift3"/>
      </w:pPr>
      <w:bookmarkStart w:id="476" w:name="_Toc472960813"/>
      <w:r>
        <w:t>Transcription &gt; Insert Utterance Numbers</w:t>
      </w:r>
      <w:bookmarkEnd w:id="476"/>
    </w:p>
    <w:p w14:paraId="31DD2199" w14:textId="77777777"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14:paraId="0B5EAE06" w14:textId="77777777" w:rsidR="003D1908" w:rsidRDefault="00A46B31" w:rsidP="00CE6849">
      <w:pPr>
        <w:pStyle w:val="Standard-BlockCharCharChar"/>
      </w:pPr>
      <w:r>
        <w:t>Adds an annotation tier of the category “no” for every speaker in which utterances are numbered in a temporal order, as compliant with the HIAT segmentation, e.g.:</w:t>
      </w:r>
    </w:p>
    <w:p w14:paraId="4A46C713" w14:textId="77777777" w:rsidR="003D1908" w:rsidRDefault="00A46B31" w:rsidP="00CE6849">
      <w:pPr>
        <w:pStyle w:val="Standard-BlockCharCharChar"/>
      </w:pPr>
      <w:r>
        <w:t>Before:</w:t>
      </w:r>
    </w:p>
    <w:p w14:paraId="18501083" w14:textId="77777777" w:rsidR="003D1908" w:rsidRDefault="00A46B31">
      <w:pPr>
        <w:pStyle w:val="GraphikFormat"/>
      </w:pPr>
      <w:r>
        <w:rPr>
          <w:noProof/>
          <w:lang w:eastAsia="de-DE"/>
        </w:rPr>
        <w:drawing>
          <wp:inline distT="0" distB="0" distL="0" distR="0" wp14:anchorId="13F8ACCC" wp14:editId="4609C58E">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52964343" w14:textId="77777777" w:rsidR="003D1908" w:rsidRDefault="00A46B31" w:rsidP="00CE6849">
      <w:pPr>
        <w:pStyle w:val="Standard-BlockCharCharChar"/>
      </w:pPr>
      <w:r>
        <w:t>After:</w:t>
      </w:r>
    </w:p>
    <w:p w14:paraId="699F3ABA" w14:textId="77777777" w:rsidR="003D1908" w:rsidRDefault="00A46B31">
      <w:pPr>
        <w:pStyle w:val="GraphikFormat"/>
      </w:pPr>
      <w:r>
        <w:rPr>
          <w:noProof/>
          <w:lang w:eastAsia="de-DE"/>
        </w:rPr>
        <w:lastRenderedPageBreak/>
        <w:drawing>
          <wp:inline distT="0" distB="0" distL="0" distR="0" wp14:anchorId="7FECC24E" wp14:editId="38E735DA">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1C9CE629" w14:textId="77777777"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14:paraId="4A367EA6" w14:textId="77777777" w:rsidR="003D1908" w:rsidRDefault="00A46B31">
      <w:pPr>
        <w:pStyle w:val="GraphikFormat"/>
      </w:pPr>
      <w:r>
        <w:rPr>
          <w:noProof/>
          <w:lang w:eastAsia="de-DE"/>
        </w:rPr>
        <w:drawing>
          <wp:inline distT="0" distB="0" distL="0" distR="0" wp14:anchorId="1909CE6E" wp14:editId="28410A75">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552700" cy="1152525"/>
                    </a:xfrm>
                    <a:prstGeom prst="rect">
                      <a:avLst/>
                    </a:prstGeom>
                  </pic:spPr>
                </pic:pic>
              </a:graphicData>
            </a:graphic>
          </wp:inline>
        </w:drawing>
      </w:r>
    </w:p>
    <w:p w14:paraId="27A57249" w14:textId="77777777"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14:paraId="111E150B" w14:textId="77777777" w:rsidR="003D1908" w:rsidRDefault="00A46B31" w:rsidP="00CE6849">
      <w:pPr>
        <w:pStyle w:val="Standard-BlockCharCharChar"/>
      </w:pPr>
      <w:r>
        <w:t>Secondly, every utterance boundary has to coincide with an event boundary. Should this not be the case</w:t>
      </w:r>
      <w:r w:rsidR="00E547F3">
        <w:t>, as in the following example:</w:t>
      </w:r>
    </w:p>
    <w:p w14:paraId="4A19F527" w14:textId="77777777" w:rsidR="003D1908" w:rsidRDefault="00A46B31">
      <w:pPr>
        <w:pStyle w:val="GraphikFormat"/>
      </w:pPr>
      <w:r>
        <w:rPr>
          <w:noProof/>
          <w:lang w:eastAsia="de-DE"/>
        </w:rPr>
        <w:drawing>
          <wp:inline distT="0" distB="0" distL="0" distR="0" wp14:anchorId="623B02B1" wp14:editId="0CE3387D">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BEBA8EAE-BF5A-486C-A8C5-ECC9F3942E4B}">
                          <a14:imgProps xmlns:a14="http://schemas.microsoft.com/office/drawing/2010/main">
                            <a14:imgLayer r:embed="rId252">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14:paraId="60DEAECF" w14:textId="77777777" w:rsidR="003D1908" w:rsidRDefault="00A46B31">
      <w:pPr>
        <w:rPr>
          <w:szCs w:val="24"/>
          <w:lang w:val="en-US"/>
        </w:rPr>
      </w:pPr>
      <w:r>
        <w:rPr>
          <w:szCs w:val="24"/>
          <w:lang w:val="en-US"/>
        </w:rPr>
        <w:t>... the following error message will appear:</w:t>
      </w:r>
    </w:p>
    <w:p w14:paraId="59E52CA4" w14:textId="77777777" w:rsidR="003D1908" w:rsidRDefault="00A46B31">
      <w:pPr>
        <w:pStyle w:val="GraphikFormat"/>
      </w:pPr>
      <w:r>
        <w:rPr>
          <w:noProof/>
          <w:lang w:eastAsia="de-DE"/>
        </w:rPr>
        <w:drawing>
          <wp:inline distT="0" distB="0" distL="0" distR="0" wp14:anchorId="03FAD461" wp14:editId="48B22CDC">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75789" cy="999408"/>
                    </a:xfrm>
                    <a:prstGeom prst="rect">
                      <a:avLst/>
                    </a:prstGeom>
                  </pic:spPr>
                </pic:pic>
              </a:graphicData>
            </a:graphic>
          </wp:inline>
        </w:drawing>
      </w:r>
    </w:p>
    <w:p w14:paraId="47EE6991" w14:textId="77777777" w:rsidR="003D1908" w:rsidRDefault="00A46B31">
      <w:pPr>
        <w:rPr>
          <w:szCs w:val="24"/>
          <w:lang w:val="en-US"/>
        </w:rPr>
      </w:pPr>
      <w:r>
        <w:rPr>
          <w:szCs w:val="24"/>
          <w:lang w:val="en-US"/>
        </w:rPr>
        <w:t>In this case, split the affected event into two at its utterance boundaries.</w:t>
      </w:r>
    </w:p>
    <w:p w14:paraId="2054BF49" w14:textId="77777777" w:rsidR="00322528" w:rsidRDefault="00322528">
      <w:pPr>
        <w:rPr>
          <w:szCs w:val="24"/>
          <w:lang w:val="en-US"/>
        </w:rPr>
      </w:pPr>
    </w:p>
    <w:p w14:paraId="6E3B24AA" w14:textId="77777777" w:rsidR="003D1908" w:rsidRDefault="00A46B31" w:rsidP="00CE6849">
      <w:pPr>
        <w:pStyle w:val="berschrift3"/>
      </w:pPr>
      <w:bookmarkStart w:id="477" w:name="_Ref472790726"/>
      <w:bookmarkStart w:id="478" w:name="_Toc472960814"/>
      <w:r>
        <w:t>Transcription &gt; Transformation…</w:t>
      </w:r>
      <w:bookmarkEnd w:id="477"/>
      <w:bookmarkEnd w:id="478"/>
    </w:p>
    <w:p w14:paraId="6DFA8318" w14:textId="77777777" w:rsidR="003D1908" w:rsidRDefault="00A46B31" w:rsidP="00CE6849">
      <w:pPr>
        <w:pStyle w:val="Standard-BlockCharCharChar"/>
      </w:pPr>
      <w:r>
        <w:t>Opens a dialog which allows flexible transformation of a transcription into different scenarios.</w:t>
      </w:r>
    </w:p>
    <w:p w14:paraId="3E841AF1" w14:textId="77777777" w:rsidR="003D1908" w:rsidRDefault="00A46B31">
      <w:pPr>
        <w:pStyle w:val="GraphikFormat"/>
      </w:pPr>
      <w:r>
        <w:rPr>
          <w:noProof/>
          <w:lang w:eastAsia="de-DE"/>
        </w:rPr>
        <w:lastRenderedPageBreak/>
        <w:drawing>
          <wp:inline distT="0" distB="0" distL="0" distR="0" wp14:anchorId="766FC06C" wp14:editId="3835DA88">
            <wp:extent cx="4109535" cy="2812211"/>
            <wp:effectExtent l="0" t="0" r="5715" b="762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33520" cy="2828625"/>
                    </a:xfrm>
                    <a:prstGeom prst="rect">
                      <a:avLst/>
                    </a:prstGeom>
                  </pic:spPr>
                </pic:pic>
              </a:graphicData>
            </a:graphic>
          </wp:inline>
        </w:drawing>
      </w:r>
    </w:p>
    <w:p w14:paraId="6D0A66B1" w14:textId="77777777"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14:paraId="431277A8" w14:textId="77777777" w:rsidR="003D1908" w:rsidRDefault="00A46B31" w:rsidP="008338F0">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14:paraId="36853C7A" w14:textId="77777777" w:rsidR="003D1908" w:rsidRDefault="00A46B31" w:rsidP="008338F0">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14:paraId="306DE2FF" w14:textId="77777777" w:rsidR="003D1908" w:rsidRDefault="00A46B31" w:rsidP="008338F0">
      <w:pPr>
        <w:pStyle w:val="Aufzhlungszeichen1"/>
      </w:pPr>
      <w:bookmarkStart w:id="479" w:name="_Toc55213852"/>
      <w:bookmarkStart w:id="480" w:name="_Toc69129841"/>
      <w:bookmarkStart w:id="481" w:name="_Toc69129982"/>
      <w:bookmarkStart w:id="482"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14:paraId="02AA1FD7" w14:textId="77777777" w:rsidR="003D1908" w:rsidRDefault="00A46B31" w:rsidP="008338F0">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14:paraId="53942E5B" w14:textId="77777777" w:rsidR="003D1908" w:rsidRDefault="00A46B31" w:rsidP="008338F0">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14:paraId="76C33C30" w14:textId="77777777" w:rsidR="003D1908" w:rsidRDefault="00A46B31" w:rsidP="00CE6849">
      <w:pPr>
        <w:pStyle w:val="Standard-BlockCharCharChar"/>
      </w:pPr>
      <w:r>
        <w:t xml:space="preserve">Various transformation scenarios are available. These make use of stylesheets that are integrated in the code (EXMARaLDA.jar). </w:t>
      </w:r>
    </w:p>
    <w:p w14:paraId="3AE8FA32" w14:textId="77777777" w:rsidR="00322528" w:rsidRDefault="00322528" w:rsidP="00CE6849">
      <w:pPr>
        <w:pStyle w:val="Standard-BlockCharCharChar"/>
      </w:pPr>
    </w:p>
    <w:p w14:paraId="16D31447" w14:textId="77777777" w:rsidR="003D1908" w:rsidRDefault="00A46B31" w:rsidP="00CE6849">
      <w:pPr>
        <w:pStyle w:val="berschrift3"/>
      </w:pPr>
      <w:bookmarkStart w:id="483" w:name="_Ref472888890"/>
      <w:bookmarkStart w:id="484" w:name="_Ref472889093"/>
      <w:bookmarkStart w:id="485" w:name="_Ref472889599"/>
      <w:bookmarkStart w:id="486" w:name="_Toc472960815"/>
      <w:r>
        <w:t>Transcription &gt; Clean up...</w:t>
      </w:r>
      <w:bookmarkEnd w:id="479"/>
      <w:bookmarkEnd w:id="480"/>
      <w:bookmarkEnd w:id="481"/>
      <w:bookmarkEnd w:id="482"/>
      <w:bookmarkEnd w:id="483"/>
      <w:bookmarkEnd w:id="484"/>
      <w:bookmarkEnd w:id="485"/>
      <w:bookmarkEnd w:id="486"/>
    </w:p>
    <w:p w14:paraId="3ABD9F8A" w14:textId="77777777" w:rsidR="003D1908" w:rsidRDefault="00A46B31" w:rsidP="00CE6849">
      <w:pPr>
        <w:pStyle w:val="Standard-BlockCharCharChar"/>
      </w:pPr>
      <w:r>
        <w:t>Opens a dialog that offers options for the automatic cleanup of the transcription:</w:t>
      </w:r>
    </w:p>
    <w:p w14:paraId="179E505F" w14:textId="77777777" w:rsidR="003D1908" w:rsidRDefault="00A46B31">
      <w:pPr>
        <w:pStyle w:val="GraphikFormat"/>
      </w:pPr>
      <w:r>
        <w:rPr>
          <w:noProof/>
          <w:lang w:eastAsia="de-DE"/>
        </w:rPr>
        <w:lastRenderedPageBreak/>
        <w:drawing>
          <wp:inline distT="0" distB="0" distL="0" distR="0" wp14:anchorId="050D7172" wp14:editId="6FC5D450">
            <wp:extent cx="3152606" cy="2760453"/>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65311" cy="2771578"/>
                    </a:xfrm>
                    <a:prstGeom prst="rect">
                      <a:avLst/>
                    </a:prstGeom>
                  </pic:spPr>
                </pic:pic>
              </a:graphicData>
            </a:graphic>
          </wp:inline>
        </w:drawing>
      </w:r>
    </w:p>
    <w:p w14:paraId="2F7DFAD2" w14:textId="77777777" w:rsidR="003D1908" w:rsidRDefault="00A46B31" w:rsidP="008338F0">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14:paraId="0F0C0782" w14:textId="77777777" w:rsidR="003D1908" w:rsidRDefault="00A46B31" w:rsidP="008338F0">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14:paraId="5B88C910" w14:textId="77777777" w:rsidR="003D1908" w:rsidRDefault="00A46B31" w:rsidP="008338F0">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14:paraId="2996458D" w14:textId="77777777" w:rsidR="003D1908" w:rsidRDefault="00A46B31" w:rsidP="008338F0">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14:paraId="04F70ACB" w14:textId="77777777" w:rsidR="003D1908" w:rsidRDefault="00E547F3" w:rsidP="008338F0">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14:paraId="1465B5B0" w14:textId="77777777" w:rsidR="003D1908" w:rsidRDefault="00A46B31" w:rsidP="008338F0">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14:paraId="1CF7CD4C" w14:textId="77777777" w:rsidR="00322528" w:rsidRPr="00322528" w:rsidRDefault="00322528" w:rsidP="00322528">
      <w:pPr>
        <w:pStyle w:val="Standard-BlockCharCharChar"/>
      </w:pPr>
    </w:p>
    <w:p w14:paraId="698BA477" w14:textId="77777777" w:rsidR="003D1908" w:rsidRDefault="00A46B31" w:rsidP="00CE6849">
      <w:pPr>
        <w:pStyle w:val="berschrift3"/>
      </w:pPr>
      <w:bookmarkStart w:id="487" w:name="_Edit_&gt;_Preferences…"/>
      <w:bookmarkStart w:id="488" w:name="_Ref108437435"/>
      <w:bookmarkStart w:id="489" w:name="_Ref108437449"/>
      <w:bookmarkStart w:id="490" w:name="_Toc472960816"/>
      <w:bookmarkEnd w:id="487"/>
      <w:r>
        <w:t>Transcription &gt; Glue transcriptions...</w:t>
      </w:r>
      <w:bookmarkEnd w:id="488"/>
      <w:bookmarkEnd w:id="489"/>
      <w:bookmarkEnd w:id="490"/>
    </w:p>
    <w:p w14:paraId="2D314A7D" w14:textId="77777777" w:rsidR="003D1908" w:rsidRDefault="00A46B31" w:rsidP="00CE6849">
      <w:pPr>
        <w:pStyle w:val="Standard-BlockCharCharChar"/>
      </w:pPr>
      <w:r>
        <w:t xml:space="preserve">Glues a second transcription to the end of the currently opened transcription. </w:t>
      </w:r>
    </w:p>
    <w:p w14:paraId="57036E68" w14:textId="77777777"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14:paraId="39AF732F" w14:textId="77777777" w:rsidR="003D1908" w:rsidRDefault="00A46B31">
      <w:pPr>
        <w:pStyle w:val="GraphikFormat"/>
      </w:pPr>
      <w:r>
        <w:rPr>
          <w:noProof/>
          <w:lang w:eastAsia="de-DE"/>
        </w:rPr>
        <w:lastRenderedPageBreak/>
        <w:drawing>
          <wp:inline distT="0" distB="0" distL="0" distR="0" wp14:anchorId="136F0038" wp14:editId="24682143">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1762" cy="2475105"/>
                    </a:xfrm>
                    <a:prstGeom prst="rect">
                      <a:avLst/>
                    </a:prstGeom>
                  </pic:spPr>
                </pic:pic>
              </a:graphicData>
            </a:graphic>
          </wp:inline>
        </w:drawing>
      </w:r>
    </w:p>
    <w:p w14:paraId="1AE29F07" w14:textId="77777777" w:rsidR="003D1908" w:rsidRDefault="00A46B31" w:rsidP="00CE6849">
      <w:pPr>
        <w:pStyle w:val="Standard-BlockCharCharChar"/>
      </w:pPr>
      <w:r>
        <w:t>To assign the tiers individually (“by hand”), use the following functions:</w:t>
      </w:r>
    </w:p>
    <w:p w14:paraId="02FB97EE" w14:textId="77777777" w:rsidR="003D1908" w:rsidRDefault="00A46B31" w:rsidP="008338F0">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14:paraId="09002469" w14:textId="77777777" w:rsidR="003D1908" w:rsidRDefault="00A46B31" w:rsidP="008338F0">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14:paraId="6581844C" w14:textId="77777777" w:rsidR="003D1908" w:rsidRDefault="00A46B31" w:rsidP="008338F0">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14:paraId="34BD3244" w14:textId="77777777" w:rsidR="003D1908" w:rsidRDefault="00A46B31" w:rsidP="00CE6849">
      <w:pPr>
        <w:pStyle w:val="Standard-BlockCharCharChar"/>
      </w:pPr>
      <w:r>
        <w:t>There are two ways to assign the tiers automatically:</w:t>
      </w:r>
    </w:p>
    <w:p w14:paraId="593E1D03" w14:textId="77777777" w:rsidR="003D1908" w:rsidRDefault="00A46B31" w:rsidP="008338F0">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14:paraId="3EEBF2C7" w14:textId="77777777" w:rsidR="003D1908" w:rsidRDefault="00A46B31" w:rsidP="008338F0">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14:paraId="7CCD8B57" w14:textId="77777777" w:rsidR="003D1908" w:rsidRDefault="00A46B31" w:rsidP="00CE6849">
      <w:pPr>
        <w:pStyle w:val="Standard-BlockCharCharChar"/>
      </w:pPr>
      <w:r>
        <w:t xml:space="preserve">It is possible to combine both manual and automatic assignment with each other. </w:t>
      </w:r>
    </w:p>
    <w:p w14:paraId="74677AA5" w14:textId="77777777"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14:paraId="40D8F777" w14:textId="77777777"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14:paraId="5E9A5CE1" w14:textId="77777777" w:rsidR="00322528" w:rsidRDefault="00322528" w:rsidP="00CE6849">
      <w:pPr>
        <w:pStyle w:val="Standard-BlockCharCharChar"/>
      </w:pPr>
    </w:p>
    <w:p w14:paraId="62EA1CF8" w14:textId="77777777" w:rsidR="003D1908" w:rsidRDefault="00A46B31" w:rsidP="00CE6849">
      <w:pPr>
        <w:pStyle w:val="berschrift3"/>
      </w:pPr>
      <w:bookmarkStart w:id="491" w:name="_Ref472785381"/>
      <w:bookmarkStart w:id="492" w:name="_Toc472960817"/>
      <w:r>
        <w:t>Transcription &gt; Merge transcriptions…</w:t>
      </w:r>
      <w:bookmarkEnd w:id="491"/>
      <w:bookmarkEnd w:id="492"/>
    </w:p>
    <w:p w14:paraId="4A665240" w14:textId="77777777"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14:paraId="526E3A44" w14:textId="77777777"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14:paraId="69BE1473" w14:textId="77777777" w:rsidR="00E547F3" w:rsidRDefault="00E547F3" w:rsidP="00E547F3">
      <w:pPr>
        <w:pStyle w:val="GraphikFormat"/>
        <w:rPr>
          <w:noProof/>
        </w:rPr>
      </w:pPr>
      <w:r>
        <w:rPr>
          <w:noProof/>
          <w:lang w:eastAsia="de-DE"/>
        </w:rPr>
        <w:lastRenderedPageBreak/>
        <w:drawing>
          <wp:inline distT="0" distB="0" distL="0" distR="0" wp14:anchorId="49D0D4AA" wp14:editId="6B7B68FA">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14:paraId="3C236023" w14:textId="77777777"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14:paraId="342BE8D2" w14:textId="77777777" w:rsidR="003D1908" w:rsidRDefault="00E547F3" w:rsidP="00CE6849">
      <w:pPr>
        <w:pStyle w:val="Standard-BlockCharCharChar"/>
      </w:pPr>
      <w:r>
        <w:t>Transcription 1:</w:t>
      </w:r>
    </w:p>
    <w:p w14:paraId="138F8C6B" w14:textId="77777777" w:rsidR="00E547F3" w:rsidRDefault="00E547F3" w:rsidP="00E547F3">
      <w:pPr>
        <w:pStyle w:val="GraphikFormat"/>
        <w:rPr>
          <w:noProof/>
        </w:rPr>
      </w:pPr>
      <w:r>
        <w:rPr>
          <w:noProof/>
          <w:lang w:eastAsia="de-DE"/>
        </w:rPr>
        <w:drawing>
          <wp:inline distT="0" distB="0" distL="0" distR="0" wp14:anchorId="78773C3F" wp14:editId="114F3FCA">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14:paraId="050AAD55" w14:textId="77777777" w:rsidR="003D1908" w:rsidRDefault="00E547F3" w:rsidP="00CE6849">
      <w:pPr>
        <w:pStyle w:val="Standard-BlockCharCharChar"/>
      </w:pPr>
      <w:r w:rsidRPr="00E547F3">
        <w:t>Transcription 2</w:t>
      </w:r>
      <w:r>
        <w:t>:</w:t>
      </w:r>
    </w:p>
    <w:p w14:paraId="05A83BCC" w14:textId="77777777" w:rsidR="003D1908" w:rsidRDefault="00E547F3" w:rsidP="00E547F3">
      <w:pPr>
        <w:pStyle w:val="GraphikFormat"/>
        <w:rPr>
          <w:noProof/>
        </w:rPr>
      </w:pPr>
      <w:r>
        <w:rPr>
          <w:noProof/>
          <w:lang w:eastAsia="de-DE"/>
        </w:rPr>
        <w:drawing>
          <wp:inline distT="0" distB="0" distL="0" distR="0" wp14:anchorId="284EE873" wp14:editId="763842DD">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14:paraId="220AB124" w14:textId="77777777" w:rsidR="003D1908" w:rsidRDefault="00E547F3" w:rsidP="00CE6849">
      <w:pPr>
        <w:pStyle w:val="Standard-BlockCharCharChar"/>
      </w:pPr>
      <w:r>
        <w:t>After merging Transcription 1 and 2</w:t>
      </w:r>
    </w:p>
    <w:p w14:paraId="0F3A761E" w14:textId="77777777" w:rsidR="003D1908" w:rsidRDefault="00E547F3" w:rsidP="00E547F3">
      <w:pPr>
        <w:pStyle w:val="GraphikFormat"/>
        <w:rPr>
          <w:noProof/>
        </w:rPr>
      </w:pPr>
      <w:r>
        <w:rPr>
          <w:noProof/>
          <w:lang w:eastAsia="de-DE"/>
        </w:rPr>
        <w:drawing>
          <wp:inline distT="0" distB="0" distL="0" distR="0" wp14:anchorId="676A163D" wp14:editId="6BE40909">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14:paraId="50D20DAD" w14:textId="77777777" w:rsidR="003D1908" w:rsidRDefault="00A46B31" w:rsidP="00CE6849">
      <w:pPr>
        <w:pStyle w:val="berschrift3"/>
      </w:pPr>
      <w:bookmarkStart w:id="493" w:name="_Ref108437462"/>
      <w:bookmarkStart w:id="494" w:name="_Toc472960818"/>
      <w:r>
        <w:lastRenderedPageBreak/>
        <w:t>Transcription &gt; Chop transcription…</w:t>
      </w:r>
      <w:bookmarkEnd w:id="493"/>
      <w:bookmarkEnd w:id="494"/>
    </w:p>
    <w:p w14:paraId="25638934" w14:textId="77777777" w:rsidR="003D1908" w:rsidRDefault="00A46B31" w:rsidP="00CE6849">
      <w:pPr>
        <w:pStyle w:val="Standard-BlockCharCharChar"/>
      </w:pPr>
      <w:r>
        <w:t>Divides the entire transcription into various partial transcriptions while keeping the original file.</w:t>
      </w:r>
    </w:p>
    <w:p w14:paraId="7693642F" w14:textId="77777777" w:rsidR="003D1908" w:rsidRDefault="00A46B31">
      <w:pPr>
        <w:pStyle w:val="GraphikFormat"/>
      </w:pPr>
      <w:r>
        <w:rPr>
          <w:noProof/>
          <w:lang w:eastAsia="de-DE"/>
        </w:rPr>
        <w:drawing>
          <wp:inline distT="0" distB="0" distL="0" distR="0" wp14:anchorId="263B872C" wp14:editId="54BD61D9">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09748" cy="1204819"/>
                    </a:xfrm>
                    <a:prstGeom prst="rect">
                      <a:avLst/>
                    </a:prstGeom>
                  </pic:spPr>
                </pic:pic>
              </a:graphicData>
            </a:graphic>
          </wp:inline>
        </w:drawing>
      </w:r>
    </w:p>
    <w:p w14:paraId="0F77462E" w14:textId="77777777" w:rsidR="003D1908" w:rsidRDefault="00A46B31" w:rsidP="008338F0">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14:paraId="6DCC03C9" w14:textId="77777777" w:rsidR="003D1908" w:rsidRDefault="00A46B31" w:rsidP="008338F0">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14:paraId="46BA353F" w14:textId="77777777" w:rsidR="003D1908" w:rsidRDefault="00A46B31" w:rsidP="008338F0">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14:paraId="70999C35" w14:textId="77777777" w:rsidR="003D1908" w:rsidRDefault="00A46B31">
      <w:pPr>
        <w:pStyle w:val="GraphikFormat"/>
      </w:pPr>
      <w:r>
        <w:rPr>
          <w:noProof/>
          <w:lang w:eastAsia="de-DE"/>
        </w:rPr>
        <w:drawing>
          <wp:inline distT="0" distB="0" distL="0" distR="0" wp14:anchorId="005FAAE3" wp14:editId="712B6CE6">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cstate="print">
                      <a:extLst>
                        <a:ext uri="{BEBA8EAE-BF5A-486C-A8C5-ECC9F3942E4B}">
                          <a14:imgProps xmlns:a14="http://schemas.microsoft.com/office/drawing/2010/main">
                            <a14:imgLayer r:embed="rId2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14:paraId="500A93CA" w14:textId="77777777" w:rsidR="003D1908" w:rsidRDefault="00A46B31" w:rsidP="00CE6849">
      <w:pPr>
        <w:pStyle w:val="Standard-BlockCharCharChar"/>
      </w:pPr>
      <w:r>
        <w:t>Now the directory you previously selected will contain a set of new .xml files that each represent a section of the original transcription.</w:t>
      </w:r>
    </w:p>
    <w:p w14:paraId="40D49402" w14:textId="77777777" w:rsidR="003D1908" w:rsidRDefault="00A46B31">
      <w:pPr>
        <w:pStyle w:val="GraphikFormat"/>
      </w:pPr>
      <w:r>
        <w:rPr>
          <w:noProof/>
          <w:lang w:eastAsia="de-DE"/>
        </w:rPr>
        <w:drawing>
          <wp:inline distT="0" distB="0" distL="0" distR="0" wp14:anchorId="29FDBABA" wp14:editId="05F14D83">
            <wp:extent cx="4502357" cy="2872597"/>
            <wp:effectExtent l="0" t="0" r="0" b="444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4" cstate="print">
                      <a:extLst>
                        <a:ext uri="{BEBA8EAE-BF5A-486C-A8C5-ECC9F3942E4B}">
                          <a14:imgProps xmlns:a14="http://schemas.microsoft.com/office/drawing/2010/main">
                            <a14:imgLayer r:embed="rId2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6243" cy="2875076"/>
                    </a:xfrm>
                    <a:prstGeom prst="rect">
                      <a:avLst/>
                    </a:prstGeom>
                    <a:noFill/>
                    <a:ln>
                      <a:noFill/>
                    </a:ln>
                  </pic:spPr>
                </pic:pic>
              </a:graphicData>
            </a:graphic>
          </wp:inline>
        </w:drawing>
      </w:r>
    </w:p>
    <w:p w14:paraId="363EF295" w14:textId="77777777" w:rsidR="00322528" w:rsidRDefault="00322528" w:rsidP="00322528">
      <w:pPr>
        <w:pStyle w:val="Standard-BlockCharCharChar"/>
      </w:pPr>
    </w:p>
    <w:p w14:paraId="27ED2083" w14:textId="77777777" w:rsidR="003D1908" w:rsidRDefault="00A46B31" w:rsidP="00CE6849">
      <w:pPr>
        <w:pStyle w:val="berschrift3"/>
      </w:pPr>
      <w:bookmarkStart w:id="495" w:name="_Ref472941962"/>
      <w:bookmarkStart w:id="496" w:name="_Toc472960819"/>
      <w:r>
        <w:lastRenderedPageBreak/>
        <w:t>Transcription &gt; Mask audio file…</w:t>
      </w:r>
      <w:bookmarkEnd w:id="495"/>
      <w:bookmarkEnd w:id="496"/>
    </w:p>
    <w:p w14:paraId="4F050806" w14:textId="77777777" w:rsidR="003D1908" w:rsidRDefault="00A46B31" w:rsidP="00CE6849">
      <w:pPr>
        <w:pStyle w:val="Standard-BlockCharCharChar"/>
      </w:pPr>
      <w:r>
        <w:t>By using this feature, you can mask selected segments of an audio file. The subsequently altered audio file will be automatically saved as a new audio file and not overwrite the original file.</w:t>
      </w:r>
    </w:p>
    <w:p w14:paraId="0F119E22" w14:textId="77777777" w:rsidR="00E547F3" w:rsidRDefault="00E547F3" w:rsidP="00CE6849">
      <w:pPr>
        <w:pStyle w:val="Standard-BlockCharCharChar"/>
      </w:pPr>
      <w:r>
        <w:t xml:space="preserve">Oscillogram before </w:t>
      </w:r>
      <w:r w:rsidRPr="00E547F3">
        <w:rPr>
          <w:rStyle w:val="RefsZchn"/>
        </w:rPr>
        <w:t>Mask audio file…</w:t>
      </w:r>
    </w:p>
    <w:p w14:paraId="31EC2A8F" w14:textId="77777777" w:rsidR="003D1908" w:rsidRDefault="00A46B31" w:rsidP="00E547F3">
      <w:pPr>
        <w:pStyle w:val="GraphikFormat"/>
      </w:pPr>
      <w:r>
        <w:rPr>
          <w:noProof/>
          <w:lang w:eastAsia="de-DE"/>
        </w:rPr>
        <w:drawing>
          <wp:inline distT="0" distB="0" distL="0" distR="0" wp14:anchorId="15374933" wp14:editId="04FFDC42">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14:paraId="4C29903B" w14:textId="77777777" w:rsidR="00E547F3" w:rsidRDefault="00E547F3" w:rsidP="00CE6849">
      <w:pPr>
        <w:pStyle w:val="Standard-BlockCharCharChar"/>
      </w:pPr>
      <w:r>
        <w:t xml:space="preserve">Oscillogram after </w:t>
      </w:r>
      <w:r w:rsidRPr="00E547F3">
        <w:rPr>
          <w:rStyle w:val="RefsZchn"/>
        </w:rPr>
        <w:t>Mask audio file…</w:t>
      </w:r>
    </w:p>
    <w:p w14:paraId="718F10EE" w14:textId="77777777" w:rsidR="00E547F3" w:rsidRDefault="00E547F3" w:rsidP="00E547F3">
      <w:pPr>
        <w:pStyle w:val="GraphikFormat"/>
      </w:pPr>
      <w:r>
        <w:rPr>
          <w:noProof/>
          <w:lang w:eastAsia="de-DE"/>
        </w:rPr>
        <w:drawing>
          <wp:inline distT="0" distB="0" distL="0" distR="0" wp14:anchorId="66B18254" wp14:editId="42E1ACC1">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14:paraId="18897113" w14:textId="77777777"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14:paraId="6BC3AE0E" w14:textId="77777777"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14:paraId="4CF94C37" w14:textId="77777777"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14:paraId="12EDC103" w14:textId="77777777"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14:paraId="46123A33" w14:textId="77777777" w:rsidR="00E547F3" w:rsidRDefault="00E547F3" w:rsidP="00E547F3">
      <w:pPr>
        <w:pStyle w:val="GraphikFormat"/>
      </w:pPr>
      <w:r>
        <w:rPr>
          <w:noProof/>
          <w:lang w:eastAsia="de-DE"/>
        </w:rPr>
        <w:lastRenderedPageBreak/>
        <w:drawing>
          <wp:inline distT="0" distB="0" distL="0" distR="0" wp14:anchorId="66AD3297" wp14:editId="1D7AB9D4">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14:paraId="444F9383" w14:textId="77777777" w:rsidR="003D1908" w:rsidRDefault="00A46B31" w:rsidP="00CE6849">
      <w:pPr>
        <w:pStyle w:val="Standard-BlockCharCharChar"/>
        <w:rPr>
          <w:lang w:eastAsia="en-US" w:bidi="ar-SA"/>
        </w:rPr>
      </w:pPr>
      <w:r>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14:paraId="3BDAF264" w14:textId="77777777"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14:paraId="5991AC16" w14:textId="77777777" w:rsidR="00E547F3" w:rsidRDefault="00E547F3" w:rsidP="00E547F3">
      <w:pPr>
        <w:pStyle w:val="GraphikFormat"/>
      </w:pPr>
      <w:r>
        <w:rPr>
          <w:noProof/>
          <w:lang w:eastAsia="de-DE"/>
        </w:rPr>
        <w:drawing>
          <wp:inline distT="0" distB="0" distL="0" distR="0" wp14:anchorId="0837ADDF" wp14:editId="5B15EBCC">
            <wp:extent cx="4983039" cy="1328468"/>
            <wp:effectExtent l="0" t="0" r="8255"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001116" cy="1333287"/>
                    </a:xfrm>
                    <a:prstGeom prst="rect">
                      <a:avLst/>
                    </a:prstGeom>
                  </pic:spPr>
                </pic:pic>
              </a:graphicData>
            </a:graphic>
          </wp:inline>
        </w:drawing>
      </w:r>
    </w:p>
    <w:p w14:paraId="4483A5F4" w14:textId="77777777" w:rsidR="003D1908" w:rsidRDefault="00A46B31" w:rsidP="008338F0">
      <w:pPr>
        <w:pStyle w:val="Aufzhlungszeichen1"/>
      </w:pPr>
      <w:r>
        <w:rPr>
          <w:shd w:val="clear" w:color="auto" w:fill="D9D9D9"/>
        </w:rPr>
        <w:t>Quelldatei</w:t>
      </w:r>
      <w:r>
        <w:t>: denotes the file path of your present audio file</w:t>
      </w:r>
    </w:p>
    <w:p w14:paraId="098252F1" w14:textId="77777777" w:rsidR="003D1908" w:rsidRDefault="00A46B31" w:rsidP="008338F0">
      <w:pPr>
        <w:pStyle w:val="Aufzhlungszeichen1"/>
      </w:pPr>
      <w:r>
        <w:rPr>
          <w:shd w:val="clear" w:color="auto" w:fill="D9D9D9"/>
        </w:rPr>
        <w:t>Zieldatei</w:t>
      </w:r>
      <w:r>
        <w:t xml:space="preserve">: denotes where the new audio file will be saved at (you can recognize the mask file by its suffix </w:t>
      </w:r>
      <w:r w:rsidR="00E547F3">
        <w:t>“</w:t>
      </w:r>
      <w:r>
        <w:t>_mask.WAV</w:t>
      </w:r>
      <w:r w:rsidR="00E547F3">
        <w:t>”</w:t>
      </w:r>
      <w:r>
        <w:t xml:space="preserve">) </w:t>
      </w:r>
    </w:p>
    <w:p w14:paraId="67B49E19" w14:textId="77777777" w:rsidR="003D1908" w:rsidRDefault="00A46B31" w:rsidP="008338F0">
      <w:pPr>
        <w:pStyle w:val="Aufzhlungszeichen1"/>
      </w:pPr>
      <w:r>
        <w:rPr>
          <w:shd w:val="clear" w:color="auto" w:fill="D9D9D9"/>
        </w:rPr>
        <w:t>Methode</w:t>
      </w:r>
      <w:r>
        <w:t>: Here you can choose from three different settings to mask the respective event(s):</w:t>
      </w:r>
    </w:p>
    <w:p w14:paraId="172207EA" w14:textId="77777777" w:rsidR="003D1908" w:rsidRDefault="00A46B31" w:rsidP="008338F0">
      <w:pPr>
        <w:pStyle w:val="Aufzhlungszeichen2"/>
      </w:pPr>
      <w:r w:rsidRPr="00E547F3">
        <w:rPr>
          <w:rStyle w:val="RefsZchn"/>
        </w:rPr>
        <w:t>Silence</w:t>
      </w:r>
      <w:r>
        <w:t xml:space="preserve">: Events are substituted by complete silence </w:t>
      </w:r>
    </w:p>
    <w:p w14:paraId="0F9665E4" w14:textId="77777777" w:rsidR="003D1908" w:rsidRDefault="00A46B31" w:rsidP="008338F0">
      <w:pPr>
        <w:pStyle w:val="Aufzhlungszeichen2"/>
      </w:pPr>
      <w:r w:rsidRPr="00E547F3">
        <w:rPr>
          <w:rStyle w:val="RefsZchn"/>
        </w:rPr>
        <w:t>Brownian Noise (generated)</w:t>
      </w:r>
      <w:r>
        <w:t xml:space="preserve">: Events are substituted by brown noise </w:t>
      </w:r>
    </w:p>
    <w:p w14:paraId="17CF930E" w14:textId="77777777" w:rsidR="003D1908" w:rsidRDefault="00A46B31" w:rsidP="008338F0">
      <w:pPr>
        <w:pStyle w:val="Aufzhlungszeichen2"/>
      </w:pPr>
      <w:r w:rsidRPr="00E547F3">
        <w:rPr>
          <w:rStyle w:val="RefsZchn"/>
        </w:rPr>
        <w:t>Brownian Noise (copied)</w:t>
      </w:r>
      <w:r>
        <w:t xml:space="preserve">: Events are substituted by brown noise </w:t>
      </w:r>
    </w:p>
    <w:p w14:paraId="11492E8B" w14:textId="77777777"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14:paraId="3F8B55A6" w14:textId="77777777" w:rsidR="00322528" w:rsidRDefault="00322528" w:rsidP="00CE6849">
      <w:pPr>
        <w:pStyle w:val="Standard-BlockCharCharChar"/>
      </w:pPr>
    </w:p>
    <w:p w14:paraId="5F61A243" w14:textId="77777777" w:rsidR="003D1908" w:rsidRDefault="00A46B31" w:rsidP="00CE6849">
      <w:pPr>
        <w:pStyle w:val="berschrift3"/>
      </w:pPr>
      <w:bookmarkStart w:id="497" w:name="_Toc472960820"/>
      <w:r>
        <w:t>Transcription &gt; Chop audio…</w:t>
      </w:r>
      <w:bookmarkEnd w:id="497"/>
    </w:p>
    <w:p w14:paraId="3F9ABFD4" w14:textId="77777777" w:rsidR="003D1908" w:rsidRDefault="00A46B31" w:rsidP="00CE6849">
      <w:pPr>
        <w:pStyle w:val="Standard-BlockCharCharChar"/>
      </w:pPr>
      <w:r>
        <w:t>Divides a copy of the audio file of the musical score into a number of smaller audio files (“audio snippets”)</w:t>
      </w:r>
    </w:p>
    <w:p w14:paraId="2EBDF98A" w14:textId="77777777" w:rsidR="003D1908" w:rsidRDefault="00A46B31" w:rsidP="00CE6849">
      <w:pPr>
        <w:pStyle w:val="Standard-BlockCharCharChar"/>
      </w:pPr>
      <w:r>
        <w:t>Please note that th</w:t>
      </w:r>
      <w:r w:rsidR="00E547F3">
        <w:t>e use of this function requires:</w:t>
      </w:r>
      <w:r>
        <w:t xml:space="preserve"> </w:t>
      </w:r>
    </w:p>
    <w:p w14:paraId="491AEE96" w14:textId="77777777" w:rsidR="003D1908" w:rsidRDefault="00A46B31" w:rsidP="008338F0">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14:paraId="293FC6F6" w14:textId="77777777" w:rsidR="003D1908" w:rsidRDefault="00A46B31" w:rsidP="008338F0">
      <w:pPr>
        <w:pStyle w:val="Aufzhlungszeichen1"/>
      </w:pPr>
      <w:r>
        <w:t>that the aud</w:t>
      </w:r>
      <w:r w:rsidR="00E547F3">
        <w:t>io file is in “.wav” format</w:t>
      </w:r>
      <w:r>
        <w:t xml:space="preserve"> (other audio formats cannot be processed) and</w:t>
      </w:r>
    </w:p>
    <w:p w14:paraId="0EC09660" w14:textId="77777777" w:rsidR="003D1908" w:rsidRDefault="00A46B31" w:rsidP="008338F0">
      <w:pPr>
        <w:pStyle w:val="Aufzhlungszeichen1"/>
      </w:pPr>
      <w:r>
        <w:t>that the timeline has as many absolute time values as possible.</w:t>
      </w:r>
    </w:p>
    <w:p w14:paraId="0D558D89" w14:textId="77777777" w:rsidR="003D1908" w:rsidRDefault="00A46B31">
      <w:pPr>
        <w:pStyle w:val="GraphikFormat"/>
      </w:pPr>
      <w:r>
        <w:rPr>
          <w:noProof/>
          <w:lang w:eastAsia="de-DE"/>
        </w:rPr>
        <w:lastRenderedPageBreak/>
        <w:drawing>
          <wp:inline distT="0" distB="0" distL="0" distR="0" wp14:anchorId="7303DC41" wp14:editId="7625A012">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63041" cy="1787065"/>
                    </a:xfrm>
                    <a:prstGeom prst="rect">
                      <a:avLst/>
                    </a:prstGeom>
                  </pic:spPr>
                </pic:pic>
              </a:graphicData>
            </a:graphic>
          </wp:inline>
        </w:drawing>
      </w:r>
    </w:p>
    <w:p w14:paraId="26237E23" w14:textId="77777777" w:rsidR="003D1908" w:rsidRDefault="00A46B31" w:rsidP="00CE6849">
      <w:pPr>
        <w:pStyle w:val="Standard-BlockCharCharChar"/>
      </w:pPr>
      <w:r>
        <w:t>There are two ways to chop the audio file:</w:t>
      </w:r>
    </w:p>
    <w:p w14:paraId="3AAAD57D" w14:textId="77777777" w:rsidR="003D1908" w:rsidRDefault="00A46B31" w:rsidP="008338F0">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14:paraId="46CCEEE8" w14:textId="77777777" w:rsidR="003D1908" w:rsidRDefault="00A46B31" w:rsidP="008338F0">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14:paraId="3EF61399" w14:textId="77777777"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14:paraId="015A9BD8" w14:textId="77777777" w:rsidR="003D1908" w:rsidRDefault="00A46B31" w:rsidP="008338F0">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14:paraId="0C1956FC" w14:textId="77777777" w:rsidR="003D1908" w:rsidRDefault="00A46B31" w:rsidP="008338F0">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14:paraId="432AA6CA" w14:textId="77777777" w:rsidR="003D1908" w:rsidRDefault="00A46B31" w:rsidP="008338F0">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14:paraId="564D5CED" w14:textId="77777777"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14:paraId="70F2C178" w14:textId="77777777" w:rsidR="003D1908" w:rsidRDefault="00A46B31" w:rsidP="008338F0">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14:paraId="2BF4FC7A" w14:textId="77777777" w:rsidR="003D1908" w:rsidRDefault="00A46B31" w:rsidP="008338F0">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14:paraId="70868CBD" w14:textId="77777777" w:rsidR="003D1908" w:rsidRDefault="00A46B31" w:rsidP="008338F0">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14:paraId="74D2263E" w14:textId="77777777"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14:paraId="3D1214D4" w14:textId="77777777" w:rsidR="003D1908" w:rsidRDefault="00A46B31">
      <w:pPr>
        <w:pStyle w:val="GraphikFormat"/>
      </w:pPr>
      <w:r>
        <w:rPr>
          <w:noProof/>
          <w:lang w:eastAsia="de-DE"/>
        </w:rPr>
        <w:lastRenderedPageBreak/>
        <w:drawing>
          <wp:inline distT="0" distB="0" distL="0" distR="0" wp14:anchorId="1C7AD97D" wp14:editId="2FF64922">
            <wp:extent cx="3381554" cy="2222163"/>
            <wp:effectExtent l="0" t="0" r="0" b="6985"/>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95269" cy="2231176"/>
                    </a:xfrm>
                    <a:prstGeom prst="rect">
                      <a:avLst/>
                    </a:prstGeom>
                  </pic:spPr>
                </pic:pic>
              </a:graphicData>
            </a:graphic>
          </wp:inline>
        </w:drawing>
      </w:r>
    </w:p>
    <w:p w14:paraId="79B5F00A" w14:textId="77777777"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14:paraId="53C6A678" w14:textId="77777777" w:rsidR="003D1908" w:rsidRDefault="00A46B31">
      <w:pPr>
        <w:pStyle w:val="GraphikFormat"/>
      </w:pPr>
      <w:r>
        <w:rPr>
          <w:noProof/>
          <w:lang w:eastAsia="de-DE"/>
        </w:rPr>
        <w:drawing>
          <wp:inline distT="0" distB="0" distL="0" distR="0" wp14:anchorId="16606416" wp14:editId="0AEC6574">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14:paraId="06ED26BC" w14:textId="77777777"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14:paraId="52F3A54E" w14:textId="77777777" w:rsidR="00322528" w:rsidRDefault="00A46B31" w:rsidP="007B2AE6">
      <w:pPr>
        <w:pStyle w:val="GraphikFormat"/>
      </w:pPr>
      <w:r>
        <w:rPr>
          <w:noProof/>
          <w:lang w:eastAsia="de-DE"/>
        </w:rPr>
        <w:drawing>
          <wp:inline distT="0" distB="0" distL="0" distR="0" wp14:anchorId="29FCD53B" wp14:editId="638CF3DA">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14:paraId="68198537" w14:textId="77777777" w:rsidR="007B2AE6" w:rsidRDefault="007B2AE6" w:rsidP="007B2AE6">
      <w:pPr>
        <w:pStyle w:val="GraphikFormat"/>
      </w:pPr>
    </w:p>
    <w:p w14:paraId="36186DB1" w14:textId="77777777" w:rsidR="003D1908" w:rsidRDefault="00A46B31" w:rsidP="00CE6849">
      <w:pPr>
        <w:pStyle w:val="berschrift3"/>
      </w:pPr>
      <w:bookmarkStart w:id="498" w:name="_Edit_&gt;_Extras_&gt;_Glue_transcriptions"/>
      <w:bookmarkStart w:id="499" w:name="_Edit_&gt;_Extras_&gt;_Chop_transription…"/>
      <w:bookmarkStart w:id="500" w:name="_Edit_&gt;_Extras_&gt;_ExSync_Event_Shrink"/>
      <w:bookmarkStart w:id="501" w:name="_Toc55213851"/>
      <w:bookmarkStart w:id="502" w:name="_Toc69129840"/>
      <w:bookmarkStart w:id="503" w:name="_Toc69129981"/>
      <w:bookmarkStart w:id="504" w:name="_Ref108437471"/>
      <w:bookmarkStart w:id="505" w:name="_Toc472960821"/>
      <w:bookmarkEnd w:id="498"/>
      <w:bookmarkEnd w:id="499"/>
      <w:bookmarkEnd w:id="500"/>
      <w:r>
        <w:t>Transcription &gt; ExSync Event Shrinker</w:t>
      </w:r>
      <w:bookmarkEnd w:id="501"/>
      <w:bookmarkEnd w:id="502"/>
      <w:bookmarkEnd w:id="503"/>
      <w:bookmarkEnd w:id="504"/>
      <w:bookmarkEnd w:id="505"/>
    </w:p>
    <w:p w14:paraId="6234E98E" w14:textId="77777777" w:rsidR="003D1908" w:rsidRDefault="00A46B31" w:rsidP="00CE6849">
      <w:pPr>
        <w:pStyle w:val="Standard-BlockCharCharChar"/>
      </w:pPr>
      <w:r>
        <w:t xml:space="preserve">Shrinks the events automatically after the import of ExSync-documents in accordance to their typographic expansion (see also </w:t>
      </w:r>
      <w:commentRangeStart w:id="506"/>
      <w:r w:rsidRPr="00E547F3">
        <w:rPr>
          <w:rStyle w:val="Dokumentation"/>
          <w:highlight w:val="yellow"/>
        </w:rPr>
        <w:t>Leitfaden für die Konvertierung von Legacy-Daten</w:t>
      </w:r>
      <w:r w:rsidRPr="00E547F3">
        <w:rPr>
          <w:highlight w:val="yellow"/>
        </w:rPr>
        <w:t xml:space="preserve">: </w:t>
      </w:r>
      <w:r w:rsidRPr="00E547F3">
        <w:rPr>
          <w:rStyle w:val="Dokumentation"/>
          <w:highlight w:val="yellow"/>
        </w:rPr>
        <w:t>„Importieren von syncWRITER-Daten</w:t>
      </w:r>
      <w:commentRangeEnd w:id="506"/>
      <w:r w:rsidR="00932FA7">
        <w:rPr>
          <w:rStyle w:val="Kommentarzeichen"/>
          <w:noProof w:val="0"/>
          <w:lang w:val="de-DE" w:eastAsia="en-US" w:bidi="ar-SA"/>
        </w:rPr>
        <w:commentReference w:id="506"/>
      </w:r>
      <w:r>
        <w:t>).</w:t>
      </w:r>
    </w:p>
    <w:p w14:paraId="22F0C6A7" w14:textId="77777777" w:rsidR="003D1908" w:rsidRDefault="003D1908">
      <w:pPr>
        <w:rPr>
          <w:lang w:val="en-US"/>
        </w:rPr>
        <w:sectPr w:rsidR="003D1908" w:rsidSect="00372541">
          <w:headerReference w:type="default" r:id="rId275"/>
          <w:pgSz w:w="11906" w:h="16838" w:code="9"/>
          <w:pgMar w:top="1417" w:right="1133" w:bottom="1134" w:left="1417" w:header="624" w:footer="624" w:gutter="0"/>
          <w:cols w:space="720"/>
          <w:docGrid w:linePitch="326"/>
        </w:sectPr>
      </w:pPr>
      <w:bookmarkStart w:id="507" w:name="_Edit_&gt;_Extras_&gt;_Clean_up..."/>
      <w:bookmarkEnd w:id="507"/>
    </w:p>
    <w:p w14:paraId="0A01B4E3" w14:textId="77777777" w:rsidR="003D1908" w:rsidRDefault="00A46B31">
      <w:pPr>
        <w:pStyle w:val="berschrift2"/>
        <w:numPr>
          <w:ilvl w:val="1"/>
          <w:numId w:val="9"/>
        </w:numPr>
      </w:pPr>
      <w:bookmarkStart w:id="508" w:name="_Toc472960822"/>
      <w:r>
        <w:lastRenderedPageBreak/>
        <w:t>Tier</w:t>
      </w:r>
      <w:bookmarkEnd w:id="442"/>
      <w:bookmarkEnd w:id="443"/>
      <w:bookmarkEnd w:id="444"/>
      <w:r>
        <w:t xml:space="preserve"> Menu</w:t>
      </w:r>
      <w:bookmarkEnd w:id="508"/>
    </w:p>
    <w:p w14:paraId="7E850F20" w14:textId="77777777" w:rsidR="003D1908" w:rsidRDefault="00A46B31">
      <w:r>
        <w:rPr>
          <w:noProof/>
          <w:lang w:eastAsia="de-DE"/>
        </w:rPr>
        <w:drawing>
          <wp:inline distT="0" distB="0" distL="0" distR="0" wp14:anchorId="3173CD9C" wp14:editId="42A3A43A">
            <wp:extent cx="2061713" cy="2995209"/>
            <wp:effectExtent l="0" t="0" r="0" b="0"/>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7963" t="14104" r="35322" b="56632"/>
                    <a:stretch/>
                  </pic:blipFill>
                  <pic:spPr bwMode="auto">
                    <a:xfrm>
                      <a:off x="0" y="0"/>
                      <a:ext cx="2084737" cy="3028658"/>
                    </a:xfrm>
                    <a:prstGeom prst="rect">
                      <a:avLst/>
                    </a:prstGeom>
                    <a:ln>
                      <a:noFill/>
                    </a:ln>
                    <a:extLst>
                      <a:ext uri="{53640926-AAD7-44D8-BBD7-CCE9431645EC}">
                        <a14:shadowObscured xmlns:a14="http://schemas.microsoft.com/office/drawing/2010/main"/>
                      </a:ext>
                    </a:extLst>
                  </pic:spPr>
                </pic:pic>
              </a:graphicData>
            </a:graphic>
          </wp:inline>
        </w:drawing>
      </w:r>
    </w:p>
    <w:p w14:paraId="51A23456" w14:textId="77777777" w:rsidR="00D10559" w:rsidRDefault="00D10559"/>
    <w:p w14:paraId="56BEAEDE" w14:textId="77777777"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14:paraId="6C475C81" w14:textId="77777777" w:rsidR="003D1908" w:rsidRDefault="00A46B31">
      <w:pPr>
        <w:pStyle w:val="GraphikFormat"/>
      </w:pPr>
      <w:r>
        <w:rPr>
          <w:noProof/>
          <w:lang w:eastAsia="de-DE"/>
        </w:rPr>
        <w:drawing>
          <wp:inline distT="0" distB="0" distL="0" distR="0" wp14:anchorId="1AE014A6" wp14:editId="2184D409">
            <wp:extent cx="3459193" cy="1404227"/>
            <wp:effectExtent l="0" t="0" r="8255" b="571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54676" cy="1402393"/>
                    </a:xfrm>
                    <a:prstGeom prst="rect">
                      <a:avLst/>
                    </a:prstGeom>
                    <a:noFill/>
                    <a:ln>
                      <a:noFill/>
                    </a:ln>
                  </pic:spPr>
                </pic:pic>
              </a:graphicData>
            </a:graphic>
          </wp:inline>
        </w:drawing>
      </w:r>
    </w:p>
    <w:p w14:paraId="08B4A33F" w14:textId="77777777" w:rsidR="00322528" w:rsidRDefault="00322528" w:rsidP="00322528">
      <w:pPr>
        <w:pStyle w:val="Standard-BlockCharCharChar"/>
      </w:pPr>
    </w:p>
    <w:p w14:paraId="14E76E66" w14:textId="77777777" w:rsidR="003D1908" w:rsidRDefault="00A46B31" w:rsidP="00CE6849">
      <w:pPr>
        <w:pStyle w:val="berschrift3"/>
      </w:pPr>
      <w:bookmarkStart w:id="509" w:name="_Tier_&gt;_Tier_properties…"/>
      <w:bookmarkStart w:id="510" w:name="_Toc55213863"/>
      <w:bookmarkStart w:id="511" w:name="_Toc69129853"/>
      <w:bookmarkStart w:id="512" w:name="_Toc69129994"/>
      <w:bookmarkStart w:id="513" w:name="_Ref108438124"/>
      <w:bookmarkStart w:id="514" w:name="_Ref472005683"/>
      <w:bookmarkStart w:id="515" w:name="_Ref472787444"/>
      <w:bookmarkStart w:id="516" w:name="_Ref472788146"/>
      <w:bookmarkStart w:id="517" w:name="_Toc472960823"/>
      <w:bookmarkEnd w:id="509"/>
      <w:r>
        <w:t>Tier &gt; Tier properties…</w:t>
      </w:r>
      <w:bookmarkEnd w:id="510"/>
      <w:bookmarkEnd w:id="511"/>
      <w:bookmarkEnd w:id="512"/>
      <w:bookmarkEnd w:id="513"/>
      <w:bookmarkEnd w:id="514"/>
      <w:bookmarkEnd w:id="515"/>
      <w:bookmarkEnd w:id="516"/>
      <w:bookmarkEnd w:id="517"/>
    </w:p>
    <w:p w14:paraId="0D82EF9D" w14:textId="77777777" w:rsidR="003D1908" w:rsidRDefault="00A46B31" w:rsidP="00CE6849">
      <w:pPr>
        <w:pStyle w:val="Standard-BlockCharCharChar"/>
      </w:pPr>
      <w:r>
        <w:t>Opens a dialog that allows editing properties of the currently selected tier.</w:t>
      </w:r>
    </w:p>
    <w:p w14:paraId="732F021E" w14:textId="77777777" w:rsidR="003D1908" w:rsidRDefault="00A46B31" w:rsidP="00E40D09">
      <w:pPr>
        <w:pStyle w:val="GraphikFormat"/>
        <w:rPr>
          <w:lang w:val="en-US"/>
        </w:rPr>
      </w:pPr>
      <w:r w:rsidRPr="00E40D09">
        <w:rPr>
          <w:noProof/>
          <w:lang w:eastAsia="de-DE"/>
        </w:rPr>
        <w:lastRenderedPageBreak/>
        <w:drawing>
          <wp:inline distT="0" distB="0" distL="0" distR="0" wp14:anchorId="7FC72BCA" wp14:editId="16E7F260">
            <wp:extent cx="2958860" cy="3235533"/>
            <wp:effectExtent l="0" t="0" r="0" b="3175"/>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964435" cy="3241630"/>
                    </a:xfrm>
                    <a:prstGeom prst="rect">
                      <a:avLst/>
                    </a:prstGeom>
                  </pic:spPr>
                </pic:pic>
              </a:graphicData>
            </a:graphic>
          </wp:inline>
        </w:drawing>
      </w:r>
    </w:p>
    <w:p w14:paraId="6D713FEB" w14:textId="77777777" w:rsidR="003D1908" w:rsidRDefault="00A46B31" w:rsidP="00CE6849">
      <w:pPr>
        <w:pStyle w:val="Standard-BlockCharCharChar"/>
      </w:pPr>
      <w:r>
        <w:t>Four attributes are defined:</w:t>
      </w:r>
    </w:p>
    <w:p w14:paraId="2CAE0080" w14:textId="77777777" w:rsidR="003D1908" w:rsidRDefault="00A46B31" w:rsidP="008338F0">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14:paraId="2A55F828" w14:textId="77777777" w:rsidR="003D1908" w:rsidRDefault="00A46B31" w:rsidP="008338F0">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14:paraId="3F1DDF36" w14:textId="77777777" w:rsidR="003D1908" w:rsidRDefault="00A46B31" w:rsidP="008338F0">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14:paraId="7808FBCC" w14:textId="77777777" w:rsidR="003D1908" w:rsidRDefault="00A46B31" w:rsidP="008338F0">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14:paraId="0BB0B181" w14:textId="77777777" w:rsidR="003D1908" w:rsidRDefault="00A46B31" w:rsidP="008338F0">
      <w:pPr>
        <w:pStyle w:val="Aufzhlungszeichen1"/>
      </w:pPr>
      <w:r w:rsidRPr="00E40D09">
        <w:rPr>
          <w:shd w:val="clear" w:color="auto" w:fill="D9D9D9"/>
        </w:rPr>
        <w:t>User defined attributes</w:t>
      </w:r>
      <w:r w:rsidR="00E40D09">
        <w:t xml:space="preserve">: </w:t>
      </w:r>
      <w:r>
        <w:t>allows the additional input of user-defined attribute-value pairs for the tier.</w:t>
      </w:r>
    </w:p>
    <w:p w14:paraId="14966706" w14:textId="77777777" w:rsidR="00322528" w:rsidRPr="00322528" w:rsidRDefault="00322528" w:rsidP="00322528">
      <w:pPr>
        <w:pStyle w:val="Standard-BlockCharCharChar"/>
      </w:pPr>
    </w:p>
    <w:p w14:paraId="68FB1DC1" w14:textId="77777777" w:rsidR="003D1908" w:rsidRDefault="00A46B31" w:rsidP="00CE6849">
      <w:pPr>
        <w:pStyle w:val="berschrift3"/>
      </w:pPr>
      <w:bookmarkStart w:id="518" w:name="_Ref472788165"/>
      <w:bookmarkStart w:id="519" w:name="_Toc472960824"/>
      <w:r>
        <w:t>Tier &gt; Edit tiers…</w:t>
      </w:r>
      <w:bookmarkEnd w:id="518"/>
      <w:bookmarkEnd w:id="519"/>
      <w:r>
        <w:t xml:space="preserve"> </w:t>
      </w:r>
    </w:p>
    <w:p w14:paraId="04B16762" w14:textId="77777777" w:rsidR="003D1908" w:rsidRDefault="00A46B31" w:rsidP="00CE6849">
      <w:pPr>
        <w:pStyle w:val="Standard-BlockCharCharChar"/>
      </w:pPr>
      <w:r>
        <w:t>Opens an overview of the following information</w:t>
      </w:r>
      <w:r w:rsidR="00E40D09">
        <w:t xml:space="preserve"> </w:t>
      </w:r>
    </w:p>
    <w:p w14:paraId="24D7CE27" w14:textId="77777777" w:rsidR="00E40D09" w:rsidRDefault="00E40D09" w:rsidP="00E40D09">
      <w:pPr>
        <w:pStyle w:val="GraphikFormat"/>
      </w:pPr>
      <w:r w:rsidRPr="00E40D09">
        <w:rPr>
          <w:noProof/>
          <w:lang w:eastAsia="de-DE"/>
        </w:rPr>
        <w:lastRenderedPageBreak/>
        <w:drawing>
          <wp:inline distT="0" distB="0" distL="0" distR="0" wp14:anchorId="5B4A0871" wp14:editId="4232C066">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14:paraId="060C86D0" w14:textId="77777777" w:rsidR="003D1908" w:rsidRDefault="00A46B31" w:rsidP="008338F0">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14:paraId="299C8878" w14:textId="77777777" w:rsidR="003D1908" w:rsidRDefault="00A46B31" w:rsidP="008338F0">
      <w:pPr>
        <w:pStyle w:val="Aufzhlungszeichen1"/>
      </w:pPr>
      <w:r>
        <w:rPr>
          <w:shd w:val="clear" w:color="auto" w:fill="D9D9D9"/>
        </w:rPr>
        <w:t>Category</w:t>
      </w:r>
      <w:r w:rsidRPr="00E40D09">
        <w:rPr>
          <w:rStyle w:val="Standard-BlockCharCharCharChar"/>
        </w:rPr>
        <w:t>:</w:t>
      </w:r>
      <w:r>
        <w:t xml:space="preserve"> the tier category</w:t>
      </w:r>
    </w:p>
    <w:p w14:paraId="752C3231" w14:textId="77777777" w:rsidR="003D1908" w:rsidRDefault="00A46B31" w:rsidP="008338F0">
      <w:pPr>
        <w:pStyle w:val="Aufzhlungszeichen1"/>
      </w:pPr>
      <w:r>
        <w:rPr>
          <w:shd w:val="clear" w:color="auto" w:fill="D9D9D9"/>
        </w:rPr>
        <w:t>Type</w:t>
      </w:r>
      <w:r w:rsidRPr="00E40D09">
        <w:rPr>
          <w:rStyle w:val="Standard-BlockCharCharCharChar"/>
        </w:rPr>
        <w:t xml:space="preserve">: </w:t>
      </w:r>
      <w:r>
        <w:t>the tier type</w:t>
      </w:r>
    </w:p>
    <w:p w14:paraId="3B8E7065" w14:textId="77777777" w:rsidR="003D1908" w:rsidRDefault="00A46B31" w:rsidP="008338F0">
      <w:pPr>
        <w:pStyle w:val="Aufzhlungszeichen1"/>
      </w:pPr>
      <w:r>
        <w:rPr>
          <w:shd w:val="clear" w:color="auto" w:fill="D9D9D9"/>
        </w:rPr>
        <w:t>ID</w:t>
      </w:r>
      <w:r w:rsidRPr="00E40D09">
        <w:rPr>
          <w:rStyle w:val="Standard-BlockCharCharCharChar"/>
        </w:rPr>
        <w:t>:</w:t>
      </w:r>
      <w:r>
        <w:t xml:space="preserve"> the ID tier assigned by the program</w:t>
      </w:r>
    </w:p>
    <w:p w14:paraId="627AB06D" w14:textId="77777777" w:rsidR="003D1908" w:rsidRDefault="00A46B31" w:rsidP="008338F0">
      <w:pPr>
        <w:pStyle w:val="Aufzhlungszeichen1"/>
      </w:pPr>
      <w:r>
        <w:rPr>
          <w:shd w:val="clear" w:color="auto" w:fill="D9D9D9"/>
        </w:rPr>
        <w:t>Speaker</w:t>
      </w:r>
      <w:r w:rsidRPr="00E40D09">
        <w:rPr>
          <w:rStyle w:val="Standard-BlockCharCharCharChar"/>
        </w:rPr>
        <w:t>: the</w:t>
      </w:r>
      <w:r>
        <w:t xml:space="preserve"> speaker abbreviation assigned to the speaker</w:t>
      </w:r>
    </w:p>
    <w:p w14:paraId="17CF285B" w14:textId="77777777" w:rsidR="003D1908" w:rsidRDefault="00A46B31" w:rsidP="008338F0">
      <w:pPr>
        <w:pStyle w:val="Aufzhlungszeichen1"/>
      </w:pPr>
      <w:r>
        <w:rPr>
          <w:shd w:val="clear" w:color="auto" w:fill="D9D9D9"/>
        </w:rPr>
        <w:t>Speaker ID</w:t>
      </w:r>
      <w:r w:rsidRPr="00E40D09">
        <w:rPr>
          <w:rStyle w:val="Standard-BlockCharCharCharChar"/>
        </w:rPr>
        <w:t>: the</w:t>
      </w:r>
      <w:r>
        <w:t xml:space="preserve"> speaker ID assigned by the program</w:t>
      </w:r>
    </w:p>
    <w:p w14:paraId="014BEDF9" w14:textId="77777777" w:rsidR="003D1908" w:rsidRDefault="00A46B31" w:rsidP="008338F0">
      <w:pPr>
        <w:pStyle w:val="Aufzhlungszeichen1"/>
      </w:pPr>
      <w:r>
        <w:rPr>
          <w:shd w:val="clear" w:color="auto" w:fill="D9D9D9"/>
        </w:rPr>
        <w:t>Number of Events</w:t>
      </w:r>
      <w:r w:rsidRPr="00E40D09">
        <w:rPr>
          <w:rStyle w:val="Standard-BlockCharCharCharChar"/>
        </w:rPr>
        <w:t xml:space="preserve">: </w:t>
      </w:r>
      <w:r>
        <w:t>the number of events within this tier</w:t>
      </w:r>
    </w:p>
    <w:p w14:paraId="58F524CD" w14:textId="77777777" w:rsidR="003D1908" w:rsidRDefault="00A46B31" w:rsidP="008338F0">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14:paraId="4F91A0EB" w14:textId="77777777" w:rsidR="00322528" w:rsidRDefault="00A46B31" w:rsidP="008338F0">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14:paraId="20D73183" w14:textId="77777777"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300BF1BB" wp14:editId="55456341">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7F4BF"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F1BB"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14:paraId="22D7F4BF" w14:textId="77777777" w:rsidR="00A62938" w:rsidRDefault="00A62938"/>
                  </w:txbxContent>
                </v:textbox>
              </v:shape>
            </w:pict>
          </mc:Fallback>
        </mc:AlternateContent>
      </w:r>
    </w:p>
    <w:p w14:paraId="7A9335C5" w14:textId="77777777" w:rsidR="003D1908" w:rsidRDefault="00A46B31" w:rsidP="00CE6849">
      <w:pPr>
        <w:pStyle w:val="berschrift3"/>
      </w:pPr>
      <w:bookmarkStart w:id="520" w:name="_Tier_&gt;_Add_tier…"/>
      <w:bookmarkStart w:id="521" w:name="_Toc55213864"/>
      <w:bookmarkStart w:id="522" w:name="_Toc69129854"/>
      <w:bookmarkStart w:id="523" w:name="_Toc69129995"/>
      <w:bookmarkStart w:id="524" w:name="_Ref108438134"/>
      <w:bookmarkStart w:id="525" w:name="_Ref472787549"/>
      <w:bookmarkStart w:id="526" w:name="_Toc472960825"/>
      <w:bookmarkEnd w:id="520"/>
      <w:r>
        <w:t>Tier &gt; Add tier…</w:t>
      </w:r>
      <w:bookmarkEnd w:id="521"/>
      <w:bookmarkEnd w:id="522"/>
      <w:bookmarkEnd w:id="523"/>
      <w:bookmarkEnd w:id="524"/>
      <w:bookmarkEnd w:id="525"/>
      <w:bookmarkEnd w:id="526"/>
      <w:r>
        <w:t xml:space="preserve"> </w:t>
      </w:r>
    </w:p>
    <w:p w14:paraId="7C82B5D5" w14:textId="77777777" w:rsidR="003D1908" w:rsidRDefault="00E40D09" w:rsidP="00CE6849">
      <w:pPr>
        <w:pStyle w:val="Standard-BlockCharCharChar"/>
      </w:pPr>
      <w:r>
        <w:rPr>
          <w:lang w:val="de-DE" w:eastAsia="de-DE" w:bidi="ar-SA"/>
        </w:rPr>
        <w:drawing>
          <wp:inline distT="0" distB="0" distL="0" distR="0" wp14:anchorId="61FDAA06" wp14:editId="5B709A38">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14:paraId="3D86A28B" w14:textId="77777777" w:rsidR="003D1908" w:rsidRDefault="00A46B31" w:rsidP="00CE6849">
      <w:pPr>
        <w:pStyle w:val="Standard-BlockCharCharChar"/>
      </w:pPr>
      <w:r>
        <w:t>Opens a dialog to add a new tier at the end of the transcription.</w:t>
      </w:r>
    </w:p>
    <w:p w14:paraId="71167334" w14:textId="77777777" w:rsidR="00E40D09" w:rsidRDefault="00E40D09" w:rsidP="00E40D09">
      <w:pPr>
        <w:pStyle w:val="GraphikFormat"/>
      </w:pPr>
      <w:r>
        <w:rPr>
          <w:noProof/>
          <w:lang w:eastAsia="de-DE"/>
        </w:rPr>
        <w:drawing>
          <wp:inline distT="0" distB="0" distL="0" distR="0" wp14:anchorId="09D941B8" wp14:editId="6EBAEE7B">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14:paraId="054E8163" w14:textId="77777777" w:rsidR="00322528" w:rsidRDefault="00A46B31" w:rsidP="00CE6849">
      <w:pPr>
        <w:pStyle w:val="Standard-BlockCharCharChar"/>
      </w:pPr>
      <w:r>
        <w:rPr>
          <w:spacing w:val="-4"/>
        </w:rPr>
        <w:lastRenderedPageBreak/>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14:paraId="2FC6713B" w14:textId="77777777"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145BDF32" wp14:editId="238E340B">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4ADA"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BDF32"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14:paraId="72544ADA" w14:textId="77777777" w:rsidR="00A62938" w:rsidRDefault="00A62938"/>
                  </w:txbxContent>
                </v:textbox>
              </v:shape>
            </w:pict>
          </mc:Fallback>
        </mc:AlternateContent>
      </w:r>
    </w:p>
    <w:p w14:paraId="6AF2BC19" w14:textId="77777777" w:rsidR="003D1908" w:rsidRDefault="00A46B31" w:rsidP="00CE6849">
      <w:pPr>
        <w:pStyle w:val="berschrift3"/>
      </w:pPr>
      <w:bookmarkStart w:id="527" w:name="_Tier_&gt;_Insert_tier…"/>
      <w:bookmarkStart w:id="528" w:name="_Toc55213865"/>
      <w:bookmarkStart w:id="529" w:name="_Toc69129855"/>
      <w:bookmarkStart w:id="530" w:name="_Toc69129996"/>
      <w:bookmarkStart w:id="531" w:name="_Ref108438143"/>
      <w:bookmarkStart w:id="532" w:name="_Toc472960826"/>
      <w:bookmarkEnd w:id="527"/>
      <w:r>
        <w:t>Tier &gt; Insert tier…</w:t>
      </w:r>
      <w:bookmarkEnd w:id="528"/>
      <w:bookmarkEnd w:id="529"/>
      <w:bookmarkEnd w:id="530"/>
      <w:bookmarkEnd w:id="531"/>
      <w:bookmarkEnd w:id="532"/>
    </w:p>
    <w:p w14:paraId="7D26F8D9" w14:textId="77777777" w:rsidR="003D1908" w:rsidRDefault="00E40D09" w:rsidP="00CE6849">
      <w:pPr>
        <w:pStyle w:val="Standard-BlockCharCharChar"/>
      </w:pPr>
      <w:r>
        <w:rPr>
          <w:lang w:val="de-DE" w:eastAsia="de-DE" w:bidi="ar-SA"/>
        </w:rPr>
        <w:drawing>
          <wp:inline distT="0" distB="0" distL="0" distR="0" wp14:anchorId="216F4A49" wp14:editId="4581A684">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D10559">
        <w:tab/>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14:paraId="5B25A114" w14:textId="77777777"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14:paraId="4DA16D08" w14:textId="77777777" w:rsidR="00322528" w:rsidRDefault="00322528" w:rsidP="00CE6849">
      <w:pPr>
        <w:pStyle w:val="Standard-BlockCharCharChar"/>
      </w:pPr>
    </w:p>
    <w:p w14:paraId="44E0B3E8" w14:textId="77777777" w:rsidR="003D1908" w:rsidRDefault="00A46B31" w:rsidP="00CE6849">
      <w:pPr>
        <w:pStyle w:val="berschrift3"/>
      </w:pPr>
      <w:bookmarkStart w:id="533" w:name="_Tier_&gt;_Remove_tier…"/>
      <w:bookmarkStart w:id="534" w:name="_Toc55213866"/>
      <w:bookmarkStart w:id="535" w:name="_Toc69129856"/>
      <w:bookmarkStart w:id="536" w:name="_Toc69129997"/>
      <w:bookmarkStart w:id="537" w:name="_Ref108438154"/>
      <w:bookmarkStart w:id="538" w:name="_Toc472960827"/>
      <w:bookmarkEnd w:id="533"/>
      <w:r>
        <w:t>Tier &gt; Remove tier…</w:t>
      </w:r>
      <w:bookmarkEnd w:id="534"/>
      <w:bookmarkEnd w:id="535"/>
      <w:bookmarkEnd w:id="536"/>
      <w:bookmarkEnd w:id="537"/>
      <w:bookmarkEnd w:id="538"/>
    </w:p>
    <w:p w14:paraId="7B62A99D" w14:textId="77777777" w:rsidR="00E40D09" w:rsidRDefault="00E40D09" w:rsidP="00CE6849">
      <w:pPr>
        <w:pStyle w:val="Standard-BlockCharCharChar"/>
      </w:pPr>
      <w:r>
        <w:rPr>
          <w:lang w:val="de-DE" w:eastAsia="de-DE" w:bidi="ar-SA"/>
        </w:rPr>
        <w:drawing>
          <wp:inline distT="0" distB="0" distL="0" distR="0" wp14:anchorId="19DDE12F" wp14:editId="701489A2">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86" cstate="print">
                      <a:extLst>
                        <a:ext uri="{BEBA8EAE-BF5A-486C-A8C5-ECC9F3942E4B}">
                          <a14:imgProps xmlns:a14="http://schemas.microsoft.com/office/drawing/2010/main">
                            <a14:imgLayer r:embed="rId2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14:paraId="1311E02D" w14:textId="77777777"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539" w:name="_Tier_&gt;_Move_tier_upwards…"/>
      <w:bookmarkStart w:id="540" w:name="_Toc55213867"/>
      <w:bookmarkStart w:id="541" w:name="_Toc69129857"/>
      <w:bookmarkStart w:id="542" w:name="_Toc69129998"/>
      <w:bookmarkStart w:id="543" w:name="_Ref108438161"/>
      <w:bookmarkEnd w:id="539"/>
    </w:p>
    <w:p w14:paraId="2FD1E6CE" w14:textId="77777777" w:rsidR="00322528" w:rsidRDefault="00322528" w:rsidP="00CE6849">
      <w:pPr>
        <w:pStyle w:val="Standard-BlockCharCharChar"/>
      </w:pPr>
    </w:p>
    <w:p w14:paraId="2290391D" w14:textId="77777777" w:rsidR="003D1908" w:rsidRDefault="00A46B31" w:rsidP="00CE6849">
      <w:pPr>
        <w:pStyle w:val="berschrift3"/>
      </w:pPr>
      <w:bookmarkStart w:id="544" w:name="_Toc472960828"/>
      <w:r>
        <w:t>Tier &gt; Move tier upwards…</w:t>
      </w:r>
      <w:bookmarkEnd w:id="540"/>
      <w:bookmarkEnd w:id="541"/>
      <w:bookmarkEnd w:id="542"/>
      <w:bookmarkEnd w:id="543"/>
      <w:bookmarkEnd w:id="544"/>
    </w:p>
    <w:p w14:paraId="11EBE3EE" w14:textId="77777777" w:rsidR="003D1908" w:rsidRDefault="00FC5756" w:rsidP="00CE6849">
      <w:pPr>
        <w:pStyle w:val="Standard-BlockCharCharChar"/>
      </w:pPr>
      <w:r>
        <w:rPr>
          <w:lang w:val="de-DE" w:eastAsia="de-DE" w:bidi="ar-SA"/>
        </w:rPr>
        <w:drawing>
          <wp:inline distT="0" distB="0" distL="0" distR="0" wp14:anchorId="5EF10994" wp14:editId="60096B2C">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14:paraId="2193E57F" w14:textId="77777777" w:rsidR="003D1908" w:rsidRDefault="00A46B31" w:rsidP="00CE6849">
      <w:pPr>
        <w:pStyle w:val="Standard-BlockCharCharChar"/>
      </w:pPr>
      <w:r>
        <w:t>Moves the currently selected tier upwards.</w:t>
      </w:r>
    </w:p>
    <w:p w14:paraId="41D81047" w14:textId="77777777" w:rsidR="00322528" w:rsidRDefault="00322528" w:rsidP="00CE6849">
      <w:pPr>
        <w:pStyle w:val="Standard-BlockCharCharChar"/>
      </w:pPr>
    </w:p>
    <w:p w14:paraId="18F55727" w14:textId="77777777" w:rsidR="003D1908" w:rsidRDefault="00A46B31" w:rsidP="00CE6849">
      <w:pPr>
        <w:pStyle w:val="berschrift3"/>
      </w:pPr>
      <w:bookmarkStart w:id="545" w:name="_Tier_&gt;_Change_tier_order…"/>
      <w:bookmarkStart w:id="546" w:name="_Toc55213868"/>
      <w:bookmarkStart w:id="547" w:name="_Toc69129858"/>
      <w:bookmarkStart w:id="548" w:name="_Toc69129999"/>
      <w:bookmarkStart w:id="549" w:name="_Ref108438168"/>
      <w:bookmarkStart w:id="550" w:name="_Ref472953961"/>
      <w:bookmarkStart w:id="551" w:name="_Toc472960829"/>
      <w:bookmarkEnd w:id="545"/>
      <w:r>
        <w:t>Tier &gt; Change tier order…</w:t>
      </w:r>
      <w:bookmarkEnd w:id="546"/>
      <w:bookmarkEnd w:id="547"/>
      <w:bookmarkEnd w:id="548"/>
      <w:bookmarkEnd w:id="549"/>
      <w:bookmarkEnd w:id="550"/>
      <w:bookmarkEnd w:id="551"/>
    </w:p>
    <w:p w14:paraId="171D211A" w14:textId="77777777" w:rsidR="003D1908" w:rsidRDefault="00FC5756" w:rsidP="00CE6849">
      <w:pPr>
        <w:pStyle w:val="Standard-BlockCharCharChar"/>
      </w:pPr>
      <w:r>
        <w:rPr>
          <w:lang w:val="de-DE" w:eastAsia="de-DE" w:bidi="ar-SA"/>
        </w:rPr>
        <w:drawing>
          <wp:inline distT="0" distB="0" distL="0" distR="0" wp14:anchorId="64617337" wp14:editId="098DE4F8">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14:paraId="538BA32F" w14:textId="77777777" w:rsidR="003D1908" w:rsidRPr="00932FA7" w:rsidRDefault="00A46B31">
      <w:pPr>
        <w:pStyle w:val="GraphikFormat"/>
        <w:rPr>
          <w:lang w:val="en-GB"/>
        </w:rPr>
      </w:pPr>
      <w:r>
        <w:rPr>
          <w:noProof/>
          <w:lang w:eastAsia="de-DE"/>
        </w:rPr>
        <w:drawing>
          <wp:inline distT="0" distB="0" distL="0" distR="0" wp14:anchorId="2395A55C" wp14:editId="3EF574CB">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14:paraId="2F001984" w14:textId="77777777"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14:paraId="31DFB5D2" w14:textId="77777777" w:rsidR="003D1908" w:rsidRDefault="00A46B31" w:rsidP="00CE6849">
      <w:pPr>
        <w:pStyle w:val="Standard-BlockCharCharChar"/>
      </w:pPr>
      <w:r>
        <w:rPr>
          <w:lang w:val="de-DE" w:eastAsia="de-DE" w:bidi="ar-SA"/>
        </w:rPr>
        <w:lastRenderedPageBreak/>
        <mc:AlternateContent>
          <mc:Choice Requires="wps">
            <w:drawing>
              <wp:anchor distT="0" distB="0" distL="114300" distR="114300" simplePos="0" relativeHeight="251814912" behindDoc="0" locked="0" layoutInCell="1" allowOverlap="1" wp14:anchorId="698E5654" wp14:editId="1492B267">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13ADB"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E5654"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14:paraId="73813ADB" w14:textId="77777777" w:rsidR="00A62938" w:rsidRDefault="00A62938"/>
                  </w:txbxContent>
                </v:textbox>
              </v:shape>
            </w:pict>
          </mc:Fallback>
        </mc:AlternateContent>
      </w:r>
    </w:p>
    <w:p w14:paraId="6E4EFD19" w14:textId="77777777" w:rsidR="003D1908" w:rsidRDefault="00A46B31" w:rsidP="00CE6849">
      <w:pPr>
        <w:pStyle w:val="berschrift3"/>
      </w:pPr>
      <w:bookmarkStart w:id="552" w:name="_Tier_&gt;_Hide_tier"/>
      <w:bookmarkStart w:id="553" w:name="_Toc55213869"/>
      <w:bookmarkStart w:id="554" w:name="_Toc69129859"/>
      <w:bookmarkStart w:id="555" w:name="_Toc69130000"/>
      <w:bookmarkStart w:id="556" w:name="_Ref108438175"/>
      <w:bookmarkStart w:id="557" w:name="_Ref472711014"/>
      <w:bookmarkStart w:id="558" w:name="_Ref472787640"/>
      <w:bookmarkStart w:id="559" w:name="_Ref472892931"/>
      <w:bookmarkStart w:id="560" w:name="_Toc472960830"/>
      <w:bookmarkEnd w:id="552"/>
      <w:r>
        <w:t>Tier &gt; Hide tier</w:t>
      </w:r>
      <w:bookmarkEnd w:id="553"/>
      <w:bookmarkEnd w:id="554"/>
      <w:bookmarkEnd w:id="555"/>
      <w:bookmarkEnd w:id="556"/>
      <w:bookmarkEnd w:id="557"/>
      <w:bookmarkEnd w:id="558"/>
      <w:bookmarkEnd w:id="559"/>
      <w:bookmarkEnd w:id="560"/>
    </w:p>
    <w:p w14:paraId="675090AE" w14:textId="1CD193D7" w:rsidR="003D1908" w:rsidRDefault="00823B63" w:rsidP="00CE6849">
      <w:pPr>
        <w:pStyle w:val="Standard-BlockCharCharChar"/>
      </w:pPr>
      <w:r>
        <w:rPr>
          <w:lang w:val="de-DE" w:eastAsia="de-DE" w:bidi="ar-SA"/>
        </w:rPr>
        <w:drawing>
          <wp:inline distT="0" distB="0" distL="0" distR="0" wp14:anchorId="5AD2E3BF" wp14:editId="6C809B45">
            <wp:extent cx="228600" cy="228600"/>
            <wp:effectExtent l="0" t="0" r="0" b="0"/>
            <wp:docPr id="926" name="Bild 7"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deTie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932FA7">
        <w:tab/>
      </w:r>
      <w:r w:rsidR="00FC5756">
        <w:t xml:space="preserve"> </w:t>
      </w:r>
      <w:r w:rsidR="00A46B31">
        <w:t>Hides the currently selected tier.</w:t>
      </w:r>
    </w:p>
    <w:p w14:paraId="18CB52EF" w14:textId="77777777" w:rsidR="00322528" w:rsidRDefault="00322528" w:rsidP="00CE6849">
      <w:pPr>
        <w:pStyle w:val="Standard-BlockCharCharChar"/>
      </w:pPr>
    </w:p>
    <w:p w14:paraId="4B3947A2" w14:textId="77777777" w:rsidR="003D1908" w:rsidRDefault="00A46B31" w:rsidP="00CE6849">
      <w:pPr>
        <w:pStyle w:val="berschrift3"/>
      </w:pPr>
      <w:bookmarkStart w:id="561" w:name="_Tier_&gt;_Show_all_tiers"/>
      <w:bookmarkStart w:id="562" w:name="_Toc55213870"/>
      <w:bookmarkStart w:id="563" w:name="_Toc69129860"/>
      <w:bookmarkStart w:id="564" w:name="_Toc69130001"/>
      <w:bookmarkStart w:id="565" w:name="_Ref108438182"/>
      <w:bookmarkStart w:id="566" w:name="_Toc472960831"/>
      <w:bookmarkEnd w:id="561"/>
      <w:r>
        <w:t>Tier &gt; Show all tiers</w:t>
      </w:r>
      <w:bookmarkEnd w:id="562"/>
      <w:bookmarkEnd w:id="563"/>
      <w:bookmarkEnd w:id="564"/>
      <w:bookmarkEnd w:id="565"/>
      <w:bookmarkEnd w:id="566"/>
    </w:p>
    <w:p w14:paraId="6F7DDD27" w14:textId="53A51BAD" w:rsidR="003D1908" w:rsidRDefault="00823B63" w:rsidP="00CE6849">
      <w:pPr>
        <w:pStyle w:val="Standard-BlockCharCharChar"/>
      </w:pPr>
      <w:r>
        <w:rPr>
          <w:lang w:val="de-DE" w:eastAsia="de-DE" w:bidi="ar-SA"/>
        </w:rPr>
        <w:drawing>
          <wp:inline distT="0" distB="0" distL="0" distR="0" wp14:anchorId="6777F76B" wp14:editId="00C65485">
            <wp:extent cx="228600" cy="228600"/>
            <wp:effectExtent l="0" t="0" r="0" b="0"/>
            <wp:docPr id="924" name="Bild 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wAllTier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932FA7">
        <w:tab/>
      </w:r>
      <w:r w:rsidR="00FC5756">
        <w:t xml:space="preserve"> </w:t>
      </w:r>
      <w:r w:rsidR="00322528">
        <w:t>Shows all hidden tiers again.</w:t>
      </w:r>
    </w:p>
    <w:p w14:paraId="4A9A1010" w14:textId="77777777" w:rsidR="00322528" w:rsidRDefault="00322528" w:rsidP="00CE6849">
      <w:pPr>
        <w:pStyle w:val="Standard-BlockCharCharChar"/>
      </w:pPr>
    </w:p>
    <w:p w14:paraId="13670910" w14:textId="77777777" w:rsidR="003D1908" w:rsidRDefault="00A46B31" w:rsidP="00CE6849">
      <w:pPr>
        <w:pStyle w:val="berschrift3"/>
      </w:pPr>
      <w:bookmarkStart w:id="567" w:name="_Tier_&gt;_Remove_empty_events"/>
      <w:bookmarkStart w:id="568" w:name="_Toc55213871"/>
      <w:bookmarkStart w:id="569" w:name="_Toc69129861"/>
      <w:bookmarkStart w:id="570" w:name="_Toc69130002"/>
      <w:bookmarkStart w:id="571" w:name="_Ref108438190"/>
      <w:bookmarkStart w:id="572" w:name="_Toc472960832"/>
      <w:bookmarkEnd w:id="567"/>
      <w:r>
        <w:t>Tier &gt; Remove empty events</w:t>
      </w:r>
      <w:bookmarkEnd w:id="568"/>
      <w:bookmarkEnd w:id="569"/>
      <w:bookmarkEnd w:id="570"/>
      <w:bookmarkEnd w:id="571"/>
      <w:bookmarkEnd w:id="572"/>
    </w:p>
    <w:p w14:paraId="72D356B8" w14:textId="77777777" w:rsidR="003D1908" w:rsidRDefault="00A46B31" w:rsidP="00CE6849">
      <w:pPr>
        <w:pStyle w:val="Standard-BlockCharCharChar"/>
      </w:pPr>
      <w:r>
        <w:t>Removes empty events, hence events that only contain spaces, from the currently selected tier.</w:t>
      </w:r>
    </w:p>
    <w:p w14:paraId="30B2BB9E" w14:textId="77777777" w:rsidR="003D1908" w:rsidRDefault="003D1908" w:rsidP="00CE6849">
      <w:pPr>
        <w:pStyle w:val="Standard-BlockCharCharChar"/>
      </w:pPr>
    </w:p>
    <w:p w14:paraId="53D47018" w14:textId="77777777" w:rsidR="00FC5756" w:rsidRDefault="00FC5756" w:rsidP="00CE6849">
      <w:pPr>
        <w:pStyle w:val="Standard-BlockCharCharChar"/>
        <w:sectPr w:rsidR="00FC5756" w:rsidSect="00372541">
          <w:headerReference w:type="default" r:id="rId296"/>
          <w:pgSz w:w="11906" w:h="16838" w:code="9"/>
          <w:pgMar w:top="1417" w:right="1133" w:bottom="1134" w:left="1417" w:header="624" w:footer="624" w:gutter="0"/>
          <w:cols w:space="720"/>
          <w:docGrid w:linePitch="326"/>
        </w:sectPr>
      </w:pPr>
    </w:p>
    <w:p w14:paraId="17DD1E71" w14:textId="77777777" w:rsidR="003D1908" w:rsidRDefault="00A46B31">
      <w:pPr>
        <w:pStyle w:val="berschrift2"/>
        <w:numPr>
          <w:ilvl w:val="1"/>
          <w:numId w:val="9"/>
        </w:numPr>
      </w:pPr>
      <w:bookmarkStart w:id="573" w:name="_Event-Menü"/>
      <w:bookmarkStart w:id="574" w:name="_Toc55213872"/>
      <w:bookmarkStart w:id="575" w:name="_Toc69129862"/>
      <w:bookmarkStart w:id="576" w:name="_Toc69130003"/>
      <w:bookmarkStart w:id="577" w:name="_Toc472960833"/>
      <w:bookmarkEnd w:id="573"/>
      <w:r>
        <w:lastRenderedPageBreak/>
        <w:t>Event</w:t>
      </w:r>
      <w:bookmarkEnd w:id="574"/>
      <w:bookmarkEnd w:id="575"/>
      <w:bookmarkEnd w:id="576"/>
      <w:r>
        <w:t xml:space="preserve"> Menu</w:t>
      </w:r>
      <w:bookmarkEnd w:id="577"/>
    </w:p>
    <w:p w14:paraId="18E580BD" w14:textId="77777777" w:rsidR="003D1908" w:rsidRDefault="00A46B31">
      <w:r>
        <w:rPr>
          <w:noProof/>
          <w:lang w:eastAsia="de-DE"/>
        </w:rPr>
        <w:drawing>
          <wp:inline distT="0" distB="0" distL="0" distR="0" wp14:anchorId="005BA655" wp14:editId="5708B1EA">
            <wp:extent cx="2586251" cy="4022153"/>
            <wp:effectExtent l="0" t="0" r="5080" b="0"/>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58794" t="14428" r="32122" b="43183"/>
                    <a:stretch/>
                  </pic:blipFill>
                  <pic:spPr bwMode="auto">
                    <a:xfrm>
                      <a:off x="0" y="0"/>
                      <a:ext cx="2587176" cy="4023592"/>
                    </a:xfrm>
                    <a:prstGeom prst="rect">
                      <a:avLst/>
                    </a:prstGeom>
                    <a:ln>
                      <a:noFill/>
                    </a:ln>
                    <a:extLst>
                      <a:ext uri="{53640926-AAD7-44D8-BBD7-CCE9431645EC}">
                        <a14:shadowObscured xmlns:a14="http://schemas.microsoft.com/office/drawing/2010/main"/>
                      </a:ext>
                    </a:extLst>
                  </pic:spPr>
                </pic:pic>
              </a:graphicData>
            </a:graphic>
          </wp:inline>
        </w:drawing>
      </w:r>
    </w:p>
    <w:p w14:paraId="3788822A" w14:textId="77777777" w:rsidR="00322528" w:rsidRDefault="00322528"/>
    <w:p w14:paraId="0AF6653F" w14:textId="77777777" w:rsidR="003D1908" w:rsidRDefault="00A46B31" w:rsidP="00CE6849">
      <w:pPr>
        <w:pStyle w:val="berschrift3"/>
      </w:pPr>
      <w:bookmarkStart w:id="578" w:name="_Event_&gt;_Event_properties…"/>
      <w:bookmarkStart w:id="579" w:name="_Toc55213885"/>
      <w:bookmarkStart w:id="580" w:name="_Toc69129863"/>
      <w:bookmarkStart w:id="581" w:name="_Toc69130004"/>
      <w:bookmarkStart w:id="582" w:name="_Ref108438199"/>
      <w:bookmarkStart w:id="583" w:name="_Toc415131215"/>
      <w:bookmarkStart w:id="584" w:name="_Toc472960834"/>
      <w:bookmarkStart w:id="585" w:name="_Toc55213873"/>
      <w:bookmarkEnd w:id="578"/>
      <w:r>
        <w:t>Event &gt; Event properties</w:t>
      </w:r>
      <w:bookmarkEnd w:id="579"/>
      <w:r>
        <w:t>…</w:t>
      </w:r>
      <w:bookmarkEnd w:id="580"/>
      <w:bookmarkEnd w:id="581"/>
      <w:bookmarkEnd w:id="582"/>
      <w:bookmarkEnd w:id="583"/>
      <w:bookmarkEnd w:id="584"/>
      <w:r>
        <w:t xml:space="preserve"> </w:t>
      </w:r>
    </w:p>
    <w:p w14:paraId="2996C927" w14:textId="77777777"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14:paraId="18AF978A" w14:textId="77777777" w:rsidR="003D1908" w:rsidRDefault="00A46B31" w:rsidP="00CE6849">
      <w:pPr>
        <w:pStyle w:val="Standard-BlockCharCharChar"/>
      </w:pPr>
      <w:r>
        <w:t>Opens a dialog to edit the currently selected event:</w:t>
      </w:r>
    </w:p>
    <w:p w14:paraId="23554FB8" w14:textId="77777777" w:rsidR="003D1908" w:rsidRDefault="00A46B31">
      <w:pPr>
        <w:pStyle w:val="GraphikFormat"/>
      </w:pPr>
      <w:r>
        <w:rPr>
          <w:noProof/>
          <w:lang w:eastAsia="de-DE"/>
        </w:rPr>
        <w:drawing>
          <wp:inline distT="0" distB="0" distL="0" distR="0" wp14:anchorId="039E5034" wp14:editId="6B7795DB">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3885" cy="3011582"/>
                    </a:xfrm>
                    <a:prstGeom prst="rect">
                      <a:avLst/>
                    </a:prstGeom>
                  </pic:spPr>
                </pic:pic>
              </a:graphicData>
            </a:graphic>
          </wp:inline>
        </w:drawing>
      </w:r>
    </w:p>
    <w:p w14:paraId="1ADFFD5E" w14:textId="77777777" w:rsidR="003D1908" w:rsidRPr="00D10559" w:rsidRDefault="00A46B31" w:rsidP="00CE6849">
      <w:pPr>
        <w:pStyle w:val="Standard-BlockCharCharChar"/>
        <w:rPr>
          <w:rFonts w:ascii="Arial Black" w:hAnsi="Arial Black"/>
          <w:b/>
          <w:sz w:val="20"/>
        </w:rPr>
      </w:pPr>
      <w:r>
        <w:lastRenderedPageBreak/>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Transcription &gt; Meta information</w:t>
      </w:r>
      <w:r w:rsidR="003E68CF">
        <w:t>…</w:t>
      </w:r>
      <w:r w:rsidR="00932FA7" w:rsidRPr="00932FA7">
        <w:rPr>
          <w:rStyle w:val="Menufunction"/>
        </w:rPr>
        <w:fldChar w:fldCharType="end"/>
      </w:r>
      <w:r>
        <w:t>).</w:t>
      </w:r>
    </w:p>
    <w:p w14:paraId="1E07C97B" w14:textId="77777777" w:rsidR="00322528" w:rsidRDefault="00322528" w:rsidP="00CE6849">
      <w:pPr>
        <w:pStyle w:val="Standard-BlockCharCharChar"/>
      </w:pPr>
    </w:p>
    <w:p w14:paraId="2BC92E5B" w14:textId="77777777" w:rsidR="003D1908" w:rsidRDefault="00A46B31" w:rsidP="00CE6849">
      <w:pPr>
        <w:pStyle w:val="berschrift3"/>
      </w:pPr>
      <w:bookmarkStart w:id="586" w:name="_Event_&gt;_Shift_characters_to_the_rig"/>
      <w:bookmarkStart w:id="587" w:name="_Ref108438327"/>
      <w:bookmarkStart w:id="588" w:name="_Toc472960835"/>
      <w:bookmarkStart w:id="589" w:name="_Toc55213878"/>
      <w:bookmarkStart w:id="590" w:name="_Toc69129869"/>
      <w:bookmarkStart w:id="591" w:name="_Toc69130010"/>
      <w:bookmarkStart w:id="592" w:name="_Toc69129864"/>
      <w:bookmarkStart w:id="593" w:name="_Toc69130005"/>
      <w:bookmarkStart w:id="594" w:name="_Ref108438210"/>
      <w:bookmarkEnd w:id="586"/>
      <w:r>
        <w:t>Event &gt; Remove</w:t>
      </w:r>
      <w:bookmarkEnd w:id="587"/>
      <w:bookmarkEnd w:id="588"/>
      <w:r>
        <w:t> </w:t>
      </w:r>
      <w:bookmarkEnd w:id="589"/>
      <w:bookmarkEnd w:id="590"/>
      <w:bookmarkEnd w:id="591"/>
    </w:p>
    <w:p w14:paraId="60041526" w14:textId="77777777" w:rsidR="003D1908" w:rsidRDefault="00A8757F" w:rsidP="00CE6849">
      <w:pPr>
        <w:pStyle w:val="Standard-BlockCharCharChar"/>
      </w:pPr>
      <w:r>
        <w:rPr>
          <w:lang w:val="de-DE" w:eastAsia="de-DE" w:bidi="ar-SA"/>
        </w:rPr>
        <w:drawing>
          <wp:inline distT="0" distB="0" distL="0" distR="0" wp14:anchorId="65BCF0E3" wp14:editId="1C7217E6">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14:paraId="17AC4692" w14:textId="77777777" w:rsidR="003D1908" w:rsidRDefault="00A46B31" w:rsidP="00CE6849">
      <w:pPr>
        <w:pStyle w:val="Standard-BlockCharCharChar"/>
      </w:pPr>
      <w:r>
        <w:t>Removes the currently selected event.</w:t>
      </w:r>
    </w:p>
    <w:p w14:paraId="471C1ADE" w14:textId="77777777" w:rsidR="003D1908" w:rsidRDefault="00A46B31" w:rsidP="00CE6849">
      <w:pPr>
        <w:pStyle w:val="Standard-BlockCharCharChar"/>
      </w:pPr>
      <w:r>
        <w:t>Before:</w:t>
      </w:r>
    </w:p>
    <w:p w14:paraId="1C3F8999" w14:textId="77777777" w:rsidR="003D1908" w:rsidRPr="00932FA7" w:rsidRDefault="00A46B31">
      <w:pPr>
        <w:pStyle w:val="GraphikFormat"/>
        <w:rPr>
          <w:szCs w:val="24"/>
          <w:lang w:val="en-GB"/>
        </w:rPr>
      </w:pPr>
      <w:r>
        <w:rPr>
          <w:noProof/>
          <w:szCs w:val="24"/>
          <w:lang w:eastAsia="de-DE"/>
        </w:rPr>
        <w:drawing>
          <wp:inline distT="0" distB="0" distL="0" distR="0" wp14:anchorId="600B8774" wp14:editId="3558501F">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1" cstate="print">
                      <a:extLst>
                        <a:ext uri="{BEBA8EAE-BF5A-486C-A8C5-ECC9F3942E4B}">
                          <a14:imgProps xmlns:a14="http://schemas.microsoft.com/office/drawing/2010/main">
                            <a14:imgLayer r:embed="rId302">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14:paraId="4C8E68FB" w14:textId="77777777" w:rsidR="003D1908" w:rsidRDefault="00A46B31" w:rsidP="00CE6849">
      <w:pPr>
        <w:pStyle w:val="Standard-BlockCharCharChar"/>
      </w:pPr>
      <w:r>
        <w:t>After:</w:t>
      </w:r>
    </w:p>
    <w:p w14:paraId="0E5E3A15" w14:textId="77777777" w:rsidR="003D1908" w:rsidRDefault="00A46B31">
      <w:pPr>
        <w:pStyle w:val="GraphikFormat"/>
        <w:rPr>
          <w:lang w:val="en-GB"/>
        </w:rPr>
      </w:pPr>
      <w:r>
        <w:rPr>
          <w:noProof/>
          <w:lang w:eastAsia="de-DE"/>
        </w:rPr>
        <w:drawing>
          <wp:inline distT="0" distB="0" distL="0" distR="0" wp14:anchorId="18068D15" wp14:editId="4E5F0D9C">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3" cstate="print">
                      <a:extLst>
                        <a:ext uri="{BEBA8EAE-BF5A-486C-A8C5-ECC9F3942E4B}">
                          <a14:imgProps xmlns:a14="http://schemas.microsoft.com/office/drawing/2010/main">
                            <a14:imgLayer r:embed="rId304">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14:paraId="4FE6E363" w14:textId="77777777" w:rsidR="00322528" w:rsidRPr="00932FA7" w:rsidRDefault="00322528">
      <w:pPr>
        <w:pStyle w:val="GraphikFormat"/>
        <w:rPr>
          <w:lang w:val="en-GB"/>
        </w:rPr>
      </w:pPr>
    </w:p>
    <w:p w14:paraId="67AE29CD" w14:textId="77777777" w:rsidR="003D1908" w:rsidRDefault="00A46B31" w:rsidP="00CE6849">
      <w:pPr>
        <w:pStyle w:val="berschrift3"/>
      </w:pPr>
      <w:bookmarkStart w:id="595" w:name="_Toc472960836"/>
      <w:r>
        <w:t>Event &gt; Shift characters to the right</w:t>
      </w:r>
      <w:bookmarkEnd w:id="585"/>
      <w:bookmarkEnd w:id="592"/>
      <w:bookmarkEnd w:id="593"/>
      <w:bookmarkEnd w:id="594"/>
      <w:bookmarkEnd w:id="595"/>
    </w:p>
    <w:p w14:paraId="1F867956" w14:textId="77777777" w:rsidR="003D1908" w:rsidRDefault="00932FA7" w:rsidP="00CE6849">
      <w:pPr>
        <w:pStyle w:val="Standard-BlockCharCharChar"/>
      </w:pPr>
      <w:r>
        <w:rPr>
          <w:lang w:val="de-DE" w:eastAsia="de-DE" w:bidi="ar-SA"/>
        </w:rPr>
        <w:drawing>
          <wp:inline distT="0" distB="0" distL="0" distR="0" wp14:anchorId="2F99EF3E" wp14:editId="3F7BE1A2">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14:paraId="04E9A63F" w14:textId="77777777" w:rsidR="003D1908" w:rsidRDefault="00A46B31" w:rsidP="00CE6849">
      <w:pPr>
        <w:pStyle w:val="Standard-BlockCharCharChar"/>
      </w:pPr>
      <w:r>
        <w:t>Shifts the characters to the right of the current cursor position into the next event.</w:t>
      </w:r>
    </w:p>
    <w:p w14:paraId="129B75BD" w14:textId="77777777" w:rsidR="003D1908" w:rsidRDefault="00A46B31" w:rsidP="00CE6849">
      <w:pPr>
        <w:pStyle w:val="Standard-BlockCharCharChar"/>
      </w:pPr>
      <w:r>
        <w:t>Before:</w:t>
      </w:r>
    </w:p>
    <w:p w14:paraId="710085A2" w14:textId="77777777" w:rsidR="003D1908" w:rsidRDefault="00A46B31">
      <w:pPr>
        <w:pStyle w:val="GraphikFormat"/>
      </w:pPr>
      <w:r>
        <w:rPr>
          <w:noProof/>
          <w:lang w:eastAsia="de-DE"/>
        </w:rPr>
        <w:drawing>
          <wp:inline distT="0" distB="0" distL="0" distR="0" wp14:anchorId="0E8BE1F7" wp14:editId="2768799A">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6" cstate="print">
                      <a:extLst>
                        <a:ext uri="{BEBA8EAE-BF5A-486C-A8C5-ECC9F3942E4B}">
                          <a14:imgProps xmlns:a14="http://schemas.microsoft.com/office/drawing/2010/main">
                            <a14:imgLayer r:embed="rId307">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14:paraId="3C139DF9" w14:textId="77777777" w:rsidR="003D1908" w:rsidRDefault="00A46B31" w:rsidP="00CE6849">
      <w:pPr>
        <w:pStyle w:val="Standard-BlockCharCharChar"/>
      </w:pPr>
      <w:r>
        <w:t>After:</w:t>
      </w:r>
    </w:p>
    <w:p w14:paraId="57A038B1" w14:textId="77777777" w:rsidR="00322528" w:rsidRDefault="00A46B31" w:rsidP="00322528">
      <w:pPr>
        <w:pStyle w:val="GraphikFormat"/>
      </w:pPr>
      <w:r>
        <w:rPr>
          <w:noProof/>
          <w:lang w:eastAsia="de-DE"/>
        </w:rPr>
        <w:drawing>
          <wp:inline distT="0" distB="0" distL="0" distR="0" wp14:anchorId="6E0DDD9D" wp14:editId="24FBB39E">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14:paraId="38ABB2F8" w14:textId="77777777" w:rsidR="00322528" w:rsidRDefault="00322528">
      <w:pPr>
        <w:widowControl/>
        <w:tabs>
          <w:tab w:val="clear" w:pos="482"/>
        </w:tabs>
        <w:spacing w:before="0" w:after="0"/>
        <w:jc w:val="left"/>
        <w:rPr>
          <w:noProof/>
          <w:sz w:val="28"/>
          <w:szCs w:val="24"/>
          <w:lang w:val="en-US" w:eastAsia="hi-IN" w:bidi="hi-IN"/>
        </w:rPr>
      </w:pPr>
      <w:r>
        <w:br w:type="page"/>
      </w:r>
    </w:p>
    <w:p w14:paraId="2DFDB7AD" w14:textId="77777777" w:rsidR="003D1908" w:rsidRDefault="00A46B31" w:rsidP="00322528">
      <w:pPr>
        <w:pStyle w:val="berschrift3"/>
      </w:pPr>
      <w:bookmarkStart w:id="596" w:name="_Event_&gt;_Shift_characters_to_the_lef"/>
      <w:bookmarkStart w:id="597" w:name="_Toc55213874"/>
      <w:bookmarkStart w:id="598" w:name="_Toc69129865"/>
      <w:bookmarkStart w:id="599" w:name="_Toc69130006"/>
      <w:bookmarkStart w:id="600" w:name="_Ref108438217"/>
      <w:bookmarkStart w:id="601" w:name="_Toc472960837"/>
      <w:bookmarkEnd w:id="596"/>
      <w:r>
        <w:lastRenderedPageBreak/>
        <w:t>Event &gt; Shift characters to the left</w:t>
      </w:r>
      <w:bookmarkEnd w:id="597"/>
      <w:bookmarkEnd w:id="598"/>
      <w:bookmarkEnd w:id="599"/>
      <w:bookmarkEnd w:id="600"/>
      <w:bookmarkEnd w:id="601"/>
    </w:p>
    <w:p w14:paraId="797C2AAE" w14:textId="77777777" w:rsidR="003D1908" w:rsidRDefault="00932FA7" w:rsidP="00CE6849">
      <w:pPr>
        <w:pStyle w:val="Standard-BlockCharCharChar"/>
      </w:pPr>
      <w:r>
        <w:rPr>
          <w:lang w:val="de-DE" w:eastAsia="de-DE" w:bidi="ar-SA"/>
        </w:rPr>
        <w:drawing>
          <wp:inline distT="0" distB="0" distL="0" distR="0" wp14:anchorId="6726774F" wp14:editId="49BBF368">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14:paraId="2B7E5650" w14:textId="77777777" w:rsidR="003D1908" w:rsidRDefault="00A46B31" w:rsidP="00CE6849">
      <w:pPr>
        <w:pStyle w:val="Standard-BlockCharCharChar"/>
      </w:pPr>
      <w:r>
        <w:t>Shifts the characters to the left of the current cursor position into the previous event.</w:t>
      </w:r>
    </w:p>
    <w:p w14:paraId="28C213B4" w14:textId="77777777" w:rsidR="003D1908" w:rsidRDefault="00A46B31" w:rsidP="00CE6849">
      <w:pPr>
        <w:pStyle w:val="Standard-BlockCharCharChar"/>
      </w:pPr>
      <w:r>
        <w:t>Before:</w:t>
      </w:r>
    </w:p>
    <w:p w14:paraId="387AB5A9" w14:textId="77777777" w:rsidR="003D1908" w:rsidRDefault="00A46B31">
      <w:pPr>
        <w:pStyle w:val="GraphikFormat"/>
        <w:rPr>
          <w:szCs w:val="24"/>
        </w:rPr>
      </w:pPr>
      <w:r>
        <w:rPr>
          <w:noProof/>
          <w:szCs w:val="24"/>
          <w:lang w:eastAsia="de-DE"/>
        </w:rPr>
        <w:drawing>
          <wp:inline distT="0" distB="0" distL="0" distR="0" wp14:anchorId="4A75B13A" wp14:editId="201CCCBF">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14:paraId="5697E2FE" w14:textId="77777777" w:rsidR="003D1908" w:rsidRDefault="00A46B31" w:rsidP="00CE6849">
      <w:pPr>
        <w:pStyle w:val="Standard-BlockCharCharChar"/>
      </w:pPr>
      <w:r>
        <w:t>After:</w:t>
      </w:r>
    </w:p>
    <w:p w14:paraId="1BEC18DF" w14:textId="77777777" w:rsidR="003D1908" w:rsidRDefault="00A46B31" w:rsidP="00932FA7">
      <w:pPr>
        <w:pStyle w:val="GraphikFormat"/>
        <w:rPr>
          <w:szCs w:val="24"/>
          <w:lang w:val="en-GB"/>
        </w:rPr>
      </w:pPr>
      <w:r>
        <w:rPr>
          <w:noProof/>
          <w:szCs w:val="24"/>
          <w:lang w:eastAsia="de-DE"/>
        </w:rPr>
        <w:drawing>
          <wp:inline distT="0" distB="0" distL="0" distR="0" wp14:anchorId="0BE78A97" wp14:editId="4CBC761B">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14:paraId="4B82DA62" w14:textId="77777777" w:rsidR="00322528" w:rsidRPr="001C1E14" w:rsidRDefault="00322528" w:rsidP="00322528">
      <w:pPr>
        <w:pStyle w:val="Standard-BlockCharCharChar"/>
      </w:pPr>
    </w:p>
    <w:p w14:paraId="7600C45B" w14:textId="77777777" w:rsidR="003D1908" w:rsidRDefault="00A46B31" w:rsidP="00CE6849">
      <w:pPr>
        <w:pStyle w:val="berschrift3"/>
      </w:pPr>
      <w:bookmarkStart w:id="602" w:name="_Event_&gt;_Merge"/>
      <w:bookmarkStart w:id="603" w:name="_Toc55213875"/>
      <w:bookmarkStart w:id="604" w:name="_Toc69129866"/>
      <w:bookmarkStart w:id="605" w:name="_Toc69130007"/>
      <w:bookmarkStart w:id="606" w:name="_Ref108438234"/>
      <w:bookmarkStart w:id="607" w:name="_Toc472960838"/>
      <w:bookmarkEnd w:id="602"/>
      <w:r>
        <w:t>Event &gt; Merge</w:t>
      </w:r>
      <w:bookmarkEnd w:id="603"/>
      <w:bookmarkEnd w:id="604"/>
      <w:bookmarkEnd w:id="605"/>
      <w:bookmarkEnd w:id="606"/>
      <w:bookmarkEnd w:id="607"/>
    </w:p>
    <w:p w14:paraId="1679C056" w14:textId="77777777" w:rsidR="003D1908" w:rsidRDefault="00932FA7" w:rsidP="00CE6849">
      <w:pPr>
        <w:pStyle w:val="Standard-BlockCharCharChar"/>
      </w:pPr>
      <w:r>
        <w:rPr>
          <w:lang w:val="de-DE" w:eastAsia="de-DE" w:bidi="ar-SA"/>
        </w:rPr>
        <w:drawing>
          <wp:inline distT="0" distB="0" distL="0" distR="0" wp14:anchorId="750BCCF0" wp14:editId="60C1F8F0">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BEBA8EAE-BF5A-486C-A8C5-ECC9F3942E4B}">
                          <a14:imgProps xmlns:a14="http://schemas.microsoft.com/office/drawing/2010/main">
                            <a14:imgLayer r:embed="rId31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14:paraId="57D45EA9" w14:textId="77777777" w:rsidR="003D1908" w:rsidRDefault="00A46B31" w:rsidP="00CE6849">
      <w:pPr>
        <w:pStyle w:val="Standard-BlockCharCharChar"/>
      </w:pPr>
      <w:r>
        <w:t>Merges two or more selected events in a tier into one event.</w:t>
      </w:r>
    </w:p>
    <w:p w14:paraId="094054D0" w14:textId="77777777" w:rsidR="003D1908" w:rsidRDefault="00A46B31" w:rsidP="00CE6849">
      <w:pPr>
        <w:pStyle w:val="Standard-BlockCharCharChar"/>
      </w:pPr>
      <w:r>
        <w:t>Before:</w:t>
      </w:r>
    </w:p>
    <w:p w14:paraId="040253C2" w14:textId="77777777" w:rsidR="003D1908" w:rsidRDefault="00A46B31">
      <w:pPr>
        <w:pStyle w:val="GraphikFormat"/>
        <w:keepNext/>
        <w:rPr>
          <w:szCs w:val="24"/>
        </w:rPr>
      </w:pPr>
      <w:r>
        <w:rPr>
          <w:noProof/>
          <w:szCs w:val="24"/>
          <w:lang w:eastAsia="de-DE"/>
        </w:rPr>
        <w:drawing>
          <wp:inline distT="0" distB="0" distL="0" distR="0" wp14:anchorId="0C7802CE" wp14:editId="731056B9">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cstate="print">
                      <a:extLst>
                        <a:ext uri="{BEBA8EAE-BF5A-486C-A8C5-ECC9F3942E4B}">
                          <a14:imgProps xmlns:a14="http://schemas.microsoft.com/office/drawing/2010/main">
                            <a14:imgLayer r:embed="rId3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14:paraId="6853E2AF" w14:textId="77777777" w:rsidR="003D1908" w:rsidRDefault="00A46B31" w:rsidP="00CE6849">
      <w:pPr>
        <w:pStyle w:val="Standard-BlockCharCharChar"/>
      </w:pPr>
      <w:r>
        <w:t>Select:</w:t>
      </w:r>
    </w:p>
    <w:p w14:paraId="752C5007" w14:textId="77777777" w:rsidR="003D1908" w:rsidRDefault="00A46B31">
      <w:pPr>
        <w:pStyle w:val="GraphikFormat"/>
        <w:keepNext/>
        <w:rPr>
          <w:szCs w:val="24"/>
        </w:rPr>
      </w:pPr>
      <w:r>
        <w:rPr>
          <w:noProof/>
          <w:szCs w:val="24"/>
          <w:lang w:eastAsia="de-DE"/>
        </w:rPr>
        <w:drawing>
          <wp:inline distT="0" distB="0" distL="0" distR="0" wp14:anchorId="54DBF8C2" wp14:editId="15E30691">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9" cstate="print">
                      <a:extLst>
                        <a:ext uri="{BEBA8EAE-BF5A-486C-A8C5-ECC9F3942E4B}">
                          <a14:imgProps xmlns:a14="http://schemas.microsoft.com/office/drawing/2010/main">
                            <a14:imgLayer r:embed="rId320">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14:paraId="4007116E" w14:textId="77777777" w:rsidR="003D1908" w:rsidRDefault="00A46B31" w:rsidP="00CE6849">
      <w:pPr>
        <w:pStyle w:val="Standard-BlockCharCharChar"/>
      </w:pPr>
      <w:r>
        <w:t>After:</w:t>
      </w:r>
    </w:p>
    <w:p w14:paraId="6A349096" w14:textId="77777777" w:rsidR="003D1908" w:rsidRDefault="00A46B31">
      <w:pPr>
        <w:pStyle w:val="GraphikFormat"/>
        <w:keepNext/>
      </w:pPr>
      <w:r>
        <w:rPr>
          <w:noProof/>
          <w:szCs w:val="24"/>
          <w:lang w:eastAsia="de-DE"/>
        </w:rPr>
        <w:drawing>
          <wp:inline distT="0" distB="0" distL="0" distR="0" wp14:anchorId="417FA538" wp14:editId="58F2263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BEBA8EAE-BF5A-486C-A8C5-ECC9F3942E4B}">
                          <a14:imgProps xmlns:a14="http://schemas.microsoft.com/office/drawing/2010/main">
                            <a14:imgLayer r:embed="rId322">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14:paraId="7D9BAC58" w14:textId="77777777" w:rsidR="00322528" w:rsidRDefault="00322528" w:rsidP="00322528">
      <w:pPr>
        <w:pStyle w:val="Standard-BlockCharCharChar"/>
      </w:pPr>
    </w:p>
    <w:p w14:paraId="582FB4B6" w14:textId="77777777" w:rsidR="003D1908" w:rsidRDefault="00A46B31" w:rsidP="00CE6849">
      <w:pPr>
        <w:pStyle w:val="berschrift3"/>
      </w:pPr>
      <w:bookmarkStart w:id="608" w:name="_Event_&gt;_Split"/>
      <w:bookmarkStart w:id="609" w:name="_Toc55213876"/>
      <w:bookmarkStart w:id="610" w:name="_Toc69129867"/>
      <w:bookmarkStart w:id="611" w:name="_Toc69130008"/>
      <w:bookmarkStart w:id="612" w:name="_Ref108438242"/>
      <w:bookmarkStart w:id="613" w:name="_Ref472945443"/>
      <w:bookmarkStart w:id="614" w:name="_Toc472960839"/>
      <w:bookmarkEnd w:id="608"/>
      <w:r>
        <w:t>Event &gt; Split</w:t>
      </w:r>
      <w:bookmarkEnd w:id="609"/>
      <w:bookmarkEnd w:id="610"/>
      <w:bookmarkEnd w:id="611"/>
      <w:bookmarkEnd w:id="612"/>
      <w:bookmarkEnd w:id="613"/>
      <w:bookmarkEnd w:id="614"/>
    </w:p>
    <w:p w14:paraId="393496FD" w14:textId="77777777" w:rsidR="003D1908" w:rsidRDefault="00932FA7" w:rsidP="00CE6849">
      <w:pPr>
        <w:pStyle w:val="Standard-BlockCharCharChar"/>
      </w:pPr>
      <w:r>
        <w:rPr>
          <w:lang w:val="de-DE" w:eastAsia="de-DE" w:bidi="ar-SA"/>
        </w:rPr>
        <w:drawing>
          <wp:inline distT="0" distB="0" distL="0" distR="0" wp14:anchorId="5CAFFF44" wp14:editId="66E0A8E5">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53BC472F" wp14:editId="7903C8C9">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17B40"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C472F"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14:paraId="23E17B40" w14:textId="77777777" w:rsidR="00A62938" w:rsidRDefault="00A62938"/>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14:paraId="31913ED4" w14:textId="77777777" w:rsidR="003D1908" w:rsidRDefault="00A46B31" w:rsidP="00CE6849">
      <w:pPr>
        <w:pStyle w:val="Standard-BlockCharCharChar"/>
      </w:pPr>
      <w:r>
        <w:t>Splits the current event into two at the cursor position.</w:t>
      </w:r>
    </w:p>
    <w:p w14:paraId="2C241978" w14:textId="77777777" w:rsidR="003D1908" w:rsidRDefault="00A46B31" w:rsidP="00CE6849">
      <w:pPr>
        <w:pStyle w:val="Standard-BlockCharCharChar"/>
      </w:pPr>
      <w:r>
        <w:t>Before:</w:t>
      </w:r>
    </w:p>
    <w:p w14:paraId="7FF1CAE2" w14:textId="77777777" w:rsidR="003D1908" w:rsidRPr="00932FA7" w:rsidRDefault="00A46B31">
      <w:pPr>
        <w:pStyle w:val="GraphikFormat"/>
        <w:rPr>
          <w:szCs w:val="24"/>
          <w:lang w:val="en-GB"/>
        </w:rPr>
      </w:pPr>
      <w:r>
        <w:rPr>
          <w:noProof/>
          <w:szCs w:val="24"/>
          <w:lang w:eastAsia="de-DE"/>
        </w:rPr>
        <w:lastRenderedPageBreak/>
        <w:drawing>
          <wp:inline distT="0" distB="0" distL="0" distR="0" wp14:anchorId="213ACABF" wp14:editId="6780C173">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14:paraId="7A014C70" w14:textId="77777777" w:rsidR="003D1908" w:rsidRDefault="00A46B31" w:rsidP="00CE6849">
      <w:pPr>
        <w:pStyle w:val="Standard-BlockCharCharChar"/>
      </w:pPr>
      <w:r>
        <w:t>After:</w:t>
      </w:r>
    </w:p>
    <w:p w14:paraId="1EDE6D22" w14:textId="77777777" w:rsidR="003D1908" w:rsidRPr="00932FA7" w:rsidRDefault="00A46B31">
      <w:pPr>
        <w:pStyle w:val="GraphikFormat"/>
        <w:rPr>
          <w:szCs w:val="24"/>
          <w:lang w:val="en-GB"/>
        </w:rPr>
      </w:pPr>
      <w:r>
        <w:rPr>
          <w:noProof/>
          <w:szCs w:val="24"/>
          <w:lang w:eastAsia="de-DE"/>
        </w:rPr>
        <w:drawing>
          <wp:inline distT="0" distB="0" distL="0" distR="0" wp14:anchorId="518A3E3B" wp14:editId="3F823506">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BEBA8EAE-BF5A-486C-A8C5-ECC9F3942E4B}">
                          <a14:imgProps xmlns:a14="http://schemas.microsoft.com/office/drawing/2010/main">
                            <a14:imgLayer r:embed="rId3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14:paraId="560D8259" w14:textId="77777777" w:rsidR="003D1908" w:rsidRDefault="00A46B31" w:rsidP="00CE6849">
      <w:pPr>
        <w:pStyle w:val="Standard-BlockCharCharChar"/>
      </w:pPr>
      <w:r>
        <w:t xml:space="preserve">If the current event only includes a time span from one time point to the next, a new time point will be inserted on the timeline. </w:t>
      </w:r>
    </w:p>
    <w:p w14:paraId="5F4E77BB" w14:textId="77777777"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14:paraId="6054343F" w14:textId="77777777" w:rsidR="003D1908" w:rsidRDefault="00A46B31" w:rsidP="00CE6849">
      <w:pPr>
        <w:pStyle w:val="Standard-BlockCharCharChar"/>
      </w:pPr>
      <w:r>
        <w:t>If the time span is greater, a dialog will open in which the time point at which the event is to be split can be selected:</w:t>
      </w:r>
    </w:p>
    <w:p w14:paraId="196543A2" w14:textId="77777777" w:rsidR="003D1908" w:rsidRDefault="00A46B31">
      <w:pPr>
        <w:pStyle w:val="GraphikFormat"/>
      </w:pPr>
      <w:r>
        <w:rPr>
          <w:noProof/>
          <w:lang w:eastAsia="de-DE"/>
        </w:rPr>
        <w:drawing>
          <wp:inline distT="0" distB="0" distL="0" distR="0" wp14:anchorId="01390DFC" wp14:editId="04DA381E">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22827" cy="1666995"/>
                    </a:xfrm>
                    <a:prstGeom prst="rect">
                      <a:avLst/>
                    </a:prstGeom>
                  </pic:spPr>
                </pic:pic>
              </a:graphicData>
            </a:graphic>
          </wp:inline>
        </w:drawing>
      </w:r>
    </w:p>
    <w:p w14:paraId="5CE06329" w14:textId="77777777" w:rsidR="00322528" w:rsidRDefault="00322528" w:rsidP="00322528">
      <w:pPr>
        <w:pStyle w:val="Standard-BlockCharCharChar"/>
      </w:pPr>
    </w:p>
    <w:p w14:paraId="2748F669" w14:textId="77777777" w:rsidR="003D1908" w:rsidRDefault="00A46B31" w:rsidP="00CE6849">
      <w:pPr>
        <w:pStyle w:val="berschrift3"/>
      </w:pPr>
      <w:bookmarkStart w:id="615" w:name="_Event_&gt;_Double_split"/>
      <w:bookmarkStart w:id="616" w:name="_Ref108438250"/>
      <w:bookmarkStart w:id="617" w:name="_Toc472960840"/>
      <w:bookmarkStart w:id="618" w:name="_Toc55213877"/>
      <w:bookmarkStart w:id="619" w:name="_Toc69129868"/>
      <w:bookmarkStart w:id="620" w:name="_Toc69130009"/>
      <w:bookmarkEnd w:id="615"/>
      <w:r>
        <w:t>Event &gt; Double split</w:t>
      </w:r>
      <w:bookmarkEnd w:id="616"/>
      <w:bookmarkEnd w:id="617"/>
      <w:r>
        <w:t> </w:t>
      </w:r>
      <w:bookmarkEnd w:id="618"/>
      <w:bookmarkEnd w:id="619"/>
      <w:bookmarkEnd w:id="620"/>
    </w:p>
    <w:p w14:paraId="3521DDCE" w14:textId="77777777" w:rsidR="003D1908" w:rsidRDefault="00932FA7" w:rsidP="00CE6849">
      <w:pPr>
        <w:pStyle w:val="Standard-BlockCharCharChar"/>
      </w:pPr>
      <w:r>
        <w:rPr>
          <w:lang w:val="de-DE" w:eastAsia="de-DE" w:bidi="ar-SA"/>
        </w:rPr>
        <w:drawing>
          <wp:inline distT="0" distB="0" distL="0" distR="0" wp14:anchorId="42A799E3" wp14:editId="32C76746">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14:paraId="6F47027F" w14:textId="77777777" w:rsidR="003D1908" w:rsidRDefault="00A46B31" w:rsidP="00CE6849">
      <w:pPr>
        <w:pStyle w:val="Standard-BlockCharCharChar"/>
      </w:pPr>
      <w:r>
        <w:t>Splits the current event according to the current text selection in three events.</w:t>
      </w:r>
    </w:p>
    <w:p w14:paraId="1237BA1A" w14:textId="77777777" w:rsidR="003D1908" w:rsidRDefault="00A46B31" w:rsidP="00CE6849">
      <w:pPr>
        <w:pStyle w:val="Standard-BlockCharCharChar"/>
      </w:pPr>
      <w:r>
        <w:t>Before:</w:t>
      </w:r>
    </w:p>
    <w:p w14:paraId="7EEB2393" w14:textId="77777777" w:rsidR="003D1908" w:rsidRPr="00932FA7" w:rsidRDefault="00A46B31">
      <w:pPr>
        <w:pStyle w:val="GraphikFormat"/>
        <w:keepNext/>
        <w:rPr>
          <w:szCs w:val="24"/>
          <w:lang w:val="en-GB"/>
        </w:rPr>
      </w:pPr>
      <w:r>
        <w:rPr>
          <w:noProof/>
          <w:szCs w:val="24"/>
          <w:lang w:eastAsia="de-DE"/>
        </w:rPr>
        <w:drawing>
          <wp:inline distT="0" distB="0" distL="0" distR="0" wp14:anchorId="26D1BFCC" wp14:editId="57B7C701">
            <wp:extent cx="3104865" cy="703161"/>
            <wp:effectExtent l="0" t="0" r="635" b="190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102142" cy="702544"/>
                    </a:xfrm>
                    <a:prstGeom prst="rect">
                      <a:avLst/>
                    </a:prstGeom>
                    <a:noFill/>
                    <a:ln>
                      <a:noFill/>
                    </a:ln>
                  </pic:spPr>
                </pic:pic>
              </a:graphicData>
            </a:graphic>
          </wp:inline>
        </w:drawing>
      </w:r>
    </w:p>
    <w:p w14:paraId="1DC0BE15" w14:textId="77777777" w:rsidR="00D957EF" w:rsidRDefault="00A46B31" w:rsidP="00D957EF">
      <w:pPr>
        <w:pStyle w:val="Standard-BlockCharCharChar"/>
      </w:pPr>
      <w:r>
        <w:t>After:</w:t>
      </w:r>
      <w:r w:rsidR="00D10559">
        <w:t xml:space="preserve"> </w:t>
      </w:r>
    </w:p>
    <w:p w14:paraId="0648F2E4" w14:textId="77777777" w:rsidR="003D1908" w:rsidRPr="00932FA7" w:rsidRDefault="00A46B31" w:rsidP="00D957EF">
      <w:pPr>
        <w:pStyle w:val="GraphikFormat"/>
        <w:rPr>
          <w:lang w:val="en-GB"/>
        </w:rPr>
      </w:pPr>
      <w:r>
        <w:rPr>
          <w:noProof/>
          <w:lang w:eastAsia="de-DE"/>
        </w:rPr>
        <w:drawing>
          <wp:inline distT="0" distB="0" distL="0" distR="0" wp14:anchorId="405A5FA8" wp14:editId="66149841">
            <wp:extent cx="3091218" cy="654612"/>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4" cstate="print">
                      <a:extLst>
                        <a:ext uri="{BEBA8EAE-BF5A-486C-A8C5-ECC9F3942E4B}">
                          <a14:imgProps xmlns:a14="http://schemas.microsoft.com/office/drawing/2010/main">
                            <a14:imgLayer r:embed="rId335">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106807" cy="657913"/>
                    </a:xfrm>
                    <a:prstGeom prst="rect">
                      <a:avLst/>
                    </a:prstGeom>
                    <a:noFill/>
                    <a:ln>
                      <a:noFill/>
                    </a:ln>
                  </pic:spPr>
                </pic:pic>
              </a:graphicData>
            </a:graphic>
          </wp:inline>
        </w:drawing>
      </w:r>
    </w:p>
    <w:p w14:paraId="379ABE57" w14:textId="77777777" w:rsidR="00322528" w:rsidRDefault="00A46B31" w:rsidP="00CE6849">
      <w:pPr>
        <w:pStyle w:val="Standard-BlockCharCharChar"/>
      </w:pPr>
      <w:r>
        <w:lastRenderedPageBreak/>
        <w:t xml:space="preserve">If the event in question covers more than one time interval this function is deactivated. In this case apply the function </w:t>
      </w:r>
      <w:bookmarkStart w:id="621" w:name="_Event_&gt;_Remove"/>
      <w:bookmarkEnd w:id="621"/>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14:paraId="4684DB35" w14:textId="77777777"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3F21E8DA" wp14:editId="12EEDAF9">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FAE0F"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1E8DA"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14:paraId="2C2FAE0F" w14:textId="77777777" w:rsidR="00A62938" w:rsidRDefault="00A62938"/>
                  </w:txbxContent>
                </v:textbox>
              </v:shape>
            </w:pict>
          </mc:Fallback>
        </mc:AlternateContent>
      </w:r>
    </w:p>
    <w:p w14:paraId="71DA64A8" w14:textId="77777777" w:rsidR="003D1908" w:rsidRDefault="00A46B31" w:rsidP="00CE6849">
      <w:pPr>
        <w:pStyle w:val="berschrift3"/>
      </w:pPr>
      <w:bookmarkStart w:id="622" w:name="_Event_&gt;_Extend_to_the_right"/>
      <w:bookmarkStart w:id="623" w:name="_Toc472960841"/>
      <w:bookmarkEnd w:id="622"/>
      <w:r>
        <w:t>Event &gt; Extend to the right</w:t>
      </w:r>
      <w:bookmarkEnd w:id="623"/>
    </w:p>
    <w:p w14:paraId="62546A27" w14:textId="77777777" w:rsidR="003D1908" w:rsidRDefault="00932FA7" w:rsidP="00CE6849">
      <w:pPr>
        <w:pStyle w:val="Standard-BlockCharCharChar"/>
      </w:pPr>
      <w:r>
        <w:rPr>
          <w:lang w:val="de-DE" w:eastAsia="de-DE" w:bidi="ar-SA"/>
        </w:rPr>
        <w:drawing>
          <wp:inline distT="0" distB="0" distL="0" distR="0" wp14:anchorId="70534BE2" wp14:editId="46931D9A">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14:paraId="5B795460" w14:textId="77777777" w:rsidR="003D1908" w:rsidRDefault="00A46B31" w:rsidP="00CE6849">
      <w:pPr>
        <w:pStyle w:val="Standard-BlockCharCharChar"/>
      </w:pPr>
      <w:r>
        <w:t>Extends the currently selected event to the right by one time point.</w:t>
      </w:r>
    </w:p>
    <w:p w14:paraId="58A6CA87" w14:textId="77777777" w:rsidR="003D1908" w:rsidRDefault="00A46B31" w:rsidP="00CE6849">
      <w:pPr>
        <w:pStyle w:val="Standard-BlockCharCharChar"/>
      </w:pPr>
      <w:r>
        <w:t>Before:</w:t>
      </w:r>
    </w:p>
    <w:p w14:paraId="11B48D37" w14:textId="77777777" w:rsidR="003D1908" w:rsidRDefault="00A46B31">
      <w:pPr>
        <w:pStyle w:val="GraphikFormat"/>
        <w:rPr>
          <w:szCs w:val="24"/>
        </w:rPr>
      </w:pPr>
      <w:r>
        <w:rPr>
          <w:noProof/>
          <w:szCs w:val="24"/>
          <w:lang w:eastAsia="de-DE"/>
        </w:rPr>
        <w:drawing>
          <wp:inline distT="0" distB="0" distL="0" distR="0" wp14:anchorId="14E38A91" wp14:editId="7847AC8C">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14:paraId="569A273C" w14:textId="77777777" w:rsidR="003D1908" w:rsidRDefault="00A46B31" w:rsidP="00CE6849">
      <w:pPr>
        <w:pStyle w:val="Standard-BlockCharCharChar"/>
      </w:pPr>
      <w:r>
        <w:t>After:</w:t>
      </w:r>
    </w:p>
    <w:p w14:paraId="72E001BC" w14:textId="77777777" w:rsidR="00322528" w:rsidRDefault="00A46B31" w:rsidP="00D17A8A">
      <w:pPr>
        <w:pStyle w:val="GraphikFormat"/>
        <w:rPr>
          <w:lang w:val="en-GB"/>
        </w:rPr>
      </w:pPr>
      <w:r>
        <w:rPr>
          <w:noProof/>
          <w:szCs w:val="24"/>
          <w:lang w:eastAsia="de-DE"/>
        </w:rPr>
        <w:drawing>
          <wp:inline distT="0" distB="0" distL="0" distR="0" wp14:anchorId="70B368D3" wp14:editId="2DC94B22">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14:paraId="16AF7A71" w14:textId="77777777"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1E542129" wp14:editId="1C88D227">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D0226"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42129"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14:paraId="639D0226" w14:textId="77777777" w:rsidR="00A62938" w:rsidRDefault="00A62938"/>
                  </w:txbxContent>
                </v:textbox>
              </v:shape>
            </w:pict>
          </mc:Fallback>
        </mc:AlternateContent>
      </w:r>
    </w:p>
    <w:p w14:paraId="64F8FF50" w14:textId="77777777" w:rsidR="003D1908" w:rsidRDefault="00A46B31" w:rsidP="00CE6849">
      <w:pPr>
        <w:pStyle w:val="berschrift3"/>
      </w:pPr>
      <w:bookmarkStart w:id="624" w:name="_Event_&gt;_Extend_to_the_left"/>
      <w:bookmarkStart w:id="625" w:name="_Toc55213880"/>
      <w:bookmarkStart w:id="626" w:name="_Toc69129871"/>
      <w:bookmarkStart w:id="627" w:name="_Toc69130012"/>
      <w:bookmarkStart w:id="628" w:name="_Ref108438359"/>
      <w:bookmarkStart w:id="629" w:name="_Toc472960842"/>
      <w:bookmarkEnd w:id="624"/>
      <w:r>
        <w:t>Event &gt; Extend to the left</w:t>
      </w:r>
      <w:bookmarkEnd w:id="625"/>
      <w:bookmarkEnd w:id="626"/>
      <w:bookmarkEnd w:id="627"/>
      <w:bookmarkEnd w:id="628"/>
      <w:bookmarkEnd w:id="629"/>
    </w:p>
    <w:p w14:paraId="3F679E18" w14:textId="77777777" w:rsidR="003D1908" w:rsidRDefault="00932FA7" w:rsidP="00CE6849">
      <w:pPr>
        <w:pStyle w:val="Standard-BlockCharCharChar"/>
      </w:pPr>
      <w:r>
        <w:rPr>
          <w:lang w:val="de-DE" w:eastAsia="de-DE" w:bidi="ar-SA"/>
        </w:rPr>
        <w:drawing>
          <wp:inline distT="0" distB="0" distL="0" distR="0" wp14:anchorId="47F2D4BF" wp14:editId="49D86E2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42" cstate="print">
                      <a:extLst>
                        <a:ext uri="{BEBA8EAE-BF5A-486C-A8C5-ECC9F3942E4B}">
                          <a14:imgProps xmlns:a14="http://schemas.microsoft.com/office/drawing/2010/main">
                            <a14:imgLayer r:embed="rId34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14:paraId="0528C621" w14:textId="77777777" w:rsidR="003D1908" w:rsidRDefault="00A46B31" w:rsidP="00CE6849">
      <w:pPr>
        <w:pStyle w:val="Standard-BlockCharCharChar"/>
      </w:pPr>
      <w:r>
        <w:t>Extends the currently selected event to the left by one time point.</w:t>
      </w:r>
    </w:p>
    <w:p w14:paraId="08459770" w14:textId="77777777" w:rsidR="00322528" w:rsidRDefault="00322528" w:rsidP="00CE6849">
      <w:pPr>
        <w:pStyle w:val="Standard-BlockCharCharChar"/>
      </w:pPr>
    </w:p>
    <w:p w14:paraId="70CF670C" w14:textId="77777777" w:rsidR="003D1908" w:rsidRDefault="00A46B31" w:rsidP="00CE6849">
      <w:pPr>
        <w:pStyle w:val="berschrift3"/>
      </w:pPr>
      <w:bookmarkStart w:id="630" w:name="_Event_&gt;_Shrink_on_the_right"/>
      <w:bookmarkStart w:id="631" w:name="_Toc55213881"/>
      <w:bookmarkStart w:id="632" w:name="_Toc69129872"/>
      <w:bookmarkStart w:id="633" w:name="_Toc69130013"/>
      <w:bookmarkStart w:id="634" w:name="_Ref108438367"/>
      <w:bookmarkStart w:id="635" w:name="_Toc472960843"/>
      <w:bookmarkEnd w:id="630"/>
      <w:r>
        <w:t>Event &gt; Shrink on the right</w:t>
      </w:r>
      <w:bookmarkEnd w:id="631"/>
      <w:bookmarkEnd w:id="632"/>
      <w:bookmarkEnd w:id="633"/>
      <w:bookmarkEnd w:id="634"/>
      <w:bookmarkEnd w:id="635"/>
    </w:p>
    <w:p w14:paraId="5FB11C83" w14:textId="77777777" w:rsidR="003D1908" w:rsidRDefault="007B76F8" w:rsidP="00CE6849">
      <w:pPr>
        <w:pStyle w:val="Standard-BlockCharCharChar"/>
      </w:pPr>
      <w:r>
        <w:rPr>
          <w:lang w:val="de-DE" w:eastAsia="de-DE" w:bidi="ar-SA"/>
        </w:rPr>
        <w:drawing>
          <wp:inline distT="0" distB="0" distL="0" distR="0" wp14:anchorId="0F0725BD" wp14:editId="203F8D64">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44" cstate="print">
                      <a:extLst>
                        <a:ext uri="{BEBA8EAE-BF5A-486C-A8C5-ECC9F3942E4B}">
                          <a14:imgProps xmlns:a14="http://schemas.microsoft.com/office/drawing/2010/main">
                            <a14:imgLayer r:embed="rId34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14:paraId="289FAFD3" w14:textId="77777777" w:rsidR="003D1908" w:rsidRDefault="00A46B31" w:rsidP="00CE6849">
      <w:pPr>
        <w:pStyle w:val="Standard-BlockCharCharChar"/>
      </w:pPr>
      <w:r>
        <w:t>Shrinks the currently selected event by one time point from the right.</w:t>
      </w:r>
    </w:p>
    <w:p w14:paraId="1128EA27" w14:textId="77777777" w:rsidR="003D1908" w:rsidRDefault="00A46B31" w:rsidP="00CE6849">
      <w:pPr>
        <w:pStyle w:val="Standard-BlockCharCharChar"/>
      </w:pPr>
      <w:r>
        <w:t>Before:</w:t>
      </w:r>
    </w:p>
    <w:p w14:paraId="69AB8BFE" w14:textId="77777777" w:rsidR="003D1908" w:rsidRPr="007B76F8" w:rsidRDefault="00A46B31">
      <w:pPr>
        <w:pStyle w:val="GraphikFormat"/>
        <w:rPr>
          <w:szCs w:val="24"/>
          <w:lang w:val="en-GB"/>
        </w:rPr>
      </w:pPr>
      <w:r>
        <w:rPr>
          <w:noProof/>
          <w:szCs w:val="24"/>
          <w:lang w:eastAsia="de-DE"/>
        </w:rPr>
        <w:drawing>
          <wp:inline distT="0" distB="0" distL="0" distR="0" wp14:anchorId="412004FA" wp14:editId="046BC7E3">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14:paraId="75268775" w14:textId="77777777" w:rsidR="003D1908" w:rsidRDefault="00A46B31" w:rsidP="00CE6849">
      <w:pPr>
        <w:pStyle w:val="Standard-BlockCharCharChar"/>
      </w:pPr>
      <w:r>
        <w:t>After:</w:t>
      </w:r>
    </w:p>
    <w:p w14:paraId="62277AD4" w14:textId="77777777" w:rsidR="00322528" w:rsidRDefault="00A46B31">
      <w:pPr>
        <w:pStyle w:val="GraphikFormat"/>
        <w:rPr>
          <w:lang w:val="en-GB"/>
        </w:rPr>
      </w:pPr>
      <w:r>
        <w:rPr>
          <w:noProof/>
          <w:lang w:eastAsia="de-DE"/>
        </w:rPr>
        <w:lastRenderedPageBreak/>
        <w:drawing>
          <wp:inline distT="0" distB="0" distL="0" distR="0" wp14:anchorId="35DFF382" wp14:editId="6B8D83DD">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14:paraId="1FA00370" w14:textId="77777777"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2F08939F" wp14:editId="7714089C">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9DB4"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8939F"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14:paraId="52F39DB4" w14:textId="77777777" w:rsidR="00A62938" w:rsidRDefault="00A62938"/>
                  </w:txbxContent>
                </v:textbox>
              </v:shape>
            </w:pict>
          </mc:Fallback>
        </mc:AlternateContent>
      </w:r>
    </w:p>
    <w:p w14:paraId="58B0B328" w14:textId="77777777" w:rsidR="003D1908" w:rsidRDefault="00A46B31" w:rsidP="00CE6849">
      <w:pPr>
        <w:pStyle w:val="berschrift3"/>
      </w:pPr>
      <w:bookmarkStart w:id="636" w:name="_Event_&gt;_Shrink_on_the_left"/>
      <w:bookmarkStart w:id="637" w:name="_Toc55213882"/>
      <w:bookmarkStart w:id="638" w:name="_Toc69129873"/>
      <w:bookmarkStart w:id="639" w:name="_Toc69130014"/>
      <w:bookmarkStart w:id="640" w:name="_Ref108438374"/>
      <w:bookmarkStart w:id="641" w:name="_Toc472960844"/>
      <w:bookmarkEnd w:id="636"/>
      <w:r>
        <w:t>Event &gt; Shrink on the left</w:t>
      </w:r>
      <w:bookmarkEnd w:id="637"/>
      <w:bookmarkEnd w:id="638"/>
      <w:bookmarkEnd w:id="639"/>
      <w:bookmarkEnd w:id="640"/>
      <w:bookmarkEnd w:id="641"/>
    </w:p>
    <w:p w14:paraId="0DD5ECB6" w14:textId="77777777" w:rsidR="003D1908" w:rsidRDefault="007B76F8" w:rsidP="00CE6849">
      <w:pPr>
        <w:pStyle w:val="Standard-BlockCharCharChar"/>
      </w:pPr>
      <w:r>
        <w:rPr>
          <w:lang w:val="de-DE" w:eastAsia="de-DE" w:bidi="ar-SA"/>
        </w:rPr>
        <w:drawing>
          <wp:inline distT="0" distB="0" distL="0" distR="0" wp14:anchorId="569B3E4F" wp14:editId="1CB23D6F">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14:paraId="62E6BA29" w14:textId="77777777" w:rsidR="003D1908" w:rsidRDefault="00A46B31" w:rsidP="00CE6849">
      <w:pPr>
        <w:pStyle w:val="Standard-BlockCharCharChar"/>
      </w:pPr>
      <w:r>
        <w:t>Shrinks the currently selected event by one time point from the left.</w:t>
      </w:r>
    </w:p>
    <w:p w14:paraId="4880B200" w14:textId="77777777" w:rsidR="00322528" w:rsidRDefault="00322528" w:rsidP="00CE6849">
      <w:pPr>
        <w:pStyle w:val="Standard-BlockCharCharChar"/>
      </w:pPr>
    </w:p>
    <w:p w14:paraId="0C39948D" w14:textId="77777777" w:rsidR="003D1908" w:rsidRDefault="00A46B31" w:rsidP="00CE6849">
      <w:pPr>
        <w:pStyle w:val="berschrift3"/>
      </w:pPr>
      <w:bookmarkStart w:id="642" w:name="_Event_&gt;_Move_to_the_right"/>
      <w:bookmarkStart w:id="643" w:name="_Toc55213883"/>
      <w:bookmarkStart w:id="644" w:name="_Toc69129874"/>
      <w:bookmarkStart w:id="645" w:name="_Toc69130015"/>
      <w:bookmarkStart w:id="646" w:name="_Ref108438381"/>
      <w:bookmarkStart w:id="647" w:name="_Toc472960845"/>
      <w:bookmarkEnd w:id="642"/>
      <w:r>
        <w:t>Event &gt; Move to the right</w:t>
      </w:r>
      <w:bookmarkEnd w:id="643"/>
      <w:bookmarkEnd w:id="644"/>
      <w:bookmarkEnd w:id="645"/>
      <w:bookmarkEnd w:id="646"/>
      <w:bookmarkEnd w:id="647"/>
    </w:p>
    <w:p w14:paraId="1804A3F1" w14:textId="77777777" w:rsidR="003D1908" w:rsidRDefault="00F90E7C" w:rsidP="00CE6849">
      <w:pPr>
        <w:pStyle w:val="Standard-BlockCharCharChar"/>
      </w:pPr>
      <w:r>
        <w:rPr>
          <w:lang w:val="de-DE" w:eastAsia="de-DE" w:bidi="ar-SA"/>
        </w:rPr>
        <w:drawing>
          <wp:inline distT="0" distB="0" distL="0" distR="0" wp14:anchorId="7CEB91E7" wp14:editId="74494F2A">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14:paraId="0512094E" w14:textId="77777777" w:rsidR="003D1908" w:rsidRDefault="00A46B31" w:rsidP="00CE6849">
      <w:pPr>
        <w:pStyle w:val="Standard-BlockCharCharChar"/>
      </w:pPr>
      <w:r>
        <w:t>Moves the currently selected event to the right by one time point.</w:t>
      </w:r>
    </w:p>
    <w:p w14:paraId="1FFBA405" w14:textId="77777777" w:rsidR="003D1908" w:rsidRDefault="00A46B31" w:rsidP="00CE6849">
      <w:pPr>
        <w:pStyle w:val="Standard-BlockCharCharChar"/>
      </w:pPr>
      <w:r>
        <w:t>Before:</w:t>
      </w:r>
    </w:p>
    <w:p w14:paraId="13D00D84" w14:textId="77777777" w:rsidR="003D1908" w:rsidRPr="00F90E7C" w:rsidRDefault="00A46B31">
      <w:pPr>
        <w:pStyle w:val="GraphikFormat"/>
        <w:rPr>
          <w:szCs w:val="24"/>
          <w:lang w:val="en-GB"/>
        </w:rPr>
      </w:pPr>
      <w:r>
        <w:rPr>
          <w:noProof/>
          <w:szCs w:val="24"/>
          <w:lang w:eastAsia="de-DE"/>
        </w:rPr>
        <w:drawing>
          <wp:inline distT="0" distB="0" distL="0" distR="0" wp14:anchorId="3B6EEF07" wp14:editId="29D4A14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14:paraId="2FA32F2F" w14:textId="77777777" w:rsidR="003D1908" w:rsidRDefault="00A46B31" w:rsidP="00CE6849">
      <w:pPr>
        <w:pStyle w:val="Standard-BlockCharCharChar"/>
      </w:pPr>
      <w:r>
        <w:t xml:space="preserve">After: </w:t>
      </w:r>
    </w:p>
    <w:p w14:paraId="2255FAB0" w14:textId="77777777" w:rsidR="00322528" w:rsidRDefault="00A46B31" w:rsidP="00D17A8A">
      <w:pPr>
        <w:pStyle w:val="GraphikFormat"/>
        <w:rPr>
          <w:lang w:val="en-GB"/>
        </w:rPr>
      </w:pPr>
      <w:r>
        <w:rPr>
          <w:noProof/>
          <w:szCs w:val="24"/>
          <w:lang w:eastAsia="de-DE"/>
        </w:rPr>
        <w:drawing>
          <wp:inline distT="0" distB="0" distL="0" distR="0" wp14:anchorId="5D3B1FEA" wp14:editId="40444407">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2" cstate="print">
                      <a:extLst>
                        <a:ext uri="{BEBA8EAE-BF5A-486C-A8C5-ECC9F3942E4B}">
                          <a14:imgProps xmlns:a14="http://schemas.microsoft.com/office/drawing/2010/main">
                            <a14:imgLayer r:embed="rId353">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14:paraId="577EF8E5" w14:textId="77777777"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15F2893A" wp14:editId="148730E4">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D604A"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2893A"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14:paraId="02DD604A" w14:textId="77777777" w:rsidR="00A62938" w:rsidRDefault="00A62938"/>
                  </w:txbxContent>
                </v:textbox>
              </v:shape>
            </w:pict>
          </mc:Fallback>
        </mc:AlternateContent>
      </w:r>
    </w:p>
    <w:p w14:paraId="3D1F438E" w14:textId="77777777" w:rsidR="003D1908" w:rsidRDefault="00A46B31" w:rsidP="00CE6849">
      <w:pPr>
        <w:pStyle w:val="berschrift3"/>
      </w:pPr>
      <w:bookmarkStart w:id="648" w:name="_Event_&gt;_Move_to_the_left"/>
      <w:bookmarkStart w:id="649" w:name="_Toc55213884"/>
      <w:bookmarkStart w:id="650" w:name="_Toc69129875"/>
      <w:bookmarkStart w:id="651" w:name="_Toc69130016"/>
      <w:bookmarkStart w:id="652" w:name="_Ref108438389"/>
      <w:bookmarkStart w:id="653" w:name="_Toc472960846"/>
      <w:bookmarkEnd w:id="648"/>
      <w:r>
        <w:t>Event &gt; Move to the left</w:t>
      </w:r>
      <w:bookmarkEnd w:id="649"/>
      <w:bookmarkEnd w:id="650"/>
      <w:bookmarkEnd w:id="651"/>
      <w:bookmarkEnd w:id="652"/>
      <w:bookmarkEnd w:id="653"/>
    </w:p>
    <w:p w14:paraId="736F7AAC" w14:textId="77777777" w:rsidR="003D1908" w:rsidRDefault="007B76F8" w:rsidP="00CE6849">
      <w:pPr>
        <w:pStyle w:val="Standard-BlockCharCharChar"/>
      </w:pPr>
      <w:r>
        <w:rPr>
          <w:lang w:val="de-DE" w:eastAsia="de-DE" w:bidi="ar-SA"/>
        </w:rPr>
        <w:drawing>
          <wp:inline distT="0" distB="0" distL="0" distR="0" wp14:anchorId="216B64DC" wp14:editId="30091115">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54" cstate="print">
                      <a:extLst>
                        <a:ext uri="{BEBA8EAE-BF5A-486C-A8C5-ECC9F3942E4B}">
                          <a14:imgProps xmlns:a14="http://schemas.microsoft.com/office/drawing/2010/main">
                            <a14:imgLayer r:embed="rId3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14:paraId="16C1FB64" w14:textId="77777777" w:rsidR="003D1908" w:rsidRDefault="00A46B31" w:rsidP="00CE6849">
      <w:pPr>
        <w:pStyle w:val="Standard-BlockCharCharChar"/>
        <w:rPr>
          <w:highlight w:val="yellow"/>
        </w:rPr>
      </w:pPr>
      <w:r>
        <w:t xml:space="preserve">Moves the currently selected event to the left by one time point. </w:t>
      </w:r>
    </w:p>
    <w:p w14:paraId="2AD5FC2D" w14:textId="77777777" w:rsidR="003D1908" w:rsidRDefault="00A46B31" w:rsidP="00CE6849">
      <w:pPr>
        <w:pStyle w:val="berschrift3"/>
      </w:pPr>
      <w:bookmarkStart w:id="654" w:name="_Toc472960847"/>
      <w:r>
        <w:t>Event &gt; Find next event</w:t>
      </w:r>
      <w:bookmarkEnd w:id="654"/>
      <w:r>
        <w:t xml:space="preserve"> </w:t>
      </w:r>
    </w:p>
    <w:p w14:paraId="6E3823CF" w14:textId="77777777"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14:paraId="7AC2B7C1" w14:textId="77777777" w:rsidR="003D1908" w:rsidRDefault="00A46B31" w:rsidP="00CE6849">
      <w:pPr>
        <w:pStyle w:val="Standard-BlockCharCharChar"/>
      </w:pPr>
      <w:r>
        <w:t>Jumps right to the next (filled in) event within a tier.</w:t>
      </w:r>
    </w:p>
    <w:p w14:paraId="1B10552F" w14:textId="77777777" w:rsidR="00322528" w:rsidRDefault="00322528" w:rsidP="00CE6849">
      <w:pPr>
        <w:pStyle w:val="Standard-BlockCharCharChar"/>
      </w:pPr>
    </w:p>
    <w:p w14:paraId="5CA0BF78" w14:textId="77777777" w:rsidR="003D1908" w:rsidRDefault="00A46B31" w:rsidP="00CE6849">
      <w:pPr>
        <w:pStyle w:val="berschrift3"/>
      </w:pPr>
      <w:bookmarkStart w:id="655" w:name="_Ref472895358"/>
      <w:bookmarkStart w:id="656" w:name="_Toc472960848"/>
      <w:r>
        <w:t>Event &gt; Insert Pause</w:t>
      </w:r>
      <w:bookmarkEnd w:id="655"/>
      <w:bookmarkEnd w:id="656"/>
      <w:r>
        <w:t xml:space="preserve"> </w:t>
      </w:r>
    </w:p>
    <w:p w14:paraId="1DDE3ECE" w14:textId="77777777" w:rsidR="00F90E7C" w:rsidRDefault="007B76F8" w:rsidP="00CE6849">
      <w:pPr>
        <w:pStyle w:val="Standard-BlockCharCharChar"/>
      </w:pPr>
      <w:r>
        <w:rPr>
          <w:lang w:val="de-DE" w:eastAsia="de-DE" w:bidi="ar-SA"/>
        </w:rPr>
        <w:lastRenderedPageBreak/>
        <w:drawing>
          <wp:inline distT="0" distB="0" distL="0" distR="0" wp14:anchorId="66E11F34" wp14:editId="65770028">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14:paraId="721C2100" w14:textId="77777777"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14:paraId="3C2AF7BC" w14:textId="77777777" w:rsidR="00EA3FDC" w:rsidRDefault="00EA3FDC" w:rsidP="00CE6849">
      <w:pPr>
        <w:pStyle w:val="Standard-BlockCharCharChar"/>
      </w:pPr>
    </w:p>
    <w:p w14:paraId="576EAF27" w14:textId="77777777" w:rsidR="003D1908" w:rsidRDefault="003D1908" w:rsidP="00CE6849">
      <w:pPr>
        <w:pStyle w:val="Standard-BlockCharCharChar"/>
        <w:sectPr w:rsidR="003D1908" w:rsidSect="00372541">
          <w:headerReference w:type="default" r:id="rId357"/>
          <w:pgSz w:w="11906" w:h="16838" w:code="9"/>
          <w:pgMar w:top="1417" w:right="1133" w:bottom="1134" w:left="1417" w:header="624" w:footer="624" w:gutter="0"/>
          <w:cols w:space="720"/>
          <w:docGrid w:linePitch="326"/>
        </w:sectPr>
      </w:pPr>
    </w:p>
    <w:p w14:paraId="4C424C6D" w14:textId="77777777" w:rsidR="003D1908" w:rsidRDefault="00A46B31">
      <w:pPr>
        <w:pStyle w:val="berschrift2"/>
        <w:numPr>
          <w:ilvl w:val="1"/>
          <w:numId w:val="9"/>
        </w:numPr>
      </w:pPr>
      <w:bookmarkStart w:id="657" w:name="_Timeline-Menü"/>
      <w:bookmarkStart w:id="658" w:name="_Ref52614814"/>
      <w:bookmarkStart w:id="659" w:name="_Ref52614824"/>
      <w:bookmarkStart w:id="660" w:name="_Toc55213886"/>
      <w:bookmarkStart w:id="661" w:name="_Toc69129876"/>
      <w:bookmarkStart w:id="662" w:name="_Toc69130017"/>
      <w:bookmarkStart w:id="663" w:name="_Toc472960849"/>
      <w:bookmarkEnd w:id="657"/>
      <w:r>
        <w:lastRenderedPageBreak/>
        <w:t>Timeline</w:t>
      </w:r>
      <w:bookmarkEnd w:id="658"/>
      <w:bookmarkEnd w:id="659"/>
      <w:bookmarkEnd w:id="660"/>
      <w:bookmarkEnd w:id="661"/>
      <w:bookmarkEnd w:id="662"/>
      <w:r>
        <w:t xml:space="preserve"> Menu</w:t>
      </w:r>
      <w:bookmarkEnd w:id="663"/>
    </w:p>
    <w:p w14:paraId="267AC299" w14:textId="77777777" w:rsidR="003D1908" w:rsidRDefault="00A46B31" w:rsidP="00CE6849">
      <w:pPr>
        <w:pStyle w:val="Standard-BlockCharCharChar"/>
      </w:pPr>
      <w:r>
        <w:rPr>
          <w:lang w:val="de-DE" w:eastAsia="de-DE" w:bidi="ar-SA"/>
        </w:rPr>
        <w:drawing>
          <wp:inline distT="0" distB="0" distL="0" distR="0" wp14:anchorId="214DD873" wp14:editId="4275660E">
            <wp:extent cx="2538484" cy="4042300"/>
            <wp:effectExtent l="0" t="0" r="0" b="0"/>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59845" t="14112" r="31405" b="44080"/>
                    <a:stretch/>
                  </pic:blipFill>
                  <pic:spPr bwMode="auto">
                    <a:xfrm>
                      <a:off x="0" y="0"/>
                      <a:ext cx="2557946" cy="4073292"/>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2CD8FC5B" wp14:editId="1B55FDA9">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81166"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FC5B"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14:paraId="48A81166" w14:textId="77777777" w:rsidR="00A62938" w:rsidRDefault="00A62938"/>
                  </w:txbxContent>
                </v:textbox>
              </v:shape>
            </w:pict>
          </mc:Fallback>
        </mc:AlternateContent>
      </w:r>
    </w:p>
    <w:p w14:paraId="4E88289F" w14:textId="77777777" w:rsidR="00322528" w:rsidRDefault="00322528" w:rsidP="00322528">
      <w:pPr>
        <w:pStyle w:val="Standard-BlockCharCharChar"/>
      </w:pPr>
      <w:bookmarkStart w:id="664" w:name="_Timeline_&gt;_Edit_timeline_item..."/>
      <w:bookmarkStart w:id="665" w:name="_Toc55213887"/>
      <w:bookmarkStart w:id="666" w:name="_Toc69129877"/>
      <w:bookmarkStart w:id="667" w:name="_Toc69130018"/>
      <w:bookmarkStart w:id="668" w:name="_Ref108438399"/>
      <w:bookmarkEnd w:id="664"/>
    </w:p>
    <w:p w14:paraId="588B28B6" w14:textId="77777777" w:rsidR="003D1908" w:rsidRDefault="00A46B31" w:rsidP="00CE6849">
      <w:pPr>
        <w:pStyle w:val="berschrift3"/>
      </w:pPr>
      <w:bookmarkStart w:id="669" w:name="_Toc472960850"/>
      <w:r>
        <w:t>Timeline &gt; Edit timeline item...</w:t>
      </w:r>
      <w:bookmarkEnd w:id="665"/>
      <w:bookmarkEnd w:id="666"/>
      <w:bookmarkEnd w:id="667"/>
      <w:bookmarkEnd w:id="668"/>
      <w:bookmarkEnd w:id="669"/>
    </w:p>
    <w:p w14:paraId="6DA5BCDC" w14:textId="77777777" w:rsidR="003D1908" w:rsidRDefault="007B76F8" w:rsidP="00CE6849">
      <w:pPr>
        <w:pStyle w:val="Standard-BlockCharCharChar"/>
      </w:pPr>
      <w:r>
        <w:rPr>
          <w:lang w:val="de-DE" w:eastAsia="de-DE" w:bidi="ar-SA"/>
        </w:rPr>
        <w:drawing>
          <wp:inline distT="0" distB="0" distL="0" distR="0" wp14:anchorId="4CF104A0" wp14:editId="554B4BDC">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59" cstate="print">
                      <a:extLst>
                        <a:ext uri="{BEBA8EAE-BF5A-486C-A8C5-ECC9F3942E4B}">
                          <a14:imgProps xmlns:a14="http://schemas.microsoft.com/office/drawing/2010/main">
                            <a14:imgLayer r:embed="rId36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14:paraId="0A4B2F99" w14:textId="77777777" w:rsidR="003D1908" w:rsidRPr="00F90E7C" w:rsidRDefault="00A46B31">
      <w:pPr>
        <w:pStyle w:val="GraphikFormat"/>
        <w:rPr>
          <w:lang w:val="en-GB"/>
        </w:rPr>
      </w:pPr>
      <w:r>
        <w:rPr>
          <w:noProof/>
          <w:lang w:eastAsia="de-DE"/>
        </w:rPr>
        <w:drawing>
          <wp:inline distT="0" distB="0" distL="0" distR="0" wp14:anchorId="44AA19AD" wp14:editId="4CA7EB1F">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87995" cy="1182700"/>
                    </a:xfrm>
                    <a:prstGeom prst="rect">
                      <a:avLst/>
                    </a:prstGeom>
                  </pic:spPr>
                </pic:pic>
              </a:graphicData>
            </a:graphic>
          </wp:inline>
        </w:drawing>
      </w:r>
    </w:p>
    <w:p w14:paraId="016DB4D0" w14:textId="77777777"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14:paraId="68BE33D3" w14:textId="77777777"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60F3E5F7" wp14:editId="07CA2F8B">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089DA"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3E5F7"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14:paraId="739089DA" w14:textId="77777777" w:rsidR="00A62938" w:rsidRDefault="00A62938"/>
                  </w:txbxContent>
                </v:textbox>
              </v:shape>
            </w:pict>
          </mc:Fallback>
        </mc:AlternateContent>
      </w:r>
    </w:p>
    <w:p w14:paraId="63D7228F" w14:textId="77777777" w:rsidR="003D1908" w:rsidRDefault="00A46B31" w:rsidP="00CE6849">
      <w:pPr>
        <w:pStyle w:val="berschrift3"/>
      </w:pPr>
      <w:bookmarkStart w:id="670" w:name="_Timeline_&gt;_Insert_timeline_item"/>
      <w:bookmarkStart w:id="671" w:name="_Toc55213888"/>
      <w:bookmarkStart w:id="672" w:name="_Toc69129878"/>
      <w:bookmarkStart w:id="673" w:name="_Toc69130019"/>
      <w:bookmarkStart w:id="674" w:name="_Ref108438406"/>
      <w:bookmarkStart w:id="675" w:name="_Toc472960851"/>
      <w:bookmarkEnd w:id="670"/>
      <w:r>
        <w:t>Timeline &gt; Insert timeline item</w:t>
      </w:r>
      <w:bookmarkEnd w:id="671"/>
      <w:bookmarkEnd w:id="672"/>
      <w:bookmarkEnd w:id="673"/>
      <w:bookmarkEnd w:id="674"/>
      <w:bookmarkEnd w:id="675"/>
    </w:p>
    <w:p w14:paraId="4F55A562" w14:textId="77777777" w:rsidR="003D1908" w:rsidRDefault="007B76F8" w:rsidP="00CE6849">
      <w:pPr>
        <w:pStyle w:val="Standard-BlockCharCharChar"/>
      </w:pPr>
      <w:r>
        <w:rPr>
          <w:lang w:val="de-DE" w:eastAsia="de-DE" w:bidi="ar-SA"/>
        </w:rPr>
        <w:drawing>
          <wp:inline distT="0" distB="0" distL="0" distR="0" wp14:anchorId="728E8FCE" wp14:editId="622FC766">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62" cstate="print">
                      <a:extLst>
                        <a:ext uri="{BEBA8EAE-BF5A-486C-A8C5-ECC9F3942E4B}">
                          <a14:imgProps xmlns:a14="http://schemas.microsoft.com/office/drawing/2010/main">
                            <a14:imgLayer r:embed="rId3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14:paraId="23B68DD9" w14:textId="77777777" w:rsidR="003D1908" w:rsidRDefault="00A46B31" w:rsidP="00CE6849">
      <w:pPr>
        <w:pStyle w:val="Standard-BlockCharCharChar"/>
      </w:pPr>
      <w:r>
        <w:t>Before:</w:t>
      </w:r>
    </w:p>
    <w:p w14:paraId="2D6C913B" w14:textId="77777777" w:rsidR="003D1908" w:rsidRPr="00F90E7C" w:rsidRDefault="00A46B31">
      <w:pPr>
        <w:pStyle w:val="GraphikFormat"/>
        <w:rPr>
          <w:szCs w:val="24"/>
          <w:lang w:val="en-GB"/>
        </w:rPr>
      </w:pPr>
      <w:r>
        <w:rPr>
          <w:noProof/>
          <w:szCs w:val="24"/>
          <w:lang w:eastAsia="de-DE"/>
        </w:rPr>
        <w:lastRenderedPageBreak/>
        <w:drawing>
          <wp:inline distT="0" distB="0" distL="0" distR="0" wp14:anchorId="5E016DBE" wp14:editId="77DBFC1E">
            <wp:extent cx="2927381" cy="1139588"/>
            <wp:effectExtent l="0" t="0" r="6350" b="381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4" cstate="print">
                      <a:extLst>
                        <a:ext uri="{BEBA8EAE-BF5A-486C-A8C5-ECC9F3942E4B}">
                          <a14:imgProps xmlns:a14="http://schemas.microsoft.com/office/drawing/2010/main">
                            <a14:imgLayer r:embed="rId365">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926134" cy="1139102"/>
                    </a:xfrm>
                    <a:prstGeom prst="rect">
                      <a:avLst/>
                    </a:prstGeom>
                    <a:noFill/>
                    <a:ln>
                      <a:noFill/>
                    </a:ln>
                  </pic:spPr>
                </pic:pic>
              </a:graphicData>
            </a:graphic>
          </wp:inline>
        </w:drawing>
      </w:r>
    </w:p>
    <w:p w14:paraId="390C3E47" w14:textId="77777777" w:rsidR="003D1908" w:rsidRDefault="00A46B31" w:rsidP="00CE6849">
      <w:pPr>
        <w:pStyle w:val="Standard-BlockCharCharChar"/>
      </w:pPr>
      <w:r>
        <w:t>After:</w:t>
      </w:r>
    </w:p>
    <w:p w14:paraId="25BE0C53" w14:textId="77777777" w:rsidR="003D1908" w:rsidRPr="00F90E7C" w:rsidRDefault="00A46B31">
      <w:pPr>
        <w:pStyle w:val="GraphikFormat"/>
        <w:rPr>
          <w:lang w:val="en-GB"/>
        </w:rPr>
      </w:pPr>
      <w:r>
        <w:rPr>
          <w:noProof/>
          <w:szCs w:val="24"/>
          <w:lang w:eastAsia="de-DE"/>
        </w:rPr>
        <w:drawing>
          <wp:inline distT="0" distB="0" distL="0" distR="0" wp14:anchorId="4D6412E5" wp14:editId="1335A8BF">
            <wp:extent cx="2991309" cy="1112292"/>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988571" cy="1111274"/>
                    </a:xfrm>
                    <a:prstGeom prst="rect">
                      <a:avLst/>
                    </a:prstGeom>
                    <a:noFill/>
                    <a:ln>
                      <a:noFill/>
                    </a:ln>
                  </pic:spPr>
                </pic:pic>
              </a:graphicData>
            </a:graphic>
          </wp:inline>
        </w:drawing>
      </w:r>
    </w:p>
    <w:p w14:paraId="06EBA087" w14:textId="77777777" w:rsidR="003D1908" w:rsidRPr="00F90E7C" w:rsidRDefault="003D1908" w:rsidP="00322528">
      <w:pPr>
        <w:pStyle w:val="Standard-BlockCharCharChar"/>
      </w:pPr>
    </w:p>
    <w:p w14:paraId="1879FC64" w14:textId="77777777" w:rsidR="003D1908" w:rsidRDefault="00A46B31" w:rsidP="00CE6849">
      <w:pPr>
        <w:pStyle w:val="berschrift3"/>
      </w:pPr>
      <w:bookmarkStart w:id="676" w:name="_Timeline_&gt;_Remove_gap"/>
      <w:bookmarkStart w:id="677" w:name="_Toc55213889"/>
      <w:bookmarkStart w:id="678" w:name="_Toc69129879"/>
      <w:bookmarkStart w:id="679" w:name="_Toc69130020"/>
      <w:bookmarkStart w:id="680" w:name="_Ref108438416"/>
      <w:bookmarkStart w:id="681" w:name="_Ref472785112"/>
      <w:bookmarkStart w:id="682" w:name="_Toc472960852"/>
      <w:bookmarkEnd w:id="676"/>
      <w:r>
        <w:t>Timeline &gt; Remove gap</w:t>
      </w:r>
      <w:bookmarkEnd w:id="677"/>
      <w:bookmarkEnd w:id="678"/>
      <w:bookmarkEnd w:id="679"/>
      <w:bookmarkEnd w:id="680"/>
      <w:bookmarkEnd w:id="681"/>
      <w:bookmarkEnd w:id="682"/>
    </w:p>
    <w:p w14:paraId="1AD4354A" w14:textId="77777777" w:rsidR="00F90E7C" w:rsidRDefault="007B76F8" w:rsidP="00CE6849">
      <w:pPr>
        <w:pStyle w:val="Standard-BlockCharCharChar"/>
      </w:pPr>
      <w:r>
        <w:rPr>
          <w:lang w:val="de-DE" w:eastAsia="de-DE" w:bidi="ar-SA"/>
        </w:rPr>
        <w:drawing>
          <wp:inline distT="0" distB="0" distL="0" distR="0" wp14:anchorId="0C975ACA" wp14:editId="2582C217">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BEBA8EAE-BF5A-486C-A8C5-ECC9F3942E4B}">
                          <a14:imgProps xmlns:a14="http://schemas.microsoft.com/office/drawing/2010/main">
                            <a14:imgLayer r:embed="rId3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14:paraId="5A0D0AC2" w14:textId="77777777"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14:paraId="41629B21" w14:textId="77777777" w:rsidR="003D1908" w:rsidRDefault="00A46B31" w:rsidP="00CE6849">
      <w:pPr>
        <w:pStyle w:val="Standard-BlockCharCharChar"/>
      </w:pPr>
      <w:r>
        <w:t>Before:</w:t>
      </w:r>
    </w:p>
    <w:p w14:paraId="7EE614FB" w14:textId="77777777" w:rsidR="003D1908" w:rsidRDefault="00A46B31">
      <w:pPr>
        <w:pStyle w:val="GraphikFormat"/>
        <w:rPr>
          <w:szCs w:val="24"/>
        </w:rPr>
      </w:pPr>
      <w:r>
        <w:rPr>
          <w:noProof/>
          <w:szCs w:val="24"/>
          <w:lang w:eastAsia="de-DE"/>
        </w:rPr>
        <w:drawing>
          <wp:inline distT="0" distB="0" distL="0" distR="0" wp14:anchorId="245CA381" wp14:editId="10F959B8">
            <wp:extent cx="3565671" cy="893929"/>
            <wp:effectExtent l="0" t="0" r="0" b="190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0" cstate="print">
                      <a:extLst>
                        <a:ext uri="{BEBA8EAE-BF5A-486C-A8C5-ECC9F3942E4B}">
                          <a14:imgProps xmlns:a14="http://schemas.microsoft.com/office/drawing/2010/main">
                            <a14:imgLayer r:embed="rId371">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562226" cy="893065"/>
                    </a:xfrm>
                    <a:prstGeom prst="rect">
                      <a:avLst/>
                    </a:prstGeom>
                    <a:noFill/>
                    <a:ln>
                      <a:noFill/>
                    </a:ln>
                  </pic:spPr>
                </pic:pic>
              </a:graphicData>
            </a:graphic>
          </wp:inline>
        </w:drawing>
      </w:r>
    </w:p>
    <w:p w14:paraId="5BBFD2C6" w14:textId="77777777" w:rsidR="003D1908" w:rsidRDefault="00A46B31" w:rsidP="00CE6849">
      <w:pPr>
        <w:pStyle w:val="Standard-BlockCharCharChar"/>
      </w:pPr>
      <w:r>
        <w:t>After:</w:t>
      </w:r>
    </w:p>
    <w:p w14:paraId="6905DDDA" w14:textId="77777777" w:rsidR="003D1908" w:rsidRDefault="00A46B31">
      <w:pPr>
        <w:pStyle w:val="GraphikFormat"/>
      </w:pPr>
      <w:r>
        <w:rPr>
          <w:noProof/>
          <w:szCs w:val="24"/>
          <w:lang w:eastAsia="de-DE"/>
        </w:rPr>
        <w:drawing>
          <wp:inline distT="0" distB="0" distL="0" distR="0" wp14:anchorId="48F390C1" wp14:editId="43051CB2">
            <wp:extent cx="3721127" cy="1016758"/>
            <wp:effectExtent l="0" t="0" r="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17532" cy="1015776"/>
                    </a:xfrm>
                    <a:prstGeom prst="rect">
                      <a:avLst/>
                    </a:prstGeom>
                    <a:noFill/>
                    <a:ln>
                      <a:noFill/>
                    </a:ln>
                  </pic:spPr>
                </pic:pic>
              </a:graphicData>
            </a:graphic>
          </wp:inline>
        </w:drawing>
      </w:r>
    </w:p>
    <w:p w14:paraId="211CF1ED" w14:textId="77777777" w:rsidR="00322528" w:rsidRDefault="00322528" w:rsidP="00322528">
      <w:pPr>
        <w:pStyle w:val="Standard-BlockCharCharChar"/>
      </w:pPr>
    </w:p>
    <w:p w14:paraId="6E79E2FE" w14:textId="77777777" w:rsidR="003D1908" w:rsidRDefault="00A46B31" w:rsidP="00CE6849">
      <w:pPr>
        <w:pStyle w:val="berschrift3"/>
      </w:pPr>
      <w:bookmarkStart w:id="683" w:name="_Timeline_&gt;_Remove_all_gaps"/>
      <w:bookmarkStart w:id="684" w:name="_Toc55213890"/>
      <w:bookmarkStart w:id="685" w:name="_Toc69129880"/>
      <w:bookmarkStart w:id="686" w:name="_Toc69130021"/>
      <w:bookmarkStart w:id="687" w:name="_Ref108438423"/>
      <w:bookmarkStart w:id="688" w:name="_Ref472785127"/>
      <w:bookmarkStart w:id="689" w:name="_Ref472785752"/>
      <w:bookmarkStart w:id="690" w:name="_Toc472960853"/>
      <w:bookmarkEnd w:id="683"/>
      <w:r>
        <w:t>Timeline &gt; Remove all gaps</w:t>
      </w:r>
      <w:bookmarkEnd w:id="684"/>
      <w:bookmarkEnd w:id="685"/>
      <w:bookmarkEnd w:id="686"/>
      <w:bookmarkEnd w:id="687"/>
      <w:bookmarkEnd w:id="688"/>
      <w:bookmarkEnd w:id="689"/>
      <w:bookmarkEnd w:id="690"/>
    </w:p>
    <w:p w14:paraId="55061891" w14:textId="7A0C9FFF" w:rsidR="003D1908" w:rsidRDefault="00823B63" w:rsidP="00D17A8A">
      <w:pPr>
        <w:pStyle w:val="Standard-BlockCharCharChar"/>
      </w:pPr>
      <w:r>
        <w:rPr>
          <w:lang w:val="de-DE" w:eastAsia="de-DE" w:bidi="ar-SA"/>
        </w:rPr>
        <w:drawing>
          <wp:inline distT="0" distB="0" distL="0" distR="0" wp14:anchorId="362AB7AD" wp14:editId="7180ECE2">
            <wp:extent cx="228600" cy="228600"/>
            <wp:effectExtent l="0" t="0" r="0" b="0"/>
            <wp:docPr id="915" name="Bild 9"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moveUnusedTLI"/>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Removes </w:t>
      </w:r>
      <w:r w:rsidR="00A46B31">
        <w:rPr>
          <w:u w:val="single"/>
        </w:rPr>
        <w:t>all</w:t>
      </w:r>
      <w:r w:rsidR="00A46B31">
        <w:t xml:space="preserve"> gaps from the transcription.</w:t>
      </w:r>
      <w:bookmarkStart w:id="691" w:name="_Timeline_&gt;_Remove_unused_timeline_i"/>
      <w:bookmarkStart w:id="692" w:name="_Toc55213891"/>
      <w:bookmarkStart w:id="693" w:name="_Toc69129881"/>
      <w:bookmarkStart w:id="694" w:name="_Toc69130022"/>
      <w:bookmarkStart w:id="695" w:name="_Ref108438433"/>
      <w:bookmarkEnd w:id="691"/>
    </w:p>
    <w:p w14:paraId="65E95AE6" w14:textId="77777777" w:rsidR="00322528" w:rsidRDefault="00322528" w:rsidP="00D17A8A">
      <w:pPr>
        <w:pStyle w:val="Standard-BlockCharCharChar"/>
      </w:pPr>
    </w:p>
    <w:p w14:paraId="44511CCB" w14:textId="77777777" w:rsidR="003D1908" w:rsidRDefault="00A46B31" w:rsidP="00CE6849">
      <w:pPr>
        <w:pStyle w:val="berschrift3"/>
      </w:pPr>
      <w:bookmarkStart w:id="696" w:name="_Ref472785092"/>
      <w:bookmarkStart w:id="697" w:name="_Toc472960854"/>
      <w:r>
        <w:lastRenderedPageBreak/>
        <w:t>Timeline &gt; Remove unused timeline items</w:t>
      </w:r>
      <w:bookmarkEnd w:id="692"/>
      <w:bookmarkEnd w:id="693"/>
      <w:bookmarkEnd w:id="694"/>
      <w:bookmarkEnd w:id="695"/>
      <w:bookmarkEnd w:id="696"/>
      <w:bookmarkEnd w:id="697"/>
    </w:p>
    <w:p w14:paraId="76CA7F85" w14:textId="77777777" w:rsidR="003D1908" w:rsidRDefault="00A46B31" w:rsidP="00CE6849">
      <w:pPr>
        <w:pStyle w:val="Standard-BlockCharCharChar"/>
      </w:pPr>
      <w:r>
        <w:t>Removes all unused timeline items from the transcription. A time point is unused when no event starts or ends on it.</w:t>
      </w:r>
    </w:p>
    <w:p w14:paraId="518B011C" w14:textId="77777777" w:rsidR="003D1908" w:rsidRDefault="00A46B31" w:rsidP="00CE6849">
      <w:pPr>
        <w:pStyle w:val="Standard-BlockCharCharChar"/>
      </w:pPr>
      <w:r>
        <w:t>Before:</w:t>
      </w:r>
    </w:p>
    <w:p w14:paraId="5CB6694F" w14:textId="77777777" w:rsidR="003D1908" w:rsidRDefault="00A46B31">
      <w:pPr>
        <w:pStyle w:val="GraphikFormat"/>
      </w:pPr>
      <w:r>
        <w:rPr>
          <w:noProof/>
          <w:lang w:eastAsia="de-DE"/>
        </w:rPr>
        <w:drawing>
          <wp:inline distT="0" distB="0" distL="0" distR="0" wp14:anchorId="1FD5279D" wp14:editId="4F5D7B9D">
            <wp:extent cx="2650447" cy="1132764"/>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646228" cy="1130961"/>
                    </a:xfrm>
                    <a:prstGeom prst="rect">
                      <a:avLst/>
                    </a:prstGeom>
                    <a:noFill/>
                    <a:ln>
                      <a:noFill/>
                    </a:ln>
                  </pic:spPr>
                </pic:pic>
              </a:graphicData>
            </a:graphic>
          </wp:inline>
        </w:drawing>
      </w:r>
    </w:p>
    <w:p w14:paraId="5CF2E93E" w14:textId="77777777" w:rsidR="003D1908" w:rsidRDefault="00A46B31" w:rsidP="00CE6849">
      <w:pPr>
        <w:pStyle w:val="Standard-BlockCharCharChar"/>
      </w:pPr>
      <w:r>
        <w:t>After:</w:t>
      </w:r>
    </w:p>
    <w:p w14:paraId="6DEADECA" w14:textId="77777777" w:rsidR="003D1908" w:rsidRDefault="00A46B31">
      <w:pPr>
        <w:pStyle w:val="GraphikFormat"/>
      </w:pPr>
      <w:r>
        <w:rPr>
          <w:noProof/>
          <w:lang w:eastAsia="de-DE"/>
        </w:rPr>
        <w:drawing>
          <wp:inline distT="0" distB="0" distL="0" distR="0" wp14:anchorId="505C1E1C" wp14:editId="78FBFD79">
            <wp:extent cx="2602547" cy="1112292"/>
            <wp:effectExtent l="0" t="0" r="762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7" cstate="print">
                      <a:extLst>
                        <a:ext uri="{BEBA8EAE-BF5A-486C-A8C5-ECC9F3942E4B}">
                          <a14:imgProps xmlns:a14="http://schemas.microsoft.com/office/drawing/2010/main">
                            <a14:imgLayer r:embed="rId378">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598405" cy="1110522"/>
                    </a:xfrm>
                    <a:prstGeom prst="rect">
                      <a:avLst/>
                    </a:prstGeom>
                    <a:noFill/>
                    <a:ln>
                      <a:noFill/>
                    </a:ln>
                  </pic:spPr>
                </pic:pic>
              </a:graphicData>
            </a:graphic>
          </wp:inline>
        </w:drawing>
      </w:r>
    </w:p>
    <w:p w14:paraId="6671E178" w14:textId="77777777" w:rsidR="00322528" w:rsidRDefault="00322528" w:rsidP="00322528">
      <w:pPr>
        <w:pStyle w:val="Standard-BlockCharCharChar"/>
      </w:pPr>
    </w:p>
    <w:p w14:paraId="39E39CA0" w14:textId="77777777" w:rsidR="003D1908" w:rsidRDefault="00A46B31" w:rsidP="00CE6849">
      <w:pPr>
        <w:pStyle w:val="berschrift3"/>
      </w:pPr>
      <w:bookmarkStart w:id="698" w:name="_Timeline_&gt;_Make_timeline_consistent"/>
      <w:bookmarkStart w:id="699" w:name="_Toc55213892"/>
      <w:bookmarkStart w:id="700" w:name="_Toc69129882"/>
      <w:bookmarkStart w:id="701" w:name="_Toc69130023"/>
      <w:bookmarkStart w:id="702" w:name="_Ref108438441"/>
      <w:bookmarkStart w:id="703" w:name="_Toc472960855"/>
      <w:bookmarkEnd w:id="698"/>
      <w:r>
        <w:t>Timeline &gt; Make timeline consistent</w:t>
      </w:r>
      <w:bookmarkEnd w:id="699"/>
      <w:bookmarkEnd w:id="700"/>
      <w:bookmarkEnd w:id="701"/>
      <w:bookmarkEnd w:id="702"/>
      <w:bookmarkEnd w:id="703"/>
    </w:p>
    <w:p w14:paraId="6BFC6C68" w14:textId="77777777" w:rsidR="003D1908" w:rsidRDefault="00A46B31" w:rsidP="00CE6849">
      <w:pPr>
        <w:pStyle w:val="Standard-BlockCharCharChar"/>
      </w:pPr>
      <w:r>
        <w:t>Checks the timeline for inconsistencies, i.e. after absolute time values. Absolute time values that do not fit into a monotonously growing sequence are removed.</w:t>
      </w:r>
    </w:p>
    <w:p w14:paraId="4DD7BA28" w14:textId="77777777" w:rsidR="00322528" w:rsidRDefault="00322528" w:rsidP="00CE6849">
      <w:pPr>
        <w:pStyle w:val="Standard-BlockCharCharChar"/>
      </w:pPr>
    </w:p>
    <w:p w14:paraId="680D6B6B" w14:textId="77777777" w:rsidR="003D1908" w:rsidRDefault="00A46B31" w:rsidP="00CE6849">
      <w:pPr>
        <w:pStyle w:val="berschrift3"/>
      </w:pPr>
      <w:bookmarkStart w:id="704" w:name="_Timeline_&gt;_Interpolate_timeline"/>
      <w:bookmarkStart w:id="705" w:name="_Toc472960856"/>
      <w:bookmarkStart w:id="706" w:name="_Toc55213893"/>
      <w:bookmarkStart w:id="707" w:name="_Toc69129883"/>
      <w:bookmarkStart w:id="708" w:name="_Toc69130024"/>
      <w:bookmarkStart w:id="709" w:name="_Ref108438458"/>
      <w:bookmarkEnd w:id="704"/>
      <w:r>
        <w:t>Timeline &gt; Smooth timeline...</w:t>
      </w:r>
      <w:bookmarkEnd w:id="705"/>
    </w:p>
    <w:p w14:paraId="65DECE5F" w14:textId="77777777"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14:paraId="2F9FFEEF" w14:textId="77777777" w:rsidR="003D1908" w:rsidRDefault="00A46B31">
      <w:pPr>
        <w:pStyle w:val="GraphikFormat"/>
      </w:pPr>
      <w:r>
        <w:rPr>
          <w:noProof/>
          <w:lang w:eastAsia="de-DE"/>
        </w:rPr>
        <w:drawing>
          <wp:inline distT="0" distB="0" distL="0" distR="0" wp14:anchorId="7637FAF9" wp14:editId="5CA41193">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533650" cy="1152525"/>
                    </a:xfrm>
                    <a:prstGeom prst="rect">
                      <a:avLst/>
                    </a:prstGeom>
                  </pic:spPr>
                </pic:pic>
              </a:graphicData>
            </a:graphic>
          </wp:inline>
        </w:drawing>
      </w:r>
    </w:p>
    <w:p w14:paraId="2803EA4C" w14:textId="77777777" w:rsidR="00322528" w:rsidRDefault="00322528">
      <w:pPr>
        <w:widowControl/>
        <w:tabs>
          <w:tab w:val="clear" w:pos="482"/>
        </w:tabs>
        <w:spacing w:before="0" w:after="0"/>
        <w:jc w:val="left"/>
        <w:rPr>
          <w:noProof/>
          <w:sz w:val="28"/>
          <w:szCs w:val="24"/>
          <w:lang w:val="en-US" w:eastAsia="hi-IN" w:bidi="hi-IN"/>
        </w:rPr>
      </w:pPr>
      <w:r>
        <w:br w:type="page"/>
      </w:r>
    </w:p>
    <w:p w14:paraId="3940266C" w14:textId="77777777" w:rsidR="003D1908" w:rsidRDefault="00A46B31" w:rsidP="00CE6849">
      <w:pPr>
        <w:pStyle w:val="berschrift3"/>
      </w:pPr>
      <w:bookmarkStart w:id="710" w:name="_Toc472960857"/>
      <w:r>
        <w:lastRenderedPageBreak/>
        <w:t>Timeline &gt; Interpolate timeline</w:t>
      </w:r>
      <w:bookmarkEnd w:id="706"/>
      <w:bookmarkEnd w:id="707"/>
      <w:bookmarkEnd w:id="708"/>
      <w:bookmarkEnd w:id="709"/>
      <w:r>
        <w:t>...</w:t>
      </w:r>
      <w:bookmarkEnd w:id="710"/>
    </w:p>
    <w:p w14:paraId="6D0EDBA4" w14:textId="77777777" w:rsidR="003D1908" w:rsidRDefault="00A46B31">
      <w:pPr>
        <w:pStyle w:val="GraphikFormat"/>
      </w:pPr>
      <w:r>
        <w:rPr>
          <w:noProof/>
          <w:lang w:eastAsia="de-DE"/>
        </w:rPr>
        <w:drawing>
          <wp:inline distT="0" distB="0" distL="0" distR="0" wp14:anchorId="1D431CA1" wp14:editId="32AE195E">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171700" cy="1133475"/>
                    </a:xfrm>
                    <a:prstGeom prst="rect">
                      <a:avLst/>
                    </a:prstGeom>
                  </pic:spPr>
                </pic:pic>
              </a:graphicData>
            </a:graphic>
          </wp:inline>
        </w:drawing>
      </w:r>
    </w:p>
    <w:p w14:paraId="6E0D1DAF" w14:textId="77777777"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0838AD33" w14:textId="77777777" w:rsidR="003D1908" w:rsidRDefault="00A46B31" w:rsidP="00CE6849">
      <w:pPr>
        <w:pStyle w:val="Standard-BlockCharCharChar"/>
      </w:pPr>
      <w:r>
        <w:t>There are two methods of interpolation. For this, consider the following transcription in which no absolute time value is available at time point 2:</w:t>
      </w:r>
    </w:p>
    <w:p w14:paraId="0159434A" w14:textId="77777777" w:rsidR="003D1908" w:rsidRDefault="00A46B31">
      <w:pPr>
        <w:pStyle w:val="GraphikFormat"/>
      </w:pPr>
      <w:r>
        <w:rPr>
          <w:noProof/>
          <w:lang w:eastAsia="de-DE"/>
        </w:rPr>
        <w:drawing>
          <wp:inline distT="0" distB="0" distL="0" distR="0" wp14:anchorId="5C0FEC8F" wp14:editId="69F319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1" cstate="print">
                      <a:extLst>
                        <a:ext uri="{BEBA8EAE-BF5A-486C-A8C5-ECC9F3942E4B}">
                          <a14:imgProps xmlns:a14="http://schemas.microsoft.com/office/drawing/2010/main">
                            <a14:imgLayer r:embed="rId3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14:paraId="5877257A" w14:textId="77777777" w:rsidR="003D1908" w:rsidRDefault="00A46B31" w:rsidP="008338F0">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14:paraId="6DE5B0FB" w14:textId="77777777" w:rsidR="003D1908" w:rsidRDefault="00A46B31">
      <w:pPr>
        <w:pStyle w:val="GraphikFormat"/>
      </w:pPr>
      <w:r>
        <w:rPr>
          <w:noProof/>
          <w:lang w:eastAsia="de-DE"/>
        </w:rPr>
        <w:drawing>
          <wp:inline distT="0" distB="0" distL="0" distR="0" wp14:anchorId="2E2F682A" wp14:editId="6BBBDA7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14:paraId="1FC37590" w14:textId="77777777" w:rsidR="003D1908" w:rsidRDefault="00A46B31" w:rsidP="008338F0">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14:paraId="2881C9D7" w14:textId="77777777" w:rsidR="003D1908" w:rsidRDefault="00A46B31">
      <w:pPr>
        <w:pStyle w:val="GraphikFormat"/>
      </w:pPr>
      <w:r>
        <w:rPr>
          <w:noProof/>
          <w:lang w:eastAsia="de-DE"/>
        </w:rPr>
        <w:drawing>
          <wp:inline distT="0" distB="0" distL="0" distR="0" wp14:anchorId="20B7E9F5" wp14:editId="4A972BCD">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5" cstate="print">
                      <a:extLst>
                        <a:ext uri="{BEBA8EAE-BF5A-486C-A8C5-ECC9F3942E4B}">
                          <a14:imgProps xmlns:a14="http://schemas.microsoft.com/office/drawing/2010/main">
                            <a14:imgLayer r:embed="rId3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14:paraId="1628FD3F" w14:textId="77777777" w:rsidR="003D1908" w:rsidRDefault="00A46B31" w:rsidP="00CE6849">
      <w:pPr>
        <w:pStyle w:val="Standard-BlockCharCharChar"/>
      </w:pPr>
      <w:r>
        <w:t>The second method leads to better results in most cases. Interpolated time values are marked with an Asterisk [03.3*] in the timeline of the musical score.</w:t>
      </w:r>
    </w:p>
    <w:p w14:paraId="3D881FF2" w14:textId="77777777" w:rsidR="00322528" w:rsidRDefault="00322528" w:rsidP="00CE6849">
      <w:pPr>
        <w:pStyle w:val="Standard-BlockCharCharChar"/>
      </w:pPr>
    </w:p>
    <w:p w14:paraId="2A3E5A63" w14:textId="77777777" w:rsidR="003D1908" w:rsidRDefault="00A46B31" w:rsidP="00CE6849">
      <w:pPr>
        <w:pStyle w:val="berschrift3"/>
      </w:pPr>
      <w:bookmarkStart w:id="711" w:name="_Timeline_&gt;_Remove_interpolated_time"/>
      <w:bookmarkStart w:id="712" w:name="_Toc55213894"/>
      <w:bookmarkStart w:id="713" w:name="_Toc69129884"/>
      <w:bookmarkStart w:id="714" w:name="_Toc69130025"/>
      <w:bookmarkStart w:id="715" w:name="_Ref108438473"/>
      <w:bookmarkStart w:id="716" w:name="_Toc472960858"/>
      <w:bookmarkEnd w:id="711"/>
      <w:r>
        <w:t>Timeline &gt; Remove interpolated times</w:t>
      </w:r>
      <w:bookmarkEnd w:id="712"/>
      <w:bookmarkEnd w:id="713"/>
      <w:bookmarkEnd w:id="714"/>
      <w:bookmarkEnd w:id="715"/>
      <w:bookmarkEnd w:id="716"/>
    </w:p>
    <w:p w14:paraId="351E48C7" w14:textId="77777777" w:rsidR="003D1908" w:rsidRDefault="00A46B31" w:rsidP="00CE6849">
      <w:pPr>
        <w:pStyle w:val="Standard-BlockCharCharChar"/>
      </w:pPr>
      <w:r>
        <w:t>Removes absolute time values from the timeline that have been created by interpolating (see above).</w:t>
      </w:r>
    </w:p>
    <w:p w14:paraId="65DAD8B3" w14:textId="77777777" w:rsidR="003D1908" w:rsidRDefault="00A46B31" w:rsidP="00CE6849">
      <w:pPr>
        <w:pStyle w:val="berschrift3"/>
      </w:pPr>
      <w:bookmarkStart w:id="717" w:name="_Toc472960859"/>
      <w:r>
        <w:t>Timeline &gt; Remove times</w:t>
      </w:r>
      <w:bookmarkEnd w:id="717"/>
    </w:p>
    <w:p w14:paraId="17B84623" w14:textId="77777777" w:rsidR="003D1908" w:rsidRDefault="00A46B31" w:rsidP="00CE6849">
      <w:pPr>
        <w:pStyle w:val="Standard-BlockCharCharChar"/>
      </w:pPr>
      <w:r>
        <w:t>Removes all absolute time values from the timeline).</w:t>
      </w:r>
    </w:p>
    <w:p w14:paraId="136770E7" w14:textId="77777777" w:rsidR="003D1908" w:rsidRDefault="00A46B31" w:rsidP="00CE6849">
      <w:pPr>
        <w:pStyle w:val="berschrift3"/>
      </w:pPr>
      <w:bookmarkStart w:id="718" w:name="_Timeline_&gt;_Add_bookmark…"/>
      <w:bookmarkStart w:id="719" w:name="_Toc472960860"/>
      <w:bookmarkStart w:id="720" w:name="_Ref108438484"/>
      <w:bookmarkEnd w:id="718"/>
      <w:r>
        <w:t>Timeline &gt; Confirm timeline item(s)</w:t>
      </w:r>
      <w:bookmarkEnd w:id="719"/>
    </w:p>
    <w:p w14:paraId="02630CA3" w14:textId="77777777" w:rsidR="003D1908" w:rsidRDefault="00A46B31" w:rsidP="00CE6849">
      <w:pPr>
        <w:pStyle w:val="Standard-BlockCharCharChar"/>
      </w:pPr>
      <w:r>
        <w:lastRenderedPageBreak/>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14:paraId="2CE87DF7" w14:textId="77777777" w:rsidR="00322528" w:rsidRDefault="00322528" w:rsidP="00CE6849">
      <w:pPr>
        <w:pStyle w:val="Standard-BlockCharCharChar"/>
      </w:pPr>
    </w:p>
    <w:p w14:paraId="6E3541C6" w14:textId="77777777" w:rsidR="003D1908" w:rsidRDefault="00A46B31" w:rsidP="00CE6849">
      <w:pPr>
        <w:pStyle w:val="berschrift3"/>
      </w:pPr>
      <w:bookmarkStart w:id="721" w:name="_Toc472960861"/>
      <w:r>
        <w:t>Timeline &gt; Modify absolute times...</w:t>
      </w:r>
      <w:bookmarkEnd w:id="721"/>
    </w:p>
    <w:p w14:paraId="0C293FFF" w14:textId="77777777" w:rsidR="003D1908" w:rsidRDefault="00A46B31" w:rsidP="00CE6849">
      <w:pPr>
        <w:pStyle w:val="Standard-BlockCharCharChar"/>
      </w:pPr>
      <w:r>
        <w:t>Please save a copy of the current version of your musical sheet before you change the absolute time values.</w:t>
      </w:r>
    </w:p>
    <w:p w14:paraId="2588BEE1" w14:textId="77777777" w:rsidR="00D17A8A" w:rsidRDefault="00D17A8A" w:rsidP="00D17A8A">
      <w:pPr>
        <w:pStyle w:val="GraphikFormat"/>
      </w:pPr>
      <w:bookmarkStart w:id="722" w:name="_Toc464644832"/>
      <w:bookmarkStart w:id="723" w:name="_Toc464645010"/>
      <w:bookmarkStart w:id="724" w:name="_Toc464645190"/>
      <w:r>
        <w:rPr>
          <w:noProof/>
          <w:lang w:eastAsia="de-DE"/>
        </w:rPr>
        <w:drawing>
          <wp:inline distT="0" distB="0" distL="0" distR="0" wp14:anchorId="24784279" wp14:editId="349ADE1F">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722"/>
      <w:bookmarkEnd w:id="723"/>
      <w:bookmarkEnd w:id="724"/>
    </w:p>
    <w:p w14:paraId="0A0F7BC8" w14:textId="77777777" w:rsidR="003D1908" w:rsidRDefault="00A46B31" w:rsidP="008338F0">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14:paraId="0F0C6A6C" w14:textId="77777777" w:rsidR="00D17A8A" w:rsidRDefault="00D17A8A" w:rsidP="00CE6849">
      <w:pPr>
        <w:pStyle w:val="Standard-BlockCharCharChar"/>
      </w:pPr>
      <w:r>
        <w:t>O</w:t>
      </w:r>
      <w:r w:rsidR="00A46B31">
        <w:t>riginal absolute time values</w:t>
      </w:r>
      <w:r>
        <w:t>:</w:t>
      </w:r>
    </w:p>
    <w:p w14:paraId="6A5B5EA3" w14:textId="77777777" w:rsidR="00D17A8A" w:rsidRDefault="00D17A8A" w:rsidP="00D17A8A">
      <w:pPr>
        <w:pStyle w:val="GraphikFormat"/>
      </w:pPr>
      <w:r w:rsidRPr="00D17A8A">
        <w:rPr>
          <w:noProof/>
          <w:shd w:val="clear" w:color="auto" w:fill="D9D9D9"/>
          <w:lang w:eastAsia="de-DE"/>
        </w:rPr>
        <w:drawing>
          <wp:inline distT="0" distB="0" distL="0" distR="0" wp14:anchorId="34480DA6" wp14:editId="4B407099">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14:paraId="4E4A9644" w14:textId="77777777" w:rsidR="003D1908" w:rsidRDefault="00D17A8A" w:rsidP="00CE6849">
      <w:pPr>
        <w:pStyle w:val="Standard-BlockCharCharChar"/>
      </w:pPr>
      <w:r>
        <w:t>P</w:t>
      </w:r>
      <w:r w:rsidR="00A46B31">
        <w:t>ostponed absolute time values</w:t>
      </w:r>
      <w:r>
        <w:t>:</w:t>
      </w:r>
    </w:p>
    <w:p w14:paraId="1E737CA2" w14:textId="77777777" w:rsidR="003D1908" w:rsidRDefault="00D17A8A" w:rsidP="00D17A8A">
      <w:pPr>
        <w:pStyle w:val="GraphikFormat"/>
      </w:pPr>
      <w:r>
        <w:rPr>
          <w:noProof/>
          <w:lang w:eastAsia="de-DE"/>
        </w:rPr>
        <w:drawing>
          <wp:inline distT="0" distB="0" distL="0" distR="0" wp14:anchorId="022C6884" wp14:editId="7CB235A4">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extLst>
                        <a:ext uri="{BEBA8EAE-BF5A-486C-A8C5-ECC9F3942E4B}">
                          <a14:imgProps xmlns:a14="http://schemas.microsoft.com/office/drawing/2010/main">
                            <a14:imgLayer r:embed="rId391">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14:paraId="4F8102BB" w14:textId="77777777"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14:paraId="23529C66" w14:textId="77777777" w:rsidR="003D1908" w:rsidRDefault="00D17A8A" w:rsidP="00CE6849">
      <w:pPr>
        <w:pStyle w:val="Standard-BlockCharCharChar"/>
      </w:pPr>
      <w:r>
        <w:t>O</w:t>
      </w:r>
      <w:r w:rsidR="00A46B31">
        <w:t>riginal absolute time values</w:t>
      </w:r>
      <w:r>
        <w:t>:</w:t>
      </w:r>
    </w:p>
    <w:p w14:paraId="3346AE14" w14:textId="77777777" w:rsidR="00D17A8A" w:rsidRPr="00D17A8A" w:rsidRDefault="00D17A8A" w:rsidP="00D17A8A">
      <w:pPr>
        <w:pStyle w:val="GraphikFormat"/>
        <w:rPr>
          <w:lang w:val="en-GB"/>
        </w:rPr>
      </w:pPr>
      <w:r>
        <w:rPr>
          <w:noProof/>
          <w:lang w:eastAsia="de-DE"/>
        </w:rPr>
        <w:drawing>
          <wp:inline distT="0" distB="0" distL="0" distR="0" wp14:anchorId="5BC0BC6E" wp14:editId="0C09AF71">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14:paraId="3990F182" w14:textId="77777777" w:rsidR="003D1908" w:rsidRDefault="00D17A8A" w:rsidP="00CE6849">
      <w:pPr>
        <w:pStyle w:val="Standard-BlockCharCharChar"/>
      </w:pPr>
      <w:r>
        <w:t>P</w:t>
      </w:r>
      <w:r w:rsidR="00A46B31">
        <w:t>reponed absolute time values</w:t>
      </w:r>
      <w:r>
        <w:t>:</w:t>
      </w:r>
    </w:p>
    <w:p w14:paraId="088DE391" w14:textId="77777777" w:rsidR="00D17A8A" w:rsidRDefault="00D17A8A" w:rsidP="00D17A8A">
      <w:pPr>
        <w:pStyle w:val="GraphikFormat"/>
      </w:pPr>
      <w:r>
        <w:rPr>
          <w:noProof/>
          <w:lang w:eastAsia="de-DE"/>
        </w:rPr>
        <w:lastRenderedPageBreak/>
        <w:drawing>
          <wp:inline distT="0" distB="0" distL="0" distR="0" wp14:anchorId="6A9C2F9B" wp14:editId="04DB37EF">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BEBA8EAE-BF5A-486C-A8C5-ECC9F3942E4B}">
                          <a14:imgProps xmlns:a14="http://schemas.microsoft.com/office/drawing/2010/main">
                            <a14:imgLayer r:embed="rId3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14:paraId="465FF543" w14:textId="77777777" w:rsidR="00D17A8A" w:rsidRDefault="00A46B31" w:rsidP="008338F0">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14:paraId="6A50DF08" w14:textId="77777777" w:rsidR="003D1908" w:rsidRDefault="00A46B31" w:rsidP="008338F0">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14:paraId="3B8931FD" w14:textId="77777777"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14:paraId="194F88F6" w14:textId="77777777" w:rsidR="00322528" w:rsidRDefault="00322528" w:rsidP="00D17A8A">
      <w:pPr>
        <w:pStyle w:val="Standard-BlockCharCharChar"/>
      </w:pPr>
    </w:p>
    <w:p w14:paraId="1B45F4E0" w14:textId="77777777" w:rsidR="003D1908" w:rsidRDefault="00A46B31" w:rsidP="00CE6849">
      <w:pPr>
        <w:pStyle w:val="berschrift3"/>
      </w:pPr>
      <w:bookmarkStart w:id="725" w:name="_Toc472960862"/>
      <w:r>
        <w:t>Timeline &gt; Fine tuning mode</w:t>
      </w:r>
      <w:bookmarkEnd w:id="725"/>
    </w:p>
    <w:p w14:paraId="65CFEEFE" w14:textId="77777777"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14:paraId="75107A42" w14:textId="77777777" w:rsidR="003D1908" w:rsidRDefault="00A46B31" w:rsidP="008338F0">
      <w:pPr>
        <w:pStyle w:val="Aufzhlungszeichen1"/>
      </w:pPr>
      <w:r>
        <w:t>By scrolling, the absolute time value of a selected time point can be increased or decreased by 0.1 seconds.</w:t>
      </w:r>
    </w:p>
    <w:p w14:paraId="142F3D13" w14:textId="77777777" w:rsidR="003D1908" w:rsidRDefault="00A46B31" w:rsidP="008338F0">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14:paraId="7346C88F" w14:textId="77777777" w:rsidR="003D1908" w:rsidRDefault="00A46B31" w:rsidP="00CE6849">
      <w:pPr>
        <w:pStyle w:val="berschrift3"/>
      </w:pPr>
      <w:bookmarkStart w:id="726" w:name="_Toc472960863"/>
      <w:r>
        <w:t>Timeline &gt; Easy alignment…</w:t>
      </w:r>
      <w:bookmarkEnd w:id="726"/>
    </w:p>
    <w:p w14:paraId="7D88FACD" w14:textId="77777777" w:rsidR="00D17A8A" w:rsidRDefault="00A46B31" w:rsidP="00D17A8A">
      <w:pPr>
        <w:pStyle w:val="Standard-BlockCharCharChar"/>
      </w:pPr>
      <w:r>
        <w:t xml:space="preserve">Opens a window that allows you to simultaneously listen and align your transcription with your recording. </w:t>
      </w:r>
    </w:p>
    <w:p w14:paraId="0B0A7732" w14:textId="77777777"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14:paraId="2B8B8239" w14:textId="77777777"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68FD9181" wp14:editId="62C3FF37">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546" cy="194260"/>
                    </a:xfrm>
                    <a:prstGeom prst="rect">
                      <a:avLst/>
                    </a:prstGeom>
                  </pic:spPr>
                </pic:pic>
              </a:graphicData>
            </a:graphic>
          </wp:inline>
        </w:drawing>
      </w:r>
      <w:r w:rsidR="00D17A8A">
        <w:t xml:space="preserve"> ).</w:t>
      </w:r>
    </w:p>
    <w:p w14:paraId="220F7C02" w14:textId="77777777" w:rsidR="003D1908" w:rsidRDefault="00A46B31" w:rsidP="00D17A8A">
      <w:pPr>
        <w:pStyle w:val="Standard-BlockCharCharChar"/>
      </w:pPr>
      <w:r>
        <w:t>To stop the playback, press the stop button.</w:t>
      </w:r>
    </w:p>
    <w:p w14:paraId="47150E26" w14:textId="77777777" w:rsidR="00D17A8A" w:rsidRDefault="00D17A8A" w:rsidP="00D17A8A">
      <w:pPr>
        <w:pStyle w:val="GraphikFormat"/>
      </w:pPr>
      <w:r w:rsidRPr="00D17A8A">
        <w:rPr>
          <w:noProof/>
          <w:color w:val="222222"/>
          <w:shd w:val="clear" w:color="auto" w:fill="FFFFFF"/>
          <w:lang w:eastAsia="de-DE"/>
        </w:rPr>
        <w:lastRenderedPageBreak/>
        <w:drawing>
          <wp:inline distT="0" distB="0" distL="0" distR="0" wp14:anchorId="1422DCC4" wp14:editId="187C0161">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14:paraId="0DCCB534" w14:textId="77777777" w:rsidR="00322528" w:rsidRDefault="00322528" w:rsidP="00322528">
      <w:pPr>
        <w:pStyle w:val="Standard-BlockCharCharChar"/>
      </w:pPr>
    </w:p>
    <w:p w14:paraId="015046DD" w14:textId="77777777" w:rsidR="003D1908" w:rsidRDefault="00A46B31" w:rsidP="00CE6849">
      <w:pPr>
        <w:pStyle w:val="berschrift3"/>
      </w:pPr>
      <w:bookmarkStart w:id="727" w:name="_Toc472960864"/>
      <w:bookmarkEnd w:id="720"/>
      <w:r>
        <w:t>Timeline &gt; Add bookmark…</w:t>
      </w:r>
      <w:bookmarkEnd w:id="727"/>
    </w:p>
    <w:p w14:paraId="7FBB3DE2" w14:textId="77777777"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14:paraId="4D4210BF" w14:textId="77777777" w:rsidR="003D1908" w:rsidRDefault="00A46B31">
      <w:pPr>
        <w:pStyle w:val="GraphikFormat"/>
      </w:pPr>
      <w:r>
        <w:rPr>
          <w:noProof/>
          <w:lang w:eastAsia="de-DE"/>
        </w:rPr>
        <w:drawing>
          <wp:inline distT="0" distB="0" distL="0" distR="0" wp14:anchorId="684DA63A" wp14:editId="05EEDD8F">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28925" cy="914400"/>
                    </a:xfrm>
                    <a:prstGeom prst="rect">
                      <a:avLst/>
                    </a:prstGeom>
                  </pic:spPr>
                </pic:pic>
              </a:graphicData>
            </a:graphic>
          </wp:inline>
        </w:drawing>
      </w:r>
    </w:p>
    <w:p w14:paraId="7A894853" w14:textId="77777777"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14:paraId="7FA8894A" w14:textId="77777777" w:rsidR="003D1908" w:rsidRDefault="00A46B31" w:rsidP="001904A0">
      <w:pPr>
        <w:pStyle w:val="GraphikFormat"/>
      </w:pPr>
      <w:r>
        <w:rPr>
          <w:noProof/>
          <w:lang w:eastAsia="de-DE"/>
        </w:rPr>
        <w:drawing>
          <wp:inline distT="0" distB="0" distL="0" distR="0" wp14:anchorId="37B66C4D" wp14:editId="6C658609">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cstate="print">
                      <a:extLst>
                        <a:ext uri="{BEBA8EAE-BF5A-486C-A8C5-ECC9F3942E4B}">
                          <a14:imgProps xmlns:a14="http://schemas.microsoft.com/office/drawing/2010/main">
                            <a14:imgLayer r:embed="rId3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14:paraId="7FA7E6DF" w14:textId="77777777" w:rsidR="00322528" w:rsidRDefault="00322528" w:rsidP="00322528">
      <w:pPr>
        <w:pStyle w:val="Standard-BlockCharCharChar"/>
      </w:pPr>
    </w:p>
    <w:p w14:paraId="6750F71D" w14:textId="77777777" w:rsidR="003D1908" w:rsidRDefault="00A46B31" w:rsidP="00CE6849">
      <w:pPr>
        <w:pStyle w:val="berschrift3"/>
      </w:pPr>
      <w:bookmarkStart w:id="728" w:name="_Timeline_&gt;_Bookmarks…"/>
      <w:bookmarkStart w:id="729" w:name="_Ref108438491"/>
      <w:bookmarkStart w:id="730" w:name="_Toc472960865"/>
      <w:bookmarkEnd w:id="728"/>
      <w:r>
        <w:t>Timeline &gt; Bookmarks…</w:t>
      </w:r>
      <w:bookmarkEnd w:id="729"/>
      <w:bookmarkEnd w:id="730"/>
    </w:p>
    <w:p w14:paraId="2825085A" w14:textId="77777777" w:rsidR="003D1908" w:rsidRDefault="00A46B31" w:rsidP="00CE6849">
      <w:pPr>
        <w:pStyle w:val="Standard-BlockCharCharChar"/>
      </w:pPr>
      <w:r>
        <w:t xml:space="preserve">Opens a window with the selection of all set bookmarks. </w:t>
      </w:r>
    </w:p>
    <w:p w14:paraId="2FBE1EFE" w14:textId="77777777" w:rsidR="003D1908" w:rsidRDefault="00A46B31">
      <w:pPr>
        <w:pStyle w:val="GraphikFormat"/>
      </w:pPr>
      <w:r>
        <w:rPr>
          <w:noProof/>
          <w:lang w:eastAsia="de-DE"/>
        </w:rPr>
        <w:drawing>
          <wp:inline distT="0" distB="0" distL="0" distR="0" wp14:anchorId="0DD3ECBA" wp14:editId="162D4CF3">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18843" cy="1288715"/>
                    </a:xfrm>
                    <a:prstGeom prst="rect">
                      <a:avLst/>
                    </a:prstGeom>
                  </pic:spPr>
                </pic:pic>
              </a:graphicData>
            </a:graphic>
          </wp:inline>
        </w:drawing>
      </w:r>
    </w:p>
    <w:p w14:paraId="2BB7B5E4" w14:textId="77777777" w:rsidR="00EA3FDC"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14:paraId="41C9A779" w14:textId="77777777" w:rsidR="00EA3FDC" w:rsidRDefault="00EA3FDC" w:rsidP="00CE6849">
      <w:pPr>
        <w:pStyle w:val="Standard-BlockCharCharChar"/>
        <w:sectPr w:rsidR="00EA3FDC" w:rsidSect="00372541">
          <w:headerReference w:type="default" r:id="rId400"/>
          <w:pgSz w:w="11906" w:h="16838" w:code="9"/>
          <w:pgMar w:top="1417" w:right="1133" w:bottom="1134" w:left="1417" w:header="624" w:footer="624" w:gutter="0"/>
          <w:cols w:space="720"/>
          <w:docGrid w:linePitch="326"/>
        </w:sectPr>
      </w:pPr>
    </w:p>
    <w:p w14:paraId="702A96E9" w14:textId="77777777" w:rsidR="003D1908" w:rsidRDefault="00A46B31">
      <w:pPr>
        <w:pStyle w:val="berschrift2"/>
        <w:numPr>
          <w:ilvl w:val="1"/>
          <w:numId w:val="9"/>
        </w:numPr>
        <w:rPr>
          <w:rStyle w:val="Standard-BlockChar1"/>
          <w:rFonts w:ascii="Times New Roman" w:hAnsi="Times New Roman"/>
        </w:rPr>
      </w:pPr>
      <w:bookmarkStart w:id="731" w:name="_Format-Menü"/>
      <w:bookmarkStart w:id="732" w:name="_Toc55213895"/>
      <w:bookmarkStart w:id="733" w:name="_Toc69129885"/>
      <w:bookmarkStart w:id="734" w:name="_Toc69130026"/>
      <w:bookmarkStart w:id="735" w:name="_Ref472775079"/>
      <w:bookmarkStart w:id="736" w:name="_Toc472960866"/>
      <w:bookmarkEnd w:id="731"/>
      <w:r>
        <w:lastRenderedPageBreak/>
        <w:t>Fo</w:t>
      </w:r>
      <w:r>
        <w:rPr>
          <w:rStyle w:val="Standard-BlockChar1"/>
          <w:rFonts w:ascii="Times New Roman" w:hAnsi="Times New Roman"/>
        </w:rPr>
        <w:t>rmat Men</w:t>
      </w:r>
      <w:bookmarkEnd w:id="732"/>
      <w:bookmarkEnd w:id="733"/>
      <w:bookmarkEnd w:id="734"/>
      <w:r>
        <w:rPr>
          <w:rStyle w:val="Standard-BlockChar1"/>
          <w:rFonts w:ascii="Times New Roman" w:hAnsi="Times New Roman"/>
        </w:rPr>
        <w:t>u</w:t>
      </w:r>
      <w:bookmarkEnd w:id="735"/>
      <w:bookmarkEnd w:id="736"/>
    </w:p>
    <w:p w14:paraId="2CEC4D33" w14:textId="77777777" w:rsidR="003D1908" w:rsidRDefault="00A46B31" w:rsidP="00CE6849">
      <w:pPr>
        <w:pStyle w:val="Standard-BlockCharCharChar"/>
      </w:pPr>
      <w:r>
        <w:rPr>
          <w:lang w:val="de-DE" w:eastAsia="de-DE" w:bidi="ar-SA"/>
        </w:rPr>
        <w:drawing>
          <wp:inline distT="0" distB="0" distL="0" distR="0" wp14:anchorId="62EDD4A7" wp14:editId="5903E45B">
            <wp:extent cx="2076435" cy="3534770"/>
            <wp:effectExtent l="0" t="0" r="635" b="0"/>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61335" t="14143" r="32449" b="54107"/>
                    <a:stretch/>
                  </pic:blipFill>
                  <pic:spPr bwMode="auto">
                    <a:xfrm>
                      <a:off x="0" y="0"/>
                      <a:ext cx="2092141" cy="3561507"/>
                    </a:xfrm>
                    <a:prstGeom prst="rect">
                      <a:avLst/>
                    </a:prstGeom>
                    <a:ln>
                      <a:noFill/>
                    </a:ln>
                    <a:extLst>
                      <a:ext uri="{53640926-AAD7-44D8-BBD7-CCE9431645EC}">
                        <a14:shadowObscured xmlns:a14="http://schemas.microsoft.com/office/drawing/2010/main"/>
                      </a:ext>
                    </a:extLst>
                  </pic:spPr>
                </pic:pic>
              </a:graphicData>
            </a:graphic>
          </wp:inline>
        </w:drawing>
      </w:r>
    </w:p>
    <w:p w14:paraId="005A6E61" w14:textId="77777777" w:rsidR="00322528" w:rsidRDefault="00322528" w:rsidP="00CE6849">
      <w:pPr>
        <w:pStyle w:val="Standard-BlockCharCharChar"/>
      </w:pPr>
    </w:p>
    <w:p w14:paraId="28493257" w14:textId="77777777"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14:paraId="1B1D08CE" w14:textId="77777777"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6E713B"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14:paraId="43E7767E" w14:textId="77777777" w:rsidR="00DD7080"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The reason for this is that this kind of formatting can only be transformed into other file formats with some limitations. It is not possible, for example, to import underlining or bold print into a data base. </w:t>
      </w:r>
    </w:p>
    <w:p w14:paraId="21B98755" w14:textId="77777777"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p>
    <w:p w14:paraId="65898D43" w14:textId="77777777" w:rsidR="00322528" w:rsidRDefault="00A46B31" w:rsidP="004A371E">
      <w:pPr>
        <w:pStyle w:val="Standard-BlockCharCharChar"/>
      </w:pPr>
      <w:r>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737" w:name="_Format_&gt;_Apply_stylesheet"/>
      <w:bookmarkEnd w:id="737"/>
    </w:p>
    <w:p w14:paraId="68FD24D2" w14:textId="77777777" w:rsidR="003D1908" w:rsidRDefault="00A46B31" w:rsidP="00CE6849">
      <w:pPr>
        <w:pStyle w:val="berschrift3"/>
      </w:pPr>
      <w:bookmarkStart w:id="738" w:name="_Toc55213900"/>
      <w:bookmarkStart w:id="739" w:name="_Toc69129886"/>
      <w:bookmarkStart w:id="740" w:name="_Toc69130027"/>
      <w:bookmarkStart w:id="741" w:name="_Ref108438744"/>
      <w:bookmarkStart w:id="742" w:name="_Ref472803331"/>
      <w:bookmarkStart w:id="743" w:name="_Ref472894147"/>
      <w:bookmarkStart w:id="744" w:name="_Toc472960867"/>
      <w:bookmarkStart w:id="745" w:name="_Toc55213896"/>
      <w:r>
        <w:t>Format &gt; Apply stylesheet</w:t>
      </w:r>
      <w:bookmarkEnd w:id="738"/>
      <w:bookmarkEnd w:id="739"/>
      <w:bookmarkEnd w:id="740"/>
      <w:bookmarkEnd w:id="741"/>
      <w:bookmarkEnd w:id="742"/>
      <w:bookmarkEnd w:id="743"/>
      <w:bookmarkEnd w:id="744"/>
    </w:p>
    <w:p w14:paraId="527A7231" w14:textId="77777777" w:rsidR="003D1908" w:rsidRDefault="00A46B31" w:rsidP="00CE6849">
      <w:pPr>
        <w:pStyle w:val="Standard-BlockCharCharChar"/>
      </w:pPr>
      <w:r>
        <w:lastRenderedPageBreak/>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745"/>
    </w:p>
    <w:p w14:paraId="3E7B9CD7" w14:textId="77777777" w:rsidR="00322528" w:rsidRDefault="00322528" w:rsidP="00CE6849">
      <w:pPr>
        <w:pStyle w:val="Standard-BlockCharCharChar"/>
      </w:pPr>
    </w:p>
    <w:p w14:paraId="273CB22F" w14:textId="77777777" w:rsidR="003D1908" w:rsidRDefault="00A46B31" w:rsidP="00CE6849">
      <w:pPr>
        <w:pStyle w:val="berschrift3"/>
      </w:pPr>
      <w:bookmarkStart w:id="746" w:name="_Format_&gt;_Open_format_table..."/>
      <w:bookmarkStart w:id="747" w:name="_Toc55213897"/>
      <w:bookmarkStart w:id="748" w:name="_Toc69129887"/>
      <w:bookmarkStart w:id="749" w:name="_Toc69130028"/>
      <w:bookmarkStart w:id="750" w:name="_Ref108438751"/>
      <w:bookmarkStart w:id="751" w:name="_Ref472008233"/>
      <w:bookmarkStart w:id="752" w:name="_Toc472960868"/>
      <w:bookmarkEnd w:id="746"/>
      <w:r>
        <w:t>Format &gt; Open format table...</w:t>
      </w:r>
      <w:bookmarkEnd w:id="747"/>
      <w:bookmarkEnd w:id="748"/>
      <w:bookmarkEnd w:id="749"/>
      <w:bookmarkEnd w:id="750"/>
      <w:bookmarkEnd w:id="751"/>
      <w:bookmarkEnd w:id="752"/>
      <w:r>
        <w:t xml:space="preserve"> </w:t>
      </w:r>
    </w:p>
    <w:p w14:paraId="5E8C72E3" w14:textId="512BA813" w:rsidR="003D1908" w:rsidRDefault="00823B63" w:rsidP="00CE6849">
      <w:pPr>
        <w:pStyle w:val="Standard-BlockCharCharChar"/>
      </w:pPr>
      <w:r>
        <w:rPr>
          <w:lang w:val="de-DE" w:eastAsia="de-DE" w:bidi="ar-SA"/>
        </w:rPr>
        <w:drawing>
          <wp:inline distT="0" distB="0" distL="0" distR="0" wp14:anchorId="055C6129" wp14:editId="7B10DE43">
            <wp:extent cx="228600" cy="228600"/>
            <wp:effectExtent l="0" t="0" r="0" b="0"/>
            <wp:docPr id="34" name="Bild 10"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TierFormatTabl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4A371E">
        <w:tab/>
        <w:t xml:space="preserve"> </w:t>
      </w:r>
      <w:r w:rsidR="00A46B31">
        <w:t>Opens a saved format table and applies it to the currently opened transcription.</w:t>
      </w:r>
    </w:p>
    <w:p w14:paraId="4D20690C" w14:textId="77777777" w:rsidR="00322528" w:rsidRDefault="00322528" w:rsidP="00CE6849">
      <w:pPr>
        <w:pStyle w:val="Standard-BlockCharCharChar"/>
      </w:pPr>
    </w:p>
    <w:p w14:paraId="6F6AD17D" w14:textId="77777777" w:rsidR="003D1908" w:rsidRDefault="00A46B31" w:rsidP="00CE6849">
      <w:pPr>
        <w:pStyle w:val="berschrift3"/>
      </w:pPr>
      <w:bookmarkStart w:id="753" w:name="_Format_&gt;_Save_format_table"/>
      <w:bookmarkStart w:id="754" w:name="_Toc472960869"/>
      <w:bookmarkEnd w:id="753"/>
      <w:r>
        <w:t>Format &gt; Save format table as...</w:t>
      </w:r>
      <w:bookmarkEnd w:id="754"/>
    </w:p>
    <w:p w14:paraId="6FF3AA55" w14:textId="77777777" w:rsidR="003D1908" w:rsidRDefault="00A46B31" w:rsidP="00CE6849">
      <w:pPr>
        <w:pStyle w:val="Standard-BlockCharCharChar"/>
      </w:pPr>
      <w:r>
        <w:t>Saves the current format table as a separate file with a new name.</w:t>
      </w:r>
    </w:p>
    <w:p w14:paraId="71DA7DE1" w14:textId="77777777" w:rsidR="00322528" w:rsidRDefault="00322528" w:rsidP="00CE6849">
      <w:pPr>
        <w:pStyle w:val="Standard-BlockCharCharChar"/>
      </w:pPr>
    </w:p>
    <w:p w14:paraId="661C1C71" w14:textId="77777777" w:rsidR="003D1908" w:rsidRDefault="00A46B31" w:rsidP="00CE6849">
      <w:pPr>
        <w:pStyle w:val="berschrift3"/>
      </w:pPr>
      <w:bookmarkStart w:id="755" w:name="_Format_&gt;_Edit_format_table..."/>
      <w:bookmarkStart w:id="756" w:name="_Toc55213901"/>
      <w:bookmarkStart w:id="757" w:name="_Toc69129890"/>
      <w:bookmarkStart w:id="758" w:name="_Toc69130031"/>
      <w:bookmarkStart w:id="759" w:name="_Ref108438777"/>
      <w:bookmarkStart w:id="760" w:name="_Ref472000307"/>
      <w:bookmarkStart w:id="761" w:name="_Ref472714189"/>
      <w:bookmarkStart w:id="762" w:name="_Ref472897353"/>
      <w:bookmarkStart w:id="763" w:name="_Ref472952688"/>
      <w:bookmarkStart w:id="764" w:name="_Toc472960870"/>
      <w:bookmarkEnd w:id="755"/>
      <w:r>
        <w:t>Format &gt; Edit format table...</w:t>
      </w:r>
      <w:bookmarkEnd w:id="756"/>
      <w:bookmarkEnd w:id="757"/>
      <w:bookmarkEnd w:id="758"/>
      <w:bookmarkEnd w:id="759"/>
      <w:bookmarkEnd w:id="760"/>
      <w:bookmarkEnd w:id="761"/>
      <w:bookmarkEnd w:id="762"/>
      <w:bookmarkEnd w:id="763"/>
      <w:bookmarkEnd w:id="764"/>
      <w:r>
        <w:t xml:space="preserve"> </w:t>
      </w:r>
    </w:p>
    <w:p w14:paraId="5F7C170E" w14:textId="77777777" w:rsidR="003D1908" w:rsidRDefault="007B76F8" w:rsidP="00CE6849">
      <w:pPr>
        <w:pStyle w:val="Standard-BlockCharCharChar"/>
      </w:pPr>
      <w:r>
        <w:rPr>
          <w:lang w:val="de-DE" w:eastAsia="de-DE" w:bidi="ar-SA"/>
        </w:rPr>
        <w:drawing>
          <wp:inline distT="0" distB="0" distL="0" distR="0" wp14:anchorId="44081D2A" wp14:editId="0653A1BD">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14:paraId="368D6587" w14:textId="77777777" w:rsidR="004A371E" w:rsidRDefault="007B76F8" w:rsidP="004A371E">
      <w:pPr>
        <w:pStyle w:val="GraphikFormat"/>
      </w:pPr>
      <w:r>
        <w:rPr>
          <w:noProof/>
          <w:lang w:eastAsia="de-DE"/>
        </w:rPr>
        <w:drawing>
          <wp:inline distT="0" distB="0" distL="0" distR="0" wp14:anchorId="51707C18" wp14:editId="6355738B">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14:paraId="697CC608" w14:textId="77777777"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14:paraId="72C60083" w14:textId="77777777" w:rsidR="004A371E" w:rsidRDefault="004A371E" w:rsidP="008338F0">
      <w:pPr>
        <w:pStyle w:val="Aufzhlungszeichen1"/>
      </w:pPr>
      <w:r>
        <w:rPr>
          <w:shd w:val="clear" w:color="auto" w:fill="D9D9D9"/>
        </w:rPr>
        <w:t>Font:</w:t>
      </w:r>
      <w:r>
        <w:t xml:space="preserve"> sets the font.</w:t>
      </w:r>
    </w:p>
    <w:p w14:paraId="310E991A" w14:textId="77777777" w:rsidR="004A371E" w:rsidRDefault="004A371E" w:rsidP="008338F0">
      <w:pPr>
        <w:pStyle w:val="Aufzhlungszeichen1"/>
      </w:pPr>
      <w:r>
        <w:rPr>
          <w:shd w:val="clear" w:color="auto" w:fill="D9D9D9"/>
        </w:rPr>
        <w:lastRenderedPageBreak/>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14:paraId="1814497F" w14:textId="77777777" w:rsidR="004A371E" w:rsidRDefault="004A371E" w:rsidP="008338F0">
      <w:pPr>
        <w:pStyle w:val="Aufzhlungszeichen1"/>
      </w:pPr>
      <w:r>
        <w:rPr>
          <w:shd w:val="clear" w:color="auto" w:fill="D9D9D9"/>
        </w:rPr>
        <w:t>Font size:</w:t>
      </w:r>
      <w:r>
        <w:t xml:space="preserve"> sets the font size (in points).</w:t>
      </w:r>
    </w:p>
    <w:p w14:paraId="5D5458D0" w14:textId="77777777"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A62938" w14:paraId="448B7D22" w14:textId="77777777" w:rsidTr="001C1E14">
        <w:tc>
          <w:tcPr>
            <w:tcW w:w="4361" w:type="dxa"/>
          </w:tcPr>
          <w:p w14:paraId="07E00EF0" w14:textId="77777777" w:rsidR="004A371E" w:rsidRDefault="004A371E" w:rsidP="001C1E14">
            <w:pPr>
              <w:tabs>
                <w:tab w:val="clear" w:pos="482"/>
                <w:tab w:val="left" w:pos="385"/>
              </w:tabs>
              <w:spacing w:before="0"/>
              <w:rPr>
                <w:szCs w:val="24"/>
              </w:rPr>
            </w:pPr>
            <w:r>
              <w:rPr>
                <w:noProof/>
                <w:szCs w:val="24"/>
                <w:lang w:eastAsia="de-DE"/>
              </w:rPr>
              <w:drawing>
                <wp:inline distT="0" distB="0" distL="0" distR="0" wp14:anchorId="603E78A1" wp14:editId="57A6B039">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14:paraId="39A9CBD4" w14:textId="77777777" w:rsidR="004A371E" w:rsidRDefault="004A371E" w:rsidP="001C1E14">
            <w:pPr>
              <w:pStyle w:val="Standard-BlockCharCharChar"/>
              <w:spacing w:before="0" w:after="0"/>
              <w:jc w:val="left"/>
            </w:pPr>
            <w:r>
              <w:t>Labels:</w:t>
            </w:r>
            <w:r>
              <w:tab/>
              <w:t>„Times New Roman, Bold, 10 pt“</w:t>
            </w:r>
          </w:p>
          <w:p w14:paraId="41FD5829" w14:textId="77777777" w:rsidR="004A371E" w:rsidRDefault="004A371E" w:rsidP="001C1E14">
            <w:pPr>
              <w:pStyle w:val="Standard-BlockCharCharChar"/>
              <w:spacing w:before="0" w:after="0"/>
              <w:jc w:val="left"/>
            </w:pPr>
            <w:r>
              <w:t>Tier 1 and 3: “Times New Roman, Plain, 12 pt”</w:t>
            </w:r>
          </w:p>
          <w:p w14:paraId="2F2BF610" w14:textId="77777777" w:rsidR="004A371E" w:rsidRDefault="004A371E" w:rsidP="001C1E14">
            <w:pPr>
              <w:pStyle w:val="Standard-BlockCharCharChar"/>
              <w:spacing w:before="0" w:after="0"/>
              <w:jc w:val="left"/>
            </w:pPr>
            <w:r>
              <w:t>Tier 2:</w:t>
            </w:r>
            <w:r>
              <w:tab/>
              <w:t>“Courier New”, Italic, 8 pt”</w:t>
            </w:r>
          </w:p>
        </w:tc>
      </w:tr>
    </w:tbl>
    <w:p w14:paraId="364C5978" w14:textId="77777777" w:rsidR="004A371E" w:rsidRPr="004A371E" w:rsidRDefault="004A371E" w:rsidP="008338F0">
      <w:pPr>
        <w:pStyle w:val="Aufzhlungszeichen1"/>
        <w:numPr>
          <w:ilvl w:val="0"/>
          <w:numId w:val="0"/>
        </w:numPr>
        <w:ind w:left="357"/>
      </w:pPr>
    </w:p>
    <w:p w14:paraId="2A111B73" w14:textId="77777777" w:rsidR="004A371E" w:rsidRDefault="004A371E" w:rsidP="008338F0">
      <w:pPr>
        <w:pStyle w:val="Aufzhlungszeichen1"/>
      </w:pPr>
      <w:r>
        <w:rPr>
          <w:shd w:val="clear" w:color="auto" w:fill="D9D9D9"/>
        </w:rPr>
        <w:t>Text color:</w:t>
      </w:r>
      <w:r>
        <w:t xml:space="preserve"> sets the color of the text.</w:t>
      </w:r>
    </w:p>
    <w:p w14:paraId="6D56CFDC" w14:textId="77777777" w:rsidR="004A371E" w:rsidRDefault="004A371E" w:rsidP="008338F0">
      <w:pPr>
        <w:pStyle w:val="Aufzhlungszeichen1"/>
      </w:pPr>
      <w:r>
        <w:rPr>
          <w:shd w:val="clear" w:color="auto" w:fill="D9D9D9"/>
        </w:rPr>
        <w:t>Background color:</w:t>
      </w:r>
      <w:r>
        <w:t xml:space="preserve"> sets the background color of the text.</w:t>
      </w:r>
    </w:p>
    <w:p w14:paraId="367116E5" w14:textId="77777777" w:rsidR="004A371E" w:rsidRDefault="004A371E" w:rsidP="004A371E">
      <w:pPr>
        <w:pStyle w:val="Standard-BlockCharCharChar"/>
      </w:pPr>
      <w:r>
        <w:t>Choosing the color is done by selecting it from the dialog:</w:t>
      </w:r>
    </w:p>
    <w:p w14:paraId="2B881F4B" w14:textId="77777777" w:rsidR="004A371E" w:rsidRDefault="004A371E" w:rsidP="004A371E">
      <w:pPr>
        <w:pStyle w:val="GraphikFormat"/>
        <w:rPr>
          <w:lang w:val="en-US"/>
        </w:rPr>
      </w:pPr>
      <w:r>
        <w:rPr>
          <w:noProof/>
          <w:lang w:eastAsia="de-DE"/>
        </w:rPr>
        <w:drawing>
          <wp:inline distT="0" distB="0" distL="0" distR="0" wp14:anchorId="30C35E96" wp14:editId="52107F33">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BEBA8EAE-BF5A-486C-A8C5-ECC9F3942E4B}">
                          <a14:imgProps xmlns:a14="http://schemas.microsoft.com/office/drawing/2010/main">
                            <a14:imgLayer r:embed="rId408">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14:paraId="20253A65" w14:textId="77777777"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A62938" w14:paraId="7A52A842" w14:textId="77777777" w:rsidTr="001C1E14">
        <w:tc>
          <w:tcPr>
            <w:tcW w:w="4361" w:type="dxa"/>
          </w:tcPr>
          <w:p w14:paraId="4F3DE65E"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DECB825" wp14:editId="5D613D81">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9"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14BB8E66" w14:textId="77777777"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A62938" w14:paraId="0DE6A0BE" w14:textId="77777777" w:rsidTr="001C1E14">
        <w:tc>
          <w:tcPr>
            <w:tcW w:w="4361" w:type="dxa"/>
          </w:tcPr>
          <w:p w14:paraId="500DD793"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76816470" wp14:editId="5CF71013">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0"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14:paraId="3E13F5F3" w14:textId="77777777"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14:paraId="1ECF3310" w14:textId="77777777" w:rsidR="004A371E" w:rsidRDefault="004A371E" w:rsidP="001C1E14">
            <w:pPr>
              <w:pStyle w:val="Standard-BlockCharCharChar"/>
              <w:spacing w:before="0"/>
              <w:jc w:val="left"/>
            </w:pPr>
            <w:r>
              <w:t>(to emphasize the expansion of non-verbal events for example)</w:t>
            </w:r>
          </w:p>
        </w:tc>
      </w:tr>
    </w:tbl>
    <w:p w14:paraId="63B147C7" w14:textId="77777777" w:rsidR="004A371E" w:rsidRDefault="004A371E" w:rsidP="008338F0">
      <w:pPr>
        <w:pStyle w:val="Aufzhlungszeichen1"/>
      </w:pPr>
      <w:r>
        <w:rPr>
          <w:shd w:val="clear" w:color="auto" w:fill="D9D9D9"/>
        </w:rPr>
        <w:lastRenderedPageBreak/>
        <w:t>Alignment:</w:t>
      </w:r>
      <w:r>
        <w:t xml:space="preserve"> sets the alignment of the text within the event description. This setting only takes effect in the Editor. For the output the font is always aligned to the left.</w:t>
      </w:r>
    </w:p>
    <w:p w14:paraId="231B8452" w14:textId="77777777"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14:paraId="08464308" w14:textId="77777777" w:rsidTr="001C1E14">
        <w:tc>
          <w:tcPr>
            <w:tcW w:w="4361" w:type="dxa"/>
          </w:tcPr>
          <w:p w14:paraId="71B00E42" w14:textId="77777777" w:rsidR="004A371E" w:rsidRDefault="004A371E" w:rsidP="001C1E14">
            <w:pPr>
              <w:tabs>
                <w:tab w:val="clear" w:pos="482"/>
                <w:tab w:val="left" w:pos="385"/>
              </w:tabs>
              <w:rPr>
                <w:szCs w:val="24"/>
              </w:rPr>
            </w:pPr>
            <w:r>
              <w:rPr>
                <w:noProof/>
                <w:szCs w:val="24"/>
                <w:lang w:eastAsia="de-DE"/>
              </w:rPr>
              <w:drawing>
                <wp:inline distT="0" distB="0" distL="0" distR="0" wp14:anchorId="0D309E9E" wp14:editId="1D41D497">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0A1FFD54" w14:textId="77777777" w:rsidR="004A371E" w:rsidRDefault="004A371E" w:rsidP="001C1E14">
            <w:pPr>
              <w:pStyle w:val="Standard-BlockCharCharChar"/>
              <w:spacing w:before="0" w:after="0"/>
              <w:jc w:val="left"/>
            </w:pPr>
            <w:r>
              <w:t>Tier 2:</w:t>
            </w:r>
            <w:r>
              <w:tab/>
              <w:t xml:space="preserve"> </w:t>
            </w:r>
            <w:r w:rsidRPr="004A371E">
              <w:rPr>
                <w:rStyle w:val="RefsZchn"/>
              </w:rPr>
              <w:t>“Centre”</w:t>
            </w:r>
          </w:p>
        </w:tc>
      </w:tr>
    </w:tbl>
    <w:p w14:paraId="0A863046" w14:textId="77777777" w:rsidR="004A371E" w:rsidRPr="004A371E" w:rsidRDefault="004A371E" w:rsidP="004A371E">
      <w:pPr>
        <w:pStyle w:val="Standard-BlockCharCharChar"/>
      </w:pPr>
    </w:p>
    <w:p w14:paraId="58F6A0E7" w14:textId="77777777" w:rsidR="004A371E" w:rsidRDefault="004A371E" w:rsidP="008338F0">
      <w:pPr>
        <w:pStyle w:val="Aufzhlungszeichen1"/>
      </w:pPr>
      <w:r>
        <w:rPr>
          <w:shd w:val="clear" w:color="auto" w:fill="D9D9D9"/>
        </w:rPr>
        <w:t>Border sides:</w:t>
      </w:r>
      <w:r>
        <w:t xml:space="preserve"> defines whether the events should be framed.</w:t>
      </w:r>
    </w:p>
    <w:p w14:paraId="0887B5F5" w14:textId="77777777" w:rsidR="004A371E" w:rsidRDefault="004A371E" w:rsidP="008338F0">
      <w:pPr>
        <w:pStyle w:val="Aufzhlungszeichen1"/>
      </w:pPr>
      <w:r>
        <w:rPr>
          <w:shd w:val="clear" w:color="auto" w:fill="D9D9D9"/>
        </w:rPr>
        <w:t>Border color:</w:t>
      </w:r>
      <w:r>
        <w:t xml:space="preserve"> sets the frame color.</w:t>
      </w:r>
    </w:p>
    <w:p w14:paraId="595C2B07" w14:textId="77777777" w:rsidR="004A371E" w:rsidRDefault="004A371E" w:rsidP="008338F0">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14:paraId="3FEBA022" w14:textId="77777777"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A62938" w14:paraId="372D3EE7" w14:textId="77777777" w:rsidTr="001C1E14">
        <w:tc>
          <w:tcPr>
            <w:tcW w:w="4361" w:type="dxa"/>
          </w:tcPr>
          <w:p w14:paraId="4D6B041B"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01855962" wp14:editId="73C2C4BD">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3"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14:paraId="1D894BCA" w14:textId="77777777"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A62938" w14:paraId="564781FE" w14:textId="77777777" w:rsidTr="001C1E14">
        <w:tc>
          <w:tcPr>
            <w:tcW w:w="4361" w:type="dxa"/>
          </w:tcPr>
          <w:p w14:paraId="5DD2F870"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12027316" wp14:editId="0305CBB8">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4"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0191B656" w14:textId="77777777"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14:paraId="4E0CA5F5" w14:textId="77777777" w:rsidR="004A371E" w:rsidRDefault="004A371E" w:rsidP="001C1E14">
            <w:pPr>
              <w:pStyle w:val="Standard-BlockCharCharChar"/>
              <w:spacing w:before="0" w:after="0"/>
              <w:jc w:val="left"/>
            </w:pPr>
            <w:r>
              <w:t>(to emphasize the expansion of non-verbal events for example)</w:t>
            </w:r>
          </w:p>
        </w:tc>
      </w:tr>
    </w:tbl>
    <w:p w14:paraId="1052D859" w14:textId="77777777" w:rsidR="004A371E" w:rsidRPr="004A371E" w:rsidRDefault="004A371E" w:rsidP="004A371E">
      <w:pPr>
        <w:pStyle w:val="Standard-BlockCharCharChar"/>
      </w:pPr>
    </w:p>
    <w:p w14:paraId="55429776" w14:textId="77777777" w:rsidR="004A371E" w:rsidRDefault="004A371E" w:rsidP="008338F0">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14:paraId="76B96E7E" w14:textId="77777777" w:rsidR="004A371E" w:rsidRDefault="004A371E" w:rsidP="008338F0">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14:paraId="42D0D5CE" w14:textId="77777777" w:rsidR="004A371E" w:rsidRDefault="004A371E" w:rsidP="008338F0">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14:paraId="60A70764" w14:textId="77777777" w:rsidR="004A371E" w:rsidRDefault="004A371E" w:rsidP="008338F0">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14:paraId="02D37314" w14:textId="77777777" w:rsidR="00DD7080" w:rsidRDefault="00DD7080" w:rsidP="00DD7080">
      <w:pPr>
        <w:pStyle w:val="Standard-BlockCharCharChar"/>
      </w:pPr>
    </w:p>
    <w:p w14:paraId="04F28163" w14:textId="77777777" w:rsidR="003D1908" w:rsidRDefault="00A46B31" w:rsidP="00CE6849">
      <w:pPr>
        <w:pStyle w:val="berschrift3"/>
      </w:pPr>
      <w:bookmarkStart w:id="765" w:name="_Format_&gt;_Format_tier..."/>
      <w:bookmarkStart w:id="766" w:name="_Toc55213902"/>
      <w:bookmarkStart w:id="767" w:name="_Toc69129891"/>
      <w:bookmarkStart w:id="768" w:name="_Toc69130032"/>
      <w:bookmarkStart w:id="769" w:name="_Ref108438786"/>
      <w:bookmarkStart w:id="770" w:name="_Ref472005699"/>
      <w:bookmarkStart w:id="771" w:name="_Toc472960871"/>
      <w:bookmarkEnd w:id="765"/>
      <w:r>
        <w:t>Format &gt; Format tier...</w:t>
      </w:r>
      <w:bookmarkEnd w:id="766"/>
      <w:bookmarkEnd w:id="767"/>
      <w:bookmarkEnd w:id="768"/>
      <w:bookmarkEnd w:id="769"/>
      <w:bookmarkEnd w:id="770"/>
      <w:bookmarkEnd w:id="771"/>
      <w:r>
        <w:t xml:space="preserve"> </w:t>
      </w:r>
    </w:p>
    <w:p w14:paraId="665A7281" w14:textId="77777777" w:rsidR="003D1908" w:rsidRDefault="007B76F8" w:rsidP="00CE6849">
      <w:pPr>
        <w:pStyle w:val="Standard-BlockCharCharChar"/>
      </w:pPr>
      <w:r>
        <w:rPr>
          <w:lang w:val="de-DE" w:eastAsia="de-DE" w:bidi="ar-SA"/>
        </w:rPr>
        <w:drawing>
          <wp:inline distT="0" distB="0" distL="0" distR="0" wp14:anchorId="1064F237" wp14:editId="0BACED72">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15" cstate="print">
                      <a:extLst>
                        <a:ext uri="{BEBA8EAE-BF5A-486C-A8C5-ECC9F3942E4B}">
                          <a14:imgProps xmlns:a14="http://schemas.microsoft.com/office/drawing/2010/main">
                            <a14:imgLayer r:embed="rId4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041DE125" wp14:editId="0952FACC">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F6952"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DE125"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14:paraId="680F6952" w14:textId="77777777" w:rsidR="00A62938" w:rsidRDefault="00A62938"/>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14:paraId="36E7B0E5" w14:textId="77777777" w:rsidR="003D1908" w:rsidRDefault="00A46B31" w:rsidP="00CE6849">
      <w:pPr>
        <w:pStyle w:val="Standard-BlockCharCharChar"/>
      </w:pPr>
      <w:r>
        <w:t>Opens a dialog to format the currently selected tier.</w:t>
      </w:r>
      <w:r w:rsidR="00F660D0">
        <w:t xml:space="preserve"> </w:t>
      </w:r>
      <w:r>
        <w:rPr>
          <w:lang w:val="de-DE" w:eastAsia="de-DE" w:bidi="ar-SA"/>
        </w:rPr>
        <mc:AlternateContent>
          <mc:Choice Requires="wps">
            <w:drawing>
              <wp:anchor distT="0" distB="0" distL="114300" distR="114300" simplePos="0" relativeHeight="251533312" behindDoc="0" locked="0" layoutInCell="1" allowOverlap="1" wp14:anchorId="4F6C19FB" wp14:editId="012DA308">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697A2" w14:textId="77777777" w:rsidR="00A62938" w:rsidRDefault="00A62938"/>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C19FB"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14:paraId="1D1697A2" w14:textId="77777777" w:rsidR="00A62938" w:rsidRDefault="00A62938"/>
                  </w:txbxContent>
                </v:textbox>
              </v:shape>
            </w:pict>
          </mc:Fallback>
        </mc:AlternateContent>
      </w:r>
    </w:p>
    <w:p w14:paraId="717A1D47" w14:textId="77777777" w:rsidR="003D1908" w:rsidRDefault="00A46B31" w:rsidP="00CE6849">
      <w:pPr>
        <w:pStyle w:val="berschrift3"/>
      </w:pPr>
      <w:bookmarkStart w:id="772" w:name="_Format_&gt;_Format_tier_labels..."/>
      <w:bookmarkStart w:id="773" w:name="_Toc55213903"/>
      <w:bookmarkStart w:id="774" w:name="_Toc69129892"/>
      <w:bookmarkStart w:id="775" w:name="_Toc69130033"/>
      <w:bookmarkStart w:id="776" w:name="_Ref108438797"/>
      <w:bookmarkStart w:id="777" w:name="_Toc472960872"/>
      <w:bookmarkEnd w:id="772"/>
      <w:r>
        <w:lastRenderedPageBreak/>
        <w:t>Format &gt; Format tier labels...</w:t>
      </w:r>
      <w:bookmarkEnd w:id="773"/>
      <w:bookmarkEnd w:id="774"/>
      <w:bookmarkEnd w:id="775"/>
      <w:bookmarkEnd w:id="776"/>
      <w:bookmarkEnd w:id="777"/>
      <w:r>
        <w:t xml:space="preserve"> </w:t>
      </w:r>
    </w:p>
    <w:p w14:paraId="74C20FB2" w14:textId="4B5BD32C" w:rsidR="003D1908" w:rsidRDefault="00823B63" w:rsidP="00CE6849">
      <w:pPr>
        <w:pStyle w:val="Standard-BlockCharCharChar"/>
      </w:pPr>
      <w:r>
        <w:rPr>
          <w:lang w:val="de-DE" w:eastAsia="de-DE" w:bidi="ar-SA"/>
        </w:rPr>
        <w:drawing>
          <wp:inline distT="0" distB="0" distL="0" distR="0" wp14:anchorId="4ED40C26" wp14:editId="6A5B4B12">
            <wp:extent cx="219075" cy="228600"/>
            <wp:effectExtent l="0" t="0" r="9525" b="0"/>
            <wp:docPr id="33" name="Bild 11"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tRowLabelForma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4A371E">
        <w:tab/>
        <w:t xml:space="preserve"> </w:t>
      </w:r>
      <w:r w:rsidR="00A46B31">
        <w:t>Opens a dialog that allows formatting of the speaker label.</w:t>
      </w:r>
    </w:p>
    <w:p w14:paraId="53E116E0" w14:textId="77777777" w:rsidR="00DD7080" w:rsidRDefault="00DD7080" w:rsidP="00CE6849">
      <w:pPr>
        <w:pStyle w:val="Standard-BlockCharCharChar"/>
      </w:pPr>
    </w:p>
    <w:p w14:paraId="7D3768E9" w14:textId="77777777" w:rsidR="003D1908" w:rsidRDefault="00A46B31" w:rsidP="00CE6849">
      <w:pPr>
        <w:pStyle w:val="berschrift3"/>
      </w:pPr>
      <w:bookmarkStart w:id="778" w:name="_Format_&gt;_Format_timeline..."/>
      <w:bookmarkStart w:id="779" w:name="_Toc55213904"/>
      <w:bookmarkStart w:id="780" w:name="_Toc69129893"/>
      <w:bookmarkStart w:id="781" w:name="_Toc69130034"/>
      <w:bookmarkStart w:id="782" w:name="_Ref108438809"/>
      <w:bookmarkStart w:id="783" w:name="_Toc472960873"/>
      <w:bookmarkEnd w:id="778"/>
      <w:r>
        <w:t>Format &gt; Format timeline...</w:t>
      </w:r>
      <w:bookmarkEnd w:id="779"/>
      <w:bookmarkEnd w:id="780"/>
      <w:bookmarkEnd w:id="781"/>
      <w:bookmarkEnd w:id="782"/>
      <w:bookmarkEnd w:id="783"/>
    </w:p>
    <w:p w14:paraId="51C0B52B" w14:textId="77777777" w:rsidR="003D1908" w:rsidRDefault="00A46B31" w:rsidP="00CE6849">
      <w:pPr>
        <w:pStyle w:val="Standard-BlockCharCharChar"/>
      </w:pPr>
      <w:r>
        <w:t>Opens a dialog that allows formatting the timeline.</w:t>
      </w:r>
    </w:p>
    <w:p w14:paraId="68F31CA4" w14:textId="77777777" w:rsidR="003D1908" w:rsidRDefault="00A46B31" w:rsidP="00CE6849">
      <w:pPr>
        <w:pStyle w:val="berschrift3"/>
      </w:pPr>
      <w:bookmarkStart w:id="784" w:name="_Format_&gt;_Format_timeline_items..."/>
      <w:bookmarkStart w:id="785" w:name="_Toc55213905"/>
      <w:bookmarkStart w:id="786" w:name="_Toc69129894"/>
      <w:bookmarkStart w:id="787" w:name="_Toc69130035"/>
      <w:bookmarkStart w:id="788" w:name="_Ref108438816"/>
      <w:bookmarkStart w:id="789" w:name="_Toc472960874"/>
      <w:bookmarkEnd w:id="784"/>
      <w:r>
        <w:t>Format &gt; Format timeline items...</w:t>
      </w:r>
      <w:bookmarkEnd w:id="785"/>
      <w:bookmarkEnd w:id="786"/>
      <w:bookmarkEnd w:id="787"/>
      <w:bookmarkEnd w:id="788"/>
      <w:bookmarkEnd w:id="789"/>
    </w:p>
    <w:p w14:paraId="519EC09B" w14:textId="77777777"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14:paraId="524FCBE8" w14:textId="77777777" w:rsidR="00EA3FDC" w:rsidRDefault="00EA3FDC">
      <w:pPr>
        <w:pStyle w:val="GraphikFormat"/>
        <w:rPr>
          <w:szCs w:val="24"/>
          <w:lang w:val="en-US"/>
        </w:rPr>
      </w:pPr>
      <w:r>
        <w:rPr>
          <w:noProof/>
          <w:lang w:eastAsia="de-DE"/>
        </w:rPr>
        <w:drawing>
          <wp:inline distT="0" distB="0" distL="0" distR="0" wp14:anchorId="37E2E805" wp14:editId="16EBE16F">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14:paraId="5A4E55B3" w14:textId="77777777" w:rsidR="003D1908" w:rsidRDefault="00A46B31" w:rsidP="008338F0">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14:paraId="0A3AACBE" w14:textId="77777777" w:rsidR="003D1908" w:rsidRDefault="00A46B31" w:rsidP="008338F0">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14:paraId="08019A0B" w14:textId="77777777" w:rsidR="003D1908" w:rsidRDefault="00A46B31" w:rsidP="008338F0">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14:paraId="407F4122" w14:textId="77777777" w:rsidR="003D1908" w:rsidRDefault="00A46B31" w:rsidP="008338F0">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14:paraId="6CF28479" w14:textId="77777777"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A62938" w14:paraId="1A5C3543" w14:textId="77777777" w:rsidTr="004A371E">
        <w:tc>
          <w:tcPr>
            <w:tcW w:w="4361" w:type="dxa"/>
          </w:tcPr>
          <w:p w14:paraId="2ED10EF8"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72341C17" wp14:editId="5426841B">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14:paraId="2538010F" w14:textId="77777777" w:rsidR="003D1908" w:rsidRDefault="00A46B31" w:rsidP="004A371E">
            <w:pPr>
              <w:pStyle w:val="Standard-BlockCharCharChar"/>
              <w:spacing w:before="0" w:after="0"/>
              <w:jc w:val="left"/>
            </w:pPr>
            <w:r>
              <w:t>Show every n-th numbering:</w:t>
            </w:r>
            <w:r>
              <w:tab/>
              <w:t>1</w:t>
            </w:r>
          </w:p>
          <w:p w14:paraId="708D626E" w14:textId="77777777" w:rsidR="003D1908" w:rsidRDefault="00A46B31" w:rsidP="004A371E">
            <w:pPr>
              <w:pStyle w:val="Standard-BlockCharCharChar"/>
              <w:spacing w:before="0" w:after="0"/>
              <w:jc w:val="left"/>
            </w:pPr>
            <w:r>
              <w:t>Show every n-th absolute time: 1</w:t>
            </w:r>
          </w:p>
          <w:p w14:paraId="7B0608D3" w14:textId="77777777" w:rsidR="003D1908" w:rsidRDefault="00A46B31" w:rsidP="004A371E">
            <w:pPr>
              <w:pStyle w:val="Standard-BlockCharCharChar"/>
              <w:spacing w:before="0" w:after="0"/>
              <w:jc w:val="left"/>
            </w:pPr>
            <w:r>
              <w:t>Absolute time format:</w:t>
            </w:r>
            <w:r>
              <w:tab/>
              <w:t xml:space="preserve"> Time</w:t>
            </w:r>
          </w:p>
          <w:p w14:paraId="318D7207" w14:textId="77777777" w:rsidR="003D1908" w:rsidRDefault="00A46B31" w:rsidP="004A371E">
            <w:pPr>
              <w:pStyle w:val="Standard-BlockCharCharChar"/>
              <w:spacing w:before="0" w:after="0"/>
              <w:jc w:val="left"/>
            </w:pPr>
            <w:r>
              <w:t>Miliseconds Digits: 1</w:t>
            </w:r>
          </w:p>
        </w:tc>
      </w:tr>
      <w:tr w:rsidR="003D1908" w:rsidRPr="00A62938" w14:paraId="0FB8C9E8" w14:textId="77777777" w:rsidTr="004A371E">
        <w:tc>
          <w:tcPr>
            <w:tcW w:w="4361" w:type="dxa"/>
          </w:tcPr>
          <w:p w14:paraId="5E740016"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64A6F36C" wp14:editId="73D55A7C">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14:paraId="23344767" w14:textId="77777777" w:rsidR="003D1908" w:rsidRDefault="00A46B31" w:rsidP="004A371E">
            <w:pPr>
              <w:pStyle w:val="Standard-BlockCharCharChar"/>
              <w:spacing w:before="0" w:after="0"/>
              <w:jc w:val="left"/>
            </w:pPr>
            <w:r>
              <w:t>Show every n-th numbering:</w:t>
            </w:r>
            <w:r>
              <w:tab/>
              <w:t>0</w:t>
            </w:r>
          </w:p>
          <w:p w14:paraId="27A3F41D" w14:textId="77777777" w:rsidR="003D1908" w:rsidRDefault="00A46B31" w:rsidP="004A371E">
            <w:pPr>
              <w:pStyle w:val="Standard-BlockCharCharChar"/>
              <w:spacing w:before="0" w:after="0"/>
              <w:jc w:val="left"/>
            </w:pPr>
            <w:r>
              <w:t>Show every n-th absolute time: 1</w:t>
            </w:r>
          </w:p>
          <w:p w14:paraId="57D8D121" w14:textId="77777777" w:rsidR="003D1908" w:rsidRDefault="00A46B31" w:rsidP="004A371E">
            <w:pPr>
              <w:pStyle w:val="Standard-BlockCharCharChar"/>
              <w:spacing w:before="0" w:after="0"/>
              <w:jc w:val="left"/>
            </w:pPr>
            <w:r>
              <w:t>Absolute time format: Time</w:t>
            </w:r>
          </w:p>
          <w:p w14:paraId="33DBBB9A" w14:textId="77777777" w:rsidR="003D1908" w:rsidRDefault="00A46B31" w:rsidP="004A371E">
            <w:pPr>
              <w:pStyle w:val="Standard-BlockCharCharChar"/>
              <w:spacing w:before="0" w:after="0"/>
              <w:jc w:val="left"/>
            </w:pPr>
            <w:r>
              <w:t>Miliseconds Digits: 3</w:t>
            </w:r>
          </w:p>
        </w:tc>
      </w:tr>
      <w:tr w:rsidR="003D1908" w14:paraId="2043C0F4" w14:textId="77777777" w:rsidTr="004A371E">
        <w:tc>
          <w:tcPr>
            <w:tcW w:w="4361" w:type="dxa"/>
          </w:tcPr>
          <w:p w14:paraId="3F267D48"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AFD4899" wp14:editId="41D6F1AB">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14:paraId="42A10F3E" w14:textId="77777777" w:rsidR="003D1908" w:rsidRDefault="00A46B31" w:rsidP="004A371E">
            <w:pPr>
              <w:pStyle w:val="Standard-BlockCharCharChar"/>
              <w:spacing w:before="0" w:after="0"/>
              <w:jc w:val="left"/>
            </w:pPr>
            <w:r>
              <w:t>Show every n-th numbering:</w:t>
            </w:r>
            <w:r>
              <w:tab/>
              <w:t>1</w:t>
            </w:r>
          </w:p>
          <w:p w14:paraId="37D2A06E" w14:textId="77777777" w:rsidR="003D1908" w:rsidRDefault="00A46B31" w:rsidP="004A371E">
            <w:pPr>
              <w:pStyle w:val="Standard-BlockCharCharChar"/>
              <w:spacing w:before="0" w:after="0"/>
              <w:jc w:val="left"/>
            </w:pPr>
            <w:r>
              <w:t>Show every n-th absolute time: 2</w:t>
            </w:r>
          </w:p>
          <w:p w14:paraId="26616CCF" w14:textId="77777777" w:rsidR="003D1908" w:rsidRDefault="00A46B31" w:rsidP="004A371E">
            <w:pPr>
              <w:pStyle w:val="Standard-BlockCharCharChar"/>
              <w:spacing w:before="0" w:after="0"/>
              <w:jc w:val="left"/>
            </w:pPr>
            <w:r>
              <w:t>Absolute time format:</w:t>
            </w:r>
            <w:r>
              <w:tab/>
              <w:t xml:space="preserve"> Decimal</w:t>
            </w:r>
          </w:p>
          <w:p w14:paraId="02981AAB" w14:textId="77777777" w:rsidR="003D1908" w:rsidRDefault="00A46B31" w:rsidP="004A371E">
            <w:pPr>
              <w:pStyle w:val="Standard-BlockCharCharChar"/>
              <w:spacing w:before="0" w:after="0"/>
              <w:jc w:val="left"/>
            </w:pPr>
            <w:r>
              <w:t>Miliseconds Digits: 1</w:t>
            </w:r>
          </w:p>
        </w:tc>
      </w:tr>
    </w:tbl>
    <w:p w14:paraId="624E1846" w14:textId="77777777" w:rsidR="00DD7080" w:rsidRDefault="00DD7080">
      <w:pPr>
        <w:widowControl/>
        <w:tabs>
          <w:tab w:val="clear" w:pos="482"/>
        </w:tabs>
        <w:spacing w:before="0" w:after="0"/>
        <w:jc w:val="left"/>
        <w:rPr>
          <w:noProof/>
          <w:sz w:val="28"/>
          <w:szCs w:val="24"/>
          <w:lang w:val="en-US" w:eastAsia="hi-IN" w:bidi="hi-IN"/>
        </w:rPr>
      </w:pPr>
      <w:bookmarkStart w:id="790" w:name="_Format_&gt;_Set_frame_end"/>
      <w:bookmarkStart w:id="791" w:name="_Toc55213906"/>
      <w:bookmarkStart w:id="792" w:name="_Toc69129895"/>
      <w:bookmarkStart w:id="793" w:name="_Toc69130036"/>
      <w:bookmarkStart w:id="794" w:name="_Ref108438822"/>
      <w:bookmarkEnd w:id="790"/>
      <w:r>
        <w:br w:type="page"/>
      </w:r>
    </w:p>
    <w:p w14:paraId="690618C8" w14:textId="77777777" w:rsidR="003D1908" w:rsidRDefault="00A46B31" w:rsidP="00CE6849">
      <w:pPr>
        <w:pStyle w:val="berschrift3"/>
      </w:pPr>
      <w:bookmarkStart w:id="795" w:name="_Toc472960875"/>
      <w:r>
        <w:lastRenderedPageBreak/>
        <w:t>Format &gt; Set frame end</w:t>
      </w:r>
      <w:bookmarkEnd w:id="791"/>
      <w:bookmarkEnd w:id="792"/>
      <w:bookmarkEnd w:id="793"/>
      <w:bookmarkEnd w:id="794"/>
      <w:bookmarkEnd w:id="795"/>
    </w:p>
    <w:p w14:paraId="29F1AB51" w14:textId="77777777"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14:paraId="3746032A" w14:textId="77777777" w:rsidR="003D1908" w:rsidRDefault="00A46B31" w:rsidP="00CE6849">
      <w:pPr>
        <w:pStyle w:val="Standard-BlockCharCharChar"/>
      </w:pPr>
      <w:r>
        <w:t>(The position of the musical score frame can easily be seen by the tier labels on the screen: The tier labels outside of the musical score have a different frame.)</w:t>
      </w:r>
    </w:p>
    <w:p w14:paraId="13F439B4" w14:textId="77777777"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14:paraId="53F6E999" w14:textId="77777777" w:rsidTr="004A371E">
        <w:tc>
          <w:tcPr>
            <w:tcW w:w="4361" w:type="dxa"/>
          </w:tcPr>
          <w:p w14:paraId="1B5660E5"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6E021006" wp14:editId="602DAD64">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14:paraId="5BCFF500" w14:textId="77777777" w:rsidR="003D1908" w:rsidRDefault="00A46B31" w:rsidP="004A371E">
            <w:pPr>
              <w:pStyle w:val="Standard-BlockCharCharChar"/>
              <w:spacing w:before="0" w:after="0"/>
              <w:jc w:val="left"/>
            </w:pPr>
            <w:r>
              <w:t xml:space="preserve">no </w:t>
            </w:r>
            <w:r w:rsidRPr="004A371E">
              <w:rPr>
                <w:rStyle w:val="RefsZchn"/>
              </w:rPr>
              <w:t>“frame end”</w:t>
            </w:r>
          </w:p>
        </w:tc>
      </w:tr>
      <w:tr w:rsidR="003D1908" w:rsidRPr="00A62938" w14:paraId="51E631BE" w14:textId="77777777" w:rsidTr="004A371E">
        <w:tc>
          <w:tcPr>
            <w:tcW w:w="4361" w:type="dxa"/>
          </w:tcPr>
          <w:p w14:paraId="426C824D"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361AEDE" wp14:editId="657E56C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14:paraId="57CF9724" w14:textId="77777777"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14:paraId="070F34EC" w14:textId="77777777" w:rsidR="00DD7080" w:rsidRDefault="00DD7080" w:rsidP="00DD7080">
      <w:pPr>
        <w:pStyle w:val="Standard-BlockCharCharChar"/>
      </w:pPr>
      <w:bookmarkStart w:id="796" w:name="_Format_&gt;_Reformat"/>
      <w:bookmarkStart w:id="797" w:name="_Toc69129896"/>
      <w:bookmarkStart w:id="798" w:name="_Toc69130037"/>
      <w:bookmarkStart w:id="799" w:name="_Ref108438831"/>
      <w:bookmarkEnd w:id="796"/>
    </w:p>
    <w:p w14:paraId="6D6DEE9D" w14:textId="77777777" w:rsidR="003D1908" w:rsidRDefault="00A46B31" w:rsidP="00CE6849">
      <w:pPr>
        <w:pStyle w:val="berschrift3"/>
      </w:pPr>
      <w:bookmarkStart w:id="800" w:name="_Toc472960876"/>
      <w:r>
        <w:t>Format &gt; Reformat</w:t>
      </w:r>
      <w:bookmarkEnd w:id="797"/>
      <w:bookmarkEnd w:id="798"/>
      <w:bookmarkEnd w:id="799"/>
      <w:bookmarkEnd w:id="800"/>
    </w:p>
    <w:p w14:paraId="2D67F5AC" w14:textId="325FBC83" w:rsidR="003D1908" w:rsidRDefault="00823B63" w:rsidP="00CE6849">
      <w:pPr>
        <w:pStyle w:val="Standard-BlockCharCharChar"/>
      </w:pPr>
      <w:r>
        <w:rPr>
          <w:lang w:val="de-DE" w:eastAsia="de-DE" w:bidi="ar-SA"/>
        </w:rPr>
        <w:drawing>
          <wp:inline distT="0" distB="0" distL="0" distR="0" wp14:anchorId="3AD52D13" wp14:editId="7D72A638">
            <wp:extent cx="219075" cy="228600"/>
            <wp:effectExtent l="0" t="0" r="9525" b="0"/>
            <wp:docPr id="32" name="Bild 12"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format"/>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4A371E">
        <w:tab/>
        <w:t xml:space="preserve"> </w:t>
      </w:r>
      <w:r w:rsidR="00A46B31">
        <w:t>Forces a recalculation of the musical score format. This can be of use when you have manually adjusted some intervals on the timeline for example.</w:t>
      </w:r>
    </w:p>
    <w:p w14:paraId="08488C0C" w14:textId="77777777" w:rsidR="00DD7080" w:rsidRDefault="00DD7080" w:rsidP="00CE6849">
      <w:pPr>
        <w:pStyle w:val="Standard-BlockCharCharChar"/>
      </w:pPr>
    </w:p>
    <w:p w14:paraId="6231638D" w14:textId="77777777" w:rsidR="003D1908" w:rsidRDefault="00A46B31" w:rsidP="00CE6849">
      <w:pPr>
        <w:pStyle w:val="berschrift3"/>
      </w:pPr>
      <w:bookmarkStart w:id="801" w:name="_Ref472893487"/>
      <w:bookmarkStart w:id="802" w:name="_Toc472960877"/>
      <w:r>
        <w:t>Format &gt; Underline</w:t>
      </w:r>
      <w:bookmarkEnd w:id="801"/>
      <w:bookmarkEnd w:id="802"/>
    </w:p>
    <w:p w14:paraId="1BC50519" w14:textId="77777777" w:rsidR="003D1908" w:rsidRDefault="00A46B31">
      <w:pPr>
        <w:rPr>
          <w:szCs w:val="24"/>
          <w:lang w:val="en-US"/>
        </w:rPr>
      </w:pPr>
      <w:r>
        <w:rPr>
          <w:szCs w:val="24"/>
          <w:lang w:val="en-US"/>
        </w:rPr>
        <w:t xml:space="preserve">Underlines the currently selected text.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r w:rsidR="002F30CF">
        <w:rPr>
          <w:szCs w:val="24"/>
          <w:lang w:val="en-US"/>
        </w:rPr>
        <w:t>Handbuch”</w:t>
      </w:r>
      <w:r>
        <w:rPr>
          <w:szCs w:val="24"/>
          <w:lang w:val="en-US"/>
        </w:rPr>
        <w:t xml:space="preserve"> (Rehbein et al. 2004).</w:t>
      </w:r>
    </w:p>
    <w:p w14:paraId="706140A2" w14:textId="77777777" w:rsidR="003D1908" w:rsidRDefault="00A46B31">
      <w:pPr>
        <w:pStyle w:val="GraphikFormat"/>
        <w:rPr>
          <w:lang w:val="en-US"/>
        </w:rPr>
      </w:pPr>
      <w:r>
        <w:rPr>
          <w:noProof/>
          <w:lang w:eastAsia="de-DE"/>
        </w:rPr>
        <w:drawing>
          <wp:inline distT="0" distB="0" distL="0" distR="0" wp14:anchorId="1F2EFEA2" wp14:editId="68EB4053">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25" cstate="print">
                      <a:extLst>
                        <a:ext uri="{BEBA8EAE-BF5A-486C-A8C5-ECC9F3942E4B}">
                          <a14:imgProps xmlns:a14="http://schemas.microsoft.com/office/drawing/2010/main">
                            <a14:imgLayer r:embed="rId42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240FA831" wp14:editId="07B412D5">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27" cstate="print">
                      <a:extLst>
                        <a:ext uri="{BEBA8EAE-BF5A-486C-A8C5-ECC9F3942E4B}">
                          <a14:imgProps xmlns:a14="http://schemas.microsoft.com/office/drawing/2010/main">
                            <a14:imgLayer r:embed="rId428">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14:paraId="5DF97BAA" w14:textId="77777777"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14:paraId="470A097D" w14:textId="77777777" w:rsidR="003D1908" w:rsidRDefault="00A46B31">
      <w:pPr>
        <w:pStyle w:val="GraphikFormat"/>
      </w:pPr>
      <w:r>
        <w:rPr>
          <w:noProof/>
          <w:lang w:eastAsia="de-DE"/>
        </w:rPr>
        <w:lastRenderedPageBreak/>
        <w:drawing>
          <wp:inline distT="0" distB="0" distL="0" distR="0" wp14:anchorId="22431D3E" wp14:editId="03C59F48">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9" cstate="print">
                      <a:extLst>
                        <a:ext uri="{BEBA8EAE-BF5A-486C-A8C5-ECC9F3942E4B}">
                          <a14:imgProps xmlns:a14="http://schemas.microsoft.com/office/drawing/2010/main">
                            <a14:imgLayer r:embed="rId430">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14:paraId="671AED5B" w14:textId="77777777" w:rsidR="003D1908" w:rsidRDefault="00A46B31">
      <w:pPr>
        <w:rPr>
          <w:szCs w:val="24"/>
          <w:lang w:val="en-US"/>
        </w:rPr>
      </w:pPr>
      <w:r>
        <w:rPr>
          <w:szCs w:val="24"/>
          <w:lang w:val="en-US"/>
        </w:rPr>
        <w:t>The latter method is more comfortable normally, but limits the systematic search-ability of the transcription.</w:t>
      </w:r>
    </w:p>
    <w:p w14:paraId="0F1099F2" w14:textId="77777777" w:rsidR="004A318F" w:rsidRPr="008C6634" w:rsidRDefault="004A318F">
      <w:pPr>
        <w:widowControl/>
        <w:tabs>
          <w:tab w:val="clear" w:pos="482"/>
        </w:tabs>
        <w:spacing w:before="0" w:after="0"/>
        <w:jc w:val="left"/>
        <w:rPr>
          <w:lang w:val="en-GB"/>
        </w:rPr>
        <w:sectPr w:rsidR="004A318F" w:rsidRPr="008C6634" w:rsidSect="00372541">
          <w:headerReference w:type="default" r:id="rId431"/>
          <w:pgSz w:w="11906" w:h="16838" w:code="9"/>
          <w:pgMar w:top="1417" w:right="1133" w:bottom="1134" w:left="1417" w:header="624" w:footer="624" w:gutter="0"/>
          <w:cols w:space="720"/>
          <w:docGrid w:linePitch="326"/>
        </w:sectPr>
      </w:pPr>
    </w:p>
    <w:p w14:paraId="0AEEA33F" w14:textId="77777777" w:rsidR="003D1908" w:rsidRDefault="00A46B31">
      <w:pPr>
        <w:pStyle w:val="berschrift2"/>
        <w:numPr>
          <w:ilvl w:val="1"/>
          <w:numId w:val="9"/>
        </w:numPr>
      </w:pPr>
      <w:bookmarkStart w:id="803" w:name="_Toc472960878"/>
      <w:r>
        <w:lastRenderedPageBreak/>
        <w:t>CLARIN Menu</w:t>
      </w:r>
      <w:bookmarkEnd w:id="803"/>
    </w:p>
    <w:p w14:paraId="7FF9628D" w14:textId="77777777" w:rsidR="003D1908" w:rsidRDefault="00A46B31">
      <w:r>
        <w:rPr>
          <w:noProof/>
          <w:lang w:eastAsia="de-DE"/>
        </w:rPr>
        <w:drawing>
          <wp:inline distT="0" distB="0" distL="0" distR="0" wp14:anchorId="4F7C32C5" wp14:editId="6AB49072">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14:paraId="1D46C40B" w14:textId="77777777" w:rsidR="00DD7080" w:rsidRDefault="00DD7080" w:rsidP="00DD7080">
      <w:pPr>
        <w:pStyle w:val="Standard-BlockCharCharChar"/>
      </w:pPr>
    </w:p>
    <w:p w14:paraId="3EDBA78C" w14:textId="77777777" w:rsidR="003D1908" w:rsidRDefault="00A46B31" w:rsidP="00CE6849">
      <w:pPr>
        <w:pStyle w:val="berschrift3"/>
      </w:pPr>
      <w:bookmarkStart w:id="804" w:name="_Toc472960879"/>
      <w:r>
        <w:t>CLARIN &gt; Web MAUS</w:t>
      </w:r>
      <w:bookmarkEnd w:id="804"/>
    </w:p>
    <w:p w14:paraId="0BB77FA1" w14:textId="77777777"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14:paraId="19A7E7D5" w14:textId="77777777"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14:paraId="59758D86" w14:textId="77777777" w:rsidR="004A318F" w:rsidRDefault="004A318F" w:rsidP="004A318F">
      <w:pPr>
        <w:pStyle w:val="GraphikFormat"/>
      </w:pPr>
      <w:r>
        <w:rPr>
          <w:noProof/>
          <w:lang w:eastAsia="de-DE"/>
        </w:rPr>
        <w:drawing>
          <wp:inline distT="0" distB="0" distL="0" distR="0" wp14:anchorId="2C16604C" wp14:editId="71791940">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14:paraId="0DC341E6" w14:textId="77777777" w:rsidR="003D1908" w:rsidRDefault="00A46B31" w:rsidP="008338F0">
      <w:pPr>
        <w:pStyle w:val="Aufzhlungszeichen1"/>
      </w:pPr>
      <w:r w:rsidRPr="004A318F">
        <w:rPr>
          <w:shd w:val="clear" w:color="auto" w:fill="D9D9D9"/>
        </w:rPr>
        <w:t>Language</w:t>
      </w:r>
      <w:r>
        <w:t>: Select the language that corresponds with your transcribed text.</w:t>
      </w:r>
    </w:p>
    <w:p w14:paraId="16C3BD78" w14:textId="77777777" w:rsidR="003D1908" w:rsidRDefault="00A46B31" w:rsidP="008338F0">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14:paraId="6E485ECF" w14:textId="77777777" w:rsidR="003D1908" w:rsidRPr="004A318F" w:rsidRDefault="004A318F" w:rsidP="008338F0">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14:paraId="696A3092" w14:textId="77777777" w:rsidR="004A318F" w:rsidRPr="004A318F" w:rsidRDefault="00A46B31" w:rsidP="008338F0">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14:paraId="29D6372B" w14:textId="77777777" w:rsidR="003D1908" w:rsidRPr="004A318F" w:rsidRDefault="00A46B31" w:rsidP="008338F0">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14:paraId="1A0F3634" w14:textId="77777777" w:rsidR="003D1908" w:rsidRPr="004A318F" w:rsidRDefault="00A46B31" w:rsidP="008338F0">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14:paraId="549F2A9A" w14:textId="77777777" w:rsidR="003D1908" w:rsidRPr="004A318F" w:rsidRDefault="002F30CF" w:rsidP="008338F0">
      <w:pPr>
        <w:pStyle w:val="Aufzhlungszeichen2"/>
        <w:rPr>
          <w:rStyle w:val="Buchtitel"/>
          <w:bCs w:val="0"/>
          <w:iCs w:val="0"/>
          <w:spacing w:val="0"/>
          <w:sz w:val="24"/>
        </w:rPr>
      </w:pPr>
      <w:r>
        <w:rPr>
          <w:rStyle w:val="RefsZchn"/>
        </w:rPr>
        <w:lastRenderedPageBreak/>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14:paraId="79323B3F" w14:textId="77777777" w:rsidR="003D1908" w:rsidRDefault="00A46B31" w:rsidP="008338F0">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14:paraId="1717CFE8" w14:textId="77777777" w:rsidR="003D1908" w:rsidRDefault="00A46B31" w:rsidP="008338F0">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14:paraId="078FC00A" w14:textId="77777777" w:rsidR="003D1908" w:rsidRDefault="00A46B31" w:rsidP="008338F0">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14:paraId="30C7016C" w14:textId="77777777" w:rsidR="003D1908" w:rsidRDefault="00A46B31" w:rsidP="008338F0">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14:paraId="5D8E5224" w14:textId="77777777" w:rsidR="003D1908" w:rsidRDefault="00A46B31" w:rsidP="008338F0">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14:paraId="37F21AFA" w14:textId="77777777" w:rsidR="003D1908" w:rsidRPr="004A318F" w:rsidRDefault="00A46B31" w:rsidP="008338F0">
      <w:pPr>
        <w:pStyle w:val="Aufzhlungszeichen2"/>
      </w:pPr>
      <w:r w:rsidRPr="004A318F">
        <w:rPr>
          <w:rStyle w:val="RefsZchn"/>
        </w:rPr>
        <w:t>Open it as a new file</w:t>
      </w:r>
      <w:r w:rsidR="002F30CF" w:rsidRPr="002F30CF">
        <w:t>:</w:t>
      </w:r>
      <w:r w:rsidR="002F30CF">
        <w:t xml:space="preserve"> the output will be displayed as a new file</w:t>
      </w:r>
    </w:p>
    <w:p w14:paraId="5E01B1E0" w14:textId="77777777" w:rsidR="003D1908" w:rsidRDefault="00A46B31" w:rsidP="008338F0">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14:paraId="0211BC0A" w14:textId="77777777" w:rsidR="004A318F" w:rsidRDefault="004A318F" w:rsidP="004A318F">
      <w:pPr>
        <w:pStyle w:val="GraphikFormat"/>
      </w:pPr>
      <w:r w:rsidRPr="004A318F">
        <w:rPr>
          <w:noProof/>
          <w:lang w:eastAsia="de-DE"/>
        </w:rPr>
        <w:drawing>
          <wp:inline distT="0" distB="0" distL="0" distR="0" wp14:anchorId="4DCA9DB1" wp14:editId="71106970">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14:paraId="7D67810E" w14:textId="77777777" w:rsidR="00DD7080" w:rsidRDefault="00DD7080" w:rsidP="00DD7080">
      <w:pPr>
        <w:pStyle w:val="Standard-BlockCharCharChar"/>
      </w:pPr>
      <w:bookmarkStart w:id="805" w:name="_Ref472790382"/>
    </w:p>
    <w:p w14:paraId="06CEE37D" w14:textId="77777777" w:rsidR="003D1908" w:rsidRDefault="00A46B31" w:rsidP="00CE6849">
      <w:pPr>
        <w:pStyle w:val="berschrift3"/>
      </w:pPr>
      <w:bookmarkStart w:id="806" w:name="_Toc472960880"/>
      <w:r>
        <w:t>CLARIN &gt; WebLicht</w:t>
      </w:r>
      <w:bookmarkEnd w:id="805"/>
      <w:bookmarkEnd w:id="806"/>
    </w:p>
    <w:p w14:paraId="49F9DE18" w14:textId="77777777"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35" w:anchor="How_do_I_log_in_to_WebLicht.3F" w:history="1">
        <w:r>
          <w:rPr>
            <w:rStyle w:val="Hyperlink"/>
          </w:rPr>
          <w:t>here</w:t>
        </w:r>
      </w:hyperlink>
      <w:r>
        <w:t>.</w:t>
      </w:r>
    </w:p>
    <w:p w14:paraId="11CA1497" w14:textId="77777777"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14:paraId="10849E7B" w14:textId="77777777"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14:paraId="4AC07BF2" w14:textId="77777777"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14:paraId="555FD3A5" w14:textId="77777777" w:rsidR="004A318F" w:rsidRDefault="00A46B31" w:rsidP="00CE6849">
      <w:pPr>
        <w:pStyle w:val="Standard-BlockCharCharChar"/>
      </w:pPr>
      <w:r>
        <w:t xml:space="preserve">Define your desired Processing Chain. </w:t>
      </w:r>
    </w:p>
    <w:p w14:paraId="58474DE3" w14:textId="77777777" w:rsidR="004A318F" w:rsidRDefault="004A318F" w:rsidP="007F0F01">
      <w:pPr>
        <w:pStyle w:val="GraphikFormat"/>
        <w:rPr>
          <w:lang w:val="en-US"/>
        </w:rPr>
      </w:pPr>
      <w:r w:rsidRPr="007F0F01">
        <w:rPr>
          <w:noProof/>
          <w:lang w:eastAsia="de-DE"/>
        </w:rPr>
        <w:lastRenderedPageBreak/>
        <w:drawing>
          <wp:inline distT="0" distB="0" distL="0" distR="0" wp14:anchorId="1DA9DB3C" wp14:editId="184C55DB">
            <wp:extent cx="5329301" cy="1917510"/>
            <wp:effectExtent l="19050" t="19050" r="24130" b="26035"/>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5329301" cy="1917510"/>
                    </a:xfrm>
                    <a:prstGeom prst="rect">
                      <a:avLst/>
                    </a:prstGeom>
                    <a:ln>
                      <a:solidFill>
                        <a:schemeClr val="tx1"/>
                      </a:solidFill>
                    </a:ln>
                  </pic:spPr>
                </pic:pic>
              </a:graphicData>
            </a:graphic>
          </wp:inline>
        </w:drawing>
      </w:r>
    </w:p>
    <w:p w14:paraId="4283DB5A" w14:textId="77777777"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14:paraId="5782D606" w14:textId="77777777" w:rsidR="003D1908" w:rsidRDefault="00A46B31" w:rsidP="008338F0">
      <w:pPr>
        <w:pStyle w:val="Aufzhlungszeichen1"/>
      </w:pPr>
      <w:r>
        <w:t>Lemmas</w:t>
      </w:r>
    </w:p>
    <w:p w14:paraId="51598536" w14:textId="77777777" w:rsidR="003D1908" w:rsidRDefault="00A46B31" w:rsidP="008338F0">
      <w:pPr>
        <w:pStyle w:val="Aufzhlungszeichen1"/>
      </w:pPr>
      <w:r>
        <w:t xml:space="preserve">POS </w:t>
      </w:r>
    </w:p>
    <w:p w14:paraId="72584B12" w14:textId="77777777" w:rsidR="003D1908" w:rsidRDefault="00A46B31" w:rsidP="008338F0">
      <w:pPr>
        <w:pStyle w:val="Aufzhlungszeichen1"/>
      </w:pPr>
      <w:r>
        <w:t xml:space="preserve">Named Entitites </w:t>
      </w:r>
    </w:p>
    <w:p w14:paraId="4044E54E" w14:textId="77777777" w:rsidR="003D1908" w:rsidRDefault="00A46B31" w:rsidP="008338F0">
      <w:pPr>
        <w:pStyle w:val="Aufzhlungszeichen1"/>
      </w:pPr>
      <w:r>
        <w:t xml:space="preserve">and Morphology </w:t>
      </w:r>
    </w:p>
    <w:p w14:paraId="2E1DAD3D" w14:textId="77777777"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14:paraId="438BD713" w14:textId="77777777"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14:paraId="66C6CC8A" w14:textId="77777777"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14:paraId="73A1C5C3" w14:textId="77777777" w:rsidR="004A318F" w:rsidRDefault="004A318F" w:rsidP="004A318F">
      <w:pPr>
        <w:pStyle w:val="GraphikFormat"/>
        <w:rPr>
          <w:color w:val="222222"/>
          <w:shd w:val="clear" w:color="auto" w:fill="FFFFFF"/>
          <w:lang w:val="en-US"/>
        </w:rPr>
      </w:pPr>
      <w:r>
        <w:rPr>
          <w:noProof/>
          <w:lang w:eastAsia="de-DE"/>
        </w:rPr>
        <w:drawing>
          <wp:inline distT="0" distB="0" distL="0" distR="0" wp14:anchorId="438669DB" wp14:editId="1697D259">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14:paraId="202CBECE" w14:textId="77777777" w:rsidR="003E68CF" w:rsidRPr="003E68CF" w:rsidRDefault="00A46B31" w:rsidP="003E68CF">
      <w:pPr>
        <w:spacing w:after="0"/>
        <w:rPr>
          <w:rStyle w:val="Menufunction"/>
          <w:lang w:val="en-GB"/>
        </w:rPr>
      </w:pPr>
      <w:r>
        <w:rPr>
          <w:szCs w:val="24"/>
          <w:lang w:val="en-US"/>
        </w:rPr>
        <w:t xml:space="preserve">Open your transcription in the Partitur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14:paraId="6FA0AD24" w14:textId="77777777" w:rsidR="003D1908" w:rsidRDefault="003E68CF">
      <w:pPr>
        <w:spacing w:after="0"/>
        <w:rPr>
          <w:szCs w:val="24"/>
          <w:lang w:val="en-US"/>
        </w:rPr>
      </w:pPr>
      <w:r w:rsidRPr="003E68CF">
        <w:rPr>
          <w:rStyle w:val="Menufunction"/>
          <w:lang w:val="en-GB"/>
        </w:rPr>
        <w:t>CLARIN &gt;</w:t>
      </w:r>
      <w:r w:rsidRPr="003E68CF">
        <w:rPr>
          <w:lang w:val="en-GB"/>
        </w:rPr>
        <w:t> WebLicht</w:t>
      </w:r>
      <w:r w:rsidR="004A318F" w:rsidRPr="004A318F">
        <w:rPr>
          <w:rStyle w:val="Menufunction"/>
        </w:rPr>
        <w:fldChar w:fldCharType="end"/>
      </w:r>
      <w:r w:rsidR="00A46B31">
        <w:rPr>
          <w:szCs w:val="24"/>
          <w:lang w:val="en-US"/>
        </w:rPr>
        <w:t xml:space="preserve">. Enter the following parameters into the pop –up window </w:t>
      </w:r>
    </w:p>
    <w:p w14:paraId="021F22C9" w14:textId="77777777" w:rsidR="004A318F" w:rsidRDefault="004A318F" w:rsidP="004A318F">
      <w:pPr>
        <w:pStyle w:val="GraphikFormat"/>
        <w:rPr>
          <w:szCs w:val="24"/>
          <w:lang w:val="en-US"/>
        </w:rPr>
      </w:pPr>
      <w:r>
        <w:rPr>
          <w:noProof/>
          <w:lang w:eastAsia="de-DE"/>
        </w:rPr>
        <w:lastRenderedPageBreak/>
        <w:drawing>
          <wp:inline distT="0" distB="0" distL="0" distR="0" wp14:anchorId="596D675D" wp14:editId="55233C1E">
            <wp:extent cx="4565176" cy="3106555"/>
            <wp:effectExtent l="0" t="0" r="6985" b="0"/>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extLst>
                        <a:ext uri="{28A0092B-C50C-407E-A947-70E740481C1C}">
                          <a14:useLocalDpi xmlns:a14="http://schemas.microsoft.com/office/drawing/2010/main" val="0"/>
                        </a:ext>
                      </a:extLst>
                    </a:blip>
                    <a:srcRect l="2806" r="6123" b="3546"/>
                    <a:stretch/>
                  </pic:blipFill>
                  <pic:spPr bwMode="auto">
                    <a:xfrm>
                      <a:off x="0" y="0"/>
                      <a:ext cx="4592986" cy="3125479"/>
                    </a:xfrm>
                    <a:prstGeom prst="rect">
                      <a:avLst/>
                    </a:prstGeom>
                    <a:ln>
                      <a:noFill/>
                    </a:ln>
                    <a:extLst>
                      <a:ext uri="{53640926-AAD7-44D8-BBD7-CCE9431645EC}">
                        <a14:shadowObscured xmlns:a14="http://schemas.microsoft.com/office/drawing/2010/main"/>
                      </a:ext>
                    </a:extLst>
                  </pic:spPr>
                </pic:pic>
              </a:graphicData>
            </a:graphic>
          </wp:inline>
        </w:drawing>
      </w:r>
    </w:p>
    <w:p w14:paraId="7F86314A" w14:textId="77777777" w:rsidR="003D1908" w:rsidRDefault="00A46B31" w:rsidP="008338F0">
      <w:pPr>
        <w:pStyle w:val="Aufzhlungszeichen1"/>
      </w:pPr>
      <w:r>
        <w:rPr>
          <w:shd w:val="clear" w:color="auto" w:fill="D9D9D9" w:themeFill="background1" w:themeFillShade="D9"/>
        </w:rPr>
        <w:t>Language</w:t>
      </w:r>
      <w:r>
        <w:t>: Please specify the language of the input and toolchain.</w:t>
      </w:r>
    </w:p>
    <w:p w14:paraId="5A1DCD88" w14:textId="77777777" w:rsidR="003D1908" w:rsidRDefault="00A46B31" w:rsidP="008338F0">
      <w:pPr>
        <w:pStyle w:val="Aufzhlungszeichen1"/>
      </w:pPr>
      <w:r>
        <w:rPr>
          <w:shd w:val="clear" w:color="auto" w:fill="D9D9D9" w:themeFill="background1" w:themeFillShade="D9"/>
        </w:rPr>
        <w:t>Segmentation</w:t>
      </w:r>
      <w:r>
        <w:t>: please specify which algorithm to use for segmenting (=tokenizing) the input.</w:t>
      </w:r>
    </w:p>
    <w:p w14:paraId="4462CFAB" w14:textId="77777777" w:rsidR="003D1908" w:rsidRDefault="00A46B31" w:rsidP="008338F0">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14:paraId="1DC5B73A" w14:textId="77777777" w:rsidR="003D1908" w:rsidRDefault="00A46B31" w:rsidP="008338F0">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14:paraId="4512F952" w14:textId="77777777" w:rsidR="00DD7080" w:rsidRPr="00280432" w:rsidRDefault="00A46B31" w:rsidP="008338F0">
      <w:pPr>
        <w:pStyle w:val="Aufzhlungszeichen1"/>
        <w:rPr>
          <w:sz w:val="28"/>
        </w:rPr>
      </w:pPr>
      <w:r w:rsidRPr="00280432">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14:paraId="03F3A30C" w14:textId="77777777" w:rsidR="003D1908" w:rsidRDefault="00A46B31" w:rsidP="00CE6849">
      <w:pPr>
        <w:pStyle w:val="Standard-BlockCharCharChar"/>
      </w:pPr>
      <w:r>
        <w:t xml:space="preserve">Example: HTML Output </w:t>
      </w:r>
    </w:p>
    <w:p w14:paraId="34C2B82F" w14:textId="77777777" w:rsidR="003D1908" w:rsidRDefault="00463B9E" w:rsidP="007F0F01">
      <w:pPr>
        <w:pStyle w:val="GraphikFormat"/>
        <w:rPr>
          <w:szCs w:val="24"/>
          <w:lang w:val="en-US"/>
        </w:rPr>
      </w:pPr>
      <w:r>
        <w:rPr>
          <w:noProof/>
          <w:lang w:eastAsia="de-DE"/>
        </w:rPr>
        <w:drawing>
          <wp:inline distT="0" distB="0" distL="0" distR="0" wp14:anchorId="43C622DD" wp14:editId="23345B91">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14:paraId="2D20BF16" w14:textId="77777777" w:rsidR="003D1908" w:rsidRDefault="003D1908">
      <w:pPr>
        <w:ind w:left="705"/>
        <w:rPr>
          <w:szCs w:val="24"/>
          <w:lang w:val="en-US"/>
        </w:rPr>
        <w:sectPr w:rsidR="003D1908" w:rsidSect="00372541">
          <w:headerReference w:type="default" r:id="rId440"/>
          <w:pgSz w:w="11906" w:h="16838" w:code="9"/>
          <w:pgMar w:top="1417" w:right="1133" w:bottom="1134" w:left="1417" w:header="624" w:footer="624" w:gutter="0"/>
          <w:cols w:space="720"/>
          <w:docGrid w:linePitch="326"/>
        </w:sectPr>
      </w:pPr>
    </w:p>
    <w:p w14:paraId="5C4F8AEE" w14:textId="77777777" w:rsidR="003D1908" w:rsidRDefault="00A46B31">
      <w:pPr>
        <w:pStyle w:val="berschrift2"/>
        <w:numPr>
          <w:ilvl w:val="1"/>
          <w:numId w:val="9"/>
        </w:numPr>
      </w:pPr>
      <w:bookmarkStart w:id="807" w:name="_Toc55213918"/>
      <w:bookmarkStart w:id="808" w:name="_Toc69129910"/>
      <w:bookmarkStart w:id="809" w:name="_Toc69130051"/>
      <w:bookmarkStart w:id="810" w:name="_Toc472960881"/>
      <w:r>
        <w:lastRenderedPageBreak/>
        <w:t>Help</w:t>
      </w:r>
      <w:bookmarkEnd w:id="807"/>
      <w:bookmarkEnd w:id="808"/>
      <w:bookmarkEnd w:id="809"/>
      <w:r>
        <w:t xml:space="preserve"> Menu</w:t>
      </w:r>
      <w:bookmarkEnd w:id="810"/>
    </w:p>
    <w:p w14:paraId="7291A16D" w14:textId="77777777" w:rsidR="003D1908" w:rsidRDefault="00A46B31">
      <w:r>
        <w:rPr>
          <w:noProof/>
          <w:lang w:eastAsia="de-DE"/>
        </w:rPr>
        <w:drawing>
          <wp:inline distT="0" distB="0" distL="0" distR="0" wp14:anchorId="2AA99701" wp14:editId="4712C639">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14:paraId="57EAD20D" w14:textId="77777777" w:rsidR="00DD7080" w:rsidRDefault="00DD7080" w:rsidP="00DD7080">
      <w:pPr>
        <w:pStyle w:val="Standard-BlockCharCharChar"/>
      </w:pPr>
      <w:bookmarkStart w:id="811" w:name="_Help_&gt;_EXMARaLDA_on_the_web"/>
      <w:bookmarkStart w:id="812" w:name="_Ref108439157"/>
      <w:bookmarkStart w:id="813" w:name="_Toc55213919"/>
      <w:bookmarkStart w:id="814" w:name="_Toc69129911"/>
      <w:bookmarkStart w:id="815" w:name="_Toc69130052"/>
      <w:bookmarkEnd w:id="811"/>
    </w:p>
    <w:p w14:paraId="66891583" w14:textId="77777777" w:rsidR="003D1908" w:rsidRDefault="00A46B31" w:rsidP="00CE6849">
      <w:pPr>
        <w:pStyle w:val="berschrift3"/>
      </w:pPr>
      <w:bookmarkStart w:id="816" w:name="_Toc472960882"/>
      <w:r>
        <w:t>Help &gt; EXMARaLDA on the web</w:t>
      </w:r>
      <w:bookmarkEnd w:id="812"/>
      <w:bookmarkEnd w:id="816"/>
    </w:p>
    <w:p w14:paraId="340B25CC" w14:textId="77777777" w:rsidR="003D1908" w:rsidRDefault="00A46B31" w:rsidP="00CE6849">
      <w:pPr>
        <w:pStyle w:val="Standard-BlockCharCharChar"/>
      </w:pPr>
      <w:r>
        <w:t xml:space="preserve">On our EXMARaLDA </w:t>
      </w:r>
      <w:hyperlink r:id="rId442" w:history="1">
        <w:r w:rsidRPr="002C3238">
          <w:t>homepage</w:t>
        </w:r>
      </w:hyperlink>
      <w:r>
        <w:t xml:space="preserve"> </w:t>
      </w:r>
      <w:r w:rsidR="002C3238">
        <w:t>(</w:t>
      </w:r>
      <w:hyperlink r:id="rId443"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14:paraId="2AB5C978" w14:textId="77777777" w:rsidR="00DD7080" w:rsidRDefault="00DD7080" w:rsidP="00CE6849">
      <w:pPr>
        <w:pStyle w:val="Standard-BlockCharCharChar"/>
      </w:pPr>
    </w:p>
    <w:p w14:paraId="1AFEC994" w14:textId="77777777" w:rsidR="003D1908" w:rsidRDefault="00A46B31" w:rsidP="00CE6849">
      <w:pPr>
        <w:pStyle w:val="berschrift3"/>
      </w:pPr>
      <w:bookmarkStart w:id="817" w:name="_Help_&gt;_About…"/>
      <w:bookmarkStart w:id="818" w:name="_Ref108439166"/>
      <w:bookmarkStart w:id="819" w:name="_Toc472960883"/>
      <w:bookmarkEnd w:id="817"/>
      <w:r>
        <w:t>Help &gt; About</w:t>
      </w:r>
      <w:bookmarkEnd w:id="813"/>
      <w:bookmarkEnd w:id="814"/>
      <w:bookmarkEnd w:id="815"/>
      <w:r>
        <w:t>…</w:t>
      </w:r>
      <w:bookmarkEnd w:id="818"/>
      <w:bookmarkEnd w:id="819"/>
    </w:p>
    <w:p w14:paraId="3B87E318" w14:textId="77777777"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14:paraId="671FEFA0" w14:textId="77777777" w:rsidR="002C3238" w:rsidRDefault="002C3238" w:rsidP="002C3238">
      <w:pPr>
        <w:pStyle w:val="GraphikFormat"/>
      </w:pPr>
      <w:r>
        <w:rPr>
          <w:noProof/>
          <w:lang w:eastAsia="de-DE"/>
        </w:rPr>
        <w:drawing>
          <wp:inline distT="0" distB="0" distL="0" distR="0" wp14:anchorId="364B4FC6" wp14:editId="02403B52">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204446" cy="3187244"/>
                    </a:xfrm>
                    <a:prstGeom prst="rect">
                      <a:avLst/>
                    </a:prstGeom>
                  </pic:spPr>
                </pic:pic>
              </a:graphicData>
            </a:graphic>
          </wp:inline>
        </w:drawing>
      </w:r>
    </w:p>
    <w:p w14:paraId="4F38BA25" w14:textId="77777777" w:rsidR="00DD7080" w:rsidRDefault="00A46B31" w:rsidP="00380AC4">
      <w:pPr>
        <w:pStyle w:val="Standard-BlockCharCharChar"/>
        <w:rPr>
          <w:sz w:val="28"/>
        </w:rP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r w:rsidR="00DD7080" w:rsidRPr="00116D15">
        <w:rPr>
          <w:lang w:val="en-GB"/>
        </w:rPr>
        <w:br w:type="page"/>
      </w:r>
    </w:p>
    <w:p w14:paraId="4E4A024B" w14:textId="77777777" w:rsidR="003D1908" w:rsidRDefault="00A46B31" w:rsidP="00CE6849">
      <w:pPr>
        <w:pStyle w:val="berschrift3"/>
      </w:pPr>
      <w:bookmarkStart w:id="820" w:name="_Toc472960884"/>
      <w:r>
        <w:lastRenderedPageBreak/>
        <w:t>Help &gt; Check version…</w:t>
      </w:r>
      <w:bookmarkEnd w:id="820"/>
    </w:p>
    <w:p w14:paraId="0846E3D2" w14:textId="77777777" w:rsidR="003D1908" w:rsidRDefault="00A46B31" w:rsidP="00CE6849">
      <w:pPr>
        <w:pStyle w:val="Standard-BlockCharCharChar"/>
      </w:pPr>
      <w:r>
        <w:t>Shows you a web page that informs you whether the currently used version of the Partitur-Editor is the newest.</w:t>
      </w:r>
    </w:p>
    <w:p w14:paraId="229EAA56" w14:textId="77777777" w:rsidR="003D1908" w:rsidRDefault="00A46B31">
      <w:pPr>
        <w:pStyle w:val="GraphikFormat"/>
        <w:sectPr w:rsidR="003D1908" w:rsidSect="00372541">
          <w:headerReference w:type="default" r:id="rId445"/>
          <w:pgSz w:w="11906" w:h="16838" w:code="9"/>
          <w:pgMar w:top="1417" w:right="1133" w:bottom="1134" w:left="1417" w:header="624" w:footer="624" w:gutter="0"/>
          <w:cols w:space="720"/>
          <w:docGrid w:linePitch="326"/>
        </w:sectPr>
      </w:pPr>
      <w:r>
        <w:rPr>
          <w:noProof/>
          <w:lang w:eastAsia="de-DE"/>
        </w:rPr>
        <w:drawing>
          <wp:inline distT="0" distB="0" distL="0" distR="0" wp14:anchorId="75306AD7" wp14:editId="5D7FA0D5">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96128" cy="993479"/>
                    </a:xfrm>
                    <a:prstGeom prst="rect">
                      <a:avLst/>
                    </a:prstGeom>
                    <a:ln>
                      <a:solidFill>
                        <a:schemeClr val="tx1"/>
                      </a:solidFill>
                    </a:ln>
                  </pic:spPr>
                </pic:pic>
              </a:graphicData>
            </a:graphic>
          </wp:inline>
        </w:drawing>
      </w:r>
      <w:bookmarkStart w:id="821" w:name="_Segmentation-Menü"/>
      <w:bookmarkEnd w:id="821"/>
    </w:p>
    <w:p w14:paraId="3BF95DD0" w14:textId="77777777" w:rsidR="003D1908" w:rsidRDefault="00A46B31">
      <w:pPr>
        <w:pStyle w:val="berschrift1"/>
        <w:rPr>
          <w:lang w:val="en-US"/>
        </w:rPr>
      </w:pPr>
      <w:bookmarkStart w:id="822" w:name="_Help-Menü"/>
      <w:bookmarkStart w:id="823" w:name="_Toc69129927"/>
      <w:bookmarkStart w:id="824" w:name="_Toc69130068"/>
      <w:bookmarkStart w:id="825" w:name="_Ref472774970"/>
      <w:bookmarkStart w:id="826" w:name="_Toc472960885"/>
      <w:bookmarkEnd w:id="822"/>
      <w:r>
        <w:rPr>
          <w:lang w:val="en-US"/>
        </w:rPr>
        <w:lastRenderedPageBreak/>
        <w:t xml:space="preserve">APPENDIX A: </w:t>
      </w:r>
      <w:bookmarkEnd w:id="823"/>
      <w:bookmarkEnd w:id="824"/>
      <w:r>
        <w:rPr>
          <w:lang w:val="en-US"/>
        </w:rPr>
        <w:t>SIMPLE EXMARaLDA Conventions</w:t>
      </w:r>
      <w:bookmarkEnd w:id="825"/>
      <w:bookmarkEnd w:id="826"/>
    </w:p>
    <w:p w14:paraId="6890D3B8" w14:textId="77777777" w:rsidR="00DD7080" w:rsidRPr="00DD7080" w:rsidRDefault="00DD7080" w:rsidP="00DD7080">
      <w:pPr>
        <w:pStyle w:val="Standard-BlockCharCharChar"/>
      </w:pPr>
    </w:p>
    <w:p w14:paraId="17172DE9" w14:textId="77777777"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14:paraId="6F4904FB" w14:textId="77777777" w:rsidR="003D1908" w:rsidRDefault="00A46B31">
      <w:pPr>
        <w:tabs>
          <w:tab w:val="clear" w:pos="482"/>
        </w:tabs>
        <w:spacing w:before="0" w:after="0"/>
        <w:ind w:left="482"/>
        <w:rPr>
          <w:rFonts w:ascii="Courier New" w:hAnsi="Courier New"/>
          <w:kern w:val="1"/>
          <w:lang w:val="en-GB" w:eastAsia="hi-IN" w:bidi="hi-IN"/>
        </w:rPr>
      </w:pPr>
      <w:bookmarkStart w:id="827" w:name="_Toc460834810"/>
      <w:bookmarkStart w:id="828" w:name="_Toc462152043"/>
      <w:r>
        <w:rPr>
          <w:rFonts w:ascii="Courier New" w:hAnsi="Courier New"/>
          <w:kern w:val="1"/>
          <w:lang w:val="en-GB" w:eastAsia="hi-IN" w:bidi="hi-IN"/>
        </w:rPr>
        <w:t>TOM: .....</w:t>
      </w:r>
      <w:bookmarkEnd w:id="827"/>
      <w:bookmarkEnd w:id="828"/>
    </w:p>
    <w:p w14:paraId="5F50FA02" w14:textId="77777777" w:rsidR="003D1908" w:rsidRDefault="00A46B31">
      <w:pPr>
        <w:tabs>
          <w:tab w:val="clear" w:pos="482"/>
        </w:tabs>
        <w:spacing w:before="0" w:after="0"/>
        <w:ind w:left="482"/>
        <w:rPr>
          <w:rFonts w:ascii="Courier New" w:hAnsi="Courier New"/>
          <w:kern w:val="1"/>
          <w:lang w:val="en-GB" w:eastAsia="hi-IN" w:bidi="hi-IN"/>
        </w:rPr>
      </w:pPr>
      <w:bookmarkStart w:id="829" w:name="_Toc460834811"/>
      <w:bookmarkStart w:id="830" w:name="_Toc462152044"/>
      <w:r>
        <w:rPr>
          <w:rFonts w:ascii="Courier New" w:hAnsi="Courier New"/>
          <w:kern w:val="1"/>
          <w:lang w:val="en-GB" w:eastAsia="hi-IN" w:bidi="hi-IN"/>
        </w:rPr>
        <w:t>TIM: .....</w:t>
      </w:r>
      <w:bookmarkEnd w:id="829"/>
      <w:bookmarkEnd w:id="830"/>
    </w:p>
    <w:p w14:paraId="4093FD10" w14:textId="77777777"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Spaces are allowed for a clear structure.</w:t>
      </w:r>
    </w:p>
    <w:p w14:paraId="08601C97" w14:textId="77777777"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14:paraId="6A359529" w14:textId="77777777"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14:paraId="24A82A9A" w14:textId="77777777"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14:paraId="62770E37" w14:textId="77777777"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[winkt] Hallo, Tim!</w:t>
      </w:r>
    </w:p>
    <w:p w14:paraId="0C693DA2" w14:textId="77777777"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[winkt] Hallo, Tom.</w:t>
      </w:r>
    </w:p>
    <w:p w14:paraId="3C6E27AC" w14:textId="77777777"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14:paraId="68F4D7AF"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[winkt] Hallo, Tim! {Salut, Tim!}</w:t>
      </w:r>
    </w:p>
    <w:p w14:paraId="14034B7D"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Hallo, Tom. {Salut, Tom!}</w:t>
      </w:r>
    </w:p>
    <w:p w14:paraId="5D73B800" w14:textId="77777777"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14:paraId="3B66BDAE" w14:textId="77777777"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[winkt] Hallo, &lt;Tim!&gt;1&gt; {Salut, Tim!}</w:t>
      </w:r>
    </w:p>
    <w:p w14:paraId="6F878257"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&lt;Hallo&gt;1&gt;, Tom. {Salut, Tom!}</w:t>
      </w:r>
    </w:p>
    <w:p w14:paraId="3CA04468" w14:textId="77777777"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14:paraId="6B6D2CE9" w14:textId="77777777" w:rsidR="003D1908" w:rsidRDefault="003D1908" w:rsidP="00B85A3F">
      <w:pPr>
        <w:pStyle w:val="Querverweise"/>
        <w:sectPr w:rsidR="003D1908" w:rsidSect="00372541">
          <w:headerReference w:type="default" r:id="rId447"/>
          <w:pgSz w:w="11906" w:h="16838" w:code="9"/>
          <w:pgMar w:top="1417" w:right="1133" w:bottom="1134" w:left="1417" w:header="624" w:footer="624" w:gutter="0"/>
          <w:cols w:space="720"/>
          <w:docGrid w:linePitch="326"/>
        </w:sectPr>
      </w:pPr>
    </w:p>
    <w:p w14:paraId="5660CC65" w14:textId="77777777" w:rsidR="003D1908" w:rsidRDefault="00A46B31">
      <w:pPr>
        <w:pStyle w:val="berschrift1"/>
      </w:pPr>
      <w:bookmarkStart w:id="831" w:name="_Ref472712819"/>
      <w:bookmarkStart w:id="832" w:name="_Ref472774862"/>
      <w:bookmarkStart w:id="833" w:name="_Ref472774872"/>
      <w:bookmarkStart w:id="834" w:name="_Ref472774991"/>
      <w:bookmarkStart w:id="835" w:name="_Toc472960886"/>
      <w:r>
        <w:lastRenderedPageBreak/>
        <w:t>APPENDIX B: SEGMENTATION ALGORITHMS</w:t>
      </w:r>
      <w:bookmarkEnd w:id="831"/>
      <w:bookmarkEnd w:id="832"/>
      <w:bookmarkEnd w:id="833"/>
      <w:bookmarkEnd w:id="834"/>
      <w:bookmarkEnd w:id="835"/>
    </w:p>
    <w:p w14:paraId="5A8E324E" w14:textId="77777777" w:rsidR="00DD7080" w:rsidRPr="00DD7080" w:rsidRDefault="00DD7080" w:rsidP="00DD7080">
      <w:pPr>
        <w:pStyle w:val="Standard-BlockCharCharChar"/>
      </w:pPr>
    </w:p>
    <w:p w14:paraId="1C2CBE98" w14:textId="77777777" w:rsidR="003D1908" w:rsidRDefault="00A46B31">
      <w:pPr>
        <w:pStyle w:val="berschrift2"/>
      </w:pPr>
      <w:bookmarkStart w:id="836" w:name="_Toc472960887"/>
      <w:r>
        <w:t xml:space="preserve">General </w:t>
      </w:r>
      <w:r w:rsidR="0059080F">
        <w:t>i</w:t>
      </w:r>
      <w:r>
        <w:t>nformation on Segmentation</w:t>
      </w:r>
      <w:bookmarkEnd w:id="836"/>
    </w:p>
    <w:p w14:paraId="7B98820A" w14:textId="77777777" w:rsidR="003D1908" w:rsidRDefault="00A46B31" w:rsidP="00CE6849">
      <w:pPr>
        <w:pStyle w:val="Standard-BlockCharCharChar"/>
      </w:pPr>
      <w:r>
        <w:t>Segmentation is an operation that is normally applied to the transcription after it has been completed. Segmentation can be used for numerous purposes which can be summarized with the following keywords:</w:t>
      </w:r>
    </w:p>
    <w:p w14:paraId="24C1BC03" w14:textId="77777777" w:rsidR="003D1908" w:rsidRDefault="00A46B31" w:rsidP="008338F0">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14:paraId="375674AA" w14:textId="77777777" w:rsidR="003D1908" w:rsidRDefault="00A46B31" w:rsidP="008338F0">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14:paraId="0AC672BB" w14:textId="77777777"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B85A3F">
        <w:rPr>
          <w:rStyle w:val="QuerverweiseZchn"/>
        </w:rPr>
        <w:fldChar w:fldCharType="begin"/>
      </w:r>
      <w:r w:rsidR="002C3238" w:rsidRPr="00B85A3F">
        <w:rPr>
          <w:rStyle w:val="QuerverweiseZchn"/>
        </w:rPr>
        <w:instrText xml:space="preserve"> REF _Ref472790839 \h  \* MERGEFORMAT </w:instrText>
      </w:r>
      <w:r w:rsidR="002C3238" w:rsidRPr="00B85A3F">
        <w:rPr>
          <w:rStyle w:val="QuerverweiseZchn"/>
        </w:rPr>
      </w:r>
      <w:r w:rsidR="002C3238" w:rsidRPr="00B85A3F">
        <w:rPr>
          <w:rStyle w:val="QuerverweiseZchn"/>
        </w:rPr>
        <w:fldChar w:fldCharType="separate"/>
      </w:r>
      <w:r w:rsidR="00B85A3F" w:rsidRPr="00B85A3F">
        <w:rPr>
          <w:rStyle w:val="QuerverweiseZchn"/>
        </w:rPr>
        <w:t>Function Reference</w:t>
      </w:r>
      <w:r w:rsidR="002C3238" w:rsidRPr="00B85A3F">
        <w:rPr>
          <w:rStyle w:val="QuerverweiseZchn"/>
        </w:rPr>
        <w:fldChar w:fldCharType="end"/>
      </w:r>
      <w:r w:rsidR="006C6615" w:rsidRPr="006C6615">
        <w:t>.</w:t>
      </w:r>
    </w:p>
    <w:p w14:paraId="7A2C22A8" w14:textId="77777777" w:rsidR="006C6615" w:rsidRPr="006C6615" w:rsidRDefault="006C6615" w:rsidP="006C6615">
      <w:pPr>
        <w:pStyle w:val="Standard-BlockCharCharChar"/>
      </w:pPr>
    </w:p>
    <w:p w14:paraId="0A3A861D" w14:textId="77777777" w:rsidR="003D1908" w:rsidRDefault="00A46B31">
      <w:pPr>
        <w:pStyle w:val="berschrift2"/>
      </w:pPr>
      <w:bookmarkStart w:id="837" w:name="_Toc69129899"/>
      <w:bookmarkStart w:id="838" w:name="_Toc69130040"/>
      <w:bookmarkStart w:id="839" w:name="_Toc227559819"/>
      <w:bookmarkStart w:id="840" w:name="_Toc472960888"/>
      <w:r>
        <w:t>What to segment?</w:t>
      </w:r>
      <w:bookmarkEnd w:id="837"/>
      <w:bookmarkEnd w:id="838"/>
      <w:bookmarkEnd w:id="839"/>
      <w:bookmarkEnd w:id="840"/>
    </w:p>
    <w:p w14:paraId="0237BC6A" w14:textId="77777777"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14:paraId="2F43D2A0" w14:textId="77777777" w:rsidR="003D1908" w:rsidRDefault="00A46B31">
      <w:pPr>
        <w:pStyle w:val="GraphikFormat"/>
      </w:pPr>
      <w:r>
        <w:rPr>
          <w:noProof/>
          <w:lang w:eastAsia="de-DE"/>
        </w:rPr>
        <w:drawing>
          <wp:inline distT="0" distB="0" distL="0" distR="0" wp14:anchorId="0449FD59" wp14:editId="2588FD60">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8" cstate="print">
                      <a:extLst>
                        <a:ext uri="{BEBA8EAE-BF5A-486C-A8C5-ECC9F3942E4B}">
                          <a14:imgProps xmlns:a14="http://schemas.microsoft.com/office/drawing/2010/main">
                            <a14:imgLayer r:embed="rId449">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14:paraId="57F40CBB" w14:textId="77777777"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14:paraId="48995326"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kommt einer. </w:t>
      </w:r>
      <w:r>
        <w:rPr>
          <w:rFonts w:ascii="Courier New" w:hAnsi="Courier New" w:cs="Courier New"/>
          <w:lang w:eastAsia="de-DE"/>
        </w:rPr>
        <w:t>Kommt noch einer. ((hustet)) Wa/?</w:t>
      </w:r>
    </w:p>
    <w:p w14:paraId="3D17C441" w14:textId="77777777"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14:paraId="53D0B739" w14:textId="77777777"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14:paraId="0911D5BC" w14:textId="77777777"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Oh, dat kann ja nich wahr sein.</w:t>
      </w:r>
    </w:p>
    <w:p w14:paraId="0C41407A" w14:textId="77777777" w:rsidR="003D1908" w:rsidRDefault="00A46B31">
      <w:pPr>
        <w:pStyle w:val="berschrift2"/>
      </w:pPr>
      <w:bookmarkStart w:id="841" w:name="_Toc69129900"/>
      <w:bookmarkStart w:id="842" w:name="_Toc69130041"/>
      <w:bookmarkStart w:id="843" w:name="_Toc227559820"/>
      <w:bookmarkStart w:id="844" w:name="_Toc472960889"/>
      <w:r>
        <w:t>How to segment?</w:t>
      </w:r>
      <w:bookmarkEnd w:id="841"/>
      <w:bookmarkEnd w:id="842"/>
      <w:bookmarkEnd w:id="843"/>
      <w:bookmarkEnd w:id="844"/>
    </w:p>
    <w:p w14:paraId="3E533E1F" w14:textId="77777777" w:rsidR="003D1908" w:rsidRDefault="00A46B31" w:rsidP="00CE6849">
      <w:pPr>
        <w:pStyle w:val="Standard-BlockCharCharChar"/>
      </w:pPr>
      <w:r>
        <w:lastRenderedPageBreak/>
        <w:t>The actual segmentation takes place by applying a “Finite State Machine” onto the tiers to be segmented. This is a simple algorithm that recognizes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14:paraId="1A82EEC6" w14:textId="77777777"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14:paraId="2C0EEEA8" w14:textId="77777777"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14:paraId="53E67CDF"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14:paraId="4C5148AF"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14:paraId="655E3AF6" w14:textId="77777777"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14:paraId="6B08E3F4" w14:textId="77777777"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14:paraId="4F1DF9C1"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Oh, dat kann ja nich wahr sein</w:t>
      </w:r>
      <w:r>
        <w:rPr>
          <w:rFonts w:ascii="Courier New" w:hAnsi="Courier New" w:cs="Courier New"/>
          <w:b/>
          <w:bdr w:val="single" w:sz="4" w:space="0" w:color="auto"/>
          <w:lang w:eastAsia="de-DE"/>
        </w:rPr>
        <w:t>.</w:t>
      </w:r>
    </w:p>
    <w:p w14:paraId="4C035387" w14:textId="77777777" w:rsidR="003D1908" w:rsidRDefault="00A46B31" w:rsidP="00CE6849">
      <w:pPr>
        <w:pStyle w:val="Standard-BlockCharCharChar"/>
      </w:pPr>
      <w:r>
        <w:rPr>
          <w:rFonts w:eastAsia="Calibri"/>
        </w:rPr>
        <w:t xml:space="preserve">In the same </w:t>
      </w:r>
      <w:r w:rsidR="00605188">
        <w:rPr>
          <w:rFonts w:eastAsia="Calibri"/>
        </w:rPr>
        <w:t>way,</w:t>
      </w:r>
      <w:r>
        <w:rPr>
          <w:rFonts w:eastAsia="Calibri"/>
        </w:rPr>
        <w:t xml:space="preserve"> it is recognized that the embedded chain of symbols in the double brackets </w:t>
      </w:r>
      <w:r w:rsidRPr="008C6634">
        <w:rPr>
          <w:rFonts w:eastAsia="Calibri"/>
        </w:rPr>
        <w:t>describes non phonological material</w:t>
      </w:r>
      <w:r>
        <w:t>:</w:t>
      </w:r>
    </w:p>
    <w:p w14:paraId="36A849E5" w14:textId="77777777" w:rsidR="003D1908" w:rsidRDefault="00A46B31">
      <w:pPr>
        <w:tabs>
          <w:tab w:val="left" w:pos="1134"/>
        </w:tabs>
        <w:spacing w:after="0"/>
        <w:ind w:left="482"/>
        <w:rPr>
          <w:rFonts w:ascii="Courier New" w:hAnsi="Courier New" w:cs="Courier New"/>
          <w:b/>
          <w:lang w:eastAsia="de-DE"/>
        </w:rPr>
      </w:pPr>
      <w:bookmarkStart w:id="845" w:name="_Toc460834816"/>
      <w:bookmarkStart w:id="846" w:name="_Toc462152049"/>
      <w:r>
        <w:rPr>
          <w:rFonts w:ascii="Courier New" w:hAnsi="Courier New" w:cs="Courier New"/>
          <w:b/>
          <w:lang w:eastAsia="de-DE"/>
        </w:rPr>
        <w:t>KLA:</w:t>
      </w:r>
      <w:r>
        <w:rPr>
          <w:rFonts w:ascii="Courier New" w:hAnsi="Courier New" w:cs="Courier New"/>
          <w:b/>
          <w:lang w:eastAsia="de-DE"/>
        </w:rPr>
        <w:tab/>
        <w:t>...</w:t>
      </w:r>
      <w:bookmarkEnd w:id="845"/>
      <w:bookmarkEnd w:id="846"/>
    </w:p>
    <w:p w14:paraId="7127A696" w14:textId="77777777"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14:paraId="192EC4E0" w14:textId="77777777"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14:paraId="32438CEF"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Wa/?</w:t>
      </w:r>
    </w:p>
    <w:p w14:paraId="64827235" w14:textId="77777777" w:rsidR="006C6615" w:rsidRPr="001C1E14" w:rsidRDefault="006C6615" w:rsidP="006C6615">
      <w:pPr>
        <w:pStyle w:val="Standard-BlockCharCharChar"/>
        <w:rPr>
          <w:lang w:val="de-DE"/>
        </w:rPr>
      </w:pPr>
    </w:p>
    <w:p w14:paraId="7B643CBB" w14:textId="77777777" w:rsidR="003D1908" w:rsidRDefault="00A46B31">
      <w:pPr>
        <w:pStyle w:val="berschrift2"/>
      </w:pPr>
      <w:bookmarkStart w:id="847" w:name="_Toc472960890"/>
      <w:r>
        <w:t>Troubleshooting and Segmentation</w:t>
      </w:r>
      <w:bookmarkEnd w:id="847"/>
    </w:p>
    <w:p w14:paraId="4F7ADE33" w14:textId="77777777"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14:paraId="37AB2591" w14:textId="77777777"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14:paraId="3BCCF9C0" w14:textId="77777777" w:rsidR="003D1908" w:rsidRDefault="00A46B31">
      <w:pPr>
        <w:pStyle w:val="GraphikFormat"/>
      </w:pPr>
      <w:r>
        <w:rPr>
          <w:noProof/>
          <w:lang w:eastAsia="de-DE"/>
        </w:rPr>
        <w:drawing>
          <wp:inline distT="0" distB="0" distL="0" distR="0" wp14:anchorId="136D0EA4" wp14:editId="59D756FC">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0" cstate="print">
                      <a:extLst>
                        <a:ext uri="{BEBA8EAE-BF5A-486C-A8C5-ECC9F3942E4B}">
                          <a14:imgProps xmlns:a14="http://schemas.microsoft.com/office/drawing/2010/main">
                            <a14:imgLayer r:embed="rId4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14:paraId="41961EEE" w14:textId="77777777" w:rsidR="00802C6B" w:rsidRDefault="00A46B31" w:rsidP="00802C6B">
      <w:pPr>
        <w:pStyle w:val="Standard-BlockCharCharChar"/>
      </w:pPr>
      <w:r>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14:paraId="372D64AE" w14:textId="77777777" w:rsidR="003D1908" w:rsidRPr="00802C6B" w:rsidRDefault="00A46B31" w:rsidP="00802C6B">
      <w:pPr>
        <w:pStyle w:val="GraphikFormat"/>
        <w:rPr>
          <w:lang w:val="en-GB"/>
        </w:rPr>
      </w:pPr>
      <w:r>
        <w:rPr>
          <w:noProof/>
          <w:lang w:eastAsia="de-DE"/>
        </w:rPr>
        <w:lastRenderedPageBreak/>
        <w:drawing>
          <wp:inline distT="0" distB="0" distL="0" distR="0" wp14:anchorId="3530DE3C" wp14:editId="2ECA71B9">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2562028" cy="1323248"/>
                    </a:xfrm>
                    <a:prstGeom prst="rect">
                      <a:avLst/>
                    </a:prstGeom>
                  </pic:spPr>
                </pic:pic>
              </a:graphicData>
            </a:graphic>
          </wp:inline>
        </w:drawing>
      </w:r>
    </w:p>
    <w:p w14:paraId="637C4758" w14:textId="77777777"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14:paraId="31C9D688" w14:textId="77777777" w:rsidR="006C6615" w:rsidRDefault="006C6615" w:rsidP="00802C6B">
      <w:pPr>
        <w:pStyle w:val="Standard-BlockCharCharChar"/>
      </w:pPr>
    </w:p>
    <w:p w14:paraId="2737F7E6" w14:textId="77777777" w:rsidR="003D1908" w:rsidRDefault="00A46B31">
      <w:pPr>
        <w:pStyle w:val="berschrift2"/>
      </w:pPr>
      <w:bookmarkStart w:id="848" w:name="_Toc472960891"/>
      <w:bookmarkStart w:id="849" w:name="_Toc55213933"/>
      <w:bookmarkStart w:id="850" w:name="_Toc69129925"/>
      <w:bookmarkStart w:id="851" w:name="_Toc69130066"/>
      <w:r>
        <w:t>Segmentation: “GENERIC: Words”</w:t>
      </w:r>
      <w:bookmarkEnd w:id="848"/>
    </w:p>
    <w:p w14:paraId="292DF9E3" w14:textId="77777777"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14:paraId="63D8504E" w14:textId="77777777" w:rsidR="006C6615" w:rsidRDefault="006C6615">
      <w:pPr>
        <w:rPr>
          <w:lang w:val="en-US"/>
        </w:rPr>
      </w:pPr>
    </w:p>
    <w:p w14:paraId="7C8DAE2D" w14:textId="77777777" w:rsidR="003D1908" w:rsidRDefault="00A46B31">
      <w:pPr>
        <w:pStyle w:val="berschrift2"/>
      </w:pPr>
      <w:bookmarkStart w:id="852" w:name="_Ref472791609"/>
      <w:bookmarkStart w:id="853" w:name="_Toc472960892"/>
      <w:r>
        <w:t>Segmentation: “HIAT: Utterance and Words”</w:t>
      </w:r>
      <w:bookmarkEnd w:id="849"/>
      <w:bookmarkEnd w:id="850"/>
      <w:bookmarkEnd w:id="851"/>
      <w:bookmarkEnd w:id="852"/>
      <w:bookmarkEnd w:id="853"/>
    </w:p>
    <w:p w14:paraId="625FFF7D" w14:textId="77777777"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14:paraId="17D94417" w14:textId="77777777" w:rsidR="00DD7080" w:rsidRDefault="00DD7080">
      <w:pPr>
        <w:widowControl/>
        <w:tabs>
          <w:tab w:val="clear" w:pos="482"/>
        </w:tabs>
        <w:spacing w:before="0" w:after="0"/>
        <w:jc w:val="left"/>
        <w:rPr>
          <w:noProof/>
          <w:sz w:val="28"/>
          <w:szCs w:val="24"/>
          <w:lang w:val="en-US" w:eastAsia="hi-IN" w:bidi="hi-IN"/>
        </w:rPr>
      </w:pPr>
    </w:p>
    <w:tbl>
      <w:tblPr>
        <w:tblStyle w:val="Tabellenraster"/>
        <w:tblW w:w="4887" w:type="pct"/>
        <w:tblInd w:w="108" w:type="dxa"/>
        <w:tblLook w:val="0000" w:firstRow="0" w:lastRow="0" w:firstColumn="0" w:lastColumn="0" w:noHBand="0" w:noVBand="0"/>
      </w:tblPr>
      <w:tblGrid>
        <w:gridCol w:w="2888"/>
        <w:gridCol w:w="2763"/>
        <w:gridCol w:w="3484"/>
      </w:tblGrid>
      <w:tr w:rsidR="009D02AD" w14:paraId="3D91E740" w14:textId="77777777" w:rsidTr="00B54468">
        <w:trPr>
          <w:trHeight w:hRule="exact" w:val="448"/>
        </w:trPr>
        <w:tc>
          <w:tcPr>
            <w:tcW w:w="1580" w:type="pct"/>
            <w:shd w:val="clear" w:color="auto" w:fill="D9D9D9"/>
          </w:tcPr>
          <w:p w14:paraId="0515EC7E" w14:textId="77777777" w:rsidR="003D1908" w:rsidRDefault="0050247F" w:rsidP="0050247F">
            <w:pPr>
              <w:widowControl/>
              <w:tabs>
                <w:tab w:val="clear" w:pos="482"/>
              </w:tabs>
              <w:spacing w:before="0"/>
              <w:jc w:val="left"/>
              <w:rPr>
                <w:b/>
                <w:bCs/>
              </w:rPr>
            </w:pPr>
            <w:r>
              <w:rPr>
                <w:b/>
                <w:bCs/>
              </w:rPr>
              <w:t>Name</w:t>
            </w:r>
          </w:p>
        </w:tc>
        <w:tc>
          <w:tcPr>
            <w:tcW w:w="1512" w:type="pct"/>
            <w:shd w:val="clear" w:color="auto" w:fill="D9D9D9"/>
          </w:tcPr>
          <w:p w14:paraId="351E51D9" w14:textId="77777777"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14:paraId="6736D4E3" w14:textId="77777777" w:rsidR="003D1908" w:rsidRDefault="00A46B31" w:rsidP="0050247F">
            <w:pPr>
              <w:widowControl/>
              <w:tabs>
                <w:tab w:val="clear" w:pos="482"/>
              </w:tabs>
              <w:spacing w:before="0"/>
              <w:jc w:val="left"/>
              <w:rPr>
                <w:b/>
                <w:bCs/>
              </w:rPr>
            </w:pPr>
            <w:r>
              <w:rPr>
                <w:b/>
                <w:bCs/>
              </w:rPr>
              <w:t>Explanation</w:t>
            </w:r>
          </w:p>
        </w:tc>
      </w:tr>
      <w:tr w:rsidR="009D02AD" w:rsidRPr="00A62938" w14:paraId="0CB2F8BC" w14:textId="77777777" w:rsidTr="00B54468">
        <w:trPr>
          <w:trHeight w:val="538"/>
        </w:trPr>
        <w:tc>
          <w:tcPr>
            <w:tcW w:w="1580" w:type="pct"/>
          </w:tcPr>
          <w:p w14:paraId="21615379" w14:textId="77777777" w:rsidR="003D1908" w:rsidRDefault="00A46B31">
            <w:pPr>
              <w:widowControl/>
              <w:tabs>
                <w:tab w:val="clear" w:pos="482"/>
              </w:tabs>
              <w:spacing w:before="0" w:after="0"/>
              <w:jc w:val="left"/>
              <w:rPr>
                <w:bCs/>
                <w:szCs w:val="24"/>
              </w:rPr>
            </w:pPr>
            <w:bookmarkStart w:id="854" w:name="UtteranceEndSymbols"/>
            <w:r>
              <w:rPr>
                <w:bCs/>
                <w:szCs w:val="24"/>
              </w:rPr>
              <w:t>UtteranceEndSymbols</w:t>
            </w:r>
            <w:bookmarkEnd w:id="854"/>
          </w:p>
        </w:tc>
        <w:tc>
          <w:tcPr>
            <w:tcW w:w="1512" w:type="pct"/>
          </w:tcPr>
          <w:p w14:paraId="2DCC1EE7"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0ACA4482" w14:textId="77777777"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A62938" w14:paraId="24CD2623" w14:textId="77777777" w:rsidTr="00B54468">
        <w:trPr>
          <w:trHeight w:val="737"/>
        </w:trPr>
        <w:tc>
          <w:tcPr>
            <w:tcW w:w="1580" w:type="pct"/>
          </w:tcPr>
          <w:p w14:paraId="48FCFF0A" w14:textId="77777777" w:rsidR="003D1908" w:rsidRDefault="00A46B31">
            <w:pPr>
              <w:widowControl/>
              <w:tabs>
                <w:tab w:val="clear" w:pos="482"/>
              </w:tabs>
              <w:spacing w:before="0" w:after="0"/>
              <w:jc w:val="left"/>
              <w:rPr>
                <w:bCs/>
                <w:szCs w:val="24"/>
              </w:rPr>
            </w:pPr>
            <w:bookmarkStart w:id="855" w:name="SpaceSymbols"/>
            <w:r>
              <w:rPr>
                <w:bCs/>
                <w:szCs w:val="24"/>
              </w:rPr>
              <w:t>SpaceSymbol</w:t>
            </w:r>
            <w:bookmarkEnd w:id="855"/>
            <w:r>
              <w:rPr>
                <w:bCs/>
                <w:szCs w:val="24"/>
              </w:rPr>
              <w:t>s</w:t>
            </w:r>
          </w:p>
        </w:tc>
        <w:tc>
          <w:tcPr>
            <w:tcW w:w="1512" w:type="pct"/>
          </w:tcPr>
          <w:p w14:paraId="2CD10C0F" w14:textId="77777777" w:rsidR="003D1908" w:rsidRDefault="00A46B31">
            <w:pPr>
              <w:widowControl/>
              <w:tabs>
                <w:tab w:val="clear" w:pos="482"/>
              </w:tabs>
              <w:spacing w:before="0" w:after="0"/>
              <w:jc w:val="center"/>
              <w:rPr>
                <w:b/>
                <w:szCs w:val="24"/>
              </w:rPr>
            </w:pPr>
            <w:r>
              <w:rPr>
                <w:b/>
                <w:color w:val="C0C0C0"/>
                <w:szCs w:val="24"/>
              </w:rPr>
              <w:t>|</w:t>
            </w:r>
          </w:p>
        </w:tc>
        <w:tc>
          <w:tcPr>
            <w:tcW w:w="1907" w:type="pct"/>
          </w:tcPr>
          <w:p w14:paraId="6AC864BA" w14:textId="77777777"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A62938" w14:paraId="74637064" w14:textId="77777777" w:rsidTr="00B54468">
        <w:trPr>
          <w:trHeight w:val="737"/>
        </w:trPr>
        <w:tc>
          <w:tcPr>
            <w:tcW w:w="1580" w:type="pct"/>
          </w:tcPr>
          <w:p w14:paraId="6D3CDC36" w14:textId="77777777" w:rsidR="003D1908" w:rsidRPr="00CE6849" w:rsidRDefault="00A46B31">
            <w:pPr>
              <w:widowControl/>
              <w:tabs>
                <w:tab w:val="clear" w:pos="482"/>
              </w:tabs>
              <w:spacing w:before="0" w:after="0"/>
              <w:jc w:val="left"/>
              <w:rPr>
                <w:bCs/>
                <w:szCs w:val="24"/>
                <w:lang w:val="en-GB"/>
              </w:rPr>
            </w:pPr>
            <w:bookmarkStart w:id="856" w:name="Quote"/>
            <w:r w:rsidRPr="00CE6849">
              <w:rPr>
                <w:bCs/>
                <w:szCs w:val="24"/>
                <w:lang w:val="en-GB"/>
              </w:rPr>
              <w:t>Quote</w:t>
            </w:r>
            <w:bookmarkEnd w:id="856"/>
          </w:p>
        </w:tc>
        <w:tc>
          <w:tcPr>
            <w:tcW w:w="1512" w:type="pct"/>
          </w:tcPr>
          <w:p w14:paraId="52D8F91B" w14:textId="77777777"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14:paraId="68D95374" w14:textId="77777777"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14:paraId="17E81B8F" w14:textId="77777777" w:rsidTr="00B54468">
        <w:trPr>
          <w:trHeight w:val="737"/>
        </w:trPr>
        <w:tc>
          <w:tcPr>
            <w:tcW w:w="1580" w:type="pct"/>
          </w:tcPr>
          <w:p w14:paraId="25DB91B5" w14:textId="77777777" w:rsidR="003D1908" w:rsidRDefault="00A46B31">
            <w:pPr>
              <w:widowControl/>
              <w:tabs>
                <w:tab w:val="clear" w:pos="482"/>
              </w:tabs>
              <w:spacing w:before="0" w:after="0"/>
              <w:jc w:val="left"/>
              <w:rPr>
                <w:bCs/>
                <w:szCs w:val="24"/>
              </w:rPr>
            </w:pPr>
            <w:bookmarkStart w:id="857" w:name="OpenParenthesis"/>
            <w:r w:rsidRPr="00CE6849">
              <w:rPr>
                <w:bCs/>
                <w:szCs w:val="24"/>
                <w:lang w:val="en-GB"/>
              </w:rPr>
              <w:t>OpenP</w:t>
            </w:r>
            <w:r>
              <w:rPr>
                <w:bCs/>
                <w:szCs w:val="24"/>
              </w:rPr>
              <w:t>arenthesis</w:t>
            </w:r>
            <w:bookmarkEnd w:id="857"/>
          </w:p>
        </w:tc>
        <w:tc>
          <w:tcPr>
            <w:tcW w:w="1512" w:type="pct"/>
          </w:tcPr>
          <w:p w14:paraId="73719D73"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14:paraId="68B236AB" w14:textId="77777777"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A single occurrence is treated like “other punctuation”.</w:t>
            </w:r>
          </w:p>
        </w:tc>
      </w:tr>
      <w:tr w:rsidR="009D02AD" w:rsidRPr="008C6634" w14:paraId="4E5C3A3F" w14:textId="77777777" w:rsidTr="00B54468">
        <w:trPr>
          <w:trHeight w:val="737"/>
        </w:trPr>
        <w:tc>
          <w:tcPr>
            <w:tcW w:w="1580" w:type="pct"/>
          </w:tcPr>
          <w:p w14:paraId="3E7603D5" w14:textId="77777777" w:rsidR="003D1908" w:rsidRDefault="00A46B31">
            <w:pPr>
              <w:widowControl/>
              <w:tabs>
                <w:tab w:val="clear" w:pos="482"/>
              </w:tabs>
              <w:spacing w:before="0" w:after="0"/>
              <w:jc w:val="left"/>
              <w:rPr>
                <w:bCs/>
                <w:szCs w:val="24"/>
              </w:rPr>
            </w:pPr>
            <w:bookmarkStart w:id="858" w:name="CloseParenthesis"/>
            <w:r>
              <w:rPr>
                <w:bCs/>
                <w:szCs w:val="24"/>
              </w:rPr>
              <w:t>CloseParenthesis</w:t>
            </w:r>
            <w:bookmarkEnd w:id="858"/>
          </w:p>
        </w:tc>
        <w:tc>
          <w:tcPr>
            <w:tcW w:w="1512" w:type="pct"/>
          </w:tcPr>
          <w:p w14:paraId="507DD5C6"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14:paraId="067EED24" w14:textId="77777777"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A62938" w14:paraId="7B2A7C6D" w14:textId="77777777" w:rsidTr="00B54468">
        <w:trPr>
          <w:trHeight w:val="737"/>
        </w:trPr>
        <w:tc>
          <w:tcPr>
            <w:tcW w:w="1580" w:type="pct"/>
          </w:tcPr>
          <w:p w14:paraId="43335742" w14:textId="77777777" w:rsidR="003D1908" w:rsidRDefault="00A46B31">
            <w:pPr>
              <w:widowControl/>
              <w:tabs>
                <w:tab w:val="clear" w:pos="482"/>
              </w:tabs>
              <w:spacing w:before="0" w:after="0"/>
              <w:jc w:val="left"/>
              <w:rPr>
                <w:bCs/>
                <w:szCs w:val="24"/>
              </w:rPr>
            </w:pPr>
            <w:bookmarkStart w:id="859" w:name="MiscellaneousPunctuation"/>
            <w:r>
              <w:rPr>
                <w:bCs/>
                <w:szCs w:val="24"/>
              </w:rPr>
              <w:lastRenderedPageBreak/>
              <w:t>MiscellaneousPunctuation</w:t>
            </w:r>
            <w:bookmarkEnd w:id="859"/>
          </w:p>
        </w:tc>
        <w:tc>
          <w:tcPr>
            <w:tcW w:w="1512" w:type="pct"/>
          </w:tcPr>
          <w:p w14:paraId="23A746AF"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634F7AE5" w14:textId="77777777"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A62938" w14:paraId="52D8B30F" w14:textId="77777777" w:rsidTr="00B54468">
        <w:trPr>
          <w:trHeight w:val="737"/>
        </w:trPr>
        <w:tc>
          <w:tcPr>
            <w:tcW w:w="1580" w:type="pct"/>
          </w:tcPr>
          <w:p w14:paraId="27F46E9D" w14:textId="77777777" w:rsidR="003D1908" w:rsidRDefault="00A46B31">
            <w:pPr>
              <w:widowControl/>
              <w:tabs>
                <w:tab w:val="clear" w:pos="482"/>
              </w:tabs>
              <w:spacing w:before="0" w:after="0"/>
              <w:jc w:val="left"/>
              <w:rPr>
                <w:bCs/>
                <w:szCs w:val="24"/>
              </w:rPr>
            </w:pPr>
            <w:bookmarkStart w:id="860" w:name="PauseSymbols"/>
            <w:r>
              <w:rPr>
                <w:bCs/>
                <w:szCs w:val="24"/>
              </w:rPr>
              <w:t>PauseSymbols</w:t>
            </w:r>
            <w:bookmarkEnd w:id="860"/>
          </w:p>
        </w:tc>
        <w:tc>
          <w:tcPr>
            <w:tcW w:w="1512" w:type="pct"/>
          </w:tcPr>
          <w:p w14:paraId="6744512D"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42EB2AE0" w14:textId="77777777"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14:paraId="5E5A1E90" w14:textId="77777777" w:rsidR="003D1908" w:rsidRDefault="00A46B31" w:rsidP="00CE6849">
      <w:pPr>
        <w:pStyle w:val="Standard-BlockCharCharChar"/>
      </w:pPr>
      <w:r>
        <w:t>Example:</w:t>
      </w:r>
    </w:p>
    <w:p w14:paraId="42536B88" w14:textId="77777777"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14:paraId="1551057E" w14:textId="77777777" w:rsidR="003D1908" w:rsidRDefault="00A46B31">
      <w:pPr>
        <w:pStyle w:val="GraphikFormat"/>
      </w:pPr>
      <w:r>
        <w:rPr>
          <w:noProof/>
          <w:lang w:eastAsia="de-DE"/>
        </w:rPr>
        <w:drawing>
          <wp:inline distT="0" distB="0" distL="0" distR="0" wp14:anchorId="27799C74" wp14:editId="7F73C43C">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53" cstate="print">
                      <a:extLst>
                        <a:ext uri="{BEBA8EAE-BF5A-486C-A8C5-ECC9F3942E4B}">
                          <a14:imgProps xmlns:a14="http://schemas.microsoft.com/office/drawing/2010/main">
                            <a14:imgLayer r:embed="rId45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14:paraId="604C7861" w14:textId="77777777"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14:paraId="70B3179F" w14:textId="77777777"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14:paraId="4C710BFE" w14:textId="77777777" w:rsidTr="00B54468">
        <w:trPr>
          <w:trHeight w:val="465"/>
        </w:trPr>
        <w:tc>
          <w:tcPr>
            <w:tcW w:w="9356" w:type="dxa"/>
            <w:gridSpan w:val="17"/>
            <w:shd w:val="clear" w:color="auto" w:fill="D9D9D9"/>
          </w:tcPr>
          <w:p w14:paraId="219E2EAB" w14:textId="77777777" w:rsidR="003D1908" w:rsidRDefault="00A46B31" w:rsidP="0050247F">
            <w:pPr>
              <w:tabs>
                <w:tab w:val="clear" w:pos="482"/>
                <w:tab w:val="left" w:pos="390"/>
              </w:tabs>
              <w:spacing w:before="0"/>
              <w:jc w:val="center"/>
              <w:rPr>
                <w:b/>
                <w:bCs/>
              </w:rPr>
            </w:pPr>
            <w:r>
              <w:rPr>
                <w:b/>
              </w:rPr>
              <w:t>Segment chain</w:t>
            </w:r>
          </w:p>
        </w:tc>
      </w:tr>
      <w:tr w:rsidR="009D02AD" w14:paraId="2286FA14" w14:textId="77777777" w:rsidTr="00B54468">
        <w:trPr>
          <w:trHeight w:val="291"/>
        </w:trPr>
        <w:tc>
          <w:tcPr>
            <w:tcW w:w="6137" w:type="dxa"/>
            <w:gridSpan w:val="11"/>
            <w:tcBorders>
              <w:bottom w:val="single" w:sz="4" w:space="0" w:color="auto"/>
            </w:tcBorders>
            <w:shd w:val="clear" w:color="auto" w:fill="B3B3B3"/>
          </w:tcPr>
          <w:p w14:paraId="27E6001E" w14:textId="77777777" w:rsidR="003D1908" w:rsidRDefault="00A46B31">
            <w:pPr>
              <w:tabs>
                <w:tab w:val="clear" w:pos="482"/>
                <w:tab w:val="left" w:pos="390"/>
              </w:tabs>
              <w:spacing w:before="0" w:after="0"/>
              <w:jc w:val="center"/>
              <w:rPr>
                <w:b/>
                <w:bCs/>
              </w:rPr>
            </w:pPr>
            <w:r>
              <w:rPr>
                <w:b/>
              </w:rPr>
              <w:t>Utterance</w:t>
            </w:r>
          </w:p>
        </w:tc>
        <w:tc>
          <w:tcPr>
            <w:tcW w:w="3219" w:type="dxa"/>
            <w:gridSpan w:val="6"/>
            <w:tcBorders>
              <w:bottom w:val="single" w:sz="4" w:space="0" w:color="auto"/>
            </w:tcBorders>
            <w:shd w:val="clear" w:color="auto" w:fill="B3B3B3"/>
          </w:tcPr>
          <w:p w14:paraId="3D9F4781" w14:textId="77777777" w:rsidR="003D1908" w:rsidRDefault="00A46B31">
            <w:pPr>
              <w:tabs>
                <w:tab w:val="clear" w:pos="482"/>
                <w:tab w:val="left" w:pos="390"/>
              </w:tabs>
              <w:spacing w:before="0" w:after="0"/>
              <w:jc w:val="center"/>
            </w:pPr>
            <w:r>
              <w:rPr>
                <w:b/>
              </w:rPr>
              <w:t>Utterance</w:t>
            </w:r>
          </w:p>
        </w:tc>
      </w:tr>
      <w:tr w:rsidR="009D02AD" w14:paraId="3D9C41F3" w14:textId="77777777" w:rsidTr="00B54468">
        <w:trPr>
          <w:trHeight w:val="573"/>
        </w:trPr>
        <w:tc>
          <w:tcPr>
            <w:tcW w:w="871" w:type="dxa"/>
            <w:tcBorders>
              <w:bottom w:val="single" w:sz="4" w:space="0" w:color="auto"/>
            </w:tcBorders>
            <w:shd w:val="clear" w:color="auto" w:fill="FFFFCC"/>
          </w:tcPr>
          <w:p w14:paraId="2F349F6B"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10D490A9" w14:textId="77777777"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14:paraId="45BE4D21" w14:textId="77777777"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14:paraId="30A1CB7F" w14:textId="77777777"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14:paraId="4A089F2D"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47CF6B99" w14:textId="77777777"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14:paraId="7B5F95C9"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1D022B9E" w14:textId="77777777"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14:paraId="77501FF1"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57E64EB2" w14:textId="77777777"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14:paraId="3965DD1A"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13E01181" w14:textId="77777777"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14:paraId="160C3A4A" w14:textId="77777777"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14:paraId="6E24D3BD" w14:textId="77777777"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14:paraId="15DBF5F8" w14:textId="77777777"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14:paraId="3277EBC2" w14:textId="77777777" w:rsidR="003D1908" w:rsidRPr="00C73701" w:rsidRDefault="00A46B31" w:rsidP="0050247F">
            <w:pPr>
              <w:spacing w:before="0" w:after="0"/>
              <w:jc w:val="center"/>
              <w:rPr>
                <w:b/>
              </w:rPr>
            </w:pPr>
            <w:r w:rsidRPr="00C73701">
              <w:rPr>
                <w:b/>
              </w:rPr>
              <w:t>IP</w:t>
            </w:r>
          </w:p>
        </w:tc>
      </w:tr>
      <w:tr w:rsidR="009D02AD" w14:paraId="13661A08" w14:textId="77777777" w:rsidTr="00B54468">
        <w:trPr>
          <w:trHeight w:val="291"/>
        </w:trPr>
        <w:tc>
          <w:tcPr>
            <w:tcW w:w="871" w:type="dxa"/>
            <w:tcBorders>
              <w:top w:val="single" w:sz="4" w:space="0" w:color="auto"/>
              <w:left w:val="single" w:sz="4" w:space="0" w:color="auto"/>
              <w:bottom w:val="single" w:sz="4" w:space="0" w:color="auto"/>
              <w:right w:val="single" w:sz="4" w:space="0" w:color="auto"/>
            </w:tcBorders>
          </w:tcPr>
          <w:p w14:paraId="2E9AE444" w14:textId="77777777"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14:paraId="0733C824" w14:textId="77777777"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14:paraId="6891D2D6" w14:textId="77777777"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14:paraId="3D5239B4" w14:textId="77777777"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14:paraId="167C7FB1" w14:textId="77777777"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14:paraId="413B5FD9" w14:textId="77777777"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14:paraId="1DD8EAAA" w14:textId="77777777"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14:paraId="25AF45A4" w14:textId="77777777"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14:paraId="500F5BCD" w14:textId="77777777"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14:paraId="78419C4A" w14:textId="77777777"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14:paraId="0815B467" w14:textId="77777777"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14:paraId="43B68E16" w14:textId="77777777"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14:paraId="4D75C473" w14:textId="77777777"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14:paraId="39FE3D2E" w14:textId="77777777"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14:paraId="697DD989" w14:textId="77777777"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14:paraId="1C0F5615" w14:textId="77777777" w:rsidR="003D1908" w:rsidRPr="0050247F" w:rsidRDefault="00A46B31" w:rsidP="0050247F">
            <w:pPr>
              <w:spacing w:before="0" w:after="0"/>
            </w:pPr>
            <w:r w:rsidRPr="0050247F">
              <w:t>?</w:t>
            </w:r>
          </w:p>
        </w:tc>
      </w:tr>
    </w:tbl>
    <w:p w14:paraId="4F015370" w14:textId="77777777" w:rsidR="00C73701" w:rsidRDefault="00C73701">
      <w:pPr>
        <w:widowControl/>
        <w:tabs>
          <w:tab w:val="clear" w:pos="482"/>
        </w:tabs>
        <w:spacing w:before="0" w:after="0"/>
        <w:jc w:val="left"/>
        <w:rPr>
          <w:noProof/>
          <w:szCs w:val="24"/>
          <w:shd w:val="clear" w:color="auto" w:fill="FFFFFF"/>
          <w:lang w:val="en-US" w:eastAsia="hi-IN" w:bidi="hi-IN"/>
        </w:rPr>
      </w:pPr>
    </w:p>
    <w:p w14:paraId="00EAC1D0" w14:textId="77777777" w:rsidR="00802C6B" w:rsidRDefault="00802C6B">
      <w:pPr>
        <w:widowControl/>
        <w:tabs>
          <w:tab w:val="clear" w:pos="482"/>
        </w:tabs>
        <w:spacing w:before="0" w:after="0"/>
        <w:jc w:val="left"/>
        <w:rPr>
          <w:noProof/>
          <w:szCs w:val="24"/>
          <w:shd w:val="clear" w:color="auto" w:fill="FFFFFF"/>
          <w:lang w:val="en-US" w:eastAsia="hi-IN" w:bidi="hi-IN"/>
        </w:rPr>
      </w:pPr>
    </w:p>
    <w:p w14:paraId="4919FF09" w14:textId="77777777"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04"/>
        <w:gridCol w:w="3115"/>
        <w:gridCol w:w="3016"/>
      </w:tblGrid>
      <w:tr w:rsidR="003D1908" w14:paraId="62C569D0" w14:textId="77777777" w:rsidTr="00B54468">
        <w:trPr>
          <w:trHeight w:val="448"/>
          <w:tblHeader/>
        </w:trPr>
        <w:tc>
          <w:tcPr>
            <w:tcW w:w="5000" w:type="pct"/>
            <w:gridSpan w:val="3"/>
            <w:shd w:val="clear" w:color="auto" w:fill="D9D9D9"/>
          </w:tcPr>
          <w:p w14:paraId="0559D823" w14:textId="77777777" w:rsidR="003D1908" w:rsidRDefault="00A46B31" w:rsidP="00C73701">
            <w:pPr>
              <w:widowControl/>
              <w:tabs>
                <w:tab w:val="clear" w:pos="482"/>
              </w:tabs>
              <w:spacing w:before="0"/>
              <w:jc w:val="center"/>
              <w:rPr>
                <w:b/>
                <w:bCs/>
              </w:rPr>
            </w:pPr>
            <w:r>
              <w:rPr>
                <w:b/>
                <w:bCs/>
              </w:rPr>
              <w:t>Possible errors</w:t>
            </w:r>
          </w:p>
        </w:tc>
      </w:tr>
      <w:tr w:rsidR="003D1908" w14:paraId="06B582DC" w14:textId="77777777" w:rsidTr="006C6615">
        <w:trPr>
          <w:tblHeader/>
        </w:trPr>
        <w:tc>
          <w:tcPr>
            <w:tcW w:w="1644" w:type="pct"/>
          </w:tcPr>
          <w:p w14:paraId="4A794C1E" w14:textId="77777777" w:rsidR="003D1908" w:rsidRDefault="00A46B31" w:rsidP="00C73701">
            <w:pPr>
              <w:widowControl/>
              <w:tabs>
                <w:tab w:val="clear" w:pos="482"/>
              </w:tabs>
              <w:spacing w:before="0"/>
              <w:jc w:val="left"/>
              <w:rPr>
                <w:b/>
                <w:bCs/>
              </w:rPr>
            </w:pPr>
            <w:r>
              <w:rPr>
                <w:b/>
                <w:bCs/>
              </w:rPr>
              <w:t>Cause</w:t>
            </w:r>
          </w:p>
        </w:tc>
        <w:tc>
          <w:tcPr>
            <w:tcW w:w="1705" w:type="pct"/>
          </w:tcPr>
          <w:p w14:paraId="2A6A08E5" w14:textId="77777777" w:rsidR="003D1908" w:rsidRDefault="00A46B31" w:rsidP="00C73701">
            <w:pPr>
              <w:widowControl/>
              <w:tabs>
                <w:tab w:val="clear" w:pos="482"/>
              </w:tabs>
              <w:spacing w:before="0"/>
              <w:jc w:val="left"/>
              <w:rPr>
                <w:b/>
                <w:bCs/>
              </w:rPr>
            </w:pPr>
            <w:r>
              <w:rPr>
                <w:b/>
                <w:bCs/>
              </w:rPr>
              <w:t>Example</w:t>
            </w:r>
          </w:p>
        </w:tc>
        <w:tc>
          <w:tcPr>
            <w:tcW w:w="1651" w:type="pct"/>
          </w:tcPr>
          <w:p w14:paraId="40E4058B" w14:textId="77777777" w:rsidR="003D1908" w:rsidRDefault="00A46B31" w:rsidP="00C73701">
            <w:pPr>
              <w:widowControl/>
              <w:tabs>
                <w:tab w:val="clear" w:pos="482"/>
              </w:tabs>
              <w:spacing w:before="0"/>
              <w:jc w:val="left"/>
              <w:rPr>
                <w:b/>
                <w:bCs/>
              </w:rPr>
            </w:pPr>
            <w:r>
              <w:rPr>
                <w:b/>
                <w:bCs/>
              </w:rPr>
              <w:t>Error message</w:t>
            </w:r>
          </w:p>
        </w:tc>
      </w:tr>
      <w:tr w:rsidR="003D1908" w:rsidRPr="00A62938" w14:paraId="7E046840" w14:textId="77777777" w:rsidTr="006C6615">
        <w:tc>
          <w:tcPr>
            <w:tcW w:w="1644" w:type="pct"/>
          </w:tcPr>
          <w:p w14:paraId="7C69F1D5" w14:textId="77777777" w:rsidR="003D1908" w:rsidRDefault="00A46B31" w:rsidP="00C73701">
            <w:pPr>
              <w:pStyle w:val="Standard-BlockCharCharChar"/>
              <w:spacing w:before="0"/>
            </w:pPr>
            <w:r>
              <w:t>Speaker’s utterance starts with closing parentheses.</w:t>
            </w:r>
          </w:p>
        </w:tc>
        <w:tc>
          <w:tcPr>
            <w:tcW w:w="1705" w:type="pct"/>
          </w:tcPr>
          <w:p w14:paraId="076F7643" w14:textId="77777777" w:rsidR="003D1908" w:rsidRDefault="00A46B31" w:rsidP="00C73701">
            <w:pPr>
              <w:pStyle w:val="Standard-BlockCharCharChar"/>
              <w:spacing w:before="0"/>
            </w:pPr>
            <w:r>
              <w:rPr>
                <w:b/>
              </w:rPr>
              <w:t>)</w:t>
            </w:r>
            <w:r>
              <w:t xml:space="preserve"> Ich mache eine Äußerung</w:t>
            </w:r>
          </w:p>
        </w:tc>
        <w:tc>
          <w:tcPr>
            <w:tcW w:w="1651" w:type="pct"/>
          </w:tcPr>
          <w:p w14:paraId="5A18A1CF" w14:textId="77777777" w:rsidR="003D1908" w:rsidRDefault="00A46B31" w:rsidP="00802C6B">
            <w:pPr>
              <w:pStyle w:val="SimpleEXMARaLDA"/>
            </w:pPr>
            <w:r>
              <w:t>Error: No parentheses closing, No utterance end symbol, No end of input allowed</w:t>
            </w:r>
          </w:p>
        </w:tc>
      </w:tr>
      <w:tr w:rsidR="003D1908" w:rsidRPr="00A62938" w14:paraId="5FDB03E6" w14:textId="77777777" w:rsidTr="006C6615">
        <w:tc>
          <w:tcPr>
            <w:tcW w:w="1644" w:type="pct"/>
          </w:tcPr>
          <w:p w14:paraId="0A20483A" w14:textId="77777777" w:rsidR="003D1908" w:rsidRDefault="00A46B31" w:rsidP="00C73701">
            <w:pPr>
              <w:pStyle w:val="Standard-BlockCharCharChar"/>
              <w:spacing w:before="0"/>
            </w:pPr>
            <w:r>
              <w:t>Speaker’s utterance starts with an utterance end symbol.</w:t>
            </w:r>
          </w:p>
        </w:tc>
        <w:tc>
          <w:tcPr>
            <w:tcW w:w="1705" w:type="pct"/>
          </w:tcPr>
          <w:p w14:paraId="137F9EFB" w14:textId="77777777" w:rsidR="003D1908" w:rsidRDefault="00A46B31" w:rsidP="00C73701">
            <w:pPr>
              <w:pStyle w:val="Standard-BlockCharCharChar"/>
              <w:spacing w:before="0"/>
            </w:pPr>
            <w:r>
              <w:rPr>
                <w:b/>
              </w:rPr>
              <w:t>!</w:t>
            </w:r>
            <w:r>
              <w:t xml:space="preserve"> Ich mache eine Äußerung</w:t>
            </w:r>
          </w:p>
        </w:tc>
        <w:tc>
          <w:tcPr>
            <w:tcW w:w="1651" w:type="pct"/>
          </w:tcPr>
          <w:p w14:paraId="2202C8B8" w14:textId="77777777" w:rsidR="003D1908" w:rsidRDefault="00A46B31" w:rsidP="00802C6B">
            <w:pPr>
              <w:pStyle w:val="SimpleEXMARaLDA"/>
            </w:pPr>
            <w:r>
              <w:t>Error: No parentheses closing, No utterance end symbol, No end of input allowed</w:t>
            </w:r>
          </w:p>
        </w:tc>
      </w:tr>
      <w:tr w:rsidR="003D1908" w:rsidRPr="00A62938" w14:paraId="102907CA" w14:textId="77777777" w:rsidTr="006C6615">
        <w:tc>
          <w:tcPr>
            <w:tcW w:w="1644" w:type="pct"/>
          </w:tcPr>
          <w:p w14:paraId="70316C36" w14:textId="77777777" w:rsidR="003D1908" w:rsidRDefault="00A46B31" w:rsidP="00C73701">
            <w:pPr>
              <w:pStyle w:val="Standard-BlockCharCharChar"/>
              <w:spacing w:before="0"/>
            </w:pPr>
            <w:r>
              <w:t>Utterance end symbol is followed by closing parentheses.</w:t>
            </w:r>
          </w:p>
        </w:tc>
        <w:tc>
          <w:tcPr>
            <w:tcW w:w="1705" w:type="pct"/>
          </w:tcPr>
          <w:p w14:paraId="331155C5" w14:textId="77777777" w:rsidR="003D1908" w:rsidRDefault="00A46B31" w:rsidP="00C73701">
            <w:pPr>
              <w:pStyle w:val="Standard-BlockCharCharChar"/>
              <w:spacing w:before="0"/>
            </w:pPr>
            <w:r>
              <w:t>Ich mache eine (Äußerung.</w:t>
            </w:r>
            <w:r>
              <w:rPr>
                <w:b/>
              </w:rPr>
              <w:t>)</w:t>
            </w:r>
          </w:p>
        </w:tc>
        <w:tc>
          <w:tcPr>
            <w:tcW w:w="1651" w:type="pct"/>
          </w:tcPr>
          <w:p w14:paraId="3B142DAD" w14:textId="77777777" w:rsidR="003D1908" w:rsidRDefault="00A46B31" w:rsidP="00802C6B">
            <w:pPr>
              <w:pStyle w:val="SimpleEXMARaLDA"/>
            </w:pPr>
            <w:r>
              <w:t>Error: No closed parenthesis, no further utterance end symbol allowed</w:t>
            </w:r>
          </w:p>
        </w:tc>
      </w:tr>
      <w:tr w:rsidR="003D1908" w:rsidRPr="00A62938" w14:paraId="693A9EAC" w14:textId="77777777" w:rsidTr="006C6615">
        <w:tc>
          <w:tcPr>
            <w:tcW w:w="1644" w:type="pct"/>
          </w:tcPr>
          <w:p w14:paraId="111C7DDE" w14:textId="77777777" w:rsidR="003D1908" w:rsidRDefault="00A46B31" w:rsidP="00C73701">
            <w:pPr>
              <w:pStyle w:val="Standard-BlockCharCharChar"/>
              <w:spacing w:before="0"/>
            </w:pPr>
            <w:r>
              <w:t>Utterance end symbol followed by utterance end symbol.</w:t>
            </w:r>
          </w:p>
        </w:tc>
        <w:tc>
          <w:tcPr>
            <w:tcW w:w="1705" w:type="pct"/>
          </w:tcPr>
          <w:p w14:paraId="0D156AF1" w14:textId="77777777" w:rsidR="003D1908" w:rsidRDefault="00A46B31" w:rsidP="00C73701">
            <w:pPr>
              <w:pStyle w:val="Standard-BlockCharCharChar"/>
              <w:spacing w:before="0"/>
            </w:pPr>
            <w:r>
              <w:t>Ich mache eine Äußerung.</w:t>
            </w:r>
            <w:r>
              <w:rPr>
                <w:b/>
              </w:rPr>
              <w:t>!</w:t>
            </w:r>
          </w:p>
        </w:tc>
        <w:tc>
          <w:tcPr>
            <w:tcW w:w="1651" w:type="pct"/>
          </w:tcPr>
          <w:p w14:paraId="09B4695C" w14:textId="77777777" w:rsidR="003D1908" w:rsidRDefault="00A46B31" w:rsidP="00802C6B">
            <w:pPr>
              <w:pStyle w:val="SimpleEXMARaLDA"/>
            </w:pPr>
            <w:r>
              <w:t>Error: No closed parenthesis, no further utterance end symbol allowed</w:t>
            </w:r>
          </w:p>
        </w:tc>
      </w:tr>
      <w:tr w:rsidR="003D1908" w:rsidRPr="00A62938" w14:paraId="4311D89B" w14:textId="77777777" w:rsidTr="006C6615">
        <w:tc>
          <w:tcPr>
            <w:tcW w:w="1644" w:type="pct"/>
          </w:tcPr>
          <w:p w14:paraId="08E62BCB" w14:textId="77777777" w:rsidR="003D1908" w:rsidRDefault="00A46B31" w:rsidP="00C73701">
            <w:pPr>
              <w:pStyle w:val="Standard-BlockCharCharChar"/>
              <w:spacing w:before="0"/>
            </w:pPr>
            <w:r>
              <w:t>Utterance end symbol and space are followed by closing parentheses.</w:t>
            </w:r>
          </w:p>
        </w:tc>
        <w:tc>
          <w:tcPr>
            <w:tcW w:w="1705" w:type="pct"/>
          </w:tcPr>
          <w:p w14:paraId="012AAF2A" w14:textId="77777777" w:rsidR="003D1908" w:rsidRDefault="00A46B31" w:rsidP="00C73701">
            <w:pPr>
              <w:pStyle w:val="Standard-BlockCharCharChar"/>
              <w:spacing w:before="0"/>
            </w:pPr>
            <w:r>
              <w:t xml:space="preserve">Ich mache eine (Äußerung. </w:t>
            </w:r>
            <w:r>
              <w:rPr>
                <w:b/>
              </w:rPr>
              <w:t>)</w:t>
            </w:r>
          </w:p>
        </w:tc>
        <w:tc>
          <w:tcPr>
            <w:tcW w:w="1651" w:type="pct"/>
          </w:tcPr>
          <w:p w14:paraId="5D8E9C5F" w14:textId="77777777" w:rsidR="003D1908" w:rsidRDefault="00A46B31" w:rsidP="00802C6B">
            <w:pPr>
              <w:pStyle w:val="SimpleEXMARaLDA"/>
            </w:pPr>
            <w:r>
              <w:t>Error: No close parenthesis, no utterance end symbol allowed</w:t>
            </w:r>
          </w:p>
        </w:tc>
      </w:tr>
      <w:tr w:rsidR="003D1908" w:rsidRPr="00A62938" w14:paraId="187BFBCB" w14:textId="77777777" w:rsidTr="006C6615">
        <w:tc>
          <w:tcPr>
            <w:tcW w:w="1644" w:type="pct"/>
          </w:tcPr>
          <w:p w14:paraId="1EAF8D6C" w14:textId="77777777" w:rsidR="003D1908" w:rsidRDefault="00A46B31" w:rsidP="00C73701">
            <w:pPr>
              <w:pStyle w:val="Standard-BlockCharCharChar"/>
              <w:spacing w:before="0"/>
            </w:pPr>
            <w:r>
              <w:lastRenderedPageBreak/>
              <w:t>Utterance end symbol and space are followed by utterance end symbol.</w:t>
            </w:r>
          </w:p>
        </w:tc>
        <w:tc>
          <w:tcPr>
            <w:tcW w:w="1705" w:type="pct"/>
          </w:tcPr>
          <w:p w14:paraId="4FD13D47" w14:textId="77777777" w:rsidR="003D1908" w:rsidRDefault="00A46B31" w:rsidP="00C73701">
            <w:pPr>
              <w:pStyle w:val="Standard-BlockCharCharChar"/>
              <w:spacing w:before="0"/>
            </w:pPr>
            <w:r>
              <w:t xml:space="preserve">Ich mache eine Äußerung. </w:t>
            </w:r>
            <w:r>
              <w:rPr>
                <w:b/>
              </w:rPr>
              <w:t>!</w:t>
            </w:r>
          </w:p>
        </w:tc>
        <w:tc>
          <w:tcPr>
            <w:tcW w:w="1651" w:type="pct"/>
          </w:tcPr>
          <w:p w14:paraId="2928ACDA" w14:textId="77777777" w:rsidR="003D1908" w:rsidRDefault="00A46B31" w:rsidP="00802C6B">
            <w:pPr>
              <w:pStyle w:val="SimpleEXMARaLDA"/>
            </w:pPr>
            <w:r>
              <w:t>Error: No close parenthesis, no utterance end symbol allowed</w:t>
            </w:r>
          </w:p>
        </w:tc>
      </w:tr>
      <w:tr w:rsidR="003D1908" w:rsidRPr="00A62938" w14:paraId="2FA0E238" w14:textId="77777777" w:rsidTr="006C6615">
        <w:tc>
          <w:tcPr>
            <w:tcW w:w="1644" w:type="pct"/>
          </w:tcPr>
          <w:p w14:paraId="677750FE" w14:textId="77777777" w:rsidR="003D1908" w:rsidRDefault="00A46B31" w:rsidP="00C73701">
            <w:pPr>
              <w:pStyle w:val="Standard-BlockCharCharChar"/>
              <w:spacing w:before="0"/>
            </w:pPr>
            <w:r>
              <w:t>Pause symbols in double round parenthesis.</w:t>
            </w:r>
          </w:p>
        </w:tc>
        <w:tc>
          <w:tcPr>
            <w:tcW w:w="1705" w:type="pct"/>
          </w:tcPr>
          <w:p w14:paraId="676B0D97" w14:textId="77777777"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14:paraId="10F55A96" w14:textId="77777777" w:rsidR="003D1908" w:rsidRDefault="00A46B31" w:rsidP="00802C6B">
            <w:pPr>
              <w:pStyle w:val="SimpleEXMARaLDA"/>
            </w:pPr>
            <w:r>
              <w:t>Error: No end of input, no open parenthesis, no pause symbol allowed</w:t>
            </w:r>
          </w:p>
        </w:tc>
      </w:tr>
      <w:tr w:rsidR="003D1908" w:rsidRPr="00A62938" w14:paraId="3EA12D3D" w14:textId="77777777" w:rsidTr="006C6615">
        <w:tc>
          <w:tcPr>
            <w:tcW w:w="1644" w:type="pct"/>
          </w:tcPr>
          <w:p w14:paraId="4A133AE3" w14:textId="77777777" w:rsidR="003D1908" w:rsidRDefault="00A46B31" w:rsidP="00C73701">
            <w:pPr>
              <w:pStyle w:val="Standard-BlockCharCharChar"/>
              <w:spacing w:before="0"/>
            </w:pPr>
            <w:r>
              <w:t>A third opening parentheses.</w:t>
            </w:r>
          </w:p>
        </w:tc>
        <w:tc>
          <w:tcPr>
            <w:tcW w:w="1705" w:type="pct"/>
          </w:tcPr>
          <w:p w14:paraId="5EC6E750" w14:textId="77777777"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14:paraId="0FA4C188" w14:textId="77777777" w:rsidR="003D1908" w:rsidRDefault="00A46B31" w:rsidP="00802C6B">
            <w:pPr>
              <w:pStyle w:val="SimpleEXMARaLDA"/>
            </w:pPr>
            <w:r>
              <w:t>Error: No end of input, no open parenthesis, no pause symbol allowed</w:t>
            </w:r>
          </w:p>
        </w:tc>
      </w:tr>
      <w:tr w:rsidR="003D1908" w:rsidRPr="00A62938" w14:paraId="5F4BCD7A" w14:textId="77777777" w:rsidTr="006C6615">
        <w:tc>
          <w:tcPr>
            <w:tcW w:w="1644" w:type="pct"/>
          </w:tcPr>
          <w:p w14:paraId="485144CB" w14:textId="77777777" w:rsidR="003D1908" w:rsidRDefault="00A46B31" w:rsidP="00C73701">
            <w:pPr>
              <w:pStyle w:val="Standard-BlockCharCharChar"/>
              <w:spacing w:before="0"/>
            </w:pPr>
            <w:r>
              <w:t>Speaker’s utterance ends without the double parenthesis having been closed.</w:t>
            </w:r>
          </w:p>
        </w:tc>
        <w:tc>
          <w:tcPr>
            <w:tcW w:w="1705" w:type="pct"/>
          </w:tcPr>
          <w:p w14:paraId="70C8EC18" w14:textId="77777777" w:rsidR="003D1908" w:rsidRDefault="00A46B31" w:rsidP="00C73701">
            <w:pPr>
              <w:pStyle w:val="Standard-BlockCharCharChar"/>
              <w:spacing w:before="0"/>
            </w:pPr>
            <w:r>
              <w:t>Ich hab Husten ((hustet.</w:t>
            </w:r>
          </w:p>
        </w:tc>
        <w:tc>
          <w:tcPr>
            <w:tcW w:w="1651" w:type="pct"/>
          </w:tcPr>
          <w:p w14:paraId="67165871" w14:textId="77777777" w:rsidR="003D1908" w:rsidRDefault="00A46B31" w:rsidP="00802C6B">
            <w:pPr>
              <w:pStyle w:val="SimpleEXMARaLDA"/>
            </w:pPr>
            <w:r>
              <w:t>Error: No end of input, no open parenthesis, no pause symbol allowed</w:t>
            </w:r>
          </w:p>
        </w:tc>
      </w:tr>
      <w:tr w:rsidR="003D1908" w:rsidRPr="00A62938" w14:paraId="2FD8BAB4" w14:textId="77777777" w:rsidTr="006C6615">
        <w:tc>
          <w:tcPr>
            <w:tcW w:w="1644" w:type="pct"/>
          </w:tcPr>
          <w:p w14:paraId="7A16A6C5" w14:textId="77777777" w:rsidR="003D1908" w:rsidRDefault="00A46B31" w:rsidP="00C73701">
            <w:pPr>
              <w:pStyle w:val="Standard-BlockCharCharChar"/>
              <w:spacing w:before="0"/>
            </w:pPr>
            <w:r>
              <w:t>After a double opening parentheses only one has been closed followed by another symbol.</w:t>
            </w:r>
          </w:p>
        </w:tc>
        <w:tc>
          <w:tcPr>
            <w:tcW w:w="1705" w:type="pct"/>
          </w:tcPr>
          <w:p w14:paraId="5208D185" w14:textId="77777777"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14:paraId="375AC232" w14:textId="77777777" w:rsidR="003D1908" w:rsidRDefault="00A46B31" w:rsidP="00802C6B">
            <w:pPr>
              <w:pStyle w:val="SimpleEXMARaLDA"/>
            </w:pPr>
            <w:r>
              <w:t>Error: Only close parenthesis allowed</w:t>
            </w:r>
          </w:p>
        </w:tc>
      </w:tr>
      <w:tr w:rsidR="003D1908" w:rsidRPr="00A62938" w14:paraId="381084C2" w14:textId="77777777" w:rsidTr="006C6615">
        <w:tc>
          <w:tcPr>
            <w:tcW w:w="1644" w:type="pct"/>
          </w:tcPr>
          <w:p w14:paraId="287F4A42" w14:textId="77777777" w:rsidR="003D1908" w:rsidRDefault="00A46B31" w:rsidP="00C73701">
            <w:pPr>
              <w:pStyle w:val="Standard-BlockCharCharChar"/>
              <w:spacing w:before="0"/>
            </w:pPr>
            <w:r>
              <w:t>Reported speech begins within a word.</w:t>
            </w:r>
          </w:p>
        </w:tc>
        <w:tc>
          <w:tcPr>
            <w:tcW w:w="1705" w:type="pct"/>
          </w:tcPr>
          <w:p w14:paraId="365088AA" w14:textId="77777777"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14:paraId="4A97AE8F" w14:textId="77777777" w:rsidR="003D1908" w:rsidRDefault="00A46B31" w:rsidP="00802C6B">
            <w:pPr>
              <w:pStyle w:val="SimpleEXMARaLDA"/>
            </w:pPr>
            <w:r>
              <w:t>Error: No opening quote allowed</w:t>
            </w:r>
          </w:p>
        </w:tc>
      </w:tr>
      <w:tr w:rsidR="003D1908" w:rsidRPr="00A62938" w14:paraId="7F1B43AB" w14:textId="77777777" w:rsidTr="006C6615">
        <w:tc>
          <w:tcPr>
            <w:tcW w:w="1644" w:type="pct"/>
          </w:tcPr>
          <w:p w14:paraId="6CC1D406" w14:textId="77777777" w:rsidR="003D1908" w:rsidRDefault="00A46B31" w:rsidP="00C73701">
            <w:pPr>
              <w:pStyle w:val="Standard-BlockCharCharChar"/>
              <w:spacing w:before="0"/>
            </w:pPr>
            <w:r>
              <w:t>Utterance ends without reported speech having been ended by quotation marks.</w:t>
            </w:r>
          </w:p>
        </w:tc>
        <w:tc>
          <w:tcPr>
            <w:tcW w:w="1705" w:type="pct"/>
          </w:tcPr>
          <w:p w14:paraId="62EFEA4E" w14:textId="77777777"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14:paraId="28FCA38E" w14:textId="77777777" w:rsidR="003D1908" w:rsidRDefault="00A46B31" w:rsidP="00802C6B">
            <w:pPr>
              <w:pStyle w:val="SimpleEXMARaLDA"/>
            </w:pPr>
            <w:r>
              <w:t>Error: No end of input allowed</w:t>
            </w:r>
          </w:p>
        </w:tc>
      </w:tr>
    </w:tbl>
    <w:p w14:paraId="53FFE318" w14:textId="77777777" w:rsidR="00C73701" w:rsidRDefault="00C73701" w:rsidP="006C6615">
      <w:pPr>
        <w:pStyle w:val="Standard-BlockCharCharChar"/>
      </w:pPr>
      <w:bookmarkStart w:id="861" w:name="_Toc55213934"/>
      <w:bookmarkStart w:id="862" w:name="_Toc69129926"/>
      <w:bookmarkStart w:id="863" w:name="_Toc69130067"/>
    </w:p>
    <w:p w14:paraId="1AB7DFD2" w14:textId="77777777" w:rsidR="003D1908" w:rsidRDefault="00A46B31">
      <w:pPr>
        <w:pStyle w:val="berschrift2"/>
        <w:spacing w:before="0" w:after="0"/>
      </w:pPr>
      <w:bookmarkStart w:id="864" w:name="_Toc472960893"/>
      <w:r>
        <w:t>Segmenta</w:t>
      </w:r>
      <w:bookmarkEnd w:id="861"/>
      <w:bookmarkEnd w:id="862"/>
      <w:bookmarkEnd w:id="863"/>
      <w:r>
        <w:t>tion: “DIDA: Words”</w:t>
      </w:r>
      <w:bookmarkEnd w:id="864"/>
    </w:p>
    <w:p w14:paraId="1B123570" w14:textId="77777777"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18"/>
        <w:gridCol w:w="2989"/>
        <w:gridCol w:w="2828"/>
      </w:tblGrid>
      <w:tr w:rsidR="003D1908" w14:paraId="7368388D" w14:textId="77777777" w:rsidTr="00B54468">
        <w:trPr>
          <w:trHeight w:hRule="exact" w:val="448"/>
        </w:trPr>
        <w:tc>
          <w:tcPr>
            <w:tcW w:w="1816" w:type="pct"/>
            <w:shd w:val="clear" w:color="auto" w:fill="D9D9D9"/>
          </w:tcPr>
          <w:p w14:paraId="2498BB5E" w14:textId="77777777"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14:paraId="1258C909" w14:textId="77777777" w:rsidR="003D1908" w:rsidRDefault="00A46B31">
            <w:pPr>
              <w:widowControl/>
              <w:tabs>
                <w:tab w:val="clear" w:pos="482"/>
              </w:tabs>
              <w:spacing w:before="0" w:after="0"/>
              <w:jc w:val="left"/>
              <w:rPr>
                <w:b/>
                <w:bCs/>
              </w:rPr>
            </w:pPr>
            <w:r>
              <w:rPr>
                <w:b/>
                <w:bCs/>
              </w:rPr>
              <w:t>Standard value</w:t>
            </w:r>
          </w:p>
        </w:tc>
        <w:tc>
          <w:tcPr>
            <w:tcW w:w="1548" w:type="pct"/>
            <w:shd w:val="clear" w:color="auto" w:fill="D9D9D9"/>
          </w:tcPr>
          <w:p w14:paraId="73252779" w14:textId="77777777" w:rsidR="003D1908" w:rsidRDefault="00A46B31">
            <w:pPr>
              <w:widowControl/>
              <w:tabs>
                <w:tab w:val="clear" w:pos="482"/>
              </w:tabs>
              <w:spacing w:before="0" w:after="0"/>
              <w:jc w:val="left"/>
              <w:rPr>
                <w:b/>
                <w:bCs/>
              </w:rPr>
            </w:pPr>
            <w:r>
              <w:rPr>
                <w:b/>
                <w:bCs/>
              </w:rPr>
              <w:t>Explanation</w:t>
            </w:r>
          </w:p>
        </w:tc>
      </w:tr>
      <w:tr w:rsidR="003D1908" w:rsidRPr="00A62938" w14:paraId="30A5E9FA" w14:textId="77777777" w:rsidTr="00B54468">
        <w:trPr>
          <w:trHeight w:val="794"/>
        </w:trPr>
        <w:tc>
          <w:tcPr>
            <w:tcW w:w="1816" w:type="pct"/>
          </w:tcPr>
          <w:p w14:paraId="004E7323" w14:textId="77777777" w:rsidR="003D1908" w:rsidRDefault="00A46B31">
            <w:pPr>
              <w:widowControl/>
              <w:tabs>
                <w:tab w:val="clear" w:pos="482"/>
              </w:tabs>
              <w:spacing w:before="0" w:after="0"/>
              <w:jc w:val="left"/>
              <w:rPr>
                <w:bCs/>
                <w:szCs w:val="24"/>
              </w:rPr>
            </w:pPr>
            <w:bookmarkStart w:id="865" w:name="CAPITALS"/>
            <w:r>
              <w:rPr>
                <w:bCs/>
                <w:szCs w:val="24"/>
              </w:rPr>
              <w:t>CAPITALS</w:t>
            </w:r>
            <w:bookmarkEnd w:id="865"/>
          </w:p>
        </w:tc>
        <w:tc>
          <w:tcPr>
            <w:tcW w:w="1636" w:type="pct"/>
          </w:tcPr>
          <w:p w14:paraId="5CA3A735" w14:textId="77777777"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r>
              <w:rPr>
                <w:b/>
                <w:bCs/>
                <w:szCs w:val="24"/>
              </w:rPr>
              <w:t>J</w:t>
            </w:r>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14:paraId="0D527D84" w14:textId="77777777" w:rsidR="003D1908" w:rsidRDefault="00A46B31">
            <w:pPr>
              <w:widowControl/>
              <w:tabs>
                <w:tab w:val="clear" w:pos="482"/>
              </w:tabs>
              <w:spacing w:before="0" w:after="0"/>
              <w:jc w:val="left"/>
              <w:rPr>
                <w:bCs/>
                <w:szCs w:val="24"/>
                <w:lang w:val="en-US"/>
              </w:rPr>
            </w:pPr>
            <w:r>
              <w:rPr>
                <w:bCs/>
                <w:szCs w:val="24"/>
                <w:lang w:val="en-US"/>
              </w:rPr>
              <w:t>Only for the description of non-morphemized utterances, not as part of a word.</w:t>
            </w:r>
          </w:p>
        </w:tc>
      </w:tr>
      <w:tr w:rsidR="003D1908" w:rsidRPr="00A62938" w14:paraId="15EA4FF6" w14:textId="77777777" w:rsidTr="00B54468">
        <w:trPr>
          <w:trHeight w:val="794"/>
        </w:trPr>
        <w:tc>
          <w:tcPr>
            <w:tcW w:w="1816" w:type="pct"/>
          </w:tcPr>
          <w:p w14:paraId="680DD80F" w14:textId="77777777" w:rsidR="003D1908" w:rsidRDefault="00A46B31">
            <w:pPr>
              <w:widowControl/>
              <w:tabs>
                <w:tab w:val="clear" w:pos="482"/>
              </w:tabs>
              <w:spacing w:before="0" w:after="0"/>
              <w:jc w:val="left"/>
              <w:rPr>
                <w:bCs/>
                <w:szCs w:val="24"/>
              </w:rPr>
            </w:pPr>
            <w:bookmarkStart w:id="866" w:name="PLUS"/>
            <w:r>
              <w:rPr>
                <w:bCs/>
                <w:szCs w:val="24"/>
              </w:rPr>
              <w:t>PLUS</w:t>
            </w:r>
            <w:bookmarkEnd w:id="866"/>
          </w:p>
        </w:tc>
        <w:tc>
          <w:tcPr>
            <w:tcW w:w="1636" w:type="pct"/>
          </w:tcPr>
          <w:p w14:paraId="7626B926"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4699D0C1" w14:textId="77777777"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A62938" w14:paraId="7E4FCF60" w14:textId="77777777" w:rsidTr="00B54468">
        <w:trPr>
          <w:trHeight w:val="794"/>
        </w:trPr>
        <w:tc>
          <w:tcPr>
            <w:tcW w:w="1816" w:type="pct"/>
          </w:tcPr>
          <w:p w14:paraId="590A4DA8" w14:textId="77777777" w:rsidR="003D1908" w:rsidRDefault="00A46B31">
            <w:pPr>
              <w:widowControl/>
              <w:tabs>
                <w:tab w:val="clear" w:pos="482"/>
              </w:tabs>
              <w:spacing w:before="0" w:after="0"/>
              <w:jc w:val="left"/>
              <w:rPr>
                <w:bCs/>
                <w:szCs w:val="24"/>
              </w:rPr>
            </w:pPr>
            <w:bookmarkStart w:id="867" w:name="NUMBERS_AND_COMMA"/>
            <w:r>
              <w:rPr>
                <w:bCs/>
                <w:szCs w:val="24"/>
              </w:rPr>
              <w:t>NUMBERS_AND_COMMA</w:t>
            </w:r>
            <w:bookmarkEnd w:id="867"/>
          </w:p>
        </w:tc>
        <w:tc>
          <w:tcPr>
            <w:tcW w:w="1636" w:type="pct"/>
          </w:tcPr>
          <w:p w14:paraId="7B521632" w14:textId="77777777"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14:paraId="172A7926" w14:textId="77777777"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14:paraId="53765961" w14:textId="77777777"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A62938" w14:paraId="3AA5B0AD" w14:textId="77777777" w:rsidTr="00B54468">
        <w:trPr>
          <w:trHeight w:val="794"/>
        </w:trPr>
        <w:tc>
          <w:tcPr>
            <w:tcW w:w="1816" w:type="pct"/>
          </w:tcPr>
          <w:p w14:paraId="56D3A0B7" w14:textId="77777777" w:rsidR="003D1908" w:rsidRDefault="00A46B31">
            <w:pPr>
              <w:widowControl/>
              <w:tabs>
                <w:tab w:val="clear" w:pos="482"/>
              </w:tabs>
              <w:spacing w:before="0" w:after="0"/>
              <w:jc w:val="left"/>
              <w:rPr>
                <w:bCs/>
                <w:szCs w:val="24"/>
              </w:rPr>
            </w:pPr>
            <w:bookmarkStart w:id="868" w:name="PAUSE"/>
            <w:r>
              <w:rPr>
                <w:bCs/>
                <w:szCs w:val="24"/>
              </w:rPr>
              <w:lastRenderedPageBreak/>
              <w:t>PAUSE</w:t>
            </w:r>
            <w:bookmarkEnd w:id="868"/>
          </w:p>
        </w:tc>
        <w:tc>
          <w:tcPr>
            <w:tcW w:w="1636" w:type="pct"/>
          </w:tcPr>
          <w:p w14:paraId="0FC97CA7"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3FBFC2EC" w14:textId="77777777"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A62938" w14:paraId="20625FBF" w14:textId="77777777" w:rsidTr="00B54468">
        <w:trPr>
          <w:trHeight w:val="618"/>
        </w:trPr>
        <w:tc>
          <w:tcPr>
            <w:tcW w:w="1816" w:type="pct"/>
          </w:tcPr>
          <w:p w14:paraId="0177A7A1" w14:textId="77777777" w:rsidR="003D1908" w:rsidRDefault="00A46B31">
            <w:pPr>
              <w:widowControl/>
              <w:tabs>
                <w:tab w:val="clear" w:pos="482"/>
              </w:tabs>
              <w:spacing w:before="0" w:after="0"/>
              <w:jc w:val="left"/>
              <w:rPr>
                <w:bCs/>
                <w:szCs w:val="24"/>
              </w:rPr>
            </w:pPr>
            <w:bookmarkStart w:id="869" w:name="WORD_SEPARATORS"/>
            <w:r>
              <w:rPr>
                <w:bCs/>
                <w:szCs w:val="24"/>
              </w:rPr>
              <w:t>WORD_SEPARATORS</w:t>
            </w:r>
            <w:bookmarkEnd w:id="869"/>
          </w:p>
        </w:tc>
        <w:tc>
          <w:tcPr>
            <w:tcW w:w="1636" w:type="pct"/>
          </w:tcPr>
          <w:p w14:paraId="6666899A"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14:paraId="06B9C90B" w14:textId="77777777" w:rsidR="005E35CD" w:rsidRDefault="00A46B31">
            <w:pPr>
              <w:widowControl/>
              <w:tabs>
                <w:tab w:val="clear" w:pos="482"/>
              </w:tabs>
              <w:spacing w:before="0" w:after="0"/>
              <w:jc w:val="left"/>
              <w:rPr>
                <w:bCs/>
                <w:szCs w:val="24"/>
                <w:lang w:val="en-US"/>
              </w:rPr>
            </w:pPr>
            <w:r>
              <w:rPr>
                <w:bCs/>
                <w:szCs w:val="24"/>
                <w:lang w:val="en-US"/>
              </w:rPr>
              <w:t>Symbols for suprasegmental phenomena, are not part of words.</w:t>
            </w:r>
          </w:p>
        </w:tc>
      </w:tr>
      <w:tr w:rsidR="003D1908" w:rsidRPr="00A62938" w14:paraId="78FA2B7E" w14:textId="77777777" w:rsidTr="00B54468">
        <w:trPr>
          <w:trHeight w:val="515"/>
        </w:trPr>
        <w:tc>
          <w:tcPr>
            <w:tcW w:w="1816" w:type="pct"/>
          </w:tcPr>
          <w:p w14:paraId="78FFF76D" w14:textId="77777777" w:rsidR="003D1908" w:rsidRDefault="00A46B31">
            <w:pPr>
              <w:widowControl/>
              <w:tabs>
                <w:tab w:val="clear" w:pos="482"/>
              </w:tabs>
              <w:spacing w:before="0" w:after="0"/>
              <w:jc w:val="left"/>
              <w:rPr>
                <w:bCs/>
                <w:szCs w:val="24"/>
              </w:rPr>
            </w:pPr>
            <w:bookmarkStart w:id="870" w:name="EQUALS_SIGN"/>
            <w:r>
              <w:rPr>
                <w:bCs/>
                <w:szCs w:val="24"/>
              </w:rPr>
              <w:t>EQUALS_SIGN</w:t>
            </w:r>
            <w:bookmarkEnd w:id="870"/>
          </w:p>
        </w:tc>
        <w:tc>
          <w:tcPr>
            <w:tcW w:w="1636" w:type="pct"/>
          </w:tcPr>
          <w:p w14:paraId="0EC41706"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13B3EF90" w14:textId="77777777" w:rsidR="003D1908" w:rsidRDefault="00A46B31">
            <w:pPr>
              <w:widowControl/>
              <w:tabs>
                <w:tab w:val="clear" w:pos="482"/>
              </w:tabs>
              <w:spacing w:before="0" w:after="0"/>
              <w:jc w:val="left"/>
              <w:rPr>
                <w:bCs/>
                <w:szCs w:val="24"/>
                <w:lang w:val="en-US"/>
              </w:rPr>
            </w:pPr>
            <w:r>
              <w:rPr>
                <w:bCs/>
                <w:szCs w:val="24"/>
                <w:lang w:val="en-US"/>
              </w:rPr>
              <w:t>Marks an elision or is placed into a non-morphemised utterance.</w:t>
            </w:r>
          </w:p>
        </w:tc>
      </w:tr>
      <w:tr w:rsidR="003D1908" w:rsidRPr="00A62938" w14:paraId="67ED78C9" w14:textId="77777777" w:rsidTr="00B54468">
        <w:trPr>
          <w:trHeight w:val="794"/>
        </w:trPr>
        <w:tc>
          <w:tcPr>
            <w:tcW w:w="1816" w:type="pct"/>
          </w:tcPr>
          <w:p w14:paraId="30638C37" w14:textId="77777777" w:rsidR="003D1908" w:rsidRDefault="00A46B31">
            <w:pPr>
              <w:widowControl/>
              <w:tabs>
                <w:tab w:val="clear" w:pos="482"/>
              </w:tabs>
              <w:spacing w:before="0" w:after="0"/>
              <w:jc w:val="left"/>
              <w:rPr>
                <w:bCs/>
                <w:szCs w:val="24"/>
              </w:rPr>
            </w:pPr>
            <w:bookmarkStart w:id="871" w:name="SPACE"/>
            <w:r>
              <w:rPr>
                <w:bCs/>
                <w:szCs w:val="24"/>
              </w:rPr>
              <w:t>SPACE</w:t>
            </w:r>
            <w:bookmarkEnd w:id="871"/>
          </w:p>
        </w:tc>
        <w:tc>
          <w:tcPr>
            <w:tcW w:w="1636" w:type="pct"/>
          </w:tcPr>
          <w:p w14:paraId="7606F52A" w14:textId="77777777" w:rsidR="003D1908" w:rsidRDefault="00A46B31">
            <w:pPr>
              <w:widowControl/>
              <w:tabs>
                <w:tab w:val="clear" w:pos="482"/>
              </w:tabs>
              <w:spacing w:before="0" w:after="0"/>
              <w:jc w:val="center"/>
              <w:rPr>
                <w:szCs w:val="24"/>
              </w:rPr>
            </w:pPr>
            <w:r>
              <w:rPr>
                <w:color w:val="C0C0C0"/>
                <w:szCs w:val="24"/>
              </w:rPr>
              <w:t>|</w:t>
            </w:r>
          </w:p>
        </w:tc>
        <w:tc>
          <w:tcPr>
            <w:tcW w:w="1548" w:type="pct"/>
          </w:tcPr>
          <w:p w14:paraId="03F84EA3" w14:textId="77777777"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A62938" w14:paraId="042AFA8A" w14:textId="77777777" w:rsidTr="00B54468">
        <w:trPr>
          <w:trHeight w:val="794"/>
        </w:trPr>
        <w:tc>
          <w:tcPr>
            <w:tcW w:w="1816" w:type="pct"/>
          </w:tcPr>
          <w:p w14:paraId="1C3FB25B" w14:textId="77777777" w:rsidR="003D1908" w:rsidRDefault="00A46B31">
            <w:pPr>
              <w:widowControl/>
              <w:tabs>
                <w:tab w:val="clear" w:pos="482"/>
              </w:tabs>
              <w:spacing w:before="0" w:after="0"/>
              <w:jc w:val="left"/>
              <w:rPr>
                <w:bCs/>
                <w:szCs w:val="24"/>
              </w:rPr>
            </w:pPr>
            <w:bookmarkStart w:id="872" w:name="OPEN_PARENTHESIS"/>
            <w:r>
              <w:rPr>
                <w:bCs/>
                <w:szCs w:val="24"/>
              </w:rPr>
              <w:t>OPEN_PARENTHESIS</w:t>
            </w:r>
            <w:bookmarkEnd w:id="872"/>
          </w:p>
        </w:tc>
        <w:tc>
          <w:tcPr>
            <w:tcW w:w="1636" w:type="pct"/>
          </w:tcPr>
          <w:p w14:paraId="52A9FFC9"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5EC69ABC" w14:textId="77777777"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A62938" w14:paraId="033CC408" w14:textId="77777777" w:rsidTr="00B54468">
        <w:trPr>
          <w:trHeight w:val="794"/>
        </w:trPr>
        <w:tc>
          <w:tcPr>
            <w:tcW w:w="1816" w:type="pct"/>
          </w:tcPr>
          <w:p w14:paraId="7FDA243F" w14:textId="77777777" w:rsidR="003D1908" w:rsidRDefault="00A46B31">
            <w:pPr>
              <w:widowControl/>
              <w:tabs>
                <w:tab w:val="clear" w:pos="482"/>
              </w:tabs>
              <w:spacing w:before="0" w:after="0"/>
              <w:jc w:val="left"/>
              <w:rPr>
                <w:bCs/>
                <w:szCs w:val="24"/>
              </w:rPr>
            </w:pPr>
            <w:bookmarkStart w:id="873" w:name="CLOSE_PARENTHESIS"/>
            <w:r>
              <w:rPr>
                <w:bCs/>
                <w:szCs w:val="24"/>
              </w:rPr>
              <w:t>CLOSE_PARENTHESIS</w:t>
            </w:r>
            <w:bookmarkEnd w:id="873"/>
          </w:p>
        </w:tc>
        <w:tc>
          <w:tcPr>
            <w:tcW w:w="1636" w:type="pct"/>
          </w:tcPr>
          <w:p w14:paraId="6EAD73DA"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F4272DA" w14:textId="77777777"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A62938" w14:paraId="2DAFA68A" w14:textId="77777777" w:rsidTr="00B54468">
        <w:trPr>
          <w:trHeight w:val="794"/>
        </w:trPr>
        <w:tc>
          <w:tcPr>
            <w:tcW w:w="1816" w:type="pct"/>
          </w:tcPr>
          <w:p w14:paraId="4D39082D" w14:textId="77777777" w:rsidR="003D1908" w:rsidRDefault="00A46B31">
            <w:pPr>
              <w:widowControl/>
              <w:tabs>
                <w:tab w:val="clear" w:pos="482"/>
              </w:tabs>
              <w:spacing w:before="0" w:after="0"/>
              <w:jc w:val="left"/>
              <w:rPr>
                <w:bCs/>
                <w:szCs w:val="24"/>
              </w:rPr>
            </w:pPr>
            <w:bookmarkStart w:id="874" w:name="OPEN_SQUARE_BRACKET"/>
            <w:r>
              <w:rPr>
                <w:bCs/>
                <w:szCs w:val="24"/>
              </w:rPr>
              <w:t>OPEN_SQUARE_BRACKET</w:t>
            </w:r>
            <w:bookmarkEnd w:id="874"/>
          </w:p>
        </w:tc>
        <w:tc>
          <w:tcPr>
            <w:tcW w:w="1636" w:type="pct"/>
          </w:tcPr>
          <w:p w14:paraId="1FFB72B4"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C6C3165" w14:textId="77777777"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A62938" w14:paraId="4484AD68" w14:textId="77777777" w:rsidTr="00B54468">
        <w:trPr>
          <w:trHeight w:val="794"/>
        </w:trPr>
        <w:tc>
          <w:tcPr>
            <w:tcW w:w="1816" w:type="pct"/>
          </w:tcPr>
          <w:p w14:paraId="4694D479" w14:textId="77777777" w:rsidR="003D1908" w:rsidRDefault="00A46B31">
            <w:pPr>
              <w:widowControl/>
              <w:tabs>
                <w:tab w:val="clear" w:pos="482"/>
              </w:tabs>
              <w:spacing w:before="0" w:after="0"/>
              <w:jc w:val="left"/>
              <w:rPr>
                <w:bCs/>
                <w:szCs w:val="24"/>
              </w:rPr>
            </w:pPr>
            <w:bookmarkStart w:id="875" w:name="CLOSE_SQUARE_BRACKET"/>
            <w:r>
              <w:rPr>
                <w:bCs/>
                <w:szCs w:val="24"/>
              </w:rPr>
              <w:t>CLOSE_SQUARE_BRACKET</w:t>
            </w:r>
            <w:bookmarkEnd w:id="875"/>
          </w:p>
        </w:tc>
        <w:tc>
          <w:tcPr>
            <w:tcW w:w="1636" w:type="pct"/>
          </w:tcPr>
          <w:p w14:paraId="56A805B7"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6F01C91" w14:textId="77777777"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A62938" w14:paraId="12740F60" w14:textId="77777777" w:rsidTr="00B54468">
        <w:trPr>
          <w:trHeight w:val="794"/>
        </w:trPr>
        <w:tc>
          <w:tcPr>
            <w:tcW w:w="1816" w:type="pct"/>
          </w:tcPr>
          <w:p w14:paraId="30FD5A9B" w14:textId="77777777" w:rsidR="003D1908" w:rsidRDefault="00A46B31">
            <w:pPr>
              <w:widowControl/>
              <w:tabs>
                <w:tab w:val="clear" w:pos="482"/>
              </w:tabs>
              <w:spacing w:before="0" w:after="0"/>
              <w:jc w:val="left"/>
              <w:rPr>
                <w:bCs/>
                <w:szCs w:val="24"/>
              </w:rPr>
            </w:pPr>
            <w:bookmarkStart w:id="876" w:name="AMPERSAND"/>
            <w:r>
              <w:rPr>
                <w:bCs/>
                <w:szCs w:val="24"/>
              </w:rPr>
              <w:t>AMPERSAND</w:t>
            </w:r>
            <w:bookmarkEnd w:id="876"/>
          </w:p>
        </w:tc>
        <w:tc>
          <w:tcPr>
            <w:tcW w:w="1636" w:type="pct"/>
          </w:tcPr>
          <w:p w14:paraId="0289AE66" w14:textId="77777777"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14:paraId="76F43A78" w14:textId="77777777"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14:paraId="2522CF73" w14:textId="77777777" w:rsidTr="00B54468">
        <w:trPr>
          <w:trHeight w:val="794"/>
        </w:trPr>
        <w:tc>
          <w:tcPr>
            <w:tcW w:w="1816" w:type="pct"/>
          </w:tcPr>
          <w:p w14:paraId="097E9126" w14:textId="77777777" w:rsidR="003D1908" w:rsidRDefault="00A46B31">
            <w:pPr>
              <w:widowControl/>
              <w:tabs>
                <w:tab w:val="clear" w:pos="482"/>
              </w:tabs>
              <w:spacing w:before="0" w:after="0"/>
              <w:jc w:val="left"/>
              <w:rPr>
                <w:bCs/>
                <w:szCs w:val="24"/>
              </w:rPr>
            </w:pPr>
            <w:bookmarkStart w:id="877" w:name="PERIOD_OR_ELLIPSIS"/>
            <w:r>
              <w:rPr>
                <w:bCs/>
                <w:szCs w:val="24"/>
              </w:rPr>
              <w:t>PERIOD_OR_ELLIPSIS</w:t>
            </w:r>
            <w:bookmarkEnd w:id="877"/>
          </w:p>
        </w:tc>
        <w:tc>
          <w:tcPr>
            <w:tcW w:w="1636" w:type="pct"/>
          </w:tcPr>
          <w:p w14:paraId="579305EB"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14:paraId="3E56DB2B" w14:textId="77777777" w:rsidR="003D1908" w:rsidRDefault="00A46B31">
            <w:pPr>
              <w:widowControl/>
              <w:tabs>
                <w:tab w:val="clear" w:pos="482"/>
              </w:tabs>
              <w:spacing w:before="0" w:after="0"/>
              <w:jc w:val="left"/>
              <w:rPr>
                <w:bCs/>
                <w:szCs w:val="24"/>
              </w:rPr>
            </w:pPr>
            <w:r>
              <w:rPr>
                <w:bCs/>
                <w:szCs w:val="24"/>
              </w:rPr>
              <w:t>Only within incomprehensible sections.</w:t>
            </w:r>
          </w:p>
        </w:tc>
      </w:tr>
      <w:tr w:rsidR="003D1908" w:rsidRPr="00A62938" w14:paraId="431277CB" w14:textId="77777777" w:rsidTr="00B54468">
        <w:trPr>
          <w:trHeight w:val="794"/>
        </w:trPr>
        <w:tc>
          <w:tcPr>
            <w:tcW w:w="1816" w:type="pct"/>
          </w:tcPr>
          <w:p w14:paraId="437D258D" w14:textId="77777777" w:rsidR="003D1908" w:rsidRDefault="00A46B31">
            <w:pPr>
              <w:widowControl/>
              <w:tabs>
                <w:tab w:val="clear" w:pos="482"/>
              </w:tabs>
              <w:spacing w:before="0" w:after="0"/>
              <w:jc w:val="left"/>
              <w:rPr>
                <w:bCs/>
                <w:szCs w:val="24"/>
              </w:rPr>
            </w:pPr>
            <w:bookmarkStart w:id="878" w:name="COLON"/>
            <w:r>
              <w:rPr>
                <w:bCs/>
                <w:szCs w:val="24"/>
              </w:rPr>
              <w:t>COLON</w:t>
            </w:r>
            <w:bookmarkEnd w:id="878"/>
          </w:p>
        </w:tc>
        <w:tc>
          <w:tcPr>
            <w:tcW w:w="1636" w:type="pct"/>
          </w:tcPr>
          <w:p w14:paraId="33166399"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7CF7A218" w14:textId="77777777" w:rsidR="003D1908" w:rsidRDefault="00A46B31">
            <w:pPr>
              <w:widowControl/>
              <w:tabs>
                <w:tab w:val="clear" w:pos="482"/>
              </w:tabs>
              <w:spacing w:before="0" w:after="0"/>
              <w:jc w:val="left"/>
              <w:rPr>
                <w:bCs/>
                <w:szCs w:val="24"/>
                <w:lang w:val="en-US"/>
              </w:rPr>
            </w:pPr>
            <w:r>
              <w:rPr>
                <w:bCs/>
                <w:szCs w:val="24"/>
                <w:lang w:val="en-US"/>
              </w:rPr>
              <w:t>Either within a word (to characterize the length) or as part of time reference.</w:t>
            </w:r>
          </w:p>
        </w:tc>
      </w:tr>
    </w:tbl>
    <w:p w14:paraId="368A7100" w14:textId="77777777" w:rsidR="003D1908" w:rsidRDefault="00A46B31" w:rsidP="00CE6849">
      <w:pPr>
        <w:pStyle w:val="Standard-BlockCharCharChar"/>
      </w:pPr>
      <w:r>
        <w:t>Example:</w:t>
      </w:r>
    </w:p>
    <w:p w14:paraId="781DE710" w14:textId="77777777" w:rsidR="003D1908" w:rsidRDefault="00A46B31" w:rsidP="00CE6849">
      <w:pPr>
        <w:pStyle w:val="Standard-BlockCharCharChar"/>
      </w:pPr>
      <w:r>
        <w:t>The second segment chain of speaker X is segmented with the segmentation: “DIDA: Utterance and Words”…</w:t>
      </w:r>
    </w:p>
    <w:p w14:paraId="2E363764" w14:textId="77777777" w:rsidR="003D1908" w:rsidRDefault="00A46B31" w:rsidP="00C73701">
      <w:pPr>
        <w:pStyle w:val="GraphikFormat"/>
      </w:pPr>
      <w:r>
        <w:rPr>
          <w:noProof/>
          <w:lang w:eastAsia="de-DE"/>
        </w:rPr>
        <w:drawing>
          <wp:inline distT="0" distB="0" distL="0" distR="0" wp14:anchorId="173C378C" wp14:editId="7C2BB22C">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cstate="print">
                      <a:extLst>
                        <a:ext uri="{BEBA8EAE-BF5A-486C-A8C5-ECC9F3942E4B}">
                          <a14:imgProps xmlns:a14="http://schemas.microsoft.com/office/drawing/2010/main">
                            <a14:imgLayer r:embed="rId45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14:paraId="70F7C46D" w14:textId="77777777"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non-morphemized utterances (</w:t>
      </w:r>
      <w:r w:rsidRPr="005E35CD">
        <w:rPr>
          <w:rStyle w:val="RefsZchn"/>
        </w:rPr>
        <w:t>NMU</w:t>
      </w:r>
      <w:r>
        <w:t>) and pauses (</w:t>
      </w:r>
      <w:r w:rsidRPr="005E35CD">
        <w:rPr>
          <w:rStyle w:val="RefsZchn"/>
        </w:rPr>
        <w:t>PAUSE</w:t>
      </w:r>
      <w:r>
        <w:t>):</w:t>
      </w:r>
    </w:p>
    <w:p w14:paraId="6C378647" w14:textId="77777777" w:rsidR="00BF5723" w:rsidRDefault="00BF5723" w:rsidP="00947D5C">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461"/>
        <w:gridCol w:w="1161"/>
        <w:gridCol w:w="461"/>
        <w:gridCol w:w="461"/>
        <w:gridCol w:w="600"/>
        <w:gridCol w:w="461"/>
        <w:gridCol w:w="463"/>
        <w:gridCol w:w="695"/>
        <w:gridCol w:w="463"/>
        <w:gridCol w:w="1026"/>
        <w:gridCol w:w="463"/>
        <w:gridCol w:w="722"/>
        <w:gridCol w:w="1135"/>
      </w:tblGrid>
      <w:tr w:rsidR="003D1908" w14:paraId="6031A70B" w14:textId="77777777" w:rsidTr="00B54468">
        <w:tc>
          <w:tcPr>
            <w:tcW w:w="5000" w:type="pct"/>
            <w:gridSpan w:val="14"/>
            <w:shd w:val="clear" w:color="auto" w:fill="C0C0C0"/>
          </w:tcPr>
          <w:p w14:paraId="29273539" w14:textId="77777777" w:rsidR="003D1908" w:rsidRDefault="00A46B31" w:rsidP="00C73701">
            <w:pPr>
              <w:tabs>
                <w:tab w:val="clear" w:pos="482"/>
                <w:tab w:val="left" w:pos="385"/>
              </w:tabs>
              <w:spacing w:before="0"/>
              <w:jc w:val="center"/>
            </w:pPr>
            <w:r>
              <w:rPr>
                <w:b/>
              </w:rPr>
              <w:lastRenderedPageBreak/>
              <w:t>Segment chain</w:t>
            </w:r>
          </w:p>
        </w:tc>
      </w:tr>
      <w:tr w:rsidR="00947D5C" w14:paraId="7605097B" w14:textId="77777777" w:rsidTr="00B54468">
        <w:tc>
          <w:tcPr>
            <w:tcW w:w="301" w:type="pct"/>
            <w:shd w:val="clear" w:color="auto" w:fill="FFFF99"/>
          </w:tcPr>
          <w:p w14:paraId="6BE23AF1" w14:textId="77777777" w:rsidR="003D1908" w:rsidRPr="00C73701" w:rsidRDefault="00A46B31" w:rsidP="0050247F">
            <w:pPr>
              <w:spacing w:before="0" w:after="0"/>
              <w:jc w:val="center"/>
              <w:rPr>
                <w:b/>
              </w:rPr>
            </w:pPr>
            <w:r w:rsidRPr="00C73701">
              <w:rPr>
                <w:b/>
              </w:rPr>
              <w:t>W</w:t>
            </w:r>
          </w:p>
        </w:tc>
        <w:tc>
          <w:tcPr>
            <w:tcW w:w="253" w:type="pct"/>
            <w:shd w:val="clear" w:color="auto" w:fill="CCFFCC"/>
          </w:tcPr>
          <w:p w14:paraId="60FC299B" w14:textId="77777777" w:rsidR="003D1908" w:rsidRPr="00C73701" w:rsidRDefault="00A46B31" w:rsidP="0050247F">
            <w:pPr>
              <w:spacing w:before="0" w:after="0"/>
              <w:jc w:val="center"/>
              <w:rPr>
                <w:b/>
              </w:rPr>
            </w:pPr>
            <w:r w:rsidRPr="00C73701">
              <w:rPr>
                <w:b/>
              </w:rPr>
              <w:t>IP</w:t>
            </w:r>
          </w:p>
        </w:tc>
        <w:tc>
          <w:tcPr>
            <w:tcW w:w="636" w:type="pct"/>
            <w:shd w:val="clear" w:color="auto" w:fill="FFCC00"/>
          </w:tcPr>
          <w:p w14:paraId="44D51B77" w14:textId="77777777" w:rsidR="003D1908" w:rsidRPr="00C73701" w:rsidRDefault="00A46B31" w:rsidP="0050247F">
            <w:pPr>
              <w:spacing w:before="0" w:after="0"/>
              <w:jc w:val="center"/>
              <w:rPr>
                <w:b/>
              </w:rPr>
            </w:pPr>
            <w:r w:rsidRPr="00C73701">
              <w:rPr>
                <w:b/>
              </w:rPr>
              <w:t>NMU</w:t>
            </w:r>
          </w:p>
        </w:tc>
        <w:tc>
          <w:tcPr>
            <w:tcW w:w="253" w:type="pct"/>
            <w:shd w:val="clear" w:color="auto" w:fill="CCFFCC"/>
          </w:tcPr>
          <w:p w14:paraId="3E8B7D3F" w14:textId="77777777" w:rsidR="003D1908" w:rsidRPr="00C73701" w:rsidRDefault="00A46B31" w:rsidP="0050247F">
            <w:pPr>
              <w:spacing w:before="0" w:after="0"/>
              <w:jc w:val="center"/>
              <w:rPr>
                <w:b/>
              </w:rPr>
            </w:pPr>
            <w:r w:rsidRPr="00C73701">
              <w:rPr>
                <w:b/>
              </w:rPr>
              <w:t>IP</w:t>
            </w:r>
          </w:p>
        </w:tc>
        <w:tc>
          <w:tcPr>
            <w:tcW w:w="253" w:type="pct"/>
            <w:shd w:val="clear" w:color="auto" w:fill="CCFFCC"/>
          </w:tcPr>
          <w:p w14:paraId="0850ABA3" w14:textId="77777777" w:rsidR="003D1908" w:rsidRPr="00C73701" w:rsidRDefault="00A46B31" w:rsidP="0050247F">
            <w:pPr>
              <w:spacing w:before="0" w:after="0"/>
              <w:jc w:val="center"/>
              <w:rPr>
                <w:b/>
              </w:rPr>
            </w:pPr>
            <w:r w:rsidRPr="00C73701">
              <w:rPr>
                <w:b/>
              </w:rPr>
              <w:t>IP</w:t>
            </w:r>
          </w:p>
        </w:tc>
        <w:tc>
          <w:tcPr>
            <w:tcW w:w="329" w:type="pct"/>
            <w:shd w:val="clear" w:color="auto" w:fill="FFFF99"/>
          </w:tcPr>
          <w:p w14:paraId="19D54636" w14:textId="77777777" w:rsidR="003D1908" w:rsidRPr="00C73701" w:rsidRDefault="00A46B31" w:rsidP="0050247F">
            <w:pPr>
              <w:spacing w:before="0" w:after="0"/>
              <w:jc w:val="center"/>
              <w:rPr>
                <w:b/>
              </w:rPr>
            </w:pPr>
            <w:r w:rsidRPr="00C73701">
              <w:rPr>
                <w:b/>
              </w:rPr>
              <w:t>W</w:t>
            </w:r>
          </w:p>
        </w:tc>
        <w:tc>
          <w:tcPr>
            <w:tcW w:w="253" w:type="pct"/>
            <w:shd w:val="clear" w:color="auto" w:fill="CCFFCC"/>
          </w:tcPr>
          <w:p w14:paraId="25F34FB9" w14:textId="77777777" w:rsidR="003D1908" w:rsidRPr="00C73701" w:rsidRDefault="00A46B31" w:rsidP="0050247F">
            <w:pPr>
              <w:spacing w:before="0" w:after="0"/>
              <w:jc w:val="center"/>
              <w:rPr>
                <w:b/>
              </w:rPr>
            </w:pPr>
            <w:r w:rsidRPr="00C73701">
              <w:rPr>
                <w:b/>
              </w:rPr>
              <w:t>IP</w:t>
            </w:r>
          </w:p>
        </w:tc>
        <w:tc>
          <w:tcPr>
            <w:tcW w:w="254" w:type="pct"/>
            <w:shd w:val="clear" w:color="auto" w:fill="CCFFCC"/>
          </w:tcPr>
          <w:p w14:paraId="02463857" w14:textId="77777777" w:rsidR="003D1908" w:rsidRPr="00C73701" w:rsidRDefault="00A46B31" w:rsidP="0050247F">
            <w:pPr>
              <w:spacing w:before="0" w:after="0"/>
              <w:jc w:val="center"/>
              <w:rPr>
                <w:b/>
              </w:rPr>
            </w:pPr>
            <w:r w:rsidRPr="00C73701">
              <w:rPr>
                <w:b/>
              </w:rPr>
              <w:t>IP</w:t>
            </w:r>
          </w:p>
        </w:tc>
        <w:tc>
          <w:tcPr>
            <w:tcW w:w="381" w:type="pct"/>
            <w:shd w:val="clear" w:color="auto" w:fill="FFFF99"/>
          </w:tcPr>
          <w:p w14:paraId="5AEC03B2" w14:textId="77777777" w:rsidR="003D1908" w:rsidRPr="00C73701" w:rsidRDefault="00A46B31" w:rsidP="0050247F">
            <w:pPr>
              <w:spacing w:before="0" w:after="0"/>
              <w:jc w:val="center"/>
              <w:rPr>
                <w:b/>
              </w:rPr>
            </w:pPr>
            <w:r w:rsidRPr="00C73701">
              <w:rPr>
                <w:b/>
              </w:rPr>
              <w:t>W</w:t>
            </w:r>
          </w:p>
        </w:tc>
        <w:tc>
          <w:tcPr>
            <w:tcW w:w="254" w:type="pct"/>
            <w:shd w:val="clear" w:color="auto" w:fill="CCFFCC"/>
          </w:tcPr>
          <w:p w14:paraId="2B56B64F" w14:textId="77777777" w:rsidR="003D1908" w:rsidRPr="00C73701" w:rsidRDefault="00A46B31" w:rsidP="0050247F">
            <w:pPr>
              <w:spacing w:before="0" w:after="0"/>
              <w:jc w:val="center"/>
              <w:rPr>
                <w:b/>
              </w:rPr>
            </w:pPr>
            <w:r w:rsidRPr="00C73701">
              <w:rPr>
                <w:b/>
              </w:rPr>
              <w:t>IP</w:t>
            </w:r>
          </w:p>
        </w:tc>
        <w:tc>
          <w:tcPr>
            <w:tcW w:w="562" w:type="pct"/>
            <w:shd w:val="clear" w:color="auto" w:fill="FFCC00"/>
          </w:tcPr>
          <w:p w14:paraId="389CBBBB" w14:textId="77777777" w:rsidR="003D1908" w:rsidRPr="00C73701" w:rsidRDefault="00A46B31" w:rsidP="0050247F">
            <w:pPr>
              <w:spacing w:before="0" w:after="0"/>
              <w:jc w:val="center"/>
              <w:rPr>
                <w:b/>
              </w:rPr>
            </w:pPr>
            <w:r w:rsidRPr="00C73701">
              <w:rPr>
                <w:b/>
              </w:rPr>
              <w:t>PAUSE</w:t>
            </w:r>
          </w:p>
        </w:tc>
        <w:tc>
          <w:tcPr>
            <w:tcW w:w="254" w:type="pct"/>
            <w:shd w:val="clear" w:color="auto" w:fill="CCFFCC"/>
          </w:tcPr>
          <w:p w14:paraId="6FDAD643" w14:textId="77777777" w:rsidR="003D1908" w:rsidRPr="00C73701" w:rsidRDefault="00A46B31" w:rsidP="0050247F">
            <w:pPr>
              <w:spacing w:before="0" w:after="0"/>
              <w:jc w:val="center"/>
              <w:rPr>
                <w:b/>
              </w:rPr>
            </w:pPr>
            <w:r w:rsidRPr="00C73701">
              <w:rPr>
                <w:b/>
              </w:rPr>
              <w:t>IP</w:t>
            </w:r>
          </w:p>
        </w:tc>
        <w:tc>
          <w:tcPr>
            <w:tcW w:w="396" w:type="pct"/>
            <w:shd w:val="clear" w:color="auto" w:fill="FFFF99"/>
          </w:tcPr>
          <w:p w14:paraId="395AC6AB" w14:textId="77777777" w:rsidR="003D1908" w:rsidRPr="00C73701" w:rsidRDefault="00A46B31" w:rsidP="0050247F">
            <w:pPr>
              <w:spacing w:before="0" w:after="0"/>
              <w:jc w:val="center"/>
              <w:rPr>
                <w:b/>
              </w:rPr>
            </w:pPr>
            <w:r w:rsidRPr="00C73701">
              <w:rPr>
                <w:b/>
              </w:rPr>
              <w:t>W</w:t>
            </w:r>
          </w:p>
        </w:tc>
        <w:tc>
          <w:tcPr>
            <w:tcW w:w="619" w:type="pct"/>
            <w:shd w:val="clear" w:color="auto" w:fill="CCFFCC"/>
          </w:tcPr>
          <w:p w14:paraId="6A84718C" w14:textId="77777777" w:rsidR="003D1908" w:rsidRPr="00C73701" w:rsidRDefault="00A46B31" w:rsidP="0050247F">
            <w:pPr>
              <w:spacing w:before="0" w:after="0"/>
              <w:jc w:val="center"/>
              <w:rPr>
                <w:b/>
              </w:rPr>
            </w:pPr>
            <w:r w:rsidRPr="00C73701">
              <w:rPr>
                <w:b/>
              </w:rPr>
              <w:t>IP</w:t>
            </w:r>
          </w:p>
        </w:tc>
      </w:tr>
      <w:tr w:rsidR="00947D5C" w14:paraId="05550EDF" w14:textId="77777777" w:rsidTr="00B54468">
        <w:tc>
          <w:tcPr>
            <w:tcW w:w="301" w:type="pct"/>
          </w:tcPr>
          <w:p w14:paraId="3A49BD07" w14:textId="77777777" w:rsidR="003D1908" w:rsidRDefault="00A46B31">
            <w:pPr>
              <w:tabs>
                <w:tab w:val="clear" w:pos="482"/>
                <w:tab w:val="left" w:pos="400"/>
              </w:tabs>
              <w:spacing w:before="0" w:after="0"/>
              <w:jc w:val="center"/>
              <w:rPr>
                <w:szCs w:val="24"/>
              </w:rPr>
            </w:pPr>
            <w:r>
              <w:rPr>
                <w:szCs w:val="24"/>
              </w:rPr>
              <w:t>ja:“</w:t>
            </w:r>
          </w:p>
        </w:tc>
        <w:tc>
          <w:tcPr>
            <w:tcW w:w="253" w:type="pct"/>
          </w:tcPr>
          <w:p w14:paraId="39E58D6F" w14:textId="77777777" w:rsidR="003D1908" w:rsidRDefault="003D1908">
            <w:pPr>
              <w:tabs>
                <w:tab w:val="clear" w:pos="482"/>
                <w:tab w:val="left" w:pos="400"/>
              </w:tabs>
              <w:spacing w:before="0" w:after="0"/>
              <w:jc w:val="center"/>
              <w:rPr>
                <w:szCs w:val="24"/>
              </w:rPr>
            </w:pPr>
          </w:p>
        </w:tc>
        <w:tc>
          <w:tcPr>
            <w:tcW w:w="636" w:type="pct"/>
          </w:tcPr>
          <w:p w14:paraId="366FB7A3" w14:textId="77777777" w:rsidR="003D1908" w:rsidRDefault="00A46B31">
            <w:pPr>
              <w:tabs>
                <w:tab w:val="clear" w:pos="482"/>
                <w:tab w:val="left" w:pos="400"/>
              </w:tabs>
              <w:spacing w:before="0" w:after="0"/>
              <w:jc w:val="center"/>
              <w:rPr>
                <w:szCs w:val="24"/>
              </w:rPr>
            </w:pPr>
            <w:r>
              <w:rPr>
                <w:szCs w:val="24"/>
              </w:rPr>
              <w:t>HUSTET</w:t>
            </w:r>
          </w:p>
        </w:tc>
        <w:tc>
          <w:tcPr>
            <w:tcW w:w="253" w:type="pct"/>
          </w:tcPr>
          <w:p w14:paraId="76E4B9A9" w14:textId="77777777" w:rsidR="003D1908" w:rsidRDefault="003D1908">
            <w:pPr>
              <w:tabs>
                <w:tab w:val="clear" w:pos="482"/>
                <w:tab w:val="left" w:pos="400"/>
              </w:tabs>
              <w:spacing w:before="0" w:after="0"/>
              <w:jc w:val="center"/>
              <w:rPr>
                <w:szCs w:val="24"/>
              </w:rPr>
            </w:pPr>
          </w:p>
        </w:tc>
        <w:tc>
          <w:tcPr>
            <w:tcW w:w="253" w:type="pct"/>
          </w:tcPr>
          <w:p w14:paraId="3FB3733E" w14:textId="77777777" w:rsidR="003D1908" w:rsidRDefault="00A46B31">
            <w:pPr>
              <w:tabs>
                <w:tab w:val="clear" w:pos="482"/>
                <w:tab w:val="left" w:pos="400"/>
              </w:tabs>
              <w:spacing w:before="0" w:after="0"/>
              <w:jc w:val="center"/>
              <w:rPr>
                <w:szCs w:val="24"/>
              </w:rPr>
            </w:pPr>
            <w:r>
              <w:rPr>
                <w:szCs w:val="24"/>
              </w:rPr>
              <w:t>(</w:t>
            </w:r>
          </w:p>
        </w:tc>
        <w:tc>
          <w:tcPr>
            <w:tcW w:w="329" w:type="pct"/>
          </w:tcPr>
          <w:p w14:paraId="6258EC43" w14:textId="77777777" w:rsidR="003D1908" w:rsidRDefault="00A46B31">
            <w:pPr>
              <w:tabs>
                <w:tab w:val="clear" w:pos="482"/>
                <w:tab w:val="left" w:pos="400"/>
              </w:tabs>
              <w:spacing w:before="0" w:after="0"/>
              <w:jc w:val="center"/>
              <w:rPr>
                <w:szCs w:val="24"/>
              </w:rPr>
            </w:pPr>
            <w:r>
              <w:rPr>
                <w:szCs w:val="24"/>
              </w:rPr>
              <w:t>was</w:t>
            </w:r>
          </w:p>
        </w:tc>
        <w:tc>
          <w:tcPr>
            <w:tcW w:w="253" w:type="pct"/>
          </w:tcPr>
          <w:p w14:paraId="086C9EE9" w14:textId="77777777" w:rsidR="003D1908" w:rsidRDefault="00A46B31">
            <w:pPr>
              <w:tabs>
                <w:tab w:val="clear" w:pos="482"/>
                <w:tab w:val="left" w:pos="400"/>
              </w:tabs>
              <w:spacing w:before="0" w:after="0"/>
              <w:jc w:val="center"/>
              <w:rPr>
                <w:szCs w:val="24"/>
              </w:rPr>
            </w:pPr>
            <w:r>
              <w:rPr>
                <w:szCs w:val="24"/>
              </w:rPr>
              <w:t>)</w:t>
            </w:r>
          </w:p>
        </w:tc>
        <w:tc>
          <w:tcPr>
            <w:tcW w:w="254" w:type="pct"/>
          </w:tcPr>
          <w:p w14:paraId="4A18F895" w14:textId="77777777" w:rsidR="003D1908" w:rsidRDefault="003D1908">
            <w:pPr>
              <w:tabs>
                <w:tab w:val="clear" w:pos="482"/>
                <w:tab w:val="left" w:pos="400"/>
              </w:tabs>
              <w:spacing w:before="0" w:after="0"/>
              <w:jc w:val="center"/>
              <w:rPr>
                <w:szCs w:val="24"/>
              </w:rPr>
            </w:pPr>
          </w:p>
        </w:tc>
        <w:tc>
          <w:tcPr>
            <w:tcW w:w="381" w:type="pct"/>
          </w:tcPr>
          <w:p w14:paraId="3B053EDA" w14:textId="77777777" w:rsidR="003D1908" w:rsidRDefault="00A46B31">
            <w:pPr>
              <w:tabs>
                <w:tab w:val="clear" w:pos="482"/>
                <w:tab w:val="left" w:pos="400"/>
              </w:tabs>
              <w:spacing w:before="0" w:after="0"/>
              <w:jc w:val="center"/>
              <w:rPr>
                <w:szCs w:val="24"/>
              </w:rPr>
            </w:pPr>
            <w:r>
              <w:rPr>
                <w:szCs w:val="24"/>
              </w:rPr>
              <w:t>denn</w:t>
            </w:r>
          </w:p>
        </w:tc>
        <w:tc>
          <w:tcPr>
            <w:tcW w:w="254" w:type="pct"/>
          </w:tcPr>
          <w:p w14:paraId="5348F90D" w14:textId="77777777" w:rsidR="003D1908" w:rsidRDefault="003D1908">
            <w:pPr>
              <w:tabs>
                <w:tab w:val="clear" w:pos="482"/>
                <w:tab w:val="left" w:pos="400"/>
              </w:tabs>
              <w:spacing w:before="0" w:after="0"/>
              <w:jc w:val="center"/>
              <w:rPr>
                <w:szCs w:val="24"/>
              </w:rPr>
            </w:pPr>
          </w:p>
        </w:tc>
        <w:tc>
          <w:tcPr>
            <w:tcW w:w="562" w:type="pct"/>
          </w:tcPr>
          <w:p w14:paraId="318748FB" w14:textId="77777777" w:rsidR="003D1908" w:rsidRDefault="00A46B31">
            <w:pPr>
              <w:tabs>
                <w:tab w:val="clear" w:pos="482"/>
                <w:tab w:val="left" w:pos="400"/>
              </w:tabs>
              <w:spacing w:before="0" w:after="0"/>
              <w:jc w:val="center"/>
              <w:rPr>
                <w:szCs w:val="24"/>
              </w:rPr>
            </w:pPr>
            <w:r>
              <w:rPr>
                <w:bCs/>
                <w:szCs w:val="24"/>
              </w:rPr>
              <w:t>*1,5*</w:t>
            </w:r>
          </w:p>
        </w:tc>
        <w:tc>
          <w:tcPr>
            <w:tcW w:w="254" w:type="pct"/>
          </w:tcPr>
          <w:p w14:paraId="2E07962F" w14:textId="77777777" w:rsidR="003D1908" w:rsidRDefault="003D1908">
            <w:pPr>
              <w:tabs>
                <w:tab w:val="clear" w:pos="482"/>
                <w:tab w:val="left" w:pos="400"/>
              </w:tabs>
              <w:spacing w:before="0" w:after="0"/>
              <w:jc w:val="center"/>
              <w:rPr>
                <w:szCs w:val="24"/>
              </w:rPr>
            </w:pPr>
          </w:p>
        </w:tc>
        <w:tc>
          <w:tcPr>
            <w:tcW w:w="396" w:type="pct"/>
          </w:tcPr>
          <w:p w14:paraId="74194A1C" w14:textId="77777777" w:rsidR="003D1908" w:rsidRDefault="00A46B31">
            <w:pPr>
              <w:tabs>
                <w:tab w:val="clear" w:pos="482"/>
                <w:tab w:val="left" w:pos="400"/>
              </w:tabs>
              <w:spacing w:before="0" w:after="0"/>
              <w:jc w:val="center"/>
              <w:rPr>
                <w:szCs w:val="24"/>
              </w:rPr>
            </w:pPr>
            <w:r>
              <w:rPr>
                <w:szCs w:val="24"/>
              </w:rPr>
              <w:t>sonst</w:t>
            </w:r>
          </w:p>
        </w:tc>
        <w:tc>
          <w:tcPr>
            <w:tcW w:w="619" w:type="pct"/>
          </w:tcPr>
          <w:p w14:paraId="093D077D" w14:textId="77777777" w:rsidR="003D1908" w:rsidRDefault="00A46B31">
            <w:pPr>
              <w:tabs>
                <w:tab w:val="clear" w:pos="482"/>
                <w:tab w:val="left" w:pos="400"/>
              </w:tabs>
              <w:spacing w:before="0" w:after="0"/>
              <w:jc w:val="center"/>
              <w:rPr>
                <w:szCs w:val="24"/>
              </w:rPr>
            </w:pPr>
            <w:r>
              <w:rPr>
                <w:szCs w:val="24"/>
              </w:rPr>
              <w:t>↑</w:t>
            </w:r>
          </w:p>
        </w:tc>
      </w:tr>
    </w:tbl>
    <w:p w14:paraId="2B2826ED" w14:textId="77777777"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57"/>
        <w:gridCol w:w="3152"/>
        <w:gridCol w:w="3226"/>
      </w:tblGrid>
      <w:tr w:rsidR="003D1908" w14:paraId="09A02DD0" w14:textId="77777777" w:rsidTr="00B54468">
        <w:tc>
          <w:tcPr>
            <w:tcW w:w="5000" w:type="pct"/>
            <w:gridSpan w:val="3"/>
            <w:shd w:val="clear" w:color="auto" w:fill="D9D9D9"/>
          </w:tcPr>
          <w:p w14:paraId="3E6A287E" w14:textId="77777777" w:rsidR="003D1908" w:rsidRDefault="00A46B31" w:rsidP="00C73701">
            <w:pPr>
              <w:widowControl/>
              <w:tabs>
                <w:tab w:val="clear" w:pos="482"/>
              </w:tabs>
              <w:spacing w:before="0"/>
              <w:jc w:val="center"/>
              <w:rPr>
                <w:b/>
                <w:bCs/>
              </w:rPr>
            </w:pPr>
            <w:r>
              <w:rPr>
                <w:b/>
                <w:bCs/>
              </w:rPr>
              <w:t>Possible errors</w:t>
            </w:r>
          </w:p>
        </w:tc>
      </w:tr>
      <w:tr w:rsidR="003D1908" w14:paraId="68AADC7E" w14:textId="77777777" w:rsidTr="00B54468">
        <w:tc>
          <w:tcPr>
            <w:tcW w:w="1509" w:type="pct"/>
          </w:tcPr>
          <w:p w14:paraId="610A3557" w14:textId="77777777" w:rsidR="003D1908" w:rsidRDefault="00A46B31" w:rsidP="00C73701">
            <w:pPr>
              <w:widowControl/>
              <w:tabs>
                <w:tab w:val="clear" w:pos="482"/>
              </w:tabs>
              <w:spacing w:before="0"/>
              <w:jc w:val="left"/>
              <w:rPr>
                <w:b/>
                <w:bCs/>
              </w:rPr>
            </w:pPr>
            <w:r>
              <w:rPr>
                <w:b/>
                <w:bCs/>
              </w:rPr>
              <w:t>Cause</w:t>
            </w:r>
          </w:p>
        </w:tc>
        <w:tc>
          <w:tcPr>
            <w:tcW w:w="1725" w:type="pct"/>
          </w:tcPr>
          <w:p w14:paraId="5FAD2DF5" w14:textId="77777777" w:rsidR="003D1908" w:rsidRDefault="00A46B31" w:rsidP="00C73701">
            <w:pPr>
              <w:widowControl/>
              <w:tabs>
                <w:tab w:val="clear" w:pos="482"/>
              </w:tabs>
              <w:spacing w:before="0"/>
              <w:jc w:val="left"/>
              <w:rPr>
                <w:b/>
                <w:bCs/>
              </w:rPr>
            </w:pPr>
            <w:r>
              <w:rPr>
                <w:b/>
                <w:bCs/>
              </w:rPr>
              <w:t>Cause</w:t>
            </w:r>
          </w:p>
        </w:tc>
        <w:tc>
          <w:tcPr>
            <w:tcW w:w="1766" w:type="pct"/>
          </w:tcPr>
          <w:p w14:paraId="11C90AAA" w14:textId="77777777" w:rsidR="003D1908" w:rsidRDefault="00A46B31" w:rsidP="00C73701">
            <w:pPr>
              <w:widowControl/>
              <w:tabs>
                <w:tab w:val="clear" w:pos="482"/>
              </w:tabs>
              <w:spacing w:before="0"/>
              <w:jc w:val="left"/>
              <w:rPr>
                <w:b/>
                <w:bCs/>
              </w:rPr>
            </w:pPr>
            <w:r>
              <w:rPr>
                <w:b/>
                <w:bCs/>
              </w:rPr>
              <w:t>Error message</w:t>
            </w:r>
          </w:p>
        </w:tc>
      </w:tr>
      <w:tr w:rsidR="003D1908" w14:paraId="07E34ABD" w14:textId="77777777" w:rsidTr="00B54468">
        <w:tc>
          <w:tcPr>
            <w:tcW w:w="1509" w:type="pct"/>
          </w:tcPr>
          <w:p w14:paraId="7DD9CB93" w14:textId="77777777" w:rsidR="003D1908" w:rsidRDefault="00A46B31" w:rsidP="00C73701">
            <w:pPr>
              <w:pStyle w:val="Standard-BlockCharCharChar"/>
              <w:spacing w:before="0"/>
            </w:pPr>
            <w:r>
              <w:t>Capital letters within words</w:t>
            </w:r>
          </w:p>
        </w:tc>
        <w:tc>
          <w:tcPr>
            <w:tcW w:w="1725" w:type="pct"/>
          </w:tcPr>
          <w:p w14:paraId="2763C5A2" w14:textId="77777777" w:rsidR="003D1908" w:rsidRDefault="00A46B31" w:rsidP="00C73701">
            <w:pPr>
              <w:pStyle w:val="Standard-BlockCharCharChar"/>
              <w:spacing w:before="0"/>
            </w:pPr>
            <w:r>
              <w:t>j</w:t>
            </w:r>
            <w:r>
              <w:rPr>
                <w:b/>
              </w:rPr>
              <w:t>A</w:t>
            </w:r>
          </w:p>
        </w:tc>
        <w:tc>
          <w:tcPr>
            <w:tcW w:w="1766" w:type="pct"/>
          </w:tcPr>
          <w:p w14:paraId="39A19BD0" w14:textId="77777777"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14:paraId="19352131" w14:textId="77777777" w:rsidTr="00B54468">
        <w:tc>
          <w:tcPr>
            <w:tcW w:w="1509" w:type="pct"/>
          </w:tcPr>
          <w:p w14:paraId="35B6F5C6" w14:textId="77777777" w:rsidR="003D1908" w:rsidRDefault="00A46B31" w:rsidP="00C73701">
            <w:pPr>
              <w:pStyle w:val="Standard-BlockCharCharChar"/>
              <w:spacing w:before="0"/>
            </w:pPr>
            <w:r>
              <w:t>Small letters within non- morphemised utterances</w:t>
            </w:r>
          </w:p>
        </w:tc>
        <w:tc>
          <w:tcPr>
            <w:tcW w:w="1725" w:type="pct"/>
          </w:tcPr>
          <w:p w14:paraId="46FF80D9" w14:textId="77777777" w:rsidR="003D1908" w:rsidRDefault="00A46B31" w:rsidP="00C73701">
            <w:pPr>
              <w:pStyle w:val="Standard-BlockCharCharChar"/>
              <w:spacing w:before="0"/>
            </w:pPr>
            <w:r>
              <w:t>Ich mache</w:t>
            </w:r>
            <w:r>
              <w:rPr>
                <w:b/>
              </w:rPr>
              <w:t>]</w:t>
            </w:r>
            <w:r>
              <w:t xml:space="preserve"> eine Äußerung.</w:t>
            </w:r>
          </w:p>
        </w:tc>
        <w:tc>
          <w:tcPr>
            <w:tcW w:w="1766" w:type="pct"/>
          </w:tcPr>
          <w:p w14:paraId="52FEEF74" w14:textId="77777777"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Prosodiezeichen, </w:t>
            </w:r>
            <w:r w:rsidRPr="00040318">
              <w:rPr>
                <w:lang w:val="de-DE"/>
              </w:rPr>
              <w:t>Wortbestandteil</w:t>
            </w:r>
          </w:p>
        </w:tc>
      </w:tr>
    </w:tbl>
    <w:p w14:paraId="2647056E" w14:textId="77777777" w:rsidR="003D1908" w:rsidRDefault="00A46B31">
      <w:pPr>
        <w:pStyle w:val="berschrift2"/>
        <w:rPr>
          <w:lang w:val="en-GB"/>
        </w:rPr>
      </w:pPr>
      <w:bookmarkStart w:id="879" w:name="_Toc472960894"/>
      <w:r>
        <w:t>Segmentation:</w:t>
      </w:r>
      <w:r>
        <w:rPr>
          <w:lang w:val="en-GB"/>
        </w:rPr>
        <w:t xml:space="preserve"> “GAT: Intonation Units”</w:t>
      </w:r>
      <w:bookmarkEnd w:id="879"/>
    </w:p>
    <w:tbl>
      <w:tblPr>
        <w:tblStyle w:val="Tabellenraster"/>
        <w:tblW w:w="0" w:type="auto"/>
        <w:tblInd w:w="108" w:type="dxa"/>
        <w:tblLook w:val="0000" w:firstRow="0" w:lastRow="0" w:firstColumn="0" w:lastColumn="0" w:noHBand="0" w:noVBand="0"/>
      </w:tblPr>
      <w:tblGrid>
        <w:gridCol w:w="2697"/>
        <w:gridCol w:w="1995"/>
        <w:gridCol w:w="4546"/>
      </w:tblGrid>
      <w:tr w:rsidR="003D1908" w14:paraId="4D26A9A4" w14:textId="77777777" w:rsidTr="00B54468">
        <w:trPr>
          <w:trHeight w:hRule="exact" w:val="448"/>
        </w:trPr>
        <w:tc>
          <w:tcPr>
            <w:tcW w:w="2697" w:type="dxa"/>
            <w:shd w:val="clear" w:color="auto" w:fill="D9D9D9"/>
          </w:tcPr>
          <w:p w14:paraId="0DA82262" w14:textId="77777777"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14:paraId="063BBFC7" w14:textId="77777777" w:rsidR="003D1908" w:rsidRDefault="00A46B31" w:rsidP="008E227B">
            <w:pPr>
              <w:widowControl/>
              <w:tabs>
                <w:tab w:val="clear" w:pos="482"/>
              </w:tabs>
              <w:spacing w:before="0"/>
              <w:jc w:val="left"/>
              <w:rPr>
                <w:b/>
                <w:bCs/>
              </w:rPr>
            </w:pPr>
            <w:r>
              <w:rPr>
                <w:b/>
                <w:bCs/>
              </w:rPr>
              <w:t>Standard value</w:t>
            </w:r>
          </w:p>
        </w:tc>
        <w:tc>
          <w:tcPr>
            <w:tcW w:w="4639" w:type="dxa"/>
            <w:shd w:val="clear" w:color="auto" w:fill="D9D9D9"/>
          </w:tcPr>
          <w:p w14:paraId="3D38F548" w14:textId="77777777" w:rsidR="003D1908" w:rsidRDefault="00A46B31" w:rsidP="008E227B">
            <w:pPr>
              <w:widowControl/>
              <w:tabs>
                <w:tab w:val="clear" w:pos="482"/>
              </w:tabs>
              <w:spacing w:before="0"/>
              <w:jc w:val="left"/>
              <w:rPr>
                <w:b/>
                <w:bCs/>
              </w:rPr>
            </w:pPr>
            <w:r>
              <w:rPr>
                <w:b/>
                <w:bCs/>
              </w:rPr>
              <w:t>Explanation</w:t>
            </w:r>
          </w:p>
        </w:tc>
      </w:tr>
      <w:tr w:rsidR="003D1908" w:rsidRPr="00A62938" w14:paraId="4B97C4C2" w14:textId="77777777" w:rsidTr="00B54468">
        <w:trPr>
          <w:trHeight w:val="794"/>
        </w:trPr>
        <w:tc>
          <w:tcPr>
            <w:tcW w:w="2697" w:type="dxa"/>
          </w:tcPr>
          <w:p w14:paraId="5F46D44A" w14:textId="77777777" w:rsidR="003D1908" w:rsidRDefault="00A46B31">
            <w:pPr>
              <w:widowControl/>
              <w:tabs>
                <w:tab w:val="clear" w:pos="482"/>
              </w:tabs>
              <w:spacing w:before="0" w:after="0"/>
              <w:jc w:val="left"/>
              <w:rPr>
                <w:bCs/>
                <w:szCs w:val="24"/>
              </w:rPr>
            </w:pPr>
            <w:bookmarkStart w:id="880" w:name="IU_END_SYMBOLS"/>
            <w:r>
              <w:rPr>
                <w:bCs/>
                <w:szCs w:val="24"/>
              </w:rPr>
              <w:t>IU_END_SYMBOLS</w:t>
            </w:r>
            <w:bookmarkEnd w:id="880"/>
          </w:p>
        </w:tc>
        <w:tc>
          <w:tcPr>
            <w:tcW w:w="2020" w:type="dxa"/>
          </w:tcPr>
          <w:p w14:paraId="3B4B014F"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14:paraId="477E1927" w14:textId="77777777"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A62938" w14:paraId="32B65843" w14:textId="77777777" w:rsidTr="00B54468">
        <w:trPr>
          <w:trHeight w:val="794"/>
        </w:trPr>
        <w:tc>
          <w:tcPr>
            <w:tcW w:w="2697" w:type="dxa"/>
          </w:tcPr>
          <w:p w14:paraId="18642D48" w14:textId="77777777" w:rsidR="003D1908" w:rsidRDefault="00A46B31">
            <w:pPr>
              <w:widowControl/>
              <w:tabs>
                <w:tab w:val="clear" w:pos="482"/>
              </w:tabs>
              <w:spacing w:before="0" w:after="0"/>
              <w:jc w:val="left"/>
              <w:rPr>
                <w:bCs/>
                <w:szCs w:val="24"/>
              </w:rPr>
            </w:pPr>
            <w:r>
              <w:rPr>
                <w:bCs/>
                <w:szCs w:val="24"/>
              </w:rPr>
              <w:t>OPEN_PARENTHESIS</w:t>
            </w:r>
          </w:p>
        </w:tc>
        <w:tc>
          <w:tcPr>
            <w:tcW w:w="2020" w:type="dxa"/>
          </w:tcPr>
          <w:p w14:paraId="5629DEB9"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1F52488F" w14:textId="77777777"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A62938" w14:paraId="1B37AEE6" w14:textId="77777777" w:rsidTr="00B54468">
        <w:trPr>
          <w:trHeight w:val="794"/>
        </w:trPr>
        <w:tc>
          <w:tcPr>
            <w:tcW w:w="2697" w:type="dxa"/>
          </w:tcPr>
          <w:p w14:paraId="1864D2AA" w14:textId="77777777" w:rsidR="003D1908" w:rsidRDefault="00A46B31">
            <w:pPr>
              <w:widowControl/>
              <w:tabs>
                <w:tab w:val="clear" w:pos="482"/>
              </w:tabs>
              <w:spacing w:before="0" w:after="0"/>
              <w:jc w:val="left"/>
              <w:rPr>
                <w:bCs/>
                <w:szCs w:val="24"/>
              </w:rPr>
            </w:pPr>
            <w:r>
              <w:rPr>
                <w:bCs/>
                <w:szCs w:val="24"/>
              </w:rPr>
              <w:t>CLOSE_PARENTHESIS</w:t>
            </w:r>
          </w:p>
        </w:tc>
        <w:tc>
          <w:tcPr>
            <w:tcW w:w="2020" w:type="dxa"/>
          </w:tcPr>
          <w:p w14:paraId="6EF292CE"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6AF6DAE0" w14:textId="77777777" w:rsidR="003D1908" w:rsidRDefault="00A46B31">
            <w:pPr>
              <w:widowControl/>
              <w:tabs>
                <w:tab w:val="clear" w:pos="482"/>
              </w:tabs>
              <w:spacing w:before="0" w:after="0"/>
              <w:jc w:val="left"/>
              <w:rPr>
                <w:b/>
                <w:bCs/>
                <w:szCs w:val="24"/>
                <w:lang w:val="en-US"/>
              </w:rPr>
            </w:pPr>
            <w:r>
              <w:rPr>
                <w:bCs/>
                <w:szCs w:val="24"/>
                <w:lang w:val="en-US"/>
              </w:rPr>
              <w:t>Marks the end of a pause or of a section that is difficult to understand. Full stops in between round brackets will not be considered utterance end symbols of a phrasing unit.</w:t>
            </w:r>
          </w:p>
        </w:tc>
      </w:tr>
      <w:tr w:rsidR="003D1908" w:rsidRPr="00A62938" w14:paraId="7E956A35" w14:textId="77777777" w:rsidTr="00B54468">
        <w:trPr>
          <w:trHeight w:val="794"/>
        </w:trPr>
        <w:tc>
          <w:tcPr>
            <w:tcW w:w="2697" w:type="dxa"/>
          </w:tcPr>
          <w:p w14:paraId="423D7A35" w14:textId="77777777" w:rsidR="003D1908" w:rsidRDefault="00A46B31">
            <w:pPr>
              <w:widowControl/>
              <w:tabs>
                <w:tab w:val="clear" w:pos="482"/>
              </w:tabs>
              <w:spacing w:before="0" w:after="0"/>
              <w:jc w:val="left"/>
              <w:rPr>
                <w:bCs/>
                <w:szCs w:val="24"/>
              </w:rPr>
            </w:pPr>
            <w:bookmarkStart w:id="881" w:name="CLOSE_ANGLE"/>
            <w:r>
              <w:rPr>
                <w:bCs/>
                <w:szCs w:val="24"/>
              </w:rPr>
              <w:t>CLOSE_ANGLE</w:t>
            </w:r>
            <w:bookmarkEnd w:id="881"/>
          </w:p>
        </w:tc>
        <w:tc>
          <w:tcPr>
            <w:tcW w:w="2020" w:type="dxa"/>
          </w:tcPr>
          <w:p w14:paraId="4B861620" w14:textId="77777777"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14:paraId="720B9F6A" w14:textId="77777777"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14:paraId="42EFA4E3" w14:textId="77777777"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A62938" w14:paraId="6AC5FA4E" w14:textId="77777777" w:rsidTr="00B54468">
        <w:trPr>
          <w:trHeight w:val="597"/>
        </w:trPr>
        <w:tc>
          <w:tcPr>
            <w:tcW w:w="2697" w:type="dxa"/>
          </w:tcPr>
          <w:p w14:paraId="451879FA" w14:textId="77777777" w:rsidR="003D1908" w:rsidRDefault="00A46B31">
            <w:pPr>
              <w:widowControl/>
              <w:tabs>
                <w:tab w:val="clear" w:pos="482"/>
              </w:tabs>
              <w:spacing w:before="0" w:after="0"/>
              <w:jc w:val="left"/>
              <w:rPr>
                <w:bCs/>
                <w:szCs w:val="24"/>
              </w:rPr>
            </w:pPr>
            <w:r>
              <w:rPr>
                <w:bCs/>
                <w:szCs w:val="24"/>
              </w:rPr>
              <w:t>SPACE</w:t>
            </w:r>
          </w:p>
        </w:tc>
        <w:tc>
          <w:tcPr>
            <w:tcW w:w="2020" w:type="dxa"/>
          </w:tcPr>
          <w:p w14:paraId="570C3613" w14:textId="77777777" w:rsidR="003D1908" w:rsidRDefault="00A46B31">
            <w:pPr>
              <w:widowControl/>
              <w:tabs>
                <w:tab w:val="clear" w:pos="482"/>
              </w:tabs>
              <w:spacing w:before="0" w:after="0"/>
              <w:jc w:val="center"/>
              <w:rPr>
                <w:szCs w:val="24"/>
              </w:rPr>
            </w:pPr>
            <w:r>
              <w:rPr>
                <w:color w:val="C0C0C0"/>
                <w:szCs w:val="24"/>
              </w:rPr>
              <w:t>|</w:t>
            </w:r>
          </w:p>
        </w:tc>
        <w:tc>
          <w:tcPr>
            <w:tcW w:w="4639" w:type="dxa"/>
          </w:tcPr>
          <w:p w14:paraId="0A8350F8" w14:textId="77777777"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A62938" w14:paraId="009005A0" w14:textId="77777777" w:rsidTr="00B54468">
        <w:trPr>
          <w:trHeight w:val="794"/>
        </w:trPr>
        <w:tc>
          <w:tcPr>
            <w:tcW w:w="2697" w:type="dxa"/>
          </w:tcPr>
          <w:p w14:paraId="482075BA" w14:textId="77777777" w:rsidR="003D1908" w:rsidRDefault="00A46B31">
            <w:pPr>
              <w:widowControl/>
              <w:tabs>
                <w:tab w:val="clear" w:pos="482"/>
              </w:tabs>
              <w:spacing w:before="0" w:after="0"/>
              <w:jc w:val="left"/>
              <w:rPr>
                <w:bCs/>
                <w:szCs w:val="24"/>
              </w:rPr>
            </w:pPr>
            <w:bookmarkStart w:id="882" w:name="EQUALS"/>
            <w:r>
              <w:rPr>
                <w:bCs/>
                <w:szCs w:val="24"/>
              </w:rPr>
              <w:t>EQUALS</w:t>
            </w:r>
            <w:bookmarkEnd w:id="882"/>
          </w:p>
        </w:tc>
        <w:tc>
          <w:tcPr>
            <w:tcW w:w="2020" w:type="dxa"/>
          </w:tcPr>
          <w:p w14:paraId="20512FEC"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65A831EC" w14:textId="77777777"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14:paraId="30348B44" w14:textId="77777777" w:rsidR="00BF5723" w:rsidRDefault="00BF5723" w:rsidP="00947D5C">
      <w:pPr>
        <w:pStyle w:val="Standard-BlockCharCharChar"/>
      </w:pPr>
    </w:p>
    <w:p w14:paraId="6ACF75C3" w14:textId="77777777" w:rsidR="003D1908" w:rsidRDefault="00A46B31" w:rsidP="00947D5C">
      <w:pPr>
        <w:pStyle w:val="Standard-BlockCharCharChar"/>
      </w:pPr>
      <w:r>
        <w:lastRenderedPageBreak/>
        <w:t>Example:</w:t>
      </w:r>
    </w:p>
    <w:p w14:paraId="33E598D0" w14:textId="77777777"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14:paraId="0A243311" w14:textId="77777777" w:rsidR="003D1908" w:rsidRDefault="00A46B31">
      <w:pPr>
        <w:pStyle w:val="GraphikFormat"/>
        <w:rPr>
          <w:szCs w:val="24"/>
        </w:rPr>
      </w:pPr>
      <w:r>
        <w:rPr>
          <w:noProof/>
          <w:szCs w:val="24"/>
          <w:lang w:eastAsia="de-DE"/>
        </w:rPr>
        <w:drawing>
          <wp:inline distT="0" distB="0" distL="0" distR="0" wp14:anchorId="335F4AA8" wp14:editId="69BFCE7E">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7" cstate="print">
                      <a:extLst>
                        <a:ext uri="{BEBA8EAE-BF5A-486C-A8C5-ECC9F3942E4B}">
                          <a14:imgProps xmlns:a14="http://schemas.microsoft.com/office/drawing/2010/main">
                            <a14:imgLayer r:embed="rId45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14:paraId="29C7BBF0" w14:textId="77777777"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4"/>
        <w:gridCol w:w="2193"/>
        <w:gridCol w:w="3415"/>
        <w:gridCol w:w="3066"/>
      </w:tblGrid>
      <w:tr w:rsidR="003D1908" w14:paraId="019CAAA2" w14:textId="77777777" w:rsidTr="005E35CD">
        <w:trPr>
          <w:trHeight w:val="516"/>
        </w:trPr>
        <w:tc>
          <w:tcPr>
            <w:tcW w:w="9362" w:type="dxa"/>
            <w:gridSpan w:val="4"/>
            <w:tcBorders>
              <w:bottom w:val="single" w:sz="4" w:space="0" w:color="auto"/>
            </w:tcBorders>
            <w:shd w:val="clear" w:color="auto" w:fill="C0C0C0"/>
          </w:tcPr>
          <w:p w14:paraId="6E81B8D5" w14:textId="77777777" w:rsidR="003D1908" w:rsidRDefault="00A46B31" w:rsidP="008E227B">
            <w:pPr>
              <w:tabs>
                <w:tab w:val="clear" w:pos="482"/>
                <w:tab w:val="left" w:pos="390"/>
              </w:tabs>
              <w:spacing w:before="0"/>
              <w:jc w:val="center"/>
              <w:rPr>
                <w:b/>
              </w:rPr>
            </w:pPr>
            <w:r>
              <w:rPr>
                <w:b/>
              </w:rPr>
              <w:t>Segment chain</w:t>
            </w:r>
          </w:p>
        </w:tc>
      </w:tr>
      <w:tr w:rsidR="003D1908" w14:paraId="75FCCC00" w14:textId="77777777" w:rsidTr="005E35CD">
        <w:trPr>
          <w:trHeight w:val="274"/>
        </w:trPr>
        <w:tc>
          <w:tcPr>
            <w:tcW w:w="565" w:type="dxa"/>
            <w:shd w:val="clear" w:color="auto" w:fill="FFFF99"/>
          </w:tcPr>
          <w:p w14:paraId="724AC803" w14:textId="77777777" w:rsidR="003D1908" w:rsidRDefault="00A46B31">
            <w:pPr>
              <w:tabs>
                <w:tab w:val="clear" w:pos="482"/>
                <w:tab w:val="left" w:pos="390"/>
              </w:tabs>
              <w:spacing w:before="0" w:after="0"/>
              <w:jc w:val="center"/>
              <w:rPr>
                <w:b/>
              </w:rPr>
            </w:pPr>
            <w:r>
              <w:rPr>
                <w:b/>
              </w:rPr>
              <w:t>PU</w:t>
            </w:r>
          </w:p>
        </w:tc>
        <w:tc>
          <w:tcPr>
            <w:tcW w:w="2221" w:type="dxa"/>
            <w:shd w:val="clear" w:color="auto" w:fill="FFFF99"/>
          </w:tcPr>
          <w:p w14:paraId="39E82004" w14:textId="77777777" w:rsidR="003D1908" w:rsidRDefault="00A46B31">
            <w:pPr>
              <w:tabs>
                <w:tab w:val="clear" w:pos="482"/>
                <w:tab w:val="left" w:pos="390"/>
              </w:tabs>
              <w:spacing w:before="0" w:after="0"/>
              <w:jc w:val="center"/>
              <w:rPr>
                <w:b/>
              </w:rPr>
            </w:pPr>
            <w:r>
              <w:rPr>
                <w:b/>
              </w:rPr>
              <w:t>PU</w:t>
            </w:r>
          </w:p>
        </w:tc>
        <w:tc>
          <w:tcPr>
            <w:tcW w:w="3463" w:type="dxa"/>
            <w:shd w:val="clear" w:color="auto" w:fill="FFFF99"/>
          </w:tcPr>
          <w:p w14:paraId="19210150" w14:textId="77777777" w:rsidR="003D1908" w:rsidRDefault="00A46B31">
            <w:pPr>
              <w:tabs>
                <w:tab w:val="clear" w:pos="482"/>
                <w:tab w:val="left" w:pos="390"/>
              </w:tabs>
              <w:spacing w:before="0" w:after="0"/>
              <w:jc w:val="center"/>
              <w:rPr>
                <w:b/>
              </w:rPr>
            </w:pPr>
            <w:r>
              <w:rPr>
                <w:b/>
              </w:rPr>
              <w:t>PU</w:t>
            </w:r>
          </w:p>
        </w:tc>
        <w:tc>
          <w:tcPr>
            <w:tcW w:w="3113" w:type="dxa"/>
            <w:shd w:val="clear" w:color="auto" w:fill="FFFF99"/>
          </w:tcPr>
          <w:p w14:paraId="223C14F5" w14:textId="77777777" w:rsidR="003D1908" w:rsidRDefault="00A46B31">
            <w:pPr>
              <w:tabs>
                <w:tab w:val="clear" w:pos="482"/>
                <w:tab w:val="left" w:pos="390"/>
              </w:tabs>
              <w:spacing w:before="0" w:after="0"/>
              <w:jc w:val="center"/>
              <w:rPr>
                <w:b/>
              </w:rPr>
            </w:pPr>
            <w:r>
              <w:rPr>
                <w:b/>
              </w:rPr>
              <w:t>PU</w:t>
            </w:r>
          </w:p>
        </w:tc>
      </w:tr>
      <w:tr w:rsidR="003D1908" w14:paraId="56AF33E7" w14:textId="77777777" w:rsidTr="005E35CD">
        <w:trPr>
          <w:trHeight w:val="823"/>
        </w:trPr>
        <w:tc>
          <w:tcPr>
            <w:tcW w:w="565" w:type="dxa"/>
          </w:tcPr>
          <w:p w14:paraId="7E2B0366" w14:textId="77777777" w:rsidR="003D1908" w:rsidRDefault="00A46B31">
            <w:pPr>
              <w:tabs>
                <w:tab w:val="clear" w:pos="482"/>
                <w:tab w:val="left" w:pos="390"/>
              </w:tabs>
              <w:spacing w:before="0" w:after="0"/>
              <w:rPr>
                <w:szCs w:val="24"/>
              </w:rPr>
            </w:pPr>
            <w:r>
              <w:rPr>
                <w:szCs w:val="24"/>
              </w:rPr>
              <w:t>ja:;</w:t>
            </w:r>
          </w:p>
        </w:tc>
        <w:tc>
          <w:tcPr>
            <w:tcW w:w="2221" w:type="dxa"/>
          </w:tcPr>
          <w:p w14:paraId="532E535E" w14:textId="77777777" w:rsidR="003D1908" w:rsidRDefault="00A46B31">
            <w:pPr>
              <w:tabs>
                <w:tab w:val="clear" w:pos="482"/>
                <w:tab w:val="left" w:pos="390"/>
              </w:tabs>
              <w:spacing w:before="0" w:after="0"/>
              <w:rPr>
                <w:szCs w:val="24"/>
              </w:rPr>
            </w:pPr>
            <w:r>
              <w:rPr>
                <w:szCs w:val="24"/>
              </w:rPr>
              <w:t>(.) die VIERziger generation so;=</w:t>
            </w:r>
          </w:p>
        </w:tc>
        <w:tc>
          <w:tcPr>
            <w:tcW w:w="3463" w:type="dxa"/>
          </w:tcPr>
          <w:p w14:paraId="33412BF8" w14:textId="77777777" w:rsidR="003D1908" w:rsidRDefault="00A46B31">
            <w:pPr>
              <w:tabs>
                <w:tab w:val="clear" w:pos="482"/>
                <w:tab w:val="left" w:pos="390"/>
              </w:tabs>
              <w:spacing w:before="0" w:after="0"/>
              <w:rPr>
                <w:szCs w:val="24"/>
              </w:rPr>
            </w:pPr>
            <w:r>
              <w:rPr>
                <w:szCs w:val="24"/>
              </w:rPr>
              <w:t>=das=s: !WA:HN!sinnig viele die sich da ham SCHEIden lassen.=</w:t>
            </w:r>
          </w:p>
        </w:tc>
        <w:tc>
          <w:tcPr>
            <w:tcW w:w="3113" w:type="dxa"/>
          </w:tcPr>
          <w:p w14:paraId="6640955E" w14:textId="77777777" w:rsidR="003D1908" w:rsidRDefault="00A46B31">
            <w:pPr>
              <w:tabs>
                <w:tab w:val="clear" w:pos="482"/>
                <w:tab w:val="left" w:pos="390"/>
              </w:tabs>
              <w:spacing w:before="0" w:after="0"/>
              <w:rPr>
                <w:szCs w:val="24"/>
              </w:rPr>
            </w:pPr>
            <w:r>
              <w:rPr>
                <w:szCs w:val="24"/>
              </w:rPr>
              <w:t>=oder scheiden lassen ÜBERhaupt.</w:t>
            </w:r>
          </w:p>
        </w:tc>
      </w:tr>
    </w:tbl>
    <w:p w14:paraId="1A670F52" w14:textId="77777777" w:rsidR="00BF5723" w:rsidRDefault="00BF5723">
      <w:pPr>
        <w:pStyle w:val="berschrift2"/>
        <w:spacing w:before="0" w:after="0"/>
      </w:pPr>
      <w:bookmarkStart w:id="883" w:name="_Toc472960895"/>
    </w:p>
    <w:p w14:paraId="7EC36D90" w14:textId="77777777" w:rsidR="003D1908" w:rsidRDefault="00A46B31">
      <w:pPr>
        <w:pStyle w:val="berschrift2"/>
        <w:spacing w:before="0" w:after="0"/>
      </w:pPr>
      <w:r>
        <w:t>Segmentation: “cGAT_MINIMAL: Words”</w:t>
      </w:r>
      <w:bookmarkEnd w:id="883"/>
    </w:p>
    <w:p w14:paraId="2A4F3708" w14:textId="77777777"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582"/>
        <w:gridCol w:w="1185"/>
        <w:gridCol w:w="2585"/>
        <w:gridCol w:w="2749"/>
      </w:tblGrid>
      <w:tr w:rsidR="003D1908" w14:paraId="19CAE811" w14:textId="77777777" w:rsidTr="00B54468">
        <w:trPr>
          <w:trHeight w:hRule="exact" w:val="719"/>
        </w:trPr>
        <w:tc>
          <w:tcPr>
            <w:tcW w:w="1419" w:type="pct"/>
            <w:shd w:val="clear" w:color="auto" w:fill="D9D9D9"/>
          </w:tcPr>
          <w:p w14:paraId="3BFF025A" w14:textId="77777777"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14:paraId="410A055F" w14:textId="77777777"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14:paraId="387CDCB6" w14:textId="77777777"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14:paraId="292C0BBC" w14:textId="77777777" w:rsidR="003D1908" w:rsidRDefault="00A46B31" w:rsidP="009D02AD">
            <w:pPr>
              <w:widowControl/>
              <w:tabs>
                <w:tab w:val="clear" w:pos="482"/>
              </w:tabs>
              <w:spacing w:before="0" w:after="0"/>
              <w:rPr>
                <w:b/>
                <w:bCs/>
                <w:lang w:val="en-US"/>
              </w:rPr>
            </w:pPr>
            <w:r>
              <w:rPr>
                <w:b/>
                <w:bCs/>
                <w:lang w:val="en-US"/>
              </w:rPr>
              <w:t>Example</w:t>
            </w:r>
          </w:p>
        </w:tc>
      </w:tr>
      <w:tr w:rsidR="003D1908" w14:paraId="7BE202B4" w14:textId="77777777" w:rsidTr="00B54468">
        <w:trPr>
          <w:trHeight w:hRule="exact" w:val="478"/>
        </w:trPr>
        <w:tc>
          <w:tcPr>
            <w:tcW w:w="1419" w:type="pct"/>
          </w:tcPr>
          <w:p w14:paraId="18359391" w14:textId="77777777"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14:paraId="5A6AEEC7"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14:paraId="53571E9C" w14:textId="77777777"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14:paraId="503E2A1A" w14:textId="77777777" w:rsidR="003D1908" w:rsidRDefault="00A46B31" w:rsidP="009D02AD">
            <w:pPr>
              <w:widowControl/>
              <w:tabs>
                <w:tab w:val="clear" w:pos="482"/>
              </w:tabs>
              <w:spacing w:before="0" w:after="0"/>
              <w:jc w:val="left"/>
              <w:rPr>
                <w:bCs/>
                <w:szCs w:val="24"/>
                <w:lang w:val="en-US"/>
              </w:rPr>
            </w:pPr>
            <w:r>
              <w:rPr>
                <w:bCs/>
                <w:szCs w:val="24"/>
                <w:lang w:val="en-US"/>
              </w:rPr>
              <w:t>let_s</w:t>
            </w:r>
          </w:p>
        </w:tc>
      </w:tr>
      <w:tr w:rsidR="003D1908" w14:paraId="520A0903" w14:textId="77777777" w:rsidTr="00B54468">
        <w:trPr>
          <w:trHeight w:hRule="exact" w:val="494"/>
        </w:trPr>
        <w:tc>
          <w:tcPr>
            <w:tcW w:w="1419" w:type="pct"/>
          </w:tcPr>
          <w:p w14:paraId="288EBCBC" w14:textId="77777777"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14:paraId="06EB5031"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14:paraId="0C701DC1" w14:textId="77777777"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14:paraId="44322032" w14:textId="77777777" w:rsidR="003D1908" w:rsidRDefault="00A46B31" w:rsidP="009D02AD">
            <w:pPr>
              <w:widowControl/>
              <w:tabs>
                <w:tab w:val="clear" w:pos="482"/>
              </w:tabs>
              <w:spacing w:before="0" w:after="0"/>
              <w:jc w:val="left"/>
              <w:rPr>
                <w:bCs/>
                <w:szCs w:val="24"/>
                <w:lang w:val="en-US"/>
              </w:rPr>
            </w:pPr>
            <w:r>
              <w:rPr>
                <w:bCs/>
                <w:szCs w:val="24"/>
                <w:lang w:val="en-US"/>
              </w:rPr>
              <w:t>+++++</w:t>
            </w:r>
          </w:p>
        </w:tc>
      </w:tr>
      <w:tr w:rsidR="003D1908" w14:paraId="2E57A2CC" w14:textId="77777777" w:rsidTr="00B54468">
        <w:trPr>
          <w:trHeight w:hRule="exact" w:val="1880"/>
        </w:trPr>
        <w:tc>
          <w:tcPr>
            <w:tcW w:w="1419" w:type="pct"/>
          </w:tcPr>
          <w:p w14:paraId="660892AD" w14:textId="77777777"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14:paraId="71EFE7D6" w14:textId="77777777"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14:paraId="1B9DF9A6" w14:textId="77777777"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14:paraId="167F275B" w14:textId="77777777" w:rsidR="003D1908" w:rsidRDefault="00A46B31" w:rsidP="009D02AD">
            <w:pPr>
              <w:widowControl/>
              <w:tabs>
                <w:tab w:val="clear" w:pos="482"/>
              </w:tabs>
              <w:spacing w:before="0" w:after="0"/>
              <w:jc w:val="left"/>
              <w:rPr>
                <w:szCs w:val="24"/>
                <w:lang w:val="en-US"/>
              </w:rPr>
            </w:pPr>
            <w:r>
              <w:rPr>
                <w:szCs w:val="24"/>
                <w:lang w:val="en-US"/>
              </w:rPr>
              <w:t xml:space="preserve">((laughs)) </w:t>
            </w:r>
          </w:p>
          <w:p w14:paraId="27157D91" w14:textId="77777777" w:rsidR="003D1908" w:rsidRDefault="00A46B31" w:rsidP="009D02AD">
            <w:pPr>
              <w:widowControl/>
              <w:tabs>
                <w:tab w:val="clear" w:pos="482"/>
              </w:tabs>
              <w:spacing w:before="0" w:after="0"/>
              <w:jc w:val="left"/>
              <w:rPr>
                <w:szCs w:val="24"/>
                <w:lang w:val="en-US"/>
              </w:rPr>
            </w:pPr>
            <w:r>
              <w:rPr>
                <w:szCs w:val="24"/>
                <w:lang w:val="en-US"/>
              </w:rPr>
              <w:t>(.)</w:t>
            </w:r>
          </w:p>
          <w:p w14:paraId="7E7EDD4B" w14:textId="77777777" w:rsidR="003D1908" w:rsidRDefault="00A46B31" w:rsidP="009D02AD">
            <w:pPr>
              <w:widowControl/>
              <w:tabs>
                <w:tab w:val="clear" w:pos="482"/>
              </w:tabs>
              <w:spacing w:before="0" w:after="0"/>
              <w:jc w:val="left"/>
              <w:rPr>
                <w:szCs w:val="24"/>
                <w:lang w:val="en-US"/>
              </w:rPr>
            </w:pPr>
            <w:r>
              <w:rPr>
                <w:szCs w:val="24"/>
                <w:lang w:val="en-US"/>
              </w:rPr>
              <w:t>(0.35)</w:t>
            </w:r>
          </w:p>
          <w:p w14:paraId="63FC7A3C" w14:textId="77777777" w:rsidR="003D1908" w:rsidRDefault="00A46B31" w:rsidP="009D02AD">
            <w:pPr>
              <w:widowControl/>
              <w:tabs>
                <w:tab w:val="clear" w:pos="482"/>
              </w:tabs>
              <w:spacing w:before="0" w:after="0"/>
              <w:jc w:val="left"/>
              <w:rPr>
                <w:szCs w:val="24"/>
                <w:lang w:val="en-US"/>
              </w:rPr>
            </w:pPr>
            <w:r>
              <w:rPr>
                <w:szCs w:val="24"/>
                <w:lang w:val="en-US"/>
              </w:rPr>
              <w:t>(think)</w:t>
            </w:r>
          </w:p>
          <w:p w14:paraId="67EA3087" w14:textId="77777777" w:rsidR="003D1908" w:rsidRDefault="00A46B31" w:rsidP="009D02AD">
            <w:pPr>
              <w:widowControl/>
              <w:tabs>
                <w:tab w:val="clear" w:pos="482"/>
              </w:tabs>
              <w:spacing w:before="0" w:after="0"/>
              <w:jc w:val="left"/>
              <w:rPr>
                <w:szCs w:val="24"/>
                <w:lang w:val="en-US"/>
              </w:rPr>
            </w:pPr>
            <w:r>
              <w:rPr>
                <w:szCs w:val="24"/>
                <w:lang w:val="en-US"/>
              </w:rPr>
              <w:t>(great/late)</w:t>
            </w:r>
          </w:p>
          <w:p w14:paraId="1E5497FE" w14:textId="77777777" w:rsidR="003D1908" w:rsidRDefault="003D1908" w:rsidP="009D02AD">
            <w:pPr>
              <w:widowControl/>
              <w:tabs>
                <w:tab w:val="clear" w:pos="482"/>
              </w:tabs>
              <w:spacing w:before="0" w:after="0"/>
              <w:jc w:val="left"/>
              <w:rPr>
                <w:szCs w:val="24"/>
                <w:lang w:val="en-US"/>
              </w:rPr>
            </w:pPr>
          </w:p>
        </w:tc>
      </w:tr>
      <w:tr w:rsidR="003D1908" w14:paraId="77677397" w14:textId="77777777" w:rsidTr="00B54468">
        <w:trPr>
          <w:trHeight w:hRule="exact" w:val="489"/>
        </w:trPr>
        <w:tc>
          <w:tcPr>
            <w:tcW w:w="1419" w:type="pct"/>
          </w:tcPr>
          <w:p w14:paraId="730D366F" w14:textId="77777777"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14:paraId="5CEE47B8" w14:textId="77777777"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14:paraId="3C424060" w14:textId="77777777" w:rsidR="003D1908" w:rsidRDefault="00A46B31" w:rsidP="009D02AD">
            <w:pPr>
              <w:widowControl/>
              <w:tabs>
                <w:tab w:val="clear" w:pos="482"/>
              </w:tabs>
              <w:spacing w:before="0" w:after="0"/>
              <w:jc w:val="left"/>
              <w:rPr>
                <w:bCs/>
                <w:szCs w:val="24"/>
              </w:rPr>
            </w:pPr>
            <w:r>
              <w:rPr>
                <w:bCs/>
                <w:szCs w:val="24"/>
              </w:rPr>
              <w:t>Micro pause</w:t>
            </w:r>
          </w:p>
        </w:tc>
        <w:tc>
          <w:tcPr>
            <w:tcW w:w="1511" w:type="pct"/>
          </w:tcPr>
          <w:p w14:paraId="54AC773E" w14:textId="77777777" w:rsidR="003D1908" w:rsidRDefault="00A46B31" w:rsidP="009D02AD">
            <w:pPr>
              <w:widowControl/>
              <w:tabs>
                <w:tab w:val="clear" w:pos="482"/>
              </w:tabs>
              <w:spacing w:before="0" w:after="0"/>
              <w:jc w:val="left"/>
              <w:rPr>
                <w:bCs/>
                <w:szCs w:val="24"/>
                <w:lang w:val="en-US"/>
              </w:rPr>
            </w:pPr>
            <w:r>
              <w:rPr>
                <w:bCs/>
                <w:szCs w:val="24"/>
                <w:lang w:val="en-US"/>
              </w:rPr>
              <w:t xml:space="preserve">yes (.) I am </w:t>
            </w:r>
          </w:p>
        </w:tc>
      </w:tr>
      <w:tr w:rsidR="003D1908" w14:paraId="499A9208" w14:textId="77777777" w:rsidTr="00B54468">
        <w:trPr>
          <w:trHeight w:hRule="exact" w:val="1544"/>
        </w:trPr>
        <w:tc>
          <w:tcPr>
            <w:tcW w:w="1419" w:type="pct"/>
          </w:tcPr>
          <w:p w14:paraId="56CA618A" w14:textId="77777777"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14:paraId="2D0CC460"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14:paraId="5DD65729" w14:textId="77777777"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14:paraId="02DABA42" w14:textId="77777777" w:rsidR="003D1908" w:rsidRDefault="00A46B31" w:rsidP="009D02AD">
            <w:pPr>
              <w:widowControl/>
              <w:tabs>
                <w:tab w:val="clear" w:pos="482"/>
              </w:tabs>
              <w:spacing w:before="0" w:after="0"/>
              <w:jc w:val="left"/>
              <w:rPr>
                <w:bCs/>
                <w:szCs w:val="24"/>
                <w:lang w:val="en-US"/>
              </w:rPr>
            </w:pPr>
            <w:r>
              <w:rPr>
                <w:bCs/>
                <w:szCs w:val="24"/>
                <w:lang w:val="en-US"/>
              </w:rPr>
              <w:t>°hhh</w:t>
            </w:r>
          </w:p>
          <w:p w14:paraId="1C281AD8" w14:textId="77777777" w:rsidR="003D1908" w:rsidRDefault="00A46B31" w:rsidP="009D02AD">
            <w:pPr>
              <w:widowControl/>
              <w:tabs>
                <w:tab w:val="clear" w:pos="482"/>
              </w:tabs>
              <w:spacing w:before="0" w:after="0"/>
              <w:jc w:val="left"/>
              <w:rPr>
                <w:bCs/>
                <w:szCs w:val="24"/>
                <w:lang w:val="en-US"/>
              </w:rPr>
            </w:pPr>
            <w:r>
              <w:rPr>
                <w:bCs/>
                <w:szCs w:val="24"/>
                <w:lang w:val="en-US"/>
              </w:rPr>
              <w:t xml:space="preserve">  hhh°</w:t>
            </w:r>
          </w:p>
        </w:tc>
      </w:tr>
    </w:tbl>
    <w:p w14:paraId="49E12B46" w14:textId="77777777" w:rsidR="00BF5723" w:rsidRDefault="00BF5723" w:rsidP="00DD7080">
      <w:pPr>
        <w:pStyle w:val="Standard-BlockCharCharChar"/>
      </w:pPr>
    </w:p>
    <w:p w14:paraId="5E460B9F" w14:textId="77777777" w:rsidR="00BF5723" w:rsidRDefault="00BF5723">
      <w:pPr>
        <w:widowControl/>
        <w:tabs>
          <w:tab w:val="clear" w:pos="482"/>
        </w:tabs>
        <w:spacing w:before="0" w:after="0"/>
        <w:jc w:val="left"/>
        <w:rPr>
          <w:noProof/>
          <w:szCs w:val="24"/>
          <w:lang w:val="en-US" w:eastAsia="hi-IN" w:bidi="hi-IN"/>
        </w:rPr>
      </w:pPr>
      <w:r>
        <w:br w:type="page"/>
      </w:r>
    </w:p>
    <w:p w14:paraId="4038C1E1" w14:textId="77777777" w:rsidR="003D1908" w:rsidRDefault="00A46B31">
      <w:pPr>
        <w:pStyle w:val="berschrift2"/>
        <w:rPr>
          <w:lang w:val="en-GB"/>
        </w:rPr>
      </w:pPr>
      <w:bookmarkStart w:id="884" w:name="_Toc472960896"/>
      <w:r>
        <w:rPr>
          <w:lang w:val="en-GB"/>
        </w:rPr>
        <w:lastRenderedPageBreak/>
        <w:t>Segmentation: “CHAT: Utterance”</w:t>
      </w:r>
      <w:bookmarkEnd w:id="884"/>
    </w:p>
    <w:tbl>
      <w:tblPr>
        <w:tblStyle w:val="Tabellenraster"/>
        <w:tblW w:w="0" w:type="auto"/>
        <w:tblInd w:w="108" w:type="dxa"/>
        <w:tblLook w:val="0000" w:firstRow="0" w:lastRow="0" w:firstColumn="0" w:lastColumn="0" w:noHBand="0" w:noVBand="0"/>
      </w:tblPr>
      <w:tblGrid>
        <w:gridCol w:w="2977"/>
        <w:gridCol w:w="2410"/>
      </w:tblGrid>
      <w:tr w:rsidR="003D1908" w14:paraId="01B7E433" w14:textId="77777777">
        <w:trPr>
          <w:trHeight w:hRule="exact" w:val="303"/>
        </w:trPr>
        <w:tc>
          <w:tcPr>
            <w:tcW w:w="2977" w:type="dxa"/>
            <w:shd w:val="clear" w:color="auto" w:fill="D9D9D9"/>
          </w:tcPr>
          <w:p w14:paraId="5C72BCE3" w14:textId="77777777"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14:paraId="38C53CBD" w14:textId="77777777" w:rsidR="003D1908" w:rsidRDefault="00A46B31">
            <w:pPr>
              <w:widowControl/>
              <w:tabs>
                <w:tab w:val="clear" w:pos="482"/>
              </w:tabs>
              <w:spacing w:before="0" w:after="0"/>
              <w:jc w:val="left"/>
              <w:rPr>
                <w:b/>
                <w:bCs/>
                <w:lang w:val="en-US"/>
              </w:rPr>
            </w:pPr>
            <w:r>
              <w:rPr>
                <w:b/>
                <w:bCs/>
                <w:lang w:val="en-US"/>
              </w:rPr>
              <w:t>Standard value</w:t>
            </w:r>
          </w:p>
        </w:tc>
      </w:tr>
      <w:tr w:rsidR="003D1908" w14:paraId="6CA04624" w14:textId="77777777">
        <w:trPr>
          <w:trHeight w:hRule="exact" w:val="397"/>
        </w:trPr>
        <w:tc>
          <w:tcPr>
            <w:tcW w:w="2977" w:type="dxa"/>
            <w:vAlign w:val="center"/>
          </w:tcPr>
          <w:p w14:paraId="06BA1B39" w14:textId="77777777" w:rsidR="003D1908" w:rsidRDefault="00A46B31">
            <w:pPr>
              <w:widowControl/>
              <w:tabs>
                <w:tab w:val="clear" w:pos="482"/>
              </w:tabs>
              <w:spacing w:before="0" w:after="0"/>
              <w:jc w:val="left"/>
              <w:rPr>
                <w:bCs/>
                <w:lang w:val="en-US"/>
              </w:rPr>
            </w:pPr>
            <w:bookmarkStart w:id="885" w:name="PERIOD"/>
            <w:r>
              <w:rPr>
                <w:bCs/>
                <w:lang w:val="en-US"/>
              </w:rPr>
              <w:t>PERIOD</w:t>
            </w:r>
            <w:bookmarkEnd w:id="885"/>
          </w:p>
        </w:tc>
        <w:tc>
          <w:tcPr>
            <w:tcW w:w="2410" w:type="dxa"/>
            <w:vAlign w:val="center"/>
          </w:tcPr>
          <w:p w14:paraId="2CB31102" w14:textId="77777777"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14:paraId="521FC448" w14:textId="77777777">
        <w:trPr>
          <w:trHeight w:hRule="exact" w:val="397"/>
        </w:trPr>
        <w:tc>
          <w:tcPr>
            <w:tcW w:w="2977" w:type="dxa"/>
            <w:vAlign w:val="center"/>
          </w:tcPr>
          <w:p w14:paraId="5BAFCE85" w14:textId="77777777" w:rsidR="003D1908" w:rsidRDefault="00A46B31">
            <w:pPr>
              <w:widowControl/>
              <w:tabs>
                <w:tab w:val="clear" w:pos="482"/>
              </w:tabs>
              <w:spacing w:before="0" w:after="0"/>
              <w:jc w:val="left"/>
              <w:rPr>
                <w:bCs/>
                <w:lang w:val="en-US"/>
              </w:rPr>
            </w:pPr>
            <w:bookmarkStart w:id="886" w:name="QUESTION_MARK"/>
            <w:r>
              <w:rPr>
                <w:bCs/>
                <w:lang w:val="en-US"/>
              </w:rPr>
              <w:t>QUESTION_MARK</w:t>
            </w:r>
            <w:bookmarkEnd w:id="886"/>
          </w:p>
        </w:tc>
        <w:tc>
          <w:tcPr>
            <w:tcW w:w="2410" w:type="dxa"/>
            <w:vAlign w:val="center"/>
          </w:tcPr>
          <w:p w14:paraId="0292BB15" w14:textId="77777777"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14:paraId="52A0BA15" w14:textId="77777777">
        <w:trPr>
          <w:trHeight w:hRule="exact" w:val="397"/>
        </w:trPr>
        <w:tc>
          <w:tcPr>
            <w:tcW w:w="2977" w:type="dxa"/>
            <w:vAlign w:val="center"/>
          </w:tcPr>
          <w:p w14:paraId="27B9EC15" w14:textId="77777777" w:rsidR="003D1908" w:rsidRDefault="00A46B31">
            <w:pPr>
              <w:widowControl/>
              <w:tabs>
                <w:tab w:val="clear" w:pos="482"/>
              </w:tabs>
              <w:spacing w:before="0" w:after="0"/>
              <w:jc w:val="left"/>
              <w:rPr>
                <w:bCs/>
              </w:rPr>
            </w:pPr>
            <w:bookmarkStart w:id="887" w:name="EXCLAMATION_MARK"/>
            <w:r>
              <w:rPr>
                <w:bCs/>
              </w:rPr>
              <w:t>EXCLAMATION_MARK</w:t>
            </w:r>
            <w:bookmarkEnd w:id="887"/>
          </w:p>
        </w:tc>
        <w:tc>
          <w:tcPr>
            <w:tcW w:w="2410" w:type="dxa"/>
            <w:vAlign w:val="center"/>
          </w:tcPr>
          <w:p w14:paraId="22A297A8" w14:textId="77777777" w:rsidR="003D1908" w:rsidRDefault="00A46B31">
            <w:pPr>
              <w:widowControl/>
              <w:tabs>
                <w:tab w:val="clear" w:pos="482"/>
              </w:tabs>
              <w:spacing w:before="0" w:after="0"/>
              <w:jc w:val="left"/>
            </w:pPr>
            <w:r>
              <w:rPr>
                <w:b/>
                <w:bCs/>
              </w:rPr>
              <w:t>!</w:t>
            </w:r>
            <w:r>
              <w:rPr>
                <w:color w:val="C0C0C0"/>
              </w:rPr>
              <w:t xml:space="preserve">  </w:t>
            </w:r>
          </w:p>
        </w:tc>
      </w:tr>
      <w:tr w:rsidR="003D1908" w14:paraId="6B4A816F" w14:textId="77777777">
        <w:trPr>
          <w:trHeight w:hRule="exact" w:val="397"/>
        </w:trPr>
        <w:tc>
          <w:tcPr>
            <w:tcW w:w="2977" w:type="dxa"/>
            <w:vAlign w:val="center"/>
          </w:tcPr>
          <w:p w14:paraId="7B0F9E5A" w14:textId="77777777" w:rsidR="003D1908" w:rsidRDefault="00A46B31">
            <w:pPr>
              <w:widowControl/>
              <w:tabs>
                <w:tab w:val="clear" w:pos="482"/>
              </w:tabs>
              <w:spacing w:before="0" w:after="0"/>
              <w:jc w:val="left"/>
              <w:rPr>
                <w:bCs/>
              </w:rPr>
            </w:pPr>
            <w:r>
              <w:rPr>
                <w:bCs/>
              </w:rPr>
              <w:t>SPACE</w:t>
            </w:r>
          </w:p>
        </w:tc>
        <w:tc>
          <w:tcPr>
            <w:tcW w:w="2410" w:type="dxa"/>
            <w:vAlign w:val="center"/>
          </w:tcPr>
          <w:p w14:paraId="213AE406" w14:textId="77777777" w:rsidR="003D1908" w:rsidRDefault="003D1908">
            <w:pPr>
              <w:widowControl/>
              <w:tabs>
                <w:tab w:val="clear" w:pos="482"/>
              </w:tabs>
              <w:spacing w:before="0" w:after="0"/>
              <w:jc w:val="left"/>
            </w:pPr>
          </w:p>
        </w:tc>
      </w:tr>
    </w:tbl>
    <w:p w14:paraId="24547590" w14:textId="77777777"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14:paraId="572EE110" w14:textId="77777777" w:rsidR="003D1908" w:rsidRDefault="00A46B31" w:rsidP="00947D5C">
      <w:pPr>
        <w:pStyle w:val="Standard-BlockCharCharChar"/>
      </w:pPr>
      <w:r>
        <w:t>Example:</w:t>
      </w:r>
    </w:p>
    <w:p w14:paraId="3C7D1527" w14:textId="77777777" w:rsidR="003D1908" w:rsidRDefault="00A46B31" w:rsidP="00947D5C">
      <w:pPr>
        <w:pStyle w:val="Standard-BlockCharCharChar"/>
      </w:pPr>
      <w:r>
        <w:t>The following segment chain of speaker CHI is segmented into utterances (U) segmented with the segmentation: “CHAT: Utterance”...</w:t>
      </w:r>
    </w:p>
    <w:p w14:paraId="25A15A0D" w14:textId="77777777" w:rsidR="003D1908" w:rsidRDefault="00A46B31" w:rsidP="009D02AD">
      <w:pPr>
        <w:pStyle w:val="GraphikFormat"/>
      </w:pPr>
      <w:r w:rsidRPr="009D02AD">
        <w:rPr>
          <w:noProof/>
          <w:lang w:eastAsia="de-DE"/>
        </w:rPr>
        <w:drawing>
          <wp:inline distT="0" distB="0" distL="0" distR="0" wp14:anchorId="7E61B234" wp14:editId="04FE6D74">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9" cstate="print">
                      <a:extLst>
                        <a:ext uri="{BEBA8EAE-BF5A-486C-A8C5-ECC9F3942E4B}">
                          <a14:imgProps xmlns:a14="http://schemas.microsoft.com/office/drawing/2010/main">
                            <a14:imgLayer r:embed="rId46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14:paraId="3A08793E" w14:textId="77777777" w:rsidR="003D1908" w:rsidRDefault="00A46B31" w:rsidP="00947D5C">
      <w:pPr>
        <w:pStyle w:val="Standard-BlockCharCharChar"/>
      </w:pPr>
      <w:r>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14:paraId="53D8DDB3" w14:textId="77777777">
        <w:trPr>
          <w:trHeight w:val="162"/>
        </w:trPr>
        <w:tc>
          <w:tcPr>
            <w:tcW w:w="7822" w:type="dxa"/>
            <w:gridSpan w:val="4"/>
            <w:tcBorders>
              <w:bottom w:val="single" w:sz="4" w:space="0" w:color="auto"/>
            </w:tcBorders>
            <w:shd w:val="clear" w:color="auto" w:fill="C0C0C0"/>
          </w:tcPr>
          <w:p w14:paraId="7220152A" w14:textId="77777777" w:rsidR="003D1908" w:rsidRDefault="00A46B31" w:rsidP="009D02AD">
            <w:pPr>
              <w:spacing w:before="0"/>
              <w:jc w:val="center"/>
              <w:rPr>
                <w:b/>
              </w:rPr>
            </w:pPr>
            <w:r>
              <w:rPr>
                <w:b/>
              </w:rPr>
              <w:t>Segment chain</w:t>
            </w:r>
          </w:p>
        </w:tc>
      </w:tr>
      <w:tr w:rsidR="003D1908" w14:paraId="4F99B86A" w14:textId="77777777">
        <w:trPr>
          <w:trHeight w:val="162"/>
        </w:trPr>
        <w:tc>
          <w:tcPr>
            <w:tcW w:w="1597" w:type="dxa"/>
            <w:shd w:val="clear" w:color="auto" w:fill="FFFF99"/>
          </w:tcPr>
          <w:p w14:paraId="41BDF62B" w14:textId="77777777" w:rsidR="003D1908" w:rsidRDefault="00A46B31">
            <w:pPr>
              <w:spacing w:before="0" w:after="0"/>
              <w:jc w:val="center"/>
              <w:rPr>
                <w:b/>
              </w:rPr>
            </w:pPr>
            <w:r>
              <w:rPr>
                <w:b/>
              </w:rPr>
              <w:t>U</w:t>
            </w:r>
          </w:p>
        </w:tc>
        <w:tc>
          <w:tcPr>
            <w:tcW w:w="2398" w:type="dxa"/>
            <w:shd w:val="clear" w:color="auto" w:fill="FFFF99"/>
          </w:tcPr>
          <w:p w14:paraId="2F9996CE" w14:textId="77777777" w:rsidR="003D1908" w:rsidRDefault="00A46B31">
            <w:pPr>
              <w:spacing w:before="0" w:after="0"/>
              <w:jc w:val="center"/>
              <w:rPr>
                <w:b/>
              </w:rPr>
            </w:pPr>
            <w:r>
              <w:rPr>
                <w:b/>
              </w:rPr>
              <w:t>U</w:t>
            </w:r>
          </w:p>
        </w:tc>
        <w:tc>
          <w:tcPr>
            <w:tcW w:w="2619" w:type="dxa"/>
            <w:shd w:val="clear" w:color="auto" w:fill="FFFF99"/>
          </w:tcPr>
          <w:p w14:paraId="323B25BE" w14:textId="77777777" w:rsidR="003D1908" w:rsidRDefault="00A46B31">
            <w:pPr>
              <w:spacing w:before="0" w:after="0"/>
              <w:jc w:val="center"/>
              <w:rPr>
                <w:b/>
              </w:rPr>
            </w:pPr>
            <w:r>
              <w:rPr>
                <w:b/>
              </w:rPr>
              <w:t>U</w:t>
            </w:r>
          </w:p>
        </w:tc>
        <w:tc>
          <w:tcPr>
            <w:tcW w:w="1208" w:type="dxa"/>
            <w:shd w:val="clear" w:color="auto" w:fill="FFFF99"/>
          </w:tcPr>
          <w:p w14:paraId="2223B9C0" w14:textId="77777777" w:rsidR="003D1908" w:rsidRDefault="00A46B31">
            <w:pPr>
              <w:spacing w:before="0" w:after="0"/>
              <w:jc w:val="center"/>
              <w:rPr>
                <w:b/>
              </w:rPr>
            </w:pPr>
            <w:r>
              <w:rPr>
                <w:b/>
              </w:rPr>
              <w:t>U</w:t>
            </w:r>
          </w:p>
        </w:tc>
      </w:tr>
      <w:tr w:rsidR="003D1908" w14:paraId="065463FB" w14:textId="77777777">
        <w:trPr>
          <w:trHeight w:val="412"/>
        </w:trPr>
        <w:tc>
          <w:tcPr>
            <w:tcW w:w="1597" w:type="dxa"/>
          </w:tcPr>
          <w:p w14:paraId="5744A727" w14:textId="77777777" w:rsidR="003D1908" w:rsidRDefault="00A46B31">
            <w:pPr>
              <w:spacing w:before="0" w:after="0"/>
              <w:rPr>
                <w:szCs w:val="24"/>
              </w:rPr>
            </w:pPr>
            <w:r>
              <w:rPr>
                <w:szCs w:val="24"/>
              </w:rPr>
              <w:t>Mummy!</w:t>
            </w:r>
          </w:p>
        </w:tc>
        <w:tc>
          <w:tcPr>
            <w:tcW w:w="2398" w:type="dxa"/>
          </w:tcPr>
          <w:p w14:paraId="7FCD6B8A" w14:textId="77777777" w:rsidR="003D1908" w:rsidRDefault="00A46B31">
            <w:pPr>
              <w:spacing w:before="0" w:after="0"/>
              <w:rPr>
                <w:szCs w:val="24"/>
              </w:rPr>
            </w:pPr>
            <w:r>
              <w:rPr>
                <w:szCs w:val="24"/>
              </w:rPr>
              <w:t>I want something+...</w:t>
            </w:r>
          </w:p>
        </w:tc>
        <w:tc>
          <w:tcPr>
            <w:tcW w:w="2619" w:type="dxa"/>
          </w:tcPr>
          <w:p w14:paraId="06A38E50" w14:textId="77777777" w:rsidR="003D1908" w:rsidRDefault="00A46B31">
            <w:pPr>
              <w:spacing w:before="0" w:after="0"/>
              <w:rPr>
                <w:szCs w:val="24"/>
              </w:rPr>
            </w:pPr>
            <w:r>
              <w:rPr>
                <w:szCs w:val="24"/>
              </w:rPr>
              <w:t>Something to drink.</w:t>
            </w:r>
          </w:p>
        </w:tc>
        <w:tc>
          <w:tcPr>
            <w:tcW w:w="1208" w:type="dxa"/>
          </w:tcPr>
          <w:p w14:paraId="4B974C3B" w14:textId="77777777" w:rsidR="003D1908" w:rsidRDefault="00A46B31">
            <w:pPr>
              <w:spacing w:before="0" w:after="0"/>
              <w:rPr>
                <w:szCs w:val="24"/>
              </w:rPr>
            </w:pPr>
            <w:r>
              <w:rPr>
                <w:szCs w:val="24"/>
              </w:rPr>
              <w:t>Can I?</w:t>
            </w:r>
          </w:p>
        </w:tc>
      </w:tr>
    </w:tbl>
    <w:p w14:paraId="6E8C40EA" w14:textId="77777777" w:rsidR="006C6615" w:rsidRDefault="006C6615" w:rsidP="006C6615">
      <w:pPr>
        <w:pStyle w:val="Standard-BlockCharCharChar"/>
      </w:pPr>
    </w:p>
    <w:p w14:paraId="15A33BB5" w14:textId="77777777" w:rsidR="003D1908" w:rsidRDefault="00A46B31">
      <w:pPr>
        <w:pStyle w:val="berschrift2"/>
        <w:rPr>
          <w:lang w:val="en-GB"/>
        </w:rPr>
      </w:pPr>
      <w:bookmarkStart w:id="888" w:name="_Toc472960897"/>
      <w:r>
        <w:rPr>
          <w:lang w:val="en-GB"/>
        </w:rPr>
        <w:t>Segmentation: “CHAT_MINIMAL: Utterances and Words”</w:t>
      </w:r>
      <w:bookmarkEnd w:id="888"/>
    </w:p>
    <w:p w14:paraId="32365B68" w14:textId="77777777"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14:paraId="1EC41777" w14:textId="77777777">
        <w:trPr>
          <w:trHeight w:val="162"/>
        </w:trPr>
        <w:tc>
          <w:tcPr>
            <w:tcW w:w="5333" w:type="dxa"/>
            <w:gridSpan w:val="5"/>
            <w:tcBorders>
              <w:bottom w:val="single" w:sz="4" w:space="0" w:color="auto"/>
            </w:tcBorders>
            <w:shd w:val="clear" w:color="auto" w:fill="C0C0C0"/>
          </w:tcPr>
          <w:p w14:paraId="6A5D77A6" w14:textId="77777777" w:rsidR="003D1908" w:rsidRDefault="00A46B31">
            <w:pPr>
              <w:spacing w:before="0" w:after="0"/>
              <w:jc w:val="center"/>
              <w:rPr>
                <w:b/>
              </w:rPr>
            </w:pPr>
            <w:r>
              <w:rPr>
                <w:b/>
              </w:rPr>
              <w:t>Segment chain</w:t>
            </w:r>
          </w:p>
        </w:tc>
      </w:tr>
      <w:tr w:rsidR="003D1908" w14:paraId="378C6A31" w14:textId="77777777">
        <w:trPr>
          <w:trHeight w:val="162"/>
        </w:trPr>
        <w:tc>
          <w:tcPr>
            <w:tcW w:w="1858" w:type="dxa"/>
            <w:gridSpan w:val="2"/>
            <w:shd w:val="clear" w:color="auto" w:fill="FFFF99"/>
          </w:tcPr>
          <w:p w14:paraId="63C4E2E1" w14:textId="77777777" w:rsidR="003D1908" w:rsidRDefault="00A46B31">
            <w:pPr>
              <w:spacing w:before="0" w:after="0"/>
              <w:jc w:val="center"/>
              <w:rPr>
                <w:b/>
              </w:rPr>
            </w:pPr>
            <w:r>
              <w:rPr>
                <w:b/>
              </w:rPr>
              <w:t>U</w:t>
            </w:r>
          </w:p>
        </w:tc>
        <w:tc>
          <w:tcPr>
            <w:tcW w:w="3475" w:type="dxa"/>
            <w:gridSpan w:val="3"/>
            <w:shd w:val="clear" w:color="auto" w:fill="FFFF99"/>
          </w:tcPr>
          <w:p w14:paraId="1340C9DA" w14:textId="77777777" w:rsidR="003D1908" w:rsidRDefault="00A46B31">
            <w:pPr>
              <w:spacing w:before="0" w:after="0"/>
              <w:jc w:val="center"/>
              <w:rPr>
                <w:b/>
              </w:rPr>
            </w:pPr>
            <w:r>
              <w:rPr>
                <w:b/>
              </w:rPr>
              <w:t>U</w:t>
            </w:r>
          </w:p>
        </w:tc>
      </w:tr>
      <w:tr w:rsidR="003D1908" w14:paraId="55F39138" w14:textId="77777777">
        <w:trPr>
          <w:trHeight w:val="162"/>
        </w:trPr>
        <w:tc>
          <w:tcPr>
            <w:tcW w:w="1123" w:type="dxa"/>
            <w:shd w:val="clear" w:color="auto" w:fill="FFFF99"/>
          </w:tcPr>
          <w:p w14:paraId="20D2A3E8" w14:textId="77777777" w:rsidR="003D1908" w:rsidRDefault="00A46B31">
            <w:pPr>
              <w:spacing w:before="0" w:after="0"/>
              <w:jc w:val="center"/>
              <w:rPr>
                <w:b/>
              </w:rPr>
            </w:pPr>
            <w:r>
              <w:rPr>
                <w:b/>
              </w:rPr>
              <w:t>W</w:t>
            </w:r>
          </w:p>
        </w:tc>
        <w:tc>
          <w:tcPr>
            <w:tcW w:w="735" w:type="dxa"/>
            <w:shd w:val="clear" w:color="auto" w:fill="FFFF99"/>
          </w:tcPr>
          <w:p w14:paraId="4BE6C768" w14:textId="77777777" w:rsidR="003D1908" w:rsidRDefault="00A46B31">
            <w:pPr>
              <w:spacing w:before="0" w:after="0"/>
              <w:jc w:val="center"/>
              <w:rPr>
                <w:b/>
              </w:rPr>
            </w:pPr>
            <w:r>
              <w:rPr>
                <w:b/>
              </w:rPr>
              <w:t>P</w:t>
            </w:r>
          </w:p>
        </w:tc>
        <w:tc>
          <w:tcPr>
            <w:tcW w:w="1025" w:type="dxa"/>
            <w:shd w:val="clear" w:color="auto" w:fill="FFFF99"/>
          </w:tcPr>
          <w:p w14:paraId="6F7CCF99" w14:textId="77777777" w:rsidR="003D1908" w:rsidRDefault="00A46B31">
            <w:pPr>
              <w:spacing w:before="0" w:after="0"/>
              <w:jc w:val="center"/>
              <w:rPr>
                <w:b/>
              </w:rPr>
            </w:pPr>
            <w:r>
              <w:rPr>
                <w:b/>
              </w:rPr>
              <w:t>W</w:t>
            </w:r>
          </w:p>
        </w:tc>
        <w:tc>
          <w:tcPr>
            <w:tcW w:w="468" w:type="dxa"/>
            <w:shd w:val="clear" w:color="auto" w:fill="FFFF99"/>
          </w:tcPr>
          <w:p w14:paraId="22351339" w14:textId="77777777" w:rsidR="003D1908" w:rsidRDefault="00A46B31">
            <w:pPr>
              <w:spacing w:before="0" w:after="0"/>
              <w:jc w:val="center"/>
              <w:rPr>
                <w:b/>
              </w:rPr>
            </w:pPr>
            <w:r>
              <w:rPr>
                <w:b/>
              </w:rPr>
              <w:t>W</w:t>
            </w:r>
          </w:p>
        </w:tc>
        <w:tc>
          <w:tcPr>
            <w:tcW w:w="1982" w:type="dxa"/>
            <w:shd w:val="clear" w:color="auto" w:fill="FFFF99"/>
          </w:tcPr>
          <w:p w14:paraId="692F483F" w14:textId="77777777" w:rsidR="003D1908" w:rsidRDefault="00A46B31">
            <w:pPr>
              <w:spacing w:before="0" w:after="0"/>
              <w:jc w:val="center"/>
              <w:rPr>
                <w:b/>
              </w:rPr>
            </w:pPr>
            <w:r>
              <w:rPr>
                <w:b/>
              </w:rPr>
              <w:t>W</w:t>
            </w:r>
          </w:p>
        </w:tc>
      </w:tr>
      <w:tr w:rsidR="003D1908" w14:paraId="5E6FDB59" w14:textId="77777777">
        <w:trPr>
          <w:trHeight w:val="412"/>
        </w:trPr>
        <w:tc>
          <w:tcPr>
            <w:tcW w:w="1123" w:type="dxa"/>
          </w:tcPr>
          <w:p w14:paraId="7C17069A" w14:textId="77777777" w:rsidR="003D1908" w:rsidRDefault="00A46B31">
            <w:pPr>
              <w:spacing w:before="0" w:after="0"/>
              <w:rPr>
                <w:szCs w:val="24"/>
              </w:rPr>
            </w:pPr>
            <w:r>
              <w:rPr>
                <w:szCs w:val="24"/>
              </w:rPr>
              <w:t>Mummy</w:t>
            </w:r>
          </w:p>
        </w:tc>
        <w:tc>
          <w:tcPr>
            <w:tcW w:w="735" w:type="dxa"/>
          </w:tcPr>
          <w:p w14:paraId="1A654C6A" w14:textId="77777777" w:rsidR="003D1908" w:rsidRDefault="00A46B31">
            <w:pPr>
              <w:spacing w:before="0" w:after="0"/>
              <w:rPr>
                <w:szCs w:val="24"/>
              </w:rPr>
            </w:pPr>
            <w:r>
              <w:rPr>
                <w:szCs w:val="24"/>
              </w:rPr>
              <w:t>!</w:t>
            </w:r>
          </w:p>
        </w:tc>
        <w:tc>
          <w:tcPr>
            <w:tcW w:w="1025" w:type="dxa"/>
          </w:tcPr>
          <w:p w14:paraId="3B314BC2" w14:textId="77777777" w:rsidR="003D1908" w:rsidRDefault="00A46B31">
            <w:pPr>
              <w:spacing w:before="0" w:after="0"/>
              <w:rPr>
                <w:szCs w:val="24"/>
              </w:rPr>
            </w:pPr>
            <w:r>
              <w:rPr>
                <w:szCs w:val="24"/>
              </w:rPr>
              <w:t xml:space="preserve">I </w:t>
            </w:r>
          </w:p>
        </w:tc>
        <w:tc>
          <w:tcPr>
            <w:tcW w:w="468" w:type="dxa"/>
          </w:tcPr>
          <w:p w14:paraId="6D3435BA" w14:textId="77777777" w:rsidR="003D1908" w:rsidRDefault="00A46B31">
            <w:pPr>
              <w:spacing w:before="0" w:after="0"/>
              <w:rPr>
                <w:szCs w:val="24"/>
              </w:rPr>
            </w:pPr>
            <w:r>
              <w:rPr>
                <w:szCs w:val="24"/>
              </w:rPr>
              <w:t xml:space="preserve">want </w:t>
            </w:r>
          </w:p>
        </w:tc>
        <w:tc>
          <w:tcPr>
            <w:tcW w:w="1982" w:type="dxa"/>
          </w:tcPr>
          <w:p w14:paraId="06FE2220" w14:textId="77777777" w:rsidR="003D1908" w:rsidRDefault="00A46B31">
            <w:pPr>
              <w:spacing w:before="0" w:after="0"/>
              <w:rPr>
                <w:szCs w:val="24"/>
              </w:rPr>
            </w:pPr>
            <w:r>
              <w:rPr>
                <w:szCs w:val="24"/>
              </w:rPr>
              <w:t>something</w:t>
            </w:r>
          </w:p>
        </w:tc>
      </w:tr>
    </w:tbl>
    <w:p w14:paraId="043EC83E" w14:textId="77777777" w:rsidR="00BF5723" w:rsidRDefault="00BF5723" w:rsidP="006C6615">
      <w:pPr>
        <w:pStyle w:val="Standard-BlockCharCharChar"/>
      </w:pPr>
    </w:p>
    <w:p w14:paraId="77949D01" w14:textId="77777777" w:rsidR="00BF5723" w:rsidRDefault="00BF5723">
      <w:pPr>
        <w:widowControl/>
        <w:tabs>
          <w:tab w:val="clear" w:pos="482"/>
        </w:tabs>
        <w:spacing w:before="0" w:after="0"/>
        <w:jc w:val="left"/>
        <w:rPr>
          <w:noProof/>
          <w:szCs w:val="24"/>
          <w:lang w:val="en-US" w:eastAsia="hi-IN" w:bidi="hi-IN"/>
        </w:rPr>
      </w:pPr>
      <w:r>
        <w:br w:type="page"/>
      </w:r>
    </w:p>
    <w:p w14:paraId="1B582F32" w14:textId="77777777" w:rsidR="003D1908" w:rsidRDefault="00A46B31">
      <w:pPr>
        <w:pStyle w:val="berschrift2"/>
        <w:rPr>
          <w:lang w:val="en-GB"/>
        </w:rPr>
      </w:pPr>
      <w:bookmarkStart w:id="889" w:name="_Toc472960898"/>
      <w:r>
        <w:rPr>
          <w:lang w:val="en-GB"/>
        </w:rPr>
        <w:lastRenderedPageBreak/>
        <w:t>Segmentation: “IPA: Words and Syllables”</w:t>
      </w:r>
      <w:bookmarkEnd w:id="889"/>
    </w:p>
    <w:p w14:paraId="21174025" w14:textId="77777777"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14:paraId="1404A103" w14:textId="77777777"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14:paraId="10A1B434" w14:textId="77777777"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14:paraId="268AE6A4" w14:textId="77777777"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14:paraId="4F34F2FE" w14:textId="77777777" w:rsidTr="00947D5C">
        <w:trPr>
          <w:trHeight w:hRule="exact" w:val="448"/>
        </w:trPr>
        <w:tc>
          <w:tcPr>
            <w:tcW w:w="2977" w:type="dxa"/>
            <w:shd w:val="clear" w:color="auto" w:fill="D9D9D9"/>
          </w:tcPr>
          <w:p w14:paraId="39BEDA73" w14:textId="77777777"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14:paraId="69CF4272" w14:textId="77777777" w:rsidR="003D1908" w:rsidRDefault="00A46B31" w:rsidP="00947D5C">
            <w:pPr>
              <w:widowControl/>
              <w:tabs>
                <w:tab w:val="clear" w:pos="482"/>
              </w:tabs>
              <w:spacing w:before="0"/>
              <w:jc w:val="left"/>
              <w:rPr>
                <w:b/>
                <w:bCs/>
              </w:rPr>
            </w:pPr>
            <w:r>
              <w:rPr>
                <w:b/>
                <w:bCs/>
              </w:rPr>
              <w:t>Standard value</w:t>
            </w:r>
          </w:p>
        </w:tc>
      </w:tr>
      <w:tr w:rsidR="003D1908" w14:paraId="31C44C3B" w14:textId="77777777">
        <w:trPr>
          <w:trHeight w:hRule="exact" w:val="360"/>
        </w:trPr>
        <w:tc>
          <w:tcPr>
            <w:tcW w:w="2977" w:type="dxa"/>
          </w:tcPr>
          <w:p w14:paraId="3D5AE379" w14:textId="77777777" w:rsidR="003D1908" w:rsidRDefault="00A46B31">
            <w:pPr>
              <w:widowControl/>
              <w:tabs>
                <w:tab w:val="clear" w:pos="482"/>
              </w:tabs>
              <w:spacing w:before="0" w:after="0"/>
              <w:jc w:val="left"/>
              <w:rPr>
                <w:bCs/>
                <w:szCs w:val="24"/>
              </w:rPr>
            </w:pPr>
            <w:r>
              <w:rPr>
                <w:bCs/>
                <w:szCs w:val="24"/>
              </w:rPr>
              <w:t>WordBoundaries</w:t>
            </w:r>
          </w:p>
        </w:tc>
        <w:tc>
          <w:tcPr>
            <w:tcW w:w="2410" w:type="dxa"/>
          </w:tcPr>
          <w:p w14:paraId="62D573B2" w14:textId="77777777" w:rsidR="003D1908" w:rsidRDefault="00A46B31">
            <w:pPr>
              <w:widowControl/>
              <w:tabs>
                <w:tab w:val="clear" w:pos="482"/>
              </w:tabs>
              <w:spacing w:before="0" w:after="0"/>
              <w:jc w:val="left"/>
              <w:rPr>
                <w:szCs w:val="24"/>
              </w:rPr>
            </w:pPr>
            <w:r>
              <w:rPr>
                <w:b/>
                <w:bCs/>
                <w:szCs w:val="24"/>
              </w:rPr>
              <w:t>&lt;SPACE&gt;</w:t>
            </w:r>
          </w:p>
        </w:tc>
      </w:tr>
      <w:tr w:rsidR="003D1908" w14:paraId="60D133AC" w14:textId="77777777">
        <w:trPr>
          <w:trHeight w:hRule="exact" w:val="283"/>
        </w:trPr>
        <w:tc>
          <w:tcPr>
            <w:tcW w:w="2977" w:type="dxa"/>
          </w:tcPr>
          <w:p w14:paraId="52AD41BC" w14:textId="77777777" w:rsidR="003D1908" w:rsidRDefault="00A46B31">
            <w:pPr>
              <w:widowControl/>
              <w:tabs>
                <w:tab w:val="clear" w:pos="482"/>
              </w:tabs>
              <w:spacing w:before="0" w:after="0"/>
              <w:jc w:val="left"/>
              <w:rPr>
                <w:bCs/>
                <w:szCs w:val="24"/>
              </w:rPr>
            </w:pPr>
            <w:r>
              <w:rPr>
                <w:bCs/>
                <w:szCs w:val="24"/>
              </w:rPr>
              <w:t>SyllableBoundaries</w:t>
            </w:r>
          </w:p>
        </w:tc>
        <w:tc>
          <w:tcPr>
            <w:tcW w:w="2410" w:type="dxa"/>
          </w:tcPr>
          <w:p w14:paraId="5BBF9C04" w14:textId="77777777" w:rsidR="003D1908" w:rsidRDefault="00A46B31">
            <w:pPr>
              <w:widowControl/>
              <w:tabs>
                <w:tab w:val="clear" w:pos="482"/>
              </w:tabs>
              <w:spacing w:before="0" w:after="0"/>
              <w:jc w:val="left"/>
              <w:rPr>
                <w:szCs w:val="24"/>
              </w:rPr>
            </w:pPr>
            <w:r>
              <w:rPr>
                <w:b/>
                <w:bCs/>
                <w:szCs w:val="24"/>
              </w:rPr>
              <w:t>.</w:t>
            </w:r>
          </w:p>
        </w:tc>
      </w:tr>
    </w:tbl>
    <w:p w14:paraId="54B82EBE" w14:textId="77777777" w:rsidR="00947D5C" w:rsidRDefault="00A46B31" w:rsidP="00947D5C">
      <w:pPr>
        <w:pStyle w:val="Standard-BlockCharCharChar"/>
      </w:pPr>
      <w:r>
        <w:t xml:space="preserve">Explanation: Words are separated from each other by spaces, syllables (optional) are separated from each other by full stops. </w:t>
      </w:r>
    </w:p>
    <w:p w14:paraId="38E60006" w14:textId="77777777"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14:paraId="6A9BA737" w14:textId="77777777" w:rsidR="003D1908" w:rsidRDefault="00A46B31" w:rsidP="00CE6849">
      <w:pPr>
        <w:pStyle w:val="Standard-BlockCharCharChar"/>
      </w:pPr>
      <w:r>
        <w:t>Example:</w:t>
      </w:r>
    </w:p>
    <w:p w14:paraId="706ADC4B" w14:textId="77777777" w:rsidR="003D1908" w:rsidRDefault="00A46B31" w:rsidP="00CE6849">
      <w:pPr>
        <w:pStyle w:val="Standard-BlockCharCharChar"/>
      </w:pPr>
      <w:r>
        <w:t>The following segment chain of speaker X is segmented with the segmentation: “IPA: Words and Syllables”...</w:t>
      </w:r>
    </w:p>
    <w:p w14:paraId="4E9217FD" w14:textId="77777777" w:rsidR="003D1908" w:rsidRDefault="00A46B31" w:rsidP="00947D5C">
      <w:pPr>
        <w:pStyle w:val="GraphikFormat"/>
      </w:pPr>
      <w:r w:rsidRPr="00947D5C">
        <w:rPr>
          <w:noProof/>
          <w:lang w:eastAsia="de-DE"/>
        </w:rPr>
        <w:drawing>
          <wp:inline distT="0" distB="0" distL="0" distR="0" wp14:anchorId="2FB9B8A8" wp14:editId="02EDE3BF">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61" cstate="print">
                      <a:extLst>
                        <a:ext uri="{BEBA8EAE-BF5A-486C-A8C5-ECC9F3942E4B}">
                          <a14:imgProps xmlns:a14="http://schemas.microsoft.com/office/drawing/2010/main">
                            <a14:imgLayer r:embed="rId462">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14:paraId="55AF30BB" w14:textId="77777777"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14:paraId="794AB761" w14:textId="77777777" w:rsidTr="00B54468">
        <w:trPr>
          <w:cantSplit/>
        </w:trPr>
        <w:tc>
          <w:tcPr>
            <w:tcW w:w="9356" w:type="dxa"/>
            <w:gridSpan w:val="21"/>
            <w:tcBorders>
              <w:bottom w:val="single" w:sz="4" w:space="0" w:color="auto"/>
            </w:tcBorders>
            <w:shd w:val="clear" w:color="auto" w:fill="C0C0C0"/>
          </w:tcPr>
          <w:p w14:paraId="3CED5E62" w14:textId="77777777" w:rsidR="003D1908" w:rsidRDefault="00A46B31" w:rsidP="00947D5C">
            <w:pPr>
              <w:tabs>
                <w:tab w:val="clear" w:pos="482"/>
                <w:tab w:val="left" w:pos="385"/>
              </w:tabs>
              <w:spacing w:before="0"/>
              <w:jc w:val="center"/>
              <w:rPr>
                <w:b/>
              </w:rPr>
            </w:pPr>
            <w:r>
              <w:rPr>
                <w:b/>
              </w:rPr>
              <w:t>Segment chain</w:t>
            </w:r>
          </w:p>
        </w:tc>
      </w:tr>
      <w:tr w:rsidR="003D1908" w14:paraId="78759201" w14:textId="77777777" w:rsidTr="00B54468">
        <w:trPr>
          <w:cantSplit/>
        </w:trPr>
        <w:tc>
          <w:tcPr>
            <w:tcW w:w="9356" w:type="dxa"/>
            <w:gridSpan w:val="21"/>
            <w:shd w:val="clear" w:color="auto" w:fill="auto"/>
          </w:tcPr>
          <w:p w14:paraId="426A0604" w14:textId="77777777" w:rsidR="003D1908" w:rsidRDefault="00A46B31">
            <w:pPr>
              <w:tabs>
                <w:tab w:val="clear" w:pos="482"/>
                <w:tab w:val="left" w:pos="385"/>
              </w:tabs>
              <w:spacing w:before="0" w:after="0"/>
              <w:jc w:val="center"/>
              <w:rPr>
                <w:b/>
              </w:rPr>
            </w:pPr>
            <w:r>
              <w:rPr>
                <w:b/>
              </w:rPr>
              <w:t>hɜns.xen klain giŋ a.lain ɪn di: wai.tə wɜlt hi.nain</w:t>
            </w:r>
          </w:p>
        </w:tc>
      </w:tr>
      <w:tr w:rsidR="003A53B2" w14:paraId="0545752A" w14:textId="77777777" w:rsidTr="00B54468">
        <w:trPr>
          <w:cantSplit/>
        </w:trPr>
        <w:tc>
          <w:tcPr>
            <w:tcW w:w="0" w:type="auto"/>
            <w:gridSpan w:val="3"/>
            <w:shd w:val="clear" w:color="auto" w:fill="FFFF99"/>
            <w:vAlign w:val="center"/>
          </w:tcPr>
          <w:p w14:paraId="516F264D"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14:paraId="301D2E37"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536" w:type="dxa"/>
            <w:shd w:val="clear" w:color="auto" w:fill="FFFF99"/>
            <w:vAlign w:val="center"/>
          </w:tcPr>
          <w:p w14:paraId="6A82D071"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14:paraId="37835E6F"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14:paraId="45CAAAEE"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14:paraId="0B0C47CD"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gridSpan w:val="3"/>
            <w:shd w:val="clear" w:color="auto" w:fill="FFFF99"/>
            <w:vAlign w:val="center"/>
          </w:tcPr>
          <w:p w14:paraId="712B470E"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2451DE25"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14:paraId="73C4073B"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425661D0"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14:paraId="06F33A50"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3C10C90F"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14:paraId="6AFE0E8D"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2F8129B7"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14:paraId="092A19F1"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2F31D877"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739" w:type="dxa"/>
            <w:shd w:val="clear" w:color="auto" w:fill="FFFF99"/>
            <w:vAlign w:val="center"/>
          </w:tcPr>
          <w:p w14:paraId="264A23A0"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14:paraId="2414430F" w14:textId="77777777" w:rsidTr="00B54468">
        <w:tblPrEx>
          <w:tblLook w:val="01E0" w:firstRow="1" w:lastRow="1" w:firstColumn="1" w:lastColumn="1" w:noHBand="0" w:noVBand="0"/>
        </w:tblPrEx>
        <w:trPr>
          <w:cantSplit/>
        </w:trPr>
        <w:tc>
          <w:tcPr>
            <w:tcW w:w="0" w:type="auto"/>
            <w:gridSpan w:val="3"/>
          </w:tcPr>
          <w:p w14:paraId="54AC7D09" w14:textId="77777777" w:rsidR="003D1908" w:rsidRDefault="00A46B31">
            <w:pPr>
              <w:tabs>
                <w:tab w:val="clear" w:pos="482"/>
                <w:tab w:val="left" w:pos="385"/>
              </w:tabs>
              <w:spacing w:before="0" w:after="0"/>
              <w:jc w:val="center"/>
              <w:rPr>
                <w:sz w:val="16"/>
                <w:szCs w:val="16"/>
              </w:rPr>
            </w:pPr>
            <w:r>
              <w:rPr>
                <w:sz w:val="16"/>
                <w:szCs w:val="16"/>
              </w:rPr>
              <w:t>hɜns.xen</w:t>
            </w:r>
          </w:p>
        </w:tc>
        <w:tc>
          <w:tcPr>
            <w:tcW w:w="0" w:type="auto"/>
            <w:tcBorders>
              <w:bottom w:val="single" w:sz="4" w:space="0" w:color="auto"/>
            </w:tcBorders>
          </w:tcPr>
          <w:p w14:paraId="7845A59F" w14:textId="77777777"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14:paraId="22EFBF6C" w14:textId="77777777" w:rsidR="003D1908" w:rsidRDefault="00A46B31">
            <w:pPr>
              <w:tabs>
                <w:tab w:val="clear" w:pos="482"/>
                <w:tab w:val="left" w:pos="385"/>
              </w:tabs>
              <w:spacing w:before="0" w:after="0"/>
              <w:jc w:val="center"/>
              <w:rPr>
                <w:sz w:val="16"/>
                <w:szCs w:val="16"/>
              </w:rPr>
            </w:pPr>
            <w:r>
              <w:rPr>
                <w:sz w:val="16"/>
                <w:szCs w:val="16"/>
              </w:rPr>
              <w:t>klain</w:t>
            </w:r>
          </w:p>
        </w:tc>
        <w:tc>
          <w:tcPr>
            <w:tcW w:w="421" w:type="dxa"/>
            <w:tcBorders>
              <w:bottom w:val="single" w:sz="4" w:space="0" w:color="auto"/>
            </w:tcBorders>
          </w:tcPr>
          <w:p w14:paraId="628F530C" w14:textId="77777777"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14:paraId="2F71D1C5" w14:textId="77777777" w:rsidR="003D1908" w:rsidRDefault="00A46B31">
            <w:pPr>
              <w:tabs>
                <w:tab w:val="clear" w:pos="482"/>
                <w:tab w:val="left" w:pos="385"/>
              </w:tabs>
              <w:spacing w:before="0" w:after="0"/>
              <w:jc w:val="center"/>
              <w:rPr>
                <w:sz w:val="16"/>
                <w:szCs w:val="16"/>
              </w:rPr>
            </w:pPr>
            <w:r>
              <w:rPr>
                <w:sz w:val="16"/>
                <w:szCs w:val="16"/>
              </w:rPr>
              <w:t>giŋ</w:t>
            </w:r>
          </w:p>
        </w:tc>
        <w:tc>
          <w:tcPr>
            <w:tcW w:w="0" w:type="auto"/>
            <w:tcBorders>
              <w:bottom w:val="single" w:sz="4" w:space="0" w:color="auto"/>
            </w:tcBorders>
          </w:tcPr>
          <w:p w14:paraId="3C894750" w14:textId="77777777" w:rsidR="003D1908" w:rsidRDefault="003D1908">
            <w:pPr>
              <w:tabs>
                <w:tab w:val="clear" w:pos="482"/>
                <w:tab w:val="left" w:pos="385"/>
              </w:tabs>
              <w:spacing w:before="0" w:after="0"/>
              <w:jc w:val="center"/>
              <w:rPr>
                <w:sz w:val="16"/>
                <w:szCs w:val="16"/>
              </w:rPr>
            </w:pPr>
          </w:p>
        </w:tc>
        <w:tc>
          <w:tcPr>
            <w:tcW w:w="0" w:type="auto"/>
            <w:gridSpan w:val="3"/>
          </w:tcPr>
          <w:p w14:paraId="79818C3E" w14:textId="77777777" w:rsidR="003D1908" w:rsidRDefault="00A46B31">
            <w:pPr>
              <w:tabs>
                <w:tab w:val="clear" w:pos="482"/>
                <w:tab w:val="left" w:pos="385"/>
              </w:tabs>
              <w:spacing w:before="0" w:after="0"/>
              <w:jc w:val="center"/>
              <w:rPr>
                <w:sz w:val="16"/>
                <w:szCs w:val="16"/>
              </w:rPr>
            </w:pPr>
            <w:r>
              <w:rPr>
                <w:sz w:val="16"/>
                <w:szCs w:val="16"/>
              </w:rPr>
              <w:t>a.lain</w:t>
            </w:r>
          </w:p>
        </w:tc>
        <w:tc>
          <w:tcPr>
            <w:tcW w:w="0" w:type="auto"/>
          </w:tcPr>
          <w:p w14:paraId="79EE31F6" w14:textId="77777777" w:rsidR="003D1908" w:rsidRDefault="003D1908">
            <w:pPr>
              <w:tabs>
                <w:tab w:val="clear" w:pos="482"/>
                <w:tab w:val="left" w:pos="385"/>
              </w:tabs>
              <w:spacing w:before="0" w:after="0"/>
              <w:jc w:val="center"/>
              <w:rPr>
                <w:sz w:val="16"/>
                <w:szCs w:val="16"/>
              </w:rPr>
            </w:pPr>
          </w:p>
        </w:tc>
        <w:tc>
          <w:tcPr>
            <w:tcW w:w="0" w:type="auto"/>
          </w:tcPr>
          <w:p w14:paraId="41FFABEB" w14:textId="77777777" w:rsidR="003D1908" w:rsidRDefault="00A46B31">
            <w:pPr>
              <w:tabs>
                <w:tab w:val="clear" w:pos="482"/>
                <w:tab w:val="left" w:pos="385"/>
              </w:tabs>
              <w:spacing w:before="0" w:after="0"/>
              <w:jc w:val="center"/>
              <w:rPr>
                <w:sz w:val="16"/>
                <w:szCs w:val="16"/>
              </w:rPr>
            </w:pPr>
            <w:r>
              <w:rPr>
                <w:sz w:val="16"/>
                <w:szCs w:val="16"/>
              </w:rPr>
              <w:t>ɪn</w:t>
            </w:r>
          </w:p>
        </w:tc>
        <w:tc>
          <w:tcPr>
            <w:tcW w:w="0" w:type="auto"/>
          </w:tcPr>
          <w:p w14:paraId="08733276" w14:textId="77777777" w:rsidR="003D1908" w:rsidRDefault="003D1908">
            <w:pPr>
              <w:tabs>
                <w:tab w:val="clear" w:pos="482"/>
                <w:tab w:val="left" w:pos="385"/>
              </w:tabs>
              <w:spacing w:before="0" w:after="0"/>
              <w:jc w:val="center"/>
              <w:rPr>
                <w:sz w:val="16"/>
                <w:szCs w:val="16"/>
              </w:rPr>
            </w:pPr>
          </w:p>
        </w:tc>
        <w:tc>
          <w:tcPr>
            <w:tcW w:w="0" w:type="auto"/>
          </w:tcPr>
          <w:p w14:paraId="46639569" w14:textId="77777777" w:rsidR="003D1908" w:rsidRDefault="00A46B31">
            <w:pPr>
              <w:tabs>
                <w:tab w:val="clear" w:pos="482"/>
                <w:tab w:val="left" w:pos="385"/>
              </w:tabs>
              <w:spacing w:before="0" w:after="0"/>
              <w:jc w:val="center"/>
              <w:rPr>
                <w:sz w:val="16"/>
                <w:szCs w:val="16"/>
              </w:rPr>
            </w:pPr>
            <w:r>
              <w:rPr>
                <w:sz w:val="16"/>
                <w:szCs w:val="16"/>
              </w:rPr>
              <w:t>di:</w:t>
            </w:r>
          </w:p>
        </w:tc>
        <w:tc>
          <w:tcPr>
            <w:tcW w:w="0" w:type="auto"/>
          </w:tcPr>
          <w:p w14:paraId="7567ADFD" w14:textId="77777777" w:rsidR="003D1908" w:rsidRDefault="003D1908">
            <w:pPr>
              <w:tabs>
                <w:tab w:val="clear" w:pos="482"/>
                <w:tab w:val="left" w:pos="385"/>
              </w:tabs>
              <w:spacing w:before="0" w:after="0"/>
              <w:jc w:val="center"/>
              <w:rPr>
                <w:sz w:val="16"/>
                <w:szCs w:val="16"/>
              </w:rPr>
            </w:pPr>
          </w:p>
        </w:tc>
        <w:tc>
          <w:tcPr>
            <w:tcW w:w="0" w:type="auto"/>
          </w:tcPr>
          <w:p w14:paraId="258AC2BD" w14:textId="77777777" w:rsidR="003D1908" w:rsidRDefault="00A46B31">
            <w:pPr>
              <w:tabs>
                <w:tab w:val="clear" w:pos="482"/>
                <w:tab w:val="left" w:pos="385"/>
              </w:tabs>
              <w:spacing w:before="0" w:after="0"/>
              <w:jc w:val="center"/>
              <w:rPr>
                <w:sz w:val="16"/>
                <w:szCs w:val="16"/>
              </w:rPr>
            </w:pPr>
            <w:r>
              <w:rPr>
                <w:sz w:val="16"/>
                <w:szCs w:val="16"/>
              </w:rPr>
              <w:t>wai.tə</w:t>
            </w:r>
          </w:p>
        </w:tc>
        <w:tc>
          <w:tcPr>
            <w:tcW w:w="0" w:type="auto"/>
          </w:tcPr>
          <w:p w14:paraId="575DA201" w14:textId="77777777" w:rsidR="003D1908" w:rsidRDefault="003D1908">
            <w:pPr>
              <w:tabs>
                <w:tab w:val="clear" w:pos="482"/>
                <w:tab w:val="left" w:pos="385"/>
              </w:tabs>
              <w:spacing w:before="0" w:after="0"/>
              <w:jc w:val="center"/>
              <w:rPr>
                <w:sz w:val="16"/>
                <w:szCs w:val="16"/>
              </w:rPr>
            </w:pPr>
          </w:p>
        </w:tc>
        <w:tc>
          <w:tcPr>
            <w:tcW w:w="0" w:type="auto"/>
          </w:tcPr>
          <w:p w14:paraId="3E1CD5EF" w14:textId="77777777" w:rsidR="003D1908" w:rsidRDefault="00A46B31">
            <w:pPr>
              <w:tabs>
                <w:tab w:val="clear" w:pos="482"/>
                <w:tab w:val="left" w:pos="385"/>
              </w:tabs>
              <w:spacing w:before="0" w:after="0"/>
              <w:jc w:val="center"/>
              <w:rPr>
                <w:sz w:val="16"/>
                <w:szCs w:val="16"/>
              </w:rPr>
            </w:pPr>
            <w:r>
              <w:rPr>
                <w:sz w:val="16"/>
                <w:szCs w:val="16"/>
              </w:rPr>
              <w:t>wɜlt</w:t>
            </w:r>
          </w:p>
        </w:tc>
        <w:tc>
          <w:tcPr>
            <w:tcW w:w="0" w:type="auto"/>
          </w:tcPr>
          <w:p w14:paraId="7347F5EE" w14:textId="77777777" w:rsidR="003D1908" w:rsidRDefault="003D1908">
            <w:pPr>
              <w:tabs>
                <w:tab w:val="clear" w:pos="482"/>
                <w:tab w:val="left" w:pos="385"/>
              </w:tabs>
              <w:spacing w:before="0" w:after="0"/>
              <w:jc w:val="center"/>
              <w:rPr>
                <w:sz w:val="16"/>
                <w:szCs w:val="16"/>
              </w:rPr>
            </w:pPr>
          </w:p>
        </w:tc>
        <w:tc>
          <w:tcPr>
            <w:tcW w:w="739" w:type="dxa"/>
          </w:tcPr>
          <w:p w14:paraId="2AB2AFF0" w14:textId="77777777" w:rsidR="003D1908" w:rsidRDefault="00A46B31">
            <w:pPr>
              <w:tabs>
                <w:tab w:val="clear" w:pos="482"/>
                <w:tab w:val="left" w:pos="385"/>
              </w:tabs>
              <w:spacing w:before="0" w:after="0"/>
              <w:jc w:val="center"/>
              <w:rPr>
                <w:sz w:val="16"/>
                <w:szCs w:val="16"/>
              </w:rPr>
            </w:pPr>
            <w:r>
              <w:rPr>
                <w:sz w:val="16"/>
                <w:szCs w:val="16"/>
              </w:rPr>
              <w:t>hi.nain</w:t>
            </w:r>
          </w:p>
        </w:tc>
      </w:tr>
      <w:tr w:rsidR="003A53B2" w14:paraId="63C24D51" w14:textId="77777777" w:rsidTr="00B54468">
        <w:tblPrEx>
          <w:tblLook w:val="01E0" w:firstRow="1" w:lastRow="1" w:firstColumn="1" w:lastColumn="1" w:noHBand="0" w:noVBand="0"/>
        </w:tblPrEx>
        <w:trPr>
          <w:cantSplit/>
        </w:trPr>
        <w:tc>
          <w:tcPr>
            <w:tcW w:w="0" w:type="auto"/>
            <w:shd w:val="clear" w:color="auto" w:fill="00FFFF"/>
          </w:tcPr>
          <w:p w14:paraId="385D6B1E" w14:textId="77777777" w:rsidR="003D1908" w:rsidRPr="00947D5C" w:rsidRDefault="00A46B31" w:rsidP="00947D5C">
            <w:pPr>
              <w:tabs>
                <w:tab w:val="clear" w:pos="482"/>
                <w:tab w:val="left" w:pos="385"/>
              </w:tabs>
              <w:spacing w:before="0" w:after="0"/>
              <w:rPr>
                <w:b/>
                <w:sz w:val="14"/>
                <w:szCs w:val="14"/>
              </w:rPr>
            </w:pPr>
            <w:r w:rsidRPr="00947D5C">
              <w:rPr>
                <w:b/>
                <w:sz w:val="14"/>
                <w:szCs w:val="14"/>
              </w:rPr>
              <w:t xml:space="preserve">sl </w:t>
            </w:r>
          </w:p>
        </w:tc>
        <w:tc>
          <w:tcPr>
            <w:tcW w:w="0" w:type="auto"/>
            <w:shd w:val="clear" w:color="auto" w:fill="99CC00"/>
          </w:tcPr>
          <w:p w14:paraId="72E3417A" w14:textId="77777777" w:rsidR="003D1908" w:rsidRPr="00947D5C" w:rsidRDefault="003A53B2" w:rsidP="003A53B2">
            <w:pPr>
              <w:tabs>
                <w:tab w:val="clear" w:pos="482"/>
                <w:tab w:val="left" w:pos="385"/>
              </w:tabs>
              <w:spacing w:before="0" w:after="0"/>
              <w:jc w:val="left"/>
              <w:rPr>
                <w:b/>
                <w:sz w:val="14"/>
                <w:szCs w:val="14"/>
              </w:rPr>
            </w:pPr>
            <w:r w:rsidRPr="00947D5C">
              <w:rPr>
                <w:b/>
                <w:sz w:val="14"/>
                <w:szCs w:val="14"/>
              </w:rPr>
              <w:t>sl</w:t>
            </w:r>
          </w:p>
        </w:tc>
        <w:tc>
          <w:tcPr>
            <w:tcW w:w="0" w:type="auto"/>
            <w:tcBorders>
              <w:right w:val="single" w:sz="4" w:space="0" w:color="auto"/>
            </w:tcBorders>
          </w:tcPr>
          <w:p w14:paraId="1353CE86" w14:textId="77777777" w:rsidR="003D1908" w:rsidRPr="00947D5C" w:rsidRDefault="00A46B31" w:rsidP="00947D5C">
            <w:pPr>
              <w:tabs>
                <w:tab w:val="clear" w:pos="482"/>
                <w:tab w:val="left" w:pos="385"/>
              </w:tabs>
              <w:spacing w:before="0" w:after="0"/>
              <w:rPr>
                <w:b/>
                <w:sz w:val="14"/>
                <w:szCs w:val="14"/>
              </w:rPr>
            </w:pPr>
            <w:r w:rsidRPr="00947D5C">
              <w:rPr>
                <w:b/>
                <w:sz w:val="14"/>
                <w:szCs w:val="14"/>
              </w:rPr>
              <w:t>sl</w:t>
            </w:r>
          </w:p>
        </w:tc>
        <w:tc>
          <w:tcPr>
            <w:tcW w:w="0" w:type="auto"/>
            <w:tcBorders>
              <w:top w:val="single" w:sz="4" w:space="0" w:color="auto"/>
              <w:left w:val="single" w:sz="4" w:space="0" w:color="auto"/>
              <w:bottom w:val="nil"/>
              <w:right w:val="single" w:sz="4" w:space="0" w:color="auto"/>
            </w:tcBorders>
          </w:tcPr>
          <w:p w14:paraId="11269F0F"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14:paraId="11B0B4A8" w14:textId="77777777" w:rsidR="003D1908" w:rsidRPr="00947D5C" w:rsidRDefault="00A46B31" w:rsidP="00947D5C">
            <w:pPr>
              <w:tabs>
                <w:tab w:val="clear" w:pos="482"/>
                <w:tab w:val="left" w:pos="385"/>
              </w:tabs>
              <w:spacing w:before="0" w:after="0"/>
              <w:rPr>
                <w:b/>
                <w:sz w:val="20"/>
              </w:rPr>
            </w:pPr>
            <w:r w:rsidRPr="00947D5C">
              <w:rPr>
                <w:b/>
                <w:sz w:val="20"/>
              </w:rPr>
              <w:t>sl</w:t>
            </w:r>
          </w:p>
        </w:tc>
        <w:tc>
          <w:tcPr>
            <w:tcW w:w="421" w:type="dxa"/>
            <w:tcBorders>
              <w:top w:val="single" w:sz="4" w:space="0" w:color="auto"/>
              <w:left w:val="single" w:sz="4" w:space="0" w:color="auto"/>
              <w:bottom w:val="nil"/>
              <w:right w:val="single" w:sz="4" w:space="0" w:color="auto"/>
            </w:tcBorders>
          </w:tcPr>
          <w:p w14:paraId="430F38F8"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14:paraId="3A0954D1" w14:textId="77777777" w:rsidR="003D1908" w:rsidRPr="00947D5C" w:rsidRDefault="00A46B31" w:rsidP="00947D5C">
            <w:pPr>
              <w:tabs>
                <w:tab w:val="clear" w:pos="482"/>
                <w:tab w:val="left" w:pos="385"/>
              </w:tabs>
              <w:spacing w:before="0" w:after="0"/>
              <w:rPr>
                <w:b/>
                <w:sz w:val="20"/>
              </w:rPr>
            </w:pPr>
            <w:r w:rsidRPr="00947D5C">
              <w:rPr>
                <w:b/>
                <w:sz w:val="20"/>
              </w:rPr>
              <w:t>sl</w:t>
            </w:r>
          </w:p>
        </w:tc>
        <w:tc>
          <w:tcPr>
            <w:tcW w:w="0" w:type="auto"/>
            <w:tcBorders>
              <w:top w:val="single" w:sz="4" w:space="0" w:color="auto"/>
              <w:left w:val="single" w:sz="4" w:space="0" w:color="auto"/>
              <w:bottom w:val="nil"/>
              <w:right w:val="single" w:sz="4" w:space="0" w:color="auto"/>
            </w:tcBorders>
          </w:tcPr>
          <w:p w14:paraId="13079DC9"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14:paraId="263CE2EA" w14:textId="77777777" w:rsidR="003D1908" w:rsidRPr="00947D5C" w:rsidRDefault="00A46B31" w:rsidP="00947D5C">
            <w:pPr>
              <w:tabs>
                <w:tab w:val="clear" w:pos="482"/>
                <w:tab w:val="left" w:pos="385"/>
              </w:tabs>
              <w:spacing w:before="0" w:after="0"/>
              <w:rPr>
                <w:b/>
                <w:sz w:val="20"/>
              </w:rPr>
            </w:pPr>
            <w:r w:rsidRPr="00947D5C">
              <w:rPr>
                <w:b/>
                <w:sz w:val="20"/>
              </w:rPr>
              <w:t>sl</w:t>
            </w:r>
          </w:p>
        </w:tc>
        <w:tc>
          <w:tcPr>
            <w:tcW w:w="0" w:type="auto"/>
            <w:shd w:val="clear" w:color="auto" w:fill="99CC00"/>
          </w:tcPr>
          <w:p w14:paraId="08D9FC02" w14:textId="77777777" w:rsidR="003D1908" w:rsidRPr="00947D5C" w:rsidRDefault="00A46B31" w:rsidP="00947D5C">
            <w:pPr>
              <w:tabs>
                <w:tab w:val="clear" w:pos="482"/>
                <w:tab w:val="left" w:pos="385"/>
              </w:tabs>
              <w:spacing w:before="0" w:after="0"/>
              <w:rPr>
                <w:b/>
                <w:sz w:val="20"/>
              </w:rPr>
            </w:pPr>
            <w:r w:rsidRPr="00947D5C">
              <w:rPr>
                <w:b/>
                <w:sz w:val="20"/>
              </w:rPr>
              <w:t>sb</w:t>
            </w:r>
          </w:p>
        </w:tc>
        <w:tc>
          <w:tcPr>
            <w:tcW w:w="0" w:type="auto"/>
            <w:shd w:val="clear" w:color="auto" w:fill="00FFFF"/>
          </w:tcPr>
          <w:p w14:paraId="2DA599C4" w14:textId="77777777" w:rsidR="003D1908" w:rsidRPr="00947D5C" w:rsidRDefault="00A46B31" w:rsidP="00947D5C">
            <w:pPr>
              <w:tabs>
                <w:tab w:val="clear" w:pos="482"/>
                <w:tab w:val="left" w:pos="385"/>
              </w:tabs>
              <w:spacing w:before="0" w:after="0"/>
              <w:rPr>
                <w:b/>
                <w:sz w:val="20"/>
              </w:rPr>
            </w:pPr>
            <w:r w:rsidRPr="00947D5C">
              <w:rPr>
                <w:b/>
                <w:sz w:val="20"/>
              </w:rPr>
              <w:t>sl</w:t>
            </w:r>
          </w:p>
        </w:tc>
        <w:tc>
          <w:tcPr>
            <w:tcW w:w="4661" w:type="dxa"/>
            <w:gridSpan w:val="10"/>
            <w:vMerge w:val="restart"/>
          </w:tcPr>
          <w:p w14:paraId="4508C128" w14:textId="77777777" w:rsidR="003D1908" w:rsidRDefault="003D1908">
            <w:pPr>
              <w:tabs>
                <w:tab w:val="clear" w:pos="482"/>
                <w:tab w:val="left" w:pos="385"/>
              </w:tabs>
              <w:spacing w:before="0" w:after="0"/>
              <w:jc w:val="center"/>
              <w:rPr>
                <w:b/>
                <w:sz w:val="16"/>
                <w:szCs w:val="16"/>
              </w:rPr>
            </w:pPr>
          </w:p>
          <w:p w14:paraId="7BE6E3E9" w14:textId="77777777" w:rsidR="003D1908" w:rsidRDefault="00A46B31">
            <w:pPr>
              <w:tabs>
                <w:tab w:val="clear" w:pos="482"/>
                <w:tab w:val="left" w:pos="385"/>
              </w:tabs>
              <w:spacing w:before="0" w:after="0"/>
              <w:jc w:val="center"/>
              <w:rPr>
                <w:b/>
                <w:sz w:val="16"/>
                <w:szCs w:val="16"/>
              </w:rPr>
            </w:pPr>
            <w:r>
              <w:rPr>
                <w:b/>
                <w:sz w:val="16"/>
                <w:szCs w:val="16"/>
              </w:rPr>
              <w:t>...</w:t>
            </w:r>
          </w:p>
        </w:tc>
      </w:tr>
      <w:tr w:rsidR="003A53B2" w14:paraId="585129EF" w14:textId="77777777" w:rsidTr="00B54468">
        <w:tblPrEx>
          <w:tblLook w:val="01E0" w:firstRow="1" w:lastRow="1" w:firstColumn="1" w:lastColumn="1" w:noHBand="0" w:noVBand="0"/>
        </w:tblPrEx>
        <w:trPr>
          <w:cantSplit/>
        </w:trPr>
        <w:tc>
          <w:tcPr>
            <w:tcW w:w="0" w:type="auto"/>
          </w:tcPr>
          <w:p w14:paraId="301CF704" w14:textId="77777777" w:rsidR="003D1908" w:rsidRDefault="00A46B31">
            <w:pPr>
              <w:tabs>
                <w:tab w:val="clear" w:pos="482"/>
                <w:tab w:val="left" w:pos="385"/>
              </w:tabs>
              <w:spacing w:before="0" w:after="0"/>
              <w:jc w:val="center"/>
              <w:rPr>
                <w:b/>
                <w:sz w:val="16"/>
                <w:szCs w:val="16"/>
              </w:rPr>
            </w:pPr>
            <w:r>
              <w:rPr>
                <w:sz w:val="16"/>
                <w:szCs w:val="16"/>
              </w:rPr>
              <w:t>hɜns</w:t>
            </w:r>
          </w:p>
        </w:tc>
        <w:tc>
          <w:tcPr>
            <w:tcW w:w="0" w:type="auto"/>
          </w:tcPr>
          <w:p w14:paraId="623D1F14" w14:textId="77777777"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14:paraId="5DDE3F2B" w14:textId="77777777" w:rsidR="003D1908" w:rsidRDefault="00A46B31">
            <w:pPr>
              <w:tabs>
                <w:tab w:val="clear" w:pos="482"/>
                <w:tab w:val="left" w:pos="385"/>
              </w:tabs>
              <w:spacing w:before="0" w:after="0"/>
              <w:jc w:val="center"/>
              <w:rPr>
                <w:b/>
                <w:sz w:val="16"/>
                <w:szCs w:val="16"/>
              </w:rPr>
            </w:pPr>
            <w:r>
              <w:rPr>
                <w:sz w:val="16"/>
                <w:szCs w:val="16"/>
              </w:rPr>
              <w:t>xen</w:t>
            </w:r>
          </w:p>
        </w:tc>
        <w:tc>
          <w:tcPr>
            <w:tcW w:w="0" w:type="auto"/>
            <w:tcBorders>
              <w:top w:val="nil"/>
              <w:left w:val="single" w:sz="4" w:space="0" w:color="auto"/>
              <w:bottom w:val="nil"/>
              <w:right w:val="single" w:sz="4" w:space="0" w:color="auto"/>
            </w:tcBorders>
          </w:tcPr>
          <w:p w14:paraId="322A4CF5"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14:paraId="1BD721E8" w14:textId="77777777" w:rsidR="003D1908" w:rsidRDefault="00A46B31">
            <w:pPr>
              <w:tabs>
                <w:tab w:val="clear" w:pos="482"/>
                <w:tab w:val="left" w:pos="385"/>
              </w:tabs>
              <w:spacing w:before="0" w:after="0"/>
              <w:jc w:val="center"/>
              <w:rPr>
                <w:b/>
                <w:sz w:val="16"/>
                <w:szCs w:val="16"/>
              </w:rPr>
            </w:pPr>
            <w:r>
              <w:rPr>
                <w:sz w:val="16"/>
                <w:szCs w:val="16"/>
              </w:rPr>
              <w:t>klain</w:t>
            </w:r>
          </w:p>
        </w:tc>
        <w:tc>
          <w:tcPr>
            <w:tcW w:w="421" w:type="dxa"/>
            <w:tcBorders>
              <w:top w:val="nil"/>
              <w:left w:val="single" w:sz="4" w:space="0" w:color="auto"/>
              <w:bottom w:val="nil"/>
              <w:right w:val="single" w:sz="4" w:space="0" w:color="auto"/>
            </w:tcBorders>
          </w:tcPr>
          <w:p w14:paraId="273C7F06"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14:paraId="56E1D66E" w14:textId="77777777" w:rsidR="003D1908" w:rsidRDefault="00A46B31">
            <w:pPr>
              <w:tabs>
                <w:tab w:val="clear" w:pos="482"/>
                <w:tab w:val="left" w:pos="385"/>
              </w:tabs>
              <w:spacing w:before="0" w:after="0"/>
              <w:jc w:val="center"/>
              <w:rPr>
                <w:b/>
                <w:sz w:val="16"/>
                <w:szCs w:val="16"/>
              </w:rPr>
            </w:pPr>
            <w:r>
              <w:rPr>
                <w:sz w:val="16"/>
                <w:szCs w:val="16"/>
              </w:rPr>
              <w:t>giŋ</w:t>
            </w:r>
          </w:p>
        </w:tc>
        <w:tc>
          <w:tcPr>
            <w:tcW w:w="0" w:type="auto"/>
            <w:tcBorders>
              <w:top w:val="nil"/>
              <w:left w:val="single" w:sz="4" w:space="0" w:color="auto"/>
              <w:bottom w:val="nil"/>
              <w:right w:val="single" w:sz="4" w:space="0" w:color="auto"/>
            </w:tcBorders>
          </w:tcPr>
          <w:p w14:paraId="30EC1E37"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14:paraId="6D4FFF2A" w14:textId="77777777" w:rsidR="003D1908" w:rsidRDefault="00A46B31">
            <w:pPr>
              <w:tabs>
                <w:tab w:val="clear" w:pos="482"/>
                <w:tab w:val="left" w:pos="385"/>
              </w:tabs>
              <w:spacing w:before="0" w:after="0"/>
              <w:jc w:val="center"/>
              <w:rPr>
                <w:b/>
                <w:sz w:val="16"/>
                <w:szCs w:val="16"/>
              </w:rPr>
            </w:pPr>
            <w:r>
              <w:rPr>
                <w:sz w:val="16"/>
                <w:szCs w:val="16"/>
              </w:rPr>
              <w:t>a</w:t>
            </w:r>
          </w:p>
        </w:tc>
        <w:tc>
          <w:tcPr>
            <w:tcW w:w="0" w:type="auto"/>
          </w:tcPr>
          <w:p w14:paraId="30FCF0A2" w14:textId="77777777" w:rsidR="003D1908" w:rsidRDefault="00A46B31">
            <w:pPr>
              <w:tabs>
                <w:tab w:val="clear" w:pos="482"/>
                <w:tab w:val="left" w:pos="385"/>
              </w:tabs>
              <w:spacing w:before="0" w:after="0"/>
              <w:jc w:val="center"/>
              <w:rPr>
                <w:b/>
                <w:sz w:val="16"/>
                <w:szCs w:val="16"/>
              </w:rPr>
            </w:pPr>
            <w:r>
              <w:rPr>
                <w:b/>
                <w:sz w:val="16"/>
                <w:szCs w:val="16"/>
              </w:rPr>
              <w:t>.</w:t>
            </w:r>
          </w:p>
        </w:tc>
        <w:tc>
          <w:tcPr>
            <w:tcW w:w="0" w:type="auto"/>
          </w:tcPr>
          <w:p w14:paraId="72A852C9" w14:textId="77777777" w:rsidR="003D1908" w:rsidRDefault="00A46B31">
            <w:pPr>
              <w:tabs>
                <w:tab w:val="clear" w:pos="482"/>
                <w:tab w:val="left" w:pos="385"/>
              </w:tabs>
              <w:spacing w:before="0" w:after="0"/>
              <w:jc w:val="center"/>
              <w:rPr>
                <w:b/>
                <w:sz w:val="16"/>
                <w:szCs w:val="16"/>
              </w:rPr>
            </w:pPr>
            <w:r>
              <w:rPr>
                <w:sz w:val="16"/>
                <w:szCs w:val="16"/>
              </w:rPr>
              <w:t>lain</w:t>
            </w:r>
          </w:p>
        </w:tc>
        <w:tc>
          <w:tcPr>
            <w:tcW w:w="4661" w:type="dxa"/>
            <w:gridSpan w:val="10"/>
            <w:vMerge/>
          </w:tcPr>
          <w:p w14:paraId="3E7CE45A" w14:textId="77777777" w:rsidR="003D1908" w:rsidRDefault="003D1908">
            <w:pPr>
              <w:tabs>
                <w:tab w:val="clear" w:pos="482"/>
                <w:tab w:val="left" w:pos="385"/>
              </w:tabs>
              <w:spacing w:before="0" w:after="0"/>
              <w:jc w:val="center"/>
              <w:rPr>
                <w:b/>
                <w:sz w:val="16"/>
                <w:szCs w:val="16"/>
              </w:rPr>
            </w:pPr>
          </w:p>
        </w:tc>
      </w:tr>
    </w:tbl>
    <w:p w14:paraId="3CC29C7A" w14:textId="77777777" w:rsidR="003D1908" w:rsidRDefault="003D1908">
      <w:pPr>
        <w:widowControl/>
        <w:tabs>
          <w:tab w:val="clear" w:pos="482"/>
        </w:tabs>
        <w:spacing w:before="0" w:after="0"/>
        <w:jc w:val="left"/>
        <w:rPr>
          <w:sz w:val="16"/>
          <w:szCs w:val="16"/>
        </w:rPr>
      </w:pPr>
    </w:p>
    <w:p w14:paraId="10F9C851" w14:textId="77777777" w:rsidR="003D1908" w:rsidRDefault="003D1908">
      <w:pPr>
        <w:rPr>
          <w:sz w:val="16"/>
          <w:szCs w:val="16"/>
        </w:rPr>
      </w:pPr>
    </w:p>
    <w:p w14:paraId="598696A7" w14:textId="77777777" w:rsidR="001F7772" w:rsidRDefault="001F7772">
      <w:pPr>
        <w:rPr>
          <w:sz w:val="16"/>
          <w:szCs w:val="16"/>
        </w:rPr>
      </w:pP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14:paraId="2AA8DA96" w14:textId="77777777" w:rsidTr="00B54468">
        <w:trPr>
          <w:trHeight w:val="232"/>
        </w:trPr>
        <w:tc>
          <w:tcPr>
            <w:tcW w:w="9322" w:type="dxa"/>
            <w:gridSpan w:val="3"/>
            <w:shd w:val="clear" w:color="auto" w:fill="D9D9D9"/>
          </w:tcPr>
          <w:p w14:paraId="1B4E6C99" w14:textId="77777777" w:rsidR="003A53B2" w:rsidRDefault="003A53B2" w:rsidP="003A53B2">
            <w:pPr>
              <w:widowControl/>
              <w:tabs>
                <w:tab w:val="clear" w:pos="482"/>
              </w:tabs>
              <w:spacing w:before="0"/>
              <w:jc w:val="center"/>
              <w:rPr>
                <w:b/>
                <w:bCs/>
              </w:rPr>
            </w:pPr>
            <w:r>
              <w:rPr>
                <w:b/>
                <w:bCs/>
              </w:rPr>
              <w:lastRenderedPageBreak/>
              <w:br w:type="page"/>
              <w:t>Possible errors</w:t>
            </w:r>
          </w:p>
        </w:tc>
      </w:tr>
      <w:tr w:rsidR="003A53B2" w14:paraId="1BC60DC6" w14:textId="77777777" w:rsidTr="00B54468">
        <w:trPr>
          <w:trHeight w:val="248"/>
        </w:trPr>
        <w:tc>
          <w:tcPr>
            <w:tcW w:w="2799" w:type="dxa"/>
          </w:tcPr>
          <w:p w14:paraId="2AD67E64" w14:textId="77777777" w:rsidR="003A53B2" w:rsidRDefault="003A53B2" w:rsidP="003A53B2">
            <w:pPr>
              <w:widowControl/>
              <w:tabs>
                <w:tab w:val="clear" w:pos="482"/>
              </w:tabs>
              <w:spacing w:before="0"/>
              <w:jc w:val="left"/>
              <w:rPr>
                <w:b/>
                <w:bCs/>
              </w:rPr>
            </w:pPr>
            <w:r>
              <w:rPr>
                <w:b/>
                <w:bCs/>
              </w:rPr>
              <w:t>Cause</w:t>
            </w:r>
          </w:p>
        </w:tc>
        <w:tc>
          <w:tcPr>
            <w:tcW w:w="3198" w:type="dxa"/>
          </w:tcPr>
          <w:p w14:paraId="01BB8A43" w14:textId="77777777" w:rsidR="003A53B2" w:rsidRDefault="003A53B2" w:rsidP="003A53B2">
            <w:pPr>
              <w:widowControl/>
              <w:tabs>
                <w:tab w:val="clear" w:pos="482"/>
              </w:tabs>
              <w:spacing w:before="0"/>
              <w:jc w:val="left"/>
              <w:rPr>
                <w:b/>
                <w:bCs/>
              </w:rPr>
            </w:pPr>
            <w:r>
              <w:rPr>
                <w:b/>
                <w:bCs/>
              </w:rPr>
              <w:t>Example</w:t>
            </w:r>
          </w:p>
        </w:tc>
        <w:tc>
          <w:tcPr>
            <w:tcW w:w="3325" w:type="dxa"/>
          </w:tcPr>
          <w:p w14:paraId="12B3EE34" w14:textId="77777777" w:rsidR="003A53B2" w:rsidRDefault="003A53B2" w:rsidP="003A53B2">
            <w:pPr>
              <w:widowControl/>
              <w:tabs>
                <w:tab w:val="clear" w:pos="482"/>
              </w:tabs>
              <w:spacing w:before="0"/>
              <w:jc w:val="left"/>
              <w:rPr>
                <w:b/>
                <w:bCs/>
              </w:rPr>
            </w:pPr>
            <w:r>
              <w:rPr>
                <w:b/>
                <w:bCs/>
              </w:rPr>
              <w:t>Error message</w:t>
            </w:r>
          </w:p>
        </w:tc>
      </w:tr>
      <w:tr w:rsidR="003A53B2" w:rsidRPr="00A62938" w14:paraId="3B4AD769" w14:textId="77777777" w:rsidTr="00B54468">
        <w:trPr>
          <w:trHeight w:val="1105"/>
        </w:trPr>
        <w:tc>
          <w:tcPr>
            <w:tcW w:w="2799" w:type="dxa"/>
          </w:tcPr>
          <w:p w14:paraId="180B16FC" w14:textId="77777777" w:rsidR="003A53B2" w:rsidRDefault="003A53B2" w:rsidP="003A53B2">
            <w:pPr>
              <w:pStyle w:val="Standard-BlockCharCharChar"/>
              <w:spacing w:before="0"/>
            </w:pPr>
            <w:r>
              <w:t>Two syllables or word boundaries come after one another.</w:t>
            </w:r>
          </w:p>
        </w:tc>
        <w:tc>
          <w:tcPr>
            <w:tcW w:w="3198" w:type="dxa"/>
          </w:tcPr>
          <w:p w14:paraId="7C7D81E8" w14:textId="77777777" w:rsidR="003A53B2" w:rsidRDefault="003A53B2" w:rsidP="003A53B2">
            <w:pPr>
              <w:tabs>
                <w:tab w:val="clear" w:pos="482"/>
                <w:tab w:val="left" w:pos="385"/>
              </w:tabs>
              <w:spacing w:before="0"/>
              <w:jc w:val="center"/>
              <w:rPr>
                <w:sz w:val="28"/>
                <w:szCs w:val="28"/>
              </w:rPr>
            </w:pPr>
            <w:r>
              <w:rPr>
                <w:sz w:val="28"/>
                <w:szCs w:val="28"/>
              </w:rPr>
              <w:t>hɜns</w:t>
            </w:r>
            <w:r>
              <w:rPr>
                <w:b/>
                <w:sz w:val="28"/>
                <w:szCs w:val="28"/>
              </w:rPr>
              <w:t>..</w:t>
            </w:r>
            <w:r>
              <w:rPr>
                <w:sz w:val="28"/>
                <w:szCs w:val="28"/>
              </w:rPr>
              <w:t>xen</w:t>
            </w:r>
          </w:p>
          <w:p w14:paraId="75EDA29B" w14:textId="77777777" w:rsidR="003A53B2" w:rsidRDefault="003A53B2" w:rsidP="003A53B2">
            <w:pPr>
              <w:tabs>
                <w:tab w:val="clear" w:pos="482"/>
                <w:tab w:val="left" w:pos="385"/>
              </w:tabs>
              <w:spacing w:before="0"/>
              <w:jc w:val="center"/>
              <w:rPr>
                <w:sz w:val="28"/>
                <w:szCs w:val="28"/>
              </w:rPr>
            </w:pPr>
            <w:r>
              <w:rPr>
                <w:sz w:val="28"/>
                <w:szCs w:val="28"/>
              </w:rPr>
              <w:t>hɜns</w:t>
            </w:r>
            <w:r>
              <w:rPr>
                <w:b/>
                <w:sz w:val="28"/>
                <w:szCs w:val="28"/>
              </w:rPr>
              <w:t xml:space="preserve"> .</w:t>
            </w:r>
            <w:r>
              <w:rPr>
                <w:sz w:val="28"/>
                <w:szCs w:val="28"/>
              </w:rPr>
              <w:t>xen</w:t>
            </w:r>
          </w:p>
        </w:tc>
        <w:tc>
          <w:tcPr>
            <w:tcW w:w="3325" w:type="dxa"/>
          </w:tcPr>
          <w:p w14:paraId="388401EE" w14:textId="77777777" w:rsidR="003A53B2" w:rsidRDefault="003A53B2" w:rsidP="003A53B2">
            <w:pPr>
              <w:pStyle w:val="SimpleEXMARaLDA"/>
            </w:pPr>
            <w:r>
              <w:t>Error: No syllable or word boundary, no end of input allowed</w:t>
            </w:r>
          </w:p>
        </w:tc>
      </w:tr>
      <w:tr w:rsidR="003A53B2" w:rsidRPr="00A62938" w14:paraId="19BE95A4" w14:textId="77777777" w:rsidTr="00B54468">
        <w:trPr>
          <w:trHeight w:val="960"/>
        </w:trPr>
        <w:tc>
          <w:tcPr>
            <w:tcW w:w="2799" w:type="dxa"/>
          </w:tcPr>
          <w:p w14:paraId="4136A9B7" w14:textId="77777777" w:rsidR="003A53B2" w:rsidRDefault="003A53B2" w:rsidP="003A53B2">
            <w:pPr>
              <w:pStyle w:val="Standard-BlockCharCharChar"/>
              <w:spacing w:before="0"/>
            </w:pPr>
            <w:r>
              <w:t>A segment chain begins with a word or syllable boundary.</w:t>
            </w:r>
          </w:p>
        </w:tc>
        <w:tc>
          <w:tcPr>
            <w:tcW w:w="3198" w:type="dxa"/>
          </w:tcPr>
          <w:p w14:paraId="6919B1C3" w14:textId="77777777" w:rsidR="003A53B2" w:rsidRDefault="003A53B2" w:rsidP="003A53B2">
            <w:pPr>
              <w:tabs>
                <w:tab w:val="clear" w:pos="482"/>
                <w:tab w:val="left" w:pos="385"/>
              </w:tabs>
              <w:spacing w:before="0"/>
              <w:jc w:val="center"/>
              <w:rPr>
                <w:sz w:val="28"/>
                <w:szCs w:val="28"/>
              </w:rPr>
            </w:pPr>
            <w:r>
              <w:rPr>
                <w:b/>
                <w:sz w:val="28"/>
                <w:szCs w:val="28"/>
              </w:rPr>
              <w:t>.</w:t>
            </w:r>
            <w:r>
              <w:rPr>
                <w:sz w:val="28"/>
                <w:szCs w:val="28"/>
              </w:rPr>
              <w:t>hɜns.xen</w:t>
            </w:r>
          </w:p>
          <w:p w14:paraId="19C56F57" w14:textId="77777777" w:rsidR="003A53B2" w:rsidRDefault="003A53B2" w:rsidP="003A53B2">
            <w:pPr>
              <w:tabs>
                <w:tab w:val="clear" w:pos="482"/>
                <w:tab w:val="left" w:pos="385"/>
              </w:tabs>
              <w:spacing w:before="0"/>
              <w:jc w:val="center"/>
              <w:rPr>
                <w:sz w:val="28"/>
                <w:szCs w:val="28"/>
              </w:rPr>
            </w:pPr>
          </w:p>
        </w:tc>
        <w:tc>
          <w:tcPr>
            <w:tcW w:w="3325" w:type="dxa"/>
          </w:tcPr>
          <w:p w14:paraId="464D2CDB" w14:textId="77777777" w:rsidR="003A53B2" w:rsidRDefault="003A53B2" w:rsidP="003A53B2">
            <w:pPr>
              <w:pStyle w:val="SimpleEXMARaLDA"/>
            </w:pPr>
            <w:r>
              <w:t>Error: No syllable or word boundary, no end of input allowed</w:t>
            </w:r>
          </w:p>
        </w:tc>
      </w:tr>
    </w:tbl>
    <w:p w14:paraId="3F7F8461" w14:textId="77777777" w:rsidR="003A53B2" w:rsidRPr="00040318" w:rsidRDefault="003A53B2">
      <w:pPr>
        <w:rPr>
          <w:sz w:val="16"/>
          <w:szCs w:val="16"/>
          <w:lang w:val="en-GB"/>
        </w:rPr>
      </w:pPr>
    </w:p>
    <w:p w14:paraId="1A0641E0" w14:textId="77777777" w:rsidR="003D1908" w:rsidRDefault="003D1908">
      <w:pPr>
        <w:spacing w:before="0"/>
        <w:rPr>
          <w:lang w:val="en-GB"/>
        </w:rPr>
        <w:sectPr w:rsidR="003D1908" w:rsidSect="00372541">
          <w:headerReference w:type="even" r:id="rId463"/>
          <w:headerReference w:type="default" r:id="rId464"/>
          <w:pgSz w:w="11906" w:h="16838" w:code="9"/>
          <w:pgMar w:top="1417" w:right="1133" w:bottom="1134" w:left="1417" w:header="624" w:footer="624" w:gutter="0"/>
          <w:cols w:space="720"/>
          <w:docGrid w:linePitch="326"/>
        </w:sectPr>
      </w:pPr>
    </w:p>
    <w:p w14:paraId="7D19F089" w14:textId="77777777" w:rsidR="003D1908" w:rsidRDefault="00A46B31">
      <w:pPr>
        <w:pStyle w:val="berschrift1"/>
        <w:rPr>
          <w:lang w:val="en-US"/>
        </w:rPr>
      </w:pPr>
      <w:bookmarkStart w:id="890" w:name="_Ref472006610"/>
      <w:bookmarkStart w:id="891" w:name="_Toc472960899"/>
      <w:bookmarkStart w:id="892" w:name="_Toc69129928"/>
      <w:bookmarkStart w:id="893" w:name="_Toc69130069"/>
      <w:r>
        <w:rPr>
          <w:lang w:val="en-US"/>
        </w:rPr>
        <w:lastRenderedPageBreak/>
        <w:t>APPENDIX C: EXMARALDA AND STYLESHEETS</w:t>
      </w:r>
      <w:bookmarkEnd w:id="890"/>
      <w:bookmarkEnd w:id="891"/>
    </w:p>
    <w:p w14:paraId="672DA084" w14:textId="77777777" w:rsidR="00DD7080" w:rsidRDefault="00DD7080" w:rsidP="00DD7080">
      <w:pPr>
        <w:pStyle w:val="Standard-BlockCharCharChar"/>
      </w:pPr>
    </w:p>
    <w:p w14:paraId="5C73E5C2" w14:textId="77777777" w:rsidR="003D1908" w:rsidRDefault="00A46B31">
      <w:pPr>
        <w:pStyle w:val="berschrift2"/>
      </w:pPr>
      <w:bookmarkStart w:id="894" w:name="_Toc472960900"/>
      <w:r>
        <w:t>What is a Stylesheet?</w:t>
      </w:r>
      <w:bookmarkEnd w:id="894"/>
    </w:p>
    <w:p w14:paraId="65421C57" w14:textId="77777777" w:rsidR="003D1908" w:rsidRDefault="00A46B31">
      <w:pPr>
        <w:rPr>
          <w:szCs w:val="24"/>
          <w:lang w:val="en-US"/>
        </w:rPr>
      </w:pPr>
      <w:r>
        <w:rPr>
          <w:szCs w:val="24"/>
          <w:lang w:val="en-US"/>
        </w:rPr>
        <w:t xml:space="preserve">A stylesheet is an XML document that contains instructions that can be “understood” and implemented by a given software (a stylesheet processor) designed to implement it. Normally a stylesheet is used to create a new XML or HTML document from a given XML document. Due to the fact that EXMARaLDA data is always XML-based data, the stylesheet technology is most suitable in data processing to establish a high flexibility with a relatively low amount of programming involved. It is not necessary to fully understand this technology in order to make use of stylesheets in the Partitur-Editor effectively. Therefore, no detailed explanation is delivered in this manual. Should you be interested to take a deeper look at this technology we recommend the following as an introductory work: </w:t>
      </w:r>
    </w:p>
    <w:p w14:paraId="34461FC8" w14:textId="77777777" w:rsidR="003D1908" w:rsidRDefault="00A46B31" w:rsidP="00CE6849">
      <w:pPr>
        <w:pStyle w:val="Literaturliste"/>
      </w:pPr>
      <w:r>
        <w:t xml:space="preserve">Michael Fitzgerald (2003): </w:t>
      </w:r>
      <w:r>
        <w:rPr>
          <w:i/>
        </w:rPr>
        <w:t>Learning XSLT</w:t>
      </w:r>
      <w:r>
        <w:t>. O’Reilly.</w:t>
      </w:r>
    </w:p>
    <w:p w14:paraId="013DFDE6" w14:textId="77777777" w:rsidR="006C6615" w:rsidRDefault="006C6615" w:rsidP="006C6615">
      <w:pPr>
        <w:pStyle w:val="Standard-BlockCharCharChar"/>
      </w:pPr>
    </w:p>
    <w:p w14:paraId="4242038C" w14:textId="77777777" w:rsidR="003D1908" w:rsidRDefault="00A46B31">
      <w:pPr>
        <w:pStyle w:val="berschrift2"/>
        <w:rPr>
          <w:lang w:val="en-GB"/>
        </w:rPr>
      </w:pPr>
      <w:bookmarkStart w:id="895" w:name="_Toc472960901"/>
      <w:r>
        <w:rPr>
          <w:lang w:val="en-GB"/>
        </w:rPr>
        <w:t>What is the purpose of Stylesheets?</w:t>
      </w:r>
      <w:bookmarkEnd w:id="895"/>
    </w:p>
    <w:p w14:paraId="798EE507" w14:textId="77777777" w:rsidR="003D1908" w:rsidRDefault="00A46B31">
      <w:pPr>
        <w:rPr>
          <w:szCs w:val="24"/>
          <w:lang w:val="en-US"/>
        </w:rPr>
      </w:pPr>
      <w:r>
        <w:rPr>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p>
    <w:p w14:paraId="79F53AAC" w14:textId="77777777" w:rsidR="003D1908" w:rsidRDefault="00A46B31">
      <w:pPr>
        <w:rPr>
          <w:szCs w:val="24"/>
          <w:lang w:val="en-US"/>
        </w:rPr>
      </w:pPr>
      <w:r>
        <w:rPr>
          <w:szCs w:val="24"/>
          <w:lang w:val="en-US"/>
        </w:rPr>
        <w:t>Examples of this tasks are:</w:t>
      </w:r>
    </w:p>
    <w:p w14:paraId="4FD8BF83" w14:textId="77777777" w:rsidR="003D1908" w:rsidRDefault="00A46B31" w:rsidP="008338F0">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14:paraId="4937D523" w14:textId="77777777" w:rsidR="003D1908" w:rsidRDefault="00A46B31">
      <w:pPr>
        <w:pStyle w:val="GraphikFormat"/>
      </w:pPr>
      <w:r>
        <w:rPr>
          <w:noProof/>
          <w:lang w:eastAsia="de-DE"/>
        </w:rPr>
        <w:drawing>
          <wp:inline distT="0" distB="0" distL="0" distR="0" wp14:anchorId="7B46BA46" wp14:editId="63650FDB">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65" cstate="print">
                      <a:extLst>
                        <a:ext uri="{BEBA8EAE-BF5A-486C-A8C5-ECC9F3942E4B}">
                          <a14:imgProps xmlns:a14="http://schemas.microsoft.com/office/drawing/2010/main">
                            <a14:imgLayer r:embed="rId4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14:paraId="7DF883AA" w14:textId="77777777" w:rsidR="003D1908" w:rsidRDefault="00A46B31" w:rsidP="008338F0">
      <w:pPr>
        <w:pStyle w:val="Aufzhlungszeichen1"/>
      </w:pPr>
      <w:r>
        <w:lastRenderedPageBreak/>
        <w:t>An existing transcription is to be formatted automatically subject to the tier types e.g. all tiers of category “v” should be formatted in “Arial, 12pt, bold” and all tiers of category “nv” should be formatted in “Times, 10pt, italic”.</w:t>
      </w:r>
    </w:p>
    <w:p w14:paraId="41E01CCD" w14:textId="77777777" w:rsidR="003D1908" w:rsidRDefault="00A46B31" w:rsidP="008338F0">
      <w:pPr>
        <w:pStyle w:val="Aufzhlungszeichen1"/>
      </w:pPr>
      <w:r>
        <w:t>A HIAT utterance list should be issued as an HTML file, the individual utterances should be numbered and all annotations and descriptions should be hidden.</w:t>
      </w:r>
    </w:p>
    <w:p w14:paraId="4DBDAAAE" w14:textId="77777777" w:rsidR="006C6615" w:rsidRDefault="006C6615" w:rsidP="006C6615">
      <w:pPr>
        <w:pStyle w:val="Standard-BlockCharCharChar"/>
      </w:pPr>
    </w:p>
    <w:p w14:paraId="0049B69F" w14:textId="77777777" w:rsidR="003D1908" w:rsidRDefault="00A46B31">
      <w:pPr>
        <w:pStyle w:val="berschrift2"/>
      </w:pPr>
      <w:bookmarkStart w:id="896" w:name="_Toc472960902"/>
      <w:r>
        <w:t>Where to get Stylesheets?</w:t>
      </w:r>
      <w:bookmarkEnd w:id="896"/>
    </w:p>
    <w:p w14:paraId="26EFAA56" w14:textId="77777777" w:rsidR="003D1908" w:rsidRDefault="00A46B31">
      <w:pPr>
        <w:rPr>
          <w:szCs w:val="24"/>
          <w:lang w:val="en-US"/>
        </w:rPr>
      </w:pPr>
      <w:r>
        <w:rPr>
          <w:szCs w:val="24"/>
          <w:lang w:val="en-US"/>
        </w:rPr>
        <w:t>There are three ways to get stylesheets for the use in the Partitur-Editor:</w:t>
      </w:r>
    </w:p>
    <w:p w14:paraId="53665E0A" w14:textId="77777777" w:rsidR="003D1908" w:rsidRDefault="00A46B31" w:rsidP="008338F0">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14:paraId="193281B9" w14:textId="77777777" w:rsidR="003D1908" w:rsidRDefault="00A46B31" w:rsidP="008338F0">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14:paraId="0D9D2363" w14:textId="77777777" w:rsidTr="00E75D61">
        <w:tc>
          <w:tcPr>
            <w:tcW w:w="4306" w:type="dxa"/>
          </w:tcPr>
          <w:p w14:paraId="41A752C0" w14:textId="77777777"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14:paraId="4B1E6099"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14:paraId="676CA70B" w14:textId="77777777" w:rsidR="003D1908" w:rsidRPr="00D54EC5"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lang w:val="en-US"/>
              </w:rPr>
            </w:pPr>
            <w:r w:rsidRPr="00D54EC5">
              <w:rPr>
                <w:rFonts w:eastAsia="Arial Unicode MS"/>
                <w:color w:val="0000FF"/>
                <w:sz w:val="16"/>
                <w:highlight w:val="white"/>
                <w:lang w:val="en-US"/>
              </w:rPr>
              <w:t>&lt;</w:t>
            </w:r>
            <w:r w:rsidRPr="00D54EC5">
              <w:rPr>
                <w:rFonts w:eastAsia="Arial Unicode MS"/>
                <w:color w:val="800000"/>
                <w:sz w:val="16"/>
                <w:highlight w:val="white"/>
                <w:lang w:val="en-US"/>
              </w:rPr>
              <w:t>xsl:when</w:t>
            </w:r>
            <w:r w:rsidRPr="00D54EC5">
              <w:rPr>
                <w:rFonts w:eastAsia="Arial Unicode MS"/>
                <w:color w:val="FF0000"/>
                <w:sz w:val="16"/>
                <w:highlight w:val="white"/>
                <w:lang w:val="en-US"/>
              </w:rPr>
              <w:t xml:space="preserve"> test</w:t>
            </w:r>
            <w:r w:rsidRPr="00D54EC5">
              <w:rPr>
                <w:rFonts w:eastAsia="Arial Unicode MS"/>
                <w:color w:val="0000FF"/>
                <w:sz w:val="16"/>
                <w:highlight w:val="white"/>
                <w:lang w:val="en-US"/>
              </w:rPr>
              <w:t>=„</w:t>
            </w:r>
            <w:r w:rsidRPr="00D54EC5">
              <w:rPr>
                <w:rFonts w:eastAsia="Arial Unicode MS"/>
                <w:sz w:val="16"/>
                <w:highlight w:val="white"/>
                <w:lang w:val="en-US"/>
              </w:rPr>
              <w:t>@category='v'</w:t>
            </w:r>
            <w:r w:rsidRPr="00D54EC5">
              <w:rPr>
                <w:rFonts w:eastAsia="Arial Unicode MS"/>
                <w:color w:val="0000FF"/>
                <w:sz w:val="16"/>
                <w:highlight w:val="white"/>
                <w:lang w:val="en-US"/>
              </w:rPr>
              <w:t>„&gt;</w:t>
            </w:r>
          </w:p>
          <w:p w14:paraId="4E514C8D"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D54EC5">
              <w:rPr>
                <w:rFonts w:eastAsia="Arial Unicode MS"/>
                <w:sz w:val="16"/>
                <w:highlight w:val="white"/>
                <w:lang w:val="en-US"/>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14:paraId="1FF2AB38"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14:paraId="3B9F4FB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14:paraId="69C13D06"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14:paraId="354EF575"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312B6105"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6835DCA6"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755EB25B"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4CED3608"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14:paraId="433EBD2E"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14:paraId="58EC533E"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14:paraId="7D4260F0" w14:textId="77777777" w:rsidR="003D1908" w:rsidRDefault="003D1908">
            <w:pPr>
              <w:tabs>
                <w:tab w:val="clear" w:pos="482"/>
                <w:tab w:val="left" w:pos="385"/>
              </w:tabs>
              <w:spacing w:before="0" w:after="0"/>
              <w:rPr>
                <w:lang w:val="en-GB"/>
              </w:rPr>
            </w:pPr>
          </w:p>
        </w:tc>
        <w:tc>
          <w:tcPr>
            <w:tcW w:w="4307" w:type="dxa"/>
          </w:tcPr>
          <w:p w14:paraId="768DDB35" w14:textId="77777777" w:rsidR="003D1908" w:rsidRPr="008C6634" w:rsidRDefault="003D1908">
            <w:pPr>
              <w:tabs>
                <w:tab w:val="clear" w:pos="482"/>
                <w:tab w:val="left" w:pos="385"/>
              </w:tabs>
              <w:spacing w:before="0" w:after="0"/>
            </w:pPr>
          </w:p>
          <w:p w14:paraId="3B1F828E"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14:paraId="42E056A1" w14:textId="77777777" w:rsidR="003D1908" w:rsidRPr="00D54EC5"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lang w:val="en-US"/>
              </w:rPr>
            </w:pPr>
            <w:r w:rsidRPr="00D54EC5">
              <w:rPr>
                <w:rFonts w:eastAsia="Arial Unicode MS"/>
                <w:color w:val="0000FF"/>
                <w:sz w:val="16"/>
                <w:highlight w:val="white"/>
                <w:lang w:val="en-US"/>
              </w:rPr>
              <w:t>&lt;</w:t>
            </w:r>
            <w:r w:rsidRPr="00D54EC5">
              <w:rPr>
                <w:rFonts w:eastAsia="Arial Unicode MS"/>
                <w:color w:val="800000"/>
                <w:sz w:val="16"/>
                <w:highlight w:val="white"/>
                <w:lang w:val="en-US"/>
              </w:rPr>
              <w:t>xsl:when</w:t>
            </w:r>
            <w:r w:rsidRPr="00D54EC5">
              <w:rPr>
                <w:rFonts w:eastAsia="Arial Unicode MS"/>
                <w:color w:val="FF0000"/>
                <w:sz w:val="16"/>
                <w:highlight w:val="white"/>
                <w:lang w:val="en-US"/>
              </w:rPr>
              <w:t xml:space="preserve"> test</w:t>
            </w:r>
            <w:r w:rsidRPr="00D54EC5">
              <w:rPr>
                <w:rFonts w:eastAsia="Arial Unicode MS"/>
                <w:color w:val="0000FF"/>
                <w:sz w:val="16"/>
                <w:highlight w:val="white"/>
                <w:lang w:val="en-US"/>
              </w:rPr>
              <w:t>=„</w:t>
            </w:r>
            <w:r w:rsidRPr="00D54EC5">
              <w:rPr>
                <w:rFonts w:eastAsia="Arial Unicode MS"/>
                <w:sz w:val="16"/>
                <w:highlight w:val="white"/>
                <w:lang w:val="en-US"/>
              </w:rPr>
              <w:t>@category='v'</w:t>
            </w:r>
            <w:r w:rsidRPr="00D54EC5">
              <w:rPr>
                <w:rFonts w:eastAsia="Arial Unicode MS"/>
                <w:color w:val="0000FF"/>
                <w:sz w:val="16"/>
                <w:highlight w:val="white"/>
                <w:lang w:val="en-US"/>
              </w:rPr>
              <w:t>„&gt;</w:t>
            </w:r>
          </w:p>
          <w:p w14:paraId="33683E8C"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D54EC5">
              <w:rPr>
                <w:rFonts w:eastAsia="Arial Unicode MS"/>
                <w:sz w:val="16"/>
                <w:highlight w:val="white"/>
                <w:lang w:val="en-US"/>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14:paraId="41345574"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14:paraId="0FBF1FC1"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14:paraId="3231F61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14:paraId="41B9EAE7"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14757C0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7A231544"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2EF3C8EA"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596F928C"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14:paraId="2855E106"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14:paraId="01A666B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14:paraId="67BE6106" w14:textId="77777777" w:rsidR="003D1908" w:rsidRDefault="003D1908">
            <w:pPr>
              <w:tabs>
                <w:tab w:val="clear" w:pos="482"/>
                <w:tab w:val="left" w:pos="385"/>
              </w:tabs>
              <w:spacing w:before="0" w:after="0"/>
              <w:rPr>
                <w:lang w:val="en-GB"/>
              </w:rPr>
            </w:pPr>
          </w:p>
        </w:tc>
      </w:tr>
      <w:tr w:rsidR="003D1908" w14:paraId="07BEC5CA" w14:textId="77777777" w:rsidTr="00E75D61">
        <w:tc>
          <w:tcPr>
            <w:tcW w:w="4306" w:type="dxa"/>
          </w:tcPr>
          <w:p w14:paraId="606343BC"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14:paraId="5B2A7B08" w14:textId="77777777"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14:paraId="3CB68EBB" w14:textId="77777777" w:rsidR="003D1908" w:rsidRDefault="00A46B31" w:rsidP="008338F0">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14:paraId="428E6630" w14:textId="77777777" w:rsidR="006C6615" w:rsidRDefault="006C6615" w:rsidP="006C6615">
      <w:pPr>
        <w:pStyle w:val="Standard-BlockCharCharChar"/>
      </w:pPr>
    </w:p>
    <w:p w14:paraId="6BF31980" w14:textId="77777777" w:rsidR="003D1908" w:rsidRDefault="00A46B31">
      <w:pPr>
        <w:pStyle w:val="berschrift2"/>
      </w:pPr>
      <w:bookmarkStart w:id="897" w:name="_Toc472960903"/>
      <w:r>
        <w:t xml:space="preserve">Using Stylesheets </w:t>
      </w:r>
      <w:r w:rsidR="00E75D61">
        <w:t xml:space="preserve">in the </w:t>
      </w:r>
      <w:r>
        <w:t>Partitur-Editor</w:t>
      </w:r>
      <w:bookmarkEnd w:id="897"/>
    </w:p>
    <w:p w14:paraId="68262A13" w14:textId="77777777" w:rsidR="003D1908" w:rsidRDefault="00A46B31">
      <w:pPr>
        <w:rPr>
          <w:szCs w:val="24"/>
          <w:lang w:val="en-US"/>
        </w:rPr>
      </w:pPr>
      <w:r>
        <w:rPr>
          <w:szCs w:val="24"/>
          <w:lang w:val="en-US"/>
        </w:rPr>
        <w:t xml:space="preserve">To be able to use stylesheets in the Partitur-Editor,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Thereafter the functions in question can be called. There are five functions in the Partitur-Editor that allow their parameter to be set with stylesheets:</w:t>
      </w:r>
      <w:bookmarkStart w:id="898" w:name="_Toc460834831"/>
    </w:p>
    <w:p w14:paraId="1B290E5F" w14:textId="77777777" w:rsidR="003D1908" w:rsidRDefault="00E75D61">
      <w:pPr>
        <w:rPr>
          <w:rStyle w:val="Menufunction"/>
          <w:rFonts w:ascii="Times New Roman" w:hAnsi="Times New Roman"/>
          <w:b w:val="0"/>
          <w:sz w:val="24"/>
          <w:szCs w:val="24"/>
          <w:lang w:val="en-US"/>
        </w:rPr>
      </w:pPr>
      <w:r w:rsidRPr="00E75D61">
        <w:rPr>
          <w:rStyle w:val="Standard-BlockCharCharCharChar"/>
        </w:rPr>
        <w:lastRenderedPageBreak/>
        <w:t>1.</w:t>
      </w:r>
      <w:r>
        <w:rPr>
          <w:rStyle w:val="Menufunction"/>
          <w:lang w:val="en-US"/>
        </w:rPr>
        <w:t xml:space="preserve"> </w:t>
      </w:r>
      <w:bookmarkEnd w:id="898"/>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File &gt; New from speakertable...</w:t>
      </w:r>
      <w:r w:rsidRPr="00E75D61">
        <w:rPr>
          <w:rStyle w:val="Menufunction"/>
        </w:rPr>
        <w:fldChar w:fldCharType="end"/>
      </w:r>
    </w:p>
    <w:p w14:paraId="11190278" w14:textId="77777777" w:rsidR="00E75D61" w:rsidRDefault="00A46B31" w:rsidP="00E75D61">
      <w:pPr>
        <w:pStyle w:val="Standard-BlockCharCharChar"/>
      </w:pPr>
      <w:r>
        <w:t>This is the option illustrated above, it allows tiers in a new transcription to be generated automatically from the speakertable.</w:t>
      </w:r>
      <w:bookmarkStart w:id="899" w:name="_Toc460834832"/>
    </w:p>
    <w:p w14:paraId="078072AA" w14:textId="77777777"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899"/>
    </w:p>
    <w:p w14:paraId="65BB98A8" w14:textId="77777777"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14:paraId="68DC4802" w14:textId="77777777" w:rsidR="003D1908" w:rsidRDefault="00A46B31" w:rsidP="00E75D61">
      <w:pPr>
        <w:pStyle w:val="Standard-BlockCharCharChar"/>
      </w:pPr>
      <w:r>
        <w:t>Without stylesheet:</w:t>
      </w:r>
    </w:p>
    <w:p w14:paraId="65C372E7" w14:textId="77777777" w:rsidR="003D1908" w:rsidRDefault="00A46B31">
      <w:pPr>
        <w:pStyle w:val="GraphikFormat"/>
      </w:pPr>
      <w:r>
        <w:rPr>
          <w:noProof/>
          <w:lang w:eastAsia="de-DE"/>
        </w:rPr>
        <w:drawing>
          <wp:inline distT="0" distB="0" distL="0" distR="0" wp14:anchorId="371E4237" wp14:editId="1EDF02E9">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7" cstate="print">
                      <a:lum bright="-6000"/>
                      <a:extLst>
                        <a:ext uri="{BEBA8EAE-BF5A-486C-A8C5-ECC9F3942E4B}">
                          <a14:imgProps xmlns:a14="http://schemas.microsoft.com/office/drawing/2010/main">
                            <a14:imgLayer r:embed="rId4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14:paraId="161C03A1" w14:textId="77777777" w:rsidR="003D1908" w:rsidRDefault="00A46B31" w:rsidP="00E75D61">
      <w:pPr>
        <w:pStyle w:val="Standard-BlockCharCharChar"/>
      </w:pPr>
      <w:r>
        <w:t xml:space="preserve">With </w:t>
      </w:r>
      <w:r w:rsidRPr="005E35CD">
        <w:rPr>
          <w:rStyle w:val="RefsZchn"/>
        </w:rPr>
        <w:t>“Head2HTML_de.xsl”</w:t>
      </w:r>
      <w:r>
        <w:t>:</w:t>
      </w:r>
    </w:p>
    <w:p w14:paraId="4BC3E6B1" w14:textId="77777777" w:rsidR="003D1908" w:rsidRDefault="00A46B31" w:rsidP="00E75D61">
      <w:pPr>
        <w:pStyle w:val="GraphikFormat"/>
        <w:rPr>
          <w:rStyle w:val="Menufunction"/>
        </w:rPr>
      </w:pPr>
      <w:r>
        <w:rPr>
          <w:noProof/>
          <w:lang w:eastAsia="de-DE"/>
        </w:rPr>
        <w:drawing>
          <wp:inline distT="0" distB="0" distL="0" distR="0" wp14:anchorId="6C7F70B2" wp14:editId="70134483">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9" cstate="print">
                      <a:lum bright="-6000"/>
                      <a:extLst>
                        <a:ext uri="{BEBA8EAE-BF5A-486C-A8C5-ECC9F3942E4B}">
                          <a14:imgProps xmlns:a14="http://schemas.microsoft.com/office/drawing/2010/main">
                            <a14:imgLayer r:embed="rId4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900" w:name="_Toc460834833"/>
    </w:p>
    <w:p w14:paraId="3575FEC6" w14:textId="77777777"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900"/>
      <w:r w:rsidR="00A46B31">
        <w:rPr>
          <w:rStyle w:val="Menufunction"/>
          <w:lang w:val="en-US"/>
        </w:rPr>
        <w:t>transformation</w:t>
      </w:r>
    </w:p>
    <w:p w14:paraId="0ABBD00B" w14:textId="77777777"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14:paraId="6228EEDD" w14:textId="77777777" w:rsidR="003D1908" w:rsidRDefault="005E35CD" w:rsidP="00E75D61">
      <w:pPr>
        <w:pStyle w:val="Eingerckt"/>
        <w:ind w:left="0"/>
      </w:pPr>
      <w:r>
        <w:t xml:space="preserve">With </w:t>
      </w:r>
      <w:r w:rsidRPr="005E35CD">
        <w:rPr>
          <w:rStyle w:val="RefsZchn"/>
        </w:rPr>
        <w:t>“</w:t>
      </w:r>
      <w:r w:rsidR="00A46B31" w:rsidRPr="005E35CD">
        <w:rPr>
          <w:rStyle w:val="RefsZchn"/>
        </w:rPr>
        <w:t>BT2ColumnHTML.xsl</w:t>
      </w:r>
      <w:r>
        <w:rPr>
          <w:rStyle w:val="RefsZchn"/>
        </w:rPr>
        <w:t>”</w:t>
      </w:r>
      <w:r w:rsidR="00A46B31">
        <w:t>:</w:t>
      </w:r>
    </w:p>
    <w:p w14:paraId="57608F51" w14:textId="77777777" w:rsidR="003D1908" w:rsidRDefault="00A46B31">
      <w:pPr>
        <w:pStyle w:val="GraphikFormat"/>
        <w:rPr>
          <w:lang w:val="en-GB"/>
        </w:rPr>
      </w:pPr>
      <w:r>
        <w:rPr>
          <w:noProof/>
          <w:lang w:eastAsia="de-DE"/>
        </w:rPr>
        <w:lastRenderedPageBreak/>
        <w:drawing>
          <wp:inline distT="0" distB="0" distL="0" distR="0" wp14:anchorId="2E384C81" wp14:editId="40DBAE88">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1" cstate="print">
                      <a:lum bright="-6000"/>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14:paraId="2E66FA02" w14:textId="77777777" w:rsidR="003D1908" w:rsidRDefault="00A46B31" w:rsidP="00E75D61">
      <w:pPr>
        <w:pStyle w:val="Eingerckt"/>
        <w:ind w:left="0"/>
      </w:pPr>
      <w:r>
        <w:t xml:space="preserve">With </w:t>
      </w:r>
      <w:r w:rsidRPr="005E35CD">
        <w:rPr>
          <w:rStyle w:val="RefsZchn"/>
        </w:rPr>
        <w:t>“BT2PartiturHTML.xsl”</w:t>
      </w:r>
      <w:r>
        <w:t>:</w:t>
      </w:r>
    </w:p>
    <w:p w14:paraId="3F91E190" w14:textId="77777777" w:rsidR="003D1908" w:rsidRDefault="00A46B31">
      <w:pPr>
        <w:pStyle w:val="GraphikFormat"/>
      </w:pPr>
      <w:r>
        <w:rPr>
          <w:noProof/>
          <w:lang w:eastAsia="de-DE"/>
        </w:rPr>
        <w:drawing>
          <wp:inline distT="0" distB="0" distL="0" distR="0" wp14:anchorId="46C35DB0" wp14:editId="4FEE1150">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73" cstate="print">
                      <a:lum bright="-6000"/>
                      <a:extLst>
                        <a:ext uri="{BEBA8EAE-BF5A-486C-A8C5-ECC9F3942E4B}">
                          <a14:imgProps xmlns:a14="http://schemas.microsoft.com/office/drawing/2010/main">
                            <a14:imgLayer r:embed="rId4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14:paraId="5A872C0D" w14:textId="77777777" w:rsidR="003D1908" w:rsidRDefault="00A46B31" w:rsidP="00E75D61">
      <w:pPr>
        <w:pStyle w:val="Eingerckt"/>
        <w:ind w:left="0"/>
      </w:pPr>
      <w:r>
        <w:t xml:space="preserve">With </w:t>
      </w:r>
      <w:r w:rsidRPr="005E35CD">
        <w:rPr>
          <w:rStyle w:val="RefsZchn"/>
        </w:rPr>
        <w:t>“BT2EventListHTML.xsl”</w:t>
      </w:r>
      <w:r>
        <w:t>:</w:t>
      </w:r>
    </w:p>
    <w:p w14:paraId="0EB1C74B" w14:textId="77777777" w:rsidR="003D1908" w:rsidRDefault="00A46B31">
      <w:pPr>
        <w:pStyle w:val="GraphikFormat"/>
        <w:rPr>
          <w:rStyle w:val="Menufunction"/>
        </w:rPr>
      </w:pPr>
      <w:r>
        <w:rPr>
          <w:noProof/>
          <w:szCs w:val="24"/>
          <w:lang w:eastAsia="de-DE"/>
        </w:rPr>
        <w:drawing>
          <wp:inline distT="0" distB="0" distL="0" distR="0" wp14:anchorId="7B1B04DF" wp14:editId="5696E4E8">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5" cstate="print">
                      <a:lum bright="-6000"/>
                      <a:extLst>
                        <a:ext uri="{BEBA8EAE-BF5A-486C-A8C5-ECC9F3942E4B}">
                          <a14:imgProps xmlns:a14="http://schemas.microsoft.com/office/drawing/2010/main">
                            <a14:imgLayer r:embed="rId4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901" w:name="_Toc460834834"/>
    </w:p>
    <w:p w14:paraId="5537302F" w14:textId="77777777"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901"/>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14:paraId="41404DCC" w14:textId="77777777" w:rsidR="003D1908" w:rsidRDefault="00A46B31" w:rsidP="00E75D61">
      <w:pPr>
        <w:pStyle w:val="Standard-BlockCharCharChar"/>
      </w:pPr>
      <w:r>
        <w:t xml:space="preserve">Here, a format table is created from the transcription with the help of a stylesheet and used in the Editor afterward. </w:t>
      </w:r>
      <w:bookmarkStart w:id="902" w:name="_Toc460834835"/>
    </w:p>
    <w:p w14:paraId="5AF552F7" w14:textId="77777777"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902"/>
    </w:p>
    <w:p w14:paraId="107CAEFE" w14:textId="77777777" w:rsidR="003D1908" w:rsidRDefault="00A46B31" w:rsidP="00E75D61">
      <w:pPr>
        <w:pStyle w:val="Standard-BlockCharCharChar"/>
      </w:pPr>
      <w:r>
        <w:t>Here, a stylesheet is applied to an utterance list – this is a “list transcription” that is segmented into utterances in accordance to HIAT:</w:t>
      </w:r>
    </w:p>
    <w:p w14:paraId="1A51F0E9" w14:textId="77777777" w:rsidR="003D1908" w:rsidRDefault="00A46B31" w:rsidP="00E75D61">
      <w:pPr>
        <w:pStyle w:val="Standard-BlockCharCharChar"/>
      </w:pPr>
      <w:r>
        <w:t>Without stylesheet:</w:t>
      </w:r>
    </w:p>
    <w:p w14:paraId="5493DBAE" w14:textId="77777777" w:rsidR="003D1908" w:rsidRDefault="00A46B31">
      <w:pPr>
        <w:pStyle w:val="GraphikFormat"/>
        <w:rPr>
          <w:szCs w:val="24"/>
        </w:rPr>
      </w:pPr>
      <w:r>
        <w:rPr>
          <w:noProof/>
          <w:szCs w:val="24"/>
          <w:lang w:eastAsia="de-DE"/>
        </w:rPr>
        <w:lastRenderedPageBreak/>
        <w:drawing>
          <wp:inline distT="0" distB="0" distL="0" distR="0" wp14:anchorId="75D888E5" wp14:editId="0F08B99F">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7" cstate="print">
                      <a:lum bright="-6000"/>
                      <a:extLst>
                        <a:ext uri="{BEBA8EAE-BF5A-486C-A8C5-ECC9F3942E4B}">
                          <a14:imgProps xmlns:a14="http://schemas.microsoft.com/office/drawing/2010/main">
                            <a14:imgLayer r:embed="rId4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14:paraId="475F9587" w14:textId="77777777" w:rsidR="003D1908" w:rsidRDefault="00A46B31" w:rsidP="00E75D61">
      <w:pPr>
        <w:pStyle w:val="Standard-BlockCharCharChar"/>
      </w:pPr>
      <w:r>
        <w:t xml:space="preserve">With </w:t>
      </w:r>
      <w:r w:rsidRPr="005E35CD">
        <w:rPr>
          <w:rStyle w:val="RefsZchn"/>
        </w:rPr>
        <w:t>“HIAT_PlainUtteranceList_Tbl.xsl”</w:t>
      </w:r>
      <w:r>
        <w:t>:</w:t>
      </w:r>
    </w:p>
    <w:p w14:paraId="38F8246D" w14:textId="77777777" w:rsidR="003D1908" w:rsidRDefault="00A46B31">
      <w:pPr>
        <w:pStyle w:val="GraphikFormat"/>
        <w:rPr>
          <w:szCs w:val="24"/>
        </w:rPr>
      </w:pPr>
      <w:r>
        <w:rPr>
          <w:noProof/>
          <w:szCs w:val="24"/>
          <w:lang w:eastAsia="de-DE"/>
        </w:rPr>
        <w:drawing>
          <wp:inline distT="0" distB="0" distL="0" distR="0" wp14:anchorId="5CC5C920" wp14:editId="2AC1AB97">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9" cstate="print">
                      <a:lum bright="-6000"/>
                      <a:extLst>
                        <a:ext uri="{BEBA8EAE-BF5A-486C-A8C5-ECC9F3942E4B}">
                          <a14:imgProps xmlns:a14="http://schemas.microsoft.com/office/drawing/2010/main">
                            <a14:imgLayer r:embed="rId4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14:paraId="229A2EE9" w14:textId="77777777" w:rsidR="003D1908" w:rsidRDefault="00A46B31" w:rsidP="00E75D61">
      <w:pPr>
        <w:pStyle w:val="Standard-BlockCharCharChar"/>
      </w:pPr>
      <w:r>
        <w:t xml:space="preserve">With </w:t>
      </w:r>
      <w:r w:rsidRPr="005E35CD">
        <w:rPr>
          <w:rStyle w:val="RefsZchn"/>
        </w:rPr>
        <w:t>“HIAT_PlainUtteranceList_Txt.xsl”</w:t>
      </w:r>
      <w:r>
        <w:t>:</w:t>
      </w:r>
    </w:p>
    <w:p w14:paraId="100654CC" w14:textId="77777777" w:rsidR="003D1908" w:rsidRDefault="00A46B31" w:rsidP="00E75D61">
      <w:pPr>
        <w:pStyle w:val="GraphikFormat"/>
      </w:pPr>
      <w:r>
        <w:rPr>
          <w:noProof/>
          <w:lang w:eastAsia="de-DE"/>
        </w:rPr>
        <w:drawing>
          <wp:inline distT="0" distB="0" distL="0" distR="0" wp14:anchorId="62E086F6" wp14:editId="5AA673AB">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1" cstate="print">
                      <a:lum bright="-6000"/>
                      <a:extLst>
                        <a:ext uri="{BEBA8EAE-BF5A-486C-A8C5-ECC9F3942E4B}">
                          <a14:imgProps xmlns:a14="http://schemas.microsoft.com/office/drawing/2010/main">
                            <a14:imgLayer r:embed="rId4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14:paraId="5DEFD9C5" w14:textId="77777777"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14:paraId="5582353B" w14:textId="77777777" w:rsidR="003D1908" w:rsidRDefault="00A46B31" w:rsidP="00E75D61">
      <w:pPr>
        <w:pStyle w:val="GraphikFormat"/>
        <w:rPr>
          <w:lang w:val="en-GB"/>
        </w:rPr>
      </w:pPr>
      <w:r>
        <w:rPr>
          <w:noProof/>
          <w:lang w:eastAsia="de-DE"/>
        </w:rPr>
        <w:drawing>
          <wp:inline distT="0" distB="0" distL="0" distR="0" wp14:anchorId="3EB03AF7" wp14:editId="09D2F964">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14:paraId="7F40EA07" w14:textId="77777777" w:rsidR="003D1908" w:rsidRDefault="003D1908">
      <w:pPr>
        <w:pStyle w:val="berschrift1"/>
        <w:sectPr w:rsidR="003D1908" w:rsidSect="00372541">
          <w:headerReference w:type="default" r:id="rId484"/>
          <w:pgSz w:w="11906" w:h="16838" w:code="9"/>
          <w:pgMar w:top="1417" w:right="1133" w:bottom="1134" w:left="1417" w:header="624" w:footer="624" w:gutter="0"/>
          <w:cols w:space="720"/>
          <w:docGrid w:linePitch="326"/>
        </w:sectPr>
      </w:pPr>
    </w:p>
    <w:p w14:paraId="785F0753" w14:textId="77777777" w:rsidR="003D1908" w:rsidRDefault="00A46B31">
      <w:pPr>
        <w:pStyle w:val="berschrift1"/>
      </w:pPr>
      <w:bookmarkStart w:id="903" w:name="_Ref471988366"/>
      <w:bookmarkStart w:id="904" w:name="_Ref471988384"/>
      <w:bookmarkStart w:id="905" w:name="_Ref471988469"/>
      <w:bookmarkStart w:id="906" w:name="_Ref471988495"/>
      <w:bookmarkStart w:id="907" w:name="_Toc472960904"/>
      <w:bookmarkEnd w:id="892"/>
      <w:bookmarkEnd w:id="893"/>
      <w:r>
        <w:lastRenderedPageBreak/>
        <w:t>APPENDIX D: SHORTCUT OVERVIEW</w:t>
      </w:r>
      <w:bookmarkEnd w:id="903"/>
      <w:bookmarkEnd w:id="904"/>
      <w:bookmarkEnd w:id="905"/>
      <w:bookmarkEnd w:id="906"/>
      <w:bookmarkEnd w:id="907"/>
    </w:p>
    <w:p w14:paraId="70A8F3DC" w14:textId="77777777" w:rsidR="00DD7080" w:rsidRDefault="00DD7080">
      <w:pPr>
        <w:rPr>
          <w:szCs w:val="24"/>
          <w:lang w:val="en-GB"/>
        </w:rPr>
      </w:pPr>
    </w:p>
    <w:p w14:paraId="1CA030BE" w14:textId="77777777"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14:paraId="487A9934" w14:textId="77777777"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14:paraId="225431DD" w14:textId="77777777"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14:paraId="7738812D"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1309BA30" w14:textId="77777777" w:rsidR="003D1908" w:rsidRDefault="00A46B31">
            <w:pPr>
              <w:tabs>
                <w:tab w:val="clear" w:pos="482"/>
                <w:tab w:val="left" w:pos="395"/>
              </w:tabs>
              <w:rPr>
                <w:b/>
              </w:rPr>
            </w:pPr>
            <w:r>
              <w:rPr>
                <w:b/>
              </w:rPr>
              <w:t>1. Audio / Video Player</w:t>
            </w:r>
          </w:p>
        </w:tc>
      </w:tr>
      <w:tr w:rsidR="003D1908" w14:paraId="05E629D3" w14:textId="77777777" w:rsidTr="00BC09CA">
        <w:trPr>
          <w:trHeight w:val="397"/>
        </w:trPr>
        <w:tc>
          <w:tcPr>
            <w:tcW w:w="3686" w:type="dxa"/>
            <w:tcBorders>
              <w:top w:val="single" w:sz="4" w:space="0" w:color="auto"/>
            </w:tcBorders>
          </w:tcPr>
          <w:p w14:paraId="4DC08EF6"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14:paraId="6F3957B2" w14:textId="77777777" w:rsidR="003D1908" w:rsidRDefault="00A46B31">
            <w:pPr>
              <w:tabs>
                <w:tab w:val="clear" w:pos="482"/>
                <w:tab w:val="left" w:pos="395"/>
              </w:tabs>
              <w:spacing w:before="0" w:after="0"/>
              <w:rPr>
                <w:lang w:val="en-GB"/>
              </w:rPr>
            </w:pPr>
            <w:r>
              <w:rPr>
                <w:lang w:val="en-GB"/>
              </w:rPr>
              <w:t>Play selection</w:t>
            </w:r>
          </w:p>
        </w:tc>
      </w:tr>
      <w:tr w:rsidR="003D1908" w:rsidRPr="00A62938" w14:paraId="31CF4569" w14:textId="77777777" w:rsidTr="00BC09CA">
        <w:trPr>
          <w:trHeight w:val="397"/>
        </w:trPr>
        <w:tc>
          <w:tcPr>
            <w:tcW w:w="3686" w:type="dxa"/>
          </w:tcPr>
          <w:p w14:paraId="69DF3554"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14:paraId="330DC1C4" w14:textId="77777777" w:rsidR="003D1908" w:rsidRDefault="00A46B31">
            <w:pPr>
              <w:tabs>
                <w:tab w:val="clear" w:pos="482"/>
                <w:tab w:val="left" w:pos="395"/>
              </w:tabs>
              <w:spacing w:before="0" w:after="0"/>
              <w:rPr>
                <w:lang w:val="en-GB"/>
              </w:rPr>
            </w:pPr>
            <w:r>
              <w:rPr>
                <w:lang w:val="en-GB"/>
              </w:rPr>
              <w:t>Play last second of selection</w:t>
            </w:r>
          </w:p>
        </w:tc>
      </w:tr>
      <w:tr w:rsidR="003D1908" w14:paraId="5D55F4E0" w14:textId="77777777" w:rsidTr="00BC09CA">
        <w:trPr>
          <w:trHeight w:val="397"/>
        </w:trPr>
        <w:tc>
          <w:tcPr>
            <w:tcW w:w="3686" w:type="dxa"/>
          </w:tcPr>
          <w:p w14:paraId="77A69260"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14:paraId="4C4A66C8" w14:textId="77777777" w:rsidR="003D1908" w:rsidRDefault="00A46B31">
            <w:pPr>
              <w:tabs>
                <w:tab w:val="clear" w:pos="482"/>
                <w:tab w:val="left" w:pos="395"/>
              </w:tabs>
              <w:spacing w:before="0" w:after="0"/>
              <w:rPr>
                <w:lang w:val="en-GB"/>
              </w:rPr>
            </w:pPr>
            <w:r>
              <w:rPr>
                <w:lang w:val="en-GB"/>
              </w:rPr>
              <w:t>Play</w:t>
            </w:r>
          </w:p>
        </w:tc>
      </w:tr>
      <w:tr w:rsidR="003D1908" w14:paraId="3E000D3C" w14:textId="77777777" w:rsidTr="00BC09CA">
        <w:trPr>
          <w:trHeight w:val="397"/>
        </w:trPr>
        <w:tc>
          <w:tcPr>
            <w:tcW w:w="3686" w:type="dxa"/>
          </w:tcPr>
          <w:p w14:paraId="45A016A2"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14:paraId="299115DA" w14:textId="77777777" w:rsidR="003D1908" w:rsidRDefault="00A46B31">
            <w:pPr>
              <w:tabs>
                <w:tab w:val="clear" w:pos="482"/>
                <w:tab w:val="left" w:pos="395"/>
              </w:tabs>
              <w:spacing w:before="0" w:after="0"/>
              <w:rPr>
                <w:lang w:val="en-GB"/>
              </w:rPr>
            </w:pPr>
            <w:r>
              <w:rPr>
                <w:lang w:val="en-GB"/>
              </w:rPr>
              <w:t>Pause</w:t>
            </w:r>
          </w:p>
        </w:tc>
      </w:tr>
      <w:tr w:rsidR="003D1908" w14:paraId="2BA44EA9" w14:textId="77777777" w:rsidTr="00BC09CA">
        <w:trPr>
          <w:trHeight w:val="397"/>
        </w:trPr>
        <w:tc>
          <w:tcPr>
            <w:tcW w:w="3686" w:type="dxa"/>
          </w:tcPr>
          <w:p w14:paraId="230883C0"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14:paraId="18B32522" w14:textId="77777777" w:rsidR="003D1908" w:rsidRDefault="00A46B31">
            <w:pPr>
              <w:tabs>
                <w:tab w:val="clear" w:pos="482"/>
                <w:tab w:val="left" w:pos="395"/>
              </w:tabs>
              <w:spacing w:before="0" w:after="0"/>
              <w:rPr>
                <w:lang w:val="en-GB"/>
              </w:rPr>
            </w:pPr>
            <w:r>
              <w:rPr>
                <w:lang w:val="en-GB"/>
              </w:rPr>
              <w:t>Stop</w:t>
            </w:r>
          </w:p>
        </w:tc>
      </w:tr>
      <w:tr w:rsidR="003D1908" w14:paraId="6653454E"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596A83E8" w14:textId="77777777" w:rsidR="003D1908" w:rsidRDefault="00A46B31" w:rsidP="00BC09CA">
            <w:pPr>
              <w:tabs>
                <w:tab w:val="clear" w:pos="482"/>
                <w:tab w:val="left" w:pos="395"/>
              </w:tabs>
              <w:spacing w:before="0"/>
              <w:rPr>
                <w:b/>
              </w:rPr>
            </w:pPr>
            <w:r>
              <w:rPr>
                <w:b/>
              </w:rPr>
              <w:t>2. Waveform display / selection</w:t>
            </w:r>
          </w:p>
        </w:tc>
      </w:tr>
      <w:tr w:rsidR="003D1908" w:rsidRPr="00A62938" w14:paraId="43C15A7F" w14:textId="77777777" w:rsidTr="00BC09CA">
        <w:trPr>
          <w:trHeight w:val="397"/>
        </w:trPr>
        <w:tc>
          <w:tcPr>
            <w:tcW w:w="3686" w:type="dxa"/>
          </w:tcPr>
          <w:p w14:paraId="23969C00" w14:textId="77777777"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14:paraId="63EB7D98" w14:textId="77777777" w:rsidR="003D1908" w:rsidRDefault="00A46B31">
            <w:pPr>
              <w:tabs>
                <w:tab w:val="clear" w:pos="482"/>
                <w:tab w:val="left" w:pos="395"/>
              </w:tabs>
              <w:spacing w:before="0" w:after="0"/>
              <w:rPr>
                <w:lang w:val="en-GB"/>
              </w:rPr>
            </w:pPr>
            <w:r>
              <w:rPr>
                <w:lang w:val="en-GB"/>
              </w:rPr>
              <w:t>move left selection boundary (when near left boundary)</w:t>
            </w:r>
          </w:p>
          <w:p w14:paraId="5C3E2900" w14:textId="77777777" w:rsidR="003D1908" w:rsidRDefault="00A46B31">
            <w:pPr>
              <w:tabs>
                <w:tab w:val="clear" w:pos="482"/>
                <w:tab w:val="left" w:pos="395"/>
              </w:tabs>
              <w:spacing w:before="0" w:after="0"/>
              <w:rPr>
                <w:lang w:val="en-GB"/>
              </w:rPr>
            </w:pPr>
            <w:r>
              <w:rPr>
                <w:lang w:val="en-GB"/>
              </w:rPr>
              <w:t>move right selection boundary (when near right boundary)</w:t>
            </w:r>
          </w:p>
          <w:p w14:paraId="57B7DDB5" w14:textId="77777777" w:rsidR="003D1908" w:rsidRDefault="00A46B31">
            <w:pPr>
              <w:tabs>
                <w:tab w:val="clear" w:pos="482"/>
                <w:tab w:val="left" w:pos="395"/>
              </w:tabs>
              <w:spacing w:before="0"/>
              <w:rPr>
                <w:lang w:val="en-GB"/>
              </w:rPr>
            </w:pPr>
            <w:r>
              <w:rPr>
                <w:lang w:val="en-GB"/>
              </w:rPr>
              <w:t>move selection (when near selection centre)</w:t>
            </w:r>
          </w:p>
        </w:tc>
      </w:tr>
      <w:tr w:rsidR="003D1908" w14:paraId="445A3940" w14:textId="77777777" w:rsidTr="00BC09CA">
        <w:trPr>
          <w:trHeight w:val="397"/>
        </w:trPr>
        <w:tc>
          <w:tcPr>
            <w:tcW w:w="3686" w:type="dxa"/>
          </w:tcPr>
          <w:p w14:paraId="6BB989A2" w14:textId="77777777"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14:paraId="47E20157" w14:textId="77777777" w:rsidR="003D1908" w:rsidRDefault="00A46B31">
            <w:pPr>
              <w:tabs>
                <w:tab w:val="clear" w:pos="482"/>
                <w:tab w:val="left" w:pos="395"/>
              </w:tabs>
              <w:spacing w:before="0" w:after="0"/>
              <w:rPr>
                <w:lang w:val="en-GB"/>
              </w:rPr>
            </w:pPr>
            <w:r>
              <w:rPr>
                <w:lang w:val="en-GB"/>
              </w:rPr>
              <w:t>Decrease selection start</w:t>
            </w:r>
          </w:p>
        </w:tc>
      </w:tr>
      <w:tr w:rsidR="003D1908" w14:paraId="67A17A5C" w14:textId="77777777" w:rsidTr="00BC09CA">
        <w:trPr>
          <w:trHeight w:val="397"/>
        </w:trPr>
        <w:tc>
          <w:tcPr>
            <w:tcW w:w="3686" w:type="dxa"/>
          </w:tcPr>
          <w:p w14:paraId="54533380" w14:textId="77777777"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14:paraId="16EB9AE1" w14:textId="77777777" w:rsidR="003D1908" w:rsidRDefault="00A46B31">
            <w:pPr>
              <w:tabs>
                <w:tab w:val="clear" w:pos="482"/>
                <w:tab w:val="left" w:pos="395"/>
              </w:tabs>
              <w:spacing w:before="0" w:after="0"/>
              <w:rPr>
                <w:lang w:val="en-GB"/>
              </w:rPr>
            </w:pPr>
            <w:r>
              <w:rPr>
                <w:lang w:val="en-GB"/>
              </w:rPr>
              <w:t>Increase selection start</w:t>
            </w:r>
          </w:p>
        </w:tc>
      </w:tr>
      <w:tr w:rsidR="003D1908" w14:paraId="5871E48D" w14:textId="77777777" w:rsidTr="00BC09CA">
        <w:trPr>
          <w:trHeight w:val="397"/>
        </w:trPr>
        <w:tc>
          <w:tcPr>
            <w:tcW w:w="3686" w:type="dxa"/>
          </w:tcPr>
          <w:p w14:paraId="38E00658" w14:textId="77777777"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14:paraId="05603F87" w14:textId="77777777" w:rsidR="003D1908" w:rsidRDefault="00A46B31">
            <w:pPr>
              <w:tabs>
                <w:tab w:val="clear" w:pos="482"/>
                <w:tab w:val="left" w:pos="395"/>
              </w:tabs>
              <w:spacing w:before="0" w:after="0"/>
              <w:rPr>
                <w:lang w:val="en-GB"/>
              </w:rPr>
            </w:pPr>
            <w:r>
              <w:rPr>
                <w:lang w:val="en-GB"/>
              </w:rPr>
              <w:t>Decrease selection end</w:t>
            </w:r>
          </w:p>
        </w:tc>
      </w:tr>
      <w:tr w:rsidR="003D1908" w14:paraId="2E6CCEB4" w14:textId="77777777" w:rsidTr="00BC09CA">
        <w:trPr>
          <w:trHeight w:val="397"/>
        </w:trPr>
        <w:tc>
          <w:tcPr>
            <w:tcW w:w="3686" w:type="dxa"/>
          </w:tcPr>
          <w:p w14:paraId="2459CC24" w14:textId="77777777"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14:paraId="23F94F88" w14:textId="77777777" w:rsidR="003D1908" w:rsidRDefault="00A46B31">
            <w:pPr>
              <w:tabs>
                <w:tab w:val="clear" w:pos="482"/>
                <w:tab w:val="left" w:pos="395"/>
              </w:tabs>
              <w:spacing w:before="0" w:after="0"/>
              <w:rPr>
                <w:lang w:val="en-GB"/>
              </w:rPr>
            </w:pPr>
            <w:r>
              <w:rPr>
                <w:lang w:val="en-GB"/>
              </w:rPr>
              <w:t>Increase selection end</w:t>
            </w:r>
          </w:p>
        </w:tc>
      </w:tr>
      <w:tr w:rsidR="003D1908" w14:paraId="3DDC3577" w14:textId="77777777" w:rsidTr="00BC09CA">
        <w:trPr>
          <w:trHeight w:val="397"/>
        </w:trPr>
        <w:tc>
          <w:tcPr>
            <w:tcW w:w="3686" w:type="dxa"/>
          </w:tcPr>
          <w:p w14:paraId="1F428F02"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14:paraId="5774FB5E" w14:textId="77777777" w:rsidR="003D1908" w:rsidRDefault="00A46B31">
            <w:pPr>
              <w:tabs>
                <w:tab w:val="clear" w:pos="482"/>
                <w:tab w:val="left" w:pos="395"/>
              </w:tabs>
              <w:spacing w:before="0" w:after="0"/>
              <w:rPr>
                <w:lang w:val="en-GB"/>
              </w:rPr>
            </w:pPr>
            <w:r>
              <w:rPr>
                <w:lang w:val="en-GB"/>
              </w:rPr>
              <w:t>Shift selection</w:t>
            </w:r>
          </w:p>
        </w:tc>
      </w:tr>
      <w:tr w:rsidR="003D1908" w14:paraId="47A47B5F" w14:textId="77777777" w:rsidTr="00BC09CA">
        <w:trPr>
          <w:trHeight w:val="397"/>
        </w:trPr>
        <w:tc>
          <w:tcPr>
            <w:tcW w:w="3686" w:type="dxa"/>
          </w:tcPr>
          <w:p w14:paraId="43FBFAC9" w14:textId="7777777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14:paraId="34D0C1B8" w14:textId="77777777" w:rsidR="003D1908" w:rsidRDefault="00A46B31">
            <w:pPr>
              <w:tabs>
                <w:tab w:val="clear" w:pos="482"/>
                <w:tab w:val="left" w:pos="395"/>
              </w:tabs>
              <w:spacing w:before="0" w:after="0"/>
              <w:rPr>
                <w:lang w:val="en-GB"/>
              </w:rPr>
            </w:pPr>
            <w:r>
              <w:rPr>
                <w:lang w:val="en-GB"/>
              </w:rPr>
              <w:t>Zoom waveform in/out</w:t>
            </w:r>
          </w:p>
        </w:tc>
      </w:tr>
      <w:tr w:rsidR="003D1908" w14:paraId="0141CD4B" w14:textId="77777777" w:rsidTr="00BC09CA">
        <w:trPr>
          <w:trHeight w:val="397"/>
        </w:trPr>
        <w:tc>
          <w:tcPr>
            <w:tcW w:w="3686" w:type="dxa"/>
          </w:tcPr>
          <w:p w14:paraId="0C1DC8F3" w14:textId="77777777"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14:paraId="6DB2D928" w14:textId="77777777" w:rsidR="003D1908" w:rsidRDefault="00A46B31">
            <w:pPr>
              <w:tabs>
                <w:tab w:val="clear" w:pos="482"/>
                <w:tab w:val="left" w:pos="395"/>
              </w:tabs>
              <w:spacing w:before="0" w:after="0"/>
              <w:rPr>
                <w:lang w:val="en-GB"/>
              </w:rPr>
            </w:pPr>
            <w:r>
              <w:rPr>
                <w:lang w:val="en-GB"/>
              </w:rPr>
              <w:t>Vertical zoom for waveform</w:t>
            </w:r>
          </w:p>
        </w:tc>
      </w:tr>
      <w:tr w:rsidR="003D1908" w14:paraId="0574E4C3"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546D702A" w14:textId="77777777" w:rsidR="003D1908" w:rsidRDefault="00A46B31" w:rsidP="00BC09CA">
            <w:pPr>
              <w:tabs>
                <w:tab w:val="clear" w:pos="482"/>
                <w:tab w:val="left" w:pos="395"/>
              </w:tabs>
              <w:spacing w:before="0"/>
              <w:rPr>
                <w:b/>
              </w:rPr>
            </w:pPr>
            <w:r>
              <w:rPr>
                <w:b/>
              </w:rPr>
              <w:t>3. File menu</w:t>
            </w:r>
          </w:p>
        </w:tc>
      </w:tr>
      <w:tr w:rsidR="003D1908" w14:paraId="20EEB0D1" w14:textId="77777777" w:rsidTr="00BC09CA">
        <w:trPr>
          <w:trHeight w:val="397"/>
        </w:trPr>
        <w:tc>
          <w:tcPr>
            <w:tcW w:w="3686" w:type="dxa"/>
          </w:tcPr>
          <w:p w14:paraId="7078C230"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14:paraId="63BE91DD" w14:textId="77777777" w:rsidR="003D1908" w:rsidRDefault="00A46B31">
            <w:pPr>
              <w:tabs>
                <w:tab w:val="clear" w:pos="482"/>
                <w:tab w:val="left" w:pos="395"/>
              </w:tabs>
              <w:spacing w:before="0" w:after="0"/>
              <w:rPr>
                <w:lang w:val="en-GB"/>
              </w:rPr>
            </w:pPr>
            <w:r>
              <w:rPr>
                <w:lang w:val="en-GB"/>
              </w:rPr>
              <w:t>New transcription...</w:t>
            </w:r>
          </w:p>
        </w:tc>
      </w:tr>
      <w:tr w:rsidR="003D1908" w14:paraId="07B854DD" w14:textId="77777777" w:rsidTr="00BC09CA">
        <w:trPr>
          <w:trHeight w:val="397"/>
        </w:trPr>
        <w:tc>
          <w:tcPr>
            <w:tcW w:w="3686" w:type="dxa"/>
          </w:tcPr>
          <w:p w14:paraId="0001FA20"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14:paraId="66E559F1" w14:textId="77777777" w:rsidR="003D1908" w:rsidRDefault="00A46B31">
            <w:pPr>
              <w:tabs>
                <w:tab w:val="clear" w:pos="482"/>
                <w:tab w:val="left" w:pos="395"/>
              </w:tabs>
              <w:spacing w:before="0" w:after="0"/>
              <w:rPr>
                <w:lang w:val="en-GB"/>
              </w:rPr>
            </w:pPr>
            <w:r>
              <w:rPr>
                <w:lang w:val="en-GB"/>
              </w:rPr>
              <w:t>Open transcription...</w:t>
            </w:r>
          </w:p>
        </w:tc>
      </w:tr>
      <w:tr w:rsidR="003D1908" w14:paraId="4472C63D" w14:textId="77777777" w:rsidTr="00BC09CA">
        <w:trPr>
          <w:trHeight w:val="397"/>
        </w:trPr>
        <w:tc>
          <w:tcPr>
            <w:tcW w:w="3686" w:type="dxa"/>
          </w:tcPr>
          <w:p w14:paraId="459C493F"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14:paraId="17B2E11D" w14:textId="77777777" w:rsidR="003D1908" w:rsidRDefault="00A46B31">
            <w:pPr>
              <w:tabs>
                <w:tab w:val="clear" w:pos="482"/>
                <w:tab w:val="left" w:pos="395"/>
              </w:tabs>
              <w:spacing w:before="0" w:after="0"/>
              <w:rPr>
                <w:lang w:val="en-GB"/>
              </w:rPr>
            </w:pPr>
            <w:r>
              <w:rPr>
                <w:lang w:val="en-GB"/>
              </w:rPr>
              <w:t>Save transcription...</w:t>
            </w:r>
          </w:p>
        </w:tc>
      </w:tr>
      <w:tr w:rsidR="003D1908" w14:paraId="30E6E929" w14:textId="77777777" w:rsidTr="00BC09CA">
        <w:trPr>
          <w:trHeight w:val="397"/>
        </w:trPr>
        <w:tc>
          <w:tcPr>
            <w:tcW w:w="3686" w:type="dxa"/>
          </w:tcPr>
          <w:p w14:paraId="022BEE8D"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14:paraId="6A6B4946" w14:textId="77777777" w:rsidR="003D1908" w:rsidRDefault="00A46B31">
            <w:pPr>
              <w:tabs>
                <w:tab w:val="clear" w:pos="482"/>
                <w:tab w:val="left" w:pos="395"/>
              </w:tabs>
              <w:spacing w:before="0" w:after="0"/>
              <w:rPr>
                <w:lang w:val="en-GB"/>
              </w:rPr>
            </w:pPr>
            <w:r>
              <w:rPr>
                <w:lang w:val="en-GB"/>
              </w:rPr>
              <w:t>Print transcription...</w:t>
            </w:r>
          </w:p>
        </w:tc>
      </w:tr>
      <w:tr w:rsidR="003D1908" w14:paraId="76F30D8A"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258B9580" w14:textId="77777777" w:rsidR="003D1908" w:rsidRDefault="00A46B31" w:rsidP="00BC09CA">
            <w:pPr>
              <w:keepNext/>
              <w:tabs>
                <w:tab w:val="clear" w:pos="482"/>
                <w:tab w:val="left" w:pos="395"/>
              </w:tabs>
              <w:spacing w:before="0"/>
              <w:rPr>
                <w:b/>
              </w:rPr>
            </w:pPr>
            <w:r>
              <w:rPr>
                <w:b/>
              </w:rPr>
              <w:lastRenderedPageBreak/>
              <w:t>4. Edit menu</w:t>
            </w:r>
          </w:p>
        </w:tc>
      </w:tr>
      <w:tr w:rsidR="003D1908" w14:paraId="0058A6F3" w14:textId="77777777" w:rsidTr="00BC09CA">
        <w:trPr>
          <w:trHeight w:val="397"/>
        </w:trPr>
        <w:tc>
          <w:tcPr>
            <w:tcW w:w="3686" w:type="dxa"/>
          </w:tcPr>
          <w:p w14:paraId="655B5041"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14:paraId="7B22C7D1" w14:textId="77777777" w:rsidR="003D1908" w:rsidRDefault="00A46B31">
            <w:pPr>
              <w:tabs>
                <w:tab w:val="clear" w:pos="482"/>
                <w:tab w:val="left" w:pos="395"/>
              </w:tabs>
              <w:spacing w:before="0" w:after="0"/>
              <w:rPr>
                <w:lang w:val="en-GB"/>
              </w:rPr>
            </w:pPr>
            <w:r>
              <w:rPr>
                <w:lang w:val="en-GB"/>
              </w:rPr>
              <w:t>Undo</w:t>
            </w:r>
          </w:p>
        </w:tc>
      </w:tr>
      <w:tr w:rsidR="003D1908" w14:paraId="2D7701FA" w14:textId="77777777" w:rsidTr="00BC09CA">
        <w:trPr>
          <w:trHeight w:val="397"/>
        </w:trPr>
        <w:tc>
          <w:tcPr>
            <w:tcW w:w="3686" w:type="dxa"/>
          </w:tcPr>
          <w:p w14:paraId="64095BDE"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14:paraId="56163834" w14:textId="77777777" w:rsidR="003D1908" w:rsidRDefault="00A46B31">
            <w:pPr>
              <w:tabs>
                <w:tab w:val="clear" w:pos="482"/>
                <w:tab w:val="left" w:pos="395"/>
              </w:tabs>
              <w:spacing w:before="0" w:after="0"/>
              <w:rPr>
                <w:lang w:val="en-GB"/>
              </w:rPr>
            </w:pPr>
            <w:r>
              <w:rPr>
                <w:lang w:val="en-GB"/>
              </w:rPr>
              <w:t>Copy</w:t>
            </w:r>
          </w:p>
        </w:tc>
      </w:tr>
      <w:tr w:rsidR="003D1908" w14:paraId="27F13173" w14:textId="77777777" w:rsidTr="00BC09CA">
        <w:trPr>
          <w:trHeight w:val="397"/>
        </w:trPr>
        <w:tc>
          <w:tcPr>
            <w:tcW w:w="3686" w:type="dxa"/>
          </w:tcPr>
          <w:p w14:paraId="49939A8D"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14:paraId="3E9CFF0B" w14:textId="77777777" w:rsidR="003D1908" w:rsidRDefault="00A46B31">
            <w:pPr>
              <w:tabs>
                <w:tab w:val="clear" w:pos="482"/>
                <w:tab w:val="left" w:pos="395"/>
              </w:tabs>
              <w:spacing w:before="0" w:after="0"/>
              <w:rPr>
                <w:lang w:val="en-GB"/>
              </w:rPr>
            </w:pPr>
            <w:r>
              <w:rPr>
                <w:lang w:val="en-GB"/>
              </w:rPr>
              <w:t>Paste</w:t>
            </w:r>
          </w:p>
        </w:tc>
      </w:tr>
      <w:tr w:rsidR="003D1908" w14:paraId="429D3152" w14:textId="77777777" w:rsidTr="00BC09CA">
        <w:trPr>
          <w:trHeight w:val="397"/>
        </w:trPr>
        <w:tc>
          <w:tcPr>
            <w:tcW w:w="3686" w:type="dxa"/>
          </w:tcPr>
          <w:p w14:paraId="6B02C431"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14:paraId="642D8D93" w14:textId="77777777" w:rsidR="003D1908" w:rsidRDefault="00A46B31">
            <w:pPr>
              <w:tabs>
                <w:tab w:val="clear" w:pos="482"/>
                <w:tab w:val="left" w:pos="395"/>
              </w:tabs>
              <w:spacing w:before="0" w:after="0"/>
              <w:rPr>
                <w:lang w:val="en-GB"/>
              </w:rPr>
            </w:pPr>
            <w:r>
              <w:rPr>
                <w:lang w:val="en-GB"/>
              </w:rPr>
              <w:t>Cut</w:t>
            </w:r>
          </w:p>
        </w:tc>
      </w:tr>
      <w:tr w:rsidR="003D1908" w14:paraId="60A9AD43" w14:textId="77777777" w:rsidTr="00BC09CA">
        <w:trPr>
          <w:trHeight w:val="397"/>
        </w:trPr>
        <w:tc>
          <w:tcPr>
            <w:tcW w:w="3686" w:type="dxa"/>
          </w:tcPr>
          <w:p w14:paraId="2379E65D"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14:paraId="168753E1" w14:textId="77777777" w:rsidR="003D1908" w:rsidRDefault="00A46B31">
            <w:pPr>
              <w:tabs>
                <w:tab w:val="clear" w:pos="482"/>
                <w:tab w:val="left" w:pos="395"/>
              </w:tabs>
              <w:spacing w:before="0" w:after="0"/>
              <w:rPr>
                <w:lang w:val="en-GB"/>
              </w:rPr>
            </w:pPr>
            <w:r>
              <w:rPr>
                <w:lang w:val="en-GB"/>
              </w:rPr>
              <w:t>Search in events...</w:t>
            </w:r>
          </w:p>
        </w:tc>
      </w:tr>
      <w:tr w:rsidR="003D1908" w14:paraId="71AA27DF" w14:textId="77777777" w:rsidTr="00BC09CA">
        <w:trPr>
          <w:trHeight w:val="397"/>
        </w:trPr>
        <w:tc>
          <w:tcPr>
            <w:tcW w:w="3686" w:type="dxa"/>
          </w:tcPr>
          <w:p w14:paraId="6868CAF7"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14:paraId="173F4797" w14:textId="77777777" w:rsidR="003D1908" w:rsidRDefault="00A46B31">
            <w:pPr>
              <w:tabs>
                <w:tab w:val="clear" w:pos="482"/>
                <w:tab w:val="left" w:pos="395"/>
              </w:tabs>
              <w:spacing w:before="0" w:after="0"/>
              <w:rPr>
                <w:lang w:val="en-GB"/>
              </w:rPr>
            </w:pPr>
            <w:r>
              <w:rPr>
                <w:lang w:val="en-GB"/>
              </w:rPr>
              <w:t>Find next</w:t>
            </w:r>
          </w:p>
        </w:tc>
      </w:tr>
      <w:tr w:rsidR="003D1908" w14:paraId="3E04F760" w14:textId="77777777" w:rsidTr="00BC09CA">
        <w:trPr>
          <w:trHeight w:val="397"/>
        </w:trPr>
        <w:tc>
          <w:tcPr>
            <w:tcW w:w="3686" w:type="dxa"/>
          </w:tcPr>
          <w:p w14:paraId="27C882CF"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14:paraId="524F0F26" w14:textId="77777777" w:rsidR="003D1908" w:rsidRDefault="00A46B31">
            <w:pPr>
              <w:tabs>
                <w:tab w:val="clear" w:pos="482"/>
                <w:tab w:val="left" w:pos="395"/>
              </w:tabs>
              <w:spacing w:before="0" w:after="0"/>
              <w:rPr>
                <w:lang w:val="en-GB"/>
              </w:rPr>
            </w:pPr>
            <w:r>
              <w:rPr>
                <w:lang w:val="en-GB"/>
              </w:rPr>
              <w:t>Replace in events...</w:t>
            </w:r>
          </w:p>
        </w:tc>
      </w:tr>
      <w:tr w:rsidR="003D1908" w14:paraId="514BB927" w14:textId="77777777" w:rsidTr="00BC09CA">
        <w:trPr>
          <w:trHeight w:val="397"/>
        </w:trPr>
        <w:tc>
          <w:tcPr>
            <w:tcW w:w="3686" w:type="dxa"/>
          </w:tcPr>
          <w:p w14:paraId="5F92FE28"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14:paraId="252D2E08" w14:textId="77777777" w:rsidR="003D1908" w:rsidRDefault="00A46B31">
            <w:pPr>
              <w:tabs>
                <w:tab w:val="clear" w:pos="482"/>
                <w:tab w:val="left" w:pos="395"/>
              </w:tabs>
              <w:spacing w:before="0" w:after="0"/>
              <w:rPr>
                <w:lang w:val="en-GB"/>
              </w:rPr>
            </w:pPr>
            <w:r>
              <w:rPr>
                <w:lang w:val="en-GB"/>
              </w:rPr>
              <w:t>Go to...</w:t>
            </w:r>
          </w:p>
        </w:tc>
      </w:tr>
      <w:tr w:rsidR="003D1908" w14:paraId="6E122760" w14:textId="77777777" w:rsidTr="00BC09CA">
        <w:trPr>
          <w:trHeight w:val="397"/>
        </w:trPr>
        <w:tc>
          <w:tcPr>
            <w:tcW w:w="3686" w:type="dxa"/>
          </w:tcPr>
          <w:p w14:paraId="610AFB9C"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14:paraId="7D6385D5" w14:textId="77777777" w:rsidR="003D1908" w:rsidRDefault="00A46B31">
            <w:pPr>
              <w:tabs>
                <w:tab w:val="clear" w:pos="482"/>
                <w:tab w:val="left" w:pos="395"/>
              </w:tabs>
              <w:spacing w:before="0" w:after="0"/>
              <w:rPr>
                <w:lang w:val="en-GB"/>
              </w:rPr>
            </w:pPr>
            <w:r>
              <w:rPr>
                <w:lang w:val="en-GB"/>
              </w:rPr>
              <w:t>EXAKT search...</w:t>
            </w:r>
          </w:p>
        </w:tc>
      </w:tr>
      <w:tr w:rsidR="003D1908" w14:paraId="6D340FE0"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497D7666" w14:textId="77777777" w:rsidR="003D1908" w:rsidRDefault="00A46B31" w:rsidP="00BC09CA">
            <w:pPr>
              <w:keepNext/>
              <w:tabs>
                <w:tab w:val="clear" w:pos="482"/>
                <w:tab w:val="left" w:pos="395"/>
              </w:tabs>
              <w:spacing w:before="0"/>
              <w:rPr>
                <w:b/>
              </w:rPr>
            </w:pPr>
            <w:r>
              <w:rPr>
                <w:b/>
              </w:rPr>
              <w:t>5. Tier menu</w:t>
            </w:r>
          </w:p>
        </w:tc>
      </w:tr>
      <w:tr w:rsidR="003D1908" w14:paraId="2547905F" w14:textId="77777777" w:rsidTr="00BC09CA">
        <w:trPr>
          <w:trHeight w:val="397"/>
        </w:trPr>
        <w:tc>
          <w:tcPr>
            <w:tcW w:w="3686" w:type="dxa"/>
          </w:tcPr>
          <w:p w14:paraId="01520901"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14:paraId="43300BF5" w14:textId="77777777" w:rsidR="003D1908" w:rsidRDefault="00A46B31">
            <w:pPr>
              <w:keepNext/>
              <w:tabs>
                <w:tab w:val="clear" w:pos="482"/>
                <w:tab w:val="left" w:pos="395"/>
              </w:tabs>
              <w:spacing w:before="0" w:after="0"/>
              <w:rPr>
                <w:lang w:val="en-GB"/>
              </w:rPr>
            </w:pPr>
            <w:r>
              <w:rPr>
                <w:lang w:val="en-GB"/>
              </w:rPr>
              <w:t>Add tier...</w:t>
            </w:r>
          </w:p>
        </w:tc>
      </w:tr>
      <w:tr w:rsidR="003D1908" w14:paraId="27274583" w14:textId="77777777" w:rsidTr="00BC09CA">
        <w:trPr>
          <w:trHeight w:val="397"/>
        </w:trPr>
        <w:tc>
          <w:tcPr>
            <w:tcW w:w="3686" w:type="dxa"/>
          </w:tcPr>
          <w:p w14:paraId="457A4DB3"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14:paraId="0003A6EB" w14:textId="77777777" w:rsidR="003D1908" w:rsidRDefault="00A46B31">
            <w:pPr>
              <w:keepNext/>
              <w:tabs>
                <w:tab w:val="clear" w:pos="482"/>
                <w:tab w:val="left" w:pos="395"/>
              </w:tabs>
              <w:spacing w:before="0" w:after="0"/>
              <w:rPr>
                <w:lang w:val="en-GB"/>
              </w:rPr>
            </w:pPr>
            <w:r>
              <w:rPr>
                <w:lang w:val="en-GB"/>
              </w:rPr>
              <w:t>Insert tier...</w:t>
            </w:r>
          </w:p>
        </w:tc>
      </w:tr>
      <w:tr w:rsidR="003D1908" w14:paraId="74A92A3E" w14:textId="77777777" w:rsidTr="00BC09CA">
        <w:trPr>
          <w:trHeight w:val="397"/>
        </w:trPr>
        <w:tc>
          <w:tcPr>
            <w:tcW w:w="3686" w:type="dxa"/>
          </w:tcPr>
          <w:p w14:paraId="28A278A7"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14:paraId="7BFB5999" w14:textId="77777777" w:rsidR="003D1908" w:rsidRDefault="00A46B31">
            <w:pPr>
              <w:keepNext/>
              <w:tabs>
                <w:tab w:val="clear" w:pos="482"/>
                <w:tab w:val="left" w:pos="395"/>
              </w:tabs>
              <w:spacing w:before="0" w:after="0"/>
              <w:rPr>
                <w:lang w:val="en-GB"/>
              </w:rPr>
            </w:pPr>
            <w:r>
              <w:rPr>
                <w:lang w:val="en-GB"/>
              </w:rPr>
              <w:t>Move tier upwards</w:t>
            </w:r>
          </w:p>
        </w:tc>
      </w:tr>
      <w:tr w:rsidR="003D1908" w14:paraId="10590BF0" w14:textId="77777777" w:rsidTr="00BC09CA">
        <w:trPr>
          <w:trHeight w:val="397"/>
        </w:trPr>
        <w:tc>
          <w:tcPr>
            <w:tcW w:w="3686" w:type="dxa"/>
          </w:tcPr>
          <w:p w14:paraId="18C68516" w14:textId="77777777"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14:paraId="12EC5A83" w14:textId="77777777" w:rsidR="003D1908" w:rsidRDefault="00A46B31">
            <w:pPr>
              <w:keepNext/>
              <w:tabs>
                <w:tab w:val="clear" w:pos="482"/>
                <w:tab w:val="left" w:pos="395"/>
              </w:tabs>
              <w:spacing w:before="0" w:after="0"/>
              <w:rPr>
                <w:lang w:val="en-GB"/>
              </w:rPr>
            </w:pPr>
            <w:r>
              <w:rPr>
                <w:lang w:val="en-GB"/>
              </w:rPr>
              <w:t>Hide tier</w:t>
            </w:r>
          </w:p>
        </w:tc>
      </w:tr>
      <w:tr w:rsidR="003D1908" w14:paraId="0082891E"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432BC071" w14:textId="77777777" w:rsidR="003D1908" w:rsidRDefault="00A46B31" w:rsidP="00BC09CA">
            <w:pPr>
              <w:tabs>
                <w:tab w:val="clear" w:pos="482"/>
                <w:tab w:val="left" w:pos="395"/>
              </w:tabs>
              <w:spacing w:before="0"/>
              <w:rPr>
                <w:b/>
              </w:rPr>
            </w:pPr>
            <w:r>
              <w:rPr>
                <w:b/>
              </w:rPr>
              <w:t>6. Event menu</w:t>
            </w:r>
          </w:p>
        </w:tc>
      </w:tr>
      <w:tr w:rsidR="003D1908" w14:paraId="617D0429" w14:textId="77777777" w:rsidTr="00BC09CA">
        <w:trPr>
          <w:trHeight w:val="397"/>
        </w:trPr>
        <w:tc>
          <w:tcPr>
            <w:tcW w:w="3686" w:type="dxa"/>
          </w:tcPr>
          <w:p w14:paraId="2AD3041D"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14:paraId="7C51998F" w14:textId="77777777" w:rsidR="003D1908" w:rsidRDefault="00A46B31">
            <w:pPr>
              <w:tabs>
                <w:tab w:val="clear" w:pos="482"/>
                <w:tab w:val="left" w:pos="395"/>
              </w:tabs>
              <w:spacing w:before="0" w:after="0"/>
              <w:rPr>
                <w:lang w:val="en-GB"/>
              </w:rPr>
            </w:pPr>
            <w:r>
              <w:rPr>
                <w:lang w:val="en-GB"/>
              </w:rPr>
              <w:t>Event properties...</w:t>
            </w:r>
          </w:p>
        </w:tc>
      </w:tr>
      <w:tr w:rsidR="003D1908" w14:paraId="67299CEF" w14:textId="77777777" w:rsidTr="00BC09CA">
        <w:trPr>
          <w:trHeight w:val="397"/>
        </w:trPr>
        <w:tc>
          <w:tcPr>
            <w:tcW w:w="3686" w:type="dxa"/>
          </w:tcPr>
          <w:p w14:paraId="14158F36"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14:paraId="1A23B6D4" w14:textId="77777777" w:rsidR="003D1908" w:rsidRDefault="00A46B31">
            <w:pPr>
              <w:tabs>
                <w:tab w:val="clear" w:pos="482"/>
                <w:tab w:val="left" w:pos="395"/>
              </w:tabs>
              <w:spacing w:before="0" w:after="0"/>
              <w:rPr>
                <w:lang w:val="en-GB"/>
              </w:rPr>
            </w:pPr>
            <w:r>
              <w:rPr>
                <w:lang w:val="en-GB"/>
              </w:rPr>
              <w:t>Remove event</w:t>
            </w:r>
          </w:p>
        </w:tc>
      </w:tr>
      <w:tr w:rsidR="003D1908" w:rsidRPr="00A62938" w14:paraId="650C8D7F" w14:textId="77777777" w:rsidTr="00BC09CA">
        <w:trPr>
          <w:trHeight w:val="397"/>
        </w:trPr>
        <w:tc>
          <w:tcPr>
            <w:tcW w:w="3686" w:type="dxa"/>
          </w:tcPr>
          <w:p w14:paraId="42766653"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14:paraId="53404E66" w14:textId="77777777" w:rsidR="003D1908" w:rsidRDefault="00A46B31">
            <w:pPr>
              <w:tabs>
                <w:tab w:val="clear" w:pos="482"/>
                <w:tab w:val="left" w:pos="395"/>
              </w:tabs>
              <w:spacing w:before="0" w:after="0"/>
              <w:rPr>
                <w:lang w:val="en-GB"/>
              </w:rPr>
            </w:pPr>
            <w:r>
              <w:rPr>
                <w:lang w:val="en-GB"/>
              </w:rPr>
              <w:t>Shift characters to the right</w:t>
            </w:r>
          </w:p>
        </w:tc>
      </w:tr>
      <w:tr w:rsidR="003D1908" w:rsidRPr="00A62938" w14:paraId="7997A7D5" w14:textId="77777777" w:rsidTr="00BC09CA">
        <w:trPr>
          <w:trHeight w:val="397"/>
        </w:trPr>
        <w:tc>
          <w:tcPr>
            <w:tcW w:w="3686" w:type="dxa"/>
          </w:tcPr>
          <w:p w14:paraId="2D9D374D"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14:paraId="035F499C" w14:textId="77777777" w:rsidR="003D1908" w:rsidRDefault="00A46B31">
            <w:pPr>
              <w:tabs>
                <w:tab w:val="clear" w:pos="482"/>
                <w:tab w:val="left" w:pos="395"/>
              </w:tabs>
              <w:spacing w:before="0" w:after="0"/>
              <w:rPr>
                <w:lang w:val="en-GB"/>
              </w:rPr>
            </w:pPr>
            <w:r>
              <w:rPr>
                <w:lang w:val="en-GB"/>
              </w:rPr>
              <w:t>Shift characters to the left</w:t>
            </w:r>
          </w:p>
        </w:tc>
      </w:tr>
      <w:tr w:rsidR="003D1908" w14:paraId="2E8E10D4" w14:textId="77777777" w:rsidTr="00BC09CA">
        <w:trPr>
          <w:trHeight w:val="397"/>
        </w:trPr>
        <w:tc>
          <w:tcPr>
            <w:tcW w:w="3686" w:type="dxa"/>
          </w:tcPr>
          <w:p w14:paraId="4A0E7F21"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14:paraId="292FEC6E" w14:textId="77777777" w:rsidR="003D1908" w:rsidRDefault="00A46B31">
            <w:pPr>
              <w:tabs>
                <w:tab w:val="clear" w:pos="482"/>
                <w:tab w:val="left" w:pos="395"/>
              </w:tabs>
              <w:spacing w:before="0" w:after="0"/>
              <w:rPr>
                <w:lang w:val="en-GB"/>
              </w:rPr>
            </w:pPr>
            <w:r>
              <w:rPr>
                <w:lang w:val="en-GB"/>
              </w:rPr>
              <w:t>Merge events</w:t>
            </w:r>
          </w:p>
        </w:tc>
      </w:tr>
      <w:tr w:rsidR="003D1908" w14:paraId="59F2A9F8" w14:textId="77777777" w:rsidTr="00BC09CA">
        <w:trPr>
          <w:trHeight w:val="397"/>
        </w:trPr>
        <w:tc>
          <w:tcPr>
            <w:tcW w:w="3686" w:type="dxa"/>
          </w:tcPr>
          <w:p w14:paraId="1B2858D4"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14:paraId="75E47F40" w14:textId="77777777" w:rsidR="003D1908" w:rsidRDefault="00A46B31">
            <w:pPr>
              <w:tabs>
                <w:tab w:val="clear" w:pos="482"/>
                <w:tab w:val="left" w:pos="395"/>
              </w:tabs>
              <w:spacing w:before="0" w:after="0"/>
              <w:rPr>
                <w:lang w:val="en-GB"/>
              </w:rPr>
            </w:pPr>
            <w:r>
              <w:rPr>
                <w:lang w:val="en-GB"/>
              </w:rPr>
              <w:t>Split event</w:t>
            </w:r>
          </w:p>
        </w:tc>
      </w:tr>
      <w:tr w:rsidR="003D1908" w14:paraId="6FE2FD25" w14:textId="77777777" w:rsidTr="00BC09CA">
        <w:trPr>
          <w:trHeight w:val="397"/>
        </w:trPr>
        <w:tc>
          <w:tcPr>
            <w:tcW w:w="3686" w:type="dxa"/>
          </w:tcPr>
          <w:p w14:paraId="4D6F6257"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14:paraId="451C75E0" w14:textId="77777777" w:rsidR="003D1908" w:rsidRDefault="00A46B31">
            <w:pPr>
              <w:tabs>
                <w:tab w:val="clear" w:pos="482"/>
                <w:tab w:val="left" w:pos="395"/>
              </w:tabs>
              <w:spacing w:before="0" w:after="0"/>
              <w:rPr>
                <w:lang w:val="en-GB"/>
              </w:rPr>
            </w:pPr>
            <w:r>
              <w:rPr>
                <w:lang w:val="en-GB"/>
              </w:rPr>
              <w:t>Double split event</w:t>
            </w:r>
          </w:p>
        </w:tc>
      </w:tr>
      <w:tr w:rsidR="003D1908" w:rsidRPr="00A62938" w14:paraId="7CDA9E92" w14:textId="77777777" w:rsidTr="00BC09CA">
        <w:trPr>
          <w:trHeight w:val="397"/>
        </w:trPr>
        <w:tc>
          <w:tcPr>
            <w:tcW w:w="3686" w:type="dxa"/>
          </w:tcPr>
          <w:p w14:paraId="72166E6C"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14:paraId="61971A58" w14:textId="77777777" w:rsidR="003D1908" w:rsidRDefault="00A46B31">
            <w:pPr>
              <w:tabs>
                <w:tab w:val="clear" w:pos="482"/>
                <w:tab w:val="left" w:pos="395"/>
              </w:tabs>
              <w:spacing w:before="0" w:after="0"/>
              <w:rPr>
                <w:lang w:val="en-GB"/>
              </w:rPr>
            </w:pPr>
            <w:r>
              <w:rPr>
                <w:lang w:val="en-GB"/>
              </w:rPr>
              <w:t>Extend event to the right</w:t>
            </w:r>
          </w:p>
        </w:tc>
      </w:tr>
      <w:tr w:rsidR="003D1908" w:rsidRPr="00A62938" w14:paraId="311F7C78" w14:textId="77777777" w:rsidTr="00BC09CA">
        <w:trPr>
          <w:trHeight w:val="397"/>
        </w:trPr>
        <w:tc>
          <w:tcPr>
            <w:tcW w:w="3686" w:type="dxa"/>
          </w:tcPr>
          <w:p w14:paraId="6A0249DD"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14:paraId="74D882D1" w14:textId="77777777" w:rsidR="003D1908" w:rsidRDefault="00A46B31">
            <w:pPr>
              <w:tabs>
                <w:tab w:val="clear" w:pos="482"/>
                <w:tab w:val="left" w:pos="395"/>
              </w:tabs>
              <w:spacing w:before="0" w:after="0"/>
              <w:rPr>
                <w:lang w:val="en-GB"/>
              </w:rPr>
            </w:pPr>
            <w:r>
              <w:rPr>
                <w:lang w:val="en-GB"/>
              </w:rPr>
              <w:t>Extend event to the left</w:t>
            </w:r>
          </w:p>
        </w:tc>
      </w:tr>
      <w:tr w:rsidR="003D1908" w:rsidRPr="00A62938" w14:paraId="27B719A6" w14:textId="77777777" w:rsidTr="00BC09CA">
        <w:trPr>
          <w:trHeight w:val="397"/>
        </w:trPr>
        <w:tc>
          <w:tcPr>
            <w:tcW w:w="3686" w:type="dxa"/>
          </w:tcPr>
          <w:p w14:paraId="1FF6DAD7"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14:paraId="5C363C60" w14:textId="77777777" w:rsidR="003D1908" w:rsidRDefault="00A46B31">
            <w:pPr>
              <w:tabs>
                <w:tab w:val="clear" w:pos="482"/>
                <w:tab w:val="left" w:pos="395"/>
              </w:tabs>
              <w:spacing w:before="0" w:after="0"/>
              <w:rPr>
                <w:lang w:val="en-GB"/>
              </w:rPr>
            </w:pPr>
            <w:r>
              <w:rPr>
                <w:lang w:val="en-GB"/>
              </w:rPr>
              <w:t>Shrink event on the right</w:t>
            </w:r>
          </w:p>
        </w:tc>
      </w:tr>
      <w:tr w:rsidR="003D1908" w:rsidRPr="00A62938" w14:paraId="47C32D00" w14:textId="77777777" w:rsidTr="00BC09CA">
        <w:trPr>
          <w:trHeight w:val="397"/>
        </w:trPr>
        <w:tc>
          <w:tcPr>
            <w:tcW w:w="3686" w:type="dxa"/>
          </w:tcPr>
          <w:p w14:paraId="365FC8ED"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14:paraId="13ABFADA" w14:textId="77777777" w:rsidR="003D1908" w:rsidRDefault="00A46B31">
            <w:pPr>
              <w:tabs>
                <w:tab w:val="clear" w:pos="482"/>
                <w:tab w:val="left" w:pos="395"/>
              </w:tabs>
              <w:spacing w:before="0" w:after="0"/>
              <w:rPr>
                <w:lang w:val="en-GB"/>
              </w:rPr>
            </w:pPr>
            <w:r>
              <w:rPr>
                <w:lang w:val="en-GB"/>
              </w:rPr>
              <w:t>Shrink event on the left</w:t>
            </w:r>
          </w:p>
        </w:tc>
      </w:tr>
      <w:tr w:rsidR="003D1908" w:rsidRPr="00A62938" w14:paraId="472C3506" w14:textId="77777777" w:rsidTr="00BC09CA">
        <w:trPr>
          <w:trHeight w:val="397"/>
        </w:trPr>
        <w:tc>
          <w:tcPr>
            <w:tcW w:w="3686" w:type="dxa"/>
          </w:tcPr>
          <w:p w14:paraId="25A22E7F"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14:paraId="59DE7B47" w14:textId="77777777" w:rsidR="003D1908" w:rsidRDefault="00A46B31">
            <w:pPr>
              <w:tabs>
                <w:tab w:val="clear" w:pos="482"/>
                <w:tab w:val="left" w:pos="395"/>
              </w:tabs>
              <w:spacing w:before="0" w:after="0"/>
              <w:rPr>
                <w:lang w:val="en-GB"/>
              </w:rPr>
            </w:pPr>
            <w:r>
              <w:rPr>
                <w:lang w:val="en-GB"/>
              </w:rPr>
              <w:t>Move event to the right</w:t>
            </w:r>
          </w:p>
        </w:tc>
      </w:tr>
      <w:tr w:rsidR="003D1908" w:rsidRPr="00A62938" w14:paraId="0FD1C17A" w14:textId="77777777" w:rsidTr="00BC09CA">
        <w:trPr>
          <w:trHeight w:val="397"/>
        </w:trPr>
        <w:tc>
          <w:tcPr>
            <w:tcW w:w="3686" w:type="dxa"/>
          </w:tcPr>
          <w:p w14:paraId="05FB060B"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14:paraId="0A2385D4" w14:textId="77777777" w:rsidR="003D1908" w:rsidRDefault="00A46B31">
            <w:pPr>
              <w:tabs>
                <w:tab w:val="clear" w:pos="482"/>
                <w:tab w:val="left" w:pos="395"/>
              </w:tabs>
              <w:spacing w:before="0" w:after="0"/>
              <w:rPr>
                <w:lang w:val="en-GB"/>
              </w:rPr>
            </w:pPr>
            <w:r>
              <w:rPr>
                <w:lang w:val="en-GB"/>
              </w:rPr>
              <w:t>Move event to the left</w:t>
            </w:r>
          </w:p>
        </w:tc>
      </w:tr>
      <w:tr w:rsidR="003D1908" w14:paraId="24A51584" w14:textId="77777777" w:rsidTr="00BC09CA">
        <w:trPr>
          <w:trHeight w:val="397"/>
        </w:trPr>
        <w:tc>
          <w:tcPr>
            <w:tcW w:w="3686" w:type="dxa"/>
          </w:tcPr>
          <w:p w14:paraId="7CF82648"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14:paraId="56E18480" w14:textId="77777777" w:rsidR="003D1908" w:rsidRDefault="00A46B31">
            <w:pPr>
              <w:tabs>
                <w:tab w:val="clear" w:pos="482"/>
                <w:tab w:val="left" w:pos="395"/>
              </w:tabs>
              <w:spacing w:before="0" w:after="0"/>
              <w:rPr>
                <w:lang w:val="en-GB"/>
              </w:rPr>
            </w:pPr>
            <w:r>
              <w:rPr>
                <w:lang w:val="en-GB"/>
              </w:rPr>
              <w:t>Find next event</w:t>
            </w:r>
          </w:p>
        </w:tc>
      </w:tr>
      <w:tr w:rsidR="003D1908" w14:paraId="1DFEE373"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6C373BD2" w14:textId="77777777" w:rsidR="003D1908" w:rsidRDefault="00A46B31" w:rsidP="00BC09CA">
            <w:pPr>
              <w:tabs>
                <w:tab w:val="clear" w:pos="482"/>
                <w:tab w:val="left" w:pos="395"/>
              </w:tabs>
              <w:spacing w:before="0"/>
              <w:rPr>
                <w:b/>
              </w:rPr>
            </w:pPr>
            <w:r>
              <w:rPr>
                <w:b/>
              </w:rPr>
              <w:t>7. Format menu</w:t>
            </w:r>
          </w:p>
        </w:tc>
      </w:tr>
      <w:tr w:rsidR="003D1908" w14:paraId="48B1E0EB" w14:textId="77777777" w:rsidTr="00BC09CA">
        <w:trPr>
          <w:trHeight w:val="397"/>
        </w:trPr>
        <w:tc>
          <w:tcPr>
            <w:tcW w:w="3686" w:type="dxa"/>
          </w:tcPr>
          <w:p w14:paraId="56686581" w14:textId="77777777"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14:paraId="7E0ADE93" w14:textId="77777777" w:rsidR="003D1908" w:rsidRDefault="00A46B31">
            <w:pPr>
              <w:tabs>
                <w:tab w:val="clear" w:pos="482"/>
                <w:tab w:val="left" w:pos="395"/>
              </w:tabs>
              <w:spacing w:before="0" w:after="0"/>
              <w:rPr>
                <w:lang w:val="en-GB"/>
              </w:rPr>
            </w:pPr>
            <w:r>
              <w:rPr>
                <w:lang w:val="en-GB"/>
              </w:rPr>
              <w:t>Underline</w:t>
            </w:r>
          </w:p>
          <w:p w14:paraId="0209B002" w14:textId="77777777" w:rsidR="003D1908" w:rsidRDefault="003D1908">
            <w:pPr>
              <w:tabs>
                <w:tab w:val="clear" w:pos="482"/>
                <w:tab w:val="left" w:pos="395"/>
              </w:tabs>
              <w:spacing w:before="0" w:after="0"/>
              <w:rPr>
                <w:lang w:val="en-GB"/>
              </w:rPr>
            </w:pPr>
          </w:p>
        </w:tc>
      </w:tr>
    </w:tbl>
    <w:p w14:paraId="6B0E66F2" w14:textId="7A53111C" w:rsidR="003D1908" w:rsidRDefault="003D1908" w:rsidP="00E75D61">
      <w:pPr>
        <w:rPr>
          <w:lang w:val="en-US"/>
        </w:rPr>
      </w:pPr>
    </w:p>
    <w:sectPr w:rsidR="003D1908" w:rsidSect="00372541">
      <w:headerReference w:type="default" r:id="rId485"/>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Karolina Kaminska" w:date="2017-02-10T13:14:00Z" w:initials="KK">
    <w:p w14:paraId="4D47A02F" w14:textId="77777777" w:rsidR="00A62938" w:rsidRPr="00D54EC5" w:rsidRDefault="00A62938">
      <w:pPr>
        <w:pStyle w:val="Kommentartext"/>
        <w:rPr>
          <w:lang w:val="en-US"/>
        </w:rPr>
      </w:pPr>
      <w:r>
        <w:rPr>
          <w:rStyle w:val="Kommentarzeichen"/>
        </w:rPr>
        <w:annotationRef/>
      </w:r>
      <w:r w:rsidRPr="00D54EC5">
        <w:rPr>
          <w:lang w:val="en-US"/>
        </w:rPr>
        <w:t>Update page numbering when missing descriptions are put in place</w:t>
      </w:r>
    </w:p>
  </w:comment>
  <w:comment w:id="32" w:author="Karolina Kaminska" w:date="2017-01-12T13:04:00Z" w:initials="KK">
    <w:p w14:paraId="4FD90403" w14:textId="77777777" w:rsidR="00A62938" w:rsidRDefault="00A62938">
      <w:pPr>
        <w:pStyle w:val="Kommentartext"/>
        <w:rPr>
          <w:lang w:val="en-US"/>
        </w:rPr>
      </w:pPr>
      <w:r>
        <w:rPr>
          <w:rStyle w:val="Kommentarzeichen"/>
        </w:rPr>
        <w:annotationRef/>
      </w:r>
      <w:r>
        <w:rPr>
          <w:lang w:val="en-US"/>
        </w:rPr>
        <w:t>Update needed!</w:t>
      </w:r>
    </w:p>
  </w:comment>
  <w:comment w:id="35" w:author="Karolina Kaminska" w:date="2017-01-12T12:54:00Z" w:initials="KK">
    <w:p w14:paraId="537BD83B" w14:textId="77777777" w:rsidR="00A62938" w:rsidRDefault="00A62938">
      <w:pPr>
        <w:pStyle w:val="Kommentartext"/>
        <w:rPr>
          <w:lang w:val="en-US"/>
        </w:rPr>
      </w:pPr>
      <w:r>
        <w:rPr>
          <w:rStyle w:val="Kommentarzeichen"/>
        </w:rPr>
        <w:annotationRef/>
      </w:r>
      <w:r>
        <w:rPr>
          <w:lang w:val="en-US"/>
        </w:rPr>
        <w:t>I think that this sentence could be deleted</w:t>
      </w:r>
    </w:p>
  </w:comment>
  <w:comment w:id="36" w:author="Karolina Kaminska" w:date="2017-01-12T13:16:00Z" w:initials="KK">
    <w:p w14:paraId="512333E9" w14:textId="77777777" w:rsidR="00A62938" w:rsidRDefault="00A62938">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45" w:author="Karolina Kaminska" w:date="2017-02-10T13:13:00Z" w:initials="KK">
    <w:p w14:paraId="4E8B61BD" w14:textId="77777777" w:rsidR="00A62938" w:rsidRPr="00D54EC5" w:rsidRDefault="00A62938">
      <w:pPr>
        <w:pStyle w:val="Kommentartext"/>
        <w:rPr>
          <w:lang w:val="en-US"/>
        </w:rPr>
      </w:pPr>
      <w:r>
        <w:rPr>
          <w:rStyle w:val="Kommentarzeichen"/>
        </w:rPr>
        <w:annotationRef/>
      </w:r>
      <w:r w:rsidRPr="00D54EC5">
        <w:rPr>
          <w:lang w:val="en-US"/>
        </w:rPr>
        <w:t>Delete this comment after teh missing sections have been updated</w:t>
      </w:r>
    </w:p>
  </w:comment>
  <w:comment w:id="69" w:author="Karolina Kaminska" w:date="2017-02-10T13:13:00Z" w:initials="KK">
    <w:p w14:paraId="54315F4F" w14:textId="77777777" w:rsidR="00A62938" w:rsidRPr="00D54EC5" w:rsidRDefault="00A62938">
      <w:pPr>
        <w:pStyle w:val="Kommentartext"/>
        <w:rPr>
          <w:lang w:val="en-US"/>
        </w:rPr>
      </w:pPr>
      <w:r>
        <w:rPr>
          <w:rStyle w:val="Kommentarzeichen"/>
        </w:rPr>
        <w:annotationRef/>
      </w:r>
      <w:r w:rsidRPr="00D54EC5">
        <w:rPr>
          <w:lang w:val="en-US"/>
        </w:rPr>
        <w:t>Delete whenever ready</w:t>
      </w:r>
    </w:p>
  </w:comment>
  <w:comment w:id="73" w:author="christine sawyer" w:date="2017-02-14T09:54:00Z" w:initials="cs">
    <w:p w14:paraId="277D9F31" w14:textId="74D86BC1" w:rsidR="00A62938" w:rsidRDefault="00A62938">
      <w:pPr>
        <w:pStyle w:val="Kommentartext"/>
      </w:pPr>
      <w:r>
        <w:rPr>
          <w:rStyle w:val="Kommentarzeichen"/>
        </w:rPr>
        <w:annotationRef/>
      </w:r>
      <w:r>
        <w:t>Ich habe hier die britische Version verwendet, weil im Rest des Dokumentes das britische ‚s‘ verwendet wird anstatt ‚z‘, also muss man sich hier entscheiden, ob man mit dem amerikanischen ‚synchronize‘ von dem Programm und innerhalb des gleichen Satzes bleiben möchte, oder mit dem ‚synchronise, organise, realise…‘ usw vom Rest des Dokuments verwenden will. Beide sind richtig, es ist einfach eine Frage des Konsistentz.</w:t>
      </w:r>
    </w:p>
  </w:comment>
  <w:comment w:id="86" w:author="Karolina Kaminska" w:date="2017-02-10T13:13:00Z" w:initials="KK">
    <w:p w14:paraId="052236C4" w14:textId="77777777" w:rsidR="00A62938" w:rsidRPr="00D54EC5" w:rsidRDefault="00A62938">
      <w:pPr>
        <w:pStyle w:val="Kommentartext"/>
        <w:rPr>
          <w:lang w:val="en-US"/>
        </w:rPr>
      </w:pPr>
      <w:r>
        <w:rPr>
          <w:rStyle w:val="Kommentarzeichen"/>
        </w:rPr>
        <w:annotationRef/>
      </w:r>
      <w:r w:rsidRPr="00D54EC5">
        <w:rPr>
          <w:lang w:val="en-US"/>
        </w:rPr>
        <w:t>Delete whenever ready</w:t>
      </w:r>
    </w:p>
  </w:comment>
  <w:comment w:id="88" w:author="Karolina Kaminska" w:date="2017-02-10T13:13:00Z" w:initials="KK">
    <w:p w14:paraId="0C9BA13F" w14:textId="77777777" w:rsidR="00A62938" w:rsidRPr="00D54EC5" w:rsidRDefault="00A62938">
      <w:pPr>
        <w:pStyle w:val="Kommentartext"/>
        <w:rPr>
          <w:lang w:val="en-US"/>
        </w:rPr>
      </w:pPr>
      <w:r>
        <w:rPr>
          <w:rStyle w:val="Kommentarzeichen"/>
        </w:rPr>
        <w:annotationRef/>
      </w:r>
      <w:r w:rsidRPr="00D54EC5">
        <w:rPr>
          <w:lang w:val="en-US"/>
        </w:rPr>
        <w:t>Delete whenever ready</w:t>
      </w:r>
    </w:p>
  </w:comment>
  <w:comment w:id="151" w:author="christine sawyer" w:date="2017-02-14T10:29:00Z" w:initials="cs">
    <w:p w14:paraId="5C51DCDE" w14:textId="0242CF6A" w:rsidR="00B455B3" w:rsidRDefault="00B455B3">
      <w:pPr>
        <w:pStyle w:val="Kommentartext"/>
      </w:pPr>
      <w:r>
        <w:rPr>
          <w:rStyle w:val="Kommentarzeichen"/>
        </w:rPr>
        <w:annotationRef/>
      </w:r>
      <w:r>
        <w:t>Wie oben – bleib entweder bei britischer Rechtschreibung oder Amerikanischer.</w:t>
      </w:r>
    </w:p>
  </w:comment>
  <w:comment w:id="189" w:author="christine sawyer" w:date="2017-02-14T10:39:00Z" w:initials="cs">
    <w:p w14:paraId="35E6B2C0" w14:textId="6FC01F03" w:rsidR="00851561" w:rsidRDefault="00851561">
      <w:pPr>
        <w:pStyle w:val="Kommentartext"/>
        <w:rPr>
          <w:lang w:val="en-US"/>
        </w:rPr>
      </w:pPr>
      <w:r>
        <w:rPr>
          <w:rStyle w:val="Kommentarzeichen"/>
        </w:rPr>
        <w:annotationRef/>
      </w:r>
      <w:r w:rsidRPr="00851561">
        <w:rPr>
          <w:lang w:val="en-US"/>
        </w:rPr>
        <w:t xml:space="preserve">Entweder- </w:t>
      </w:r>
      <w:r w:rsidRPr="00851561">
        <w:rPr>
          <w:lang w:val="en-US"/>
        </w:rPr>
        <w:t>The error list can be used</w:t>
      </w:r>
      <w:r>
        <w:rPr>
          <w:lang w:val="en-US"/>
        </w:rPr>
        <w:t>, for example/amongst other things,</w:t>
      </w:r>
      <w:r w:rsidRPr="00851561">
        <w:rPr>
          <w:lang w:val="en-US"/>
        </w:rPr>
        <w:t xml:space="preserve"> to comfortably edit systemati</w:t>
      </w:r>
      <w:r>
        <w:rPr>
          <w:lang w:val="en-US"/>
        </w:rPr>
        <w:t>c inconsistencies in the corpus</w:t>
      </w:r>
      <w:r w:rsidRPr="00851561">
        <w:rPr>
          <w:lang w:val="en-US"/>
        </w:rPr>
        <w:t>. Double clicking on a list entry opens the corresponding transcription, should it not be open already, and places the cursor on the position in question</w:t>
      </w:r>
      <w:r>
        <w:rPr>
          <w:lang w:val="en-US"/>
        </w:rPr>
        <w:t>.</w:t>
      </w:r>
    </w:p>
    <w:p w14:paraId="1BC04848" w14:textId="77777777" w:rsidR="00851561" w:rsidRDefault="00851561">
      <w:pPr>
        <w:pStyle w:val="Kommentartext"/>
        <w:rPr>
          <w:lang w:val="en-US"/>
        </w:rPr>
      </w:pPr>
    </w:p>
    <w:p w14:paraId="3AA1ADCD" w14:textId="67955B6D" w:rsidR="00851561" w:rsidRPr="00851561" w:rsidRDefault="00851561">
      <w:pPr>
        <w:pStyle w:val="Kommentartext"/>
      </w:pPr>
      <w:r w:rsidRPr="00851561">
        <w:t>(wenn der erste Satz den Beispiel enthält)</w:t>
      </w:r>
    </w:p>
    <w:p w14:paraId="075C8055" w14:textId="77777777" w:rsidR="00851561" w:rsidRDefault="00851561">
      <w:pPr>
        <w:pStyle w:val="Kommentartext"/>
        <w:rPr>
          <w:lang w:val="en-US"/>
        </w:rPr>
      </w:pPr>
    </w:p>
    <w:p w14:paraId="3604C32B" w14:textId="2083B28E" w:rsidR="00851561" w:rsidRDefault="00851561">
      <w:pPr>
        <w:pStyle w:val="Kommentartext"/>
        <w:rPr>
          <w:lang w:val="en-US"/>
        </w:rPr>
      </w:pPr>
      <w:r>
        <w:rPr>
          <w:lang w:val="en-US"/>
        </w:rPr>
        <w:t>ODER</w:t>
      </w:r>
    </w:p>
    <w:p w14:paraId="3872A07D" w14:textId="77777777" w:rsidR="00851561" w:rsidRDefault="00851561">
      <w:pPr>
        <w:pStyle w:val="Kommentartext"/>
        <w:rPr>
          <w:lang w:val="en-US"/>
        </w:rPr>
      </w:pPr>
    </w:p>
    <w:p w14:paraId="7765AE93" w14:textId="64368CB1" w:rsidR="00851561" w:rsidRDefault="00851561">
      <w:pPr>
        <w:pStyle w:val="Kommentartext"/>
        <w:rPr>
          <w:lang w:val="en-US"/>
        </w:rPr>
      </w:pPr>
      <w:r w:rsidRPr="00851561">
        <w:rPr>
          <w:lang w:val="en-US"/>
        </w:rPr>
        <w:t>The error list can be used to comfortably edit systematic inconsiste</w:t>
      </w:r>
      <w:r>
        <w:rPr>
          <w:lang w:val="en-US"/>
        </w:rPr>
        <w:t>ncies in the corpus. For example, d</w:t>
      </w:r>
      <w:r w:rsidRPr="00851561">
        <w:rPr>
          <w:lang w:val="en-US"/>
        </w:rPr>
        <w:t>ouble clicking on a list entry opens the corresponding transcription, should it not be open already, and places the cursor on the position in question</w:t>
      </w:r>
    </w:p>
    <w:p w14:paraId="67E14926" w14:textId="77777777" w:rsidR="00851561" w:rsidRDefault="00851561">
      <w:pPr>
        <w:pStyle w:val="Kommentartext"/>
        <w:rPr>
          <w:lang w:val="en-US"/>
        </w:rPr>
      </w:pPr>
    </w:p>
    <w:p w14:paraId="48C02DDE" w14:textId="6FAAD28E" w:rsidR="00851561" w:rsidRPr="00851561" w:rsidRDefault="00851561">
      <w:pPr>
        <w:pStyle w:val="Kommentartext"/>
      </w:pPr>
      <w:r w:rsidRPr="00851561">
        <w:t>(wenn ‘z.B’ sich auf das Doppelklicken auf der Liste referiert, und nicht auf den ersten Satz).</w:t>
      </w:r>
    </w:p>
  </w:comment>
  <w:comment w:id="210" w:author="christine sawyer" w:date="2017-02-14T10:46:00Z" w:initials="cs">
    <w:p w14:paraId="6C2E5DA1" w14:textId="33C65136" w:rsidR="00BB2369" w:rsidRDefault="00BB2369">
      <w:pPr>
        <w:pStyle w:val="Kommentartext"/>
      </w:pPr>
      <w:r>
        <w:rPr>
          <w:rStyle w:val="Kommentarzeichen"/>
        </w:rPr>
        <w:annotationRef/>
      </w:r>
      <w:r>
        <w:t>Auch wie oben – nach einem Doppelpunkt kann man entweder einen großen Buchstabe oder einen Kleinen verwenden – man muss sich manchmal selber entscheiden, was passt, aber Hauptsache es ist konsistent.</w:t>
      </w:r>
    </w:p>
  </w:comment>
  <w:comment w:id="225" w:author="christine sawyer" w:date="2017-02-14T10:52:00Z" w:initials="cs">
    <w:p w14:paraId="7A7D42D2" w14:textId="11D71FC9" w:rsidR="00BB2369" w:rsidRPr="002A6BB7" w:rsidRDefault="00BB2369">
      <w:pPr>
        <w:pStyle w:val="Kommentartext"/>
        <w:rPr>
          <w:lang w:val="en-US"/>
        </w:rPr>
      </w:pPr>
      <w:r>
        <w:rPr>
          <w:rStyle w:val="Kommentarzeichen"/>
        </w:rPr>
        <w:annotationRef/>
      </w:r>
      <w:r w:rsidRPr="00BB2369">
        <w:rPr>
          <w:lang w:val="en-US"/>
        </w:rPr>
        <w:t>Requirement</w:t>
      </w:r>
      <w:r>
        <w:rPr>
          <w:lang w:val="en-US"/>
        </w:rPr>
        <w:t xml:space="preserve"> + can be = Bedingung + option. </w:t>
      </w:r>
      <w:r w:rsidRPr="002A6BB7">
        <w:rPr>
          <w:lang w:val="en-US"/>
        </w:rPr>
        <w:t xml:space="preserve">Wenn es eine Bedingung ist, dass der Transkript </w:t>
      </w:r>
      <w:r w:rsidR="002A6BB7" w:rsidRPr="002A6BB7">
        <w:rPr>
          <w:lang w:val="en-US"/>
        </w:rPr>
        <w:t>für diesen Output mit GAT segmentiert wird, dann besser – ‚Requirement for this output option ist that the transcription is segmented with the…‘ oder ‚To use this output option, the segmentation of the transcription using the GAT algorithm is required</w:t>
      </w:r>
      <w:r w:rsidR="002A6BB7">
        <w:rPr>
          <w:lang w:val="en-US"/>
        </w:rPr>
        <w:t>, i.e….’)</w:t>
      </w:r>
    </w:p>
  </w:comment>
  <w:comment w:id="226" w:author="christine sawyer" w:date="2017-02-14T10:57:00Z" w:initials="cs">
    <w:p w14:paraId="4452C60D" w14:textId="718CF933" w:rsidR="002A6BB7" w:rsidRDefault="002A6BB7">
      <w:pPr>
        <w:pStyle w:val="Kommentartext"/>
      </w:pPr>
      <w:r>
        <w:rPr>
          <w:rStyle w:val="Kommentarzeichen"/>
        </w:rPr>
        <w:annotationRef/>
      </w:r>
      <w:r>
        <w:t>Hier, wenn man sich entscheidet hat, großen Buchstaben nach einem Doppelpunkt zu verwenden, muss man das nicht machen, sogar wenn in dem Rest des Dokuments, aus dem Grund, dass wenn man weiß, was nach dem ersten Satz kommt, (man weiß hier, dass es Bedingungen sind, weil es im ersten Satz steht), benutzt man kleinen Buchstaben.</w:t>
      </w:r>
    </w:p>
  </w:comment>
  <w:comment w:id="228" w:author="christine sawyer" w:date="2017-02-14T11:01:00Z" w:initials="cs">
    <w:p w14:paraId="69D22C56" w14:textId="04617B4A" w:rsidR="002A6BB7" w:rsidRDefault="002A6BB7">
      <w:pPr>
        <w:pStyle w:val="Kommentartext"/>
      </w:pPr>
      <w:r>
        <w:rPr>
          <w:rStyle w:val="Kommentarzeichen"/>
        </w:rPr>
        <w:annotationRef/>
      </w:r>
      <w:r>
        <w:t>Was geschrieben wurde war nicht falsch, aber sehr viel ‚that‘ nacheinander im gleichen Satz – habe es ein Bisschen geteilt mit anderen Wörtern, damit es fließender ist.</w:t>
      </w:r>
    </w:p>
  </w:comment>
  <w:comment w:id="240" w:author="Karolina Kaminska" w:date="2017-01-11T15:39:00Z" w:initials="KK">
    <w:p w14:paraId="4985AF86" w14:textId="77777777" w:rsidR="00A62938" w:rsidRDefault="00A62938">
      <w:pPr>
        <w:pStyle w:val="Kommentartext"/>
        <w:rPr>
          <w:lang w:val="en-US"/>
        </w:rPr>
      </w:pPr>
      <w:r>
        <w:rPr>
          <w:rStyle w:val="Kommentarzeichen"/>
        </w:rPr>
        <w:annotationRef/>
      </w:r>
      <w:r>
        <w:rPr>
          <w:lang w:val="en-US"/>
        </w:rPr>
        <w:t xml:space="preserve">This one may not be included, depending on Thomas‘ decision </w:t>
      </w:r>
    </w:p>
  </w:comment>
  <w:comment w:id="401" w:author="Karolina Kaminska" w:date="2017-01-23T01:21:00Z" w:initials="KK">
    <w:p w14:paraId="28AB8604" w14:textId="77777777" w:rsidR="00A62938" w:rsidRPr="00415FB0" w:rsidRDefault="00A62938">
      <w:pPr>
        <w:pStyle w:val="Kommentartext"/>
        <w:rPr>
          <w:lang w:val="en-GB"/>
        </w:rPr>
      </w:pPr>
      <w:r>
        <w:rPr>
          <w:rStyle w:val="Kommentarzeichen"/>
        </w:rPr>
        <w:annotationRef/>
      </w:r>
      <w:r w:rsidRPr="00415FB0">
        <w:rPr>
          <w:lang w:val="en-GB"/>
        </w:rPr>
        <w:t>It needs some description</w:t>
      </w:r>
    </w:p>
  </w:comment>
  <w:comment w:id="506" w:author="Karolina Kaminska" w:date="2017-01-23T14:16:00Z" w:initials="KK">
    <w:p w14:paraId="5741153A" w14:textId="77777777" w:rsidR="00A62938" w:rsidRPr="00932FA7" w:rsidRDefault="00A62938">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47A02F" w15:done="0"/>
  <w15:commentEx w15:paraId="4FD90403" w15:done="0"/>
  <w15:commentEx w15:paraId="537BD83B" w15:done="0"/>
  <w15:commentEx w15:paraId="512333E9" w15:done="0"/>
  <w15:commentEx w15:paraId="4E8B61BD" w15:done="0"/>
  <w15:commentEx w15:paraId="54315F4F" w15:done="0"/>
  <w15:commentEx w15:paraId="277D9F31" w15:done="0"/>
  <w15:commentEx w15:paraId="052236C4" w15:done="0"/>
  <w15:commentEx w15:paraId="0C9BA13F" w15:done="0"/>
  <w15:commentEx w15:paraId="5C51DCDE" w15:done="0"/>
  <w15:commentEx w15:paraId="48C02DDE" w15:done="0"/>
  <w15:commentEx w15:paraId="6C2E5DA1" w15:done="0"/>
  <w15:commentEx w15:paraId="7A7D42D2" w15:done="0"/>
  <w15:commentEx w15:paraId="4452C60D" w15:done="0"/>
  <w15:commentEx w15:paraId="69D22C56" w15:done="0"/>
  <w15:commentEx w15:paraId="4985AF86" w15:done="0"/>
  <w15:commentEx w15:paraId="28AB8604" w15:done="0"/>
  <w15:commentEx w15:paraId="5741153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46885" w14:textId="77777777" w:rsidR="00957FF2" w:rsidRDefault="00957FF2">
      <w:r>
        <w:separator/>
      </w:r>
    </w:p>
  </w:endnote>
  <w:endnote w:type="continuationSeparator" w:id="0">
    <w:p w14:paraId="622FEF68" w14:textId="77777777" w:rsidR="00957FF2" w:rsidRDefault="00957FF2">
      <w:r>
        <w:continuationSeparator/>
      </w:r>
    </w:p>
  </w:endnote>
  <w:endnote w:type="continuationNotice" w:id="1">
    <w:p w14:paraId="7A2AF25E" w14:textId="77777777" w:rsidR="00957FF2" w:rsidRDefault="00957F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32F75" w14:textId="77777777" w:rsidR="00A62938" w:rsidRDefault="00A62938">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62307138" w14:textId="77777777" w:rsidR="00A62938" w:rsidRDefault="00A6293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9E6FB" w14:textId="77777777" w:rsidR="00A62938" w:rsidRDefault="00A62938">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52BC7">
      <w:rPr>
        <w:rStyle w:val="Seitenzahl"/>
        <w:noProof/>
      </w:rPr>
      <w:t>42</w:t>
    </w:r>
    <w:r>
      <w:rPr>
        <w:rStyle w:val="Seitenzahl"/>
      </w:rPr>
      <w:fldChar w:fldCharType="end"/>
    </w:r>
  </w:p>
  <w:p w14:paraId="3EEF0B51" w14:textId="77777777" w:rsidR="00A62938" w:rsidRDefault="00A6293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65D77" w14:textId="77777777" w:rsidR="00A62938" w:rsidRDefault="00A6293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11D5D8" w14:textId="77777777" w:rsidR="00957FF2" w:rsidRDefault="00957FF2">
      <w:r>
        <w:separator/>
      </w:r>
    </w:p>
  </w:footnote>
  <w:footnote w:type="continuationSeparator" w:id="0">
    <w:p w14:paraId="703147B7" w14:textId="77777777" w:rsidR="00957FF2" w:rsidRDefault="00957FF2">
      <w:r>
        <w:continuationSeparator/>
      </w:r>
    </w:p>
  </w:footnote>
  <w:footnote w:type="continuationNotice" w:id="1">
    <w:p w14:paraId="6792E1FF" w14:textId="77777777" w:rsidR="00957FF2" w:rsidRDefault="00957FF2"/>
  </w:footnote>
  <w:footnote w:id="2">
    <w:p w14:paraId="3F099FB8" w14:textId="77777777" w:rsidR="00A62938" w:rsidRPr="00CE4D32" w:rsidRDefault="00A62938">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 xml:space="preserve">”Partitur areas” 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E3EBE" w14:textId="77777777" w:rsidR="00A62938" w:rsidRDefault="00A62938">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8E331" w14:textId="77777777" w:rsidR="00A62938" w:rsidRDefault="00A62938">
    <w:pPr>
      <w:pStyle w:val="Kopfzeile"/>
      <w:rPr>
        <w:lang w:val="en-GB"/>
      </w:rPr>
    </w:pPr>
    <w:r>
      <w:rPr>
        <w:lang w:val="en-GB"/>
      </w:rPr>
      <w:t>EXMARaLDA Partitur-Editor – Handbuch</w:t>
    </w:r>
    <w:r>
      <w:rPr>
        <w:lang w:val="en-GB"/>
      </w:rPr>
      <w:tab/>
    </w:r>
    <w:r>
      <w:rPr>
        <w:lang w:val="en-GB"/>
      </w:rPr>
      <w:tab/>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21822" w14:textId="77777777" w:rsidR="00A62938" w:rsidRDefault="00A62938">
    <w:pPr>
      <w:pStyle w:val="Kopfzeile"/>
      <w:rPr>
        <w:lang w:val="en-GB"/>
      </w:rPr>
    </w:pPr>
    <w:r>
      <w:rPr>
        <w:lang w:val="en-GB"/>
      </w:rPr>
      <w:t>EXMARaLDA Partitur-Editor – Manual</w:t>
    </w:r>
    <w:r>
      <w:rPr>
        <w:lang w:val="en-GB"/>
      </w:rPr>
      <w:tab/>
    </w:r>
    <w:r>
      <w:rPr>
        <w:lang w:val="en-GB"/>
      </w:rPr>
      <w:tab/>
      <w:t>Quick media open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05B9B2" w14:textId="77777777" w:rsidR="00A62938" w:rsidRDefault="00A62938">
    <w:pPr>
      <w:pStyle w:val="Kopfzeile"/>
      <w:rPr>
        <w:lang w:val="en-GB"/>
      </w:rPr>
    </w:pPr>
    <w:r>
      <w:rPr>
        <w:lang w:val="en-GB"/>
      </w:rPr>
      <w:t>EXMARaLDA Partitur-Editor – Manual</w:t>
    </w:r>
    <w:r>
      <w:rPr>
        <w:lang w:val="en-GB"/>
      </w:rPr>
      <w:tab/>
    </w:r>
    <w:r>
      <w:rPr>
        <w:lang w:val="en-GB"/>
      </w:rPr>
      <w:tab/>
      <w:t>Praat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36041" w14:textId="77777777" w:rsidR="00A62938" w:rsidRDefault="00A62938">
    <w:pPr>
      <w:pStyle w:val="Kopfzeile"/>
      <w:rPr>
        <w:lang w:val="en-GB"/>
      </w:rPr>
    </w:pPr>
    <w:r>
      <w:rPr>
        <w:lang w:val="en-GB"/>
      </w:rPr>
      <w:t>EXMARaLDA Partitur-Editor – Handbuch</w:t>
    </w:r>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6C0A9" w14:textId="77777777" w:rsidR="00A62938" w:rsidRDefault="00A62938">
    <w:pPr>
      <w:pStyle w:val="Kopfzeile"/>
      <w:rPr>
        <w:lang w:val="en-GB"/>
      </w:rPr>
    </w:pPr>
    <w:r>
      <w:rPr>
        <w:lang w:val="en-GB"/>
      </w:rPr>
      <w:t>EXMARaLDA Partitur-Editor – Manual</w:t>
    </w:r>
    <w:r>
      <w:rPr>
        <w:lang w:val="en-GB"/>
      </w:rPr>
      <w:tab/>
    </w:r>
    <w:r>
      <w:rPr>
        <w:lang w:val="en-GB"/>
      </w:rPr>
      <w:tab/>
      <w:t>IPA panell</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AF4E2" w14:textId="77777777" w:rsidR="00A62938" w:rsidRDefault="00A6293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52BC7">
      <w:rPr>
        <w:noProof/>
        <w:lang w:val="en-US"/>
      </w:rPr>
      <w:t>Multimodal panel</w:t>
    </w:r>
    <w:r>
      <w:rPr>
        <w:noProof/>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16A1F" w14:textId="77777777" w:rsidR="00A62938" w:rsidRDefault="00A6293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52BC7">
      <w:rPr>
        <w:noProof/>
        <w:lang w:val="en-US"/>
      </w:rPr>
      <w:t>SVG panel</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98D5" w14:textId="77777777" w:rsidR="00A62938" w:rsidRDefault="00A6293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52BC7">
      <w:rPr>
        <w:noProof/>
        <w:lang w:val="en-US"/>
      </w:rPr>
      <w:t>File Menu</w:t>
    </w:r>
    <w:r>
      <w:rPr>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2ABE5" w14:textId="77777777" w:rsidR="00A62938" w:rsidRDefault="00A6293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52BC7">
      <w:rPr>
        <w:noProof/>
        <w:lang w:val="en-US"/>
      </w:rPr>
      <w:t>Edit Menu</w:t>
    </w:r>
    <w:r>
      <w:rPr>
        <w:noProof/>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E3756" w14:textId="77777777" w:rsidR="00A62938" w:rsidRDefault="00A62938">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2A6BB7">
      <w:rPr>
        <w:noProof/>
        <w:lang w:val="en-US"/>
      </w:rPr>
      <w:t>View Menu</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769D" w14:textId="77777777" w:rsidR="00A62938" w:rsidRDefault="00A62938">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7D14F" w14:textId="77777777" w:rsidR="00A62938" w:rsidRDefault="00A62938">
    <w:pPr>
      <w:pStyle w:val="Kopfzeile"/>
      <w:rPr>
        <w:lang w:val="en-US"/>
      </w:rPr>
    </w:pPr>
    <w:r>
      <w:rPr>
        <w:lang w:val="en-US"/>
      </w:rPr>
      <w:t>EXMARaLDA Partitur-Editor – Manual</w:t>
    </w:r>
    <w:r>
      <w:rPr>
        <w:lang w:val="en-US"/>
      </w:rPr>
      <w:tab/>
    </w:r>
    <w:r>
      <w:rPr>
        <w:lang w:val="en-US"/>
      </w:rPr>
      <w:tab/>
      <w:t>Transcription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D6D5" w14:textId="77777777" w:rsidR="00A62938" w:rsidRDefault="00A62938">
    <w:pPr>
      <w:pStyle w:val="Kopfzeile"/>
      <w:rPr>
        <w:lang w:val="en-US"/>
      </w:rPr>
    </w:pPr>
    <w:r>
      <w:rPr>
        <w:lang w:val="en-US"/>
      </w:rPr>
      <w:t>EXMARaLDA Partitur-Editor – Manual</w:t>
    </w:r>
    <w:r>
      <w:rPr>
        <w:lang w:val="en-US"/>
      </w:rPr>
      <w:tab/>
    </w:r>
    <w:r>
      <w:rPr>
        <w:lang w:val="en-US"/>
      </w:rPr>
      <w:tab/>
      <w:t>Tier Menu</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2E3D6" w14:textId="77777777" w:rsidR="00A62938" w:rsidRDefault="00A62938">
    <w:pPr>
      <w:pStyle w:val="Kopfzeile"/>
      <w:rPr>
        <w:lang w:val="en-GB"/>
      </w:rPr>
    </w:pPr>
    <w:r>
      <w:rPr>
        <w:lang w:val="en-GB"/>
      </w:rPr>
      <w:t>EXMARaLDA Partitur-Editor – Manual</w:t>
    </w:r>
    <w:r>
      <w:rPr>
        <w:lang w:val="en-GB"/>
      </w:rPr>
      <w:tab/>
    </w:r>
    <w:r>
      <w:rPr>
        <w:lang w:val="en-GB"/>
      </w:rPr>
      <w:tab/>
      <w:t>Event Menu</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5CA18" w14:textId="77777777" w:rsidR="00A62938" w:rsidRDefault="00A62938">
    <w:pPr>
      <w:pStyle w:val="Kopfzeile"/>
      <w:rPr>
        <w:lang w:val="en-GB"/>
      </w:rPr>
    </w:pPr>
    <w:r>
      <w:rPr>
        <w:lang w:val="en-GB"/>
      </w:rPr>
      <w:t>EXMARaLDA Partitur-Editor – Manual</w:t>
    </w:r>
    <w:r>
      <w:rPr>
        <w:lang w:val="en-GB"/>
      </w:rPr>
      <w:tab/>
    </w:r>
    <w:r>
      <w:rPr>
        <w:lang w:val="en-GB"/>
      </w:rPr>
      <w:tab/>
      <w:t>Timeline Menu</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F1E35" w14:textId="77777777" w:rsidR="00A62938" w:rsidRDefault="00A62938">
    <w:pPr>
      <w:pStyle w:val="Kopfzeile"/>
      <w:rPr>
        <w:lang w:val="en-US"/>
      </w:rPr>
    </w:pPr>
    <w:r>
      <w:rPr>
        <w:lang w:val="en-US"/>
      </w:rPr>
      <w:t>EXMARaLDA Partitur-Editor – Manual</w:t>
    </w:r>
    <w:r>
      <w:rPr>
        <w:lang w:val="en-US"/>
      </w:rPr>
      <w:tab/>
    </w:r>
    <w:r>
      <w:rPr>
        <w:lang w:val="en-US"/>
      </w:rPr>
      <w:tab/>
      <w:t>Format Menu</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22E8A" w14:textId="77777777" w:rsidR="00A62938" w:rsidRDefault="00A62938">
    <w:pPr>
      <w:pStyle w:val="Kopfzeile"/>
      <w:rPr>
        <w:lang w:val="en-US"/>
      </w:rPr>
    </w:pPr>
    <w:r>
      <w:rPr>
        <w:lang w:val="en-US"/>
      </w:rPr>
      <w:t>EXMARaLDA Partitur-Editor – Manual</w:t>
    </w:r>
    <w:r>
      <w:rPr>
        <w:lang w:val="en-US"/>
      </w:rPr>
      <w:tab/>
    </w:r>
    <w:r>
      <w:rPr>
        <w:lang w:val="en-US"/>
      </w:rPr>
      <w:tab/>
      <w:t>CLARIN Menu</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55CC7" w14:textId="77777777" w:rsidR="00A62938" w:rsidRDefault="00A62938">
    <w:pPr>
      <w:pStyle w:val="Kopfzeile"/>
      <w:rPr>
        <w:lang w:val="en-GB"/>
      </w:rPr>
    </w:pPr>
    <w:r>
      <w:rPr>
        <w:lang w:val="en-GB"/>
      </w:rPr>
      <w:t>EXMARaLDA Partitur-Editor – Manual</w:t>
    </w:r>
    <w:r>
      <w:rPr>
        <w:lang w:val="en-GB"/>
      </w:rPr>
      <w:tab/>
    </w:r>
    <w:r>
      <w:rPr>
        <w:lang w:val="en-GB"/>
      </w:rPr>
      <w:tab/>
      <w:t>Help Menu</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ABFF8" w14:textId="77777777" w:rsidR="00A62938" w:rsidRDefault="00A62938">
    <w:pPr>
      <w:pStyle w:val="Kopfzeile"/>
      <w:rPr>
        <w:lang w:val="en-US"/>
      </w:rPr>
    </w:pPr>
    <w:r>
      <w:rPr>
        <w:lang w:val="en-US"/>
      </w:rPr>
      <w:t>EXMARaLDA Partitur-Editor – Manual</w:t>
    </w:r>
    <w:r>
      <w:rPr>
        <w:lang w:val="en-US"/>
      </w:rPr>
      <w:tab/>
    </w:r>
    <w:r>
      <w:rPr>
        <w:lang w:val="en-US"/>
      </w:rPr>
      <w:tab/>
      <w:t>Simple Exmaralda Conventions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F7D82" w14:textId="77777777" w:rsidR="00A62938" w:rsidRDefault="00A62938"/>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C9370" w14:textId="77777777" w:rsidR="00A62938" w:rsidRDefault="00A62938" w:rsidP="005E35CD">
    <w:pPr>
      <w:pStyle w:val="Kopfzeile"/>
      <w:rPr>
        <w:lang w:val="en-US"/>
      </w:rPr>
    </w:pPr>
    <w:r>
      <w:rPr>
        <w:lang w:val="en-US"/>
      </w:rPr>
      <w:t>EXMARaLDA Partitur-Editor – Manual</w:t>
    </w:r>
    <w:r>
      <w:rPr>
        <w:lang w:val="en-US"/>
      </w:rPr>
      <w:tab/>
    </w:r>
    <w:r>
      <w:rPr>
        <w:lang w:val="en-US"/>
      </w:rPr>
      <w:tab/>
      <w:t>Segmentation Algorithms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9AB67" w14:textId="77777777" w:rsidR="00A62938" w:rsidRDefault="00A62938">
    <w:pPr>
      <w:pStyle w:val="Kopfzeile"/>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3EF50" w14:textId="77777777" w:rsidR="00A62938" w:rsidRDefault="00A62938" w:rsidP="003A53B2">
    <w:pPr>
      <w:pStyle w:val="Kopfzeile"/>
      <w:tabs>
        <w:tab w:val="clear" w:pos="9356"/>
        <w:tab w:val="right" w:pos="9072"/>
      </w:tabs>
      <w:rPr>
        <w:lang w:val="en-GB"/>
      </w:rPr>
    </w:pPr>
    <w:r>
      <w:rPr>
        <w:lang w:val="en-GB"/>
      </w:rPr>
      <w:t>EXMARaLDA Partitur-Editor – Manual</w:t>
    </w:r>
    <w:r>
      <w:rPr>
        <w:lang w:val="en-GB"/>
      </w:rPr>
      <w:tab/>
    </w:r>
    <w:r>
      <w:rPr>
        <w:lang w:val="en-GB"/>
      </w:rPr>
      <w:tab/>
      <w:t>EXMARaLDA</w:t>
    </w:r>
    <w:r w:rsidRPr="003A53B2">
      <w:rPr>
        <w:lang w:val="en-GB"/>
      </w:rPr>
      <w:t xml:space="preserve"> and stylesheets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143940" w14:textId="77777777" w:rsidR="00A62938" w:rsidRDefault="00A62938">
    <w:pPr>
      <w:pStyle w:val="Kopfzeile"/>
      <w:rPr>
        <w:lang w:val="en-GB"/>
      </w:rPr>
    </w:pPr>
    <w:r>
      <w:rPr>
        <w:lang w:val="en-GB"/>
      </w:rPr>
      <w:t>EXMARaLDA Partitur-Editor – Manual</w:t>
    </w:r>
    <w:r>
      <w:rPr>
        <w:lang w:val="en-GB"/>
      </w:rPr>
      <w:tab/>
    </w:r>
    <w:r>
      <w:rPr>
        <w:lang w:val="en-GB"/>
      </w:rPr>
      <w:tab/>
      <w:t>Shortcut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8C302" w14:textId="77777777" w:rsidR="00A62938" w:rsidRPr="004934B8" w:rsidRDefault="00A62938">
    <w:pPr>
      <w:pStyle w:val="Kopfzeile"/>
      <w:rPr>
        <w:lang w:val="en-US"/>
      </w:rPr>
    </w:pPr>
    <w:r w:rsidRPr="004934B8">
      <w:rPr>
        <w:lang w:val="en-US"/>
      </w:rPr>
      <w:t>EXMARaLDA Partitur-Editor – Manual</w:t>
    </w:r>
    <w:r w:rsidRPr="004934B8">
      <w:rPr>
        <w:lang w:val="en-US"/>
      </w:rPr>
      <w:tab/>
    </w:r>
    <w:r w:rsidRPr="004934B8">
      <w:rPr>
        <w:lang w:val="en-US"/>
      </w:rPr>
      <w:tab/>
      <w:t>Table of 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1A71F" w14:textId="77777777" w:rsidR="00A62938" w:rsidRDefault="00A62938">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9EDCF" w14:textId="77777777" w:rsidR="00A62938" w:rsidRDefault="00A62938">
    <w:pPr>
      <w:pStyle w:val="Kopfzeile"/>
      <w:rPr>
        <w:lang w:val="en-GB"/>
      </w:rPr>
    </w:pPr>
    <w:r>
      <w:rPr>
        <w:lang w:val="en-GB"/>
      </w:rPr>
      <w:t>EXMARaLDA Partitur-Editor – Manual</w:t>
    </w:r>
    <w:r>
      <w:rPr>
        <w:lang w:val="en-GB"/>
      </w:rPr>
      <w:tab/>
    </w:r>
    <w:r>
      <w:rPr>
        <w:lang w:val="en-GB"/>
      </w:rPr>
      <w:tab/>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B59FE" w14:textId="77777777" w:rsidR="00A62938" w:rsidRDefault="00A62938">
    <w:pPr>
      <w:pStyle w:val="Kopfzeile"/>
      <w:rPr>
        <w:lang w:val="en-GB"/>
      </w:rPr>
    </w:pPr>
    <w:r>
      <w:rPr>
        <w:lang w:val="en-GB"/>
      </w:rPr>
      <w:t>EXMARaLDA Partitur-Editor – Manual</w:t>
    </w:r>
    <w:r>
      <w:rPr>
        <w:lang w:val="en-GB"/>
      </w:rPr>
      <w:tab/>
    </w:r>
    <w:r>
      <w:rPr>
        <w:lang w:val="en-GB"/>
      </w:rPr>
      <w:tab/>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CFB1FD" w14:textId="77777777" w:rsidR="00A62938" w:rsidRDefault="00A62938">
    <w:pPr>
      <w:pStyle w:val="Kopfzeile"/>
      <w:rPr>
        <w:lang w:val="en-GB"/>
      </w:rPr>
    </w:pPr>
    <w:r>
      <w:rPr>
        <w:lang w:val="en-GB"/>
      </w:rPr>
      <w:t>EXMARaLDA Partitur-Editor – Manual</w:t>
    </w:r>
    <w:r>
      <w:rPr>
        <w:lang w:val="en-GB"/>
      </w:rPr>
      <w:tab/>
    </w:r>
    <w:r>
      <w:rPr>
        <w:lang w:val="en-GB"/>
      </w:rPr>
      <w:tab/>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487AB" w14:textId="77777777" w:rsidR="00A62938" w:rsidRDefault="00A62938">
    <w:pPr>
      <w:pStyle w:val="Kopfzeile"/>
      <w:rPr>
        <w:lang w:val="en-GB"/>
      </w:rPr>
    </w:pPr>
    <w:r>
      <w:rPr>
        <w:lang w:val="en-GB"/>
      </w:rPr>
      <w:t>EXMARaLDA Partitur-Editor – Handbuch</w:t>
    </w:r>
    <w:r>
      <w:rPr>
        <w:lang w:val="en-GB"/>
      </w:rPr>
      <w:tab/>
    </w:r>
    <w:r>
      <w:rPr>
        <w:lang w:val="en-GB"/>
      </w:rPr>
      <w:tab/>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alt="HideTier" style="width:18pt;height:18pt;visibility:visible;mso-wrap-style:square" o:bullet="t">
        <v:imagedata r:id="rId1" o:title="HideTier"/>
      </v:shape>
    </w:pict>
  </w:numPicBullet>
  <w:numPicBullet w:numPicBulletId="1">
    <w:pict>
      <v:shape id="_x0000_i1123" type="#_x0000_t75" alt="ShowAllTiers" style="width:18pt;height:18pt;visibility:visible;mso-wrap-style:square" o:bullet="t">
        <v:imagedata r:id="rId2" o:title="ShowAllTiers"/>
      </v:shape>
    </w:pict>
  </w:numPicBullet>
  <w:numPicBullet w:numPicBulletId="2">
    <w:pict>
      <v:shape id="_x0000_i1124" type="#_x0000_t75" alt="RemoveUnusedTLI" style="width:18pt;height:18pt;visibility:visible;mso-wrap-style:square" o:bullet="t">
        <v:imagedata r:id="rId3" o:title="RemoveUnusedTLI"/>
      </v:shape>
    </w:pict>
  </w:numPicBullet>
  <w:numPicBullet w:numPicBulletId="3">
    <w:pict>
      <v:shape id="_x0000_i1125" type="#_x0000_t75" alt="OpenTierFormatTable" style="width:18pt;height:18pt;visibility:visible;mso-wrap-style:square" o:bullet="t">
        <v:imagedata r:id="rId4" o:title="OpenTierFormatTable"/>
      </v:shape>
    </w:pict>
  </w:numPicBullet>
  <w:numPicBullet w:numPicBulletId="4">
    <w:pict>
      <v:shape id="_x0000_i1126" type="#_x0000_t75" alt="EditRowLabelFormat" style="width:18pt;height:18pt;visibility:visible;mso-wrap-style:square" o:bullet="t">
        <v:imagedata r:id="rId5" o:title="EditRowLabelFormat"/>
      </v:shape>
    </w:pict>
  </w:numPicBullet>
  <w:numPicBullet w:numPicBulletId="5">
    <w:pict>
      <v:shape id="_x0000_i1127" type="#_x0000_t75" alt="Reformat" style="width:18pt;height:18pt;visibility:visible;mso-wrap-style:square" o:bullet="t">
        <v:imagedata r:id="rId6" o:title="Reformat"/>
      </v:shape>
    </w:pict>
  </w:numPicBullet>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5F2091C"/>
    <w:multiLevelType w:val="hybridMultilevel"/>
    <w:tmpl w:val="F742397A"/>
    <w:lvl w:ilvl="0" w:tplc="614E885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15:restartNumberingAfterBreak="0">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 w:numId="34">
    <w:abstractNumId w:val="15"/>
  </w:num>
  <w:num w:numId="35">
    <w:abstractNumId w:val="1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rson w15:author="digi">
    <w15:presenceInfo w15:providerId="None" w15:userId="digi"/>
  </w15:person>
  <w15:person w15:author="christine sawyer">
    <w15:presenceInfo w15:providerId="Windows Live" w15:userId="a0487ebfdf29ad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1CE8"/>
    <w:rsid w:val="00193290"/>
    <w:rsid w:val="0019665C"/>
    <w:rsid w:val="001A0028"/>
    <w:rsid w:val="001C1E14"/>
    <w:rsid w:val="001F7772"/>
    <w:rsid w:val="00214085"/>
    <w:rsid w:val="002140D1"/>
    <w:rsid w:val="002147F8"/>
    <w:rsid w:val="002156AA"/>
    <w:rsid w:val="00221C41"/>
    <w:rsid w:val="002253DE"/>
    <w:rsid w:val="002254E6"/>
    <w:rsid w:val="00261159"/>
    <w:rsid w:val="00264966"/>
    <w:rsid w:val="00280432"/>
    <w:rsid w:val="0029636E"/>
    <w:rsid w:val="002A6BB7"/>
    <w:rsid w:val="002C3238"/>
    <w:rsid w:val="002F30CF"/>
    <w:rsid w:val="002F369B"/>
    <w:rsid w:val="003006FA"/>
    <w:rsid w:val="003023CD"/>
    <w:rsid w:val="0031432F"/>
    <w:rsid w:val="003209E4"/>
    <w:rsid w:val="00322528"/>
    <w:rsid w:val="003417BF"/>
    <w:rsid w:val="003641A0"/>
    <w:rsid w:val="0036770F"/>
    <w:rsid w:val="00372541"/>
    <w:rsid w:val="00380AC4"/>
    <w:rsid w:val="00387D2D"/>
    <w:rsid w:val="003A0F08"/>
    <w:rsid w:val="003A53B2"/>
    <w:rsid w:val="003B2E60"/>
    <w:rsid w:val="003D1908"/>
    <w:rsid w:val="003E68CF"/>
    <w:rsid w:val="003F5FC2"/>
    <w:rsid w:val="004005C8"/>
    <w:rsid w:val="00412C22"/>
    <w:rsid w:val="00415FB0"/>
    <w:rsid w:val="00437D17"/>
    <w:rsid w:val="00452ACA"/>
    <w:rsid w:val="00463375"/>
    <w:rsid w:val="00463B9E"/>
    <w:rsid w:val="00484ED8"/>
    <w:rsid w:val="00490311"/>
    <w:rsid w:val="004934B8"/>
    <w:rsid w:val="004A318F"/>
    <w:rsid w:val="004A371E"/>
    <w:rsid w:val="004B42FE"/>
    <w:rsid w:val="004D32BF"/>
    <w:rsid w:val="004D5BDA"/>
    <w:rsid w:val="0050247F"/>
    <w:rsid w:val="005229D9"/>
    <w:rsid w:val="00534FD7"/>
    <w:rsid w:val="00554B9E"/>
    <w:rsid w:val="0056132F"/>
    <w:rsid w:val="00563C66"/>
    <w:rsid w:val="00571335"/>
    <w:rsid w:val="0058154B"/>
    <w:rsid w:val="0059080F"/>
    <w:rsid w:val="005B121A"/>
    <w:rsid w:val="005C3343"/>
    <w:rsid w:val="005E268E"/>
    <w:rsid w:val="005E35CD"/>
    <w:rsid w:val="005F0C17"/>
    <w:rsid w:val="00605188"/>
    <w:rsid w:val="006573E8"/>
    <w:rsid w:val="00665ED7"/>
    <w:rsid w:val="006C329F"/>
    <w:rsid w:val="006C6615"/>
    <w:rsid w:val="006E5F32"/>
    <w:rsid w:val="006E713B"/>
    <w:rsid w:val="006F75AA"/>
    <w:rsid w:val="00710C77"/>
    <w:rsid w:val="007931BB"/>
    <w:rsid w:val="007B2AE6"/>
    <w:rsid w:val="007B76F8"/>
    <w:rsid w:val="007F0F01"/>
    <w:rsid w:val="00802C6B"/>
    <w:rsid w:val="0080704E"/>
    <w:rsid w:val="00810F55"/>
    <w:rsid w:val="00815609"/>
    <w:rsid w:val="00823B63"/>
    <w:rsid w:val="00831819"/>
    <w:rsid w:val="008338F0"/>
    <w:rsid w:val="008343F4"/>
    <w:rsid w:val="00851561"/>
    <w:rsid w:val="00872222"/>
    <w:rsid w:val="008809EF"/>
    <w:rsid w:val="008C6634"/>
    <w:rsid w:val="008E227B"/>
    <w:rsid w:val="00932FA7"/>
    <w:rsid w:val="00947D5C"/>
    <w:rsid w:val="009505F5"/>
    <w:rsid w:val="00957FF2"/>
    <w:rsid w:val="00973621"/>
    <w:rsid w:val="009929FA"/>
    <w:rsid w:val="009A2BDD"/>
    <w:rsid w:val="009C0B97"/>
    <w:rsid w:val="009D02AD"/>
    <w:rsid w:val="009D4922"/>
    <w:rsid w:val="009F7040"/>
    <w:rsid w:val="00A002B0"/>
    <w:rsid w:val="00A01334"/>
    <w:rsid w:val="00A1234C"/>
    <w:rsid w:val="00A2148B"/>
    <w:rsid w:val="00A268CB"/>
    <w:rsid w:val="00A46B31"/>
    <w:rsid w:val="00A562EB"/>
    <w:rsid w:val="00A62938"/>
    <w:rsid w:val="00A63EA8"/>
    <w:rsid w:val="00A64ED5"/>
    <w:rsid w:val="00A7050D"/>
    <w:rsid w:val="00A8757F"/>
    <w:rsid w:val="00AA5D48"/>
    <w:rsid w:val="00AC6CCD"/>
    <w:rsid w:val="00AD662F"/>
    <w:rsid w:val="00AF04E7"/>
    <w:rsid w:val="00B24C43"/>
    <w:rsid w:val="00B31B93"/>
    <w:rsid w:val="00B455B3"/>
    <w:rsid w:val="00B54468"/>
    <w:rsid w:val="00B622E2"/>
    <w:rsid w:val="00B85A3F"/>
    <w:rsid w:val="00BA3CB1"/>
    <w:rsid w:val="00BB2369"/>
    <w:rsid w:val="00BC09CA"/>
    <w:rsid w:val="00BC433B"/>
    <w:rsid w:val="00BD6EFA"/>
    <w:rsid w:val="00BF5723"/>
    <w:rsid w:val="00C04D78"/>
    <w:rsid w:val="00C4542A"/>
    <w:rsid w:val="00C52BC7"/>
    <w:rsid w:val="00C73701"/>
    <w:rsid w:val="00CA4112"/>
    <w:rsid w:val="00CB6741"/>
    <w:rsid w:val="00CD0A25"/>
    <w:rsid w:val="00CE4D32"/>
    <w:rsid w:val="00CE6849"/>
    <w:rsid w:val="00CF3FD5"/>
    <w:rsid w:val="00D05226"/>
    <w:rsid w:val="00D10559"/>
    <w:rsid w:val="00D14B18"/>
    <w:rsid w:val="00D17A8A"/>
    <w:rsid w:val="00D535BE"/>
    <w:rsid w:val="00D54EC5"/>
    <w:rsid w:val="00D957EF"/>
    <w:rsid w:val="00D95A58"/>
    <w:rsid w:val="00DD7080"/>
    <w:rsid w:val="00DE0E10"/>
    <w:rsid w:val="00E40D09"/>
    <w:rsid w:val="00E42628"/>
    <w:rsid w:val="00E547F3"/>
    <w:rsid w:val="00E75D61"/>
    <w:rsid w:val="00E77DE7"/>
    <w:rsid w:val="00EA3FDC"/>
    <w:rsid w:val="00EC6D79"/>
    <w:rsid w:val="00EE5666"/>
    <w:rsid w:val="00F41400"/>
    <w:rsid w:val="00F51412"/>
    <w:rsid w:val="00F660D0"/>
    <w:rsid w:val="00F87441"/>
    <w:rsid w:val="00F90E7C"/>
    <w:rsid w:val="00F92C53"/>
    <w:rsid w:val="00FB0BF5"/>
    <w:rsid w:val="00FC5756"/>
    <w:rsid w:val="00FD39B0"/>
    <w:rsid w:val="00FF5A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40B33613"/>
  <w15:docId w15:val="{6620009A-5DAD-4A41-A3D8-5FE728B59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08.png"/><Relationship Id="rId21" Type="http://schemas.openxmlformats.org/officeDocument/2006/relationships/hyperlink" Target="http://www.exmaralda.org" TargetMode="External"/><Relationship Id="rId63" Type="http://schemas.openxmlformats.org/officeDocument/2006/relationships/hyperlink" Target="http://www.exmaralda.org" TargetMode="External"/><Relationship Id="rId159" Type="http://schemas.openxmlformats.org/officeDocument/2006/relationships/header" Target="header17.xml"/><Relationship Id="rId324" Type="http://schemas.microsoft.com/office/2007/relationships/hdphoto" Target="media/hdphoto58.wdp"/><Relationship Id="rId366" Type="http://schemas.openxmlformats.org/officeDocument/2006/relationships/image" Target="media/image244.png"/><Relationship Id="rId170" Type="http://schemas.openxmlformats.org/officeDocument/2006/relationships/image" Target="media/image114.png"/><Relationship Id="rId226" Type="http://schemas.openxmlformats.org/officeDocument/2006/relationships/image" Target="media/image153.png"/><Relationship Id="rId433" Type="http://schemas.openxmlformats.org/officeDocument/2006/relationships/image" Target="media/image289.png"/><Relationship Id="rId268" Type="http://schemas.openxmlformats.org/officeDocument/2006/relationships/image" Target="media/image187.emf"/><Relationship Id="rId475" Type="http://schemas.openxmlformats.org/officeDocument/2006/relationships/image" Target="media/image311.png"/><Relationship Id="rId32" Type="http://schemas.openxmlformats.org/officeDocument/2006/relationships/image" Target="media/image16.png"/><Relationship Id="rId74" Type="http://schemas.openxmlformats.org/officeDocument/2006/relationships/image" Target="media/image46.png"/><Relationship Id="rId128" Type="http://schemas.openxmlformats.org/officeDocument/2006/relationships/image" Target="media/image88.png"/><Relationship Id="rId335" Type="http://schemas.microsoft.com/office/2007/relationships/hdphoto" Target="media/hdphoto63.wdp"/><Relationship Id="rId377" Type="http://schemas.openxmlformats.org/officeDocument/2006/relationships/image" Target="media/image250.png"/><Relationship Id="rId5" Type="http://schemas.openxmlformats.org/officeDocument/2006/relationships/webSettings" Target="webSettings.xml"/><Relationship Id="rId181" Type="http://schemas.openxmlformats.org/officeDocument/2006/relationships/image" Target="media/image121.png"/><Relationship Id="rId237" Type="http://schemas.openxmlformats.org/officeDocument/2006/relationships/image" Target="media/image163.png"/><Relationship Id="rId402" Type="http://schemas.openxmlformats.org/officeDocument/2006/relationships/image" Target="media/image266.png"/><Relationship Id="rId279" Type="http://schemas.openxmlformats.org/officeDocument/2006/relationships/image" Target="media/image195.png"/><Relationship Id="rId444" Type="http://schemas.openxmlformats.org/officeDocument/2006/relationships/image" Target="media/image296.png"/><Relationship Id="rId486" Type="http://schemas.openxmlformats.org/officeDocument/2006/relationships/fontTable" Target="fontTable.xml"/><Relationship Id="rId43" Type="http://schemas.openxmlformats.org/officeDocument/2006/relationships/image" Target="media/image27.png"/><Relationship Id="rId139" Type="http://schemas.microsoft.com/office/2007/relationships/hdphoto" Target="media/hdphoto10.wdp"/><Relationship Id="rId290" Type="http://schemas.openxmlformats.org/officeDocument/2006/relationships/image" Target="media/image202.png"/><Relationship Id="rId304" Type="http://schemas.microsoft.com/office/2007/relationships/hdphoto" Target="media/hdphoto49.wdp"/><Relationship Id="rId346" Type="http://schemas.openxmlformats.org/officeDocument/2006/relationships/image" Target="media/image233.png"/><Relationship Id="rId388" Type="http://schemas.openxmlformats.org/officeDocument/2006/relationships/image" Target="media/image257.png"/><Relationship Id="rId85" Type="http://schemas.openxmlformats.org/officeDocument/2006/relationships/image" Target="media/image51.png"/><Relationship Id="rId150" Type="http://schemas.openxmlformats.org/officeDocument/2006/relationships/image" Target="media/image101.png"/><Relationship Id="rId192" Type="http://schemas.openxmlformats.org/officeDocument/2006/relationships/image" Target="media/image131.png"/><Relationship Id="rId206" Type="http://schemas.microsoft.com/office/2007/relationships/hdphoto" Target="media/hdphoto25.wdp"/><Relationship Id="rId413" Type="http://schemas.openxmlformats.org/officeDocument/2006/relationships/image" Target="media/image274.png"/><Relationship Id="rId248" Type="http://schemas.openxmlformats.org/officeDocument/2006/relationships/image" Target="media/image171.png"/><Relationship Id="rId455" Type="http://schemas.openxmlformats.org/officeDocument/2006/relationships/image" Target="media/image302.png"/><Relationship Id="rId12" Type="http://schemas.openxmlformats.org/officeDocument/2006/relationships/footer" Target="footer2.xml"/><Relationship Id="rId108" Type="http://schemas.openxmlformats.org/officeDocument/2006/relationships/image" Target="media/image69.png"/><Relationship Id="rId315" Type="http://schemas.openxmlformats.org/officeDocument/2006/relationships/image" Target="media/image217.png"/><Relationship Id="rId357" Type="http://schemas.openxmlformats.org/officeDocument/2006/relationships/header" Target="header22.xml"/><Relationship Id="rId54" Type="http://schemas.openxmlformats.org/officeDocument/2006/relationships/image" Target="media/image36.png"/><Relationship Id="rId96" Type="http://schemas.openxmlformats.org/officeDocument/2006/relationships/header" Target="header15.xml"/><Relationship Id="rId161" Type="http://schemas.openxmlformats.org/officeDocument/2006/relationships/image" Target="media/image108.png"/><Relationship Id="rId217" Type="http://schemas.openxmlformats.org/officeDocument/2006/relationships/image" Target="media/image148.png"/><Relationship Id="rId399" Type="http://schemas.openxmlformats.org/officeDocument/2006/relationships/image" Target="media/image264.png"/><Relationship Id="rId259" Type="http://schemas.openxmlformats.org/officeDocument/2006/relationships/image" Target="media/image180.png"/><Relationship Id="rId424" Type="http://schemas.openxmlformats.org/officeDocument/2006/relationships/image" Target="media/image284.png"/><Relationship Id="rId466" Type="http://schemas.microsoft.com/office/2007/relationships/hdphoto" Target="media/hdphoto104.wdp"/><Relationship Id="rId23" Type="http://schemas.openxmlformats.org/officeDocument/2006/relationships/header" Target="header6.xml"/><Relationship Id="rId119" Type="http://schemas.openxmlformats.org/officeDocument/2006/relationships/image" Target="media/image80.png"/><Relationship Id="rId270" Type="http://schemas.openxmlformats.org/officeDocument/2006/relationships/image" Target="media/image189.png"/><Relationship Id="rId326" Type="http://schemas.microsoft.com/office/2007/relationships/hdphoto" Target="media/hdphoto59.wdp"/><Relationship Id="rId65" Type="http://schemas.openxmlformats.org/officeDocument/2006/relationships/image" Target="media/image41.png"/><Relationship Id="rId130" Type="http://schemas.openxmlformats.org/officeDocument/2006/relationships/image" Target="media/image89.png"/><Relationship Id="rId368" Type="http://schemas.openxmlformats.org/officeDocument/2006/relationships/image" Target="media/image245.png"/><Relationship Id="rId172" Type="http://schemas.openxmlformats.org/officeDocument/2006/relationships/image" Target="media/image116.png"/><Relationship Id="rId228" Type="http://schemas.openxmlformats.org/officeDocument/2006/relationships/image" Target="media/image155.png"/><Relationship Id="rId435" Type="http://schemas.openxmlformats.org/officeDocument/2006/relationships/hyperlink" Target="http://weblicht.sfs.uni-tuebingen.de/weblichtwiki/index.php/FAQ" TargetMode="External"/><Relationship Id="rId477" Type="http://schemas.openxmlformats.org/officeDocument/2006/relationships/image" Target="media/image312.png"/><Relationship Id="rId281" Type="http://schemas.openxmlformats.org/officeDocument/2006/relationships/image" Target="media/image197.png"/><Relationship Id="rId337" Type="http://schemas.microsoft.com/office/2007/relationships/hdphoto" Target="media/hdphoto64.wdp"/><Relationship Id="rId34" Type="http://schemas.openxmlformats.org/officeDocument/2006/relationships/image" Target="media/image18.png"/><Relationship Id="rId76" Type="http://schemas.openxmlformats.org/officeDocument/2006/relationships/image" Target="media/image47.png"/><Relationship Id="rId141" Type="http://schemas.openxmlformats.org/officeDocument/2006/relationships/image" Target="media/image96.png"/><Relationship Id="rId379" Type="http://schemas.openxmlformats.org/officeDocument/2006/relationships/image" Target="media/image251.png"/><Relationship Id="rId7" Type="http://schemas.openxmlformats.org/officeDocument/2006/relationships/endnotes" Target="endnotes.xml"/><Relationship Id="rId183" Type="http://schemas.openxmlformats.org/officeDocument/2006/relationships/image" Target="media/image122.png"/><Relationship Id="rId239" Type="http://schemas.openxmlformats.org/officeDocument/2006/relationships/image" Target="media/image163.jpg"/><Relationship Id="rId390" Type="http://schemas.openxmlformats.org/officeDocument/2006/relationships/image" Target="media/image258.png"/><Relationship Id="rId404" Type="http://schemas.microsoft.com/office/2007/relationships/hdphoto" Target="media/hdphoto90.wdp"/><Relationship Id="rId446" Type="http://schemas.openxmlformats.org/officeDocument/2006/relationships/image" Target="media/image297.png"/><Relationship Id="rId250" Type="http://schemas.openxmlformats.org/officeDocument/2006/relationships/image" Target="media/image172.png"/><Relationship Id="rId292" Type="http://schemas.openxmlformats.org/officeDocument/2006/relationships/image" Target="media/image203.png"/><Relationship Id="rId306" Type="http://schemas.openxmlformats.org/officeDocument/2006/relationships/image" Target="media/image212.png"/><Relationship Id="rId488" Type="http://schemas.openxmlformats.org/officeDocument/2006/relationships/theme" Target="theme/theme1.xml"/><Relationship Id="rId45" Type="http://schemas.openxmlformats.org/officeDocument/2006/relationships/image" Target="media/image29.png"/><Relationship Id="rId87" Type="http://schemas.openxmlformats.org/officeDocument/2006/relationships/header" Target="header13.xml"/><Relationship Id="rId110" Type="http://schemas.openxmlformats.org/officeDocument/2006/relationships/image" Target="media/image71.png"/><Relationship Id="rId348" Type="http://schemas.openxmlformats.org/officeDocument/2006/relationships/image" Target="media/image234.png"/><Relationship Id="rId152" Type="http://schemas.openxmlformats.org/officeDocument/2006/relationships/image" Target="media/image102.png"/><Relationship Id="rId194" Type="http://schemas.openxmlformats.org/officeDocument/2006/relationships/image" Target="media/image133.png"/><Relationship Id="rId208" Type="http://schemas.microsoft.com/office/2007/relationships/hdphoto" Target="media/hdphoto26.wdp"/><Relationship Id="rId415" Type="http://schemas.openxmlformats.org/officeDocument/2006/relationships/image" Target="media/image276.png"/><Relationship Id="rId457" Type="http://schemas.openxmlformats.org/officeDocument/2006/relationships/image" Target="media/image303.png"/><Relationship Id="rId261" Type="http://schemas.openxmlformats.org/officeDocument/2006/relationships/image" Target="media/image182.png"/><Relationship Id="rId14" Type="http://schemas.openxmlformats.org/officeDocument/2006/relationships/footer" Target="footer3.xml"/><Relationship Id="rId56" Type="http://schemas.openxmlformats.org/officeDocument/2006/relationships/hyperlink" Target="http://www.exmaralda.org" TargetMode="External"/><Relationship Id="rId317" Type="http://schemas.openxmlformats.org/officeDocument/2006/relationships/image" Target="media/image218.png"/><Relationship Id="rId359" Type="http://schemas.openxmlformats.org/officeDocument/2006/relationships/image" Target="media/image240.png"/><Relationship Id="rId98" Type="http://schemas.openxmlformats.org/officeDocument/2006/relationships/header" Target="header16.xml"/><Relationship Id="rId121" Type="http://schemas.openxmlformats.org/officeDocument/2006/relationships/image" Target="media/image82.png"/><Relationship Id="rId163" Type="http://schemas.openxmlformats.org/officeDocument/2006/relationships/image" Target="media/image109.png"/><Relationship Id="rId219" Type="http://schemas.microsoft.com/office/2007/relationships/hdphoto" Target="media/hdphoto31.wdp"/><Relationship Id="rId370" Type="http://schemas.openxmlformats.org/officeDocument/2006/relationships/image" Target="media/image246.png"/><Relationship Id="rId426" Type="http://schemas.microsoft.com/office/2007/relationships/hdphoto" Target="media/hdphoto94.wdp"/><Relationship Id="rId230" Type="http://schemas.openxmlformats.org/officeDocument/2006/relationships/image" Target="media/image156.png"/><Relationship Id="rId468" Type="http://schemas.microsoft.com/office/2007/relationships/hdphoto" Target="media/hdphoto105.wdp"/><Relationship Id="rId25" Type="http://schemas.openxmlformats.org/officeDocument/2006/relationships/image" Target="media/image9.png"/><Relationship Id="rId67" Type="http://schemas.openxmlformats.org/officeDocument/2006/relationships/image" Target="media/image42.png"/><Relationship Id="rId272" Type="http://schemas.openxmlformats.org/officeDocument/2006/relationships/image" Target="media/image191.png"/><Relationship Id="rId328" Type="http://schemas.microsoft.com/office/2007/relationships/hdphoto" Target="media/hdphoto60.wdp"/><Relationship Id="rId132" Type="http://schemas.openxmlformats.org/officeDocument/2006/relationships/image" Target="media/image91.png"/><Relationship Id="rId174" Type="http://schemas.openxmlformats.org/officeDocument/2006/relationships/image" Target="media/image117.png"/><Relationship Id="rId381" Type="http://schemas.openxmlformats.org/officeDocument/2006/relationships/image" Target="media/image253.png"/><Relationship Id="rId241" Type="http://schemas.openxmlformats.org/officeDocument/2006/relationships/image" Target="media/image165.png"/><Relationship Id="rId437" Type="http://schemas.openxmlformats.org/officeDocument/2006/relationships/image" Target="media/image292.png"/><Relationship Id="rId479" Type="http://schemas.openxmlformats.org/officeDocument/2006/relationships/image" Target="media/image313.png"/><Relationship Id="rId36" Type="http://schemas.openxmlformats.org/officeDocument/2006/relationships/image" Target="media/image20.png"/><Relationship Id="rId283" Type="http://schemas.openxmlformats.org/officeDocument/2006/relationships/image" Target="media/image198.png"/><Relationship Id="rId339" Type="http://schemas.microsoft.com/office/2007/relationships/hdphoto" Target="media/hdphoto65.wdp"/><Relationship Id="rId78" Type="http://schemas.openxmlformats.org/officeDocument/2006/relationships/image" Target="media/image48.png"/><Relationship Id="rId101" Type="http://schemas.openxmlformats.org/officeDocument/2006/relationships/image" Target="media/image63.png"/><Relationship Id="rId143" Type="http://schemas.microsoft.com/office/2007/relationships/hdphoto" Target="media/hdphoto11.wdp"/><Relationship Id="rId185" Type="http://schemas.openxmlformats.org/officeDocument/2006/relationships/image" Target="media/image124.png"/><Relationship Id="rId350" Type="http://schemas.openxmlformats.org/officeDocument/2006/relationships/image" Target="media/image235.png"/><Relationship Id="rId406" Type="http://schemas.openxmlformats.org/officeDocument/2006/relationships/image" Target="media/image269.png"/><Relationship Id="rId9" Type="http://schemas.openxmlformats.org/officeDocument/2006/relationships/header" Target="header1.xml"/><Relationship Id="rId210" Type="http://schemas.microsoft.com/office/2007/relationships/hdphoto" Target="media/hdphoto27.wdp"/><Relationship Id="rId392" Type="http://schemas.openxmlformats.org/officeDocument/2006/relationships/image" Target="media/image259.png"/><Relationship Id="rId448" Type="http://schemas.openxmlformats.org/officeDocument/2006/relationships/image" Target="media/image298.png"/><Relationship Id="rId252" Type="http://schemas.microsoft.com/office/2007/relationships/hdphoto" Target="media/hdphoto36.wdp"/><Relationship Id="rId294" Type="http://schemas.openxmlformats.org/officeDocument/2006/relationships/image" Target="media/image204.png"/><Relationship Id="rId308" Type="http://schemas.openxmlformats.org/officeDocument/2006/relationships/image" Target="media/image213.png"/><Relationship Id="rId47" Type="http://schemas.openxmlformats.org/officeDocument/2006/relationships/image" Target="media/image31.png"/><Relationship Id="rId89" Type="http://schemas.openxmlformats.org/officeDocument/2006/relationships/image" Target="media/image54.png"/><Relationship Id="rId112" Type="http://schemas.openxmlformats.org/officeDocument/2006/relationships/image" Target="media/image73.png"/><Relationship Id="rId154" Type="http://schemas.openxmlformats.org/officeDocument/2006/relationships/image" Target="media/image104.png"/><Relationship Id="rId361" Type="http://schemas.openxmlformats.org/officeDocument/2006/relationships/image" Target="media/image241.png"/><Relationship Id="rId196" Type="http://schemas.openxmlformats.org/officeDocument/2006/relationships/image" Target="media/image135.png"/><Relationship Id="rId417" Type="http://schemas.openxmlformats.org/officeDocument/2006/relationships/image" Target="media/image277.png"/><Relationship Id="rId459" Type="http://schemas.openxmlformats.org/officeDocument/2006/relationships/image" Target="media/image304.png"/><Relationship Id="rId16" Type="http://schemas.microsoft.com/office/2011/relationships/commentsExtended" Target="commentsExtended.xml"/><Relationship Id="rId221" Type="http://schemas.microsoft.com/office/2007/relationships/hdphoto" Target="media/hdphoto32.wdp"/><Relationship Id="rId263" Type="http://schemas.microsoft.com/office/2007/relationships/hdphoto" Target="media/hdphoto37.wdp"/><Relationship Id="rId319" Type="http://schemas.openxmlformats.org/officeDocument/2006/relationships/image" Target="media/image219.png"/><Relationship Id="rId470" Type="http://schemas.microsoft.com/office/2007/relationships/hdphoto" Target="media/hdphoto106.wdp"/><Relationship Id="rId58" Type="http://schemas.openxmlformats.org/officeDocument/2006/relationships/image" Target="media/image37.png"/><Relationship Id="rId123" Type="http://schemas.openxmlformats.org/officeDocument/2006/relationships/image" Target="media/image84.png"/><Relationship Id="rId330" Type="http://schemas.openxmlformats.org/officeDocument/2006/relationships/image" Target="media/image225.png"/><Relationship Id="rId165" Type="http://schemas.openxmlformats.org/officeDocument/2006/relationships/image" Target="media/image110.png"/><Relationship Id="rId372" Type="http://schemas.openxmlformats.org/officeDocument/2006/relationships/image" Target="media/image247.png"/><Relationship Id="rId428" Type="http://schemas.microsoft.com/office/2007/relationships/hdphoto" Target="media/hdphoto95.wdp"/><Relationship Id="rId232" Type="http://schemas.openxmlformats.org/officeDocument/2006/relationships/image" Target="media/image158.png"/><Relationship Id="rId274" Type="http://schemas.openxmlformats.org/officeDocument/2006/relationships/image" Target="media/image192.png"/><Relationship Id="rId481" Type="http://schemas.openxmlformats.org/officeDocument/2006/relationships/image" Target="media/image314.png"/><Relationship Id="rId27" Type="http://schemas.openxmlformats.org/officeDocument/2006/relationships/image" Target="media/image11.png"/><Relationship Id="rId69" Type="http://schemas.openxmlformats.org/officeDocument/2006/relationships/hyperlink" Target="http://www.fon.hum.uva.nl/praat/sendpraat.html" TargetMode="External"/><Relationship Id="rId134" Type="http://schemas.openxmlformats.org/officeDocument/2006/relationships/hyperlink" Target="http://www.winpitch.com/" TargetMode="External"/><Relationship Id="rId80" Type="http://schemas.openxmlformats.org/officeDocument/2006/relationships/image" Target="media/image49.png"/><Relationship Id="rId176" Type="http://schemas.openxmlformats.org/officeDocument/2006/relationships/image" Target="media/image118.png"/><Relationship Id="rId341" Type="http://schemas.microsoft.com/office/2007/relationships/hdphoto" Target="media/hdphoto66.wdp"/><Relationship Id="rId383" Type="http://schemas.openxmlformats.org/officeDocument/2006/relationships/image" Target="media/image254.png"/><Relationship Id="rId439" Type="http://schemas.openxmlformats.org/officeDocument/2006/relationships/image" Target="media/image294.png"/><Relationship Id="rId201" Type="http://schemas.openxmlformats.org/officeDocument/2006/relationships/image" Target="media/image140.png"/><Relationship Id="rId243" Type="http://schemas.openxmlformats.org/officeDocument/2006/relationships/image" Target="media/image167.png"/><Relationship Id="rId285" Type="http://schemas.microsoft.com/office/2007/relationships/hdphoto" Target="media/hdphoto42.wdp"/><Relationship Id="rId450" Type="http://schemas.openxmlformats.org/officeDocument/2006/relationships/image" Target="media/image299.png"/><Relationship Id="rId38" Type="http://schemas.openxmlformats.org/officeDocument/2006/relationships/image" Target="media/image22.png"/><Relationship Id="rId103" Type="http://schemas.openxmlformats.org/officeDocument/2006/relationships/image" Target="media/image65.png"/><Relationship Id="rId310" Type="http://schemas.openxmlformats.org/officeDocument/2006/relationships/image" Target="media/image214.png"/><Relationship Id="rId91" Type="http://schemas.openxmlformats.org/officeDocument/2006/relationships/header" Target="header14.xml"/><Relationship Id="rId145" Type="http://schemas.microsoft.com/office/2007/relationships/hdphoto" Target="media/hdphoto12.wdp"/><Relationship Id="rId187" Type="http://schemas.openxmlformats.org/officeDocument/2006/relationships/image" Target="media/image126.png"/><Relationship Id="rId352" Type="http://schemas.openxmlformats.org/officeDocument/2006/relationships/image" Target="media/image236.png"/><Relationship Id="rId394" Type="http://schemas.openxmlformats.org/officeDocument/2006/relationships/image" Target="media/image260.png"/><Relationship Id="rId408" Type="http://schemas.microsoft.com/office/2007/relationships/hdphoto" Target="media/hdphoto91.wdp"/><Relationship Id="rId212" Type="http://schemas.microsoft.com/office/2007/relationships/hdphoto" Target="media/hdphoto28.wdp"/><Relationship Id="rId254" Type="http://schemas.openxmlformats.org/officeDocument/2006/relationships/image" Target="media/image175.png"/><Relationship Id="rId49" Type="http://schemas.openxmlformats.org/officeDocument/2006/relationships/image" Target="media/image32.png"/><Relationship Id="rId114" Type="http://schemas.openxmlformats.org/officeDocument/2006/relationships/image" Target="media/image75.png"/><Relationship Id="rId296" Type="http://schemas.openxmlformats.org/officeDocument/2006/relationships/header" Target="header21.xml"/><Relationship Id="rId461" Type="http://schemas.openxmlformats.org/officeDocument/2006/relationships/image" Target="media/image305.png"/><Relationship Id="rId60" Type="http://schemas.openxmlformats.org/officeDocument/2006/relationships/image" Target="media/image38.png"/><Relationship Id="rId156" Type="http://schemas.openxmlformats.org/officeDocument/2006/relationships/image" Target="media/image105.png"/><Relationship Id="rId198" Type="http://schemas.openxmlformats.org/officeDocument/2006/relationships/image" Target="media/image137.png"/><Relationship Id="rId321" Type="http://schemas.openxmlformats.org/officeDocument/2006/relationships/image" Target="media/image220.png"/><Relationship Id="rId363" Type="http://schemas.microsoft.com/office/2007/relationships/hdphoto" Target="media/hdphoto75.wdp"/><Relationship Id="rId419" Type="http://schemas.openxmlformats.org/officeDocument/2006/relationships/image" Target="media/image279.png"/><Relationship Id="rId223" Type="http://schemas.openxmlformats.org/officeDocument/2006/relationships/image" Target="media/image151.png"/><Relationship Id="rId430" Type="http://schemas.microsoft.com/office/2007/relationships/hdphoto" Target="media/hdphoto96.wdp"/><Relationship Id="rId18" Type="http://schemas.openxmlformats.org/officeDocument/2006/relationships/header" Target="header5.xml"/><Relationship Id="rId265" Type="http://schemas.microsoft.com/office/2007/relationships/hdphoto" Target="media/hdphoto38.wdp"/><Relationship Id="rId472" Type="http://schemas.microsoft.com/office/2007/relationships/hdphoto" Target="media/hdphoto107.wdp"/><Relationship Id="rId125" Type="http://schemas.openxmlformats.org/officeDocument/2006/relationships/image" Target="media/image86.png"/><Relationship Id="rId167" Type="http://schemas.openxmlformats.org/officeDocument/2006/relationships/image" Target="media/image111.png"/><Relationship Id="rId332" Type="http://schemas.openxmlformats.org/officeDocument/2006/relationships/image" Target="media/image226.png"/><Relationship Id="rId374" Type="http://schemas.openxmlformats.org/officeDocument/2006/relationships/image" Target="media/image248.png"/><Relationship Id="rId71" Type="http://schemas.openxmlformats.org/officeDocument/2006/relationships/image" Target="media/image44.png"/><Relationship Id="rId234" Type="http://schemas.openxmlformats.org/officeDocument/2006/relationships/image" Target="media/image160.jp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193.png"/><Relationship Id="rId441" Type="http://schemas.openxmlformats.org/officeDocument/2006/relationships/image" Target="media/image295.png"/><Relationship Id="rId483" Type="http://schemas.openxmlformats.org/officeDocument/2006/relationships/image" Target="media/image315.png"/><Relationship Id="rId40" Type="http://schemas.openxmlformats.org/officeDocument/2006/relationships/image" Target="media/image24.png"/><Relationship Id="rId136" Type="http://schemas.openxmlformats.org/officeDocument/2006/relationships/image" Target="media/image93.png"/><Relationship Id="rId178" Type="http://schemas.openxmlformats.org/officeDocument/2006/relationships/image" Target="media/image119.png"/><Relationship Id="rId301" Type="http://schemas.openxmlformats.org/officeDocument/2006/relationships/image" Target="media/image209.png"/><Relationship Id="rId343" Type="http://schemas.microsoft.com/office/2007/relationships/hdphoto" Target="media/hdphoto67.wdp"/><Relationship Id="rId82" Type="http://schemas.microsoft.com/office/2007/relationships/hdphoto" Target="media/hdphoto6.wdp"/><Relationship Id="rId203" Type="http://schemas.openxmlformats.org/officeDocument/2006/relationships/image" Target="media/image141.png"/><Relationship Id="rId385" Type="http://schemas.openxmlformats.org/officeDocument/2006/relationships/image" Target="media/image255.png"/><Relationship Id="rId245" Type="http://schemas.openxmlformats.org/officeDocument/2006/relationships/image" Target="media/image169.png"/><Relationship Id="rId287" Type="http://schemas.microsoft.com/office/2007/relationships/hdphoto" Target="media/hdphoto43.wdp"/><Relationship Id="rId410" Type="http://schemas.openxmlformats.org/officeDocument/2006/relationships/image" Target="media/image272.png"/><Relationship Id="rId452" Type="http://schemas.openxmlformats.org/officeDocument/2006/relationships/image" Target="media/image300.png"/><Relationship Id="rId105" Type="http://schemas.openxmlformats.org/officeDocument/2006/relationships/image" Target="media/image66.png"/><Relationship Id="rId147" Type="http://schemas.microsoft.com/office/2007/relationships/hdphoto" Target="media/hdphoto13.wdp"/><Relationship Id="rId312" Type="http://schemas.microsoft.com/office/2007/relationships/hdphoto" Target="media/hdphoto52.wdp"/><Relationship Id="rId354" Type="http://schemas.openxmlformats.org/officeDocument/2006/relationships/image" Target="media/image237.png"/><Relationship Id="rId51" Type="http://schemas.openxmlformats.org/officeDocument/2006/relationships/header" Target="header7.xml"/><Relationship Id="rId93" Type="http://schemas.openxmlformats.org/officeDocument/2006/relationships/image" Target="media/image57.png"/><Relationship Id="rId189" Type="http://schemas.openxmlformats.org/officeDocument/2006/relationships/image" Target="media/image128.png"/><Relationship Id="rId396" Type="http://schemas.openxmlformats.org/officeDocument/2006/relationships/image" Target="media/image262.png"/><Relationship Id="rId214" Type="http://schemas.microsoft.com/office/2007/relationships/hdphoto" Target="media/hdphoto29.wdp"/><Relationship Id="rId256" Type="http://schemas.openxmlformats.org/officeDocument/2006/relationships/image" Target="media/image177.png"/><Relationship Id="rId298" Type="http://schemas.openxmlformats.org/officeDocument/2006/relationships/image" Target="media/image207.png"/><Relationship Id="rId421" Type="http://schemas.openxmlformats.org/officeDocument/2006/relationships/image" Target="media/image281.png"/><Relationship Id="rId463" Type="http://schemas.openxmlformats.org/officeDocument/2006/relationships/header" Target="header28.xml"/><Relationship Id="rId116" Type="http://schemas.openxmlformats.org/officeDocument/2006/relationships/image" Target="media/image77.png"/><Relationship Id="rId137" Type="http://schemas.microsoft.com/office/2007/relationships/hdphoto" Target="media/hdphoto9.wdp"/><Relationship Id="rId158" Type="http://schemas.microsoft.com/office/2007/relationships/hdphoto" Target="media/hdphoto16.wdp"/><Relationship Id="rId302" Type="http://schemas.microsoft.com/office/2007/relationships/hdphoto" Target="media/hdphoto48.wdp"/><Relationship Id="rId323" Type="http://schemas.openxmlformats.org/officeDocument/2006/relationships/image" Target="media/image221.png"/><Relationship Id="rId344" Type="http://schemas.openxmlformats.org/officeDocument/2006/relationships/image" Target="media/image232.png"/><Relationship Id="rId20" Type="http://schemas.openxmlformats.org/officeDocument/2006/relationships/hyperlink" Target="http://www.exmaralda.org" TargetMode="Externa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eader" Target="header12.xml"/><Relationship Id="rId179" Type="http://schemas.microsoft.com/office/2007/relationships/hdphoto" Target="media/hdphoto23.wdp"/><Relationship Id="rId365" Type="http://schemas.microsoft.com/office/2007/relationships/hdphoto" Target="media/hdphoto76.wdp"/><Relationship Id="rId386" Type="http://schemas.microsoft.com/office/2007/relationships/hdphoto" Target="media/hdphoto85.wdp"/><Relationship Id="rId190" Type="http://schemas.openxmlformats.org/officeDocument/2006/relationships/image" Target="media/image129.png"/><Relationship Id="rId204" Type="http://schemas.microsoft.com/office/2007/relationships/hdphoto" Target="media/hdphoto24.wdp"/><Relationship Id="rId225" Type="http://schemas.openxmlformats.org/officeDocument/2006/relationships/image" Target="media/image152.png"/><Relationship Id="rId246" Type="http://schemas.openxmlformats.org/officeDocument/2006/relationships/image" Target="media/image170.png"/><Relationship Id="rId267" Type="http://schemas.openxmlformats.org/officeDocument/2006/relationships/image" Target="media/image186.emf"/><Relationship Id="rId288" Type="http://schemas.openxmlformats.org/officeDocument/2006/relationships/image" Target="media/image201.png"/><Relationship Id="rId411" Type="http://schemas.openxmlformats.org/officeDocument/2006/relationships/image" Target="media/image273.png"/><Relationship Id="rId432" Type="http://schemas.openxmlformats.org/officeDocument/2006/relationships/image" Target="media/image288.png"/><Relationship Id="rId453" Type="http://schemas.openxmlformats.org/officeDocument/2006/relationships/image" Target="media/image301.png"/><Relationship Id="rId474" Type="http://schemas.microsoft.com/office/2007/relationships/hdphoto" Target="media/hdphoto108.wdp"/><Relationship Id="rId106" Type="http://schemas.openxmlformats.org/officeDocument/2006/relationships/image" Target="media/image67.png"/><Relationship Id="rId127" Type="http://schemas.openxmlformats.org/officeDocument/2006/relationships/image" Target="media/image87.png"/><Relationship Id="rId313" Type="http://schemas.openxmlformats.org/officeDocument/2006/relationships/image" Target="media/image216.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4.png"/><Relationship Id="rId73" Type="http://schemas.microsoft.com/office/2007/relationships/hdphoto" Target="media/hdphoto2.wdp"/><Relationship Id="rId94" Type="http://schemas.openxmlformats.org/officeDocument/2006/relationships/image" Target="media/image58.png"/><Relationship Id="rId148" Type="http://schemas.openxmlformats.org/officeDocument/2006/relationships/hyperlink" Target="http://www.ims.uni-stuttgart.de/projekte/corplex/TreeTagger/" TargetMode="External"/><Relationship Id="rId169" Type="http://schemas.openxmlformats.org/officeDocument/2006/relationships/image" Target="media/image113.png"/><Relationship Id="rId334" Type="http://schemas.openxmlformats.org/officeDocument/2006/relationships/image" Target="media/image227.png"/><Relationship Id="rId355" Type="http://schemas.microsoft.com/office/2007/relationships/hdphoto" Target="media/hdphoto73.wdp"/><Relationship Id="rId376" Type="http://schemas.microsoft.com/office/2007/relationships/hdphoto" Target="media/hdphoto81.wdp"/><Relationship Id="rId397" Type="http://schemas.openxmlformats.org/officeDocument/2006/relationships/image" Target="media/image263.png"/><Relationship Id="rId4" Type="http://schemas.openxmlformats.org/officeDocument/2006/relationships/settings" Target="settings.xml"/><Relationship Id="rId180" Type="http://schemas.openxmlformats.org/officeDocument/2006/relationships/image" Target="media/image120.png"/><Relationship Id="rId215" Type="http://schemas.openxmlformats.org/officeDocument/2006/relationships/image" Target="media/image147.png"/><Relationship Id="rId236" Type="http://schemas.openxmlformats.org/officeDocument/2006/relationships/image" Target="media/image162.jpg"/><Relationship Id="rId257" Type="http://schemas.openxmlformats.org/officeDocument/2006/relationships/image" Target="media/image178.jpeg"/><Relationship Id="rId278" Type="http://schemas.microsoft.com/office/2007/relationships/hdphoto" Target="media/hdphoto40.wdp"/><Relationship Id="rId401" Type="http://schemas.openxmlformats.org/officeDocument/2006/relationships/image" Target="media/image265.png"/><Relationship Id="rId422" Type="http://schemas.openxmlformats.org/officeDocument/2006/relationships/image" Target="media/image282.png"/><Relationship Id="rId443" Type="http://schemas.openxmlformats.org/officeDocument/2006/relationships/hyperlink" Target="http://www.exmaralda.org" TargetMode="External"/><Relationship Id="rId464" Type="http://schemas.openxmlformats.org/officeDocument/2006/relationships/header" Target="header29.xml"/><Relationship Id="rId303" Type="http://schemas.openxmlformats.org/officeDocument/2006/relationships/image" Target="media/image210.png"/><Relationship Id="rId485" Type="http://schemas.openxmlformats.org/officeDocument/2006/relationships/header" Target="header31.xml"/><Relationship Id="rId42" Type="http://schemas.openxmlformats.org/officeDocument/2006/relationships/image" Target="media/image26.png"/><Relationship Id="rId84" Type="http://schemas.openxmlformats.org/officeDocument/2006/relationships/hyperlink" Target="http://www.exmaralda.org/pdf/How_to_Use_the_Annotation_Panel_EN.pdf" TargetMode="External"/><Relationship Id="rId138" Type="http://schemas.openxmlformats.org/officeDocument/2006/relationships/image" Target="media/image94.png"/><Relationship Id="rId345" Type="http://schemas.microsoft.com/office/2007/relationships/hdphoto" Target="media/hdphoto68.wdp"/><Relationship Id="rId387" Type="http://schemas.openxmlformats.org/officeDocument/2006/relationships/image" Target="media/image256.png"/><Relationship Id="rId191" Type="http://schemas.openxmlformats.org/officeDocument/2006/relationships/image" Target="media/image130.png"/><Relationship Id="rId205" Type="http://schemas.openxmlformats.org/officeDocument/2006/relationships/image" Target="media/image142.png"/><Relationship Id="rId247" Type="http://schemas.microsoft.com/office/2007/relationships/hdphoto" Target="media/hdphoto34.wdp"/><Relationship Id="rId412" Type="http://schemas.microsoft.com/office/2007/relationships/hdphoto" Target="media/hdphoto92.wdp"/><Relationship Id="rId107" Type="http://schemas.openxmlformats.org/officeDocument/2006/relationships/image" Target="media/image68.png"/><Relationship Id="rId289" Type="http://schemas.microsoft.com/office/2007/relationships/hdphoto" Target="media/hdphoto44.wdp"/><Relationship Id="rId454" Type="http://schemas.microsoft.com/office/2007/relationships/hdphoto" Target="media/hdphoto99.wdp"/><Relationship Id="rId11" Type="http://schemas.openxmlformats.org/officeDocument/2006/relationships/footer" Target="footer1.xml"/><Relationship Id="rId53" Type="http://schemas.openxmlformats.org/officeDocument/2006/relationships/image" Target="media/image35.png"/><Relationship Id="rId149" Type="http://schemas.openxmlformats.org/officeDocument/2006/relationships/image" Target="media/image100.png"/><Relationship Id="rId314" Type="http://schemas.microsoft.com/office/2007/relationships/hdphoto" Target="media/hdphoto53.wdp"/><Relationship Id="rId356" Type="http://schemas.openxmlformats.org/officeDocument/2006/relationships/image" Target="media/image238.png"/><Relationship Id="rId398" Type="http://schemas.microsoft.com/office/2007/relationships/hdphoto" Target="media/hdphoto89.wdp"/><Relationship Id="rId95" Type="http://schemas.openxmlformats.org/officeDocument/2006/relationships/image" Target="media/image59.png"/><Relationship Id="rId160" Type="http://schemas.openxmlformats.org/officeDocument/2006/relationships/image" Target="media/image107.png"/><Relationship Id="rId216" Type="http://schemas.microsoft.com/office/2007/relationships/hdphoto" Target="media/hdphoto30.wdp"/><Relationship Id="rId423" Type="http://schemas.openxmlformats.org/officeDocument/2006/relationships/image" Target="media/image283.png"/><Relationship Id="rId258" Type="http://schemas.openxmlformats.org/officeDocument/2006/relationships/image" Target="media/image179.png"/><Relationship Id="rId465" Type="http://schemas.openxmlformats.org/officeDocument/2006/relationships/image" Target="media/image306.png"/><Relationship Id="rId22" Type="http://schemas.openxmlformats.org/officeDocument/2006/relationships/hyperlink" Target="http://www.ids-mannheim.de/" TargetMode="External"/><Relationship Id="rId64" Type="http://schemas.openxmlformats.org/officeDocument/2006/relationships/header" Target="header10.xml"/><Relationship Id="rId118" Type="http://schemas.openxmlformats.org/officeDocument/2006/relationships/image" Target="media/image79.png"/><Relationship Id="rId325" Type="http://schemas.openxmlformats.org/officeDocument/2006/relationships/image" Target="media/image222.png"/><Relationship Id="rId367" Type="http://schemas.microsoft.com/office/2007/relationships/hdphoto" Target="media/hdphoto77.wdp"/><Relationship Id="rId171" Type="http://schemas.openxmlformats.org/officeDocument/2006/relationships/image" Target="media/image115.png"/><Relationship Id="rId227" Type="http://schemas.openxmlformats.org/officeDocument/2006/relationships/image" Target="media/image154.png"/><Relationship Id="rId269" Type="http://schemas.openxmlformats.org/officeDocument/2006/relationships/image" Target="media/image188.png"/><Relationship Id="rId434" Type="http://schemas.openxmlformats.org/officeDocument/2006/relationships/image" Target="media/image290.png"/><Relationship Id="rId476" Type="http://schemas.microsoft.com/office/2007/relationships/hdphoto" Target="media/hdphoto109.wdp"/><Relationship Id="rId33" Type="http://schemas.openxmlformats.org/officeDocument/2006/relationships/image" Target="media/image17.png"/><Relationship Id="rId129" Type="http://schemas.openxmlformats.org/officeDocument/2006/relationships/hyperlink" Target="http://www.exmaralda.org" TargetMode="External"/><Relationship Id="rId280" Type="http://schemas.openxmlformats.org/officeDocument/2006/relationships/image" Target="media/image196.png"/><Relationship Id="rId336" Type="http://schemas.openxmlformats.org/officeDocument/2006/relationships/image" Target="media/image228.png"/><Relationship Id="rId75" Type="http://schemas.microsoft.com/office/2007/relationships/hdphoto" Target="media/hdphoto3.wdp"/><Relationship Id="rId140" Type="http://schemas.openxmlformats.org/officeDocument/2006/relationships/image" Target="media/image95.png"/><Relationship Id="rId182" Type="http://schemas.openxmlformats.org/officeDocument/2006/relationships/hyperlink" Target="http://www.sil.org/~gaultney/gentium/" TargetMode="External"/><Relationship Id="rId378" Type="http://schemas.microsoft.com/office/2007/relationships/hdphoto" Target="media/hdphoto82.wdp"/><Relationship Id="rId403" Type="http://schemas.openxmlformats.org/officeDocument/2006/relationships/image" Target="media/image267.png"/><Relationship Id="rId6" Type="http://schemas.openxmlformats.org/officeDocument/2006/relationships/footnotes" Target="footnotes.xml"/><Relationship Id="rId238" Type="http://schemas.openxmlformats.org/officeDocument/2006/relationships/image" Target="media/image164.jpeg"/><Relationship Id="rId445" Type="http://schemas.openxmlformats.org/officeDocument/2006/relationships/header" Target="header26.xml"/><Relationship Id="rId487" Type="http://schemas.microsoft.com/office/2011/relationships/people" Target="people.xml"/><Relationship Id="rId291" Type="http://schemas.microsoft.com/office/2007/relationships/hdphoto" Target="media/hdphoto45.wdp"/><Relationship Id="rId305" Type="http://schemas.openxmlformats.org/officeDocument/2006/relationships/image" Target="media/image211.png"/><Relationship Id="rId347" Type="http://schemas.microsoft.com/office/2007/relationships/hdphoto" Target="media/hdphoto69.wdp"/><Relationship Id="rId44" Type="http://schemas.openxmlformats.org/officeDocument/2006/relationships/image" Target="media/image28.png"/><Relationship Id="rId86" Type="http://schemas.openxmlformats.org/officeDocument/2006/relationships/image" Target="media/image52.png"/><Relationship Id="rId151" Type="http://schemas.microsoft.com/office/2007/relationships/hdphoto" Target="media/hdphoto14.wdp"/><Relationship Id="rId389" Type="http://schemas.microsoft.com/office/2007/relationships/hdphoto" Target="media/hdphoto86.wdp"/><Relationship Id="rId193" Type="http://schemas.openxmlformats.org/officeDocument/2006/relationships/image" Target="media/image132.png"/><Relationship Id="rId207" Type="http://schemas.openxmlformats.org/officeDocument/2006/relationships/image" Target="media/image143.png"/><Relationship Id="rId249" Type="http://schemas.microsoft.com/office/2007/relationships/hdphoto" Target="media/hdphoto35.wdp"/><Relationship Id="rId414" Type="http://schemas.openxmlformats.org/officeDocument/2006/relationships/image" Target="media/image275.png"/><Relationship Id="rId456" Type="http://schemas.microsoft.com/office/2007/relationships/hdphoto" Target="media/hdphoto100.wdp"/><Relationship Id="rId13" Type="http://schemas.openxmlformats.org/officeDocument/2006/relationships/header" Target="header3.xml"/><Relationship Id="rId109" Type="http://schemas.openxmlformats.org/officeDocument/2006/relationships/image" Target="media/image70.png"/><Relationship Id="rId260" Type="http://schemas.openxmlformats.org/officeDocument/2006/relationships/image" Target="media/image181.png"/><Relationship Id="rId316" Type="http://schemas.microsoft.com/office/2007/relationships/hdphoto" Target="media/hdphoto54.wdp"/><Relationship Id="rId55" Type="http://schemas.microsoft.com/office/2007/relationships/hdphoto" Target="media/hdphoto1.wdp"/><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9.png"/><Relationship Id="rId162" Type="http://schemas.microsoft.com/office/2007/relationships/hdphoto" Target="media/hdphoto17.wdp"/><Relationship Id="rId218" Type="http://schemas.openxmlformats.org/officeDocument/2006/relationships/image" Target="media/image149.png"/><Relationship Id="rId425" Type="http://schemas.openxmlformats.org/officeDocument/2006/relationships/image" Target="media/image285.png"/><Relationship Id="rId467" Type="http://schemas.openxmlformats.org/officeDocument/2006/relationships/image" Target="media/image307.png"/><Relationship Id="rId271" Type="http://schemas.openxmlformats.org/officeDocument/2006/relationships/image" Target="media/image190.png"/><Relationship Id="rId24" Type="http://schemas.openxmlformats.org/officeDocument/2006/relationships/image" Target="media/image8.png"/><Relationship Id="rId66" Type="http://schemas.openxmlformats.org/officeDocument/2006/relationships/header" Target="header11.xml"/><Relationship Id="rId131" Type="http://schemas.openxmlformats.org/officeDocument/2006/relationships/image" Target="media/image90.png"/><Relationship Id="rId327" Type="http://schemas.openxmlformats.org/officeDocument/2006/relationships/image" Target="media/image223.png"/><Relationship Id="rId369" Type="http://schemas.microsoft.com/office/2007/relationships/hdphoto" Target="media/hdphoto78.wdp"/><Relationship Id="rId173" Type="http://schemas.microsoft.com/office/2007/relationships/hdphoto" Target="media/hdphoto20.wdp"/><Relationship Id="rId229" Type="http://schemas.openxmlformats.org/officeDocument/2006/relationships/hyperlink" Target="http://www.ethnologue.com/" TargetMode="External"/><Relationship Id="rId380" Type="http://schemas.openxmlformats.org/officeDocument/2006/relationships/image" Target="media/image252.png"/><Relationship Id="rId436" Type="http://schemas.openxmlformats.org/officeDocument/2006/relationships/image" Target="media/image291.png"/><Relationship Id="rId240" Type="http://schemas.openxmlformats.org/officeDocument/2006/relationships/image" Target="media/image164.png"/><Relationship Id="rId478" Type="http://schemas.microsoft.com/office/2007/relationships/hdphoto" Target="media/hdphoto110.wdp"/><Relationship Id="rId35" Type="http://schemas.openxmlformats.org/officeDocument/2006/relationships/image" Target="media/image19.png"/><Relationship Id="rId77" Type="http://schemas.microsoft.com/office/2007/relationships/hdphoto" Target="media/hdphoto4.wdp"/><Relationship Id="rId100" Type="http://schemas.openxmlformats.org/officeDocument/2006/relationships/image" Target="media/image62.png"/><Relationship Id="rId282" Type="http://schemas.microsoft.com/office/2007/relationships/hdphoto" Target="media/hdphoto41.wdp"/><Relationship Id="rId338" Type="http://schemas.openxmlformats.org/officeDocument/2006/relationships/image" Target="media/image229.png"/><Relationship Id="rId8" Type="http://schemas.openxmlformats.org/officeDocument/2006/relationships/image" Target="media/image7.png"/><Relationship Id="rId142" Type="http://schemas.openxmlformats.org/officeDocument/2006/relationships/image" Target="media/image97.png"/><Relationship Id="rId184" Type="http://schemas.openxmlformats.org/officeDocument/2006/relationships/image" Target="media/image123.png"/><Relationship Id="rId391" Type="http://schemas.microsoft.com/office/2007/relationships/hdphoto" Target="media/hdphoto87.wdp"/><Relationship Id="rId405" Type="http://schemas.openxmlformats.org/officeDocument/2006/relationships/image" Target="media/image268.png"/><Relationship Id="rId447" Type="http://schemas.openxmlformats.org/officeDocument/2006/relationships/header" Target="header27.xml"/><Relationship Id="rId251" Type="http://schemas.openxmlformats.org/officeDocument/2006/relationships/image" Target="media/image173.png"/><Relationship Id="rId46" Type="http://schemas.openxmlformats.org/officeDocument/2006/relationships/image" Target="media/image30.png"/><Relationship Id="rId293" Type="http://schemas.microsoft.com/office/2007/relationships/hdphoto" Target="media/hdphoto46.wdp"/><Relationship Id="rId307" Type="http://schemas.microsoft.com/office/2007/relationships/hdphoto" Target="media/hdphoto50.wdp"/><Relationship Id="rId349" Type="http://schemas.microsoft.com/office/2007/relationships/hdphoto" Target="media/hdphoto70.wdp"/><Relationship Id="rId88" Type="http://schemas.openxmlformats.org/officeDocument/2006/relationships/image" Target="media/image53.png"/><Relationship Id="rId111" Type="http://schemas.openxmlformats.org/officeDocument/2006/relationships/image" Target="media/image72.png"/><Relationship Id="rId153" Type="http://schemas.openxmlformats.org/officeDocument/2006/relationships/image" Target="media/image103.png"/><Relationship Id="rId195" Type="http://schemas.openxmlformats.org/officeDocument/2006/relationships/image" Target="media/image134.png"/><Relationship Id="rId209" Type="http://schemas.openxmlformats.org/officeDocument/2006/relationships/image" Target="media/image144.png"/><Relationship Id="rId360" Type="http://schemas.microsoft.com/office/2007/relationships/hdphoto" Target="media/hdphoto74.wdp"/><Relationship Id="rId416" Type="http://schemas.microsoft.com/office/2007/relationships/hdphoto" Target="media/hdphoto93.wdp"/><Relationship Id="rId220" Type="http://schemas.openxmlformats.org/officeDocument/2006/relationships/image" Target="media/image150.png"/><Relationship Id="rId458" Type="http://schemas.microsoft.com/office/2007/relationships/hdphoto" Target="media/hdphoto101.wdp"/><Relationship Id="rId15" Type="http://schemas.openxmlformats.org/officeDocument/2006/relationships/comments" Target="comments.xml"/><Relationship Id="rId57" Type="http://schemas.openxmlformats.org/officeDocument/2006/relationships/header" Target="header8.xml"/><Relationship Id="rId262" Type="http://schemas.openxmlformats.org/officeDocument/2006/relationships/image" Target="media/image183.png"/><Relationship Id="rId318" Type="http://schemas.microsoft.com/office/2007/relationships/hdphoto" Target="media/hdphoto55.wdp"/><Relationship Id="rId99" Type="http://schemas.openxmlformats.org/officeDocument/2006/relationships/image" Target="media/image61.png"/><Relationship Id="rId122" Type="http://schemas.openxmlformats.org/officeDocument/2006/relationships/image" Target="media/image83.png"/><Relationship Id="rId164" Type="http://schemas.microsoft.com/office/2007/relationships/hdphoto" Target="media/hdphoto18.wdp"/><Relationship Id="rId371" Type="http://schemas.microsoft.com/office/2007/relationships/hdphoto" Target="media/hdphoto79.wdp"/><Relationship Id="rId427" Type="http://schemas.openxmlformats.org/officeDocument/2006/relationships/image" Target="media/image286.png"/><Relationship Id="rId469" Type="http://schemas.openxmlformats.org/officeDocument/2006/relationships/image" Target="media/image308.png"/><Relationship Id="rId26" Type="http://schemas.openxmlformats.org/officeDocument/2006/relationships/image" Target="media/image10.png"/><Relationship Id="rId231" Type="http://schemas.openxmlformats.org/officeDocument/2006/relationships/image" Target="media/image157.png"/><Relationship Id="rId273" Type="http://schemas.microsoft.com/office/2007/relationships/hdphoto" Target="media/hdphoto39.wdp"/><Relationship Id="rId329" Type="http://schemas.openxmlformats.org/officeDocument/2006/relationships/image" Target="media/image224.png"/><Relationship Id="rId480" Type="http://schemas.microsoft.com/office/2007/relationships/hdphoto" Target="media/hdphoto111.wdp"/><Relationship Id="rId68" Type="http://schemas.openxmlformats.org/officeDocument/2006/relationships/hyperlink" Target="http://www.praat.org" TargetMode="External"/><Relationship Id="rId133" Type="http://schemas.openxmlformats.org/officeDocument/2006/relationships/hyperlink" Target="http://trans.sourceforge.net/en/presentation.php" TargetMode="External"/><Relationship Id="rId175" Type="http://schemas.microsoft.com/office/2007/relationships/hdphoto" Target="media/hdphoto21.wdp"/><Relationship Id="rId340" Type="http://schemas.openxmlformats.org/officeDocument/2006/relationships/image" Target="media/image230.png"/><Relationship Id="rId200" Type="http://schemas.openxmlformats.org/officeDocument/2006/relationships/image" Target="media/image139.png"/><Relationship Id="rId382" Type="http://schemas.microsoft.com/office/2007/relationships/hdphoto" Target="media/hdphoto83.wdp"/><Relationship Id="rId438" Type="http://schemas.openxmlformats.org/officeDocument/2006/relationships/image" Target="media/image293.png"/><Relationship Id="rId242" Type="http://schemas.openxmlformats.org/officeDocument/2006/relationships/image" Target="media/image166.png"/><Relationship Id="rId284" Type="http://schemas.openxmlformats.org/officeDocument/2006/relationships/image" Target="media/image199.png"/><Relationship Id="rId37" Type="http://schemas.openxmlformats.org/officeDocument/2006/relationships/image" Target="media/image21.png"/><Relationship Id="rId79" Type="http://schemas.microsoft.com/office/2007/relationships/hdphoto" Target="media/hdphoto5.wdp"/><Relationship Id="rId102" Type="http://schemas.openxmlformats.org/officeDocument/2006/relationships/image" Target="media/image64.png"/><Relationship Id="rId144" Type="http://schemas.openxmlformats.org/officeDocument/2006/relationships/image" Target="media/image98.png"/><Relationship Id="rId90" Type="http://schemas.openxmlformats.org/officeDocument/2006/relationships/image" Target="media/image55.png"/><Relationship Id="rId186" Type="http://schemas.openxmlformats.org/officeDocument/2006/relationships/image" Target="media/image125.png"/><Relationship Id="rId351" Type="http://schemas.microsoft.com/office/2007/relationships/hdphoto" Target="media/hdphoto71.wdp"/><Relationship Id="rId393" Type="http://schemas.microsoft.com/office/2007/relationships/hdphoto" Target="media/hdphoto88.wdp"/><Relationship Id="rId407" Type="http://schemas.openxmlformats.org/officeDocument/2006/relationships/image" Target="media/image270.png"/><Relationship Id="rId449" Type="http://schemas.microsoft.com/office/2007/relationships/hdphoto" Target="media/hdphoto97.wdp"/><Relationship Id="rId211" Type="http://schemas.openxmlformats.org/officeDocument/2006/relationships/image" Target="media/image145.png"/><Relationship Id="rId253" Type="http://schemas.openxmlformats.org/officeDocument/2006/relationships/image" Target="media/image174.png"/><Relationship Id="rId295" Type="http://schemas.openxmlformats.org/officeDocument/2006/relationships/image" Target="media/image205.png"/><Relationship Id="rId309" Type="http://schemas.microsoft.com/office/2007/relationships/hdphoto" Target="media/hdphoto51.wdp"/><Relationship Id="rId460" Type="http://schemas.microsoft.com/office/2007/relationships/hdphoto" Target="media/hdphoto102.wdp"/><Relationship Id="rId48" Type="http://schemas.openxmlformats.org/officeDocument/2006/relationships/hyperlink" Target="http://www.exmaralda.org" TargetMode="External"/><Relationship Id="rId113" Type="http://schemas.openxmlformats.org/officeDocument/2006/relationships/image" Target="media/image74.png"/><Relationship Id="rId320" Type="http://schemas.microsoft.com/office/2007/relationships/hdphoto" Target="media/hdphoto56.wdp"/><Relationship Id="rId155" Type="http://schemas.microsoft.com/office/2007/relationships/hdphoto" Target="media/hdphoto15.wdp"/><Relationship Id="rId197" Type="http://schemas.openxmlformats.org/officeDocument/2006/relationships/image" Target="media/image136.png"/><Relationship Id="rId362" Type="http://schemas.openxmlformats.org/officeDocument/2006/relationships/image" Target="media/image242.png"/><Relationship Id="rId418" Type="http://schemas.openxmlformats.org/officeDocument/2006/relationships/image" Target="media/image278.png"/><Relationship Id="rId222" Type="http://schemas.openxmlformats.org/officeDocument/2006/relationships/header" Target="header19.xml"/><Relationship Id="rId264" Type="http://schemas.openxmlformats.org/officeDocument/2006/relationships/image" Target="media/image184.png"/><Relationship Id="rId471" Type="http://schemas.openxmlformats.org/officeDocument/2006/relationships/image" Target="media/image309.png"/><Relationship Id="rId17" Type="http://schemas.openxmlformats.org/officeDocument/2006/relationships/header" Target="header4.xml"/><Relationship Id="rId59" Type="http://schemas.openxmlformats.org/officeDocument/2006/relationships/header" Target="header9.xml"/><Relationship Id="rId124" Type="http://schemas.openxmlformats.org/officeDocument/2006/relationships/image" Target="media/image85.png"/><Relationship Id="rId70" Type="http://schemas.openxmlformats.org/officeDocument/2006/relationships/image" Target="media/image43.png"/><Relationship Id="rId166" Type="http://schemas.microsoft.com/office/2007/relationships/hdphoto" Target="media/hdphoto19.wdp"/><Relationship Id="rId331" Type="http://schemas.microsoft.com/office/2007/relationships/hdphoto" Target="media/hdphoto61.wdp"/><Relationship Id="rId373" Type="http://schemas.microsoft.com/office/2007/relationships/hdphoto" Target="media/hdphoto80.wdp"/><Relationship Id="rId429" Type="http://schemas.openxmlformats.org/officeDocument/2006/relationships/image" Target="media/image287.png"/><Relationship Id="rId1" Type="http://schemas.openxmlformats.org/officeDocument/2006/relationships/customXml" Target="../customXml/item1.xml"/><Relationship Id="rId233" Type="http://schemas.openxmlformats.org/officeDocument/2006/relationships/image" Target="media/image159.jpg"/><Relationship Id="rId440" Type="http://schemas.openxmlformats.org/officeDocument/2006/relationships/header" Target="header25.xml"/><Relationship Id="rId28" Type="http://schemas.openxmlformats.org/officeDocument/2006/relationships/image" Target="media/image12.png"/><Relationship Id="rId275" Type="http://schemas.openxmlformats.org/officeDocument/2006/relationships/header" Target="header20.xml"/><Relationship Id="rId300" Type="http://schemas.microsoft.com/office/2007/relationships/hdphoto" Target="media/hdphoto47.wdp"/><Relationship Id="rId482" Type="http://schemas.microsoft.com/office/2007/relationships/hdphoto" Target="media/hdphoto112.wdp"/><Relationship Id="rId81" Type="http://schemas.openxmlformats.org/officeDocument/2006/relationships/image" Target="media/image50.png"/><Relationship Id="rId135" Type="http://schemas.openxmlformats.org/officeDocument/2006/relationships/image" Target="media/image92.png"/><Relationship Id="rId177" Type="http://schemas.microsoft.com/office/2007/relationships/hdphoto" Target="media/hdphoto22.wdp"/><Relationship Id="rId342" Type="http://schemas.openxmlformats.org/officeDocument/2006/relationships/image" Target="media/image231.png"/><Relationship Id="rId384" Type="http://schemas.microsoft.com/office/2007/relationships/hdphoto" Target="media/hdphoto84.wdp"/><Relationship Id="rId202" Type="http://schemas.openxmlformats.org/officeDocument/2006/relationships/header" Target="header18.xml"/><Relationship Id="rId244" Type="http://schemas.openxmlformats.org/officeDocument/2006/relationships/image" Target="media/image168.png"/><Relationship Id="rId39" Type="http://schemas.openxmlformats.org/officeDocument/2006/relationships/image" Target="media/image23.png"/><Relationship Id="rId286" Type="http://schemas.openxmlformats.org/officeDocument/2006/relationships/image" Target="media/image200.png"/><Relationship Id="rId451" Type="http://schemas.microsoft.com/office/2007/relationships/hdphoto" Target="media/hdphoto98.wdp"/><Relationship Id="rId50" Type="http://schemas.openxmlformats.org/officeDocument/2006/relationships/image" Target="media/image33.png"/><Relationship Id="rId104" Type="http://schemas.microsoft.com/office/2007/relationships/hdphoto" Target="media/hdphoto7.wdp"/><Relationship Id="rId146" Type="http://schemas.openxmlformats.org/officeDocument/2006/relationships/image" Target="media/image99.png"/><Relationship Id="rId188" Type="http://schemas.openxmlformats.org/officeDocument/2006/relationships/image" Target="media/image127.png"/><Relationship Id="rId311" Type="http://schemas.openxmlformats.org/officeDocument/2006/relationships/image" Target="media/image215.png"/><Relationship Id="rId353" Type="http://schemas.microsoft.com/office/2007/relationships/hdphoto" Target="media/hdphoto72.wdp"/><Relationship Id="rId395" Type="http://schemas.openxmlformats.org/officeDocument/2006/relationships/image" Target="media/image261.png"/><Relationship Id="rId409" Type="http://schemas.openxmlformats.org/officeDocument/2006/relationships/image" Target="media/image271.png"/><Relationship Id="rId92" Type="http://schemas.openxmlformats.org/officeDocument/2006/relationships/image" Target="media/image56.png"/><Relationship Id="rId213" Type="http://schemas.openxmlformats.org/officeDocument/2006/relationships/image" Target="media/image146.png"/><Relationship Id="rId420" Type="http://schemas.openxmlformats.org/officeDocument/2006/relationships/image" Target="media/image280.png"/><Relationship Id="rId255" Type="http://schemas.openxmlformats.org/officeDocument/2006/relationships/image" Target="media/image176.png"/><Relationship Id="rId297" Type="http://schemas.openxmlformats.org/officeDocument/2006/relationships/image" Target="media/image206.png"/><Relationship Id="rId462" Type="http://schemas.microsoft.com/office/2007/relationships/hdphoto" Target="media/hdphoto103.wdp"/><Relationship Id="rId115" Type="http://schemas.openxmlformats.org/officeDocument/2006/relationships/image" Target="media/image76.png"/><Relationship Id="rId157" Type="http://schemas.openxmlformats.org/officeDocument/2006/relationships/image" Target="media/image106.png"/><Relationship Id="rId322" Type="http://schemas.microsoft.com/office/2007/relationships/hdphoto" Target="media/hdphoto57.wdp"/><Relationship Id="rId364" Type="http://schemas.openxmlformats.org/officeDocument/2006/relationships/image" Target="media/image243.png"/><Relationship Id="rId61" Type="http://schemas.openxmlformats.org/officeDocument/2006/relationships/image" Target="media/image39.png"/><Relationship Id="rId199" Type="http://schemas.openxmlformats.org/officeDocument/2006/relationships/image" Target="media/image138.png"/><Relationship Id="rId19" Type="http://schemas.openxmlformats.org/officeDocument/2006/relationships/hyperlink" Target="http://www.exmaralda.org" TargetMode="External"/><Relationship Id="rId224" Type="http://schemas.microsoft.com/office/2007/relationships/hdphoto" Target="media/hdphoto33.wdp"/><Relationship Id="rId266" Type="http://schemas.openxmlformats.org/officeDocument/2006/relationships/image" Target="media/image185.emf"/><Relationship Id="rId431" Type="http://schemas.openxmlformats.org/officeDocument/2006/relationships/header" Target="header24.xml"/><Relationship Id="rId473" Type="http://schemas.openxmlformats.org/officeDocument/2006/relationships/image" Target="media/image310.png"/><Relationship Id="rId30" Type="http://schemas.openxmlformats.org/officeDocument/2006/relationships/image" Target="media/image14.png"/><Relationship Id="rId126" Type="http://schemas.microsoft.com/office/2007/relationships/hdphoto" Target="media/hdphoto8.wdp"/><Relationship Id="rId168" Type="http://schemas.openxmlformats.org/officeDocument/2006/relationships/image" Target="media/image112.png"/><Relationship Id="rId333" Type="http://schemas.microsoft.com/office/2007/relationships/hdphoto" Target="media/hdphoto62.wdp"/><Relationship Id="rId72" Type="http://schemas.openxmlformats.org/officeDocument/2006/relationships/image" Target="media/image45.png"/><Relationship Id="rId375" Type="http://schemas.openxmlformats.org/officeDocument/2006/relationships/image" Target="media/image249.png"/><Relationship Id="rId3" Type="http://schemas.openxmlformats.org/officeDocument/2006/relationships/styles" Target="styles.xml"/><Relationship Id="rId235" Type="http://schemas.openxmlformats.org/officeDocument/2006/relationships/image" Target="media/image161.png"/><Relationship Id="rId277" Type="http://schemas.openxmlformats.org/officeDocument/2006/relationships/image" Target="media/image194.png"/><Relationship Id="rId400" Type="http://schemas.openxmlformats.org/officeDocument/2006/relationships/header" Target="header23.xml"/><Relationship Id="rId442" Type="http://schemas.openxmlformats.org/officeDocument/2006/relationships/hyperlink" Target="http://exmaralda.org/de/" TargetMode="External"/><Relationship Id="rId484" Type="http://schemas.openxmlformats.org/officeDocument/2006/relationships/header" Target="header30.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2D1CC-3405-4BDE-8512-FCD4223A2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25304</Words>
  <Characters>159420</Characters>
  <Application>Microsoft Office Word</Application>
  <DocSecurity>0</DocSecurity>
  <Lines>1328</Lines>
  <Paragraphs>368</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184356</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christine sawyer</cp:lastModifiedBy>
  <cp:revision>3</cp:revision>
  <cp:lastPrinted>2017-01-23T17:41:00Z</cp:lastPrinted>
  <dcterms:created xsi:type="dcterms:W3CDTF">2017-02-13T14:33:00Z</dcterms:created>
  <dcterms:modified xsi:type="dcterms:W3CDTF">2017-02-14T10:04:00Z</dcterms:modified>
</cp:coreProperties>
</file>